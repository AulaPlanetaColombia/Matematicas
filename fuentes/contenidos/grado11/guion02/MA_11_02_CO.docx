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6"/>
        <w:gridCol w:w="6892"/>
      </w:tblGrid>
      <w:tr w:rsidR="00AF2C96" w:rsidRPr="00560ED9" w14:paraId="2EA048AF" w14:textId="77777777" w:rsidTr="00753DB3">
        <w:tc>
          <w:tcPr>
            <w:tcW w:w="1951" w:type="dxa"/>
            <w:shd w:val="clear" w:color="auto" w:fill="000000" w:themeFill="text1"/>
          </w:tcPr>
          <w:p w14:paraId="581F1F02" w14:textId="77777777" w:rsidR="00AF2C96" w:rsidRPr="00560ED9" w:rsidRDefault="00AF2C96" w:rsidP="00753DB3">
            <w:pPr>
              <w:tabs>
                <w:tab w:val="right" w:pos="8498"/>
              </w:tabs>
              <w:rPr>
                <w:rFonts w:ascii="Arial" w:hAnsi="Arial" w:cs="Arial"/>
              </w:rPr>
            </w:pPr>
            <w:r w:rsidRPr="00560ED9">
              <w:rPr>
                <w:rFonts w:ascii="Arial" w:hAnsi="Arial" w:cs="Arial"/>
              </w:rPr>
              <w:t>Título del guion</w:t>
            </w:r>
          </w:p>
        </w:tc>
        <w:tc>
          <w:tcPr>
            <w:tcW w:w="7027" w:type="dxa"/>
          </w:tcPr>
          <w:p w14:paraId="3CF56E96" w14:textId="40C82DCF" w:rsidR="00AF2C96" w:rsidRPr="00560ED9" w:rsidRDefault="00AF2C96" w:rsidP="00753DB3">
            <w:pPr>
              <w:tabs>
                <w:tab w:val="right" w:pos="8498"/>
              </w:tabs>
              <w:rPr>
                <w:rFonts w:ascii="Arial" w:hAnsi="Arial" w:cs="Arial"/>
                <w:highlight w:val="yellow"/>
              </w:rPr>
            </w:pPr>
            <w:r w:rsidRPr="00560ED9">
              <w:rPr>
                <w:rFonts w:ascii="Arial" w:hAnsi="Arial" w:cs="Arial"/>
              </w:rPr>
              <w:t>Funciones</w:t>
            </w:r>
          </w:p>
        </w:tc>
      </w:tr>
      <w:tr w:rsidR="00AF2C96" w:rsidRPr="00560ED9" w14:paraId="70E132CC" w14:textId="77777777" w:rsidTr="00753DB3">
        <w:tc>
          <w:tcPr>
            <w:tcW w:w="1951" w:type="dxa"/>
            <w:shd w:val="clear" w:color="auto" w:fill="000000" w:themeFill="text1"/>
          </w:tcPr>
          <w:p w14:paraId="56113365" w14:textId="77777777" w:rsidR="00AF2C96" w:rsidRPr="00560ED9" w:rsidRDefault="00AF2C96" w:rsidP="00753DB3">
            <w:pPr>
              <w:tabs>
                <w:tab w:val="right" w:pos="8498"/>
              </w:tabs>
              <w:rPr>
                <w:rFonts w:ascii="Arial" w:hAnsi="Arial" w:cs="Arial"/>
              </w:rPr>
            </w:pPr>
            <w:r w:rsidRPr="00560ED9">
              <w:rPr>
                <w:rFonts w:ascii="Arial" w:hAnsi="Arial" w:cs="Arial"/>
              </w:rPr>
              <w:t>Código del guion</w:t>
            </w:r>
          </w:p>
        </w:tc>
        <w:tc>
          <w:tcPr>
            <w:tcW w:w="7027" w:type="dxa"/>
          </w:tcPr>
          <w:p w14:paraId="6CED9104" w14:textId="406DBD8E" w:rsidR="00AF2C96" w:rsidRPr="00560ED9" w:rsidRDefault="00AF2C96" w:rsidP="00753DB3">
            <w:pPr>
              <w:tabs>
                <w:tab w:val="right" w:pos="8498"/>
              </w:tabs>
              <w:rPr>
                <w:rFonts w:ascii="Arial" w:hAnsi="Arial" w:cs="Arial"/>
                <w:highlight w:val="yellow"/>
              </w:rPr>
            </w:pPr>
            <w:r w:rsidRPr="00560ED9">
              <w:rPr>
                <w:rFonts w:ascii="Arial" w:hAnsi="Arial" w:cs="Arial"/>
              </w:rPr>
              <w:t>MA_11_02_CO</w:t>
            </w:r>
          </w:p>
        </w:tc>
      </w:tr>
      <w:tr w:rsidR="00AF2C96" w:rsidRPr="00560ED9" w14:paraId="18CF8ACE" w14:textId="77777777" w:rsidTr="00753DB3">
        <w:tc>
          <w:tcPr>
            <w:tcW w:w="1951" w:type="dxa"/>
            <w:shd w:val="clear" w:color="auto" w:fill="000000" w:themeFill="text1"/>
          </w:tcPr>
          <w:p w14:paraId="0A66AF21" w14:textId="77777777" w:rsidR="00AF2C96" w:rsidRPr="00560ED9" w:rsidRDefault="00AF2C96" w:rsidP="00753DB3">
            <w:pPr>
              <w:tabs>
                <w:tab w:val="right" w:pos="8498"/>
              </w:tabs>
              <w:rPr>
                <w:rFonts w:ascii="Arial" w:hAnsi="Arial" w:cs="Arial"/>
              </w:rPr>
            </w:pPr>
            <w:r w:rsidRPr="00560ED9">
              <w:rPr>
                <w:rFonts w:ascii="Arial" w:hAnsi="Arial" w:cs="Arial"/>
              </w:rPr>
              <w:t>Descripción</w:t>
            </w:r>
          </w:p>
        </w:tc>
        <w:tc>
          <w:tcPr>
            <w:tcW w:w="7027" w:type="dxa"/>
          </w:tcPr>
          <w:p w14:paraId="20593193" w14:textId="0BD64824" w:rsidR="00AF2C96" w:rsidRPr="00DA6D8C" w:rsidRDefault="00DA6D8C" w:rsidP="00DA6D8C">
            <w:pPr>
              <w:tabs>
                <w:tab w:val="right" w:pos="8498"/>
              </w:tabs>
              <w:jc w:val="both"/>
              <w:rPr>
                <w:rFonts w:ascii="Arial" w:hAnsi="Arial" w:cs="Arial"/>
                <w:sz w:val="24"/>
                <w:szCs w:val="24"/>
                <w:highlight w:val="yellow"/>
              </w:rPr>
            </w:pPr>
            <w:r w:rsidRPr="00DA6D8C">
              <w:rPr>
                <w:rFonts w:ascii="Arial" w:hAnsi="Arial" w:cs="Arial"/>
                <w:sz w:val="24"/>
                <w:szCs w:val="24"/>
              </w:rPr>
              <w:t>Las funciones desempeñan un papel fundamental en la construcción</w:t>
            </w:r>
            <w:r w:rsidRPr="00DA6D8C">
              <w:rPr>
                <w:rFonts w:ascii="Arial" w:hAnsi="Arial" w:cs="Arial"/>
                <w:sz w:val="24"/>
                <w:szCs w:val="24"/>
                <w:lang w:val="es-CO"/>
              </w:rPr>
              <w:t xml:space="preserve"> del pensamiento matemático, puesto que tienen múltiples aplicaciones en modelar situaciones de variación, tanto en contextos cotidianos como de aplicación en diversas ciencias. Aquí se estudia el concepto de función, su clasificación, propiedades y operaciones.</w:t>
            </w:r>
          </w:p>
        </w:tc>
      </w:tr>
    </w:tbl>
    <w:p w14:paraId="3FBF169A" w14:textId="77777777" w:rsidR="00AF2C96" w:rsidRPr="00560ED9" w:rsidRDefault="00AF2C96" w:rsidP="00962CCA">
      <w:pPr>
        <w:tabs>
          <w:tab w:val="right" w:pos="8498"/>
        </w:tabs>
        <w:spacing w:after="0"/>
        <w:jc w:val="both"/>
        <w:rPr>
          <w:rFonts w:ascii="Arial" w:hAnsi="Arial" w:cs="Arial"/>
          <w:highlight w:val="yellow"/>
        </w:rPr>
      </w:pPr>
    </w:p>
    <w:p w14:paraId="0992E8EC" w14:textId="7D6F48D8" w:rsidR="00834B0E" w:rsidRDefault="00834B0E" w:rsidP="00962CCA">
      <w:pPr>
        <w:tabs>
          <w:tab w:val="right" w:pos="8498"/>
        </w:tabs>
        <w:spacing w:after="0"/>
        <w:jc w:val="both"/>
        <w:rPr>
          <w:rFonts w:ascii="Arial" w:hAnsi="Arial" w:cs="Arial"/>
          <w:b/>
        </w:rPr>
      </w:pPr>
      <w:r w:rsidRPr="00560ED9">
        <w:rPr>
          <w:rFonts w:ascii="Arial" w:hAnsi="Arial" w:cs="Arial"/>
          <w:highlight w:val="yellow"/>
        </w:rPr>
        <w:t>[SECCIÓN 1]</w:t>
      </w:r>
      <w:r w:rsidR="006D45A8">
        <w:rPr>
          <w:rFonts w:ascii="Arial" w:hAnsi="Arial" w:cs="Arial"/>
        </w:rPr>
        <w:t xml:space="preserve"> </w:t>
      </w:r>
      <w:r w:rsidRPr="00560ED9">
        <w:rPr>
          <w:rFonts w:ascii="Arial" w:hAnsi="Arial" w:cs="Arial"/>
          <w:b/>
        </w:rPr>
        <w:t>1</w:t>
      </w:r>
      <w:r w:rsidR="00BC077C" w:rsidRPr="00560ED9">
        <w:rPr>
          <w:rFonts w:ascii="Arial" w:hAnsi="Arial" w:cs="Arial"/>
          <w:b/>
        </w:rPr>
        <w:t xml:space="preserve"> Relaciones y funciones </w:t>
      </w:r>
    </w:p>
    <w:p w14:paraId="28CF63E3" w14:textId="3737C7E4" w:rsidR="00DA6D8C" w:rsidRPr="00560ED9" w:rsidRDefault="00DA6D8C" w:rsidP="00962CCA">
      <w:pPr>
        <w:tabs>
          <w:tab w:val="right" w:pos="8498"/>
        </w:tabs>
        <w:spacing w:after="0"/>
        <w:jc w:val="both"/>
        <w:rPr>
          <w:rFonts w:ascii="Arial" w:hAnsi="Arial" w:cs="Arial"/>
          <w:highlight w:val="yellow"/>
        </w:rPr>
      </w:pPr>
      <w:r>
        <w:t xml:space="preserve">El concepto de </w:t>
      </w:r>
      <w:r w:rsidRPr="00431586">
        <w:rPr>
          <w:b/>
        </w:rPr>
        <w:t>función</w:t>
      </w:r>
      <w:r>
        <w:t xml:space="preserve"> es uno de los más importantes en matemáticas. Las funciones expresan una relación de </w:t>
      </w:r>
      <w:r w:rsidRPr="00431586">
        <w:rPr>
          <w:b/>
        </w:rPr>
        <w:t>dependencia</w:t>
      </w:r>
      <w:r>
        <w:t xml:space="preserve"> entre dos magnitudes. Por ejemplo, cuando se lanza un balón al aire, la altura a la que se encuentra depende del tiempo transcurrido desde su lanzamiento; </w:t>
      </w:r>
      <w:r>
        <w:t xml:space="preserve">el valor por el que nos llega el recibo de la luz depende del consumo de energía durante el mes; </w:t>
      </w:r>
      <w:r>
        <w:t>el área de un círculo depende de su radio y el costo de enviar un paquete depende de su peso. La representación de estas y otras situaciones de dependencia, así como el análisis de la variación de una magnitud respecto a otra, se constituye en el centro de estudio de la función, por lo que las funciones son herramientas claves en la modelación de distintos fenómenos.</w:t>
      </w:r>
    </w:p>
    <w:p w14:paraId="3B4FB8D3" w14:textId="77777777" w:rsidR="00485603" w:rsidRPr="00560ED9" w:rsidRDefault="00485603" w:rsidP="00962CCA">
      <w:pPr>
        <w:spacing w:after="0"/>
        <w:jc w:val="both"/>
        <w:rPr>
          <w:rFonts w:ascii="Arial" w:hAnsi="Arial" w:cs="Arial"/>
          <w:color w:val="000000"/>
        </w:rPr>
      </w:pPr>
    </w:p>
    <w:p w14:paraId="1CE75341" w14:textId="47B68247" w:rsidR="00D96017" w:rsidRPr="00560ED9" w:rsidRDefault="00907251" w:rsidP="002A1043">
      <w:pPr>
        <w:spacing w:after="0"/>
        <w:jc w:val="both"/>
        <w:rPr>
          <w:rFonts w:ascii="Arial" w:hAnsi="Arial" w:cs="Arial"/>
          <w:color w:val="000000"/>
        </w:rPr>
      </w:pPr>
      <w:commentRangeStart w:id="0"/>
      <w:r w:rsidRPr="00560ED9">
        <w:rPr>
          <w:rFonts w:ascii="Arial" w:hAnsi="Arial" w:cs="Arial"/>
          <w:color w:val="000000"/>
        </w:rPr>
        <w:t xml:space="preserve">Uno de los conceptos más importantes en matemáticas es el de </w:t>
      </w:r>
      <w:r w:rsidRPr="00560ED9">
        <w:rPr>
          <w:rFonts w:ascii="Arial" w:hAnsi="Arial" w:cs="Arial"/>
          <w:b/>
          <w:color w:val="000000"/>
        </w:rPr>
        <w:t>función</w:t>
      </w:r>
      <w:r w:rsidR="000644CC" w:rsidRPr="00560ED9">
        <w:rPr>
          <w:rFonts w:ascii="Arial" w:hAnsi="Arial" w:cs="Arial"/>
          <w:color w:val="000000"/>
        </w:rPr>
        <w:t xml:space="preserve">, que </w:t>
      </w:r>
      <w:r w:rsidRPr="00560ED9">
        <w:rPr>
          <w:rFonts w:ascii="Arial" w:hAnsi="Arial" w:cs="Arial"/>
          <w:color w:val="000000"/>
        </w:rPr>
        <w:t xml:space="preserve">encierra la idea de </w:t>
      </w:r>
      <w:r w:rsidRPr="00560ED9">
        <w:rPr>
          <w:rFonts w:ascii="Arial" w:hAnsi="Arial" w:cs="Arial"/>
          <w:b/>
          <w:color w:val="000000"/>
        </w:rPr>
        <w:t>dependencia</w:t>
      </w:r>
      <w:r w:rsidRPr="00560ED9">
        <w:rPr>
          <w:rFonts w:ascii="Arial" w:hAnsi="Arial" w:cs="Arial"/>
          <w:color w:val="000000"/>
        </w:rPr>
        <w:t xml:space="preserve">, es decir, </w:t>
      </w:r>
      <w:r w:rsidR="00D96017" w:rsidRPr="00560ED9">
        <w:rPr>
          <w:rFonts w:ascii="Arial" w:hAnsi="Arial" w:cs="Arial"/>
          <w:color w:val="000000"/>
        </w:rPr>
        <w:t xml:space="preserve">una función </w:t>
      </w:r>
      <w:r w:rsidRPr="00560ED9">
        <w:rPr>
          <w:rFonts w:ascii="Arial" w:hAnsi="Arial" w:cs="Arial"/>
          <w:color w:val="000000"/>
        </w:rPr>
        <w:t xml:space="preserve">establece </w:t>
      </w:r>
      <w:r w:rsidR="000644CC" w:rsidRPr="00560ED9">
        <w:rPr>
          <w:rFonts w:ascii="Arial" w:hAnsi="Arial" w:cs="Arial"/>
          <w:color w:val="000000"/>
        </w:rPr>
        <w:t>una relación de dependencia entre dos magnitudes</w:t>
      </w:r>
      <w:r w:rsidRPr="00560ED9">
        <w:rPr>
          <w:rFonts w:ascii="Arial" w:hAnsi="Arial" w:cs="Arial"/>
          <w:color w:val="000000"/>
        </w:rPr>
        <w:t>, por ejemplo, cuando de lanza un balón al aire</w:t>
      </w:r>
      <w:r w:rsidR="00FF0795" w:rsidRPr="00560ED9">
        <w:rPr>
          <w:rFonts w:ascii="Arial" w:hAnsi="Arial" w:cs="Arial"/>
          <w:color w:val="000000"/>
        </w:rPr>
        <w:t>,</w:t>
      </w:r>
      <w:r w:rsidRPr="00560ED9">
        <w:rPr>
          <w:rFonts w:ascii="Arial" w:hAnsi="Arial" w:cs="Arial"/>
          <w:color w:val="000000"/>
        </w:rPr>
        <w:t xml:space="preserve"> la altura a la que este se encuentr</w:t>
      </w:r>
      <w:r w:rsidR="00FF0795" w:rsidRPr="00560ED9">
        <w:rPr>
          <w:rFonts w:ascii="Arial" w:hAnsi="Arial" w:cs="Arial"/>
          <w:color w:val="000000"/>
        </w:rPr>
        <w:t>a</w:t>
      </w:r>
      <w:r w:rsidRPr="00560ED9">
        <w:rPr>
          <w:rFonts w:ascii="Arial" w:hAnsi="Arial" w:cs="Arial"/>
          <w:color w:val="000000"/>
        </w:rPr>
        <w:t xml:space="preserve"> depende del tiempo que haya transcurrido</w:t>
      </w:r>
      <w:r w:rsidR="00FF0795" w:rsidRPr="00560ED9">
        <w:rPr>
          <w:rFonts w:ascii="Arial" w:hAnsi="Arial" w:cs="Arial"/>
          <w:color w:val="000000"/>
        </w:rPr>
        <w:t xml:space="preserve"> después de haber sido lanzado</w:t>
      </w:r>
      <w:r w:rsidR="00E916AA" w:rsidRPr="00560ED9">
        <w:rPr>
          <w:rFonts w:ascii="Arial" w:hAnsi="Arial" w:cs="Arial"/>
          <w:color w:val="000000"/>
        </w:rPr>
        <w:t xml:space="preserve"> el objeto</w:t>
      </w:r>
      <w:r w:rsidR="002A1043" w:rsidRPr="00560ED9">
        <w:rPr>
          <w:rFonts w:ascii="Arial" w:hAnsi="Arial" w:cs="Arial"/>
          <w:color w:val="000000"/>
        </w:rPr>
        <w:t>,</w:t>
      </w:r>
      <w:r w:rsidRPr="00560ED9">
        <w:rPr>
          <w:rFonts w:ascii="Arial" w:hAnsi="Arial" w:cs="Arial"/>
          <w:color w:val="000000"/>
        </w:rPr>
        <w:t xml:space="preserve"> </w:t>
      </w:r>
      <w:r w:rsidR="00196FFD" w:rsidRPr="00560ED9">
        <w:rPr>
          <w:rFonts w:ascii="Arial" w:hAnsi="Arial" w:cs="Arial"/>
          <w:color w:val="000000"/>
        </w:rPr>
        <w:t xml:space="preserve">el valor que se debe </w:t>
      </w:r>
      <w:r w:rsidR="00E916AA" w:rsidRPr="00560ED9">
        <w:rPr>
          <w:rFonts w:ascii="Arial" w:hAnsi="Arial" w:cs="Arial"/>
          <w:color w:val="000000"/>
        </w:rPr>
        <w:t xml:space="preserve">cancelar del </w:t>
      </w:r>
      <w:r w:rsidRPr="00560ED9">
        <w:rPr>
          <w:rFonts w:ascii="Arial" w:hAnsi="Arial" w:cs="Arial"/>
          <w:color w:val="000000"/>
        </w:rPr>
        <w:t>recibo de la luz depende del consumo de energía del mes</w:t>
      </w:r>
      <w:r w:rsidR="002A1043" w:rsidRPr="00560ED9">
        <w:rPr>
          <w:rFonts w:ascii="Arial" w:hAnsi="Arial" w:cs="Arial"/>
          <w:color w:val="000000"/>
        </w:rPr>
        <w:t>,</w:t>
      </w:r>
      <w:r w:rsidRPr="00560ED9">
        <w:rPr>
          <w:rFonts w:ascii="Arial" w:hAnsi="Arial" w:cs="Arial"/>
          <w:color w:val="000000"/>
        </w:rPr>
        <w:t xml:space="preserve"> el área de un circulo depende d</w:t>
      </w:r>
      <w:r w:rsidR="00D96017" w:rsidRPr="00560ED9">
        <w:rPr>
          <w:rFonts w:ascii="Arial" w:hAnsi="Arial" w:cs="Arial"/>
          <w:color w:val="000000"/>
        </w:rPr>
        <w:t xml:space="preserve">e su radio, </w:t>
      </w:r>
      <w:r w:rsidR="009F5EBD" w:rsidRPr="00560ED9">
        <w:rPr>
          <w:rFonts w:ascii="Arial" w:hAnsi="Arial" w:cs="Arial"/>
          <w:color w:val="000000"/>
        </w:rPr>
        <w:t>el costo de enviar un paquete depende de su peso</w:t>
      </w:r>
      <w:r w:rsidR="00E916AA" w:rsidRPr="00560ED9">
        <w:rPr>
          <w:rFonts w:ascii="Arial" w:hAnsi="Arial" w:cs="Arial"/>
          <w:color w:val="000000"/>
        </w:rPr>
        <w:t>, entre otras situaciones de dependencia</w:t>
      </w:r>
      <w:r w:rsidR="00D96017" w:rsidRPr="00560ED9">
        <w:rPr>
          <w:rFonts w:ascii="Arial" w:hAnsi="Arial" w:cs="Arial"/>
          <w:color w:val="000000"/>
        </w:rPr>
        <w:t xml:space="preserve">. </w:t>
      </w:r>
      <w:r w:rsidR="002A1043" w:rsidRPr="00560ED9">
        <w:rPr>
          <w:rFonts w:ascii="Arial" w:hAnsi="Arial" w:cs="Arial"/>
          <w:color w:val="000000"/>
        </w:rPr>
        <w:t>La forma de representación de estas situaciones de dependencia, así como  el análisis de la variación de  una magnitud respecto a la otra, es el centro de estudio de la función</w:t>
      </w:r>
      <w:r w:rsidR="009F5EBD" w:rsidRPr="00560ED9">
        <w:rPr>
          <w:rFonts w:ascii="Arial" w:hAnsi="Arial" w:cs="Arial"/>
          <w:color w:val="000000"/>
        </w:rPr>
        <w:t>,</w:t>
      </w:r>
      <w:r w:rsidR="002A1043" w:rsidRPr="00560ED9">
        <w:rPr>
          <w:rFonts w:ascii="Arial" w:hAnsi="Arial" w:cs="Arial"/>
          <w:color w:val="000000"/>
        </w:rPr>
        <w:t xml:space="preserve">  por esta razón, el concepto de función s</w:t>
      </w:r>
      <w:r w:rsidR="009F5EBD" w:rsidRPr="00560ED9">
        <w:rPr>
          <w:rFonts w:ascii="Arial" w:hAnsi="Arial" w:cs="Arial"/>
          <w:color w:val="000000"/>
        </w:rPr>
        <w:t>e convierte en un</w:t>
      </w:r>
      <w:r w:rsidR="002A1043" w:rsidRPr="00560ED9">
        <w:rPr>
          <w:rFonts w:ascii="Arial" w:hAnsi="Arial" w:cs="Arial"/>
          <w:color w:val="000000"/>
        </w:rPr>
        <w:t>a</w:t>
      </w:r>
      <w:r w:rsidR="009F5EBD" w:rsidRPr="00560ED9">
        <w:rPr>
          <w:rFonts w:ascii="Arial" w:hAnsi="Arial" w:cs="Arial"/>
          <w:color w:val="000000"/>
        </w:rPr>
        <w:t xml:space="preserve"> herramienta para realizar </w:t>
      </w:r>
      <w:r w:rsidR="002A1043" w:rsidRPr="00560ED9">
        <w:rPr>
          <w:rFonts w:ascii="Arial" w:hAnsi="Arial" w:cs="Arial"/>
          <w:color w:val="000000"/>
        </w:rPr>
        <w:t>la</w:t>
      </w:r>
      <w:r w:rsidR="009F5EBD" w:rsidRPr="00560ED9">
        <w:rPr>
          <w:rFonts w:ascii="Arial" w:hAnsi="Arial" w:cs="Arial"/>
          <w:color w:val="000000"/>
        </w:rPr>
        <w:t xml:space="preserve"> modelación de distintos fenómenos tant</w:t>
      </w:r>
      <w:r w:rsidR="002A1043" w:rsidRPr="00560ED9">
        <w:rPr>
          <w:rFonts w:ascii="Arial" w:hAnsi="Arial" w:cs="Arial"/>
          <w:color w:val="000000"/>
        </w:rPr>
        <w:t>o</w:t>
      </w:r>
      <w:r w:rsidR="009F5EBD" w:rsidRPr="00560ED9">
        <w:rPr>
          <w:rFonts w:ascii="Arial" w:hAnsi="Arial" w:cs="Arial"/>
          <w:color w:val="000000"/>
        </w:rPr>
        <w:t xml:space="preserve"> reales como abstractos.</w:t>
      </w:r>
      <w:commentRangeEnd w:id="0"/>
      <w:r w:rsidR="00574D46">
        <w:rPr>
          <w:rStyle w:val="Refdecomentario"/>
          <w:rFonts w:ascii="Calibri" w:eastAsia="Calibri" w:hAnsi="Calibri" w:cs="Times New Roman"/>
          <w:lang w:val="es-MX"/>
        </w:rPr>
        <w:commentReference w:id="0"/>
      </w:r>
    </w:p>
    <w:p w14:paraId="729C1C38" w14:textId="77777777" w:rsidR="00E16321" w:rsidRPr="00560ED9" w:rsidRDefault="00E16321" w:rsidP="00E16321">
      <w:pPr>
        <w:spacing w:after="0"/>
        <w:jc w:val="both"/>
        <w:rPr>
          <w:rFonts w:ascii="Arial" w:hAnsi="Arial" w:cs="Arial"/>
          <w:color w:val="000000"/>
        </w:rPr>
      </w:pPr>
    </w:p>
    <w:tbl>
      <w:tblPr>
        <w:tblStyle w:val="Tablaconcuadrcula"/>
        <w:tblW w:w="9054" w:type="dxa"/>
        <w:tblLayout w:type="fixed"/>
        <w:tblLook w:val="04A0" w:firstRow="1" w:lastRow="0" w:firstColumn="1" w:lastColumn="0" w:noHBand="0" w:noVBand="1"/>
      </w:tblPr>
      <w:tblGrid>
        <w:gridCol w:w="1384"/>
        <w:gridCol w:w="7670"/>
      </w:tblGrid>
      <w:tr w:rsidR="00E16321" w:rsidRPr="00560ED9" w14:paraId="3BEC8B6C" w14:textId="77777777" w:rsidTr="009B0F82">
        <w:tc>
          <w:tcPr>
            <w:tcW w:w="9054" w:type="dxa"/>
            <w:gridSpan w:val="2"/>
            <w:shd w:val="clear" w:color="auto" w:fill="0D0D0D" w:themeFill="text1" w:themeFillTint="F2"/>
          </w:tcPr>
          <w:p w14:paraId="69F3756B" w14:textId="77777777" w:rsidR="00E16321" w:rsidRPr="00560ED9" w:rsidRDefault="00E16321" w:rsidP="00E1632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16321" w:rsidRPr="00560ED9" w14:paraId="3AB169B2" w14:textId="77777777" w:rsidTr="009B0F82">
        <w:tc>
          <w:tcPr>
            <w:tcW w:w="1384" w:type="dxa"/>
          </w:tcPr>
          <w:p w14:paraId="7CAD8A3E" w14:textId="77777777" w:rsidR="00E16321" w:rsidRPr="00560ED9" w:rsidRDefault="00E16321" w:rsidP="00E1632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9D6ED3" w14:textId="77777777" w:rsidR="00E16321" w:rsidRPr="00560ED9" w:rsidRDefault="00E16321" w:rsidP="00E16321">
            <w:pPr>
              <w:rPr>
                <w:rFonts w:ascii="Arial" w:hAnsi="Arial" w:cs="Arial"/>
                <w:b/>
                <w:color w:val="000000"/>
                <w:sz w:val="18"/>
                <w:szCs w:val="18"/>
              </w:rPr>
            </w:pPr>
            <w:r w:rsidRPr="00560ED9">
              <w:rPr>
                <w:rFonts w:ascii="Arial" w:hAnsi="Arial" w:cs="Arial"/>
                <w:color w:val="000000"/>
              </w:rPr>
              <w:t>MA_11_02_IMG01</w:t>
            </w:r>
          </w:p>
        </w:tc>
      </w:tr>
      <w:tr w:rsidR="00E16321" w:rsidRPr="00560ED9" w14:paraId="40BCC716" w14:textId="77777777" w:rsidTr="009B0F82">
        <w:tc>
          <w:tcPr>
            <w:tcW w:w="1384" w:type="dxa"/>
          </w:tcPr>
          <w:p w14:paraId="4330B1B9"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Descripción</w:t>
            </w:r>
          </w:p>
        </w:tc>
        <w:tc>
          <w:tcPr>
            <w:tcW w:w="7670" w:type="dxa"/>
          </w:tcPr>
          <w:p w14:paraId="3E1EDACD" w14:textId="77777777" w:rsidR="00E16321" w:rsidRPr="00560ED9" w:rsidRDefault="00E16321" w:rsidP="00E16321">
            <w:pPr>
              <w:rPr>
                <w:rFonts w:ascii="Arial" w:hAnsi="Arial" w:cs="Arial"/>
                <w:color w:val="000000"/>
                <w:highlight w:val="green"/>
              </w:rPr>
            </w:pPr>
            <w:r w:rsidRPr="00560ED9">
              <w:rPr>
                <w:rFonts w:ascii="Arial" w:hAnsi="Arial" w:cs="Arial"/>
                <w:color w:val="000000"/>
                <w:highlight w:val="green"/>
              </w:rPr>
              <w:t>La función</w:t>
            </w:r>
          </w:p>
        </w:tc>
      </w:tr>
      <w:tr w:rsidR="00E16321" w:rsidRPr="00560ED9" w14:paraId="456FD645" w14:textId="77777777" w:rsidTr="009B0F82">
        <w:tc>
          <w:tcPr>
            <w:tcW w:w="1384" w:type="dxa"/>
          </w:tcPr>
          <w:p w14:paraId="252E5DF4" w14:textId="77777777" w:rsidR="00E16321" w:rsidRPr="00560ED9" w:rsidRDefault="00E16321" w:rsidP="00E16321">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ED70DA3" w14:textId="77777777" w:rsidR="00E16321" w:rsidRPr="00560ED9" w:rsidRDefault="00E16321" w:rsidP="00E16321">
            <w:pPr>
              <w:rPr>
                <w:rFonts w:ascii="Arial" w:hAnsi="Arial" w:cs="Arial"/>
                <w:highlight w:val="green"/>
              </w:rPr>
            </w:pPr>
          </w:p>
          <w:p w14:paraId="1B3328AB" w14:textId="65D4B7BE" w:rsidR="00E16321" w:rsidRPr="00560ED9" w:rsidRDefault="00E16321" w:rsidP="00E16321">
            <w:pPr>
              <w:rPr>
                <w:rFonts w:ascii="Arial" w:hAnsi="Arial" w:cs="Arial"/>
                <w:color w:val="000000"/>
                <w:highlight w:val="green"/>
              </w:rPr>
            </w:pPr>
            <w:r w:rsidRPr="00560ED9">
              <w:rPr>
                <w:rFonts w:ascii="Arial" w:hAnsi="Arial" w:cs="Arial"/>
                <w:highlight w:val="green"/>
              </w:rPr>
              <w:t xml:space="preserve">Se espera poder construir </w:t>
            </w:r>
            <w:commentRangeStart w:id="1"/>
            <w:r w:rsidRPr="00560ED9">
              <w:rPr>
                <w:rFonts w:ascii="Arial" w:hAnsi="Arial" w:cs="Arial"/>
                <w:highlight w:val="green"/>
              </w:rPr>
              <w:t>una</w:t>
            </w:r>
            <w:commentRangeEnd w:id="1"/>
            <w:r w:rsidR="002D4971">
              <w:rPr>
                <w:rStyle w:val="Refdecomentario"/>
                <w:rFonts w:ascii="Calibri" w:eastAsia="Calibri" w:hAnsi="Calibri" w:cs="Times New Roman"/>
              </w:rPr>
              <w:commentReference w:id="1"/>
            </w:r>
            <w:r w:rsidRPr="00560ED9">
              <w:rPr>
                <w:rFonts w:ascii="Arial" w:hAnsi="Arial" w:cs="Arial"/>
                <w:highlight w:val="green"/>
              </w:rPr>
              <w:t xml:space="preserve"> collage </w:t>
            </w:r>
            <w:commentRangeStart w:id="2"/>
            <w:r w:rsidRPr="00560ED9">
              <w:rPr>
                <w:rFonts w:ascii="Arial" w:hAnsi="Arial" w:cs="Arial"/>
                <w:highlight w:val="green"/>
              </w:rPr>
              <w:t>que</w:t>
            </w:r>
            <w:commentRangeEnd w:id="2"/>
            <w:r w:rsidR="002D4971">
              <w:rPr>
                <w:rStyle w:val="Refdecomentario"/>
                <w:rFonts w:ascii="Calibri" w:eastAsia="Calibri" w:hAnsi="Calibri" w:cs="Times New Roman"/>
              </w:rPr>
              <w:commentReference w:id="2"/>
            </w:r>
            <w:r w:rsidRPr="00560ED9">
              <w:rPr>
                <w:rFonts w:ascii="Arial" w:hAnsi="Arial" w:cs="Arial"/>
                <w:highlight w:val="green"/>
              </w:rPr>
              <w:t xml:space="preserve">  varias </w:t>
            </w:r>
            <w:commentRangeStart w:id="3"/>
            <w:r w:rsidRPr="00560ED9">
              <w:rPr>
                <w:rFonts w:ascii="Arial" w:hAnsi="Arial" w:cs="Arial"/>
                <w:highlight w:val="green"/>
              </w:rPr>
              <w:t>graficas</w:t>
            </w:r>
            <w:commentRangeEnd w:id="3"/>
            <w:r w:rsidR="002D4971">
              <w:rPr>
                <w:rStyle w:val="Refdecomentario"/>
                <w:rFonts w:ascii="Calibri" w:eastAsia="Calibri" w:hAnsi="Calibri" w:cs="Times New Roman"/>
              </w:rPr>
              <w:commentReference w:id="3"/>
            </w:r>
            <w:r w:rsidRPr="00560ED9">
              <w:rPr>
                <w:rFonts w:ascii="Arial" w:hAnsi="Arial" w:cs="Arial"/>
                <w:highlight w:val="green"/>
              </w:rPr>
              <w:t xml:space="preserve"> de funciones </w:t>
            </w:r>
            <w:commentRangeStart w:id="4"/>
            <w:r w:rsidRPr="00560ED9">
              <w:rPr>
                <w:rFonts w:ascii="Arial" w:hAnsi="Arial" w:cs="Arial"/>
                <w:highlight w:val="green"/>
              </w:rPr>
              <w:t>modelando</w:t>
            </w:r>
            <w:commentRangeEnd w:id="4"/>
            <w:r w:rsidR="002D4971">
              <w:rPr>
                <w:rStyle w:val="Refdecomentario"/>
                <w:rFonts w:ascii="Calibri" w:eastAsia="Calibri" w:hAnsi="Calibri" w:cs="Times New Roman"/>
              </w:rPr>
              <w:commentReference w:id="4"/>
            </w:r>
            <w:r w:rsidRPr="00560ED9">
              <w:rPr>
                <w:rFonts w:ascii="Arial" w:hAnsi="Arial" w:cs="Arial"/>
                <w:highlight w:val="green"/>
              </w:rPr>
              <w:t xml:space="preserve"> diferentes situaciones de la vida cotidiana.</w:t>
            </w:r>
            <w:r w:rsidRPr="00560ED9">
              <w:rPr>
                <w:rFonts w:ascii="Arial" w:hAnsi="Arial" w:cs="Arial"/>
                <w:color w:val="000000"/>
                <w:highlight w:val="green"/>
              </w:rPr>
              <w:t xml:space="preserve"> </w:t>
            </w:r>
          </w:p>
          <w:p w14:paraId="14ABE4BE" w14:textId="77777777" w:rsidR="00E16321" w:rsidRPr="00560ED9" w:rsidRDefault="00E16321" w:rsidP="00E16321">
            <w:pPr>
              <w:rPr>
                <w:rFonts w:ascii="Arial" w:hAnsi="Arial" w:cs="Arial"/>
                <w:color w:val="000000"/>
                <w:highlight w:val="green"/>
              </w:rPr>
            </w:pPr>
          </w:p>
          <w:p w14:paraId="3E914654" w14:textId="77777777" w:rsidR="00E16321" w:rsidRPr="00560ED9" w:rsidRDefault="00E16321" w:rsidP="00E16321">
            <w:pPr>
              <w:rPr>
                <w:rFonts w:ascii="Arial" w:hAnsi="Arial" w:cs="Arial"/>
                <w:color w:val="000000"/>
                <w:highlight w:val="green"/>
              </w:rPr>
            </w:pPr>
          </w:p>
          <w:p w14:paraId="4D255482" w14:textId="77777777" w:rsidR="00E16321" w:rsidRPr="00560ED9" w:rsidRDefault="00E16321" w:rsidP="00E16321">
            <w:pPr>
              <w:rPr>
                <w:rFonts w:ascii="Arial" w:hAnsi="Arial" w:cs="Arial"/>
                <w:color w:val="000000"/>
              </w:rPr>
            </w:pPr>
          </w:p>
          <w:p w14:paraId="7D685D07" w14:textId="355E285A" w:rsidR="00E16321" w:rsidRPr="00560ED9" w:rsidRDefault="00E16321" w:rsidP="00E16321">
            <w:pPr>
              <w:rPr>
                <w:rFonts w:ascii="Arial" w:hAnsi="Arial" w:cs="Arial"/>
                <w:color w:val="000000"/>
                <w:highlight w:val="green"/>
              </w:rPr>
            </w:pPr>
          </w:p>
          <w:p w14:paraId="2C27D120" w14:textId="444C4364" w:rsidR="00E16321" w:rsidRPr="00560ED9" w:rsidRDefault="00E16321" w:rsidP="00E16321">
            <w:pPr>
              <w:rPr>
                <w:rFonts w:ascii="Arial" w:hAnsi="Arial" w:cs="Arial"/>
                <w:sz w:val="24"/>
                <w:szCs w:val="24"/>
                <w:lang w:val="es-ES_tradnl"/>
              </w:rPr>
            </w:pPr>
            <w:r w:rsidRPr="00560ED9">
              <w:rPr>
                <w:rFonts w:ascii="Arial" w:hAnsi="Arial" w:cs="Arial"/>
                <w:sz w:val="24"/>
                <w:szCs w:val="24"/>
                <w:lang w:val="es-ES_tradnl"/>
              </w:rPr>
              <w:object w:dxaOrig="13680" w:dyaOrig="4845" w14:anchorId="19DE7B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69.75pt;height:133.5pt" o:ole="">
                  <v:imagedata r:id="rId10" o:title=""/>
                </v:shape>
                <o:OLEObject Type="Embed" ProgID="PBrush" ShapeID="_x0000_i1026" DrawAspect="Content" ObjectID="_1491321176" r:id="rId11"/>
              </w:object>
            </w:r>
          </w:p>
          <w:p w14:paraId="27C5D094" w14:textId="0B497B27" w:rsidR="00E16321" w:rsidRPr="00560ED9" w:rsidRDefault="00E16321" w:rsidP="00E16321">
            <w:pPr>
              <w:rPr>
                <w:rFonts w:ascii="Arial" w:hAnsi="Arial" w:cs="Arial"/>
                <w:color w:val="000000"/>
                <w:highlight w:val="green"/>
              </w:rPr>
            </w:pPr>
          </w:p>
          <w:p w14:paraId="6ADF7B21" w14:textId="4F263DB1" w:rsidR="00E16321" w:rsidRPr="00560ED9" w:rsidRDefault="00E16321" w:rsidP="00E16321">
            <w:pPr>
              <w:rPr>
                <w:rFonts w:ascii="Arial" w:hAnsi="Arial" w:cs="Arial"/>
                <w:color w:val="000000"/>
                <w:highlight w:val="green"/>
              </w:rPr>
            </w:pPr>
            <w:r w:rsidRPr="00560ED9">
              <w:rPr>
                <w:rFonts w:ascii="Arial" w:hAnsi="Arial" w:cs="Arial"/>
                <w:sz w:val="24"/>
                <w:szCs w:val="24"/>
                <w:lang w:val="es-ES_tradnl"/>
              </w:rPr>
              <w:object w:dxaOrig="13350" w:dyaOrig="7350" w14:anchorId="7214C266">
                <v:shape id="_x0000_i1027" type="#_x0000_t75" style="width:370.5pt;height:206.25pt" o:ole="">
                  <v:imagedata r:id="rId12" o:title=""/>
                </v:shape>
                <o:OLEObject Type="Embed" ProgID="PBrush" ShapeID="_x0000_i1027" DrawAspect="Content" ObjectID="_1491321177" r:id="rId13"/>
              </w:object>
            </w:r>
          </w:p>
          <w:p w14:paraId="1A839820" w14:textId="783ED9BC" w:rsidR="00E16321" w:rsidRPr="00560ED9" w:rsidRDefault="00E16321" w:rsidP="009B0F82">
            <w:pPr>
              <w:rPr>
                <w:rFonts w:ascii="Arial" w:hAnsi="Arial" w:cs="Arial"/>
                <w:color w:val="000000"/>
                <w:highlight w:val="green"/>
              </w:rPr>
            </w:pPr>
          </w:p>
        </w:tc>
      </w:tr>
      <w:tr w:rsidR="009B0F82" w:rsidRPr="00560ED9" w14:paraId="3FA85C63" w14:textId="77777777" w:rsidTr="009B0F82">
        <w:tc>
          <w:tcPr>
            <w:tcW w:w="1384" w:type="dxa"/>
          </w:tcPr>
          <w:p w14:paraId="0753D048" w14:textId="589FD009" w:rsidR="009B0F82" w:rsidRPr="00560ED9" w:rsidRDefault="009B0F82" w:rsidP="009B0F82">
            <w:pPr>
              <w:rPr>
                <w:rFonts w:ascii="Arial" w:hAnsi="Arial" w:cs="Arial"/>
                <w:b/>
                <w:color w:val="000000"/>
                <w:sz w:val="18"/>
                <w:szCs w:val="18"/>
              </w:rPr>
            </w:pPr>
            <w:r w:rsidRPr="00560ED9">
              <w:rPr>
                <w:rFonts w:ascii="Arial" w:hAnsi="Arial" w:cs="Arial"/>
                <w:b/>
                <w:color w:val="000000"/>
                <w:sz w:val="18"/>
                <w:szCs w:val="18"/>
              </w:rPr>
              <w:lastRenderedPageBreak/>
              <w:t>Pie de imagen</w:t>
            </w:r>
          </w:p>
        </w:tc>
        <w:tc>
          <w:tcPr>
            <w:tcW w:w="7670" w:type="dxa"/>
          </w:tcPr>
          <w:p w14:paraId="05FCD5EB" w14:textId="214259F7" w:rsidR="009B0F82" w:rsidRPr="00560ED9" w:rsidRDefault="009B0F82" w:rsidP="009B0F82">
            <w:pPr>
              <w:tabs>
                <w:tab w:val="right" w:pos="8498"/>
              </w:tabs>
              <w:jc w:val="both"/>
              <w:rPr>
                <w:rFonts w:ascii="Arial" w:eastAsiaTheme="minorEastAsia" w:hAnsi="Arial" w:cs="Arial"/>
              </w:rPr>
            </w:pPr>
            <w:r w:rsidRPr="00560ED9">
              <w:rPr>
                <w:rFonts w:ascii="Arial" w:eastAsiaTheme="minorEastAsia" w:hAnsi="Arial" w:cs="Arial"/>
              </w:rPr>
              <w:t xml:space="preserve">Algunas aplicaciones de la función </w:t>
            </w:r>
          </w:p>
          <w:p w14:paraId="356A0757" w14:textId="77777777" w:rsidR="009B0F82" w:rsidRPr="00560ED9" w:rsidRDefault="009B0F82" w:rsidP="009B0F82">
            <w:pPr>
              <w:rPr>
                <w:rFonts w:ascii="Arial" w:hAnsi="Arial" w:cs="Arial"/>
                <w:highlight w:val="green"/>
              </w:rPr>
            </w:pPr>
          </w:p>
        </w:tc>
      </w:tr>
    </w:tbl>
    <w:p w14:paraId="76F45F92" w14:textId="77777777" w:rsidR="00E16321" w:rsidRPr="00560ED9" w:rsidRDefault="00E16321" w:rsidP="00962CCA">
      <w:pPr>
        <w:spacing w:after="0"/>
        <w:jc w:val="both"/>
        <w:rPr>
          <w:rFonts w:ascii="Arial" w:hAnsi="Arial" w:cs="Arial"/>
          <w:color w:val="000000"/>
        </w:rPr>
      </w:pPr>
    </w:p>
    <w:p w14:paraId="30BC434B" w14:textId="4A9DC0BC" w:rsidR="00D96017" w:rsidRPr="00560ED9" w:rsidRDefault="00D96017" w:rsidP="00962CCA">
      <w:pPr>
        <w:spacing w:after="0"/>
        <w:jc w:val="both"/>
        <w:rPr>
          <w:rFonts w:ascii="Arial" w:hAnsi="Arial" w:cs="Arial"/>
          <w:color w:val="000000"/>
        </w:rPr>
      </w:pPr>
      <w:r w:rsidRPr="00560ED9">
        <w:rPr>
          <w:rFonts w:ascii="Arial" w:hAnsi="Arial" w:cs="Arial"/>
          <w:color w:val="000000"/>
        </w:rPr>
        <w:t xml:space="preserve">El estudio de las funciones empieza con </w:t>
      </w:r>
      <w:r w:rsidR="00C412E5" w:rsidRPr="00560ED9">
        <w:rPr>
          <w:rFonts w:ascii="Arial" w:hAnsi="Arial" w:cs="Arial"/>
          <w:color w:val="000000"/>
        </w:rPr>
        <w:t xml:space="preserve">un </w:t>
      </w:r>
      <w:r w:rsidR="00546B2B" w:rsidRPr="00560ED9">
        <w:rPr>
          <w:rFonts w:ascii="Arial" w:hAnsi="Arial" w:cs="Arial"/>
          <w:color w:val="000000"/>
        </w:rPr>
        <w:t xml:space="preserve">concepto </w:t>
      </w:r>
      <w:r w:rsidRPr="00560ED9">
        <w:rPr>
          <w:rFonts w:ascii="Arial" w:hAnsi="Arial" w:cs="Arial"/>
          <w:color w:val="000000"/>
        </w:rPr>
        <w:t>más general</w:t>
      </w:r>
      <w:r w:rsidR="00C412E5" w:rsidRPr="00560ED9">
        <w:rPr>
          <w:rFonts w:ascii="Arial" w:hAnsi="Arial" w:cs="Arial"/>
          <w:color w:val="000000"/>
        </w:rPr>
        <w:t>:</w:t>
      </w:r>
      <w:r w:rsidRPr="00560ED9">
        <w:rPr>
          <w:rFonts w:ascii="Arial" w:hAnsi="Arial" w:cs="Arial"/>
          <w:color w:val="000000"/>
        </w:rPr>
        <w:t xml:space="preserve"> las relaciones.</w:t>
      </w:r>
    </w:p>
    <w:p w14:paraId="262BF628" w14:textId="77777777" w:rsidR="009257C3" w:rsidRPr="00560ED9" w:rsidRDefault="009257C3" w:rsidP="00962CCA">
      <w:pPr>
        <w:spacing w:after="0"/>
        <w:jc w:val="both"/>
        <w:rPr>
          <w:rFonts w:ascii="Arial" w:hAnsi="Arial" w:cs="Arial"/>
          <w:color w:val="000000"/>
        </w:rPr>
      </w:pPr>
    </w:p>
    <w:p w14:paraId="2A97F981" w14:textId="314A70CB" w:rsidR="003F061D" w:rsidRPr="00560ED9" w:rsidRDefault="00D9601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6D45A8">
        <w:rPr>
          <w:rFonts w:ascii="Arial" w:hAnsi="Arial" w:cs="Arial"/>
        </w:rPr>
        <w:t xml:space="preserve"> </w:t>
      </w:r>
      <w:r w:rsidR="005421E4" w:rsidRPr="00560ED9">
        <w:rPr>
          <w:rFonts w:ascii="Arial" w:hAnsi="Arial" w:cs="Arial"/>
          <w:b/>
        </w:rPr>
        <w:t>1.1 Concepto de relación</w:t>
      </w:r>
    </w:p>
    <w:p w14:paraId="5ADD8E28" w14:textId="77777777" w:rsidR="0083302A" w:rsidRPr="00560ED9" w:rsidRDefault="0083302A" w:rsidP="00962CCA">
      <w:pPr>
        <w:tabs>
          <w:tab w:val="right" w:pos="8498"/>
        </w:tabs>
        <w:spacing w:after="0"/>
        <w:jc w:val="both"/>
        <w:rPr>
          <w:rFonts w:ascii="Arial" w:hAnsi="Arial" w:cs="Arial"/>
        </w:rPr>
      </w:pPr>
    </w:p>
    <w:p w14:paraId="7E38513B" w14:textId="25D71F16" w:rsidR="004241DD" w:rsidRPr="00560ED9" w:rsidRDefault="004241DD" w:rsidP="004241DD">
      <w:pPr>
        <w:tabs>
          <w:tab w:val="right" w:pos="8498"/>
        </w:tabs>
        <w:spacing w:after="0"/>
        <w:jc w:val="both"/>
        <w:rPr>
          <w:rFonts w:ascii="Arial" w:eastAsiaTheme="minorEastAsia" w:hAnsi="Arial" w:cs="Arial"/>
        </w:rPr>
      </w:pPr>
      <w:r w:rsidRPr="00560ED9">
        <w:rPr>
          <w:rFonts w:ascii="Arial" w:hAnsi="Arial" w:cs="Arial"/>
        </w:rPr>
        <w:t>Una relación entre dos conjuntos es una correspondencia entre</w:t>
      </w:r>
      <w:r w:rsidRPr="00560ED9">
        <w:rPr>
          <w:rFonts w:ascii="Arial" w:eastAsiaTheme="minorEastAsia" w:hAnsi="Arial" w:cs="Arial"/>
        </w:rPr>
        <w:t xml:space="preserve"> algunos</w:t>
      </w:r>
      <w:r w:rsidR="00060E91">
        <w:rPr>
          <w:rFonts w:ascii="Arial" w:eastAsiaTheme="minorEastAsia" w:hAnsi="Arial" w:cs="Arial"/>
        </w:rPr>
        <w:t xml:space="preserve"> elementos del primer conjunto </w:t>
      </w:r>
      <w:r w:rsidRPr="00560ED9">
        <w:rPr>
          <w:rFonts w:ascii="Arial" w:eastAsiaTheme="minorEastAsia" w:hAnsi="Arial" w:cs="Arial"/>
        </w:rPr>
        <w:t>y uno o más elementos del segundo conjunto</w:t>
      </w:r>
      <w:r w:rsidR="005A748B">
        <w:rPr>
          <w:rFonts w:ascii="Arial" w:eastAsiaTheme="minorEastAsia" w:hAnsi="Arial" w:cs="Arial"/>
        </w:rPr>
        <w:t>. P</w:t>
      </w:r>
      <w:r w:rsidRPr="00560ED9">
        <w:rPr>
          <w:rFonts w:ascii="Arial" w:eastAsiaTheme="minorEastAsia" w:hAnsi="Arial" w:cs="Arial"/>
        </w:rPr>
        <w:t xml:space="preserve">or ejemplo, si  </w:t>
      </w:r>
      <m:oMath>
        <m:r>
          <w:rPr>
            <w:rFonts w:ascii="Cambria Math" w:eastAsiaTheme="minorEastAsia" w:hAnsi="Cambria Math" w:cs="Arial"/>
          </w:rPr>
          <m:t>A</m:t>
        </m:r>
      </m:oMath>
      <w:r w:rsidRPr="00560ED9">
        <w:rPr>
          <w:rFonts w:ascii="Arial" w:eastAsiaTheme="minorEastAsia" w:hAnsi="Arial" w:cs="Arial"/>
        </w:rPr>
        <w:t xml:space="preserve"> es el conjunto de todas las</w:t>
      </w:r>
      <w:r w:rsidR="005A748B">
        <w:rPr>
          <w:rFonts w:ascii="Arial" w:eastAsiaTheme="minorEastAsia" w:hAnsi="Arial" w:cs="Arial"/>
        </w:rPr>
        <w:t xml:space="preserve"> poblaciones y </w:t>
      </w:r>
      <w:r w:rsidRPr="00560ED9">
        <w:rPr>
          <w:rFonts w:ascii="Arial" w:eastAsiaTheme="minorEastAsia" w:hAnsi="Arial" w:cs="Arial"/>
        </w:rPr>
        <w:t xml:space="preserve">ciudades de Colombia y </w:t>
      </w:r>
      <m:oMath>
        <m:r>
          <w:rPr>
            <w:rFonts w:ascii="Cambria Math" w:eastAsiaTheme="minorEastAsia" w:hAnsi="Cambria Math" w:cs="Arial"/>
          </w:rPr>
          <m:t>B</m:t>
        </m:r>
      </m:oMath>
      <w:r w:rsidRPr="00560ED9">
        <w:rPr>
          <w:rFonts w:ascii="Arial" w:eastAsiaTheme="minorEastAsia" w:hAnsi="Arial" w:cs="Arial"/>
        </w:rPr>
        <w:t xml:space="preserve"> es el conjunto de todos los departamentos de Colombia, se puede establecer la relación “…está ubicada en el departamento</w:t>
      </w:r>
      <w:r w:rsidR="00196FFD" w:rsidRPr="00560ED9">
        <w:rPr>
          <w:rFonts w:ascii="Arial" w:eastAsiaTheme="minorEastAsia" w:hAnsi="Arial" w:cs="Arial"/>
        </w:rPr>
        <w:t xml:space="preserve"> de</w:t>
      </w:r>
      <w:r w:rsidRPr="00560ED9">
        <w:rPr>
          <w:rFonts w:ascii="Arial" w:eastAsiaTheme="minorEastAsia" w:hAnsi="Arial" w:cs="Arial"/>
        </w:rPr>
        <w:t>…”</w:t>
      </w:r>
      <w:r w:rsidR="005A748B">
        <w:rPr>
          <w:rFonts w:ascii="Arial" w:eastAsiaTheme="minorEastAsia" w:hAnsi="Arial" w:cs="Arial"/>
        </w:rPr>
        <w:t>. E</w:t>
      </w:r>
      <w:r w:rsidRPr="00560ED9">
        <w:rPr>
          <w:rFonts w:ascii="Arial" w:eastAsiaTheme="minorEastAsia" w:hAnsi="Arial" w:cs="Arial"/>
        </w:rPr>
        <w:t>n este caso se tienen correspondencias como:</w:t>
      </w:r>
    </w:p>
    <w:p w14:paraId="312AFDB9" w14:textId="77777777" w:rsidR="00F71D79" w:rsidRPr="00560ED9" w:rsidRDefault="00F71D79" w:rsidP="00962CCA">
      <w:pPr>
        <w:tabs>
          <w:tab w:val="right" w:pos="8498"/>
        </w:tabs>
        <w:spacing w:after="0"/>
        <w:jc w:val="both"/>
        <w:rPr>
          <w:rFonts w:ascii="Arial" w:eastAsiaTheme="minorEastAsia" w:hAnsi="Arial" w:cs="Arial"/>
        </w:rPr>
      </w:pPr>
    </w:p>
    <w:p w14:paraId="5954826A" w14:textId="2998A114"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Bogotá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Cundinamarca</w:t>
      </w:r>
      <w:r w:rsidR="00196FFD" w:rsidRPr="00560ED9">
        <w:rPr>
          <w:rFonts w:ascii="Arial" w:eastAsiaTheme="minorEastAsia" w:hAnsi="Arial" w:cs="Arial"/>
        </w:rPr>
        <w:t>.</w:t>
      </w:r>
    </w:p>
    <w:p w14:paraId="075DDEB6" w14:textId="5F684B3D"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Melgar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w:t>
      </w:r>
      <w:r w:rsidR="00113235" w:rsidRPr="00560ED9">
        <w:rPr>
          <w:rFonts w:ascii="Arial" w:eastAsiaTheme="minorEastAsia" w:hAnsi="Arial" w:cs="Arial"/>
        </w:rPr>
        <w:t>Tolima</w:t>
      </w:r>
      <w:r w:rsidR="00196FFD" w:rsidRPr="00560ED9">
        <w:rPr>
          <w:rFonts w:ascii="Arial" w:eastAsiaTheme="minorEastAsia" w:hAnsi="Arial" w:cs="Arial"/>
        </w:rPr>
        <w:t>.</w:t>
      </w:r>
    </w:p>
    <w:p w14:paraId="75538E99" w14:textId="3F1B4E3C" w:rsidR="00F71D79" w:rsidRPr="00560ED9" w:rsidRDefault="00F71D79" w:rsidP="00E9165C">
      <w:pPr>
        <w:tabs>
          <w:tab w:val="right" w:pos="8498"/>
        </w:tabs>
        <w:spacing w:after="0"/>
        <w:jc w:val="center"/>
        <w:rPr>
          <w:rFonts w:ascii="Arial" w:eastAsiaTheme="minorEastAsia" w:hAnsi="Arial" w:cs="Arial"/>
        </w:rPr>
      </w:pPr>
      <w:r w:rsidRPr="00560ED9">
        <w:rPr>
          <w:rFonts w:ascii="Arial" w:eastAsiaTheme="minorEastAsia" w:hAnsi="Arial" w:cs="Arial"/>
        </w:rPr>
        <w:t>Girardot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w:t>
      </w:r>
      <w:r w:rsidR="00113235" w:rsidRPr="00560ED9">
        <w:rPr>
          <w:rFonts w:ascii="Arial" w:eastAsiaTheme="minorEastAsia" w:hAnsi="Arial" w:cs="Arial"/>
        </w:rPr>
        <w:t xml:space="preserve"> Cundinam</w:t>
      </w:r>
      <w:r w:rsidR="00567528" w:rsidRPr="00560ED9">
        <w:rPr>
          <w:rFonts w:ascii="Arial" w:eastAsiaTheme="minorEastAsia" w:hAnsi="Arial" w:cs="Arial"/>
        </w:rPr>
        <w:t>a</w:t>
      </w:r>
      <w:r w:rsidR="00113235" w:rsidRPr="00560ED9">
        <w:rPr>
          <w:rFonts w:ascii="Arial" w:eastAsiaTheme="minorEastAsia" w:hAnsi="Arial" w:cs="Arial"/>
        </w:rPr>
        <w:t>rca</w:t>
      </w:r>
      <w:r w:rsidR="00196FFD" w:rsidRPr="00560ED9">
        <w:rPr>
          <w:rFonts w:ascii="Arial" w:eastAsiaTheme="minorEastAsia" w:hAnsi="Arial" w:cs="Arial"/>
        </w:rPr>
        <w:t>.</w:t>
      </w:r>
    </w:p>
    <w:p w14:paraId="207687C4" w14:textId="15951CEE" w:rsidR="00567528" w:rsidRPr="00560ED9" w:rsidRDefault="00567528" w:rsidP="00E9165C">
      <w:pPr>
        <w:tabs>
          <w:tab w:val="right" w:pos="8498"/>
        </w:tabs>
        <w:spacing w:after="0"/>
        <w:jc w:val="center"/>
        <w:rPr>
          <w:rFonts w:ascii="Arial" w:eastAsiaTheme="minorEastAsia" w:hAnsi="Arial" w:cs="Arial"/>
        </w:rPr>
      </w:pPr>
      <w:r w:rsidRPr="00560ED9">
        <w:rPr>
          <w:rFonts w:ascii="Arial" w:eastAsiaTheme="minorEastAsia" w:hAnsi="Arial" w:cs="Arial"/>
        </w:rPr>
        <w:t>Girón “</w:t>
      </w:r>
      <w:r w:rsidR="004241DD" w:rsidRPr="00560ED9">
        <w:rPr>
          <w:rFonts w:ascii="Arial" w:eastAsiaTheme="minorEastAsia" w:hAnsi="Arial" w:cs="Arial"/>
        </w:rPr>
        <w:t>está</w:t>
      </w:r>
      <w:r w:rsidRPr="00560ED9">
        <w:rPr>
          <w:rFonts w:ascii="Arial" w:eastAsiaTheme="minorEastAsia" w:hAnsi="Arial" w:cs="Arial"/>
        </w:rPr>
        <w:t xml:space="preserve"> ubicada en el departamento de” Santander</w:t>
      </w:r>
      <w:r w:rsidR="00196FFD" w:rsidRPr="00560ED9">
        <w:rPr>
          <w:rFonts w:ascii="Arial" w:eastAsiaTheme="minorEastAsia" w:hAnsi="Arial" w:cs="Arial"/>
        </w:rPr>
        <w:t>.</w:t>
      </w:r>
    </w:p>
    <w:p w14:paraId="3259ADD9" w14:textId="148394BB" w:rsidR="00E9165C" w:rsidRPr="00560ED9" w:rsidRDefault="00113235" w:rsidP="00E9165C">
      <w:pPr>
        <w:tabs>
          <w:tab w:val="right" w:pos="8498"/>
        </w:tabs>
        <w:spacing w:after="0"/>
        <w:jc w:val="center"/>
        <w:rPr>
          <w:rFonts w:ascii="Arial" w:eastAsiaTheme="minorEastAsia" w:hAnsi="Arial" w:cs="Arial"/>
        </w:rPr>
      </w:pPr>
      <w:r w:rsidRPr="00560ED9">
        <w:rPr>
          <w:rFonts w:ascii="Arial" w:eastAsiaTheme="minorEastAsia" w:hAnsi="Arial" w:cs="Arial"/>
        </w:rPr>
        <w:t>Ipiales</w:t>
      </w:r>
      <w:r w:rsidR="00567528" w:rsidRPr="00560ED9">
        <w:rPr>
          <w:rFonts w:ascii="Arial" w:eastAsiaTheme="minorEastAsia" w:hAnsi="Arial" w:cs="Arial"/>
        </w:rPr>
        <w:t xml:space="preserve"> “</w:t>
      </w:r>
      <w:r w:rsidR="004241DD" w:rsidRPr="00560ED9">
        <w:rPr>
          <w:rFonts w:ascii="Arial" w:eastAsiaTheme="minorEastAsia" w:hAnsi="Arial" w:cs="Arial"/>
        </w:rPr>
        <w:t>está</w:t>
      </w:r>
      <w:r w:rsidR="00567528" w:rsidRPr="00560ED9">
        <w:rPr>
          <w:rFonts w:ascii="Arial" w:eastAsiaTheme="minorEastAsia" w:hAnsi="Arial" w:cs="Arial"/>
        </w:rPr>
        <w:t xml:space="preserve"> ubicada en el departamento de” Nariño</w:t>
      </w:r>
      <w:r w:rsidR="00196FFD" w:rsidRPr="00560ED9">
        <w:rPr>
          <w:rFonts w:ascii="Arial" w:eastAsiaTheme="minorEastAsia" w:hAnsi="Arial" w:cs="Arial"/>
        </w:rPr>
        <w:t>.</w:t>
      </w:r>
    </w:p>
    <w:p w14:paraId="7DBDFEEB" w14:textId="77777777" w:rsidR="00567528" w:rsidRPr="00560ED9" w:rsidRDefault="00567528" w:rsidP="00962CCA">
      <w:pPr>
        <w:tabs>
          <w:tab w:val="right" w:pos="8498"/>
        </w:tabs>
        <w:spacing w:after="0"/>
        <w:jc w:val="both"/>
        <w:rPr>
          <w:rFonts w:ascii="Arial" w:eastAsiaTheme="minorEastAsia" w:hAnsi="Arial" w:cs="Arial"/>
        </w:rPr>
      </w:pPr>
    </w:p>
    <w:p w14:paraId="16F04255" w14:textId="79D1D8E8" w:rsidR="00087951" w:rsidRPr="00560ED9" w:rsidRDefault="00196FFD" w:rsidP="00962CC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P</w:t>
      </w:r>
      <w:r w:rsidR="00E9165C" w:rsidRPr="00560ED9">
        <w:rPr>
          <w:rFonts w:ascii="Arial" w:eastAsiaTheme="minorEastAsia" w:hAnsi="Arial" w:cs="Arial"/>
        </w:rPr>
        <w:t>or supuesto</w:t>
      </w:r>
      <w:r w:rsidR="00F01F75" w:rsidRPr="00560ED9">
        <w:rPr>
          <w:rFonts w:ascii="Arial" w:eastAsiaTheme="minorEastAsia" w:hAnsi="Arial" w:cs="Arial"/>
        </w:rPr>
        <w:t>,</w:t>
      </w:r>
      <w:r w:rsidR="00E9165C" w:rsidRPr="00560ED9">
        <w:rPr>
          <w:rFonts w:ascii="Arial" w:eastAsiaTheme="minorEastAsia" w:hAnsi="Arial" w:cs="Arial"/>
        </w:rPr>
        <w:t xml:space="preserve"> los anteriores son </w:t>
      </w:r>
      <w:r w:rsidR="00DF0A23" w:rsidRPr="00560ED9">
        <w:rPr>
          <w:rFonts w:ascii="Arial" w:eastAsiaTheme="minorEastAsia" w:hAnsi="Arial" w:cs="Arial"/>
        </w:rPr>
        <w:t>solo algunos ejemplo</w:t>
      </w:r>
      <w:r w:rsidR="00087951" w:rsidRPr="00560ED9">
        <w:rPr>
          <w:rFonts w:ascii="Arial" w:eastAsiaTheme="minorEastAsia" w:hAnsi="Arial" w:cs="Arial"/>
        </w:rPr>
        <w:t>s</w:t>
      </w:r>
      <w:r w:rsidR="00DF0A23" w:rsidRPr="00560ED9">
        <w:rPr>
          <w:rFonts w:ascii="Arial" w:eastAsiaTheme="minorEastAsia" w:hAnsi="Arial" w:cs="Arial"/>
        </w:rPr>
        <w:t xml:space="preserve"> de todas las correspondencias</w:t>
      </w:r>
      <w:r w:rsidR="005A748B">
        <w:rPr>
          <w:rFonts w:ascii="Arial" w:eastAsiaTheme="minorEastAsia" w:hAnsi="Arial" w:cs="Arial"/>
        </w:rPr>
        <w:t xml:space="preserve"> existentes</w:t>
      </w:r>
      <w:r w:rsidR="00087951" w:rsidRPr="00560ED9">
        <w:rPr>
          <w:rFonts w:ascii="Arial" w:eastAsiaTheme="minorEastAsia" w:hAnsi="Arial" w:cs="Arial"/>
        </w:rPr>
        <w:t>, ya que</w:t>
      </w:r>
      <w:r w:rsidR="00DF0A23" w:rsidRPr="00560ED9">
        <w:rPr>
          <w:rFonts w:ascii="Arial" w:eastAsiaTheme="minorEastAsia" w:hAnsi="Arial" w:cs="Arial"/>
        </w:rPr>
        <w:t xml:space="preserve"> </w:t>
      </w:r>
      <w:r w:rsidR="004D6B65" w:rsidRPr="00560ED9">
        <w:rPr>
          <w:rFonts w:ascii="Arial" w:eastAsiaTheme="minorEastAsia" w:hAnsi="Arial" w:cs="Arial"/>
        </w:rPr>
        <w:t>a cada una de la</w:t>
      </w:r>
      <w:r w:rsidR="00E9165C" w:rsidRPr="00560ED9">
        <w:rPr>
          <w:rFonts w:ascii="Arial" w:eastAsiaTheme="minorEastAsia" w:hAnsi="Arial" w:cs="Arial"/>
        </w:rPr>
        <w:t>s 1118 ciudades</w:t>
      </w:r>
      <w:r w:rsidR="005A748B">
        <w:rPr>
          <w:rFonts w:ascii="Arial" w:eastAsiaTheme="minorEastAsia" w:hAnsi="Arial" w:cs="Arial"/>
        </w:rPr>
        <w:t xml:space="preserve"> o poblaciones</w:t>
      </w:r>
      <w:r w:rsidR="00E9165C" w:rsidRPr="00560ED9">
        <w:rPr>
          <w:rFonts w:ascii="Arial" w:eastAsiaTheme="minorEastAsia" w:hAnsi="Arial" w:cs="Arial"/>
        </w:rPr>
        <w:t xml:space="preserve"> </w:t>
      </w:r>
      <w:r w:rsidR="00546B2B" w:rsidRPr="00560ED9">
        <w:rPr>
          <w:rFonts w:ascii="Arial" w:eastAsiaTheme="minorEastAsia" w:hAnsi="Arial" w:cs="Arial"/>
        </w:rPr>
        <w:t xml:space="preserve">de Colombia </w:t>
      </w:r>
      <w:r w:rsidR="00087951" w:rsidRPr="00560ED9">
        <w:rPr>
          <w:rFonts w:ascii="Arial" w:eastAsiaTheme="minorEastAsia" w:hAnsi="Arial" w:cs="Arial"/>
        </w:rPr>
        <w:t xml:space="preserve">le </w:t>
      </w:r>
      <w:r w:rsidR="00546B2B" w:rsidRPr="00560ED9">
        <w:rPr>
          <w:rFonts w:ascii="Arial" w:eastAsiaTheme="minorEastAsia" w:hAnsi="Arial" w:cs="Arial"/>
        </w:rPr>
        <w:t xml:space="preserve">corresponde </w:t>
      </w:r>
      <w:r w:rsidR="00E9165C" w:rsidRPr="00560ED9">
        <w:rPr>
          <w:rFonts w:ascii="Arial" w:eastAsiaTheme="minorEastAsia" w:hAnsi="Arial" w:cs="Arial"/>
        </w:rPr>
        <w:t xml:space="preserve">uno de los 32 departamentos. </w:t>
      </w:r>
    </w:p>
    <w:p w14:paraId="3DF497E3" w14:textId="77777777" w:rsidR="008E6352" w:rsidRPr="00560ED9" w:rsidRDefault="008E6352" w:rsidP="00962CCA">
      <w:pPr>
        <w:tabs>
          <w:tab w:val="right" w:pos="8498"/>
        </w:tabs>
        <w:spacing w:after="0"/>
        <w:jc w:val="both"/>
        <w:rPr>
          <w:rFonts w:ascii="Arial" w:eastAsiaTheme="minorEastAsia" w:hAnsi="Arial" w:cs="Arial"/>
        </w:rPr>
      </w:pPr>
    </w:p>
    <w:p w14:paraId="6B73AA2B" w14:textId="7720EADB" w:rsidR="008E6352" w:rsidRPr="00560ED9" w:rsidRDefault="005A748B" w:rsidP="00962CCA">
      <w:pPr>
        <w:tabs>
          <w:tab w:val="right" w:pos="8498"/>
        </w:tabs>
        <w:spacing w:after="0"/>
        <w:jc w:val="both"/>
        <w:rPr>
          <w:rFonts w:ascii="Arial" w:eastAsiaTheme="minorEastAsia" w:hAnsi="Arial" w:cs="Arial"/>
        </w:rPr>
      </w:pPr>
      <w:r>
        <w:rPr>
          <w:rFonts w:ascii="Arial" w:eastAsiaTheme="minorEastAsia" w:hAnsi="Arial" w:cs="Arial"/>
        </w:rPr>
        <w:t xml:space="preserve">Esta </w:t>
      </w:r>
      <w:r w:rsidR="00087951" w:rsidRPr="00560ED9">
        <w:rPr>
          <w:rFonts w:ascii="Arial" w:eastAsiaTheme="minorEastAsia" w:hAnsi="Arial" w:cs="Arial"/>
        </w:rPr>
        <w:t>no es</w:t>
      </w:r>
      <w:r w:rsidR="008E6352" w:rsidRPr="00560ED9">
        <w:rPr>
          <w:rFonts w:ascii="Arial" w:eastAsiaTheme="minorEastAsia" w:hAnsi="Arial" w:cs="Arial"/>
        </w:rPr>
        <w:t xml:space="preserve"> la única relación que </w:t>
      </w:r>
      <w:r w:rsidR="00ED56BB" w:rsidRPr="00560ED9">
        <w:rPr>
          <w:rFonts w:ascii="Arial" w:eastAsiaTheme="minorEastAsia" w:hAnsi="Arial" w:cs="Arial"/>
        </w:rPr>
        <w:t>se puede</w:t>
      </w:r>
      <w:r w:rsidR="008E6352" w:rsidRPr="00560ED9">
        <w:rPr>
          <w:rFonts w:ascii="Arial" w:eastAsiaTheme="minorEastAsia" w:hAnsi="Arial" w:cs="Arial"/>
        </w:rPr>
        <w:t xml:space="preserve"> establecer entre estos dos conjuntos</w:t>
      </w:r>
      <w:r>
        <w:rPr>
          <w:rFonts w:ascii="Arial" w:eastAsiaTheme="minorEastAsia" w:hAnsi="Arial" w:cs="Arial"/>
        </w:rPr>
        <w:t>.</w:t>
      </w:r>
      <w:r w:rsidR="008E6352" w:rsidRPr="00560ED9">
        <w:rPr>
          <w:rFonts w:ascii="Arial" w:eastAsiaTheme="minorEastAsia" w:hAnsi="Arial" w:cs="Arial"/>
        </w:rPr>
        <w:t xml:space="preserve"> </w:t>
      </w:r>
      <w:r>
        <w:rPr>
          <w:rFonts w:ascii="Arial" w:eastAsiaTheme="minorEastAsia" w:hAnsi="Arial" w:cs="Arial"/>
        </w:rPr>
        <w:t>Otr</w:t>
      </w:r>
      <w:r w:rsidR="00ED56BB" w:rsidRPr="00560ED9">
        <w:rPr>
          <w:rFonts w:ascii="Arial" w:eastAsiaTheme="minorEastAsia" w:hAnsi="Arial" w:cs="Arial"/>
        </w:rPr>
        <w:t>a relación</w:t>
      </w:r>
      <w:r w:rsidR="00B73B23">
        <w:rPr>
          <w:rFonts w:ascii="Arial" w:eastAsiaTheme="minorEastAsia" w:hAnsi="Arial" w:cs="Arial"/>
        </w:rPr>
        <w:t>,</w:t>
      </w:r>
      <w:r w:rsidR="00ED56BB" w:rsidRPr="00560ED9">
        <w:rPr>
          <w:rFonts w:ascii="Arial" w:eastAsiaTheme="minorEastAsia" w:hAnsi="Arial" w:cs="Arial"/>
        </w:rPr>
        <w:t xml:space="preserve"> </w:t>
      </w:r>
      <w:r w:rsidR="003633E7" w:rsidRPr="00560ED9">
        <w:rPr>
          <w:rFonts w:ascii="Arial" w:eastAsiaTheme="minorEastAsia" w:hAnsi="Arial" w:cs="Arial"/>
        </w:rPr>
        <w:t xml:space="preserve">que </w:t>
      </w:r>
      <w:r w:rsidR="008F0220" w:rsidRPr="00560ED9">
        <w:rPr>
          <w:rFonts w:ascii="Arial" w:eastAsiaTheme="minorEastAsia" w:hAnsi="Arial" w:cs="Arial"/>
        </w:rPr>
        <w:t>aunque</w:t>
      </w:r>
      <w:r>
        <w:rPr>
          <w:rFonts w:ascii="Arial" w:eastAsiaTheme="minorEastAsia" w:hAnsi="Arial" w:cs="Arial"/>
        </w:rPr>
        <w:t xml:space="preserve"> pudiera </w:t>
      </w:r>
      <w:r w:rsidR="008F0220" w:rsidRPr="00560ED9">
        <w:rPr>
          <w:rFonts w:ascii="Arial" w:eastAsiaTheme="minorEastAsia" w:hAnsi="Arial" w:cs="Arial"/>
        </w:rPr>
        <w:t>parece</w:t>
      </w:r>
      <w:r>
        <w:rPr>
          <w:rFonts w:ascii="Arial" w:eastAsiaTheme="minorEastAsia" w:hAnsi="Arial" w:cs="Arial"/>
        </w:rPr>
        <w:t>r</w:t>
      </w:r>
      <w:r w:rsidR="008F0220" w:rsidRPr="00560ED9">
        <w:rPr>
          <w:rFonts w:ascii="Arial" w:eastAsiaTheme="minorEastAsia" w:hAnsi="Arial" w:cs="Arial"/>
        </w:rPr>
        <w:t xml:space="preserve"> extraña, </w:t>
      </w:r>
      <w:r w:rsidR="003633E7" w:rsidRPr="00560ED9">
        <w:rPr>
          <w:rFonts w:ascii="Arial" w:eastAsiaTheme="minorEastAsia" w:hAnsi="Arial" w:cs="Arial"/>
        </w:rPr>
        <w:t>establece correspondencia</w:t>
      </w:r>
      <w:r w:rsidR="00196FFD" w:rsidRPr="00560ED9">
        <w:rPr>
          <w:rFonts w:ascii="Arial" w:eastAsiaTheme="minorEastAsia" w:hAnsi="Arial" w:cs="Arial"/>
        </w:rPr>
        <w:t>s</w:t>
      </w:r>
      <w:r w:rsidR="003633E7" w:rsidRPr="00560ED9">
        <w:rPr>
          <w:rFonts w:ascii="Arial" w:eastAsiaTheme="minorEastAsia" w:hAnsi="Arial" w:cs="Arial"/>
        </w:rPr>
        <w:t xml:space="preserve"> entre los elementos de los dos conjuntos es </w:t>
      </w:r>
      <w:r w:rsidR="004D6B65" w:rsidRPr="00560ED9">
        <w:rPr>
          <w:rFonts w:ascii="Arial" w:eastAsiaTheme="minorEastAsia" w:hAnsi="Arial" w:cs="Arial"/>
        </w:rPr>
        <w:t>“</w:t>
      </w:r>
      <w:r w:rsidR="00BA127F">
        <w:rPr>
          <w:rFonts w:ascii="Arial" w:eastAsiaTheme="minorEastAsia" w:hAnsi="Arial" w:cs="Arial"/>
        </w:rPr>
        <w:t>…</w:t>
      </w:r>
      <w:r w:rsidR="008F0220" w:rsidRPr="00560ED9">
        <w:rPr>
          <w:rFonts w:ascii="Arial" w:eastAsiaTheme="minorEastAsia" w:hAnsi="Arial" w:cs="Arial"/>
        </w:rPr>
        <w:t xml:space="preserve">tiene su </w:t>
      </w:r>
      <w:r w:rsidR="004D6B65" w:rsidRPr="00560ED9">
        <w:rPr>
          <w:rFonts w:ascii="Arial" w:eastAsiaTheme="minorEastAsia" w:hAnsi="Arial" w:cs="Arial"/>
        </w:rPr>
        <w:t xml:space="preserve"> primera letra igual a la primera letra de</w:t>
      </w:r>
      <w:r w:rsidR="008F0220" w:rsidRPr="00560ED9">
        <w:rPr>
          <w:rFonts w:ascii="Arial" w:eastAsiaTheme="minorEastAsia" w:hAnsi="Arial" w:cs="Arial"/>
        </w:rPr>
        <w:t xml:space="preserve">l departamento </w:t>
      </w:r>
      <w:r w:rsidR="00F37B7A" w:rsidRPr="00560ED9">
        <w:rPr>
          <w:rFonts w:ascii="Arial" w:eastAsiaTheme="minorEastAsia" w:hAnsi="Arial" w:cs="Arial"/>
        </w:rPr>
        <w:t>de…</w:t>
      </w:r>
      <w:r w:rsidR="008E6352" w:rsidRPr="00560ED9">
        <w:rPr>
          <w:rFonts w:ascii="Arial" w:eastAsiaTheme="minorEastAsia" w:hAnsi="Arial" w:cs="Arial"/>
        </w:rPr>
        <w:t>”</w:t>
      </w:r>
      <w:r w:rsidR="00B73B23">
        <w:rPr>
          <w:rFonts w:ascii="Arial" w:eastAsiaTheme="minorEastAsia" w:hAnsi="Arial" w:cs="Arial"/>
        </w:rPr>
        <w:t>.</w:t>
      </w:r>
      <w:commentRangeStart w:id="5"/>
      <w:r w:rsidR="008E6352" w:rsidRPr="00560ED9">
        <w:rPr>
          <w:rFonts w:ascii="Arial" w:eastAsiaTheme="minorEastAsia" w:hAnsi="Arial" w:cs="Arial"/>
        </w:rPr>
        <w:t xml:space="preserve"> </w:t>
      </w:r>
      <w:r w:rsidR="00B73B23">
        <w:rPr>
          <w:rFonts w:ascii="Arial" w:eastAsiaTheme="minorEastAsia" w:hAnsi="Arial" w:cs="Arial"/>
        </w:rPr>
        <w:t>P</w:t>
      </w:r>
      <w:bookmarkStart w:id="6" w:name="_GoBack"/>
      <w:bookmarkEnd w:id="6"/>
      <w:r w:rsidR="00196FFD" w:rsidRPr="00560ED9">
        <w:rPr>
          <w:rFonts w:ascii="Arial" w:eastAsiaTheme="minorEastAsia" w:hAnsi="Arial" w:cs="Arial"/>
        </w:rPr>
        <w:t xml:space="preserve">or </w:t>
      </w:r>
      <w:commentRangeEnd w:id="5"/>
      <w:r w:rsidR="00BA127F">
        <w:rPr>
          <w:rStyle w:val="Refdecomentario"/>
          <w:rFonts w:ascii="Calibri" w:eastAsia="Calibri" w:hAnsi="Calibri" w:cs="Times New Roman"/>
          <w:lang w:val="es-MX"/>
        </w:rPr>
        <w:commentReference w:id="5"/>
      </w:r>
      <w:r w:rsidR="00196FFD" w:rsidRPr="00560ED9">
        <w:rPr>
          <w:rFonts w:ascii="Arial" w:eastAsiaTheme="minorEastAsia" w:hAnsi="Arial" w:cs="Arial"/>
        </w:rPr>
        <w:t>ejemplo</w:t>
      </w:r>
      <w:r w:rsidR="008E6352" w:rsidRPr="00560ED9">
        <w:rPr>
          <w:rFonts w:ascii="Arial" w:eastAsiaTheme="minorEastAsia" w:hAnsi="Arial" w:cs="Arial"/>
        </w:rPr>
        <w:t>:</w:t>
      </w:r>
    </w:p>
    <w:p w14:paraId="407D077D" w14:textId="77777777" w:rsidR="008E6352" w:rsidRPr="00560ED9" w:rsidRDefault="008E6352" w:rsidP="008E6352">
      <w:pPr>
        <w:tabs>
          <w:tab w:val="right" w:pos="8498"/>
        </w:tabs>
        <w:spacing w:after="0"/>
        <w:jc w:val="both"/>
        <w:rPr>
          <w:rFonts w:ascii="Arial" w:eastAsiaTheme="minorEastAsia" w:hAnsi="Arial" w:cs="Arial"/>
        </w:rPr>
      </w:pPr>
    </w:p>
    <w:p w14:paraId="17952C3E" w14:textId="1C2EB854"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Bogotá </w:t>
      </w:r>
      <w:r w:rsidR="008F0220" w:rsidRPr="00560ED9">
        <w:rPr>
          <w:rFonts w:ascii="Arial" w:eastAsiaTheme="minorEastAsia" w:hAnsi="Arial" w:cs="Arial"/>
        </w:rPr>
        <w:t xml:space="preserve">“tiene su  primera letra </w:t>
      </w:r>
      <w:commentRangeStart w:id="7"/>
      <w:r w:rsidR="008F0220" w:rsidRPr="00560ED9">
        <w:rPr>
          <w:rFonts w:ascii="Arial" w:eastAsiaTheme="minorEastAsia" w:hAnsi="Arial" w:cs="Arial"/>
        </w:rPr>
        <w:t>es</w:t>
      </w:r>
      <w:commentRangeEnd w:id="7"/>
      <w:r w:rsidR="00BA127F">
        <w:rPr>
          <w:rStyle w:val="Refdecomentario"/>
          <w:rFonts w:ascii="Calibri" w:eastAsia="Calibri" w:hAnsi="Calibri" w:cs="Times New Roman"/>
          <w:lang w:val="es-MX"/>
        </w:rPr>
        <w:commentReference w:id="7"/>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Bolívar</w:t>
      </w:r>
    </w:p>
    <w:p w14:paraId="50CEF43B" w14:textId="4762304D"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Bogotá </w:t>
      </w:r>
      <w:r w:rsidR="008F0220" w:rsidRPr="00560ED9">
        <w:rPr>
          <w:rFonts w:ascii="Arial" w:eastAsiaTheme="minorEastAsia" w:hAnsi="Arial" w:cs="Arial"/>
        </w:rPr>
        <w:t xml:space="preserve">“tiene su  primera letra </w:t>
      </w:r>
      <w:commentRangeStart w:id="8"/>
      <w:r w:rsidR="008F0220" w:rsidRPr="00560ED9">
        <w:rPr>
          <w:rFonts w:ascii="Arial" w:eastAsiaTheme="minorEastAsia" w:hAnsi="Arial" w:cs="Arial"/>
        </w:rPr>
        <w:t>es</w:t>
      </w:r>
      <w:commentRangeEnd w:id="8"/>
      <w:r w:rsidR="00BA127F">
        <w:rPr>
          <w:rStyle w:val="Refdecomentario"/>
          <w:rFonts w:ascii="Calibri" w:eastAsia="Calibri" w:hAnsi="Calibri" w:cs="Times New Roman"/>
          <w:lang w:val="es-MX"/>
        </w:rPr>
        <w:commentReference w:id="8"/>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Boyacá</w:t>
      </w:r>
    </w:p>
    <w:p w14:paraId="2E7C4DA2" w14:textId="1CE3E63F"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 xml:space="preserve">“tiene su  primera letra </w:t>
      </w:r>
      <w:commentRangeStart w:id="9"/>
      <w:r w:rsidR="008F0220" w:rsidRPr="00560ED9">
        <w:rPr>
          <w:rFonts w:ascii="Arial" w:eastAsiaTheme="minorEastAsia" w:hAnsi="Arial" w:cs="Arial"/>
        </w:rPr>
        <w:t>es</w:t>
      </w:r>
      <w:commentRangeEnd w:id="9"/>
      <w:r w:rsidR="00BA127F">
        <w:rPr>
          <w:rStyle w:val="Refdecomentario"/>
          <w:rFonts w:ascii="Calibri" w:eastAsia="Calibri" w:hAnsi="Calibri" w:cs="Times New Roman"/>
          <w:lang w:val="es-MX"/>
        </w:rPr>
        <w:commentReference w:id="9"/>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Atlántico</w:t>
      </w:r>
    </w:p>
    <w:p w14:paraId="71BAFD4A" w14:textId="6E04C46B"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 xml:space="preserve">“tiene su  primera letra </w:t>
      </w:r>
      <w:commentRangeStart w:id="10"/>
      <w:r w:rsidR="008F0220" w:rsidRPr="00560ED9">
        <w:rPr>
          <w:rFonts w:ascii="Arial" w:eastAsiaTheme="minorEastAsia" w:hAnsi="Arial" w:cs="Arial"/>
        </w:rPr>
        <w:t>es</w:t>
      </w:r>
      <w:commentRangeEnd w:id="10"/>
      <w:r w:rsidR="00BA127F">
        <w:rPr>
          <w:rStyle w:val="Refdecomentario"/>
          <w:rFonts w:ascii="Calibri" w:eastAsia="Calibri" w:hAnsi="Calibri" w:cs="Times New Roman"/>
          <w:lang w:val="es-MX"/>
        </w:rPr>
        <w:commentReference w:id="10"/>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Amazonas</w:t>
      </w:r>
    </w:p>
    <w:p w14:paraId="7C1A664B" w14:textId="47F02C4A"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 xml:space="preserve">“tiene su  primera letra </w:t>
      </w:r>
      <w:commentRangeStart w:id="11"/>
      <w:r w:rsidR="008F0220" w:rsidRPr="00560ED9">
        <w:rPr>
          <w:rFonts w:ascii="Arial" w:eastAsiaTheme="minorEastAsia" w:hAnsi="Arial" w:cs="Arial"/>
        </w:rPr>
        <w:t>es</w:t>
      </w:r>
      <w:commentRangeEnd w:id="11"/>
      <w:r w:rsidR="00BA127F">
        <w:rPr>
          <w:rStyle w:val="Refdecomentario"/>
          <w:rFonts w:ascii="Calibri" w:eastAsia="Calibri" w:hAnsi="Calibri" w:cs="Times New Roman"/>
          <w:lang w:val="es-MX"/>
        </w:rPr>
        <w:commentReference w:id="11"/>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 xml:space="preserve"> Arauca</w:t>
      </w:r>
    </w:p>
    <w:p w14:paraId="31662EF3" w14:textId="33BE8171"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Arauca </w:t>
      </w:r>
      <w:r w:rsidR="008F0220" w:rsidRPr="00560ED9">
        <w:rPr>
          <w:rFonts w:ascii="Arial" w:eastAsiaTheme="minorEastAsia" w:hAnsi="Arial" w:cs="Arial"/>
        </w:rPr>
        <w:t xml:space="preserve">“tiene su  primera letra </w:t>
      </w:r>
      <w:commentRangeStart w:id="12"/>
      <w:r w:rsidR="008F0220" w:rsidRPr="00560ED9">
        <w:rPr>
          <w:rFonts w:ascii="Arial" w:eastAsiaTheme="minorEastAsia" w:hAnsi="Arial" w:cs="Arial"/>
        </w:rPr>
        <w:t>es</w:t>
      </w:r>
      <w:commentRangeEnd w:id="12"/>
      <w:r w:rsidR="00BA127F">
        <w:rPr>
          <w:rStyle w:val="Refdecomentario"/>
          <w:rFonts w:ascii="Calibri" w:eastAsia="Calibri" w:hAnsi="Calibri" w:cs="Times New Roman"/>
          <w:lang w:val="es-MX"/>
        </w:rPr>
        <w:commentReference w:id="12"/>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Antioquia</w:t>
      </w:r>
    </w:p>
    <w:p w14:paraId="2D93FDFD" w14:textId="2E78ADC2"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 xml:space="preserve">“tiene su  primera letra </w:t>
      </w:r>
      <w:commentRangeStart w:id="13"/>
      <w:r w:rsidR="008F0220" w:rsidRPr="00560ED9">
        <w:rPr>
          <w:rFonts w:ascii="Arial" w:eastAsiaTheme="minorEastAsia" w:hAnsi="Arial" w:cs="Arial"/>
        </w:rPr>
        <w:t>es</w:t>
      </w:r>
      <w:commentRangeEnd w:id="13"/>
      <w:r w:rsidR="00BA127F">
        <w:rPr>
          <w:rStyle w:val="Refdecomentario"/>
          <w:rFonts w:ascii="Calibri" w:eastAsia="Calibri" w:hAnsi="Calibri" w:cs="Times New Roman"/>
          <w:lang w:val="es-MX"/>
        </w:rPr>
        <w:commentReference w:id="13"/>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2183A15D" w14:textId="59058F68"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Melgar </w:t>
      </w:r>
      <w:r w:rsidR="008F0220" w:rsidRPr="00560ED9">
        <w:rPr>
          <w:rFonts w:ascii="Arial" w:eastAsiaTheme="minorEastAsia" w:hAnsi="Arial" w:cs="Arial"/>
        </w:rPr>
        <w:t xml:space="preserve">“tiene su  primera letra </w:t>
      </w:r>
      <w:commentRangeStart w:id="14"/>
      <w:r w:rsidR="008F0220" w:rsidRPr="00560ED9">
        <w:rPr>
          <w:rFonts w:ascii="Arial" w:eastAsiaTheme="minorEastAsia" w:hAnsi="Arial" w:cs="Arial"/>
        </w:rPr>
        <w:t>es</w:t>
      </w:r>
      <w:commentRangeEnd w:id="14"/>
      <w:r w:rsidR="00BA127F">
        <w:rPr>
          <w:rStyle w:val="Refdecomentario"/>
          <w:rFonts w:ascii="Calibri" w:eastAsia="Calibri" w:hAnsi="Calibri" w:cs="Times New Roman"/>
          <w:lang w:val="es-MX"/>
        </w:rPr>
        <w:commentReference w:id="14"/>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51D22714" w14:textId="455B7E58"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 xml:space="preserve">“tiene su  primera letra </w:t>
      </w:r>
      <w:commentRangeStart w:id="15"/>
      <w:r w:rsidR="008F0220" w:rsidRPr="00560ED9">
        <w:rPr>
          <w:rFonts w:ascii="Arial" w:eastAsiaTheme="minorEastAsia" w:hAnsi="Arial" w:cs="Arial"/>
        </w:rPr>
        <w:t>es</w:t>
      </w:r>
      <w:commentRangeEnd w:id="15"/>
      <w:r w:rsidR="00BA127F">
        <w:rPr>
          <w:rStyle w:val="Refdecomentario"/>
          <w:rFonts w:ascii="Calibri" w:eastAsia="Calibri" w:hAnsi="Calibri" w:cs="Times New Roman"/>
          <w:lang w:val="es-MX"/>
        </w:rPr>
        <w:commentReference w:id="15"/>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Meta</w:t>
      </w:r>
    </w:p>
    <w:p w14:paraId="0632103F" w14:textId="620ACF95" w:rsidR="008E6352" w:rsidRPr="00560ED9" w:rsidRDefault="008E6352" w:rsidP="00A57DC4">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8F0220" w:rsidRPr="00560ED9">
        <w:rPr>
          <w:rFonts w:ascii="Arial" w:eastAsiaTheme="minorEastAsia" w:hAnsi="Arial" w:cs="Arial"/>
        </w:rPr>
        <w:t xml:space="preserve">“tiene su  primera letra </w:t>
      </w:r>
      <w:commentRangeStart w:id="16"/>
      <w:r w:rsidR="008F0220" w:rsidRPr="00560ED9">
        <w:rPr>
          <w:rFonts w:ascii="Arial" w:eastAsiaTheme="minorEastAsia" w:hAnsi="Arial" w:cs="Arial"/>
        </w:rPr>
        <w:t>es</w:t>
      </w:r>
      <w:commentRangeEnd w:id="16"/>
      <w:r w:rsidR="00BA127F">
        <w:rPr>
          <w:rStyle w:val="Refdecomentario"/>
          <w:rFonts w:ascii="Calibri" w:eastAsia="Calibri" w:hAnsi="Calibri" w:cs="Times New Roman"/>
          <w:lang w:val="es-MX"/>
        </w:rPr>
        <w:commentReference w:id="16"/>
      </w:r>
      <w:r w:rsidR="008F0220" w:rsidRPr="00560ED9">
        <w:rPr>
          <w:rFonts w:ascii="Arial" w:eastAsiaTheme="minorEastAsia" w:hAnsi="Arial" w:cs="Arial"/>
        </w:rPr>
        <w:t xml:space="preserve"> igual a la primera letra del departamento de”</w:t>
      </w:r>
      <w:r w:rsidR="008F0220" w:rsidRPr="00560ED9" w:rsidDel="008F0220">
        <w:rPr>
          <w:rFonts w:ascii="Arial" w:eastAsiaTheme="minorEastAsia" w:hAnsi="Arial" w:cs="Arial"/>
        </w:rPr>
        <w:t xml:space="preserve"> </w:t>
      </w:r>
      <w:r w:rsidRPr="00560ED9">
        <w:rPr>
          <w:rFonts w:ascii="Arial" w:eastAsiaTheme="minorEastAsia" w:hAnsi="Arial" w:cs="Arial"/>
        </w:rPr>
        <w:t>Magdalena</w:t>
      </w:r>
    </w:p>
    <w:p w14:paraId="49A5FC88" w14:textId="77777777" w:rsidR="008E6352" w:rsidRPr="00560ED9" w:rsidRDefault="008E6352" w:rsidP="008E6352">
      <w:pPr>
        <w:tabs>
          <w:tab w:val="right" w:pos="8498"/>
        </w:tabs>
        <w:spacing w:after="0"/>
        <w:jc w:val="both"/>
        <w:rPr>
          <w:rFonts w:ascii="Arial" w:eastAsiaTheme="minorEastAsia" w:hAnsi="Arial" w:cs="Arial"/>
        </w:rPr>
      </w:pPr>
    </w:p>
    <w:p w14:paraId="2B031B0C" w14:textId="2C3B7260" w:rsidR="008E6352" w:rsidRPr="00560ED9" w:rsidRDefault="008F0220" w:rsidP="00962CCA">
      <w:pPr>
        <w:tabs>
          <w:tab w:val="right" w:pos="8498"/>
        </w:tabs>
        <w:spacing w:after="0"/>
        <w:jc w:val="both"/>
        <w:rPr>
          <w:rFonts w:ascii="Arial" w:eastAsiaTheme="minorEastAsia" w:hAnsi="Arial" w:cs="Arial"/>
        </w:rPr>
      </w:pPr>
      <w:r w:rsidRPr="00560ED9">
        <w:rPr>
          <w:rFonts w:ascii="Arial" w:eastAsiaTheme="minorEastAsia" w:hAnsi="Arial" w:cs="Arial"/>
        </w:rPr>
        <w:t>N</w:t>
      </w:r>
      <w:r w:rsidR="008E6352" w:rsidRPr="00560ED9">
        <w:rPr>
          <w:rFonts w:ascii="Arial" w:eastAsiaTheme="minorEastAsia" w:hAnsi="Arial" w:cs="Arial"/>
        </w:rPr>
        <w:t xml:space="preserve">uevamente, estos son tan solo algunos de los ejemplos de las correspondencias </w:t>
      </w:r>
      <w:commentRangeStart w:id="17"/>
      <w:r w:rsidR="008E6352" w:rsidRPr="00560ED9">
        <w:rPr>
          <w:rFonts w:ascii="Arial" w:eastAsiaTheme="minorEastAsia" w:hAnsi="Arial" w:cs="Arial"/>
        </w:rPr>
        <w:t xml:space="preserve">que </w:t>
      </w:r>
      <w:r w:rsidR="00ED56BB" w:rsidRPr="00560ED9">
        <w:rPr>
          <w:rFonts w:ascii="Arial" w:eastAsiaTheme="minorEastAsia" w:hAnsi="Arial" w:cs="Arial"/>
        </w:rPr>
        <w:t>se establecieron</w:t>
      </w:r>
      <w:r w:rsidR="008E6352" w:rsidRPr="00560ED9">
        <w:rPr>
          <w:rFonts w:ascii="Arial" w:eastAsiaTheme="minorEastAsia" w:hAnsi="Arial" w:cs="Arial"/>
        </w:rPr>
        <w:t>, sin embargo,</w:t>
      </w:r>
      <w:commentRangeEnd w:id="17"/>
      <w:r w:rsidR="005241AE">
        <w:rPr>
          <w:rStyle w:val="Refdecomentario"/>
          <w:rFonts w:ascii="Calibri" w:eastAsia="Calibri" w:hAnsi="Calibri" w:cs="Times New Roman"/>
          <w:lang w:val="es-MX"/>
        </w:rPr>
        <w:commentReference w:id="17"/>
      </w:r>
      <w:r w:rsidR="008E6352" w:rsidRPr="00560ED9">
        <w:rPr>
          <w:rFonts w:ascii="Arial" w:eastAsiaTheme="minorEastAsia" w:hAnsi="Arial" w:cs="Arial"/>
        </w:rPr>
        <w:t xml:space="preserve"> a di</w:t>
      </w:r>
      <w:r w:rsidR="00ED56BB" w:rsidRPr="00560ED9">
        <w:rPr>
          <w:rFonts w:ascii="Arial" w:eastAsiaTheme="minorEastAsia" w:hAnsi="Arial" w:cs="Arial"/>
        </w:rPr>
        <w:t>ferencia del caso anterior</w:t>
      </w:r>
      <w:r w:rsidRPr="00560ED9">
        <w:rPr>
          <w:rFonts w:ascii="Arial" w:eastAsiaTheme="minorEastAsia" w:hAnsi="Arial" w:cs="Arial"/>
        </w:rPr>
        <w:t>,</w:t>
      </w:r>
      <w:r w:rsidR="00ED56BB" w:rsidRPr="00560ED9">
        <w:rPr>
          <w:rFonts w:ascii="Arial" w:eastAsiaTheme="minorEastAsia" w:hAnsi="Arial" w:cs="Arial"/>
        </w:rPr>
        <w:t xml:space="preserve"> en </w:t>
      </w:r>
      <w:r w:rsidR="00AA5848" w:rsidRPr="00560ED9">
        <w:rPr>
          <w:rFonts w:ascii="Arial" w:eastAsiaTheme="minorEastAsia" w:hAnsi="Arial" w:cs="Arial"/>
        </w:rPr>
        <w:t xml:space="preserve">esta relación </w:t>
      </w:r>
      <w:r w:rsidR="008E6352" w:rsidRPr="00560ED9">
        <w:rPr>
          <w:rFonts w:ascii="Arial" w:eastAsiaTheme="minorEastAsia" w:hAnsi="Arial" w:cs="Arial"/>
        </w:rPr>
        <w:t xml:space="preserve">hay ciudades </w:t>
      </w:r>
      <w:r w:rsidR="00A57DC4" w:rsidRPr="00560ED9">
        <w:rPr>
          <w:rFonts w:ascii="Arial" w:eastAsiaTheme="minorEastAsia" w:hAnsi="Arial" w:cs="Arial"/>
        </w:rPr>
        <w:t xml:space="preserve">a las que les corresponde más de un </w:t>
      </w:r>
      <w:commentRangeStart w:id="18"/>
      <w:r w:rsidR="00A57DC4" w:rsidRPr="00560ED9">
        <w:rPr>
          <w:rFonts w:ascii="Arial" w:eastAsiaTheme="minorEastAsia" w:hAnsi="Arial" w:cs="Arial"/>
        </w:rPr>
        <w:t>departamento</w:t>
      </w:r>
      <w:commentRangeEnd w:id="18"/>
      <w:r w:rsidR="005241AE">
        <w:rPr>
          <w:rStyle w:val="Refdecomentario"/>
          <w:rFonts w:ascii="Calibri" w:eastAsia="Calibri" w:hAnsi="Calibri" w:cs="Times New Roman"/>
          <w:lang w:val="es-MX"/>
        </w:rPr>
        <w:commentReference w:id="18"/>
      </w:r>
      <w:r w:rsidR="00A57DC4" w:rsidRPr="00560ED9">
        <w:rPr>
          <w:rFonts w:ascii="Arial" w:eastAsiaTheme="minorEastAsia" w:hAnsi="Arial" w:cs="Arial"/>
        </w:rPr>
        <w:t xml:space="preserve"> </w:t>
      </w:r>
      <w:r w:rsidR="00ED56BB" w:rsidRPr="00560ED9">
        <w:rPr>
          <w:rFonts w:ascii="Arial" w:eastAsiaTheme="minorEastAsia" w:hAnsi="Arial" w:cs="Arial"/>
        </w:rPr>
        <w:t xml:space="preserve">como </w:t>
      </w:r>
      <w:r w:rsidR="00A57DC4" w:rsidRPr="00560ED9">
        <w:rPr>
          <w:rFonts w:ascii="Arial" w:eastAsiaTheme="minorEastAsia" w:hAnsi="Arial" w:cs="Arial"/>
        </w:rPr>
        <w:t xml:space="preserve">Arauca, mientras que otras </w:t>
      </w:r>
      <w:commentRangeStart w:id="19"/>
      <w:r w:rsidR="00A57DC4" w:rsidRPr="00560ED9">
        <w:rPr>
          <w:rFonts w:ascii="Arial" w:eastAsiaTheme="minorEastAsia" w:hAnsi="Arial" w:cs="Arial"/>
        </w:rPr>
        <w:t>ciudades</w:t>
      </w:r>
      <w:commentRangeEnd w:id="19"/>
      <w:r w:rsidR="005241AE">
        <w:rPr>
          <w:rStyle w:val="Refdecomentario"/>
          <w:rFonts w:ascii="Calibri" w:eastAsia="Calibri" w:hAnsi="Calibri" w:cs="Times New Roman"/>
          <w:lang w:val="es-MX"/>
        </w:rPr>
        <w:commentReference w:id="19"/>
      </w:r>
      <w:r w:rsidR="00A57DC4" w:rsidRPr="00560ED9">
        <w:rPr>
          <w:rFonts w:ascii="Arial" w:eastAsiaTheme="minorEastAsia" w:hAnsi="Arial" w:cs="Arial"/>
        </w:rPr>
        <w:t xml:space="preserve"> como Duitama, </w:t>
      </w:r>
      <w:r w:rsidR="00AA5848" w:rsidRPr="00560ED9">
        <w:rPr>
          <w:rFonts w:ascii="Arial" w:eastAsiaTheme="minorEastAsia" w:hAnsi="Arial" w:cs="Arial"/>
        </w:rPr>
        <w:t>Ibagué</w:t>
      </w:r>
      <w:r w:rsidR="005241AE">
        <w:rPr>
          <w:rFonts w:ascii="Arial" w:eastAsiaTheme="minorEastAsia" w:hAnsi="Arial" w:cs="Arial"/>
        </w:rPr>
        <w:t xml:space="preserve">, Espinal u Ocaña, </w:t>
      </w:r>
      <w:r w:rsidR="00A57DC4" w:rsidRPr="00560ED9">
        <w:rPr>
          <w:rFonts w:ascii="Arial" w:eastAsiaTheme="minorEastAsia" w:hAnsi="Arial" w:cs="Arial"/>
        </w:rPr>
        <w:t>no están relacionadas con ningún departamento</w:t>
      </w:r>
      <w:r w:rsidRPr="00560ED9">
        <w:rPr>
          <w:rFonts w:ascii="Arial" w:eastAsiaTheme="minorEastAsia" w:hAnsi="Arial" w:cs="Arial"/>
        </w:rPr>
        <w:t xml:space="preserve"> </w:t>
      </w:r>
      <w:commentRangeStart w:id="20"/>
      <w:r w:rsidRPr="00560ED9">
        <w:rPr>
          <w:rFonts w:ascii="Arial" w:eastAsiaTheme="minorEastAsia" w:hAnsi="Arial" w:cs="Arial"/>
        </w:rPr>
        <w:t>de Colombia</w:t>
      </w:r>
      <w:commentRangeEnd w:id="20"/>
      <w:r w:rsidR="005241AE">
        <w:rPr>
          <w:rStyle w:val="Refdecomentario"/>
          <w:rFonts w:ascii="Calibri" w:eastAsia="Calibri" w:hAnsi="Calibri" w:cs="Times New Roman"/>
          <w:lang w:val="es-MX"/>
        </w:rPr>
        <w:commentReference w:id="20"/>
      </w:r>
      <w:r w:rsidR="00A57DC4" w:rsidRPr="00560ED9">
        <w:rPr>
          <w:rFonts w:ascii="Arial" w:eastAsiaTheme="minorEastAsia" w:hAnsi="Arial" w:cs="Arial"/>
        </w:rPr>
        <w:t>.</w:t>
      </w:r>
    </w:p>
    <w:p w14:paraId="5C6D4421" w14:textId="77777777" w:rsidR="00A57DC4" w:rsidRPr="00560ED9" w:rsidRDefault="00A57DC4" w:rsidP="00962CCA">
      <w:pPr>
        <w:tabs>
          <w:tab w:val="right" w:pos="8498"/>
        </w:tabs>
        <w:spacing w:after="0"/>
        <w:jc w:val="both"/>
        <w:rPr>
          <w:rFonts w:ascii="Arial" w:eastAsiaTheme="minorEastAsia" w:hAnsi="Arial" w:cs="Arial"/>
        </w:rPr>
      </w:pPr>
    </w:p>
    <w:p w14:paraId="69649199" w14:textId="0B598392" w:rsidR="008007BC" w:rsidRPr="00560ED9" w:rsidRDefault="003633E7" w:rsidP="00962CCA">
      <w:pPr>
        <w:tabs>
          <w:tab w:val="right" w:pos="8498"/>
        </w:tabs>
        <w:spacing w:after="0"/>
        <w:jc w:val="both"/>
        <w:rPr>
          <w:rFonts w:ascii="Arial" w:eastAsiaTheme="minorEastAsia" w:hAnsi="Arial" w:cs="Arial"/>
        </w:rPr>
      </w:pPr>
      <w:commentRangeStart w:id="21"/>
      <w:commentRangeStart w:id="22"/>
      <w:r w:rsidRPr="00560ED9">
        <w:rPr>
          <w:rFonts w:ascii="Arial" w:eastAsiaTheme="minorEastAsia" w:hAnsi="Arial" w:cs="Arial"/>
        </w:rPr>
        <w:t>Una</w:t>
      </w:r>
      <w:r w:rsidR="00546B2B" w:rsidRPr="00560ED9">
        <w:rPr>
          <w:rFonts w:ascii="Arial" w:eastAsiaTheme="minorEastAsia" w:hAnsi="Arial" w:cs="Arial"/>
        </w:rPr>
        <w:t xml:space="preserve"> relación</w:t>
      </w:r>
      <w:commentRangeEnd w:id="21"/>
      <w:r w:rsidR="00704ECC">
        <w:rPr>
          <w:rStyle w:val="Refdecomentario"/>
          <w:rFonts w:ascii="Calibri" w:eastAsia="Calibri" w:hAnsi="Calibri" w:cs="Times New Roman"/>
          <w:lang w:val="es-MX"/>
        </w:rPr>
        <w:commentReference w:id="21"/>
      </w:r>
      <w:commentRangeEnd w:id="22"/>
      <w:r w:rsidR="00FA3C1F">
        <w:rPr>
          <w:rStyle w:val="Refdecomentario"/>
          <w:rFonts w:ascii="Calibri" w:eastAsia="Calibri" w:hAnsi="Calibri" w:cs="Times New Roman"/>
          <w:lang w:val="es-MX"/>
        </w:rPr>
        <w:commentReference w:id="22"/>
      </w:r>
      <w:r w:rsidR="00546B2B" w:rsidRPr="00560ED9">
        <w:rPr>
          <w:rFonts w:ascii="Arial" w:eastAsiaTheme="minorEastAsia" w:hAnsi="Arial" w:cs="Arial"/>
        </w:rPr>
        <w:t xml:space="preserve"> está</w:t>
      </w:r>
      <w:r w:rsidR="008007BC" w:rsidRPr="00560ED9">
        <w:rPr>
          <w:rFonts w:ascii="Arial" w:eastAsiaTheme="minorEastAsia" w:hAnsi="Arial" w:cs="Arial"/>
        </w:rPr>
        <w:t xml:space="preserve"> determinad</w:t>
      </w:r>
      <w:r w:rsidR="002E64CD" w:rsidRPr="00560ED9">
        <w:rPr>
          <w:rFonts w:ascii="Arial" w:eastAsiaTheme="minorEastAsia" w:hAnsi="Arial" w:cs="Arial"/>
        </w:rPr>
        <w:t>a</w:t>
      </w:r>
      <w:r w:rsidR="008007BC" w:rsidRPr="00560ED9">
        <w:rPr>
          <w:rFonts w:ascii="Arial" w:eastAsiaTheme="minorEastAsia" w:hAnsi="Arial" w:cs="Arial"/>
        </w:rPr>
        <w:t xml:space="preserve"> por parejas</w:t>
      </w:r>
      <w:r w:rsidR="00C66966" w:rsidRPr="00560ED9">
        <w:rPr>
          <w:rFonts w:ascii="Arial" w:eastAsiaTheme="minorEastAsia" w:hAnsi="Arial" w:cs="Arial"/>
        </w:rPr>
        <w:t xml:space="preserve"> </w:t>
      </w:r>
      <w:r w:rsidR="00546B2B" w:rsidRPr="00560ED9">
        <w:rPr>
          <w:rFonts w:ascii="Arial" w:eastAsiaTheme="minorEastAsia" w:hAnsi="Arial" w:cs="Arial"/>
        </w:rPr>
        <w:t xml:space="preserve">formadas por </w:t>
      </w:r>
      <w:r w:rsidR="008007BC" w:rsidRPr="00560ED9">
        <w:rPr>
          <w:rFonts w:ascii="Arial" w:eastAsiaTheme="minorEastAsia" w:hAnsi="Arial" w:cs="Arial"/>
        </w:rPr>
        <w:t xml:space="preserve">elementos de </w:t>
      </w:r>
      <m:oMath>
        <m:r>
          <w:rPr>
            <w:rFonts w:ascii="Cambria Math" w:eastAsiaTheme="minorEastAsia" w:hAnsi="Cambria Math" w:cs="Arial"/>
          </w:rPr>
          <m:t>A</m:t>
        </m:r>
      </m:oMath>
      <w:r w:rsidR="008007BC" w:rsidRPr="00560ED9">
        <w:rPr>
          <w:rFonts w:ascii="Arial" w:eastAsiaTheme="minorEastAsia" w:hAnsi="Arial" w:cs="Arial"/>
        </w:rPr>
        <w:t xml:space="preserve"> con elementos de </w:t>
      </w:r>
      <m:oMath>
        <m:r>
          <w:rPr>
            <w:rFonts w:ascii="Cambria Math" w:eastAsiaTheme="minorEastAsia" w:hAnsi="Cambria Math" w:cs="Arial"/>
          </w:rPr>
          <m:t>B</m:t>
        </m:r>
      </m:oMath>
      <w:commentRangeStart w:id="23"/>
      <w:r w:rsidR="008007BC" w:rsidRPr="00560ED9">
        <w:rPr>
          <w:rFonts w:ascii="Arial" w:eastAsiaTheme="minorEastAsia" w:hAnsi="Arial" w:cs="Arial"/>
        </w:rPr>
        <w:t>, por ejemplo si tenemos que</w:t>
      </w:r>
      <w:r w:rsidRPr="00560ED9">
        <w:rPr>
          <w:rFonts w:ascii="Arial" w:eastAsiaTheme="minorEastAsia" w:hAnsi="Arial" w:cs="Arial"/>
        </w:rPr>
        <w:t xml:space="preserve"> todas</w:t>
      </w:r>
      <w:commentRangeEnd w:id="23"/>
      <w:r w:rsidR="00704ECC">
        <w:rPr>
          <w:rStyle w:val="Refdecomentario"/>
          <w:rFonts w:ascii="Calibri" w:eastAsia="Calibri" w:hAnsi="Calibri" w:cs="Times New Roman"/>
          <w:lang w:val="es-MX"/>
        </w:rPr>
        <w:commentReference w:id="23"/>
      </w:r>
      <w:r w:rsidRPr="00560ED9">
        <w:rPr>
          <w:rFonts w:ascii="Arial" w:eastAsiaTheme="minorEastAsia" w:hAnsi="Arial" w:cs="Arial"/>
        </w:rPr>
        <w:t xml:space="preserve"> las correspondencias que se presentan </w:t>
      </w:r>
      <w:commentRangeStart w:id="24"/>
      <w:r w:rsidRPr="00560ED9">
        <w:rPr>
          <w:rFonts w:ascii="Arial" w:eastAsiaTheme="minorEastAsia" w:hAnsi="Arial" w:cs="Arial"/>
        </w:rPr>
        <w:t>son:</w:t>
      </w:r>
      <w:commentRangeEnd w:id="24"/>
      <w:r w:rsidR="00704ECC">
        <w:rPr>
          <w:rStyle w:val="Refdecomentario"/>
          <w:rFonts w:ascii="Calibri" w:eastAsia="Calibri" w:hAnsi="Calibri" w:cs="Times New Roman"/>
          <w:lang w:val="es-MX"/>
        </w:rPr>
        <w:commentReference w:id="24"/>
      </w:r>
    </w:p>
    <w:p w14:paraId="76654675" w14:textId="77777777" w:rsidR="008007BC" w:rsidRPr="00560ED9" w:rsidRDefault="008007BC" w:rsidP="00962CCA">
      <w:pPr>
        <w:tabs>
          <w:tab w:val="right" w:pos="8498"/>
        </w:tabs>
        <w:spacing w:after="0"/>
        <w:jc w:val="both"/>
        <w:rPr>
          <w:rFonts w:ascii="Arial" w:eastAsiaTheme="minorEastAsia" w:hAnsi="Arial" w:cs="Arial"/>
        </w:rPr>
      </w:pPr>
    </w:p>
    <w:p w14:paraId="61AC5D09" w14:textId="6188165D"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Leticia </w:t>
      </w:r>
      <w:r w:rsidR="00465493" w:rsidRPr="00560ED9">
        <w:rPr>
          <w:rFonts w:ascii="Arial" w:eastAsiaTheme="minorEastAsia" w:hAnsi="Arial" w:cs="Arial"/>
        </w:rPr>
        <w:t xml:space="preserve">“…” </w:t>
      </w:r>
      <w:r w:rsidRPr="00560ED9">
        <w:rPr>
          <w:rFonts w:ascii="Arial" w:eastAsiaTheme="minorEastAsia" w:hAnsi="Arial" w:cs="Arial"/>
        </w:rPr>
        <w:t>A</w:t>
      </w:r>
      <w:r w:rsidR="00465493" w:rsidRPr="00560ED9">
        <w:rPr>
          <w:rFonts w:ascii="Arial" w:eastAsiaTheme="minorEastAsia" w:hAnsi="Arial" w:cs="Arial"/>
        </w:rPr>
        <w:t xml:space="preserve">mazonas, </w:t>
      </w:r>
      <w:r w:rsidRPr="00560ED9">
        <w:rPr>
          <w:rFonts w:ascii="Arial" w:eastAsiaTheme="minorEastAsia" w:hAnsi="Arial" w:cs="Arial"/>
        </w:rPr>
        <w:t>Medellín</w:t>
      </w:r>
      <w:r w:rsidR="00465493" w:rsidRPr="00560ED9">
        <w:rPr>
          <w:rFonts w:ascii="Arial" w:eastAsiaTheme="minorEastAsia" w:hAnsi="Arial" w:cs="Arial"/>
        </w:rPr>
        <w:t xml:space="preserve"> “…”</w:t>
      </w:r>
      <w:r w:rsidRPr="00560ED9">
        <w:rPr>
          <w:rFonts w:ascii="Arial" w:eastAsiaTheme="minorEastAsia" w:hAnsi="Arial" w:cs="Arial"/>
        </w:rPr>
        <w:t xml:space="preserve"> Antioquia</w:t>
      </w:r>
      <w:r w:rsidR="00465493" w:rsidRPr="00560ED9">
        <w:rPr>
          <w:rFonts w:ascii="Arial" w:eastAsiaTheme="minorEastAsia" w:hAnsi="Arial" w:cs="Arial"/>
        </w:rPr>
        <w:t xml:space="preserve">, </w:t>
      </w:r>
      <w:r w:rsidRPr="00560ED9">
        <w:rPr>
          <w:rFonts w:ascii="Arial" w:eastAsiaTheme="minorEastAsia" w:hAnsi="Arial" w:cs="Arial"/>
        </w:rPr>
        <w:t>Arauca</w:t>
      </w:r>
      <w:r w:rsidR="00465493" w:rsidRPr="00560ED9">
        <w:rPr>
          <w:rFonts w:ascii="Arial" w:eastAsiaTheme="minorEastAsia" w:hAnsi="Arial" w:cs="Arial"/>
        </w:rPr>
        <w:t xml:space="preserve"> “…” </w:t>
      </w:r>
      <w:r w:rsidRPr="00560ED9">
        <w:rPr>
          <w:rFonts w:ascii="Arial" w:eastAsiaTheme="minorEastAsia" w:hAnsi="Arial" w:cs="Arial"/>
        </w:rPr>
        <w:t>Arauca</w:t>
      </w:r>
      <w:r w:rsidR="00465493" w:rsidRPr="00560ED9">
        <w:rPr>
          <w:rFonts w:ascii="Arial" w:eastAsiaTheme="minorEastAsia" w:hAnsi="Arial" w:cs="Arial"/>
        </w:rPr>
        <w:t>,</w:t>
      </w:r>
    </w:p>
    <w:p w14:paraId="602A0DBA" w14:textId="3CCEE705" w:rsidR="008007BC"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Barranquilla</w:t>
      </w:r>
      <w:r w:rsidR="00465493" w:rsidRPr="00560ED9">
        <w:rPr>
          <w:rFonts w:ascii="Arial" w:eastAsiaTheme="minorEastAsia" w:hAnsi="Arial" w:cs="Arial"/>
        </w:rPr>
        <w:t xml:space="preserve"> “…”</w:t>
      </w:r>
      <w:r w:rsidRPr="00560ED9">
        <w:rPr>
          <w:rFonts w:ascii="Arial" w:eastAsiaTheme="minorEastAsia" w:hAnsi="Arial" w:cs="Arial"/>
        </w:rPr>
        <w:t xml:space="preserve"> Atlántico</w:t>
      </w:r>
      <w:r w:rsidR="00465493" w:rsidRPr="00560ED9">
        <w:rPr>
          <w:rFonts w:ascii="Arial" w:eastAsiaTheme="minorEastAsia" w:hAnsi="Arial" w:cs="Arial"/>
        </w:rPr>
        <w:t xml:space="preserve">, </w:t>
      </w:r>
      <w:r w:rsidRPr="00560ED9">
        <w:rPr>
          <w:rFonts w:ascii="Arial" w:eastAsiaTheme="minorEastAsia" w:hAnsi="Arial" w:cs="Arial"/>
        </w:rPr>
        <w:t xml:space="preserve">Cartagena </w:t>
      </w:r>
      <w:r w:rsidR="00465493" w:rsidRPr="00560ED9">
        <w:rPr>
          <w:rFonts w:ascii="Arial" w:eastAsiaTheme="minorEastAsia" w:hAnsi="Arial" w:cs="Arial"/>
        </w:rPr>
        <w:t xml:space="preserve">“…” </w:t>
      </w:r>
      <w:r w:rsidRPr="00560ED9">
        <w:rPr>
          <w:rFonts w:ascii="Arial" w:eastAsiaTheme="minorEastAsia" w:hAnsi="Arial" w:cs="Arial"/>
        </w:rPr>
        <w:t>Bolívar</w:t>
      </w:r>
      <w:r w:rsidR="00465493" w:rsidRPr="00560ED9">
        <w:rPr>
          <w:rFonts w:ascii="Arial" w:eastAsiaTheme="minorEastAsia" w:hAnsi="Arial" w:cs="Arial"/>
        </w:rPr>
        <w:t xml:space="preserve">, </w:t>
      </w:r>
      <w:r w:rsidRPr="00560ED9">
        <w:rPr>
          <w:rFonts w:ascii="Arial" w:eastAsiaTheme="minorEastAsia" w:hAnsi="Arial" w:cs="Arial"/>
        </w:rPr>
        <w:t xml:space="preserve">Tunja </w:t>
      </w:r>
      <w:r w:rsidR="00465493" w:rsidRPr="00560ED9">
        <w:rPr>
          <w:rFonts w:ascii="Arial" w:eastAsiaTheme="minorEastAsia" w:hAnsi="Arial" w:cs="Arial"/>
        </w:rPr>
        <w:t xml:space="preserve">“…” </w:t>
      </w:r>
      <w:r w:rsidRPr="00560ED9">
        <w:rPr>
          <w:rFonts w:ascii="Arial" w:eastAsiaTheme="minorEastAsia" w:hAnsi="Arial" w:cs="Arial"/>
        </w:rPr>
        <w:t>Boyacá</w:t>
      </w:r>
      <w:r w:rsidR="00465493" w:rsidRPr="00560ED9">
        <w:rPr>
          <w:rFonts w:ascii="Arial" w:eastAsiaTheme="minorEastAsia" w:hAnsi="Arial" w:cs="Arial"/>
        </w:rPr>
        <w:t>,</w:t>
      </w:r>
    </w:p>
    <w:p w14:paraId="68818C1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Manizales </w:t>
      </w:r>
      <w:r w:rsidR="00465493" w:rsidRPr="00560ED9">
        <w:rPr>
          <w:rFonts w:ascii="Arial" w:eastAsiaTheme="minorEastAsia" w:hAnsi="Arial" w:cs="Arial"/>
        </w:rPr>
        <w:t xml:space="preserve">“…” </w:t>
      </w:r>
      <w:r w:rsidRPr="00560ED9">
        <w:rPr>
          <w:rFonts w:ascii="Arial" w:eastAsiaTheme="minorEastAsia" w:hAnsi="Arial" w:cs="Arial"/>
        </w:rPr>
        <w:t>Caldas</w:t>
      </w:r>
      <w:r w:rsidR="00465493" w:rsidRPr="00560ED9">
        <w:rPr>
          <w:rFonts w:ascii="Arial" w:eastAsiaTheme="minorEastAsia" w:hAnsi="Arial" w:cs="Arial"/>
        </w:rPr>
        <w:t xml:space="preserve">, </w:t>
      </w:r>
      <w:r w:rsidRPr="00560ED9">
        <w:rPr>
          <w:rFonts w:ascii="Arial" w:eastAsiaTheme="minorEastAsia" w:hAnsi="Arial" w:cs="Arial"/>
        </w:rPr>
        <w:t>Florencia</w:t>
      </w:r>
      <w:r w:rsidR="00465493" w:rsidRPr="00560ED9">
        <w:rPr>
          <w:rFonts w:ascii="Arial" w:eastAsiaTheme="minorEastAsia" w:hAnsi="Arial" w:cs="Arial"/>
        </w:rPr>
        <w:t xml:space="preserve"> “…”</w:t>
      </w:r>
      <w:r w:rsidRPr="00560ED9">
        <w:rPr>
          <w:rFonts w:ascii="Arial" w:eastAsiaTheme="minorEastAsia" w:hAnsi="Arial" w:cs="Arial"/>
        </w:rPr>
        <w:t xml:space="preserve"> Caquetá</w:t>
      </w:r>
      <w:r w:rsidR="00465493" w:rsidRPr="00560ED9">
        <w:rPr>
          <w:rFonts w:ascii="Arial" w:eastAsiaTheme="minorEastAsia" w:hAnsi="Arial" w:cs="Arial"/>
        </w:rPr>
        <w:t xml:space="preserve">, </w:t>
      </w:r>
      <w:r w:rsidRPr="00560ED9">
        <w:rPr>
          <w:rFonts w:ascii="Arial" w:eastAsiaTheme="minorEastAsia" w:hAnsi="Arial" w:cs="Arial"/>
        </w:rPr>
        <w:t>Yopal</w:t>
      </w:r>
      <w:r w:rsidR="00465493" w:rsidRPr="00560ED9">
        <w:rPr>
          <w:rFonts w:ascii="Arial" w:eastAsiaTheme="minorEastAsia" w:hAnsi="Arial" w:cs="Arial"/>
        </w:rPr>
        <w:t xml:space="preserve"> “…”</w:t>
      </w:r>
      <w:r w:rsidRPr="00560ED9">
        <w:rPr>
          <w:rFonts w:ascii="Arial" w:eastAsiaTheme="minorEastAsia" w:hAnsi="Arial" w:cs="Arial"/>
        </w:rPr>
        <w:t xml:space="preserve"> Casanare</w:t>
      </w:r>
      <w:r w:rsidR="00465493" w:rsidRPr="00560ED9">
        <w:rPr>
          <w:rFonts w:ascii="Arial" w:eastAsiaTheme="minorEastAsia" w:hAnsi="Arial" w:cs="Arial"/>
        </w:rPr>
        <w:t xml:space="preserve">; </w:t>
      </w:r>
    </w:p>
    <w:p w14:paraId="6908AFF4"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Popayán</w:t>
      </w:r>
      <w:r w:rsidR="00465493" w:rsidRPr="00560ED9">
        <w:rPr>
          <w:rFonts w:ascii="Arial" w:eastAsiaTheme="minorEastAsia" w:hAnsi="Arial" w:cs="Arial"/>
        </w:rPr>
        <w:t xml:space="preserve"> “…”</w:t>
      </w:r>
      <w:r w:rsidRPr="00560ED9">
        <w:rPr>
          <w:rFonts w:ascii="Arial" w:eastAsiaTheme="minorEastAsia" w:hAnsi="Arial" w:cs="Arial"/>
        </w:rPr>
        <w:t xml:space="preserve"> Cauca</w:t>
      </w:r>
      <w:r w:rsidR="00465493" w:rsidRPr="00560ED9">
        <w:rPr>
          <w:rFonts w:ascii="Arial" w:eastAsiaTheme="minorEastAsia" w:hAnsi="Arial" w:cs="Arial"/>
        </w:rPr>
        <w:t xml:space="preserve">, </w:t>
      </w:r>
      <w:r w:rsidRPr="00560ED9">
        <w:rPr>
          <w:rFonts w:ascii="Arial" w:eastAsiaTheme="minorEastAsia" w:hAnsi="Arial" w:cs="Arial"/>
        </w:rPr>
        <w:t xml:space="preserve">Valledupar </w:t>
      </w:r>
      <w:r w:rsidR="00465493" w:rsidRPr="00560ED9">
        <w:rPr>
          <w:rFonts w:ascii="Arial" w:eastAsiaTheme="minorEastAsia" w:hAnsi="Arial" w:cs="Arial"/>
        </w:rPr>
        <w:t xml:space="preserve">“…” </w:t>
      </w:r>
      <w:r w:rsidRPr="00560ED9">
        <w:rPr>
          <w:rFonts w:ascii="Arial" w:eastAsiaTheme="minorEastAsia" w:hAnsi="Arial" w:cs="Arial"/>
        </w:rPr>
        <w:t>Cesar</w:t>
      </w:r>
      <w:r w:rsidR="00465493" w:rsidRPr="00560ED9">
        <w:rPr>
          <w:rFonts w:ascii="Arial" w:eastAsiaTheme="minorEastAsia" w:hAnsi="Arial" w:cs="Arial"/>
        </w:rPr>
        <w:t xml:space="preserve">; </w:t>
      </w:r>
      <w:r w:rsidRPr="00560ED9">
        <w:rPr>
          <w:rFonts w:ascii="Arial" w:eastAsiaTheme="minorEastAsia" w:hAnsi="Arial" w:cs="Arial"/>
        </w:rPr>
        <w:t xml:space="preserve">Quibdó </w:t>
      </w:r>
      <w:r w:rsidR="00465493" w:rsidRPr="00560ED9">
        <w:rPr>
          <w:rFonts w:ascii="Arial" w:eastAsiaTheme="minorEastAsia" w:hAnsi="Arial" w:cs="Arial"/>
        </w:rPr>
        <w:t xml:space="preserve">“…” </w:t>
      </w:r>
      <w:r w:rsidRPr="00560ED9">
        <w:rPr>
          <w:rFonts w:ascii="Arial" w:eastAsiaTheme="minorEastAsia" w:hAnsi="Arial" w:cs="Arial"/>
        </w:rPr>
        <w:t>Chocó</w:t>
      </w:r>
      <w:r w:rsidR="00465493" w:rsidRPr="00560ED9">
        <w:rPr>
          <w:rFonts w:ascii="Arial" w:eastAsiaTheme="minorEastAsia" w:hAnsi="Arial" w:cs="Arial"/>
        </w:rPr>
        <w:t xml:space="preserve">, </w:t>
      </w:r>
      <w:r w:rsidRPr="00560ED9">
        <w:rPr>
          <w:rFonts w:ascii="Arial" w:eastAsiaTheme="minorEastAsia" w:hAnsi="Arial" w:cs="Arial"/>
        </w:rPr>
        <w:t xml:space="preserve">Montería </w:t>
      </w:r>
      <w:r w:rsidR="00465493" w:rsidRPr="00560ED9">
        <w:rPr>
          <w:rFonts w:ascii="Arial" w:eastAsiaTheme="minorEastAsia" w:hAnsi="Arial" w:cs="Arial"/>
        </w:rPr>
        <w:t xml:space="preserve">“…” </w:t>
      </w:r>
      <w:r w:rsidRPr="00560ED9">
        <w:rPr>
          <w:rFonts w:ascii="Arial" w:eastAsiaTheme="minorEastAsia" w:hAnsi="Arial" w:cs="Arial"/>
        </w:rPr>
        <w:t>Córdoba</w:t>
      </w:r>
      <w:r w:rsidR="00465493" w:rsidRPr="00560ED9">
        <w:rPr>
          <w:rFonts w:ascii="Arial" w:eastAsiaTheme="minorEastAsia" w:hAnsi="Arial" w:cs="Arial"/>
        </w:rPr>
        <w:t xml:space="preserve">, </w:t>
      </w:r>
      <w:r w:rsidRPr="00560ED9">
        <w:rPr>
          <w:rFonts w:ascii="Arial" w:eastAsiaTheme="minorEastAsia" w:hAnsi="Arial" w:cs="Arial"/>
        </w:rPr>
        <w:t xml:space="preserve">Bogotá </w:t>
      </w:r>
      <w:r w:rsidR="00465493" w:rsidRPr="00560ED9">
        <w:rPr>
          <w:rFonts w:ascii="Arial" w:eastAsiaTheme="minorEastAsia" w:hAnsi="Arial" w:cs="Arial"/>
        </w:rPr>
        <w:t xml:space="preserve">“…” </w:t>
      </w:r>
      <w:r w:rsidRPr="00560ED9">
        <w:rPr>
          <w:rFonts w:ascii="Arial" w:eastAsiaTheme="minorEastAsia" w:hAnsi="Arial" w:cs="Arial"/>
        </w:rPr>
        <w:t>Cundinamarca</w:t>
      </w:r>
      <w:r w:rsidR="00465493" w:rsidRPr="00560ED9">
        <w:rPr>
          <w:rFonts w:ascii="Arial" w:eastAsiaTheme="minorEastAsia" w:hAnsi="Arial" w:cs="Arial"/>
        </w:rPr>
        <w:t xml:space="preserve">, </w:t>
      </w:r>
      <w:r w:rsidRPr="00560ED9">
        <w:rPr>
          <w:rFonts w:ascii="Arial" w:eastAsiaTheme="minorEastAsia" w:hAnsi="Arial" w:cs="Arial"/>
        </w:rPr>
        <w:t>Inírida</w:t>
      </w:r>
      <w:r w:rsidR="00465493" w:rsidRPr="00560ED9">
        <w:rPr>
          <w:rFonts w:ascii="Arial" w:eastAsiaTheme="minorEastAsia" w:hAnsi="Arial" w:cs="Arial"/>
        </w:rPr>
        <w:t xml:space="preserve"> “…”</w:t>
      </w:r>
      <w:r w:rsidRPr="00560ED9">
        <w:rPr>
          <w:rFonts w:ascii="Arial" w:eastAsiaTheme="minorEastAsia" w:hAnsi="Arial" w:cs="Arial"/>
        </w:rPr>
        <w:t xml:space="preserve"> Guainía</w:t>
      </w:r>
      <w:r w:rsidR="00465493" w:rsidRPr="00560ED9">
        <w:rPr>
          <w:rFonts w:ascii="Arial" w:eastAsiaTheme="minorEastAsia" w:hAnsi="Arial" w:cs="Arial"/>
        </w:rPr>
        <w:t xml:space="preserve">; </w:t>
      </w:r>
      <w:r w:rsidRPr="00560ED9">
        <w:rPr>
          <w:rFonts w:ascii="Arial" w:eastAsiaTheme="minorEastAsia" w:hAnsi="Arial" w:cs="Arial"/>
        </w:rPr>
        <w:t>Riohacha</w:t>
      </w:r>
      <w:r w:rsidR="00465493" w:rsidRPr="00560ED9">
        <w:rPr>
          <w:rFonts w:ascii="Arial" w:eastAsiaTheme="minorEastAsia" w:hAnsi="Arial" w:cs="Arial"/>
        </w:rPr>
        <w:t xml:space="preserve"> “…”</w:t>
      </w:r>
      <w:r w:rsidRPr="00560ED9">
        <w:rPr>
          <w:rFonts w:ascii="Arial" w:eastAsiaTheme="minorEastAsia" w:hAnsi="Arial" w:cs="Arial"/>
        </w:rPr>
        <w:t xml:space="preserve"> Guajira</w:t>
      </w:r>
      <w:r w:rsidR="00465493" w:rsidRPr="00560ED9">
        <w:rPr>
          <w:rFonts w:ascii="Arial" w:eastAsiaTheme="minorEastAsia" w:hAnsi="Arial" w:cs="Arial"/>
        </w:rPr>
        <w:t xml:space="preserve">, </w:t>
      </w:r>
      <w:r w:rsidRPr="00560ED9">
        <w:rPr>
          <w:rFonts w:ascii="Arial" w:eastAsiaTheme="minorEastAsia" w:hAnsi="Arial" w:cs="Arial"/>
        </w:rPr>
        <w:t>San José del Guaviare</w:t>
      </w:r>
      <w:r w:rsidR="00465493" w:rsidRPr="00560ED9">
        <w:rPr>
          <w:rFonts w:ascii="Arial" w:eastAsiaTheme="minorEastAsia" w:hAnsi="Arial" w:cs="Arial"/>
        </w:rPr>
        <w:t xml:space="preserve"> “…”</w:t>
      </w:r>
      <w:r w:rsidRPr="00560ED9">
        <w:rPr>
          <w:rFonts w:ascii="Arial" w:eastAsiaTheme="minorEastAsia" w:hAnsi="Arial" w:cs="Arial"/>
        </w:rPr>
        <w:t xml:space="preserve"> Guaviare</w:t>
      </w:r>
      <w:r w:rsidR="00465493" w:rsidRPr="00560ED9">
        <w:rPr>
          <w:rFonts w:ascii="Arial" w:eastAsiaTheme="minorEastAsia" w:hAnsi="Arial" w:cs="Arial"/>
        </w:rPr>
        <w:t xml:space="preserve">, </w:t>
      </w:r>
      <w:r w:rsidRPr="00560ED9">
        <w:rPr>
          <w:rFonts w:ascii="Arial" w:eastAsiaTheme="minorEastAsia" w:hAnsi="Arial" w:cs="Arial"/>
        </w:rPr>
        <w:t>Neiva</w:t>
      </w:r>
      <w:r w:rsidR="00465493" w:rsidRPr="00560ED9">
        <w:rPr>
          <w:rFonts w:ascii="Arial" w:eastAsiaTheme="minorEastAsia" w:hAnsi="Arial" w:cs="Arial"/>
        </w:rPr>
        <w:t xml:space="preserve"> “…”</w:t>
      </w:r>
      <w:r w:rsidRPr="00560ED9">
        <w:rPr>
          <w:rFonts w:ascii="Arial" w:eastAsiaTheme="minorEastAsia" w:hAnsi="Arial" w:cs="Arial"/>
        </w:rPr>
        <w:t xml:space="preserve"> Huila</w:t>
      </w:r>
      <w:r w:rsidR="00465493" w:rsidRPr="00560ED9">
        <w:rPr>
          <w:rFonts w:ascii="Arial" w:eastAsiaTheme="minorEastAsia" w:hAnsi="Arial" w:cs="Arial"/>
        </w:rPr>
        <w:t xml:space="preserve">, </w:t>
      </w:r>
      <w:r w:rsidRPr="00560ED9">
        <w:rPr>
          <w:rFonts w:ascii="Arial" w:eastAsiaTheme="minorEastAsia" w:hAnsi="Arial" w:cs="Arial"/>
        </w:rPr>
        <w:t>Santa Marta</w:t>
      </w:r>
      <w:r w:rsidR="00465493" w:rsidRPr="00560ED9">
        <w:rPr>
          <w:rFonts w:ascii="Arial" w:eastAsiaTheme="minorEastAsia" w:hAnsi="Arial" w:cs="Arial"/>
        </w:rPr>
        <w:t xml:space="preserve"> “…”</w:t>
      </w:r>
      <w:r w:rsidRPr="00560ED9">
        <w:rPr>
          <w:rFonts w:ascii="Arial" w:eastAsiaTheme="minorEastAsia" w:hAnsi="Arial" w:cs="Arial"/>
        </w:rPr>
        <w:t xml:space="preserve"> Magdalena</w:t>
      </w:r>
      <w:r w:rsidR="00465493" w:rsidRPr="00560ED9">
        <w:rPr>
          <w:rFonts w:ascii="Arial" w:eastAsiaTheme="minorEastAsia" w:hAnsi="Arial" w:cs="Arial"/>
        </w:rPr>
        <w:t xml:space="preserve">, </w:t>
      </w:r>
    </w:p>
    <w:p w14:paraId="47A47D62" w14:textId="6EF2913B"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lastRenderedPageBreak/>
        <w:t xml:space="preserve">Villavicencio </w:t>
      </w:r>
      <w:r w:rsidR="00465493" w:rsidRPr="00560ED9">
        <w:rPr>
          <w:rFonts w:ascii="Arial" w:eastAsiaTheme="minorEastAsia" w:hAnsi="Arial" w:cs="Arial"/>
        </w:rPr>
        <w:t xml:space="preserve">“…” </w:t>
      </w:r>
      <w:r w:rsidRPr="00560ED9">
        <w:rPr>
          <w:rFonts w:ascii="Arial" w:eastAsiaTheme="minorEastAsia" w:hAnsi="Arial" w:cs="Arial"/>
        </w:rPr>
        <w:t>Meta</w:t>
      </w:r>
      <w:r w:rsidR="00465493" w:rsidRPr="00560ED9">
        <w:rPr>
          <w:rFonts w:ascii="Arial" w:eastAsiaTheme="minorEastAsia" w:hAnsi="Arial" w:cs="Arial"/>
        </w:rPr>
        <w:t xml:space="preserve">, </w:t>
      </w:r>
      <w:r w:rsidRPr="00560ED9">
        <w:rPr>
          <w:rFonts w:ascii="Arial" w:eastAsiaTheme="minorEastAsia" w:hAnsi="Arial" w:cs="Arial"/>
        </w:rPr>
        <w:t>Pasto</w:t>
      </w:r>
      <w:r w:rsidR="00465493" w:rsidRPr="00560ED9">
        <w:rPr>
          <w:rFonts w:ascii="Arial" w:eastAsiaTheme="minorEastAsia" w:hAnsi="Arial" w:cs="Arial"/>
        </w:rPr>
        <w:t xml:space="preserve"> “…”</w:t>
      </w:r>
      <w:r w:rsidRPr="00560ED9">
        <w:rPr>
          <w:rFonts w:ascii="Arial" w:eastAsiaTheme="minorEastAsia" w:hAnsi="Arial" w:cs="Arial"/>
        </w:rPr>
        <w:t xml:space="preserve"> Nariño</w:t>
      </w:r>
      <w:r w:rsidR="00465493" w:rsidRPr="00560ED9">
        <w:rPr>
          <w:rFonts w:ascii="Arial" w:eastAsiaTheme="minorEastAsia" w:hAnsi="Arial" w:cs="Arial"/>
        </w:rPr>
        <w:t xml:space="preserve">;  </w:t>
      </w:r>
      <w:r w:rsidRPr="00560ED9">
        <w:rPr>
          <w:rFonts w:ascii="Arial" w:eastAsiaTheme="minorEastAsia" w:hAnsi="Arial" w:cs="Arial"/>
        </w:rPr>
        <w:t>Norte de</w:t>
      </w:r>
      <w:r w:rsidR="00465493" w:rsidRPr="00560ED9">
        <w:rPr>
          <w:rFonts w:ascii="Arial" w:eastAsiaTheme="minorEastAsia" w:hAnsi="Arial" w:cs="Arial"/>
        </w:rPr>
        <w:t xml:space="preserve"> </w:t>
      </w:r>
      <w:r w:rsidR="00A94BE1" w:rsidRPr="00560ED9">
        <w:rPr>
          <w:rFonts w:ascii="Arial" w:eastAsiaTheme="minorEastAsia" w:hAnsi="Arial" w:cs="Arial"/>
        </w:rPr>
        <w:t>Santander</w:t>
      </w:r>
      <w:r w:rsidR="00465493" w:rsidRPr="00560ED9">
        <w:rPr>
          <w:rFonts w:ascii="Arial" w:eastAsiaTheme="minorEastAsia" w:hAnsi="Arial" w:cs="Arial"/>
        </w:rPr>
        <w:t xml:space="preserve"> “…” </w:t>
      </w:r>
      <w:r w:rsidRPr="00560ED9">
        <w:rPr>
          <w:rFonts w:ascii="Arial" w:eastAsiaTheme="minorEastAsia" w:hAnsi="Arial" w:cs="Arial"/>
        </w:rPr>
        <w:t>Cúcuta</w:t>
      </w:r>
      <w:r w:rsidR="00465493" w:rsidRPr="00560ED9">
        <w:rPr>
          <w:rFonts w:ascii="Arial" w:eastAsiaTheme="minorEastAsia" w:hAnsi="Arial" w:cs="Arial"/>
        </w:rPr>
        <w:t>,</w:t>
      </w:r>
      <w:r w:rsidRPr="00560ED9">
        <w:rPr>
          <w:rFonts w:ascii="Arial" w:eastAsiaTheme="minorEastAsia" w:hAnsi="Arial" w:cs="Arial"/>
        </w:rPr>
        <w:t xml:space="preserve"> </w:t>
      </w:r>
    </w:p>
    <w:p w14:paraId="008FCBF2" w14:textId="77777777"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Mocoa </w:t>
      </w:r>
      <w:r w:rsidR="00465493" w:rsidRPr="00560ED9">
        <w:rPr>
          <w:rFonts w:ascii="Arial" w:eastAsiaTheme="minorEastAsia" w:hAnsi="Arial" w:cs="Arial"/>
        </w:rPr>
        <w:t xml:space="preserve">“…” </w:t>
      </w:r>
      <w:r w:rsidRPr="00560ED9">
        <w:rPr>
          <w:rFonts w:ascii="Arial" w:eastAsiaTheme="minorEastAsia" w:hAnsi="Arial" w:cs="Arial"/>
        </w:rPr>
        <w:t>Putumayo</w:t>
      </w:r>
      <w:r w:rsidR="00465493" w:rsidRPr="00560ED9">
        <w:rPr>
          <w:rFonts w:ascii="Arial" w:eastAsiaTheme="minorEastAsia" w:hAnsi="Arial" w:cs="Arial"/>
        </w:rPr>
        <w:t xml:space="preserve">, </w:t>
      </w:r>
      <w:r w:rsidRPr="00560ED9">
        <w:rPr>
          <w:rFonts w:ascii="Arial" w:eastAsiaTheme="minorEastAsia" w:hAnsi="Arial" w:cs="Arial"/>
        </w:rPr>
        <w:t xml:space="preserve">Armenia </w:t>
      </w:r>
      <w:r w:rsidR="00465493" w:rsidRPr="00560ED9">
        <w:rPr>
          <w:rFonts w:ascii="Arial" w:eastAsiaTheme="minorEastAsia" w:hAnsi="Arial" w:cs="Arial"/>
        </w:rPr>
        <w:t xml:space="preserve">“…” </w:t>
      </w:r>
      <w:r w:rsidRPr="00560ED9">
        <w:rPr>
          <w:rFonts w:ascii="Arial" w:eastAsiaTheme="minorEastAsia" w:hAnsi="Arial" w:cs="Arial"/>
        </w:rPr>
        <w:t>Quindío</w:t>
      </w:r>
      <w:r w:rsidR="00465493" w:rsidRPr="00560ED9">
        <w:rPr>
          <w:rFonts w:ascii="Arial" w:eastAsiaTheme="minorEastAsia" w:hAnsi="Arial" w:cs="Arial"/>
        </w:rPr>
        <w:t xml:space="preserve">, </w:t>
      </w:r>
      <w:r w:rsidRPr="00560ED9">
        <w:rPr>
          <w:rFonts w:ascii="Arial" w:eastAsiaTheme="minorEastAsia" w:hAnsi="Arial" w:cs="Arial"/>
        </w:rPr>
        <w:t xml:space="preserve">Pereira </w:t>
      </w:r>
      <w:r w:rsidR="00465493" w:rsidRPr="00560ED9">
        <w:rPr>
          <w:rFonts w:ascii="Arial" w:eastAsiaTheme="minorEastAsia" w:hAnsi="Arial" w:cs="Arial"/>
        </w:rPr>
        <w:t xml:space="preserve">“…” </w:t>
      </w:r>
      <w:r w:rsidRPr="00560ED9">
        <w:rPr>
          <w:rFonts w:ascii="Arial" w:eastAsiaTheme="minorEastAsia" w:hAnsi="Arial" w:cs="Arial"/>
        </w:rPr>
        <w:t>Risaralda</w:t>
      </w:r>
      <w:r w:rsidR="00465493" w:rsidRPr="00560ED9">
        <w:rPr>
          <w:rFonts w:ascii="Arial" w:eastAsiaTheme="minorEastAsia" w:hAnsi="Arial" w:cs="Arial"/>
        </w:rPr>
        <w:t xml:space="preserve">, </w:t>
      </w:r>
    </w:p>
    <w:p w14:paraId="51C1D011" w14:textId="0FB52CAA" w:rsidR="00465493"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 xml:space="preserve"> </w:t>
      </w:r>
      <w:r w:rsidR="00560ED9">
        <w:rPr>
          <w:rFonts w:ascii="Arial" w:eastAsiaTheme="minorEastAsia" w:hAnsi="Arial" w:cs="Arial"/>
        </w:rPr>
        <w:t xml:space="preserve">San Andrés </w:t>
      </w:r>
      <w:r w:rsidR="00465493" w:rsidRPr="00560ED9">
        <w:rPr>
          <w:rFonts w:ascii="Arial" w:eastAsiaTheme="minorEastAsia" w:hAnsi="Arial" w:cs="Arial"/>
        </w:rPr>
        <w:t>“…”</w:t>
      </w:r>
      <w:r w:rsidR="00560ED9">
        <w:rPr>
          <w:rFonts w:ascii="Arial" w:eastAsiaTheme="minorEastAsia" w:hAnsi="Arial" w:cs="Arial"/>
        </w:rPr>
        <w:t>Archipiélago de San Andr</w:t>
      </w:r>
      <w:commentRangeStart w:id="25"/>
      <w:r w:rsidR="00560ED9">
        <w:rPr>
          <w:rFonts w:ascii="Arial" w:eastAsiaTheme="minorEastAsia" w:hAnsi="Arial" w:cs="Arial"/>
        </w:rPr>
        <w:t>e</w:t>
      </w:r>
      <w:commentRangeEnd w:id="25"/>
      <w:r w:rsidR="00704ECC">
        <w:rPr>
          <w:rStyle w:val="Refdecomentario"/>
          <w:rFonts w:ascii="Calibri" w:eastAsia="Calibri" w:hAnsi="Calibri" w:cs="Times New Roman"/>
          <w:lang w:val="es-MX"/>
        </w:rPr>
        <w:commentReference w:id="25"/>
      </w:r>
      <w:r w:rsidR="00560ED9">
        <w:rPr>
          <w:rFonts w:ascii="Arial" w:eastAsiaTheme="minorEastAsia" w:hAnsi="Arial" w:cs="Arial"/>
        </w:rPr>
        <w:t>s, Providencia y Santa Catalina</w:t>
      </w:r>
      <w:r w:rsidR="00465493" w:rsidRPr="00560ED9">
        <w:rPr>
          <w:rFonts w:ascii="Arial" w:eastAsiaTheme="minorEastAsia" w:hAnsi="Arial" w:cs="Arial"/>
        </w:rPr>
        <w:t xml:space="preserve">, </w:t>
      </w:r>
      <w:r w:rsidRPr="00560ED9">
        <w:rPr>
          <w:rFonts w:ascii="Arial" w:eastAsiaTheme="minorEastAsia" w:hAnsi="Arial" w:cs="Arial"/>
        </w:rPr>
        <w:t xml:space="preserve">Bucaramanga </w:t>
      </w:r>
      <w:r w:rsidR="00465493" w:rsidRPr="00560ED9">
        <w:rPr>
          <w:rFonts w:ascii="Arial" w:eastAsiaTheme="minorEastAsia" w:hAnsi="Arial" w:cs="Arial"/>
        </w:rPr>
        <w:t xml:space="preserve">“…” </w:t>
      </w:r>
      <w:r w:rsidRPr="00560ED9">
        <w:rPr>
          <w:rFonts w:ascii="Arial" w:eastAsiaTheme="minorEastAsia" w:hAnsi="Arial" w:cs="Arial"/>
        </w:rPr>
        <w:t>Santander</w:t>
      </w:r>
      <w:r w:rsidR="00465493" w:rsidRPr="00560ED9">
        <w:rPr>
          <w:rFonts w:ascii="Arial" w:eastAsiaTheme="minorEastAsia" w:hAnsi="Arial" w:cs="Arial"/>
        </w:rPr>
        <w:t xml:space="preserve">; </w:t>
      </w:r>
      <w:r w:rsidRPr="00560ED9">
        <w:rPr>
          <w:rFonts w:ascii="Arial" w:eastAsiaTheme="minorEastAsia" w:hAnsi="Arial" w:cs="Arial"/>
        </w:rPr>
        <w:t>Sincelejo</w:t>
      </w:r>
      <w:r w:rsidR="00465493" w:rsidRPr="00560ED9">
        <w:rPr>
          <w:rFonts w:ascii="Arial" w:eastAsiaTheme="minorEastAsia" w:hAnsi="Arial" w:cs="Arial"/>
        </w:rPr>
        <w:t xml:space="preserve"> “…”</w:t>
      </w:r>
      <w:r w:rsidRPr="00560ED9">
        <w:rPr>
          <w:rFonts w:ascii="Arial" w:eastAsiaTheme="minorEastAsia" w:hAnsi="Arial" w:cs="Arial"/>
        </w:rPr>
        <w:t xml:space="preserve"> Sucre</w:t>
      </w:r>
      <w:r w:rsidR="00465493" w:rsidRPr="00560ED9">
        <w:rPr>
          <w:rFonts w:ascii="Arial" w:eastAsiaTheme="minorEastAsia" w:hAnsi="Arial" w:cs="Arial"/>
        </w:rPr>
        <w:t xml:space="preserve">, </w:t>
      </w:r>
      <w:r w:rsidRPr="00560ED9">
        <w:rPr>
          <w:rFonts w:ascii="Arial" w:eastAsiaTheme="minorEastAsia" w:hAnsi="Arial" w:cs="Arial"/>
        </w:rPr>
        <w:t xml:space="preserve">Ibagué </w:t>
      </w:r>
      <w:r w:rsidR="00465493" w:rsidRPr="00560ED9">
        <w:rPr>
          <w:rFonts w:ascii="Arial" w:eastAsiaTheme="minorEastAsia" w:hAnsi="Arial" w:cs="Arial"/>
        </w:rPr>
        <w:t xml:space="preserve">“…” </w:t>
      </w:r>
      <w:r w:rsidRPr="00560ED9">
        <w:rPr>
          <w:rFonts w:ascii="Arial" w:eastAsiaTheme="minorEastAsia" w:hAnsi="Arial" w:cs="Arial"/>
        </w:rPr>
        <w:t>Tolima</w:t>
      </w:r>
      <w:r w:rsidR="00465493" w:rsidRPr="00560ED9">
        <w:rPr>
          <w:rFonts w:ascii="Arial" w:eastAsiaTheme="minorEastAsia" w:hAnsi="Arial" w:cs="Arial"/>
        </w:rPr>
        <w:t xml:space="preserve">, </w:t>
      </w:r>
      <w:r w:rsidRPr="00560ED9">
        <w:rPr>
          <w:rFonts w:ascii="Arial" w:eastAsiaTheme="minorEastAsia" w:hAnsi="Arial" w:cs="Arial"/>
        </w:rPr>
        <w:t>Valle del</w:t>
      </w:r>
      <w:r w:rsidR="00465493" w:rsidRPr="00560ED9">
        <w:rPr>
          <w:rFonts w:ascii="Arial" w:eastAsiaTheme="minorEastAsia" w:hAnsi="Arial" w:cs="Arial"/>
        </w:rPr>
        <w:t xml:space="preserve"> Cauca “…” </w:t>
      </w:r>
      <w:r w:rsidRPr="00560ED9">
        <w:rPr>
          <w:rFonts w:ascii="Arial" w:eastAsiaTheme="minorEastAsia" w:hAnsi="Arial" w:cs="Arial"/>
        </w:rPr>
        <w:t>Cali</w:t>
      </w:r>
      <w:r w:rsidR="00465493" w:rsidRPr="00560ED9">
        <w:rPr>
          <w:rFonts w:ascii="Arial" w:eastAsiaTheme="minorEastAsia" w:hAnsi="Arial" w:cs="Arial"/>
        </w:rPr>
        <w:t xml:space="preserve">, </w:t>
      </w:r>
      <w:r w:rsidRPr="00560ED9">
        <w:rPr>
          <w:rFonts w:ascii="Arial" w:eastAsiaTheme="minorEastAsia" w:hAnsi="Arial" w:cs="Arial"/>
        </w:rPr>
        <w:t xml:space="preserve">Mitú </w:t>
      </w:r>
      <w:r w:rsidR="00465493" w:rsidRPr="00560ED9">
        <w:rPr>
          <w:rFonts w:ascii="Arial" w:eastAsiaTheme="minorEastAsia" w:hAnsi="Arial" w:cs="Arial"/>
        </w:rPr>
        <w:t>“…”</w:t>
      </w:r>
      <w:r w:rsidRPr="00560ED9">
        <w:rPr>
          <w:rFonts w:ascii="Arial" w:eastAsiaTheme="minorEastAsia" w:hAnsi="Arial" w:cs="Arial"/>
        </w:rPr>
        <w:t>Vaupés</w:t>
      </w:r>
      <w:r w:rsidR="00465493" w:rsidRPr="00560ED9">
        <w:rPr>
          <w:rFonts w:ascii="Arial" w:eastAsiaTheme="minorEastAsia" w:hAnsi="Arial" w:cs="Arial"/>
        </w:rPr>
        <w:t xml:space="preserve">, </w:t>
      </w:r>
    </w:p>
    <w:p w14:paraId="7FD5E1A9" w14:textId="1357F947" w:rsidR="008E6352" w:rsidRPr="00560ED9" w:rsidRDefault="008007BC" w:rsidP="00465493">
      <w:pPr>
        <w:tabs>
          <w:tab w:val="right" w:pos="8498"/>
        </w:tabs>
        <w:spacing w:after="0"/>
        <w:jc w:val="center"/>
        <w:rPr>
          <w:rFonts w:ascii="Arial" w:eastAsiaTheme="minorEastAsia" w:hAnsi="Arial" w:cs="Arial"/>
        </w:rPr>
      </w:pPr>
      <w:r w:rsidRPr="00560ED9">
        <w:rPr>
          <w:rFonts w:ascii="Arial" w:eastAsiaTheme="minorEastAsia" w:hAnsi="Arial" w:cs="Arial"/>
        </w:rPr>
        <w:t>Puerto Carreño</w:t>
      </w:r>
      <w:r w:rsidR="00465493" w:rsidRPr="00560ED9">
        <w:rPr>
          <w:rFonts w:ascii="Arial" w:eastAsiaTheme="minorEastAsia" w:hAnsi="Arial" w:cs="Arial"/>
        </w:rPr>
        <w:t xml:space="preserve"> “…”</w:t>
      </w:r>
      <w:r w:rsidRPr="00560ED9">
        <w:rPr>
          <w:rFonts w:ascii="Arial" w:eastAsiaTheme="minorEastAsia" w:hAnsi="Arial" w:cs="Arial"/>
        </w:rPr>
        <w:t xml:space="preserve"> Vichada</w:t>
      </w:r>
      <w:commentRangeStart w:id="26"/>
      <w:r w:rsidR="00465493" w:rsidRPr="00560ED9">
        <w:rPr>
          <w:rFonts w:ascii="Arial" w:eastAsiaTheme="minorEastAsia" w:hAnsi="Arial" w:cs="Arial"/>
        </w:rPr>
        <w:t>.</w:t>
      </w:r>
      <w:commentRangeEnd w:id="26"/>
      <w:r w:rsidR="00266DE0">
        <w:rPr>
          <w:rStyle w:val="Refdecomentario"/>
          <w:rFonts w:ascii="Calibri" w:eastAsia="Calibri" w:hAnsi="Calibri" w:cs="Times New Roman"/>
          <w:lang w:val="es-MX"/>
        </w:rPr>
        <w:commentReference w:id="26"/>
      </w:r>
    </w:p>
    <w:p w14:paraId="4B3F0069" w14:textId="77777777" w:rsidR="008E6352" w:rsidRPr="00560ED9" w:rsidRDefault="008E6352" w:rsidP="00962CCA">
      <w:pPr>
        <w:tabs>
          <w:tab w:val="right" w:pos="8498"/>
        </w:tabs>
        <w:spacing w:after="0"/>
        <w:jc w:val="both"/>
        <w:rPr>
          <w:rFonts w:ascii="Arial" w:eastAsiaTheme="minorEastAsia" w:hAnsi="Arial" w:cs="Arial"/>
        </w:rPr>
      </w:pPr>
    </w:p>
    <w:p w14:paraId="541775BB" w14:textId="6D5A5AC9" w:rsidR="003633E7" w:rsidRPr="00560ED9" w:rsidRDefault="002A2440" w:rsidP="00962CCA">
      <w:pPr>
        <w:tabs>
          <w:tab w:val="right" w:pos="8498"/>
        </w:tabs>
        <w:spacing w:after="0"/>
        <w:jc w:val="both"/>
        <w:rPr>
          <w:rFonts w:ascii="Arial" w:eastAsiaTheme="minorEastAsia" w:hAnsi="Arial" w:cs="Arial"/>
        </w:rPr>
      </w:pPr>
      <w:commentRangeStart w:id="27"/>
      <w:r w:rsidRPr="00560ED9">
        <w:rPr>
          <w:rFonts w:ascii="Arial" w:eastAsiaTheme="minorEastAsia" w:hAnsi="Arial" w:cs="Arial"/>
        </w:rPr>
        <w:t>S</w:t>
      </w:r>
      <w:commentRangeEnd w:id="27"/>
      <w:r w:rsidR="00266DE0">
        <w:rPr>
          <w:rStyle w:val="Refdecomentario"/>
          <w:rFonts w:ascii="Calibri" w:eastAsia="Calibri" w:hAnsi="Calibri" w:cs="Times New Roman"/>
          <w:lang w:val="es-MX"/>
        </w:rPr>
        <w:commentReference w:id="27"/>
      </w:r>
      <w:r w:rsidR="003633E7" w:rsidRPr="00560ED9">
        <w:rPr>
          <w:rFonts w:ascii="Arial" w:eastAsiaTheme="minorEastAsia" w:hAnsi="Arial" w:cs="Arial"/>
        </w:rPr>
        <w:t>e puede</w:t>
      </w:r>
      <w:r w:rsidR="00465493" w:rsidRPr="00560ED9">
        <w:rPr>
          <w:rFonts w:ascii="Arial" w:eastAsiaTheme="minorEastAsia" w:hAnsi="Arial" w:cs="Arial"/>
        </w:rPr>
        <w:t xml:space="preserve"> afirmar que</w:t>
      </w:r>
      <w:commentRangeStart w:id="28"/>
      <w:r w:rsidRPr="00560ED9">
        <w:rPr>
          <w:rFonts w:ascii="Arial" w:eastAsiaTheme="minorEastAsia" w:hAnsi="Arial" w:cs="Arial"/>
        </w:rPr>
        <w:t>:</w:t>
      </w:r>
      <w:commentRangeEnd w:id="28"/>
      <w:r w:rsidR="00266DE0">
        <w:rPr>
          <w:rStyle w:val="Refdecomentario"/>
          <w:rFonts w:ascii="Calibri" w:eastAsia="Calibri" w:hAnsi="Calibri" w:cs="Times New Roman"/>
          <w:lang w:val="es-MX"/>
        </w:rPr>
        <w:commentReference w:id="28"/>
      </w:r>
      <w:r w:rsidR="00465493" w:rsidRPr="00560ED9">
        <w:rPr>
          <w:rFonts w:ascii="Arial" w:eastAsiaTheme="minorEastAsia" w:hAnsi="Arial" w:cs="Arial"/>
        </w:rPr>
        <w:t xml:space="preserve"> </w:t>
      </w:r>
      <w:r w:rsidR="003633E7" w:rsidRPr="00560ED9">
        <w:rPr>
          <w:rFonts w:ascii="Arial" w:eastAsiaTheme="minorEastAsia" w:hAnsi="Arial" w:cs="Arial"/>
        </w:rPr>
        <w:t>la relación es</w:t>
      </w:r>
      <w:commentRangeStart w:id="29"/>
      <w:r w:rsidR="00C66966" w:rsidRPr="00560ED9">
        <w:rPr>
          <w:rFonts w:ascii="Arial" w:eastAsiaTheme="minorEastAsia" w:hAnsi="Arial" w:cs="Arial"/>
        </w:rPr>
        <w:t>:</w:t>
      </w:r>
      <w:commentRangeEnd w:id="29"/>
      <w:r w:rsidR="00266DE0">
        <w:rPr>
          <w:rStyle w:val="Refdecomentario"/>
          <w:rFonts w:ascii="Calibri" w:eastAsia="Calibri" w:hAnsi="Calibri" w:cs="Times New Roman"/>
          <w:lang w:val="es-MX"/>
        </w:rPr>
        <w:commentReference w:id="29"/>
      </w:r>
      <w:r w:rsidR="003633E7" w:rsidRPr="00560ED9">
        <w:rPr>
          <w:rFonts w:ascii="Arial" w:eastAsiaTheme="minorEastAsia" w:hAnsi="Arial" w:cs="Arial"/>
        </w:rPr>
        <w:t xml:space="preserve"> “es capital de”</w:t>
      </w:r>
      <w:r w:rsidR="00C66966" w:rsidRPr="00560ED9">
        <w:rPr>
          <w:rFonts w:ascii="Arial" w:eastAsiaTheme="minorEastAsia" w:hAnsi="Arial" w:cs="Arial"/>
        </w:rPr>
        <w:t>.</w:t>
      </w:r>
    </w:p>
    <w:p w14:paraId="2C8A81DF" w14:textId="77777777" w:rsidR="003633E7" w:rsidRPr="00560ED9" w:rsidRDefault="003633E7" w:rsidP="00962CCA">
      <w:pPr>
        <w:tabs>
          <w:tab w:val="right" w:pos="8498"/>
        </w:tabs>
        <w:spacing w:after="0"/>
        <w:jc w:val="both"/>
        <w:rPr>
          <w:rFonts w:ascii="Arial" w:eastAsiaTheme="minorEastAsia" w:hAnsi="Arial" w:cs="Arial"/>
        </w:rPr>
      </w:pPr>
    </w:p>
    <w:p w14:paraId="51B96C53" w14:textId="77777777" w:rsidR="00266DE0" w:rsidRDefault="00266DE0" w:rsidP="002E64CD">
      <w:pPr>
        <w:tabs>
          <w:tab w:val="right" w:pos="8498"/>
        </w:tabs>
        <w:spacing w:after="0"/>
        <w:jc w:val="both"/>
        <w:rPr>
          <w:rFonts w:ascii="Arial" w:eastAsiaTheme="minorEastAsia" w:hAnsi="Arial" w:cs="Arial"/>
        </w:rPr>
      </w:pPr>
    </w:p>
    <w:p w14:paraId="69CB7EC3" w14:textId="30E1FDAF" w:rsidR="002E64CD" w:rsidRPr="00560ED9" w:rsidRDefault="002A2440"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n matemáticas</w:t>
      </w:r>
      <w:r w:rsidRPr="00560ED9">
        <w:rPr>
          <w:rFonts w:ascii="Arial" w:eastAsiaTheme="minorEastAsia" w:hAnsi="Arial" w:cs="Arial"/>
        </w:rPr>
        <w:t xml:space="preserve">, </w:t>
      </w:r>
      <w:commentRangeStart w:id="30"/>
      <w:r w:rsidRPr="00560ED9">
        <w:rPr>
          <w:rFonts w:ascii="Arial" w:eastAsiaTheme="minorEastAsia" w:hAnsi="Arial" w:cs="Arial"/>
        </w:rPr>
        <w:t>se define una</w:t>
      </w:r>
      <w:r w:rsidR="002E64CD" w:rsidRPr="00560ED9">
        <w:rPr>
          <w:rFonts w:ascii="Arial" w:eastAsiaTheme="minorEastAsia" w:hAnsi="Arial" w:cs="Arial"/>
        </w:rPr>
        <w:t xml:space="preserve"> relación</w:t>
      </w:r>
      <w:commentRangeEnd w:id="30"/>
      <w:r w:rsidR="00266DE0">
        <w:rPr>
          <w:rStyle w:val="Refdecomentario"/>
          <w:rFonts w:ascii="Calibri" w:eastAsia="Calibri" w:hAnsi="Calibri" w:cs="Times New Roman"/>
          <w:lang w:val="es-MX"/>
        </w:rPr>
        <w:commentReference w:id="30"/>
      </w:r>
      <w:r w:rsidR="002E64CD" w:rsidRPr="00560ED9">
        <w:rPr>
          <w:rFonts w:ascii="Arial" w:eastAsiaTheme="minorEastAsia" w:hAnsi="Arial" w:cs="Arial"/>
        </w:rPr>
        <w:t xml:space="preserve"> como </w:t>
      </w:r>
      <w:r w:rsidR="00A4268C" w:rsidRPr="00560ED9">
        <w:rPr>
          <w:rFonts w:ascii="Arial" w:eastAsiaTheme="minorEastAsia" w:hAnsi="Arial" w:cs="Arial"/>
        </w:rPr>
        <w:t>un</w:t>
      </w:r>
      <w:r w:rsidR="003633E7" w:rsidRPr="00560ED9">
        <w:rPr>
          <w:rFonts w:ascii="Arial" w:eastAsiaTheme="minorEastAsia" w:hAnsi="Arial" w:cs="Arial"/>
        </w:rPr>
        <w:t xml:space="preserve"> conjunto de </w:t>
      </w:r>
      <w:r w:rsidR="002E64CD" w:rsidRPr="00560ED9">
        <w:rPr>
          <w:rFonts w:ascii="Arial" w:eastAsiaTheme="minorEastAsia" w:hAnsi="Arial" w:cs="Arial"/>
        </w:rPr>
        <w:t>parejas</w:t>
      </w:r>
      <w:r w:rsidRPr="00560ED9">
        <w:rPr>
          <w:rFonts w:ascii="Arial" w:eastAsiaTheme="minorEastAsia" w:hAnsi="Arial" w:cs="Arial"/>
        </w:rPr>
        <w:t xml:space="preserve"> que pertenecen al </w:t>
      </w:r>
      <w:commentRangeStart w:id="31"/>
      <w:r w:rsidRPr="00560ED9">
        <w:rPr>
          <w:rFonts w:ascii="Arial" w:eastAsiaTheme="minorEastAsia" w:hAnsi="Arial" w:cs="Arial"/>
        </w:rPr>
        <w:t>producto cartesiano.</w:t>
      </w:r>
      <w:commentRangeEnd w:id="31"/>
      <w:r w:rsidR="00266DE0">
        <w:rPr>
          <w:rStyle w:val="Refdecomentario"/>
          <w:rFonts w:ascii="Calibri" w:eastAsia="Calibri" w:hAnsi="Calibri" w:cs="Times New Roman"/>
          <w:lang w:val="es-MX"/>
        </w:rPr>
        <w:commentReference w:id="31"/>
      </w:r>
      <w:r w:rsidR="003633E7" w:rsidRPr="00560ED9">
        <w:rPr>
          <w:rFonts w:ascii="Arial" w:eastAsiaTheme="minorEastAsia" w:hAnsi="Arial" w:cs="Arial"/>
        </w:rPr>
        <w:t xml:space="preserve"> </w:t>
      </w:r>
    </w:p>
    <w:p w14:paraId="70D5E099"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3B7745" w:rsidRPr="00560ED9" w14:paraId="78D2F0D7" w14:textId="77777777" w:rsidTr="003B7745">
        <w:tc>
          <w:tcPr>
            <w:tcW w:w="8978" w:type="dxa"/>
            <w:gridSpan w:val="2"/>
            <w:shd w:val="clear" w:color="auto" w:fill="000000" w:themeFill="text1"/>
          </w:tcPr>
          <w:p w14:paraId="679C78CB" w14:textId="77777777" w:rsidR="003B7745" w:rsidRPr="00560ED9" w:rsidRDefault="003B7745" w:rsidP="003B7745">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B7745" w:rsidRPr="00560ED9" w14:paraId="69AA2382" w14:textId="77777777" w:rsidTr="003B7745">
        <w:tc>
          <w:tcPr>
            <w:tcW w:w="2518" w:type="dxa"/>
          </w:tcPr>
          <w:p w14:paraId="4F6E53ED"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790C7346" w14:textId="1510E059"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 xml:space="preserve">Dados dos conjuntos </w:t>
            </w:r>
            <m:oMath>
              <m:r>
                <w:rPr>
                  <w:rFonts w:ascii="Cambria Math" w:eastAsiaTheme="minorEastAsia"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 xml:space="preserve">B,  </m:t>
              </m:r>
            </m:oMath>
            <w:commentRangeStart w:id="32"/>
            <w:r w:rsidRPr="00560ED9">
              <w:rPr>
                <w:rFonts w:ascii="Arial" w:eastAsiaTheme="minorEastAsia" w:hAnsi="Arial" w:cs="Arial"/>
              </w:rPr>
              <w:t xml:space="preserve">se define el producto cartesiano entre los dos conjuntos </w:t>
            </w:r>
            <m:oMath>
              <m:r>
                <w:rPr>
                  <w:rFonts w:ascii="Cambria Math" w:eastAsiaTheme="minorEastAsia" w:hAnsi="Cambria Math" w:cs="Arial"/>
                </w:rPr>
                <m:t>(A×B)</m:t>
              </m:r>
            </m:oMath>
            <w:r w:rsidRPr="00560ED9">
              <w:rPr>
                <w:rFonts w:ascii="Arial" w:eastAsiaTheme="minorEastAsia" w:hAnsi="Arial" w:cs="Arial"/>
              </w:rPr>
              <w:t xml:space="preserve"> como:</w:t>
            </w:r>
            <w:commentRangeEnd w:id="32"/>
            <w:r w:rsidR="00B85364">
              <w:rPr>
                <w:rStyle w:val="Refdecomentario"/>
                <w:rFonts w:ascii="Calibri" w:eastAsia="Calibri" w:hAnsi="Calibri" w:cs="Times New Roman"/>
              </w:rPr>
              <w:commentReference w:id="32"/>
            </w:r>
          </w:p>
          <w:p w14:paraId="6DAF2C94" w14:textId="77777777" w:rsidR="003B7745" w:rsidRPr="00560ED9" w:rsidRDefault="003B7745" w:rsidP="003B7745">
            <w:pPr>
              <w:tabs>
                <w:tab w:val="right" w:pos="8498"/>
              </w:tabs>
              <w:jc w:val="both"/>
              <w:rPr>
                <w:rFonts w:ascii="Arial" w:eastAsiaTheme="minorEastAsia" w:hAnsi="Arial" w:cs="Arial"/>
              </w:rPr>
            </w:pPr>
          </w:p>
          <w:p w14:paraId="744E162F" w14:textId="275A4BD8" w:rsidR="003B7745" w:rsidRPr="00560ED9" w:rsidRDefault="003B7745" w:rsidP="000B3626">
            <w:pPr>
              <w:tabs>
                <w:tab w:val="right" w:pos="8498"/>
              </w:tabs>
              <w:jc w:val="center"/>
              <w:rPr>
                <w:rFonts w:ascii="Arial" w:eastAsiaTheme="minorEastAsia" w:hAnsi="Arial" w:cs="Arial"/>
              </w:rPr>
            </w:pPr>
            <m:oMath>
              <m:r>
                <w:rPr>
                  <w:rFonts w:ascii="Cambria Math" w:eastAsiaTheme="minorEastAsia" w:hAnsi="Cambria Math" w:cs="Arial"/>
                </w:rPr>
                <m:t>A×B=</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e>
              </m:d>
              <m:r>
                <w:rPr>
                  <w:rFonts w:ascii="Cambria Math" w:eastAsiaTheme="minorEastAsia" w:hAnsi="Cambria Math" w:cs="Arial"/>
                </w:rPr>
                <m:t xml:space="preserve">a∈A </m:t>
              </m:r>
              <m:r>
                <m:rPr>
                  <m:sty m:val="p"/>
                </m:rPr>
                <w:rPr>
                  <w:rFonts w:ascii="Cambria Math" w:eastAsiaTheme="minorEastAsia" w:hAnsi="Cambria Math" w:cs="Arial"/>
                </w:rPr>
                <m:t xml:space="preserve">y </m:t>
              </m:r>
              <m:r>
                <w:rPr>
                  <w:rFonts w:ascii="Cambria Math" w:eastAsiaTheme="minorEastAsia" w:hAnsi="Cambria Math" w:cs="Arial"/>
                </w:rPr>
                <m:t>b∈B}</m:t>
              </m:r>
            </m:oMath>
            <w:r w:rsidR="000B3626">
              <w:rPr>
                <w:rFonts w:ascii="Arial" w:eastAsiaTheme="minorEastAsia" w:hAnsi="Arial" w:cs="Arial"/>
              </w:rPr>
              <w:t>,</w:t>
            </w:r>
          </w:p>
          <w:p w14:paraId="72B602FB" w14:textId="77777777" w:rsidR="003B7745" w:rsidRPr="00560ED9" w:rsidRDefault="003B7745" w:rsidP="003B7745">
            <w:pPr>
              <w:tabs>
                <w:tab w:val="right" w:pos="8498"/>
              </w:tabs>
              <w:jc w:val="both"/>
              <w:rPr>
                <w:rFonts w:ascii="Arial" w:eastAsiaTheme="minorEastAsia" w:hAnsi="Arial" w:cs="Arial"/>
              </w:rPr>
            </w:pPr>
          </w:p>
          <w:p w14:paraId="4B9D4567" w14:textId="68CDFC90" w:rsidR="003B7745" w:rsidRPr="00560ED9" w:rsidRDefault="00C66966" w:rsidP="003B7745">
            <w:pPr>
              <w:tabs>
                <w:tab w:val="right" w:pos="8498"/>
              </w:tabs>
              <w:jc w:val="both"/>
              <w:rPr>
                <w:rFonts w:ascii="Arial" w:eastAsiaTheme="minorEastAsia" w:hAnsi="Arial" w:cs="Arial"/>
              </w:rPr>
            </w:pPr>
            <w:commentRangeStart w:id="33"/>
            <w:r w:rsidRPr="00560ED9">
              <w:rPr>
                <w:rFonts w:ascii="Arial" w:eastAsiaTheme="minorEastAsia" w:hAnsi="Arial" w:cs="Arial"/>
              </w:rPr>
              <w:t>E</w:t>
            </w:r>
            <w:r w:rsidR="003B7745" w:rsidRPr="00560ED9">
              <w:rPr>
                <w:rFonts w:ascii="Arial" w:eastAsiaTheme="minorEastAsia" w:hAnsi="Arial" w:cs="Arial"/>
              </w:rPr>
              <w:t>s decir</w:t>
            </w:r>
            <w:r w:rsidR="00A4268C" w:rsidRPr="00560ED9">
              <w:rPr>
                <w:rFonts w:ascii="Arial" w:eastAsiaTheme="minorEastAsia" w:hAnsi="Arial" w:cs="Arial"/>
              </w:rPr>
              <w:t>,</w:t>
            </w:r>
            <w:commentRangeEnd w:id="33"/>
            <w:r w:rsidR="001D4229">
              <w:rPr>
                <w:rStyle w:val="Refdecomentario"/>
                <w:rFonts w:ascii="Calibri" w:eastAsia="Calibri" w:hAnsi="Calibri" w:cs="Times New Roman"/>
              </w:rPr>
              <w:commentReference w:id="33"/>
            </w:r>
            <w:r w:rsidR="003B7745" w:rsidRPr="00560ED9">
              <w:rPr>
                <w:rFonts w:ascii="Arial" w:eastAsiaTheme="minorEastAsia" w:hAnsi="Arial" w:cs="Arial"/>
              </w:rPr>
              <w:t xml:space="preserve"> el conjunto de todas las </w:t>
            </w:r>
            <w:r w:rsidR="003B7745" w:rsidRPr="00560ED9">
              <w:rPr>
                <w:rFonts w:ascii="Arial" w:eastAsiaTheme="minorEastAsia" w:hAnsi="Arial" w:cs="Arial"/>
                <w:b/>
              </w:rPr>
              <w:t xml:space="preserve">parejas ordenadas </w:t>
            </w:r>
            <w:r w:rsidR="003B7745" w:rsidRPr="00560ED9">
              <w:rPr>
                <w:rFonts w:ascii="Arial" w:eastAsiaTheme="minorEastAsia" w:hAnsi="Arial" w:cs="Arial"/>
              </w:rPr>
              <w:t xml:space="preserve">tales que el primer elemento de la pareja (primera componente) pertenece al conjunto </w:t>
            </w:r>
            <m:oMath>
              <m:r>
                <w:rPr>
                  <w:rFonts w:ascii="Cambria Math" w:eastAsiaTheme="minorEastAsia" w:hAnsi="Cambria Math" w:cs="Arial"/>
                </w:rPr>
                <m:t>A</m:t>
              </m:r>
            </m:oMath>
            <w:r w:rsidR="003B7745" w:rsidRPr="00560ED9">
              <w:rPr>
                <w:rFonts w:ascii="Arial" w:eastAsiaTheme="minorEastAsia" w:hAnsi="Arial" w:cs="Arial"/>
              </w:rPr>
              <w:t xml:space="preserve"> y el segundo elemento de la pareja (segunda componente) </w:t>
            </w:r>
            <w:proofErr w:type="gramStart"/>
            <w:r w:rsidR="003B7745" w:rsidRPr="00560ED9">
              <w:rPr>
                <w:rFonts w:ascii="Arial" w:eastAsiaTheme="minorEastAsia" w:hAnsi="Arial" w:cs="Arial"/>
              </w:rPr>
              <w:t>pertenece</w:t>
            </w:r>
            <w:proofErr w:type="gramEnd"/>
            <w:r w:rsidR="003B7745" w:rsidRPr="00560ED9">
              <w:rPr>
                <w:rFonts w:ascii="Arial" w:eastAsiaTheme="minorEastAsia" w:hAnsi="Arial" w:cs="Arial"/>
              </w:rPr>
              <w:t xml:space="preserve"> al conjunto </w:t>
            </w:r>
            <m:oMath>
              <m:r>
                <w:rPr>
                  <w:rFonts w:ascii="Cambria Math" w:eastAsiaTheme="minorEastAsia" w:hAnsi="Cambria Math" w:cs="Arial"/>
                </w:rPr>
                <m:t>B</m:t>
              </m:r>
            </m:oMath>
            <w:r w:rsidR="003B7745" w:rsidRPr="00560ED9">
              <w:rPr>
                <w:rFonts w:ascii="Arial" w:eastAsiaTheme="minorEastAsia" w:hAnsi="Arial" w:cs="Arial"/>
              </w:rPr>
              <w:t>.</w:t>
            </w:r>
          </w:p>
          <w:p w14:paraId="5696939F" w14:textId="54BB2003" w:rsidR="003B7745" w:rsidRPr="00560ED9" w:rsidRDefault="003B7745" w:rsidP="003B7745">
            <w:pPr>
              <w:rPr>
                <w:rFonts w:ascii="Arial" w:hAnsi="Arial" w:cs="Arial"/>
                <w:color w:val="000000"/>
                <w:sz w:val="24"/>
                <w:szCs w:val="24"/>
              </w:rPr>
            </w:pPr>
          </w:p>
        </w:tc>
      </w:tr>
    </w:tbl>
    <w:p w14:paraId="5816392E" w14:textId="77777777" w:rsidR="003B7745" w:rsidRPr="00560ED9" w:rsidRDefault="003B7745" w:rsidP="002E64CD">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3B7745" w:rsidRPr="00560ED9" w14:paraId="5BBED04A" w14:textId="77777777" w:rsidTr="003B7745">
        <w:tc>
          <w:tcPr>
            <w:tcW w:w="8978" w:type="dxa"/>
            <w:gridSpan w:val="2"/>
            <w:shd w:val="clear" w:color="auto" w:fill="000000" w:themeFill="text1"/>
          </w:tcPr>
          <w:p w14:paraId="4CCC7C06" w14:textId="77777777" w:rsidR="003B7745" w:rsidRPr="00560ED9" w:rsidRDefault="003B7745" w:rsidP="003B774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3B7745" w:rsidRPr="00560ED9" w14:paraId="5067FB41" w14:textId="77777777" w:rsidTr="003B7745">
        <w:tc>
          <w:tcPr>
            <w:tcW w:w="2518" w:type="dxa"/>
          </w:tcPr>
          <w:p w14:paraId="4249861E" w14:textId="77777777"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9AB0192" w14:textId="39F8EAC6" w:rsidR="003B7745" w:rsidRPr="00560ED9" w:rsidRDefault="003B7745" w:rsidP="003B7745">
            <w:pPr>
              <w:rPr>
                <w:rFonts w:ascii="Arial" w:hAnsi="Arial" w:cs="Arial"/>
                <w:b/>
                <w:color w:val="000000"/>
                <w:sz w:val="24"/>
                <w:szCs w:val="24"/>
              </w:rPr>
            </w:pPr>
            <w:r w:rsidRPr="00560ED9">
              <w:rPr>
                <w:rFonts w:ascii="Arial" w:hAnsi="Arial" w:cs="Arial"/>
                <w:b/>
                <w:color w:val="000000"/>
                <w:sz w:val="24"/>
                <w:szCs w:val="24"/>
              </w:rPr>
              <w:t xml:space="preserve">Definición de </w:t>
            </w:r>
            <w:commentRangeStart w:id="34"/>
            <w:r w:rsidRPr="00560ED9">
              <w:rPr>
                <w:rFonts w:ascii="Arial" w:hAnsi="Arial" w:cs="Arial"/>
                <w:b/>
                <w:color w:val="000000"/>
                <w:sz w:val="24"/>
                <w:szCs w:val="24"/>
              </w:rPr>
              <w:t>R</w:t>
            </w:r>
            <w:commentRangeEnd w:id="34"/>
            <w:r w:rsidR="00F07EBA">
              <w:rPr>
                <w:rStyle w:val="Refdecomentario"/>
                <w:rFonts w:ascii="Calibri" w:eastAsia="Calibri" w:hAnsi="Calibri" w:cs="Times New Roman"/>
              </w:rPr>
              <w:commentReference w:id="34"/>
            </w:r>
            <w:r w:rsidRPr="00560ED9">
              <w:rPr>
                <w:rFonts w:ascii="Arial" w:hAnsi="Arial" w:cs="Arial"/>
                <w:b/>
                <w:color w:val="000000"/>
                <w:sz w:val="24"/>
                <w:szCs w:val="24"/>
              </w:rPr>
              <w:t xml:space="preserve">elación </w:t>
            </w:r>
          </w:p>
        </w:tc>
      </w:tr>
      <w:tr w:rsidR="003B7745" w:rsidRPr="00560ED9" w14:paraId="0970CD8B" w14:textId="77777777" w:rsidTr="003B7745">
        <w:tc>
          <w:tcPr>
            <w:tcW w:w="2518" w:type="dxa"/>
          </w:tcPr>
          <w:p w14:paraId="401ED5D0" w14:textId="77777777" w:rsidR="003B7745" w:rsidRPr="00560ED9" w:rsidRDefault="003B7745" w:rsidP="003B774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A7C7946" w14:textId="2228A2DE" w:rsidR="003B7745" w:rsidRPr="00560ED9" w:rsidRDefault="00600C99" w:rsidP="003B7745">
            <w:pPr>
              <w:tabs>
                <w:tab w:val="right" w:pos="8498"/>
              </w:tabs>
              <w:jc w:val="both"/>
              <w:rPr>
                <w:rFonts w:ascii="Arial" w:eastAsiaTheme="minorEastAsia" w:hAnsi="Arial" w:cs="Arial"/>
              </w:rPr>
            </w:pPr>
            <w:r>
              <w:rPr>
                <w:rFonts w:ascii="Arial" w:eastAsiaTheme="minorEastAsia" w:hAnsi="Arial" w:cs="Arial"/>
              </w:rPr>
              <w:t>Una relación</w:t>
            </w:r>
            <w:r w:rsidR="00560ED9" w:rsidRPr="00560ED9">
              <w:rPr>
                <w:rFonts w:ascii="Arial" w:eastAsiaTheme="minorEastAsia" w:hAnsi="Arial" w:cs="Arial"/>
              </w:rPr>
              <w:t xml:space="preserve"> </w:t>
            </w:r>
            <w:commentRangeStart w:id="35"/>
            <w:r w:rsidR="003B7745" w:rsidRPr="00560ED9">
              <w:rPr>
                <w:rFonts w:ascii="Arial" w:eastAsiaTheme="minorEastAsia" w:hAnsi="Arial" w:cs="Arial"/>
              </w:rPr>
              <w:t>entre</w:t>
            </w:r>
            <w:commentRangeEnd w:id="35"/>
            <w:r w:rsidR="00524A96">
              <w:rPr>
                <w:rStyle w:val="Refdecomentario"/>
                <w:rFonts w:ascii="Calibri" w:eastAsia="Calibri" w:hAnsi="Calibri" w:cs="Times New Roman"/>
              </w:rPr>
              <w:commentReference w:id="35"/>
            </w:r>
            <w:r w:rsidR="003B7745" w:rsidRPr="00560ED9">
              <w:rPr>
                <w:rFonts w:ascii="Arial" w:eastAsiaTheme="minorEastAsia" w:hAnsi="Arial" w:cs="Arial"/>
              </w:rPr>
              <w:t xml:space="preserve"> dos conjuntos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3B7745" w:rsidRPr="00560ED9">
              <w:rPr>
                <w:rFonts w:ascii="Arial" w:eastAsiaTheme="minorEastAsia" w:hAnsi="Arial" w:cs="Arial"/>
              </w:rPr>
              <w:t xml:space="preserve"> es un subconjunto de su producto cartesiano</w:t>
            </w:r>
            <w:commentRangeStart w:id="36"/>
            <w:r w:rsidR="003B7745" w:rsidRPr="00560ED9">
              <w:rPr>
                <w:rFonts w:ascii="Arial" w:eastAsiaTheme="minorEastAsia" w:hAnsi="Arial" w:cs="Arial"/>
              </w:rPr>
              <w:t xml:space="preserve">. Es decir si </w:t>
            </w:r>
            <m:oMath>
              <m:r>
                <w:rPr>
                  <w:rFonts w:ascii="Cambria Math" w:eastAsiaTheme="minorEastAsia" w:hAnsi="Cambria Math" w:cs="Arial"/>
                </w:rPr>
                <m:t>R⊆A×B</m:t>
              </m:r>
            </m:oMath>
            <w:r w:rsidR="003B7745" w:rsidRPr="00560ED9">
              <w:rPr>
                <w:rFonts w:ascii="Arial" w:eastAsiaTheme="minorEastAsia" w:hAnsi="Arial" w:cs="Arial"/>
              </w:rPr>
              <w:t xml:space="preserve"> entonces</w:t>
            </w:r>
            <m:oMath>
              <m:r>
                <w:rPr>
                  <w:rFonts w:ascii="Cambria Math" w:eastAsiaTheme="minorEastAsia" w:hAnsi="Cambria Math" w:cs="Arial"/>
                </w:rPr>
                <m:t xml:space="preserve"> R</m:t>
              </m:r>
            </m:oMath>
            <w:r w:rsidR="003B7745" w:rsidRPr="00560ED9">
              <w:rPr>
                <w:rFonts w:ascii="Arial" w:eastAsiaTheme="minorEastAsia" w:hAnsi="Arial" w:cs="Arial"/>
              </w:rPr>
              <w:t xml:space="preserve"> es una relación entre el conjunto </w:t>
            </w:r>
            <m:oMath>
              <m:r>
                <w:rPr>
                  <w:rFonts w:ascii="Cambria Math" w:eastAsiaTheme="minorEastAsia" w:hAnsi="Cambria Math" w:cs="Arial"/>
                </w:rPr>
                <m:t>A</m:t>
              </m:r>
            </m:oMath>
            <w:r w:rsidR="003B7745" w:rsidRPr="00560ED9">
              <w:rPr>
                <w:rFonts w:ascii="Arial" w:eastAsiaTheme="minorEastAsia" w:hAnsi="Arial" w:cs="Arial"/>
              </w:rPr>
              <w:t xml:space="preserve"> y </w:t>
            </w:r>
            <m:oMath>
              <m:r>
                <w:rPr>
                  <w:rFonts w:ascii="Cambria Math" w:eastAsiaTheme="minorEastAsia" w:hAnsi="Cambria Math" w:cs="Arial"/>
                </w:rPr>
                <m:t>B</m:t>
              </m:r>
            </m:oMath>
            <w:r w:rsidR="003B7745" w:rsidRPr="00560ED9">
              <w:rPr>
                <w:rFonts w:ascii="Arial" w:eastAsiaTheme="minorEastAsia" w:hAnsi="Arial" w:cs="Arial"/>
              </w:rPr>
              <w:t>,</w:t>
            </w:r>
            <w:commentRangeEnd w:id="36"/>
            <w:r w:rsidR="00F07EBA">
              <w:rPr>
                <w:rStyle w:val="Refdecomentario"/>
                <w:rFonts w:ascii="Calibri" w:eastAsia="Calibri" w:hAnsi="Calibri" w:cs="Times New Roman"/>
              </w:rPr>
              <w:commentReference w:id="36"/>
            </w:r>
            <w:r w:rsidR="003B7745" w:rsidRPr="00560ED9">
              <w:rPr>
                <w:rFonts w:ascii="Arial" w:eastAsiaTheme="minorEastAsia" w:hAnsi="Arial" w:cs="Arial"/>
              </w:rPr>
              <w:t xml:space="preserve"> </w:t>
            </w:r>
            <w:commentRangeStart w:id="37"/>
            <w:r w:rsidR="00A4268C" w:rsidRPr="00560ED9">
              <w:rPr>
                <w:rFonts w:ascii="Arial" w:eastAsiaTheme="minorEastAsia" w:hAnsi="Arial" w:cs="Arial"/>
              </w:rPr>
              <w:t>el</w:t>
            </w:r>
            <w:commentRangeEnd w:id="37"/>
            <w:r w:rsidR="00F07EBA">
              <w:rPr>
                <w:rStyle w:val="Refdecomentario"/>
                <w:rFonts w:ascii="Calibri" w:eastAsia="Calibri" w:hAnsi="Calibri" w:cs="Times New Roman"/>
              </w:rPr>
              <w:commentReference w:id="37"/>
            </w:r>
            <w:r w:rsidR="003B7745" w:rsidRPr="00560ED9">
              <w:rPr>
                <w:rFonts w:ascii="Arial" w:eastAsiaTheme="minorEastAsia" w:hAnsi="Arial" w:cs="Arial"/>
              </w:rPr>
              <w:t xml:space="preserve"> conjunto </w:t>
            </w:r>
            <m:oMath>
              <m:r>
                <w:rPr>
                  <w:rFonts w:ascii="Cambria Math" w:eastAsiaTheme="minorEastAsia" w:hAnsi="Cambria Math" w:cs="Arial"/>
                </w:rPr>
                <m:t>A</m:t>
              </m:r>
            </m:oMath>
            <w:r w:rsidR="003B7745" w:rsidRPr="00560ED9">
              <w:rPr>
                <w:rFonts w:ascii="Arial" w:eastAsiaTheme="minorEastAsia" w:hAnsi="Arial" w:cs="Arial"/>
              </w:rPr>
              <w:t xml:space="preserve"> </w:t>
            </w:r>
            <w:r w:rsidR="00A4268C" w:rsidRPr="00560ED9">
              <w:rPr>
                <w:rFonts w:ascii="Arial" w:eastAsiaTheme="minorEastAsia" w:hAnsi="Arial" w:cs="Arial"/>
              </w:rPr>
              <w:t>se llama</w:t>
            </w:r>
            <w:r w:rsidR="00A4268C" w:rsidRPr="00560ED9">
              <w:rPr>
                <w:rFonts w:ascii="Arial" w:eastAsiaTheme="minorEastAsia" w:hAnsi="Arial" w:cs="Arial"/>
                <w:b/>
              </w:rPr>
              <w:t xml:space="preserve"> c</w:t>
            </w:r>
            <w:r w:rsidR="003B7745" w:rsidRPr="00560ED9">
              <w:rPr>
                <w:rFonts w:ascii="Arial" w:eastAsiaTheme="minorEastAsia" w:hAnsi="Arial" w:cs="Arial"/>
                <w:b/>
              </w:rPr>
              <w:t>onjunto de salida</w:t>
            </w:r>
            <w:r w:rsidR="003B7745" w:rsidRPr="00560ED9">
              <w:rPr>
                <w:rFonts w:ascii="Arial" w:eastAsiaTheme="minorEastAsia" w:hAnsi="Arial" w:cs="Arial"/>
              </w:rPr>
              <w:t xml:space="preserve"> y </w:t>
            </w:r>
            <w:r w:rsidR="00A4268C" w:rsidRPr="00560ED9">
              <w:rPr>
                <w:rFonts w:ascii="Arial" w:eastAsiaTheme="minorEastAsia" w:hAnsi="Arial" w:cs="Arial"/>
              </w:rPr>
              <w:t xml:space="preserve">el conjunto </w:t>
            </w:r>
            <m:oMath>
              <m:r>
                <w:rPr>
                  <w:rFonts w:ascii="Cambria Math" w:eastAsiaTheme="minorEastAsia" w:hAnsi="Cambria Math" w:cs="Arial"/>
                </w:rPr>
                <m:t xml:space="preserve">B </m:t>
              </m:r>
            </m:oMath>
            <w:r w:rsidR="00A4268C" w:rsidRPr="00560ED9">
              <w:rPr>
                <w:rFonts w:ascii="Arial" w:eastAsiaTheme="minorEastAsia" w:hAnsi="Arial" w:cs="Arial"/>
              </w:rPr>
              <w:t>se denomina</w:t>
            </w:r>
            <w:r w:rsidR="003B7745" w:rsidRPr="00560ED9">
              <w:rPr>
                <w:rFonts w:ascii="Arial" w:eastAsiaTheme="minorEastAsia" w:hAnsi="Arial" w:cs="Arial"/>
              </w:rPr>
              <w:t xml:space="preserve"> </w:t>
            </w:r>
            <w:r w:rsidR="003B7745" w:rsidRPr="00560ED9">
              <w:rPr>
                <w:rFonts w:ascii="Arial" w:eastAsiaTheme="minorEastAsia" w:hAnsi="Arial" w:cs="Arial"/>
                <w:b/>
              </w:rPr>
              <w:t>conjunto de llegada</w:t>
            </w:r>
            <w:commentRangeStart w:id="38"/>
            <w:r w:rsidR="003B7745" w:rsidRPr="00560ED9">
              <w:rPr>
                <w:rFonts w:ascii="Arial" w:eastAsiaTheme="minorEastAsia" w:hAnsi="Arial" w:cs="Arial"/>
              </w:rPr>
              <w:t>.</w:t>
            </w:r>
            <w:commentRangeEnd w:id="38"/>
            <w:r w:rsidR="00F07EBA">
              <w:rPr>
                <w:rStyle w:val="Refdecomentario"/>
                <w:rFonts w:ascii="Calibri" w:eastAsia="Calibri" w:hAnsi="Calibri" w:cs="Times New Roman"/>
              </w:rPr>
              <w:commentReference w:id="38"/>
            </w:r>
          </w:p>
          <w:p w14:paraId="79FD674C" w14:textId="299A9615" w:rsidR="003B7745" w:rsidRPr="00560ED9" w:rsidRDefault="003B7745" w:rsidP="003B7745">
            <w:pPr>
              <w:rPr>
                <w:rFonts w:ascii="Arial" w:hAnsi="Arial" w:cs="Arial"/>
                <w:color w:val="000000"/>
                <w:sz w:val="24"/>
                <w:szCs w:val="24"/>
              </w:rPr>
            </w:pPr>
          </w:p>
        </w:tc>
      </w:tr>
    </w:tbl>
    <w:p w14:paraId="4A4CC07D" w14:textId="77777777" w:rsidR="002E64CD" w:rsidRPr="00560ED9" w:rsidRDefault="002E64CD" w:rsidP="002E64CD">
      <w:pPr>
        <w:tabs>
          <w:tab w:val="right" w:pos="8498"/>
        </w:tabs>
        <w:spacing w:after="0"/>
        <w:jc w:val="both"/>
        <w:rPr>
          <w:rFonts w:ascii="Arial" w:eastAsiaTheme="minorEastAsia" w:hAnsi="Arial" w:cs="Arial"/>
        </w:rPr>
      </w:pPr>
    </w:p>
    <w:p w14:paraId="1E42E901" w14:textId="77777777" w:rsidR="003B7745" w:rsidRPr="00560ED9" w:rsidRDefault="003B7745" w:rsidP="002E64CD">
      <w:pPr>
        <w:tabs>
          <w:tab w:val="right" w:pos="8498"/>
        </w:tabs>
        <w:spacing w:after="0"/>
        <w:jc w:val="both"/>
        <w:rPr>
          <w:rFonts w:ascii="Arial" w:eastAsiaTheme="minorEastAsia" w:hAnsi="Arial" w:cs="Arial"/>
        </w:rPr>
      </w:pPr>
    </w:p>
    <w:p w14:paraId="65BBC967" w14:textId="32CF22B0" w:rsidR="002E64CD" w:rsidRPr="00560ED9" w:rsidRDefault="002E64CD"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Si </w:t>
      </w:r>
      <m:oMath>
        <m:r>
          <w:rPr>
            <w:rFonts w:ascii="Cambria Math" w:eastAsiaTheme="minorEastAsia" w:hAnsi="Cambria Math" w:cs="Arial"/>
          </w:rPr>
          <m:t>A={a,b,c}</m:t>
        </m:r>
      </m:oMath>
      <w:r w:rsidRPr="00560ED9">
        <w:rPr>
          <w:rFonts w:ascii="Arial" w:eastAsiaTheme="minorEastAsia" w:hAnsi="Arial" w:cs="Arial"/>
        </w:rPr>
        <w:t xml:space="preserve"> y </w:t>
      </w:r>
      <m:oMath>
        <m:r>
          <w:rPr>
            <w:rFonts w:ascii="Cambria Math" w:eastAsiaTheme="minorEastAsia" w:hAnsi="Cambria Math" w:cs="Arial"/>
          </w:rPr>
          <m:t>B={m,n}</m:t>
        </m:r>
      </m:oMath>
      <w:r w:rsidR="00A4268C" w:rsidRPr="00560ED9">
        <w:rPr>
          <w:rFonts w:ascii="Arial" w:eastAsiaTheme="minorEastAsia" w:hAnsi="Arial" w:cs="Arial"/>
        </w:rPr>
        <w:t>,</w:t>
      </w:r>
      <w:r w:rsidRPr="00560ED9">
        <w:rPr>
          <w:rFonts w:ascii="Arial" w:eastAsiaTheme="minorEastAsia" w:hAnsi="Arial" w:cs="Arial"/>
        </w:rPr>
        <w:t xml:space="preserve"> </w:t>
      </w:r>
      <w:r w:rsidR="00A4268C" w:rsidRPr="00560ED9">
        <w:rPr>
          <w:rFonts w:ascii="Arial" w:eastAsiaTheme="minorEastAsia" w:hAnsi="Arial" w:cs="Arial"/>
        </w:rPr>
        <w:t>se tiene que:</w:t>
      </w:r>
    </w:p>
    <w:p w14:paraId="702A63D5" w14:textId="77777777" w:rsidR="002E64CD" w:rsidRPr="00560ED9" w:rsidRDefault="002E64CD" w:rsidP="002E64CD">
      <w:pPr>
        <w:tabs>
          <w:tab w:val="right" w:pos="8498"/>
        </w:tabs>
        <w:spacing w:after="0"/>
        <w:jc w:val="both"/>
        <w:rPr>
          <w:rFonts w:ascii="Arial" w:eastAsiaTheme="minorEastAsia" w:hAnsi="Arial" w:cs="Arial"/>
        </w:rPr>
      </w:pPr>
    </w:p>
    <w:p w14:paraId="2544E668" w14:textId="77777777" w:rsidR="002E64CD" w:rsidRPr="00560ED9" w:rsidRDefault="002E64CD"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A×B={</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c,n</m:t>
              </m:r>
            </m:e>
          </m:d>
          <w:commentRangeStart w:id="39"/>
          <m:r>
            <w:rPr>
              <w:rFonts w:ascii="Cambria Math" w:eastAsiaTheme="minorEastAsia" w:hAnsi="Cambria Math" w:cs="Arial"/>
            </w:rPr>
            <m:t>}</m:t>
          </m:r>
          <w:commentRangeEnd w:id="39"/>
          <m:r>
            <m:rPr>
              <m:sty m:val="p"/>
            </m:rPr>
            <w:rPr>
              <w:rStyle w:val="Refdecomentario"/>
              <w:rFonts w:ascii="Calibri" w:eastAsia="Calibri" w:hAnsi="Calibri" w:cs="Times New Roman"/>
              <w:lang w:val="es-MX"/>
            </w:rPr>
            <w:commentReference w:id="39"/>
          </m:r>
        </m:oMath>
      </m:oMathPara>
    </w:p>
    <w:p w14:paraId="5F47D95A" w14:textId="77777777" w:rsidR="002E64CD" w:rsidRPr="00560ED9" w:rsidRDefault="002E64CD" w:rsidP="002E64CD">
      <w:pPr>
        <w:tabs>
          <w:tab w:val="right" w:pos="8498"/>
        </w:tabs>
        <w:spacing w:after="0"/>
        <w:jc w:val="both"/>
        <w:rPr>
          <w:rFonts w:ascii="Arial" w:eastAsiaTheme="minorEastAsia" w:hAnsi="Arial" w:cs="Arial"/>
        </w:rPr>
      </w:pPr>
    </w:p>
    <w:p w14:paraId="626A4D07" w14:textId="070EDBC6" w:rsidR="002E64CD" w:rsidRDefault="00E97C13" w:rsidP="002E64CD">
      <w:pPr>
        <w:tabs>
          <w:tab w:val="right" w:pos="8498"/>
        </w:tabs>
        <w:spacing w:after="0"/>
        <w:jc w:val="both"/>
        <w:rPr>
          <w:rFonts w:ascii="Arial" w:eastAsiaTheme="minorEastAsia" w:hAnsi="Arial" w:cs="Arial"/>
        </w:rPr>
      </w:pPr>
      <w:r>
        <w:rPr>
          <w:rFonts w:ascii="Arial" w:eastAsiaTheme="minorEastAsia" w:hAnsi="Arial" w:cs="Arial"/>
        </w:rPr>
        <w:t>A</w:t>
      </w:r>
      <w:r w:rsidR="003B7745" w:rsidRPr="00560ED9">
        <w:rPr>
          <w:rFonts w:ascii="Arial" w:eastAsiaTheme="minorEastAsia" w:hAnsi="Arial" w:cs="Arial"/>
        </w:rPr>
        <w:t xml:space="preserve">lgunas relaciones </w:t>
      </w:r>
      <w:commentRangeStart w:id="40"/>
      <w:r>
        <w:rPr>
          <w:rFonts w:ascii="Arial" w:eastAsiaTheme="minorEastAsia" w:hAnsi="Arial" w:cs="Arial"/>
        </w:rPr>
        <w:t>de</w:t>
      </w:r>
      <w:commentRangeEnd w:id="40"/>
      <w:r w:rsidR="008761C9">
        <w:rPr>
          <w:rStyle w:val="Refdecomentario"/>
          <w:rFonts w:ascii="Calibri" w:eastAsia="Calibri" w:hAnsi="Calibri" w:cs="Times New Roman"/>
          <w:lang w:val="es-MX"/>
        </w:rPr>
        <w:commentReference w:id="40"/>
      </w:r>
      <w:r>
        <w:rPr>
          <w:rFonts w:ascii="Arial" w:eastAsiaTheme="minorEastAsia" w:hAnsi="Arial" w:cs="Arial"/>
        </w:rPr>
        <w:t xml:space="preserve"> </w:t>
      </w:r>
      <w:r w:rsidRPr="00E97C13">
        <w:rPr>
          <w:rFonts w:ascii="Arial" w:eastAsiaTheme="minorEastAsia" w:hAnsi="Arial" w:cs="Arial"/>
          <w:i/>
        </w:rPr>
        <w:t>A</w:t>
      </w:r>
      <w:r>
        <w:rPr>
          <w:rFonts w:ascii="Arial" w:eastAsiaTheme="minorEastAsia" w:hAnsi="Arial" w:cs="Arial"/>
        </w:rPr>
        <w:t xml:space="preserve"> en</w:t>
      </w:r>
      <w:r w:rsidR="003B7745" w:rsidRPr="00560ED9">
        <w:rPr>
          <w:rFonts w:ascii="Arial" w:eastAsiaTheme="minorEastAsia" w:hAnsi="Arial" w:cs="Arial"/>
        </w:rPr>
        <w:t xml:space="preserve"> </w:t>
      </w:r>
      <w:r w:rsidRPr="00E97C13">
        <w:rPr>
          <w:rFonts w:ascii="Arial" w:eastAsiaTheme="minorEastAsia" w:hAnsi="Arial" w:cs="Arial"/>
          <w:i/>
        </w:rPr>
        <w:t>B</w:t>
      </w:r>
      <w:r>
        <w:rPr>
          <w:rFonts w:ascii="Arial" w:eastAsiaTheme="minorEastAsia" w:hAnsi="Arial" w:cs="Arial"/>
        </w:rPr>
        <w:t xml:space="preserve"> </w:t>
      </w:r>
      <w:r w:rsidR="003B7745" w:rsidRPr="00560ED9">
        <w:rPr>
          <w:rFonts w:ascii="Arial" w:eastAsiaTheme="minorEastAsia" w:hAnsi="Arial" w:cs="Arial"/>
        </w:rPr>
        <w:t>son:</w:t>
      </w:r>
    </w:p>
    <w:p w14:paraId="71B72C37" w14:textId="77777777" w:rsidR="00E97C13" w:rsidRPr="00560ED9" w:rsidRDefault="00E97C13" w:rsidP="002E64CD">
      <w:pPr>
        <w:tabs>
          <w:tab w:val="right" w:pos="8498"/>
        </w:tabs>
        <w:spacing w:after="0"/>
        <w:jc w:val="both"/>
        <w:rPr>
          <w:rFonts w:ascii="Arial" w:eastAsiaTheme="minorEastAsia" w:hAnsi="Arial" w:cs="Arial"/>
        </w:rPr>
      </w:pPr>
    </w:p>
    <w:p w14:paraId="025F66C3" w14:textId="63E27C85" w:rsidR="003633E7" w:rsidRPr="00560ED9" w:rsidRDefault="00DA6D8C"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1</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w:commentRangeStart w:id="41"/>
            <m:r>
              <m:rPr>
                <m:sty m:val="bi"/>
              </m:rPr>
              <w:rPr>
                <w:rFonts w:ascii="Cambria Math" w:eastAsiaTheme="minorEastAsia" w:hAnsi="Cambria Math" w:cs="Arial"/>
              </w:rPr>
              <m:t>c</m:t>
            </m:r>
            <w:commentRangeEnd w:id="41"/>
            <m:r>
              <m:rPr>
                <m:sty m:val="p"/>
              </m:rPr>
              <w:rPr>
                <w:rStyle w:val="Refdecomentario"/>
                <w:rFonts w:ascii="Calibri" w:eastAsia="Calibri" w:hAnsi="Calibri" w:cs="Times New Roman"/>
                <w:lang w:val="es-MX"/>
              </w:rPr>
              <w:commentReference w:id="41"/>
            </m:r>
            <m:r>
              <m:rPr>
                <m:sty m:val="bi"/>
              </m:rPr>
              <w:rPr>
                <w:rFonts w:ascii="Cambria Math" w:eastAsiaTheme="minorEastAsia" w:hAnsi="Cambria Math" w:cs="Arial"/>
              </w:rPr>
              <m:t>,n</m:t>
            </m:r>
          </m:e>
        </m:d>
        <m:r>
          <m:rPr>
            <m:sty m:val="bi"/>
          </m:rPr>
          <w:rPr>
            <w:rFonts w:ascii="Cambria Math" w:eastAsiaTheme="minorEastAsia" w:hAnsi="Cambria Math" w:cs="Arial"/>
          </w:rPr>
          <m:t>}</m:t>
        </m:r>
      </m:oMath>
    </w:p>
    <w:p w14:paraId="02CFF4AE"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18EFD2BB" w14:textId="77777777" w:rsidTr="003B7745">
        <w:tc>
          <w:tcPr>
            <w:tcW w:w="9054" w:type="dxa"/>
            <w:gridSpan w:val="2"/>
            <w:shd w:val="clear" w:color="auto" w:fill="0D0D0D" w:themeFill="text1" w:themeFillTint="F2"/>
          </w:tcPr>
          <w:p w14:paraId="7026BB64"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004B6225" w14:textId="77777777" w:rsidTr="003B7745">
        <w:tc>
          <w:tcPr>
            <w:tcW w:w="1384" w:type="dxa"/>
          </w:tcPr>
          <w:p w14:paraId="43741CE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884F8D8" w14:textId="02DA2352"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MA_11_02_IMG02</w:t>
            </w:r>
          </w:p>
        </w:tc>
      </w:tr>
      <w:tr w:rsidR="003B7745" w:rsidRPr="00560ED9" w14:paraId="247323CA" w14:textId="77777777" w:rsidTr="003B7745">
        <w:tc>
          <w:tcPr>
            <w:tcW w:w="1384" w:type="dxa"/>
          </w:tcPr>
          <w:p w14:paraId="6700D997"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55B6B521" w14:textId="392321D6" w:rsidR="003B7745" w:rsidRPr="00560ED9" w:rsidRDefault="003B7745" w:rsidP="003B7745">
            <w:pPr>
              <w:rPr>
                <w:rFonts w:ascii="Arial" w:hAnsi="Arial" w:cs="Arial"/>
                <w:color w:val="000000"/>
              </w:rPr>
            </w:pPr>
            <w:r w:rsidRPr="00560ED9">
              <w:rPr>
                <w:rFonts w:ascii="Arial" w:hAnsi="Arial" w:cs="Arial"/>
                <w:color w:val="000000"/>
              </w:rPr>
              <w:t xml:space="preserve">Diagrama </w:t>
            </w:r>
            <w:commentRangeStart w:id="42"/>
            <w:r w:rsidRPr="00560ED9">
              <w:rPr>
                <w:rFonts w:ascii="Arial" w:hAnsi="Arial" w:cs="Arial"/>
                <w:color w:val="000000"/>
              </w:rPr>
              <w:t>S</w:t>
            </w:r>
            <w:commentRangeEnd w:id="42"/>
            <w:r w:rsidR="008761C9">
              <w:rPr>
                <w:rStyle w:val="Refdecomentario"/>
                <w:rFonts w:ascii="Calibri" w:eastAsia="Calibri" w:hAnsi="Calibri" w:cs="Times New Roman"/>
              </w:rPr>
              <w:commentReference w:id="42"/>
            </w:r>
            <w:r w:rsidRPr="00560ED9">
              <w:rPr>
                <w:rFonts w:ascii="Arial" w:hAnsi="Arial" w:cs="Arial"/>
                <w:color w:val="000000"/>
              </w:rPr>
              <w:t>agital de la relación</w:t>
            </w:r>
            <w:commentRangeStart w:id="43"/>
            <w:r w:rsidR="000B7F74" w:rsidRPr="00560ED9">
              <w:rPr>
                <w:rFonts w:ascii="Arial" w:hAnsi="Arial" w:cs="Arial"/>
                <w:color w:val="000000"/>
              </w:rPr>
              <w:t>, escribir A al conjunto de salida y B al conjunto de llegada, además dibujar una flecha de la letra A hacia la letra B</w:t>
            </w:r>
            <w:commentRangeStart w:id="44"/>
            <w:r w:rsidR="000B7F74" w:rsidRPr="00560ED9">
              <w:rPr>
                <w:rFonts w:ascii="Arial" w:hAnsi="Arial" w:cs="Arial"/>
                <w:color w:val="000000"/>
              </w:rPr>
              <w:t>,</w:t>
            </w:r>
            <w:commentRangeEnd w:id="44"/>
            <w:r w:rsidR="00A042C4">
              <w:rPr>
                <w:rStyle w:val="Refdecomentario"/>
                <w:rFonts w:ascii="Calibri" w:eastAsia="Calibri" w:hAnsi="Calibri" w:cs="Times New Roman"/>
              </w:rPr>
              <w:commentReference w:id="44"/>
            </w:r>
            <w:r w:rsidR="000B7F74" w:rsidRPr="00560ED9">
              <w:rPr>
                <w:rFonts w:ascii="Arial" w:hAnsi="Arial" w:cs="Arial"/>
                <w:color w:val="000000"/>
              </w:rPr>
              <w:t xml:space="preserve"> </w:t>
            </w:r>
            <w:commentRangeStart w:id="45"/>
            <w:r w:rsidR="000B7F74" w:rsidRPr="00560ED9">
              <w:rPr>
                <w:rFonts w:ascii="Arial" w:hAnsi="Arial" w:cs="Arial"/>
                <w:color w:val="000000"/>
              </w:rPr>
              <w:t>sobre la fecha escribir R</w:t>
            </w:r>
            <w:r w:rsidR="000B7F74" w:rsidRPr="00560ED9">
              <w:rPr>
                <w:rFonts w:ascii="Arial" w:hAnsi="Arial" w:cs="Arial"/>
                <w:color w:val="000000"/>
                <w:vertAlign w:val="subscript"/>
              </w:rPr>
              <w:t>1</w:t>
            </w:r>
            <w:r w:rsidR="00600A87" w:rsidRPr="00560ED9">
              <w:rPr>
                <w:rFonts w:ascii="Arial" w:hAnsi="Arial" w:cs="Arial"/>
                <w:color w:val="000000"/>
                <w:vertAlign w:val="subscript"/>
              </w:rPr>
              <w:t>.</w:t>
            </w:r>
            <w:commentRangeEnd w:id="45"/>
            <w:r w:rsidR="00216767">
              <w:rPr>
                <w:rStyle w:val="Refdecomentario"/>
                <w:rFonts w:ascii="Calibri" w:eastAsia="Calibri" w:hAnsi="Calibri" w:cs="Times New Roman"/>
              </w:rPr>
              <w:commentReference w:id="45"/>
            </w:r>
            <w:commentRangeEnd w:id="43"/>
            <w:r w:rsidR="00B85364">
              <w:rPr>
                <w:rStyle w:val="Refdecomentario"/>
                <w:rFonts w:ascii="Calibri" w:eastAsia="Calibri" w:hAnsi="Calibri" w:cs="Times New Roman"/>
              </w:rPr>
              <w:commentReference w:id="43"/>
            </w:r>
          </w:p>
          <w:p w14:paraId="26A85FE2" w14:textId="55AB3F4E" w:rsidR="000B7F74" w:rsidRPr="00560ED9" w:rsidRDefault="000B7F74" w:rsidP="003B7745">
            <w:pPr>
              <w:rPr>
                <w:rFonts w:ascii="Arial" w:hAnsi="Arial" w:cs="Arial"/>
                <w:color w:val="000000"/>
              </w:rPr>
            </w:pPr>
          </w:p>
        </w:tc>
      </w:tr>
      <w:tr w:rsidR="003B7745" w:rsidRPr="00560ED9" w14:paraId="77FFDBA6" w14:textId="77777777" w:rsidTr="003B7745">
        <w:tc>
          <w:tcPr>
            <w:tcW w:w="1384" w:type="dxa"/>
          </w:tcPr>
          <w:p w14:paraId="7030C92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commentRangeStart w:id="46"/>
        <w:tc>
          <w:tcPr>
            <w:tcW w:w="7670" w:type="dxa"/>
          </w:tcPr>
          <w:p w14:paraId="1AA2F0E2" w14:textId="691C64C1" w:rsidR="003B7745" w:rsidRPr="00560ED9" w:rsidRDefault="00410DFB" w:rsidP="003B7745">
            <w:pPr>
              <w:rPr>
                <w:rFonts w:ascii="Arial" w:hAnsi="Arial" w:cs="Arial"/>
                <w:color w:val="000000"/>
              </w:rPr>
            </w:pPr>
            <w:r>
              <w:rPr>
                <w:sz w:val="24"/>
                <w:szCs w:val="24"/>
                <w:lang w:val="es-ES_tradnl"/>
              </w:rPr>
              <w:object w:dxaOrig="3060" w:dyaOrig="2820" w14:anchorId="1FCDFF28">
                <v:shape id="_x0000_i1025" type="#_x0000_t75" style="width:118.5pt;height:108pt" o:ole="">
                  <v:imagedata r:id="rId14" o:title=""/>
                </v:shape>
                <o:OLEObject Type="Embed" ProgID="PBrush" ShapeID="_x0000_i1025" DrawAspect="Content" ObjectID="_1491321178" r:id="rId15"/>
              </w:object>
            </w:r>
            <w:commentRangeEnd w:id="46"/>
            <w:r w:rsidR="008761C9">
              <w:rPr>
                <w:rStyle w:val="Refdecomentario"/>
                <w:rFonts w:ascii="Calibri" w:eastAsia="Calibri" w:hAnsi="Calibri" w:cs="Times New Roman"/>
              </w:rPr>
              <w:commentReference w:id="46"/>
            </w:r>
          </w:p>
        </w:tc>
      </w:tr>
      <w:tr w:rsidR="003B7745" w:rsidRPr="00560ED9" w14:paraId="762669CB" w14:textId="77777777" w:rsidTr="003B7745">
        <w:tc>
          <w:tcPr>
            <w:tcW w:w="1384" w:type="dxa"/>
          </w:tcPr>
          <w:p w14:paraId="2D9A6F6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18B1C02E" w14:textId="139A28B0" w:rsidR="003B7745" w:rsidRPr="00560ED9" w:rsidRDefault="003B7745" w:rsidP="00E6754F">
            <w:pPr>
              <w:tabs>
                <w:tab w:val="right" w:pos="8498"/>
              </w:tabs>
              <w:jc w:val="both"/>
              <w:rPr>
                <w:rFonts w:ascii="Arial" w:hAnsi="Arial" w:cs="Arial"/>
                <w:color w:val="000000"/>
              </w:rPr>
            </w:pPr>
            <w:r w:rsidRPr="00560ED9">
              <w:rPr>
                <w:rFonts w:ascii="Arial" w:eastAsiaTheme="minorEastAsia" w:hAnsi="Arial" w:cs="Arial"/>
              </w:rPr>
              <w:t xml:space="preserve">Representación por diagrama sagital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commentRangeStart w:id="47"/>
            <w:r w:rsidR="00410DFB">
              <w:rPr>
                <w:rFonts w:ascii="Arial" w:eastAsiaTheme="minorEastAsia" w:hAnsi="Arial" w:cs="Arial"/>
              </w:rPr>
              <w:t>, cada flecha indica</w:t>
            </w:r>
            <w:commentRangeEnd w:id="47"/>
            <w:r w:rsidR="00A042C4">
              <w:rPr>
                <w:rStyle w:val="Refdecomentario"/>
                <w:rFonts w:ascii="Calibri" w:eastAsia="Calibri" w:hAnsi="Calibri" w:cs="Times New Roman"/>
              </w:rPr>
              <w:commentReference w:id="47"/>
            </w:r>
            <w:r w:rsidR="00410DFB">
              <w:rPr>
                <w:rFonts w:ascii="Arial" w:eastAsiaTheme="minorEastAsia" w:hAnsi="Arial" w:cs="Arial"/>
              </w:rPr>
              <w:t xml:space="preserve"> correspondencia entre</w:t>
            </w:r>
            <w:r w:rsidR="0013058E">
              <w:rPr>
                <w:rFonts w:ascii="Arial" w:eastAsiaTheme="minorEastAsia" w:hAnsi="Arial" w:cs="Arial"/>
              </w:rPr>
              <w:t xml:space="preserve"> un elemento de </w:t>
            </w:r>
            <w:r w:rsidR="00410DFB" w:rsidRPr="0013058E">
              <w:rPr>
                <w:rFonts w:ascii="Arial" w:eastAsiaTheme="minorEastAsia" w:hAnsi="Arial" w:cs="Arial"/>
                <w:i/>
              </w:rPr>
              <w:t>A</w:t>
            </w:r>
            <w:r w:rsidR="00410DFB">
              <w:rPr>
                <w:rFonts w:ascii="Arial" w:eastAsiaTheme="minorEastAsia" w:hAnsi="Arial" w:cs="Arial"/>
              </w:rPr>
              <w:t xml:space="preserve"> </w:t>
            </w:r>
            <w:commentRangeStart w:id="48"/>
            <w:r w:rsidR="0013058E">
              <w:rPr>
                <w:rFonts w:ascii="Arial" w:eastAsiaTheme="minorEastAsia" w:hAnsi="Arial" w:cs="Arial"/>
              </w:rPr>
              <w:t>un</w:t>
            </w:r>
            <w:commentRangeEnd w:id="48"/>
            <w:r w:rsidR="00A042C4">
              <w:rPr>
                <w:rStyle w:val="Refdecomentario"/>
                <w:rFonts w:ascii="Calibri" w:eastAsia="Calibri" w:hAnsi="Calibri" w:cs="Times New Roman"/>
              </w:rPr>
              <w:commentReference w:id="48"/>
            </w:r>
            <w:r w:rsidR="0013058E">
              <w:rPr>
                <w:rFonts w:ascii="Arial" w:eastAsiaTheme="minorEastAsia" w:hAnsi="Arial" w:cs="Arial"/>
              </w:rPr>
              <w:t xml:space="preserve"> elemento de </w:t>
            </w:r>
            <w:r w:rsidR="00410DFB" w:rsidRPr="0013058E">
              <w:rPr>
                <w:rFonts w:ascii="Arial" w:eastAsiaTheme="minorEastAsia" w:hAnsi="Arial" w:cs="Arial"/>
                <w:i/>
              </w:rPr>
              <w:t>B</w:t>
            </w:r>
            <w:r w:rsidR="0013058E">
              <w:rPr>
                <w:rFonts w:ascii="Arial" w:eastAsiaTheme="minorEastAsia" w:hAnsi="Arial" w:cs="Arial"/>
              </w:rPr>
              <w:t>.</w:t>
            </w:r>
          </w:p>
        </w:tc>
      </w:tr>
    </w:tbl>
    <w:p w14:paraId="48D5F001" w14:textId="77777777" w:rsidR="003B7745" w:rsidRPr="00560ED9" w:rsidRDefault="003B7745" w:rsidP="003B7745">
      <w:pPr>
        <w:tabs>
          <w:tab w:val="right" w:pos="8498"/>
        </w:tabs>
        <w:spacing w:after="0"/>
        <w:jc w:val="both"/>
        <w:rPr>
          <w:rFonts w:ascii="Arial" w:eastAsiaTheme="minorEastAsia" w:hAnsi="Arial" w:cs="Arial"/>
        </w:rPr>
      </w:pPr>
    </w:p>
    <w:p w14:paraId="162C5724" w14:textId="2E1BE454" w:rsidR="003633E7" w:rsidRPr="00560ED9" w:rsidRDefault="00DA6D8C"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2</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 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 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1FC2503C" w14:textId="77777777" w:rsidR="003633E7" w:rsidRPr="00560ED9" w:rsidRDefault="003633E7"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7FDB2CD4" w14:textId="77777777" w:rsidTr="003B7745">
        <w:tc>
          <w:tcPr>
            <w:tcW w:w="9054" w:type="dxa"/>
            <w:gridSpan w:val="2"/>
            <w:shd w:val="clear" w:color="auto" w:fill="0D0D0D" w:themeFill="text1" w:themeFillTint="F2"/>
          </w:tcPr>
          <w:p w14:paraId="7EEA5C12"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6E9207BC" w14:textId="77777777" w:rsidTr="003B7745">
        <w:tc>
          <w:tcPr>
            <w:tcW w:w="1384" w:type="dxa"/>
          </w:tcPr>
          <w:p w14:paraId="1653AF63"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7C31DF" w14:textId="1A6721DE"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MA_11_02_IMG03</w:t>
            </w:r>
          </w:p>
        </w:tc>
      </w:tr>
      <w:tr w:rsidR="003B7745" w:rsidRPr="00560ED9" w14:paraId="4E6C796E" w14:textId="77777777" w:rsidTr="003B7745">
        <w:tc>
          <w:tcPr>
            <w:tcW w:w="1384" w:type="dxa"/>
          </w:tcPr>
          <w:p w14:paraId="733F9B5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F7F36DB" w14:textId="39E06C57" w:rsidR="00600A87" w:rsidRPr="00A40994" w:rsidRDefault="003B7745" w:rsidP="00600A87">
            <w:pPr>
              <w:rPr>
                <w:rFonts w:ascii="Arial" w:hAnsi="Arial" w:cs="Arial"/>
                <w:color w:val="000000"/>
              </w:rPr>
            </w:pPr>
            <w:r w:rsidRPr="00560ED9">
              <w:rPr>
                <w:rFonts w:ascii="Arial" w:hAnsi="Arial" w:cs="Arial"/>
                <w:color w:val="000000"/>
              </w:rPr>
              <w:t xml:space="preserve">Diagrama </w:t>
            </w:r>
            <w:commentRangeStart w:id="49"/>
            <w:r w:rsidRPr="00560ED9">
              <w:rPr>
                <w:rFonts w:ascii="Arial" w:hAnsi="Arial" w:cs="Arial"/>
                <w:color w:val="000000"/>
              </w:rPr>
              <w:t>Sagital de la relación</w:t>
            </w:r>
            <w:r w:rsidR="00600A87" w:rsidRPr="00560ED9">
              <w:rPr>
                <w:rFonts w:ascii="Arial" w:hAnsi="Arial" w:cs="Arial"/>
                <w:color w:val="000000"/>
              </w:rPr>
              <w:t xml:space="preserve">, escribir A al conjunto de salida y B al conjunto de llegada, además dibujar una flecha de la letra A hacia la letra B, sobre la fecha escribir </w:t>
            </w:r>
            <w:r w:rsidR="00600A87" w:rsidRPr="00A40994">
              <w:rPr>
                <w:rFonts w:ascii="Arial" w:hAnsi="Arial" w:cs="Arial"/>
                <w:i/>
                <w:color w:val="000000"/>
              </w:rPr>
              <w:t>R</w:t>
            </w:r>
            <w:r w:rsidR="00600A87" w:rsidRPr="00A40994">
              <w:rPr>
                <w:rFonts w:ascii="Arial" w:hAnsi="Arial" w:cs="Arial"/>
                <w:i/>
                <w:color w:val="000000"/>
                <w:vertAlign w:val="subscript"/>
              </w:rPr>
              <w:t>2</w:t>
            </w:r>
            <w:r w:rsidR="00A40994">
              <w:rPr>
                <w:rFonts w:ascii="Arial" w:hAnsi="Arial" w:cs="Arial"/>
                <w:color w:val="000000"/>
              </w:rPr>
              <w:t xml:space="preserve"> de forma similar a la IMG01</w:t>
            </w:r>
            <w:commentRangeEnd w:id="49"/>
            <w:r w:rsidR="007A7916">
              <w:rPr>
                <w:rStyle w:val="Refdecomentario"/>
                <w:rFonts w:ascii="Calibri" w:eastAsia="Calibri" w:hAnsi="Calibri" w:cs="Times New Roman"/>
              </w:rPr>
              <w:commentReference w:id="49"/>
            </w:r>
          </w:p>
          <w:p w14:paraId="6A36ABDF" w14:textId="13D5E357" w:rsidR="003B7745" w:rsidRPr="00560ED9" w:rsidRDefault="003B7745" w:rsidP="003B7745">
            <w:pPr>
              <w:rPr>
                <w:rFonts w:ascii="Arial" w:hAnsi="Arial" w:cs="Arial"/>
                <w:color w:val="000000"/>
              </w:rPr>
            </w:pPr>
          </w:p>
        </w:tc>
      </w:tr>
      <w:tr w:rsidR="003B7745" w:rsidRPr="00560ED9" w14:paraId="46D5B941" w14:textId="77777777" w:rsidTr="003B7745">
        <w:tc>
          <w:tcPr>
            <w:tcW w:w="1384" w:type="dxa"/>
          </w:tcPr>
          <w:p w14:paraId="327B4E9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F84058D" w14:textId="7F1BA473"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6280CBEF" wp14:editId="021C68EB">
                  <wp:extent cx="1825202" cy="1250210"/>
                  <wp:effectExtent l="0" t="0" r="381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6639" cy="1251194"/>
                          </a:xfrm>
                          <a:prstGeom prst="rect">
                            <a:avLst/>
                          </a:prstGeom>
                          <a:noFill/>
                          <a:ln>
                            <a:noFill/>
                          </a:ln>
                        </pic:spPr>
                      </pic:pic>
                    </a:graphicData>
                  </a:graphic>
                </wp:inline>
              </w:drawing>
            </w:r>
          </w:p>
        </w:tc>
      </w:tr>
      <w:tr w:rsidR="003B7745" w:rsidRPr="00560ED9" w14:paraId="04472E25" w14:textId="77777777" w:rsidTr="003B7745">
        <w:tc>
          <w:tcPr>
            <w:tcW w:w="1384" w:type="dxa"/>
          </w:tcPr>
          <w:p w14:paraId="1030D3F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C3FC2E1" w14:textId="53231316"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Representación por diagrama</w:t>
            </w:r>
            <w:r w:rsidR="00E6754F">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oMath>
            <w:commentRangeStart w:id="50"/>
            <w:r w:rsidR="00600A87" w:rsidRPr="00560ED9">
              <w:rPr>
                <w:rFonts w:ascii="Arial" w:eastAsiaTheme="minorEastAsia" w:hAnsi="Arial" w:cs="Arial"/>
              </w:rPr>
              <w:t>.</w:t>
            </w:r>
            <w:commentRangeEnd w:id="50"/>
            <w:r w:rsidR="00EA04B5">
              <w:rPr>
                <w:rStyle w:val="Refdecomentario"/>
                <w:rFonts w:ascii="Calibri" w:eastAsia="Calibri" w:hAnsi="Calibri" w:cs="Times New Roman"/>
              </w:rPr>
              <w:commentReference w:id="50"/>
            </w:r>
            <w:r w:rsidRPr="00560ED9">
              <w:rPr>
                <w:rFonts w:ascii="Arial" w:eastAsiaTheme="minorEastAsia" w:hAnsi="Arial" w:cs="Arial"/>
              </w:rPr>
              <w:t xml:space="preserve"> </w:t>
            </w:r>
          </w:p>
          <w:p w14:paraId="75241504" w14:textId="77777777" w:rsidR="003B7745" w:rsidRPr="00560ED9" w:rsidRDefault="003B7745" w:rsidP="003B7745">
            <w:pPr>
              <w:rPr>
                <w:rFonts w:ascii="Arial" w:hAnsi="Arial" w:cs="Arial"/>
                <w:color w:val="000000"/>
              </w:rPr>
            </w:pPr>
          </w:p>
        </w:tc>
      </w:tr>
    </w:tbl>
    <w:p w14:paraId="66F398F2" w14:textId="570E4842" w:rsidR="00870858" w:rsidRPr="00560ED9" w:rsidRDefault="00870858" w:rsidP="002E64CD">
      <w:pPr>
        <w:tabs>
          <w:tab w:val="right" w:pos="8498"/>
        </w:tabs>
        <w:spacing w:after="0"/>
        <w:jc w:val="both"/>
        <w:rPr>
          <w:rFonts w:ascii="Arial" w:eastAsiaTheme="minorEastAsia" w:hAnsi="Arial" w:cs="Arial"/>
        </w:rPr>
      </w:pPr>
    </w:p>
    <w:p w14:paraId="59E29AFD" w14:textId="1AF2E546" w:rsidR="003B7745" w:rsidRPr="00560ED9" w:rsidRDefault="00DA6D8C"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3</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c,n</m:t>
            </m:r>
          </m:e>
        </m:d>
        <m:r>
          <m:rPr>
            <m:sty m:val="bi"/>
          </m:rPr>
          <w:rPr>
            <w:rFonts w:ascii="Cambria Math" w:eastAsiaTheme="minorEastAsia" w:hAnsi="Cambria Math" w:cs="Arial"/>
          </w:rPr>
          <m:t>}</m:t>
        </m:r>
      </m:oMath>
    </w:p>
    <w:p w14:paraId="46FD9A3F" w14:textId="77777777" w:rsidR="003B7745" w:rsidRPr="00560ED9" w:rsidRDefault="003B7745" w:rsidP="003B774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6F058B58" w14:textId="77777777" w:rsidTr="003B7745">
        <w:tc>
          <w:tcPr>
            <w:tcW w:w="9054" w:type="dxa"/>
            <w:gridSpan w:val="2"/>
            <w:shd w:val="clear" w:color="auto" w:fill="0D0D0D" w:themeFill="text1" w:themeFillTint="F2"/>
          </w:tcPr>
          <w:p w14:paraId="3C06E17F"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4570915C" w14:textId="77777777" w:rsidTr="003B7745">
        <w:tc>
          <w:tcPr>
            <w:tcW w:w="1384" w:type="dxa"/>
          </w:tcPr>
          <w:p w14:paraId="42BF9060"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A1291CF" w14:textId="0E5E7444"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MA_11_02_IMG04</w:t>
            </w:r>
          </w:p>
        </w:tc>
      </w:tr>
      <w:tr w:rsidR="003B7745" w:rsidRPr="00560ED9" w14:paraId="6D300630" w14:textId="77777777" w:rsidTr="003B7745">
        <w:tc>
          <w:tcPr>
            <w:tcW w:w="1384" w:type="dxa"/>
          </w:tcPr>
          <w:p w14:paraId="0A854420"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2F5F5E91" w14:textId="5579256B" w:rsidR="00F96D21" w:rsidRPr="00560ED9" w:rsidRDefault="003B7745" w:rsidP="00F96D21">
            <w:pPr>
              <w:rPr>
                <w:rFonts w:ascii="Arial" w:hAnsi="Arial" w:cs="Arial"/>
                <w:color w:val="000000"/>
              </w:rPr>
            </w:pPr>
            <w:r w:rsidRPr="00560ED9">
              <w:rPr>
                <w:rFonts w:ascii="Arial" w:hAnsi="Arial" w:cs="Arial"/>
                <w:color w:val="000000"/>
              </w:rPr>
              <w:t xml:space="preserve">Diagrama </w:t>
            </w:r>
            <w:commentRangeStart w:id="51"/>
            <w:r w:rsidRPr="00560ED9">
              <w:rPr>
                <w:rFonts w:ascii="Arial" w:hAnsi="Arial" w:cs="Arial"/>
                <w:color w:val="000000"/>
              </w:rPr>
              <w:t>Sagital de la relación</w:t>
            </w:r>
            <w:r w:rsidR="00F96D21" w:rsidRPr="00560ED9">
              <w:rPr>
                <w:rFonts w:ascii="Arial" w:hAnsi="Arial" w:cs="Arial"/>
                <w:color w:val="000000"/>
              </w:rPr>
              <w:t>, escribir A al conjunto de salida y B al conjunto de llegada, además dibujar una flecha de la letra A hacia la letra B, sobre la fecha escribir R</w:t>
            </w:r>
            <w:r w:rsidR="00F96D21" w:rsidRPr="00560ED9">
              <w:rPr>
                <w:rFonts w:ascii="Arial" w:hAnsi="Arial" w:cs="Arial"/>
                <w:color w:val="000000"/>
                <w:vertAlign w:val="subscript"/>
              </w:rPr>
              <w:t>3</w:t>
            </w:r>
            <w:commentRangeEnd w:id="51"/>
            <w:r w:rsidR="00EA04B5">
              <w:rPr>
                <w:rStyle w:val="Refdecomentario"/>
                <w:rFonts w:ascii="Calibri" w:eastAsia="Calibri" w:hAnsi="Calibri" w:cs="Times New Roman"/>
              </w:rPr>
              <w:commentReference w:id="51"/>
            </w:r>
          </w:p>
          <w:p w14:paraId="359340F7" w14:textId="6F6C78B3" w:rsidR="003B7745" w:rsidRPr="00560ED9" w:rsidRDefault="003B7745" w:rsidP="003B7745">
            <w:pPr>
              <w:rPr>
                <w:rFonts w:ascii="Arial" w:hAnsi="Arial" w:cs="Arial"/>
                <w:color w:val="000000"/>
              </w:rPr>
            </w:pPr>
          </w:p>
        </w:tc>
      </w:tr>
      <w:tr w:rsidR="003B7745" w:rsidRPr="00560ED9" w14:paraId="4191DFEE" w14:textId="77777777" w:rsidTr="003B7745">
        <w:tc>
          <w:tcPr>
            <w:tcW w:w="1384" w:type="dxa"/>
          </w:tcPr>
          <w:p w14:paraId="666A640F"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A8D80C6" w14:textId="3735ABCA"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210C2FFD" wp14:editId="6B99BAF3">
                  <wp:extent cx="1825202" cy="1264148"/>
                  <wp:effectExtent l="0" t="0" r="3810" b="635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5912" cy="1264639"/>
                          </a:xfrm>
                          <a:prstGeom prst="rect">
                            <a:avLst/>
                          </a:prstGeom>
                          <a:noFill/>
                          <a:ln>
                            <a:noFill/>
                          </a:ln>
                        </pic:spPr>
                      </pic:pic>
                    </a:graphicData>
                  </a:graphic>
                </wp:inline>
              </w:drawing>
            </w:r>
          </w:p>
        </w:tc>
      </w:tr>
      <w:tr w:rsidR="003B7745" w:rsidRPr="00560ED9" w14:paraId="68B46E2F" w14:textId="77777777" w:rsidTr="003B7745">
        <w:tc>
          <w:tcPr>
            <w:tcW w:w="1384" w:type="dxa"/>
          </w:tcPr>
          <w:p w14:paraId="1448898D"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3DD1A2C4" w14:textId="492EC08C"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Repre</w:t>
            </w:r>
            <w:r w:rsidR="00E6754F">
              <w:rPr>
                <w:rFonts w:ascii="Arial" w:eastAsiaTheme="minorEastAsia" w:hAnsi="Arial" w:cs="Arial"/>
              </w:rPr>
              <w:t xml:space="preserve">sentación por </w:t>
            </w:r>
            <w:commentRangeStart w:id="52"/>
            <w:r w:rsidR="00E6754F">
              <w:rPr>
                <w:rFonts w:ascii="Arial" w:eastAsiaTheme="minorEastAsia" w:hAnsi="Arial" w:cs="Arial"/>
              </w:rPr>
              <w:t>diagramas</w:t>
            </w:r>
            <w:commentRangeEnd w:id="52"/>
            <w:r w:rsidR="00EA04B5">
              <w:rPr>
                <w:rStyle w:val="Refdecomentario"/>
                <w:rFonts w:ascii="Calibri" w:eastAsia="Calibri" w:hAnsi="Calibri" w:cs="Times New Roman"/>
              </w:rPr>
              <w:commentReference w:id="52"/>
            </w:r>
            <w:r w:rsidR="00E6754F">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commentRangeStart w:id="53"/>
            <w:r w:rsidR="000E62E7" w:rsidRPr="00560ED9">
              <w:rPr>
                <w:rFonts w:ascii="Arial" w:eastAsiaTheme="minorEastAsia" w:hAnsi="Arial" w:cs="Arial"/>
              </w:rPr>
              <w:t>.</w:t>
            </w:r>
            <w:commentRangeEnd w:id="53"/>
            <w:r w:rsidR="00EA04B5">
              <w:rPr>
                <w:rStyle w:val="Refdecomentario"/>
                <w:rFonts w:ascii="Calibri" w:eastAsia="Calibri" w:hAnsi="Calibri" w:cs="Times New Roman"/>
              </w:rPr>
              <w:commentReference w:id="53"/>
            </w:r>
          </w:p>
          <w:p w14:paraId="2E5E0A0D" w14:textId="77777777" w:rsidR="003B7745" w:rsidRPr="00560ED9" w:rsidRDefault="003B7745" w:rsidP="003B7745">
            <w:pPr>
              <w:rPr>
                <w:rFonts w:ascii="Arial" w:hAnsi="Arial" w:cs="Arial"/>
                <w:color w:val="000000"/>
              </w:rPr>
            </w:pPr>
          </w:p>
        </w:tc>
      </w:tr>
    </w:tbl>
    <w:p w14:paraId="5591E4EC" w14:textId="77777777" w:rsidR="003B7745" w:rsidRPr="00560ED9" w:rsidRDefault="003B7745" w:rsidP="002E64CD">
      <w:pPr>
        <w:tabs>
          <w:tab w:val="right" w:pos="8498"/>
        </w:tabs>
        <w:spacing w:after="0"/>
        <w:jc w:val="both"/>
        <w:rPr>
          <w:rFonts w:ascii="Arial" w:eastAsiaTheme="minorEastAsia" w:hAnsi="Arial" w:cs="Arial"/>
        </w:rPr>
      </w:pPr>
    </w:p>
    <w:p w14:paraId="25F2C997" w14:textId="0376FE75" w:rsidR="003B7745" w:rsidRPr="00560ED9" w:rsidRDefault="00DA6D8C"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4</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b,n</m:t>
            </m:r>
          </m:e>
        </m:d>
        <m:r>
          <m:rPr>
            <m:sty m:val="bi"/>
          </m:rPr>
          <w:rPr>
            <w:rFonts w:ascii="Cambria Math" w:eastAsiaTheme="minorEastAsia" w:hAnsi="Cambria Math" w:cs="Arial"/>
          </w:rPr>
          <m:t>}</m:t>
        </m:r>
      </m:oMath>
    </w:p>
    <w:p w14:paraId="070C7159" w14:textId="77777777" w:rsidR="003B7745" w:rsidRPr="00560ED9" w:rsidRDefault="003B7745" w:rsidP="003B7745">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48AB507D" w14:textId="77777777" w:rsidTr="003B7745">
        <w:tc>
          <w:tcPr>
            <w:tcW w:w="9054" w:type="dxa"/>
            <w:gridSpan w:val="2"/>
            <w:shd w:val="clear" w:color="auto" w:fill="0D0D0D" w:themeFill="text1" w:themeFillTint="F2"/>
          </w:tcPr>
          <w:p w14:paraId="5AD21638"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55100778" w14:textId="77777777" w:rsidTr="003B7745">
        <w:tc>
          <w:tcPr>
            <w:tcW w:w="1384" w:type="dxa"/>
          </w:tcPr>
          <w:p w14:paraId="6F3BA5B2"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E509925" w14:textId="73670B30"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5</w:t>
            </w:r>
          </w:p>
        </w:tc>
      </w:tr>
      <w:tr w:rsidR="003B7745" w:rsidRPr="00560ED9" w14:paraId="68D482B1" w14:textId="77777777" w:rsidTr="003B7745">
        <w:tc>
          <w:tcPr>
            <w:tcW w:w="1384" w:type="dxa"/>
          </w:tcPr>
          <w:p w14:paraId="62FB5711"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07800D37" w14:textId="75A28A7B" w:rsidR="00F43C36" w:rsidRPr="00560ED9" w:rsidRDefault="003B7745" w:rsidP="00F43C36">
            <w:pPr>
              <w:rPr>
                <w:rFonts w:ascii="Arial" w:hAnsi="Arial" w:cs="Arial"/>
                <w:color w:val="000000"/>
              </w:rPr>
            </w:pPr>
            <w:r w:rsidRPr="00560ED9">
              <w:rPr>
                <w:rFonts w:ascii="Arial" w:hAnsi="Arial" w:cs="Arial"/>
                <w:color w:val="000000"/>
              </w:rPr>
              <w:t xml:space="preserve">Diagrama </w:t>
            </w:r>
            <w:commentRangeStart w:id="54"/>
            <w:r w:rsidRPr="00560ED9">
              <w:rPr>
                <w:rFonts w:ascii="Arial" w:hAnsi="Arial" w:cs="Arial"/>
                <w:color w:val="000000"/>
              </w:rPr>
              <w:t>Sagital de la relación</w:t>
            </w:r>
            <w:r w:rsidR="00F43C36" w:rsidRPr="00560ED9">
              <w:rPr>
                <w:rFonts w:ascii="Arial" w:hAnsi="Arial" w:cs="Arial"/>
                <w:color w:val="000000"/>
              </w:rPr>
              <w:t>, escribir A al conjunto de salida y B al conjunto de llegada, además dibujar una flecha de la letra A hacia la letra B, sobre la fecha escribir R</w:t>
            </w:r>
            <w:r w:rsidR="00F43C36" w:rsidRPr="00560ED9">
              <w:rPr>
                <w:rFonts w:ascii="Arial" w:hAnsi="Arial" w:cs="Arial"/>
                <w:color w:val="000000"/>
                <w:vertAlign w:val="subscript"/>
              </w:rPr>
              <w:t>4</w:t>
            </w:r>
            <w:r w:rsidR="000E62E7" w:rsidRPr="00560ED9">
              <w:rPr>
                <w:rFonts w:ascii="Arial" w:hAnsi="Arial" w:cs="Arial"/>
                <w:color w:val="000000"/>
              </w:rPr>
              <w:t>.</w:t>
            </w:r>
            <w:commentRangeEnd w:id="54"/>
            <w:r w:rsidR="003B0FF7">
              <w:rPr>
                <w:rStyle w:val="Refdecomentario"/>
                <w:rFonts w:ascii="Calibri" w:eastAsia="Calibri" w:hAnsi="Calibri" w:cs="Times New Roman"/>
              </w:rPr>
              <w:commentReference w:id="54"/>
            </w:r>
          </w:p>
          <w:p w14:paraId="5F480429" w14:textId="162794B1" w:rsidR="003B7745" w:rsidRPr="00560ED9" w:rsidRDefault="003B7745" w:rsidP="003B7745">
            <w:pPr>
              <w:rPr>
                <w:rFonts w:ascii="Arial" w:hAnsi="Arial" w:cs="Arial"/>
                <w:color w:val="000000"/>
              </w:rPr>
            </w:pPr>
          </w:p>
        </w:tc>
      </w:tr>
      <w:tr w:rsidR="003B7745" w:rsidRPr="00560ED9" w14:paraId="7B691475" w14:textId="77777777" w:rsidTr="003B7745">
        <w:tc>
          <w:tcPr>
            <w:tcW w:w="1384" w:type="dxa"/>
          </w:tcPr>
          <w:p w14:paraId="3BA6AC6C"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4318933" w14:textId="470A5154" w:rsidR="003B7745" w:rsidRPr="00560ED9" w:rsidRDefault="003B7745" w:rsidP="003B7745">
            <w:pPr>
              <w:rPr>
                <w:rFonts w:ascii="Arial" w:hAnsi="Arial" w:cs="Arial"/>
                <w:color w:val="000000"/>
              </w:rPr>
            </w:pPr>
            <w:r w:rsidRPr="00560ED9">
              <w:rPr>
                <w:rFonts w:ascii="Arial" w:eastAsiaTheme="minorEastAsia" w:hAnsi="Arial" w:cs="Arial"/>
                <w:noProof/>
                <w:lang w:val="es-CO" w:eastAsia="es-CO"/>
              </w:rPr>
              <w:drawing>
                <wp:inline distT="0" distB="0" distL="0" distR="0" wp14:anchorId="71DECE84" wp14:editId="0BA59757">
                  <wp:extent cx="1825202" cy="1284554"/>
                  <wp:effectExtent l="0" t="0" r="3810" b="11430"/>
                  <wp:docPr id="9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6060" cy="1285158"/>
                          </a:xfrm>
                          <a:prstGeom prst="rect">
                            <a:avLst/>
                          </a:prstGeom>
                          <a:noFill/>
                          <a:ln>
                            <a:noFill/>
                          </a:ln>
                        </pic:spPr>
                      </pic:pic>
                    </a:graphicData>
                  </a:graphic>
                </wp:inline>
              </w:drawing>
            </w:r>
          </w:p>
        </w:tc>
      </w:tr>
      <w:tr w:rsidR="003B7745" w:rsidRPr="00560ED9" w14:paraId="70D07B72" w14:textId="77777777" w:rsidTr="003B7745">
        <w:tc>
          <w:tcPr>
            <w:tcW w:w="1384" w:type="dxa"/>
          </w:tcPr>
          <w:p w14:paraId="0942CFC8"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6329E81F" w14:textId="1CC9C8E5" w:rsidR="003B7745" w:rsidRPr="00560ED9" w:rsidRDefault="003B7745" w:rsidP="003B7745">
            <w:pPr>
              <w:tabs>
                <w:tab w:val="right" w:pos="8498"/>
              </w:tabs>
              <w:jc w:val="both"/>
              <w:rPr>
                <w:rFonts w:ascii="Arial" w:eastAsiaTheme="minorEastAsia" w:hAnsi="Arial" w:cs="Arial"/>
              </w:rPr>
            </w:pPr>
            <w:r w:rsidRPr="00560ED9">
              <w:rPr>
                <w:rFonts w:ascii="Arial" w:eastAsiaTheme="minorEastAsia" w:hAnsi="Arial" w:cs="Arial"/>
              </w:rPr>
              <w:t xml:space="preserve">Representación por diagramas sagitales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oMath>
            <w:commentRangeStart w:id="55"/>
            <w:r w:rsidR="00375A7A" w:rsidRPr="00560ED9">
              <w:rPr>
                <w:rFonts w:ascii="Arial" w:eastAsiaTheme="minorEastAsia" w:hAnsi="Arial" w:cs="Arial"/>
              </w:rPr>
              <w:t>.</w:t>
            </w:r>
            <w:commentRangeEnd w:id="55"/>
            <w:r w:rsidR="003B0FF7">
              <w:rPr>
                <w:rStyle w:val="Refdecomentario"/>
                <w:rFonts w:ascii="Calibri" w:eastAsia="Calibri" w:hAnsi="Calibri" w:cs="Times New Roman"/>
              </w:rPr>
              <w:commentReference w:id="55"/>
            </w:r>
            <w:r w:rsidRPr="00560ED9">
              <w:rPr>
                <w:rFonts w:ascii="Arial" w:eastAsiaTheme="minorEastAsia" w:hAnsi="Arial" w:cs="Arial"/>
              </w:rPr>
              <w:t xml:space="preserve"> </w:t>
            </w:r>
          </w:p>
          <w:p w14:paraId="59BADD81" w14:textId="77777777" w:rsidR="003B7745" w:rsidRPr="00560ED9" w:rsidRDefault="003B7745" w:rsidP="003B7745">
            <w:pPr>
              <w:rPr>
                <w:rFonts w:ascii="Arial" w:hAnsi="Arial" w:cs="Arial"/>
                <w:color w:val="000000"/>
              </w:rPr>
            </w:pPr>
          </w:p>
        </w:tc>
      </w:tr>
    </w:tbl>
    <w:p w14:paraId="0FF5E59E" w14:textId="77777777" w:rsidR="003B7745" w:rsidRPr="00560ED9" w:rsidRDefault="003B7745" w:rsidP="002E64CD">
      <w:pPr>
        <w:tabs>
          <w:tab w:val="right" w:pos="8498"/>
        </w:tabs>
        <w:spacing w:after="0"/>
        <w:jc w:val="both"/>
        <w:rPr>
          <w:rFonts w:ascii="Arial" w:eastAsiaTheme="minorEastAsia" w:hAnsi="Arial" w:cs="Arial"/>
        </w:rPr>
      </w:pPr>
    </w:p>
    <w:p w14:paraId="4E8CE498" w14:textId="09AD40BD" w:rsidR="003B7745" w:rsidRPr="00560ED9" w:rsidRDefault="00DA6D8C" w:rsidP="0062205D">
      <w:pPr>
        <w:pStyle w:val="Prrafodelista"/>
        <w:numPr>
          <w:ilvl w:val="0"/>
          <w:numId w:val="1"/>
        </w:numPr>
        <w:tabs>
          <w:tab w:val="right" w:pos="8498"/>
        </w:tabs>
        <w:spacing w:after="0"/>
        <w:jc w:val="both"/>
        <w:rPr>
          <w:rFonts w:ascii="Arial" w:eastAsiaTheme="minorEastAsia" w:hAnsi="Arial" w:cs="Arial"/>
          <w:b/>
        </w:rPr>
      </w:pP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5</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c,m</m:t>
            </m:r>
          </m:e>
        </m:d>
        <m:r>
          <m:rPr>
            <m:sty m:val="bi"/>
          </m:rPr>
          <w:rPr>
            <w:rFonts w:ascii="Cambria Math" w:eastAsiaTheme="minorEastAsia" w:hAnsi="Cambria Math" w:cs="Arial"/>
          </w:rPr>
          <m:t>}</m:t>
        </m:r>
      </m:oMath>
    </w:p>
    <w:p w14:paraId="7391317B" w14:textId="77777777" w:rsidR="007E76CB" w:rsidRPr="00560ED9" w:rsidRDefault="007E76CB" w:rsidP="007E76CB">
      <w:pPr>
        <w:pStyle w:val="Prrafodelista"/>
        <w:tabs>
          <w:tab w:val="right" w:pos="8498"/>
        </w:tabs>
        <w:spacing w:after="0"/>
        <w:jc w:val="both"/>
        <w:rPr>
          <w:rFonts w:ascii="Arial" w:eastAsiaTheme="minorEastAsia" w:hAnsi="Arial" w:cs="Arial"/>
          <w:b/>
        </w:rPr>
      </w:pPr>
    </w:p>
    <w:p w14:paraId="24242F00" w14:textId="77777777" w:rsidR="007E76CB" w:rsidRPr="00560ED9" w:rsidRDefault="007E76CB" w:rsidP="007E76CB">
      <w:pPr>
        <w:pStyle w:val="Prrafodelista"/>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3B7745" w:rsidRPr="00560ED9" w14:paraId="0241930A" w14:textId="77777777" w:rsidTr="003B7745">
        <w:tc>
          <w:tcPr>
            <w:tcW w:w="9054" w:type="dxa"/>
            <w:gridSpan w:val="2"/>
            <w:shd w:val="clear" w:color="auto" w:fill="0D0D0D" w:themeFill="text1" w:themeFillTint="F2"/>
          </w:tcPr>
          <w:p w14:paraId="065B93CB" w14:textId="77777777" w:rsidR="003B7745" w:rsidRPr="00560ED9" w:rsidRDefault="003B7745" w:rsidP="003B774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B7745" w:rsidRPr="00560ED9" w14:paraId="13460C64" w14:textId="77777777" w:rsidTr="003B7745">
        <w:tc>
          <w:tcPr>
            <w:tcW w:w="1384" w:type="dxa"/>
          </w:tcPr>
          <w:p w14:paraId="28B29444" w14:textId="77777777" w:rsidR="003B7745" w:rsidRPr="00560ED9" w:rsidRDefault="003B7745" w:rsidP="003B774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EEBFEE" w14:textId="56040719" w:rsidR="003B7745" w:rsidRPr="00560ED9" w:rsidRDefault="003B7745" w:rsidP="003B7745">
            <w:pPr>
              <w:rPr>
                <w:rFonts w:ascii="Arial" w:hAnsi="Arial" w:cs="Arial"/>
                <w:b/>
                <w:color w:val="000000"/>
                <w:sz w:val="18"/>
                <w:szCs w:val="18"/>
              </w:rPr>
            </w:pPr>
            <w:r w:rsidRPr="00560ED9">
              <w:rPr>
                <w:rFonts w:ascii="Arial" w:hAnsi="Arial" w:cs="Arial"/>
                <w:color w:val="000000"/>
              </w:rPr>
              <w:t>MA_11_02_IMG0</w:t>
            </w:r>
            <w:r w:rsidR="007E76CB" w:rsidRPr="00560ED9">
              <w:rPr>
                <w:rFonts w:ascii="Arial" w:hAnsi="Arial" w:cs="Arial"/>
                <w:color w:val="000000"/>
              </w:rPr>
              <w:t>6</w:t>
            </w:r>
          </w:p>
        </w:tc>
      </w:tr>
      <w:tr w:rsidR="003B7745" w:rsidRPr="00560ED9" w14:paraId="7444FC79" w14:textId="77777777" w:rsidTr="003B7745">
        <w:tc>
          <w:tcPr>
            <w:tcW w:w="1384" w:type="dxa"/>
          </w:tcPr>
          <w:p w14:paraId="015626A2"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Descripción</w:t>
            </w:r>
          </w:p>
        </w:tc>
        <w:tc>
          <w:tcPr>
            <w:tcW w:w="7670" w:type="dxa"/>
          </w:tcPr>
          <w:p w14:paraId="7632CD1B" w14:textId="701D4207" w:rsidR="00E960FC" w:rsidRPr="00560ED9" w:rsidRDefault="00E960FC" w:rsidP="00E960FC">
            <w:pPr>
              <w:rPr>
                <w:rFonts w:ascii="Arial" w:hAnsi="Arial" w:cs="Arial"/>
                <w:color w:val="000000"/>
              </w:rPr>
            </w:pPr>
            <w:r w:rsidRPr="00560ED9">
              <w:rPr>
                <w:rFonts w:ascii="Arial" w:hAnsi="Arial" w:cs="Arial"/>
                <w:color w:val="000000"/>
              </w:rPr>
              <w:t xml:space="preserve">Diagrama </w:t>
            </w:r>
            <w:commentRangeStart w:id="56"/>
            <w:r w:rsidRPr="00560ED9">
              <w:rPr>
                <w:rFonts w:ascii="Arial" w:hAnsi="Arial" w:cs="Arial"/>
                <w:color w:val="000000"/>
              </w:rPr>
              <w:t>Sagital de la relación, escribir A al conjunto de salida y B al conjunto de llegada, además dibujar una flecha de la letra A hacia la letra B, sobre la fecha escribir R</w:t>
            </w:r>
            <w:r>
              <w:rPr>
                <w:rFonts w:ascii="Arial" w:hAnsi="Arial" w:cs="Arial"/>
                <w:color w:val="000000"/>
                <w:vertAlign w:val="subscript"/>
              </w:rPr>
              <w:t>5</w:t>
            </w:r>
            <w:r w:rsidRPr="00560ED9">
              <w:rPr>
                <w:rFonts w:ascii="Arial" w:hAnsi="Arial" w:cs="Arial"/>
                <w:color w:val="000000"/>
              </w:rPr>
              <w:t>.</w:t>
            </w:r>
            <w:r>
              <w:rPr>
                <w:rFonts w:ascii="Arial" w:hAnsi="Arial" w:cs="Arial"/>
                <w:color w:val="000000"/>
              </w:rPr>
              <w:t xml:space="preserve"> Similar a la IMG02</w:t>
            </w:r>
            <w:commentRangeEnd w:id="56"/>
            <w:r w:rsidR="003B0FF7">
              <w:rPr>
                <w:rStyle w:val="Refdecomentario"/>
                <w:rFonts w:ascii="Calibri" w:eastAsia="Calibri" w:hAnsi="Calibri" w:cs="Times New Roman"/>
              </w:rPr>
              <w:commentReference w:id="56"/>
            </w:r>
          </w:p>
          <w:p w14:paraId="6114C135" w14:textId="3702819A" w:rsidR="003B7745" w:rsidRPr="00560ED9" w:rsidRDefault="003B7745" w:rsidP="003B7745">
            <w:pPr>
              <w:rPr>
                <w:rFonts w:ascii="Arial" w:hAnsi="Arial" w:cs="Arial"/>
                <w:color w:val="000000"/>
              </w:rPr>
            </w:pPr>
          </w:p>
        </w:tc>
      </w:tr>
      <w:tr w:rsidR="003B7745" w:rsidRPr="00560ED9" w14:paraId="45CDE45D" w14:textId="77777777" w:rsidTr="003B7745">
        <w:tc>
          <w:tcPr>
            <w:tcW w:w="1384" w:type="dxa"/>
          </w:tcPr>
          <w:p w14:paraId="15969AAE"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DB8CE44" w14:textId="005D2F4E" w:rsidR="003B7745" w:rsidRPr="00560ED9" w:rsidRDefault="003B7745" w:rsidP="003B7745">
            <w:pPr>
              <w:rPr>
                <w:rFonts w:ascii="Arial" w:hAnsi="Arial" w:cs="Arial"/>
                <w:color w:val="000000"/>
              </w:rPr>
            </w:pPr>
            <w:r w:rsidRPr="00560ED9">
              <w:rPr>
                <w:rFonts w:ascii="Arial" w:hAnsi="Arial" w:cs="Arial"/>
                <w:noProof/>
                <w:lang w:val="es-CO" w:eastAsia="es-CO"/>
              </w:rPr>
              <w:drawing>
                <wp:inline distT="0" distB="0" distL="0" distR="0" wp14:anchorId="11EC747E" wp14:editId="373DBF3F">
                  <wp:extent cx="1782311" cy="1251162"/>
                  <wp:effectExtent l="0" t="0" r="0" b="0"/>
                  <wp:docPr id="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3B7745" w:rsidRPr="00560ED9" w14:paraId="23AB7500" w14:textId="77777777" w:rsidTr="003B7745">
        <w:tc>
          <w:tcPr>
            <w:tcW w:w="1384" w:type="dxa"/>
          </w:tcPr>
          <w:p w14:paraId="06BE9F93" w14:textId="77777777" w:rsidR="003B7745" w:rsidRPr="00560ED9" w:rsidRDefault="003B7745" w:rsidP="003B7745">
            <w:pPr>
              <w:rPr>
                <w:rFonts w:ascii="Arial" w:hAnsi="Arial" w:cs="Arial"/>
                <w:color w:val="000000"/>
              </w:rPr>
            </w:pPr>
            <w:r w:rsidRPr="00560ED9">
              <w:rPr>
                <w:rFonts w:ascii="Arial" w:hAnsi="Arial" w:cs="Arial"/>
                <w:b/>
                <w:color w:val="000000"/>
                <w:sz w:val="18"/>
                <w:szCs w:val="18"/>
              </w:rPr>
              <w:t>Pie de imagen</w:t>
            </w:r>
          </w:p>
        </w:tc>
        <w:tc>
          <w:tcPr>
            <w:tcW w:w="7670" w:type="dxa"/>
          </w:tcPr>
          <w:p w14:paraId="496430A8" w14:textId="6099674A" w:rsidR="003B7745" w:rsidRPr="00560ED9" w:rsidRDefault="003B7745" w:rsidP="00E960FC">
            <w:pPr>
              <w:tabs>
                <w:tab w:val="right" w:pos="8498"/>
              </w:tabs>
              <w:jc w:val="both"/>
              <w:rPr>
                <w:rFonts w:ascii="Arial" w:hAnsi="Arial" w:cs="Arial"/>
                <w:color w:val="000000"/>
              </w:rPr>
            </w:pPr>
            <w:r w:rsidRPr="00560ED9">
              <w:rPr>
                <w:rFonts w:ascii="Arial" w:eastAsiaTheme="minorEastAsia" w:hAnsi="Arial" w:cs="Arial"/>
              </w:rPr>
              <w:t>Representación por diagrama</w:t>
            </w:r>
            <w:r w:rsidR="00E960FC">
              <w:rPr>
                <w:rFonts w:ascii="Arial" w:eastAsiaTheme="minorEastAsia" w:hAnsi="Arial" w:cs="Arial"/>
              </w:rPr>
              <w:t xml:space="preserve"> sagital</w:t>
            </w:r>
            <w:r w:rsidRPr="00560ED9">
              <w:rPr>
                <w:rFonts w:ascii="Arial" w:eastAsiaTheme="minorEastAsia" w:hAnsi="Arial" w:cs="Arial"/>
              </w:rPr>
              <w:t xml:space="preserve"> de la relación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commentRangeStart w:id="57"/>
            <w:r w:rsidR="00E960FC">
              <w:rPr>
                <w:rFonts w:ascii="Arial" w:eastAsiaTheme="minorEastAsia" w:hAnsi="Arial" w:cs="Arial"/>
              </w:rPr>
              <w:t>.</w:t>
            </w:r>
            <w:commentRangeEnd w:id="57"/>
            <w:r w:rsidR="003B0FF7">
              <w:rPr>
                <w:rStyle w:val="Refdecomentario"/>
                <w:rFonts w:ascii="Calibri" w:eastAsia="Calibri" w:hAnsi="Calibri" w:cs="Times New Roman"/>
              </w:rPr>
              <w:commentReference w:id="57"/>
            </w:r>
          </w:p>
        </w:tc>
      </w:tr>
    </w:tbl>
    <w:p w14:paraId="6776AB0C" w14:textId="77777777" w:rsidR="003B7745" w:rsidRPr="00560ED9" w:rsidRDefault="003B7745" w:rsidP="002E64CD">
      <w:pPr>
        <w:tabs>
          <w:tab w:val="right" w:pos="8498"/>
        </w:tabs>
        <w:spacing w:after="0"/>
        <w:jc w:val="both"/>
        <w:rPr>
          <w:rFonts w:ascii="Arial" w:eastAsiaTheme="minorEastAsia" w:hAnsi="Arial" w:cs="Arial"/>
        </w:rPr>
      </w:pPr>
    </w:p>
    <w:p w14:paraId="273A0E43" w14:textId="6A71A2D7" w:rsidR="004B0AC6" w:rsidRPr="00560ED9"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t>E</w:t>
      </w:r>
      <w:r w:rsidR="002E64CD" w:rsidRPr="00560ED9">
        <w:rPr>
          <w:rFonts w:ascii="Arial" w:eastAsiaTheme="minorEastAsia" w:hAnsi="Arial" w:cs="Arial"/>
        </w:rPr>
        <w:t xml:space="preserve">l conjunto </w:t>
      </w:r>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oMath>
      <w:r w:rsidR="002C7203" w:rsidRPr="00560ED9">
        <w:rPr>
          <w:rFonts w:ascii="Arial" w:eastAsiaTheme="minorEastAsia" w:hAnsi="Arial" w:cs="Arial"/>
        </w:rPr>
        <w:t xml:space="preserve"> no es una relación entre el conjunto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xml:space="preserve">, </w:t>
      </w:r>
      <w:r w:rsidR="002C7203" w:rsidRPr="00560ED9">
        <w:rPr>
          <w:rFonts w:ascii="Arial" w:eastAsiaTheme="minorEastAsia" w:hAnsi="Arial" w:cs="Arial"/>
        </w:rPr>
        <w:t xml:space="preserve">ya que </w:t>
      </w:r>
      <m:oMath>
        <m:r>
          <w:rPr>
            <w:rFonts w:ascii="Cambria Math" w:eastAsiaTheme="minorEastAsia" w:hAnsi="Cambria Math" w:cs="Arial"/>
          </w:rPr>
          <m:t>b</m:t>
        </m:r>
      </m:oMath>
      <w:r w:rsidR="00C20F40">
        <w:rPr>
          <w:rFonts w:ascii="Arial" w:eastAsiaTheme="minorEastAsia" w:hAnsi="Arial" w:cs="Arial"/>
        </w:rPr>
        <w:sym w:font="Symbol" w:char="F0CF"/>
      </w:r>
      <w:commentRangeStart w:id="58"/>
      <w:r w:rsidR="00C20F40">
        <w:rPr>
          <w:rFonts w:ascii="Arial" w:eastAsiaTheme="minorEastAsia" w:hAnsi="Arial" w:cs="Arial"/>
        </w:rPr>
        <w:t>B</w:t>
      </w:r>
      <w:commentRangeEnd w:id="58"/>
      <w:r w:rsidR="003B0FF7">
        <w:rPr>
          <w:rStyle w:val="Refdecomentario"/>
          <w:rFonts w:ascii="Calibri" w:eastAsia="Calibri" w:hAnsi="Calibri" w:cs="Times New Roman"/>
          <w:lang w:val="es-MX"/>
        </w:rPr>
        <w:commentReference w:id="58"/>
      </w:r>
    </w:p>
    <w:p w14:paraId="45F5A7FF" w14:textId="77777777" w:rsidR="007E76CB" w:rsidRPr="00560ED9" w:rsidRDefault="007E76CB"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626A18AA" w14:textId="77777777" w:rsidTr="00AB5800">
        <w:tc>
          <w:tcPr>
            <w:tcW w:w="9054" w:type="dxa"/>
            <w:gridSpan w:val="2"/>
            <w:shd w:val="clear" w:color="auto" w:fill="0D0D0D" w:themeFill="text1" w:themeFillTint="F2"/>
          </w:tcPr>
          <w:p w14:paraId="76958DB4"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630FC4E" w14:textId="77777777" w:rsidTr="00AB5800">
        <w:tc>
          <w:tcPr>
            <w:tcW w:w="1384" w:type="dxa"/>
          </w:tcPr>
          <w:p w14:paraId="1B412FB7"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ED03FEC" w14:textId="7C8EE3C7" w:rsidR="007E76CB" w:rsidRPr="00560ED9" w:rsidRDefault="007E76CB" w:rsidP="00AB5800">
            <w:pPr>
              <w:rPr>
                <w:rFonts w:ascii="Arial" w:hAnsi="Arial" w:cs="Arial"/>
                <w:b/>
                <w:color w:val="000000"/>
                <w:sz w:val="18"/>
                <w:szCs w:val="18"/>
              </w:rPr>
            </w:pPr>
            <w:r w:rsidRPr="00560ED9">
              <w:rPr>
                <w:rFonts w:ascii="Arial" w:hAnsi="Arial" w:cs="Arial"/>
                <w:color w:val="000000"/>
              </w:rPr>
              <w:t>MA_11_02_IMG07</w:t>
            </w:r>
          </w:p>
        </w:tc>
      </w:tr>
      <w:tr w:rsidR="007E76CB" w:rsidRPr="00560ED9" w14:paraId="68A0068D" w14:textId="77777777" w:rsidTr="00AB5800">
        <w:tc>
          <w:tcPr>
            <w:tcW w:w="1384" w:type="dxa"/>
          </w:tcPr>
          <w:p w14:paraId="204BFF53"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1E8ED577" w14:textId="40EC768E" w:rsidR="007E76CB" w:rsidRPr="00560ED9" w:rsidRDefault="00E960FC">
            <w:pPr>
              <w:rPr>
                <w:rFonts w:ascii="Arial" w:hAnsi="Arial" w:cs="Arial"/>
                <w:color w:val="000000"/>
              </w:rPr>
            </w:pPr>
            <w:commentRangeStart w:id="59"/>
            <w:r w:rsidRPr="00560ED9">
              <w:rPr>
                <w:rFonts w:ascii="Arial" w:hAnsi="Arial" w:cs="Arial"/>
                <w:color w:val="000000"/>
              </w:rPr>
              <w:t>Diagrama Sagital de la relación, escribir A al conjunto de salida y B al conjunto de llegada, además dibujar una flecha de la letra A hacia la letra</w:t>
            </w:r>
            <w:r>
              <w:rPr>
                <w:rFonts w:ascii="Arial" w:hAnsi="Arial" w:cs="Arial"/>
                <w:color w:val="000000"/>
              </w:rPr>
              <w:t xml:space="preserve"> B, sobre la fecha escribir S, Similar a la IMG02</w:t>
            </w:r>
            <w:commentRangeEnd w:id="59"/>
            <w:r w:rsidR="00D05D7E">
              <w:rPr>
                <w:rStyle w:val="Refdecomentario"/>
                <w:rFonts w:ascii="Calibri" w:eastAsia="Calibri" w:hAnsi="Calibri" w:cs="Times New Roman"/>
              </w:rPr>
              <w:commentReference w:id="59"/>
            </w:r>
          </w:p>
        </w:tc>
      </w:tr>
      <w:tr w:rsidR="007E76CB" w:rsidRPr="00560ED9" w14:paraId="61D5D233" w14:textId="77777777" w:rsidTr="00AB5800">
        <w:tc>
          <w:tcPr>
            <w:tcW w:w="1384" w:type="dxa"/>
          </w:tcPr>
          <w:p w14:paraId="5E2844A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9DDECE4" w14:textId="5421DE0F" w:rsidR="007E76CB" w:rsidRPr="00560ED9" w:rsidRDefault="007E76CB"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3250D8FD" wp14:editId="10F7CFAE">
                  <wp:extent cx="1867535" cy="1241093"/>
                  <wp:effectExtent l="0" t="0" r="12065"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8158" cy="1241507"/>
                          </a:xfrm>
                          <a:prstGeom prst="rect">
                            <a:avLst/>
                          </a:prstGeom>
                          <a:noFill/>
                          <a:ln>
                            <a:noFill/>
                          </a:ln>
                        </pic:spPr>
                      </pic:pic>
                    </a:graphicData>
                  </a:graphic>
                </wp:inline>
              </w:drawing>
            </w:r>
          </w:p>
        </w:tc>
      </w:tr>
      <w:tr w:rsidR="007E76CB" w:rsidRPr="00560ED9" w14:paraId="024043A7" w14:textId="77777777" w:rsidTr="00AB5800">
        <w:tc>
          <w:tcPr>
            <w:tcW w:w="1384" w:type="dxa"/>
          </w:tcPr>
          <w:p w14:paraId="62EDD387"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1291E664" w14:textId="381CB815" w:rsidR="007E76CB" w:rsidRPr="00560ED9" w:rsidRDefault="007E76CB" w:rsidP="00B30A43">
            <w:pPr>
              <w:tabs>
                <w:tab w:val="right" w:pos="8498"/>
              </w:tabs>
              <w:jc w:val="both"/>
              <w:rPr>
                <w:rFonts w:ascii="Arial" w:hAnsi="Arial" w:cs="Arial"/>
                <w:color w:val="000000"/>
              </w:rPr>
            </w:pPr>
            <m:oMath>
              <m:r>
                <w:rPr>
                  <w:rFonts w:ascii="Cambria Math" w:eastAsiaTheme="minorEastAsia" w:hAnsi="Cambria Math" w:cs="Arial"/>
                </w:rPr>
                <m:t>S</m:t>
              </m:r>
            </m:oMath>
            <w:r w:rsidR="00B30A43">
              <w:rPr>
                <w:rFonts w:ascii="Arial" w:eastAsiaTheme="minorEastAsia" w:hAnsi="Arial" w:cs="Arial"/>
              </w:rPr>
              <w:t xml:space="preserve"> </w:t>
            </w:r>
            <w:r w:rsidR="00B30A43" w:rsidRPr="006C737D">
              <w:rPr>
                <w:rFonts w:ascii="Arial" w:eastAsiaTheme="minorEastAsia" w:hAnsi="Arial" w:cs="Arial"/>
                <w:b/>
              </w:rPr>
              <w:t>no</w:t>
            </w:r>
            <w:r w:rsidR="00B30A43">
              <w:rPr>
                <w:rFonts w:ascii="Arial" w:eastAsiaTheme="minorEastAsia" w:hAnsi="Arial" w:cs="Arial"/>
              </w:rPr>
              <w:t xml:space="preserve"> es una relación entre</w:t>
            </w:r>
            <w:r w:rsidRPr="00560ED9">
              <w:rPr>
                <w:rFonts w:ascii="Arial" w:eastAsiaTheme="minorEastAsia" w:hAnsi="Arial" w:cs="Arial"/>
              </w:rPr>
              <w:t xml:space="preserve"> </w:t>
            </w:r>
            <w:r w:rsidR="00B30A43">
              <w:rPr>
                <w:rFonts w:ascii="Arial" w:eastAsiaTheme="minorEastAsia" w:hAnsi="Arial" w:cs="Arial"/>
              </w:rPr>
              <w:t>A y B</w:t>
            </w:r>
          </w:p>
        </w:tc>
      </w:tr>
    </w:tbl>
    <w:p w14:paraId="7C3ACB48" w14:textId="77777777" w:rsidR="007E76CB" w:rsidRPr="00560ED9" w:rsidRDefault="007E76CB" w:rsidP="002E64CD">
      <w:pPr>
        <w:tabs>
          <w:tab w:val="right" w:pos="8498"/>
        </w:tabs>
        <w:spacing w:after="0"/>
        <w:jc w:val="both"/>
        <w:rPr>
          <w:rFonts w:ascii="Arial" w:eastAsiaTheme="minorEastAsia" w:hAnsi="Arial" w:cs="Arial"/>
        </w:rPr>
      </w:pPr>
    </w:p>
    <w:p w14:paraId="5826EF75" w14:textId="77777777" w:rsidR="004B0AC6" w:rsidRPr="00560ED9" w:rsidRDefault="00865CC6" w:rsidP="002E64CD">
      <w:pPr>
        <w:tabs>
          <w:tab w:val="right" w:pos="8498"/>
        </w:tabs>
        <w:spacing w:after="0"/>
        <w:jc w:val="both"/>
        <w:rPr>
          <w:rFonts w:ascii="Arial" w:eastAsiaTheme="minorEastAsia" w:hAnsi="Arial" w:cs="Arial"/>
        </w:rPr>
      </w:pPr>
      <w:r>
        <w:rPr>
          <w:rStyle w:val="Refdecomentario"/>
          <w:rFonts w:ascii="Calibri" w:eastAsia="Calibri" w:hAnsi="Calibri" w:cs="Times New Roman"/>
          <w:lang w:val="es-MX"/>
        </w:rPr>
        <w:commentReference w:id="60"/>
      </w:r>
    </w:p>
    <w:p w14:paraId="4BDD29F8" w14:textId="2B2D5692" w:rsidR="002E64CD" w:rsidRPr="00560ED9" w:rsidRDefault="004B0AC6"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De </w:t>
      </w:r>
      <w:r w:rsidR="002C7203" w:rsidRPr="00560ED9">
        <w:rPr>
          <w:rFonts w:ascii="Arial" w:eastAsiaTheme="minorEastAsia" w:hAnsi="Arial" w:cs="Arial"/>
        </w:rPr>
        <w:t>manera similar</w:t>
      </w:r>
      <w:r w:rsidR="00EE3216">
        <w:rPr>
          <w:rFonts w:ascii="Arial" w:eastAsiaTheme="minorEastAsia" w:hAnsi="Arial" w:cs="Arial"/>
        </w:rPr>
        <w:t>,</w:t>
      </w:r>
      <w:r w:rsidR="002C7203" w:rsidRPr="00560ED9">
        <w:rPr>
          <w:rFonts w:ascii="Arial" w:eastAsiaTheme="minorEastAsia" w:hAnsi="Arial" w:cs="Arial"/>
        </w:rPr>
        <w:t xml:space="preserve"> el conjunto </w:t>
      </w:r>
      <m:oMath>
        <m:r>
          <w:rPr>
            <w:rFonts w:ascii="Cambria Math" w:eastAsiaTheme="minorEastAsia" w:hAnsi="Cambria Math" w:cs="Arial"/>
          </w:rPr>
          <m:t>T={</m:t>
        </m:r>
        <m:d>
          <m:dPr>
            <m:ctrlPr>
              <w:rPr>
                <w:rFonts w:ascii="Cambria Math" w:eastAsiaTheme="minorEastAsia" w:hAnsi="Cambria Math" w:cs="Arial"/>
                <w:i/>
              </w:rPr>
            </m:ctrlPr>
          </m:dPr>
          <m:e>
            <m:r>
              <w:rPr>
                <w:rFonts w:ascii="Cambria Math" w:eastAsiaTheme="minorEastAsia" w:hAnsi="Cambria Math" w:cs="Arial"/>
              </w:rPr>
              <m:t>a,m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m,n</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c,m</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b,m</m:t>
            </m:r>
          </m:e>
        </m:d>
        <m:r>
          <w:rPr>
            <w:rFonts w:ascii="Cambria Math" w:eastAsiaTheme="minorEastAsia" w:hAnsi="Cambria Math" w:cs="Arial"/>
          </w:rPr>
          <m:t>}</m:t>
        </m:r>
      </m:oMath>
      <w:commentRangeStart w:id="61"/>
      <w:r w:rsidR="002C7203" w:rsidRPr="00560ED9">
        <w:rPr>
          <w:rFonts w:ascii="Arial" w:eastAsiaTheme="minorEastAsia" w:hAnsi="Arial" w:cs="Arial"/>
        </w:rPr>
        <w:t>,</w:t>
      </w:r>
      <w:commentRangeEnd w:id="61"/>
      <w:r w:rsidR="007B342F">
        <w:rPr>
          <w:rStyle w:val="Refdecomentario"/>
          <w:rFonts w:ascii="Calibri" w:eastAsia="Calibri" w:hAnsi="Calibri" w:cs="Times New Roman"/>
          <w:lang w:val="es-MX"/>
        </w:rPr>
        <w:commentReference w:id="61"/>
      </w:r>
      <w:r w:rsidR="002C7203" w:rsidRPr="00560ED9">
        <w:rPr>
          <w:rFonts w:ascii="Arial" w:eastAsiaTheme="minorEastAsia" w:hAnsi="Arial" w:cs="Arial"/>
        </w:rPr>
        <w:t xml:space="preserve"> no es una relación entre </w:t>
      </w:r>
      <m:oMath>
        <m:r>
          <w:rPr>
            <w:rFonts w:ascii="Cambria Math" w:eastAsiaTheme="minorEastAsia" w:hAnsi="Cambria Math" w:cs="Arial"/>
          </w:rPr>
          <m:t>A</m:t>
        </m:r>
      </m:oMath>
      <w:r w:rsidR="002C7203" w:rsidRPr="00560ED9">
        <w:rPr>
          <w:rFonts w:ascii="Arial" w:eastAsiaTheme="minorEastAsia" w:hAnsi="Arial" w:cs="Arial"/>
        </w:rPr>
        <w:t xml:space="preserve"> y </w:t>
      </w:r>
      <m:oMath>
        <m:r>
          <w:rPr>
            <w:rFonts w:ascii="Cambria Math" w:eastAsiaTheme="minorEastAsia" w:hAnsi="Cambria Math" w:cs="Arial"/>
          </w:rPr>
          <m:t>B</m:t>
        </m:r>
      </m:oMath>
      <w:r w:rsidR="00566F57" w:rsidRPr="00560ED9">
        <w:rPr>
          <w:rFonts w:ascii="Arial" w:eastAsiaTheme="minorEastAsia" w:hAnsi="Arial" w:cs="Arial"/>
        </w:rPr>
        <w:t>, puesto que</w:t>
      </w:r>
      <w:commentRangeStart w:id="62"/>
      <w:commentRangeStart w:id="63"/>
      <w:r w:rsidR="00566F57" w:rsidRPr="00560ED9">
        <w:rPr>
          <w:rFonts w:ascii="Arial" w:eastAsiaTheme="minorEastAsia" w:hAnsi="Arial" w:cs="Arial"/>
        </w:rPr>
        <w:t xml:space="preserve"> </w:t>
      </w:r>
      <w:commentRangeStart w:id="64"/>
      <m:oMath>
        <m:r>
          <w:rPr>
            <w:rFonts w:ascii="Cambria Math" w:eastAsiaTheme="minorEastAsia" w:hAnsi="Cambria Math" w:cs="Arial"/>
          </w:rPr>
          <m:t>m∉T</m:t>
        </m:r>
        <w:commentRangeEnd w:id="64"/>
        <m:r>
          <m:rPr>
            <m:sty m:val="p"/>
          </m:rPr>
          <w:rPr>
            <w:rStyle w:val="Refdecomentario"/>
            <w:rFonts w:ascii="Calibri" w:eastAsia="Calibri" w:hAnsi="Calibri" w:cs="Times New Roman"/>
            <w:lang w:val="es-MX"/>
          </w:rPr>
          <w:commentReference w:id="64"/>
        </m:r>
      </m:oMath>
      <w:r w:rsidR="00EE3216">
        <w:rPr>
          <w:rFonts w:ascii="Arial" w:eastAsiaTheme="minorEastAsia" w:hAnsi="Arial" w:cs="Arial"/>
        </w:rPr>
        <w:t>.</w:t>
      </w:r>
      <w:commentRangeEnd w:id="62"/>
      <w:r w:rsidR="00314BAF">
        <w:rPr>
          <w:rStyle w:val="Refdecomentario"/>
          <w:rFonts w:ascii="Calibri" w:eastAsia="Calibri" w:hAnsi="Calibri" w:cs="Times New Roman"/>
          <w:lang w:val="es-MX"/>
        </w:rPr>
        <w:commentReference w:id="62"/>
      </w:r>
      <w:commentRangeEnd w:id="63"/>
      <w:r w:rsidR="00865CC6">
        <w:rPr>
          <w:rStyle w:val="Refdecomentario"/>
          <w:rFonts w:ascii="Calibri" w:eastAsia="Calibri" w:hAnsi="Calibri" w:cs="Times New Roman"/>
          <w:lang w:val="es-MX"/>
        </w:rPr>
        <w:commentReference w:id="63"/>
      </w:r>
    </w:p>
    <w:p w14:paraId="544C993E" w14:textId="77777777" w:rsidR="002C7203" w:rsidRPr="00560ED9" w:rsidRDefault="002C7203"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E76CB" w:rsidRPr="00560ED9" w14:paraId="4796534C" w14:textId="77777777" w:rsidTr="00AB5800">
        <w:tc>
          <w:tcPr>
            <w:tcW w:w="9054" w:type="dxa"/>
            <w:gridSpan w:val="2"/>
            <w:shd w:val="clear" w:color="auto" w:fill="0D0D0D" w:themeFill="text1" w:themeFillTint="F2"/>
          </w:tcPr>
          <w:p w14:paraId="77E92DFE" w14:textId="77777777" w:rsidR="007E76CB" w:rsidRPr="00560ED9" w:rsidRDefault="007E76CB"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E76CB" w:rsidRPr="00560ED9" w14:paraId="041C4902" w14:textId="77777777" w:rsidTr="00AB5800">
        <w:tc>
          <w:tcPr>
            <w:tcW w:w="1384" w:type="dxa"/>
          </w:tcPr>
          <w:p w14:paraId="6D066558" w14:textId="77777777" w:rsidR="007E76CB" w:rsidRPr="00560ED9" w:rsidRDefault="007E76CB"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96ADFE6" w14:textId="6289F494" w:rsidR="007E76CB" w:rsidRPr="00560ED9" w:rsidRDefault="007E76CB" w:rsidP="00130EF8">
            <w:pPr>
              <w:rPr>
                <w:rFonts w:ascii="Arial" w:hAnsi="Arial" w:cs="Arial"/>
                <w:b/>
                <w:color w:val="000000"/>
                <w:sz w:val="18"/>
                <w:szCs w:val="18"/>
              </w:rPr>
            </w:pPr>
            <w:r w:rsidRPr="00560ED9">
              <w:rPr>
                <w:rFonts w:ascii="Arial" w:hAnsi="Arial" w:cs="Arial"/>
                <w:color w:val="000000"/>
              </w:rPr>
              <w:t>MA_11_02_IMG0</w:t>
            </w:r>
            <w:r w:rsidR="00130EF8" w:rsidRPr="00560ED9">
              <w:rPr>
                <w:rFonts w:ascii="Arial" w:hAnsi="Arial" w:cs="Arial"/>
                <w:color w:val="000000"/>
              </w:rPr>
              <w:t>8</w:t>
            </w:r>
          </w:p>
        </w:tc>
      </w:tr>
      <w:tr w:rsidR="007E76CB" w:rsidRPr="00560ED9" w14:paraId="62992AC0" w14:textId="77777777" w:rsidTr="00AB5800">
        <w:tc>
          <w:tcPr>
            <w:tcW w:w="1384" w:type="dxa"/>
          </w:tcPr>
          <w:p w14:paraId="4C298C05"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0ED81CB" w14:textId="34415344" w:rsidR="007E76CB" w:rsidRPr="00560ED9" w:rsidRDefault="007E76CB" w:rsidP="00AB5800">
            <w:pPr>
              <w:rPr>
                <w:rFonts w:ascii="Arial" w:hAnsi="Arial" w:cs="Arial"/>
                <w:color w:val="000000"/>
              </w:rPr>
            </w:pPr>
            <w:commentRangeStart w:id="65"/>
            <w:r w:rsidRPr="00560ED9">
              <w:rPr>
                <w:rFonts w:ascii="Arial" w:hAnsi="Arial" w:cs="Arial"/>
                <w:color w:val="000000"/>
              </w:rPr>
              <w:t>Diagrama Sagital de la relación</w:t>
            </w:r>
            <w:r w:rsidR="00566F57" w:rsidRPr="00560ED9">
              <w:rPr>
                <w:rFonts w:ascii="Arial" w:hAnsi="Arial" w:cs="Arial"/>
                <w:color w:val="000000"/>
              </w:rPr>
              <w:t>,  escribir A al conjunto de salida y B al conjunto de llegada.</w:t>
            </w:r>
            <w:commentRangeEnd w:id="65"/>
            <w:r w:rsidR="00314BAF">
              <w:rPr>
                <w:rStyle w:val="Refdecomentario"/>
                <w:rFonts w:ascii="Calibri" w:eastAsia="Calibri" w:hAnsi="Calibri" w:cs="Times New Roman"/>
              </w:rPr>
              <w:commentReference w:id="65"/>
            </w:r>
          </w:p>
        </w:tc>
      </w:tr>
      <w:tr w:rsidR="007E76CB" w:rsidRPr="00560ED9" w14:paraId="57503EA1" w14:textId="77777777" w:rsidTr="00AB5800">
        <w:tc>
          <w:tcPr>
            <w:tcW w:w="1384" w:type="dxa"/>
          </w:tcPr>
          <w:p w14:paraId="2909F812"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E7E88BA" w14:textId="740F5DFE" w:rsidR="007E76CB" w:rsidRPr="00560ED9" w:rsidRDefault="007E76CB" w:rsidP="00AB5800">
            <w:pPr>
              <w:rPr>
                <w:rFonts w:ascii="Arial" w:hAnsi="Arial" w:cs="Arial"/>
                <w:color w:val="000000"/>
              </w:rPr>
            </w:pPr>
            <w:commentRangeStart w:id="66"/>
            <w:r w:rsidRPr="00560ED9">
              <w:rPr>
                <w:rFonts w:ascii="Arial" w:eastAsiaTheme="minorEastAsia" w:hAnsi="Arial" w:cs="Arial"/>
                <w:noProof/>
                <w:lang w:val="es-CO" w:eastAsia="es-CO"/>
              </w:rPr>
              <w:drawing>
                <wp:inline distT="0" distB="0" distL="0" distR="0" wp14:anchorId="0C95D4FC" wp14:editId="6B1876D3">
                  <wp:extent cx="1789949" cy="1314662"/>
                  <wp:effectExtent l="0" t="0" r="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0746" cy="1315247"/>
                          </a:xfrm>
                          <a:prstGeom prst="rect">
                            <a:avLst/>
                          </a:prstGeom>
                          <a:noFill/>
                          <a:ln>
                            <a:noFill/>
                          </a:ln>
                        </pic:spPr>
                      </pic:pic>
                    </a:graphicData>
                  </a:graphic>
                </wp:inline>
              </w:drawing>
            </w:r>
            <w:commentRangeEnd w:id="66"/>
            <w:r w:rsidR="009B354B">
              <w:rPr>
                <w:rStyle w:val="Refdecomentario"/>
                <w:rFonts w:ascii="Calibri" w:eastAsia="Calibri" w:hAnsi="Calibri" w:cs="Times New Roman"/>
              </w:rPr>
              <w:commentReference w:id="66"/>
            </w:r>
          </w:p>
        </w:tc>
      </w:tr>
      <w:tr w:rsidR="007E76CB" w:rsidRPr="00560ED9" w14:paraId="7C253E87" w14:textId="77777777" w:rsidTr="00AB5800">
        <w:tc>
          <w:tcPr>
            <w:tcW w:w="1384" w:type="dxa"/>
          </w:tcPr>
          <w:p w14:paraId="3C7F9874" w14:textId="77777777" w:rsidR="007E76CB" w:rsidRPr="00560ED9" w:rsidRDefault="007E76CB"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06087E8C" w14:textId="2C7F732A" w:rsidR="007E76CB" w:rsidRPr="00560ED9" w:rsidRDefault="007E76CB" w:rsidP="00AB5800">
            <w:pPr>
              <w:tabs>
                <w:tab w:val="right" w:pos="8498"/>
              </w:tabs>
              <w:jc w:val="both"/>
              <w:rPr>
                <w:rFonts w:ascii="Arial" w:eastAsiaTheme="minorEastAsia" w:hAnsi="Arial" w:cs="Arial"/>
              </w:rPr>
            </w:pPr>
            <m:oMath>
              <m:r>
                <w:rPr>
                  <w:rFonts w:ascii="Cambria Math" w:eastAsiaTheme="minorEastAsia" w:hAnsi="Cambria Math" w:cs="Arial"/>
                </w:rPr>
                <m:t>T</m:t>
              </m:r>
            </m:oMath>
            <w:r w:rsidRPr="00560ED9">
              <w:rPr>
                <w:rFonts w:ascii="Arial" w:eastAsiaTheme="minorEastAsia" w:hAnsi="Arial" w:cs="Arial"/>
              </w:rPr>
              <w:t xml:space="preserve"> no es una relación entre </w:t>
            </w:r>
            <w:r w:rsidR="00EE3216" w:rsidRPr="00EE3216">
              <w:rPr>
                <w:rFonts w:ascii="Arial" w:eastAsiaTheme="minorEastAsia" w:hAnsi="Arial" w:cs="Arial"/>
                <w:i/>
              </w:rPr>
              <w:t>A</w:t>
            </w:r>
            <w:r w:rsidR="00EE3216">
              <w:rPr>
                <w:rFonts w:ascii="Arial" w:eastAsiaTheme="minorEastAsia" w:hAnsi="Arial" w:cs="Arial"/>
              </w:rPr>
              <w:t xml:space="preserve"> y </w:t>
            </w:r>
            <w:r w:rsidR="00EE3216" w:rsidRPr="00EE3216">
              <w:rPr>
                <w:rFonts w:ascii="Arial" w:eastAsiaTheme="minorEastAsia" w:hAnsi="Arial" w:cs="Arial"/>
                <w:i/>
              </w:rPr>
              <w:t>B</w:t>
            </w:r>
            <w:commentRangeStart w:id="67"/>
            <w:r w:rsidR="00EE3216">
              <w:rPr>
                <w:rFonts w:ascii="Arial" w:eastAsiaTheme="minorEastAsia" w:hAnsi="Arial" w:cs="Arial"/>
                <w:i/>
              </w:rPr>
              <w:t>.</w:t>
            </w:r>
            <w:commentRangeEnd w:id="67"/>
            <w:r w:rsidR="009B354B">
              <w:rPr>
                <w:rStyle w:val="Refdecomentario"/>
                <w:rFonts w:ascii="Calibri" w:eastAsia="Calibri" w:hAnsi="Calibri" w:cs="Times New Roman"/>
              </w:rPr>
              <w:commentReference w:id="67"/>
            </w:r>
          </w:p>
          <w:p w14:paraId="0EEB83A0" w14:textId="77777777" w:rsidR="007E76CB" w:rsidRPr="00560ED9" w:rsidRDefault="007E76CB" w:rsidP="00AB5800">
            <w:pPr>
              <w:rPr>
                <w:rFonts w:ascii="Arial" w:hAnsi="Arial" w:cs="Arial"/>
                <w:color w:val="000000"/>
              </w:rPr>
            </w:pPr>
          </w:p>
        </w:tc>
      </w:tr>
    </w:tbl>
    <w:p w14:paraId="48AE3995" w14:textId="77777777" w:rsidR="009B354B" w:rsidRDefault="009B354B" w:rsidP="002E64CD">
      <w:pPr>
        <w:tabs>
          <w:tab w:val="right" w:pos="8498"/>
        </w:tabs>
        <w:spacing w:after="0"/>
        <w:jc w:val="both"/>
        <w:rPr>
          <w:rFonts w:ascii="Arial" w:eastAsiaTheme="minorEastAsia" w:hAnsi="Arial" w:cs="Arial"/>
          <w:b/>
        </w:rPr>
      </w:pPr>
    </w:p>
    <w:p w14:paraId="067559C2" w14:textId="77777777" w:rsidR="008B3E65" w:rsidRDefault="008B3E65" w:rsidP="002E64CD">
      <w:pPr>
        <w:tabs>
          <w:tab w:val="right" w:pos="8498"/>
        </w:tabs>
        <w:spacing w:after="0"/>
        <w:jc w:val="both"/>
        <w:rPr>
          <w:rFonts w:ascii="Arial" w:eastAsiaTheme="minorEastAsia" w:hAnsi="Arial" w:cs="Arial"/>
          <w:b/>
        </w:rPr>
      </w:pPr>
      <w:r>
        <w:rPr>
          <w:rStyle w:val="Refdecomentario"/>
          <w:rFonts w:ascii="Calibri" w:eastAsia="Calibri" w:hAnsi="Calibri" w:cs="Times New Roman"/>
          <w:lang w:val="es-MX"/>
        </w:rPr>
        <w:commentReference w:id="68"/>
      </w:r>
    </w:p>
    <w:p w14:paraId="5F010B5E" w14:textId="77777777" w:rsidR="008B3E65" w:rsidRDefault="008B3E65" w:rsidP="002E64CD">
      <w:pPr>
        <w:tabs>
          <w:tab w:val="right" w:pos="8498"/>
        </w:tabs>
        <w:spacing w:after="0"/>
        <w:jc w:val="both"/>
        <w:rPr>
          <w:rFonts w:ascii="Arial" w:eastAsiaTheme="minorEastAsia" w:hAnsi="Arial" w:cs="Arial"/>
          <w:b/>
        </w:rPr>
      </w:pPr>
    </w:p>
    <w:p w14:paraId="585B44D5" w14:textId="4CE0143B" w:rsidR="002E64CD" w:rsidRDefault="002E64CD"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2.</w:t>
      </w:r>
      <w:r w:rsidRPr="00560ED9">
        <w:rPr>
          <w:rFonts w:ascii="Arial" w:eastAsiaTheme="minorEastAsia" w:hAnsi="Arial" w:cs="Arial"/>
        </w:rPr>
        <w:t xml:space="preserve">  Si </w:t>
      </w:r>
      <m:oMath>
        <m:r>
          <w:rPr>
            <w:rFonts w:ascii="Cambria Math" w:eastAsiaTheme="minorEastAsia" w:hAnsi="Cambria Math" w:cs="Arial"/>
          </w:rPr>
          <m:t>A={-1, 2, 3 , -5}</m:t>
        </m:r>
      </m:oMath>
      <w:r w:rsidR="0044722D" w:rsidRPr="00560ED9">
        <w:rPr>
          <w:rFonts w:ascii="Arial" w:eastAsiaTheme="minorEastAsia" w:hAnsi="Arial" w:cs="Arial"/>
        </w:rPr>
        <w:t xml:space="preserve">, </w:t>
      </w:r>
      <w:r w:rsidR="002C7203" w:rsidRPr="00560ED9">
        <w:rPr>
          <w:rFonts w:ascii="Arial" w:eastAsiaTheme="minorEastAsia" w:hAnsi="Arial" w:cs="Arial"/>
        </w:rPr>
        <w:t>los conjuntos</w:t>
      </w:r>
      <w:commentRangeStart w:id="69"/>
      <w:r w:rsidR="002C7203" w:rsidRPr="00560ED9">
        <w:rPr>
          <w:rFonts w:ascii="Arial" w:eastAsiaTheme="minorEastAsia" w:hAnsi="Arial" w:cs="Arial"/>
        </w:rPr>
        <w:t>:</w:t>
      </w:r>
      <w:commentRangeEnd w:id="69"/>
      <w:r w:rsidR="009B354B">
        <w:rPr>
          <w:rStyle w:val="Refdecomentario"/>
          <w:rFonts w:ascii="Calibri" w:eastAsia="Calibri" w:hAnsi="Calibri" w:cs="Times New Roman"/>
          <w:lang w:val="es-MX"/>
        </w:rPr>
        <w:commentReference w:id="69"/>
      </w:r>
    </w:p>
    <w:p w14:paraId="643224A9" w14:textId="77777777" w:rsidR="009B354B" w:rsidRPr="00560ED9" w:rsidRDefault="009B354B" w:rsidP="002E64CD">
      <w:pPr>
        <w:tabs>
          <w:tab w:val="right" w:pos="8498"/>
        </w:tabs>
        <w:spacing w:after="0"/>
        <w:jc w:val="both"/>
        <w:rPr>
          <w:rFonts w:ascii="Arial" w:eastAsiaTheme="minorEastAsia" w:hAnsi="Arial" w:cs="Arial"/>
        </w:rPr>
      </w:pPr>
    </w:p>
    <w:p w14:paraId="4FB1C702" w14:textId="342ABF67" w:rsidR="002C7203" w:rsidRPr="00560ED9" w:rsidRDefault="00DA6D8C"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-5,-5</m:t>
              </m:r>
            </m:e>
          </m:d>
          <m:r>
            <w:rPr>
              <w:rFonts w:ascii="Cambria Math" w:eastAsiaTheme="minorEastAsia" w:hAnsi="Cambria Math" w:cs="Arial"/>
            </w:rPr>
            <m:t>}</m:t>
          </m:r>
        </m:oMath>
      </m:oMathPara>
    </w:p>
    <w:p w14:paraId="2B33C3C1" w14:textId="458A2A39" w:rsidR="002C7203" w:rsidRPr="00560ED9" w:rsidRDefault="00DA6D8C"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3,2</m:t>
              </m:r>
            </m:e>
          </m:d>
          <m:r>
            <w:rPr>
              <w:rFonts w:ascii="Cambria Math" w:eastAsiaTheme="minorEastAsia" w:hAnsi="Cambria Math" w:cs="Arial"/>
            </w:rPr>
            <m:t>}</m:t>
          </m:r>
        </m:oMath>
      </m:oMathPara>
    </w:p>
    <w:p w14:paraId="734C80E4" w14:textId="1290F930" w:rsidR="002C7203" w:rsidRPr="00560ED9" w:rsidRDefault="00DA6D8C" w:rsidP="002E64CD">
      <w:pPr>
        <w:tabs>
          <w:tab w:val="right" w:pos="8498"/>
        </w:tabs>
        <w:spacing w:after="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3,-5</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-5,3</m:t>
              </m:r>
            </m:e>
          </m:d>
          <m:r>
            <w:rPr>
              <w:rFonts w:ascii="Cambria Math" w:eastAsiaTheme="minorEastAsia" w:hAnsi="Cambria Math" w:cs="Arial"/>
            </w:rPr>
            <m:t>}</m:t>
          </m:r>
        </m:oMath>
      </m:oMathPara>
    </w:p>
    <w:p w14:paraId="7B83B8AD" w14:textId="77777777" w:rsidR="00AB5800" w:rsidRPr="00560ED9" w:rsidRDefault="00AB5800" w:rsidP="002E64CD">
      <w:pPr>
        <w:tabs>
          <w:tab w:val="right" w:pos="8498"/>
        </w:tabs>
        <w:spacing w:after="0"/>
        <w:jc w:val="both"/>
        <w:rPr>
          <w:rFonts w:ascii="Arial" w:eastAsiaTheme="minorEastAsia" w:hAnsi="Arial" w:cs="Arial"/>
        </w:rPr>
      </w:pPr>
    </w:p>
    <w:p w14:paraId="5E5D561B" w14:textId="61654AED" w:rsidR="003E2ED2" w:rsidRPr="00560ED9" w:rsidRDefault="00566F57" w:rsidP="002E64CD">
      <w:pPr>
        <w:tabs>
          <w:tab w:val="right" w:pos="8498"/>
        </w:tabs>
        <w:spacing w:after="0"/>
        <w:jc w:val="both"/>
        <w:rPr>
          <w:rFonts w:ascii="Arial" w:eastAsiaTheme="minorEastAsia" w:hAnsi="Arial" w:cs="Arial"/>
        </w:rPr>
      </w:pPr>
      <w:commentRangeStart w:id="70"/>
      <w:r w:rsidRPr="00560ED9">
        <w:rPr>
          <w:rFonts w:ascii="Arial" w:eastAsiaTheme="minorEastAsia" w:hAnsi="Arial" w:cs="Arial"/>
        </w:rPr>
        <w:t>S</w:t>
      </w:r>
      <w:r w:rsidR="00AB5800" w:rsidRPr="00560ED9">
        <w:rPr>
          <w:rFonts w:ascii="Arial" w:eastAsiaTheme="minorEastAsia" w:hAnsi="Arial" w:cs="Arial"/>
        </w:rPr>
        <w:t>on relaci</w:t>
      </w:r>
      <w:r w:rsidRPr="00560ED9">
        <w:rPr>
          <w:rFonts w:ascii="Arial" w:eastAsiaTheme="minorEastAsia" w:hAnsi="Arial" w:cs="Arial"/>
        </w:rPr>
        <w:t>ones</w:t>
      </w:r>
      <w:r w:rsidR="003E2ED2" w:rsidRPr="00560ED9">
        <w:rPr>
          <w:rFonts w:ascii="Arial" w:eastAsiaTheme="minorEastAsia" w:hAnsi="Arial" w:cs="Arial"/>
        </w:rPr>
        <w:t>, donde</w:t>
      </w:r>
      <w:r w:rsidR="00DE6EED" w:rsidRPr="00560ED9">
        <w:rPr>
          <w:rFonts w:ascii="Arial" w:eastAsiaTheme="minorEastAsia" w:hAnsi="Arial" w:cs="Arial"/>
        </w:rPr>
        <w:t xml:space="preserve"> el conjunto</w:t>
      </w:r>
      <w:commentRangeEnd w:id="70"/>
      <w:r w:rsidR="00ED3DB5">
        <w:rPr>
          <w:rStyle w:val="Refdecomentario"/>
          <w:rFonts w:ascii="Calibri" w:eastAsia="Calibri" w:hAnsi="Calibri" w:cs="Times New Roman"/>
          <w:lang w:val="es-MX"/>
        </w:rPr>
        <w:commentReference w:id="70"/>
      </w:r>
      <w:r w:rsidR="00DE6EED" w:rsidRPr="00560ED9">
        <w:rPr>
          <w:rFonts w:ascii="Arial" w:eastAsiaTheme="minorEastAsia" w:hAnsi="Arial" w:cs="Arial"/>
        </w:rPr>
        <w:t xml:space="preserve"> A es tanto</w:t>
      </w:r>
      <w:r w:rsidR="003E2ED2" w:rsidRPr="00560ED9">
        <w:rPr>
          <w:rFonts w:ascii="Arial" w:eastAsiaTheme="minorEastAsia" w:hAnsi="Arial" w:cs="Arial"/>
        </w:rPr>
        <w:t xml:space="preserve"> el conjunto de salida </w:t>
      </w:r>
      <w:r w:rsidR="00DE6EED" w:rsidRPr="00560ED9">
        <w:rPr>
          <w:rFonts w:ascii="Arial" w:eastAsiaTheme="minorEastAsia" w:hAnsi="Arial" w:cs="Arial"/>
        </w:rPr>
        <w:t xml:space="preserve">como el </w:t>
      </w:r>
      <w:r w:rsidR="003E2ED2" w:rsidRPr="00560ED9">
        <w:rPr>
          <w:rFonts w:ascii="Arial" w:eastAsiaTheme="minorEastAsia" w:hAnsi="Arial" w:cs="Arial"/>
        </w:rPr>
        <w:t>conjunto de llegada.</w:t>
      </w:r>
    </w:p>
    <w:p w14:paraId="2AA0F590" w14:textId="77777777" w:rsidR="002742C8" w:rsidRPr="00560ED9" w:rsidRDefault="002742C8" w:rsidP="002E64CD">
      <w:pPr>
        <w:tabs>
          <w:tab w:val="right" w:pos="8498"/>
        </w:tabs>
        <w:spacing w:after="0"/>
        <w:jc w:val="both"/>
        <w:rPr>
          <w:rFonts w:ascii="Arial" w:eastAsiaTheme="minorEastAsia" w:hAnsi="Arial" w:cs="Arial"/>
        </w:rPr>
      </w:pPr>
    </w:p>
    <w:p w14:paraId="6BB6ADBC" w14:textId="4A5B4FA6" w:rsidR="002C7203" w:rsidRPr="00560ED9" w:rsidRDefault="000F3C27" w:rsidP="00A54315">
      <w:pPr>
        <w:tabs>
          <w:tab w:val="right" w:pos="8498"/>
        </w:tabs>
        <w:spacing w:after="0"/>
        <w:jc w:val="both"/>
        <w:rPr>
          <w:rFonts w:ascii="Arial" w:eastAsiaTheme="minorEastAsia" w:hAnsi="Arial" w:cs="Arial"/>
        </w:rPr>
      </w:pPr>
      <w:r w:rsidRPr="00560ED9">
        <w:rPr>
          <w:rFonts w:ascii="Arial" w:eastAsiaTheme="minorEastAsia" w:hAnsi="Arial" w:cs="Arial"/>
        </w:rPr>
        <w:t>Las relaciones también se pueden definir mediante una regla o ley que permita determinar la correspondencia</w:t>
      </w:r>
      <w:r w:rsidR="00F941FE" w:rsidRPr="00560ED9">
        <w:rPr>
          <w:rFonts w:ascii="Arial" w:eastAsiaTheme="minorEastAsia" w:hAnsi="Arial" w:cs="Arial"/>
        </w:rPr>
        <w:t xml:space="preserve"> </w:t>
      </w:r>
      <w:commentRangeStart w:id="71"/>
      <w:r w:rsidR="00F941FE" w:rsidRPr="00560ED9">
        <w:rPr>
          <w:rFonts w:ascii="Arial" w:eastAsiaTheme="minorEastAsia" w:hAnsi="Arial" w:cs="Arial"/>
        </w:rPr>
        <w:t>establecida</w:t>
      </w:r>
      <w:commentRangeEnd w:id="71"/>
      <w:r w:rsidR="00734B5B">
        <w:rPr>
          <w:rStyle w:val="Refdecomentario"/>
          <w:rFonts w:ascii="Calibri" w:eastAsia="Calibri" w:hAnsi="Calibri" w:cs="Times New Roman"/>
          <w:lang w:val="es-MX"/>
        </w:rPr>
        <w:commentReference w:id="71"/>
      </w:r>
      <w:r w:rsidR="00F941FE" w:rsidRPr="00560ED9">
        <w:rPr>
          <w:rFonts w:ascii="Arial" w:eastAsiaTheme="minorEastAsia" w:hAnsi="Arial" w:cs="Arial"/>
        </w:rPr>
        <w:t xml:space="preserve">. Esto </w:t>
      </w:r>
      <w:commentRangeStart w:id="72"/>
      <w:r w:rsidR="00F941FE" w:rsidRPr="00560ED9">
        <w:rPr>
          <w:rFonts w:ascii="Arial" w:eastAsiaTheme="minorEastAsia" w:hAnsi="Arial" w:cs="Arial"/>
        </w:rPr>
        <w:t>se debe a que algunas veces</w:t>
      </w:r>
      <w:r w:rsidR="00DB4CDD" w:rsidRPr="00560ED9">
        <w:rPr>
          <w:rFonts w:ascii="Arial" w:eastAsiaTheme="minorEastAsia" w:hAnsi="Arial" w:cs="Arial"/>
        </w:rPr>
        <w:t>,</w:t>
      </w:r>
      <w:r w:rsidR="00A613AC" w:rsidRPr="00560ED9">
        <w:rPr>
          <w:rFonts w:ascii="Arial" w:eastAsiaTheme="minorEastAsia" w:hAnsi="Arial" w:cs="Arial"/>
        </w:rPr>
        <w:t xml:space="preserve">  representar una relación mediante la escritura de todas las parejas que pertenecen a </w:t>
      </w:r>
      <w:r w:rsidRPr="00560ED9">
        <w:rPr>
          <w:rFonts w:ascii="Arial" w:eastAsiaTheme="minorEastAsia" w:hAnsi="Arial" w:cs="Arial"/>
        </w:rPr>
        <w:t>esta,</w:t>
      </w:r>
      <w:r w:rsidR="00A613AC" w:rsidRPr="00560ED9">
        <w:rPr>
          <w:rFonts w:ascii="Arial" w:eastAsiaTheme="minorEastAsia" w:hAnsi="Arial" w:cs="Arial"/>
        </w:rPr>
        <w:t xml:space="preserve"> o a través d</w:t>
      </w:r>
      <w:r w:rsidR="00332A73">
        <w:rPr>
          <w:rFonts w:ascii="Arial" w:eastAsiaTheme="minorEastAsia" w:hAnsi="Arial" w:cs="Arial"/>
        </w:rPr>
        <w:t>e su representación sagital es interminable</w:t>
      </w:r>
      <w:r w:rsidR="00A613AC" w:rsidRPr="00560ED9">
        <w:rPr>
          <w:rFonts w:ascii="Arial" w:eastAsiaTheme="minorEastAsia" w:hAnsi="Arial" w:cs="Arial"/>
        </w:rPr>
        <w:t xml:space="preserve"> en conjuntos</w:t>
      </w:r>
      <w:r w:rsidR="00DB4CDD" w:rsidRPr="00560ED9">
        <w:rPr>
          <w:rFonts w:ascii="Arial" w:eastAsiaTheme="minorEastAsia" w:hAnsi="Arial" w:cs="Arial"/>
        </w:rPr>
        <w:t xml:space="preserve"> con </w:t>
      </w:r>
      <w:r w:rsidR="00A613AC" w:rsidRPr="00560ED9">
        <w:rPr>
          <w:rFonts w:ascii="Arial" w:eastAsiaTheme="minorEastAsia" w:hAnsi="Arial" w:cs="Arial"/>
        </w:rPr>
        <w:t xml:space="preserve"> </w:t>
      </w:r>
      <w:r w:rsidR="00DB4CDD" w:rsidRPr="00560ED9">
        <w:rPr>
          <w:rFonts w:ascii="Arial" w:eastAsiaTheme="minorEastAsia" w:hAnsi="Arial" w:cs="Arial"/>
        </w:rPr>
        <w:t xml:space="preserve">un número </w:t>
      </w:r>
      <w:r w:rsidRPr="00560ED9">
        <w:rPr>
          <w:rFonts w:ascii="Arial" w:eastAsiaTheme="minorEastAsia" w:hAnsi="Arial" w:cs="Arial"/>
        </w:rPr>
        <w:t>grande</w:t>
      </w:r>
      <w:r w:rsidR="00DB4CDD" w:rsidRPr="00560ED9">
        <w:rPr>
          <w:rFonts w:ascii="Arial" w:eastAsiaTheme="minorEastAsia" w:hAnsi="Arial" w:cs="Arial"/>
        </w:rPr>
        <w:t xml:space="preserve"> de elementos o conjuntos infinitos (</w:t>
      </w:r>
      <w:r w:rsidR="00DB4CDD" w:rsidRPr="00E960FC">
        <w:rPr>
          <w:rFonts w:ascii="Arial" w:eastAsiaTheme="minorEastAsia" w:hAnsi="Arial" w:cs="Arial"/>
        </w:rPr>
        <w:t xml:space="preserve">como los son los </w:t>
      </w:r>
      <w:r w:rsidR="00631CCB" w:rsidRPr="00E960FC">
        <w:rPr>
          <w:rFonts w:ascii="Arial" w:eastAsiaTheme="minorEastAsia" w:hAnsi="Arial" w:cs="Arial"/>
        </w:rPr>
        <w:t xml:space="preserve">conjuntos de los </w:t>
      </w:r>
      <w:r w:rsidR="00DB4CDD" w:rsidRPr="00E960FC">
        <w:rPr>
          <w:rFonts w:ascii="Arial" w:eastAsiaTheme="minorEastAsia" w:hAnsi="Arial" w:cs="Arial"/>
        </w:rPr>
        <w:t>sistemas numéricos</w:t>
      </w:r>
      <w:r w:rsidR="00DB4CDD" w:rsidRPr="00560ED9">
        <w:rPr>
          <w:rFonts w:ascii="Arial" w:eastAsiaTheme="minorEastAsia" w:hAnsi="Arial" w:cs="Arial"/>
        </w:rPr>
        <w:t>); en el ejemplo de ciudades y departamentos hubiese sido inoficioso escribir las 1118 parejas que obtienen en la relación “</w:t>
      </w:r>
      <w:r w:rsidR="00734B5B">
        <w:rPr>
          <w:rFonts w:ascii="Arial" w:eastAsiaTheme="minorEastAsia" w:hAnsi="Arial" w:cs="Arial"/>
        </w:rPr>
        <w:t>…</w:t>
      </w:r>
      <w:r w:rsidR="00DB4CDD" w:rsidRPr="00560ED9">
        <w:rPr>
          <w:rFonts w:ascii="Arial" w:eastAsiaTheme="minorEastAsia" w:hAnsi="Arial" w:cs="Arial"/>
        </w:rPr>
        <w:t>est</w:t>
      </w:r>
      <w:r w:rsidRPr="00560ED9">
        <w:rPr>
          <w:rFonts w:ascii="Arial" w:eastAsiaTheme="minorEastAsia" w:hAnsi="Arial" w:cs="Arial"/>
        </w:rPr>
        <w:t xml:space="preserve">á </w:t>
      </w:r>
      <w:r w:rsidR="00DB4CDD" w:rsidRPr="00560ED9">
        <w:rPr>
          <w:rFonts w:ascii="Arial" w:eastAsiaTheme="minorEastAsia" w:hAnsi="Arial" w:cs="Arial"/>
        </w:rPr>
        <w:t>ubicado en el departamento de</w:t>
      </w:r>
      <w:r w:rsidRPr="00560ED9">
        <w:rPr>
          <w:rFonts w:ascii="Arial" w:eastAsiaTheme="minorEastAsia" w:hAnsi="Arial" w:cs="Arial"/>
        </w:rPr>
        <w:t>…</w:t>
      </w:r>
      <w:r w:rsidR="00DB4CDD" w:rsidRPr="00560ED9">
        <w:rPr>
          <w:rFonts w:ascii="Arial" w:eastAsiaTheme="minorEastAsia" w:hAnsi="Arial" w:cs="Arial"/>
        </w:rPr>
        <w:t>”</w:t>
      </w:r>
      <w:r w:rsidR="00555CED">
        <w:rPr>
          <w:rFonts w:ascii="Arial" w:eastAsiaTheme="minorEastAsia" w:hAnsi="Arial" w:cs="Arial"/>
        </w:rPr>
        <w:t>,</w:t>
      </w:r>
      <w:r w:rsidR="00F941FE" w:rsidRPr="00560ED9">
        <w:rPr>
          <w:rFonts w:ascii="Arial" w:eastAsiaTheme="minorEastAsia" w:hAnsi="Arial" w:cs="Arial"/>
        </w:rPr>
        <w:t xml:space="preserve"> </w:t>
      </w:r>
      <w:r w:rsidR="00555CED">
        <w:rPr>
          <w:rFonts w:ascii="Arial" w:eastAsiaTheme="minorEastAsia" w:hAnsi="Arial" w:cs="Arial"/>
        </w:rPr>
        <w:t>o</w:t>
      </w:r>
      <w:r w:rsidR="004C357E" w:rsidRPr="00560ED9">
        <w:rPr>
          <w:rFonts w:ascii="Arial" w:eastAsiaTheme="minorEastAsia" w:hAnsi="Arial" w:cs="Arial"/>
        </w:rPr>
        <w:t>tros ejemplos son:</w:t>
      </w:r>
      <w:commentRangeEnd w:id="72"/>
      <w:r w:rsidR="00AD1CC0">
        <w:rPr>
          <w:rStyle w:val="Refdecomentario"/>
          <w:rFonts w:ascii="Calibri" w:eastAsia="Calibri" w:hAnsi="Calibri" w:cs="Times New Roman"/>
          <w:lang w:val="es-MX"/>
        </w:rPr>
        <w:commentReference w:id="72"/>
      </w:r>
    </w:p>
    <w:p w14:paraId="5A33FD2E" w14:textId="77777777" w:rsidR="002C7203" w:rsidRPr="00560ED9" w:rsidRDefault="002C7203" w:rsidP="002E64CD">
      <w:pPr>
        <w:tabs>
          <w:tab w:val="right" w:pos="8498"/>
        </w:tabs>
        <w:spacing w:after="0"/>
        <w:jc w:val="both"/>
        <w:rPr>
          <w:rFonts w:ascii="Arial" w:eastAsiaTheme="minorEastAsia" w:hAnsi="Arial" w:cs="Arial"/>
        </w:rPr>
      </w:pPr>
    </w:p>
    <w:p w14:paraId="59D4AA11" w14:textId="1F9BF2B5" w:rsidR="004C357E" w:rsidRPr="00560ED9" w:rsidRDefault="00AB5800"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3</w:t>
      </w:r>
      <w:r w:rsidR="004C357E" w:rsidRPr="00560ED9">
        <w:rPr>
          <w:rFonts w:ascii="Arial" w:eastAsiaTheme="minorEastAsia" w:hAnsi="Arial" w:cs="Arial"/>
          <w:b/>
        </w:rPr>
        <w:t>.</w:t>
      </w:r>
      <w:r w:rsidR="004C357E" w:rsidRPr="00560ED9">
        <w:rPr>
          <w:rFonts w:ascii="Arial" w:eastAsiaTheme="minorEastAsia" w:hAnsi="Arial" w:cs="Arial"/>
        </w:rPr>
        <w:t xml:space="preserve"> </w:t>
      </w:r>
      <w:commentRangeStart w:id="73"/>
      <w:commentRangeStart w:id="74"/>
      <w:r w:rsidR="00A54315" w:rsidRPr="00560ED9">
        <w:rPr>
          <w:rFonts w:ascii="Arial" w:eastAsiaTheme="minorEastAsia" w:hAnsi="Arial" w:cs="Arial"/>
        </w:rPr>
        <w:t>E</w:t>
      </w:r>
      <w:r w:rsidR="004C357E" w:rsidRPr="00560ED9">
        <w:rPr>
          <w:rFonts w:ascii="Arial" w:eastAsiaTheme="minorEastAsia" w:hAnsi="Arial" w:cs="Arial"/>
        </w:rPr>
        <w:t>n</w:t>
      </w:r>
      <w:r w:rsidR="005538FC" w:rsidRPr="00560ED9">
        <w:rPr>
          <w:rFonts w:ascii="Arial" w:eastAsiaTheme="minorEastAsia" w:hAnsi="Arial" w:cs="Arial"/>
        </w:rPr>
        <w:t xml:space="preserve"> el conjunto de l</w:t>
      </w:r>
      <w:r w:rsidR="004C357E" w:rsidRPr="00560ED9">
        <w:rPr>
          <w:rFonts w:ascii="Arial" w:eastAsiaTheme="minorEastAsia" w:hAnsi="Arial" w:cs="Arial"/>
        </w:rPr>
        <w:t>os números naturales</w:t>
      </w:r>
      <w:r w:rsidRPr="00560ED9">
        <w:rPr>
          <w:rFonts w:ascii="Arial" w:eastAsiaTheme="minorEastAsia" w:hAnsi="Arial" w:cs="Arial"/>
        </w:rPr>
        <w:t xml:space="preserve"> como conjunto salida</w:t>
      </w:r>
      <w:r w:rsidR="004C357E" w:rsidRPr="00560ED9">
        <w:rPr>
          <w:rFonts w:ascii="Arial" w:eastAsiaTheme="minorEastAsia" w:hAnsi="Arial" w:cs="Arial"/>
        </w:rPr>
        <w:t xml:space="preserve"> y </w:t>
      </w:r>
      <w:r w:rsidRPr="00560ED9">
        <w:rPr>
          <w:rFonts w:ascii="Arial" w:eastAsiaTheme="minorEastAsia" w:hAnsi="Arial" w:cs="Arial"/>
        </w:rPr>
        <w:t>de llegada</w:t>
      </w:r>
      <w:r w:rsidR="00A54315" w:rsidRPr="00560ED9">
        <w:rPr>
          <w:rFonts w:ascii="Arial" w:eastAsiaTheme="minorEastAsia" w:hAnsi="Arial" w:cs="Arial"/>
        </w:rPr>
        <w:t xml:space="preserve">, la relación </w:t>
      </w:r>
      <w:r w:rsidR="004C357E" w:rsidRPr="00560ED9">
        <w:rPr>
          <w:rFonts w:ascii="Arial" w:eastAsiaTheme="minorEastAsia" w:hAnsi="Arial" w:cs="Arial"/>
        </w:rPr>
        <w:t xml:space="preserve">dada por </w:t>
      </w:r>
      <m:oMath>
        <m:r>
          <w:rPr>
            <w:rFonts w:ascii="Cambria Math" w:eastAsiaTheme="minorEastAsia" w:hAnsi="Cambria Math" w:cs="Arial"/>
          </w:rPr>
          <m:t>a</m:t>
        </m:r>
      </m:oMath>
      <w:r w:rsidR="004C357E" w:rsidRPr="00560ED9">
        <w:rPr>
          <w:rFonts w:ascii="Arial" w:eastAsiaTheme="minorEastAsia" w:hAnsi="Arial" w:cs="Arial"/>
        </w:rPr>
        <w:t xml:space="preserve"> esta</w:t>
      </w:r>
      <w:commentRangeEnd w:id="73"/>
      <w:r w:rsidR="00165F3B">
        <w:rPr>
          <w:rStyle w:val="Refdecomentario"/>
          <w:rFonts w:ascii="Calibri" w:eastAsia="Calibri" w:hAnsi="Calibri" w:cs="Times New Roman"/>
          <w:lang w:val="es-MX"/>
        </w:rPr>
        <w:commentReference w:id="73"/>
      </w:r>
      <w:commentRangeEnd w:id="74"/>
      <w:r w:rsidR="004B0498">
        <w:rPr>
          <w:rStyle w:val="Refdecomentario"/>
          <w:rFonts w:ascii="Calibri" w:eastAsia="Calibri" w:hAnsi="Calibri" w:cs="Times New Roman"/>
          <w:lang w:val="es-MX"/>
        </w:rPr>
        <w:commentReference w:id="74"/>
      </w:r>
      <w:r w:rsidR="004C357E" w:rsidRPr="00560ED9">
        <w:rPr>
          <w:rFonts w:ascii="Arial" w:eastAsiaTheme="minorEastAsia" w:hAnsi="Arial" w:cs="Arial"/>
        </w:rPr>
        <w:t xml:space="preserve"> relacionado con </w:t>
      </w:r>
      <m:oMath>
        <m:r>
          <w:rPr>
            <w:rFonts w:ascii="Cambria Math" w:eastAsiaTheme="minorEastAsia" w:hAnsi="Cambria Math" w:cs="Arial"/>
          </w:rPr>
          <m:t>b</m:t>
        </m:r>
      </m:oMath>
      <w:r w:rsidR="004C357E" w:rsidRPr="00560ED9">
        <w:rPr>
          <w:rFonts w:ascii="Arial" w:eastAsiaTheme="minorEastAsia" w:hAnsi="Arial" w:cs="Arial"/>
        </w:rPr>
        <w:t xml:space="preserve"> si </w:t>
      </w:r>
      <m:oMath>
        <m:r>
          <w:rPr>
            <w:rFonts w:ascii="Cambria Math" w:eastAsiaTheme="minorEastAsia" w:hAnsi="Cambria Math" w:cs="Arial"/>
          </w:rPr>
          <m:t>a</m:t>
        </m:r>
      </m:oMath>
      <w:r w:rsidR="004C357E" w:rsidRPr="00560ED9">
        <w:rPr>
          <w:rFonts w:ascii="Arial" w:eastAsiaTheme="minorEastAsia" w:hAnsi="Arial" w:cs="Arial"/>
        </w:rPr>
        <w:t xml:space="preserve"> es divisor de </w:t>
      </w:r>
      <m:oMath>
        <m:r>
          <w:rPr>
            <w:rFonts w:ascii="Cambria Math" w:eastAsiaTheme="minorEastAsia" w:hAnsi="Cambria Math" w:cs="Arial"/>
          </w:rPr>
          <m:t>b</m:t>
        </m:r>
      </m:oMath>
      <w:commentRangeStart w:id="75"/>
      <w:r w:rsidR="004C357E" w:rsidRPr="00560ED9">
        <w:rPr>
          <w:rFonts w:ascii="Arial" w:eastAsiaTheme="minorEastAsia" w:hAnsi="Arial" w:cs="Arial"/>
        </w:rPr>
        <w:t xml:space="preserve"> </w:t>
      </w:r>
      <w:commentRangeEnd w:id="75"/>
      <w:r w:rsidR="00165F3B">
        <w:rPr>
          <w:rStyle w:val="Refdecomentario"/>
          <w:rFonts w:ascii="Calibri" w:eastAsia="Calibri" w:hAnsi="Calibri" w:cs="Times New Roman"/>
          <w:lang w:val="es-MX"/>
        </w:rPr>
        <w:commentReference w:id="75"/>
      </w:r>
    </w:p>
    <w:p w14:paraId="1799B5CD" w14:textId="77777777" w:rsidR="00A54315" w:rsidRPr="00560ED9" w:rsidRDefault="00A54315" w:rsidP="002E64CD">
      <w:pPr>
        <w:tabs>
          <w:tab w:val="right" w:pos="8498"/>
        </w:tabs>
        <w:spacing w:after="0"/>
        <w:jc w:val="both"/>
        <w:rPr>
          <w:rFonts w:ascii="Arial" w:eastAsiaTheme="minorEastAsia" w:hAnsi="Arial" w:cs="Arial"/>
        </w:rPr>
      </w:pPr>
    </w:p>
    <w:p w14:paraId="67568140" w14:textId="42E53227" w:rsidR="004C357E" w:rsidRPr="00560ED9" w:rsidRDefault="004C357E"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m:r>
            <m:rPr>
              <m:sty m:val="p"/>
            </m:rPr>
            <w:rPr>
              <w:rFonts w:ascii="Cambria Math" w:eastAsiaTheme="minorEastAsia" w:hAnsi="Cambria Math" w:cs="Arial"/>
            </w:rPr>
            <m:t>}</m:t>
          </m:r>
          <m:r>
            <w:rPr>
              <w:rFonts w:ascii="Cambria Math" w:eastAsiaTheme="minorEastAsia" w:hAnsi="Cambria Math" w:cs="Arial"/>
            </w:rPr>
            <m:t>,</m:t>
          </m:r>
        </m:oMath>
      </m:oMathPara>
    </w:p>
    <w:p w14:paraId="3F639B78" w14:textId="77777777" w:rsidR="004C357E" w:rsidRPr="00560ED9" w:rsidRDefault="004C357E" w:rsidP="002E64CD">
      <w:pPr>
        <w:tabs>
          <w:tab w:val="right" w:pos="8498"/>
        </w:tabs>
        <w:spacing w:after="0"/>
        <w:jc w:val="both"/>
        <w:rPr>
          <w:rFonts w:ascii="Arial" w:eastAsiaTheme="minorEastAsia" w:hAnsi="Arial" w:cs="Arial"/>
        </w:rPr>
      </w:pPr>
    </w:p>
    <w:p w14:paraId="31C13F20" w14:textId="4ED31D5E" w:rsidR="004F7ED3" w:rsidRPr="00560ED9" w:rsidRDefault="00D02420" w:rsidP="002E64CD">
      <w:pPr>
        <w:tabs>
          <w:tab w:val="right" w:pos="8498"/>
        </w:tabs>
        <w:spacing w:after="0"/>
        <w:jc w:val="both"/>
        <w:rPr>
          <w:rFonts w:ascii="Arial" w:eastAsiaTheme="minorEastAsia" w:hAnsi="Arial" w:cs="Arial"/>
        </w:rPr>
      </w:pPr>
      <w:commentRangeStart w:id="76"/>
      <w:r>
        <w:rPr>
          <w:rFonts w:ascii="Arial" w:eastAsiaTheme="minorEastAsia" w:hAnsi="Arial" w:cs="Arial"/>
        </w:rPr>
        <w:t>S</w:t>
      </w:r>
      <w:r w:rsidR="005538FC" w:rsidRPr="00560ED9">
        <w:rPr>
          <w:rFonts w:ascii="Arial" w:eastAsiaTheme="minorEastAsia" w:hAnsi="Arial" w:cs="Arial"/>
        </w:rPr>
        <w:t xml:space="preserve">e tiene </w:t>
      </w:r>
      <w:r w:rsidR="004F7ED3" w:rsidRPr="00560ED9">
        <w:rPr>
          <w:rFonts w:ascii="Arial" w:eastAsiaTheme="minorEastAsia" w:hAnsi="Arial" w:cs="Arial"/>
        </w:rPr>
        <w:t>que:</w:t>
      </w:r>
      <w:commentRangeEnd w:id="76"/>
      <w:r w:rsidR="00165F3B">
        <w:rPr>
          <w:rStyle w:val="Refdecomentario"/>
          <w:rFonts w:ascii="Calibri" w:eastAsia="Calibri" w:hAnsi="Calibri" w:cs="Times New Roman"/>
          <w:lang w:val="es-MX"/>
        </w:rPr>
        <w:commentReference w:id="76"/>
      </w:r>
    </w:p>
    <w:p w14:paraId="5D9F8278" w14:textId="77777777" w:rsidR="004F7ED3" w:rsidRPr="00560ED9" w:rsidRDefault="004F7ED3" w:rsidP="002E64CD">
      <w:pPr>
        <w:tabs>
          <w:tab w:val="right" w:pos="8498"/>
        </w:tabs>
        <w:spacing w:after="0"/>
        <w:jc w:val="both"/>
        <w:rPr>
          <w:rFonts w:ascii="Arial" w:eastAsiaTheme="minorEastAsia" w:hAnsi="Arial" w:cs="Arial"/>
        </w:rPr>
      </w:pPr>
    </w:p>
    <w:p w14:paraId="37625F83" w14:textId="77777777" w:rsidR="00165F3B" w:rsidRPr="00165F3B" w:rsidRDefault="00165F3B" w:rsidP="002E64CD">
      <w:pPr>
        <w:tabs>
          <w:tab w:val="right" w:pos="8498"/>
        </w:tabs>
        <w:spacing w:after="0"/>
        <w:jc w:val="both"/>
        <w:rPr>
          <w:rFonts w:ascii="Arial" w:eastAsiaTheme="minorEastAsia" w:hAnsi="Arial" w:cs="Arial"/>
        </w:rPr>
      </w:pPr>
    </w:p>
    <w:p w14:paraId="53F6ECBF" w14:textId="77777777" w:rsidR="00165F3B" w:rsidRPr="00165F3B" w:rsidRDefault="00165F3B" w:rsidP="002E64CD">
      <w:pPr>
        <w:tabs>
          <w:tab w:val="right" w:pos="8498"/>
        </w:tabs>
        <w:spacing w:after="0"/>
        <w:jc w:val="both"/>
        <w:rPr>
          <w:rFonts w:ascii="Arial" w:eastAsiaTheme="minorEastAsia" w:hAnsi="Arial" w:cs="Arial"/>
        </w:rPr>
      </w:pPr>
    </w:p>
    <w:p w14:paraId="4D9E760E" w14:textId="28C35F84" w:rsidR="004F7ED3" w:rsidRPr="00560ED9" w:rsidRDefault="00DA6D8C" w:rsidP="002E64C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commentRangeStart w:id="77"/>
      <w:r w:rsidR="004F7ED3" w:rsidRPr="00560ED9">
        <w:rPr>
          <w:rFonts w:ascii="Arial" w:eastAsiaTheme="minorEastAsia" w:hAnsi="Arial" w:cs="Arial"/>
        </w:rPr>
        <w:t xml:space="preserve"> </w:t>
      </w:r>
      <w:commentRangeEnd w:id="77"/>
      <w:r w:rsidR="00434891">
        <w:rPr>
          <w:rStyle w:val="Refdecomentario"/>
          <w:rFonts w:ascii="Calibri" w:eastAsia="Calibri" w:hAnsi="Calibri" w:cs="Times New Roman"/>
          <w:lang w:val="es-MX"/>
        </w:rPr>
        <w:commentReference w:id="77"/>
      </w:r>
      <w:r w:rsidR="005538FC" w:rsidRPr="00560ED9">
        <w:rPr>
          <w:rFonts w:ascii="Arial" w:eastAsiaTheme="minorEastAsia" w:hAnsi="Arial" w:cs="Arial"/>
        </w:rPr>
        <w:t xml:space="preserve">, </w:t>
      </w:r>
      <w:r w:rsidR="004F7ED3" w:rsidRPr="00560ED9">
        <w:rPr>
          <w:rFonts w:ascii="Arial" w:eastAsiaTheme="minorEastAsia" w:hAnsi="Arial" w:cs="Arial"/>
        </w:rPr>
        <w:t xml:space="preserve">ya que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 xml:space="preserve">es divisor de </w:t>
      </w:r>
      <m:oMath>
        <m:r>
          <w:rPr>
            <w:rFonts w:ascii="Cambria Math" w:eastAsiaTheme="minorEastAsia" w:hAnsi="Cambria Math" w:cs="Arial"/>
          </w:rPr>
          <m:t>2</m:t>
        </m:r>
      </m:oMath>
    </w:p>
    <w:p w14:paraId="7D295154" w14:textId="6A34052C" w:rsidR="004F7ED3" w:rsidRPr="00560ED9" w:rsidRDefault="00DA6D8C"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4, 8</m:t>
            </m:r>
          </m:e>
        </m:d>
        <m:r>
          <w:rPr>
            <w:rFonts w:ascii="Cambria Math" w:eastAsiaTheme="minorEastAsia" w:hAnsi="Cambria Math" w:cs="Arial"/>
          </w:rPr>
          <m:t>∈R</m:t>
        </m:r>
      </m:oMath>
      <w:commentRangeStart w:id="78"/>
      <w:r w:rsidR="004F7ED3" w:rsidRPr="00560ED9">
        <w:rPr>
          <w:rFonts w:ascii="Arial" w:eastAsiaTheme="minorEastAsia" w:hAnsi="Arial" w:cs="Arial"/>
        </w:rPr>
        <w:t xml:space="preserve"> </w:t>
      </w:r>
      <w:commentRangeEnd w:id="78"/>
      <w:r w:rsidR="00434891">
        <w:rPr>
          <w:rStyle w:val="Refdecomentario"/>
          <w:rFonts w:ascii="Calibri" w:eastAsia="Calibri" w:hAnsi="Calibri" w:cs="Times New Roman"/>
          <w:lang w:val="es-MX"/>
        </w:rPr>
        <w:commentReference w:id="78"/>
      </w:r>
      <w:r w:rsidR="005538FC" w:rsidRPr="00560ED9">
        <w:rPr>
          <w:rFonts w:ascii="Arial" w:eastAsiaTheme="minorEastAsia" w:hAnsi="Arial" w:cs="Arial"/>
        </w:rPr>
        <w:t xml:space="preserve">, </w:t>
      </w:r>
      <w:r w:rsidR="004F7ED3" w:rsidRPr="00560ED9">
        <w:rPr>
          <w:rFonts w:ascii="Arial" w:eastAsiaTheme="minorEastAsia" w:hAnsi="Arial" w:cs="Arial"/>
        </w:rPr>
        <w:t xml:space="preserve">ya que </w:t>
      </w:r>
      <m:oMath>
        <m:r>
          <w:rPr>
            <w:rFonts w:ascii="Cambria Math" w:eastAsiaTheme="minorEastAsia" w:hAnsi="Cambria Math" w:cs="Arial"/>
          </w:rPr>
          <m:t>4</m:t>
        </m:r>
      </m:oMath>
      <w:r w:rsidR="004F7ED3" w:rsidRPr="00560ED9">
        <w:rPr>
          <w:rFonts w:ascii="Arial" w:eastAsiaTheme="minorEastAsia" w:hAnsi="Arial" w:cs="Arial"/>
        </w:rPr>
        <w:t xml:space="preserve"> </w:t>
      </w:r>
      <w:r w:rsidR="002B5EA2" w:rsidRPr="00560ED9">
        <w:rPr>
          <w:rFonts w:ascii="Arial" w:eastAsiaTheme="minorEastAsia" w:hAnsi="Arial" w:cs="Arial"/>
        </w:rPr>
        <w:t>es divisor de</w:t>
      </w:r>
      <w:r w:rsidR="004F7ED3" w:rsidRPr="00560ED9">
        <w:rPr>
          <w:rFonts w:ascii="Arial" w:eastAsiaTheme="minorEastAsia" w:hAnsi="Arial" w:cs="Arial"/>
        </w:rPr>
        <w:t xml:space="preserve"> </w:t>
      </w:r>
      <m:oMath>
        <m:r>
          <w:rPr>
            <w:rFonts w:ascii="Cambria Math" w:eastAsiaTheme="minorEastAsia" w:hAnsi="Cambria Math" w:cs="Arial"/>
          </w:rPr>
          <m:t>8</m:t>
        </m:r>
      </m:oMath>
    </w:p>
    <w:p w14:paraId="3521F748" w14:textId="68B747FE" w:rsidR="004F7ED3" w:rsidRPr="00560ED9" w:rsidRDefault="00DA6D8C"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3, 2</m:t>
            </m:r>
          </m:e>
        </m:d>
        <m:r>
          <w:rPr>
            <w:rFonts w:ascii="Cambria Math" w:eastAsiaTheme="minorEastAsia" w:hAnsi="Cambria Math" w:cs="Arial"/>
          </w:rPr>
          <m:t>∉R</m:t>
        </m:r>
      </m:oMath>
      <w:commentRangeStart w:id="79"/>
      <w:r w:rsidR="004F7ED3" w:rsidRPr="00560ED9">
        <w:rPr>
          <w:rFonts w:ascii="Arial" w:eastAsiaTheme="minorEastAsia" w:hAnsi="Arial" w:cs="Arial"/>
        </w:rPr>
        <w:t xml:space="preserve"> </w:t>
      </w:r>
      <w:commentRangeEnd w:id="79"/>
      <w:r w:rsidR="00434891">
        <w:rPr>
          <w:rStyle w:val="Refdecomentario"/>
          <w:rFonts w:ascii="Calibri" w:eastAsia="Calibri" w:hAnsi="Calibri" w:cs="Times New Roman"/>
          <w:lang w:val="es-MX"/>
        </w:rPr>
        <w:commentReference w:id="79"/>
      </w:r>
      <w:r w:rsidR="005538FC" w:rsidRPr="00560ED9">
        <w:rPr>
          <w:rFonts w:ascii="Arial" w:eastAsiaTheme="minorEastAsia" w:hAnsi="Arial" w:cs="Arial"/>
        </w:rPr>
        <w:t xml:space="preserve">, </w:t>
      </w:r>
      <w:r w:rsidR="004F7ED3" w:rsidRPr="00560ED9">
        <w:rPr>
          <w:rFonts w:ascii="Arial" w:eastAsiaTheme="minorEastAsia" w:hAnsi="Arial" w:cs="Arial"/>
        </w:rPr>
        <w:t xml:space="preserve">ya que </w:t>
      </w:r>
      <m:oMath>
        <m:r>
          <w:rPr>
            <w:rFonts w:ascii="Cambria Math" w:eastAsiaTheme="minorEastAsia" w:hAnsi="Cambria Math" w:cs="Arial"/>
          </w:rPr>
          <m:t>3</m:t>
        </m:r>
      </m:oMath>
      <w:r w:rsidR="002B5EA2" w:rsidRPr="00560ED9">
        <w:rPr>
          <w:rFonts w:ascii="Arial" w:eastAsiaTheme="minorEastAsia" w:hAnsi="Arial" w:cs="Arial"/>
        </w:rPr>
        <w:t xml:space="preserve"> es divisor de </w:t>
      </w:r>
      <m:oMath>
        <m:r>
          <w:rPr>
            <w:rFonts w:ascii="Cambria Math" w:eastAsiaTheme="minorEastAsia" w:hAnsi="Cambria Math" w:cs="Arial"/>
          </w:rPr>
          <m:t>2</m:t>
        </m:r>
      </m:oMath>
    </w:p>
    <w:p w14:paraId="7318510E" w14:textId="35923BC4" w:rsidR="004F7ED3" w:rsidRPr="00560ED9" w:rsidRDefault="00DA6D8C">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-1, 2</m:t>
            </m:r>
          </m:e>
        </m:d>
        <m:r>
          <w:rPr>
            <w:rFonts w:ascii="Cambria Math" w:eastAsiaTheme="minorEastAsia" w:hAnsi="Cambria Math" w:cs="Arial"/>
          </w:rPr>
          <m:t>∉R</m:t>
        </m:r>
      </m:oMath>
      <w:commentRangeStart w:id="80"/>
      <w:r w:rsidR="004F7ED3" w:rsidRPr="00560ED9">
        <w:rPr>
          <w:rFonts w:ascii="Arial" w:eastAsiaTheme="minorEastAsia" w:hAnsi="Arial" w:cs="Arial"/>
        </w:rPr>
        <w:t xml:space="preserve"> </w:t>
      </w:r>
      <w:commentRangeEnd w:id="80"/>
      <w:r w:rsidR="00434891">
        <w:rPr>
          <w:rStyle w:val="Refdecomentario"/>
          <w:rFonts w:ascii="Calibri" w:eastAsia="Calibri" w:hAnsi="Calibri" w:cs="Times New Roman"/>
          <w:lang w:val="es-MX"/>
        </w:rPr>
        <w:commentReference w:id="80"/>
      </w:r>
      <w:r w:rsidR="005538FC" w:rsidRPr="00560ED9">
        <w:rPr>
          <w:rFonts w:ascii="Arial" w:eastAsiaTheme="minorEastAsia" w:hAnsi="Arial" w:cs="Arial"/>
        </w:rPr>
        <w:t xml:space="preserve">, </w:t>
      </w:r>
      <w:r w:rsidR="004F7ED3" w:rsidRPr="00560ED9">
        <w:rPr>
          <w:rFonts w:ascii="Arial" w:eastAsiaTheme="minorEastAsia" w:hAnsi="Arial" w:cs="Arial"/>
        </w:rPr>
        <w:t xml:space="preserve">ya </w:t>
      </w:r>
      <w:commentRangeStart w:id="81"/>
      <w:r w:rsidR="004F7ED3" w:rsidRPr="00560ED9">
        <w:rPr>
          <w:rFonts w:ascii="Arial" w:eastAsiaTheme="minorEastAsia" w:hAnsi="Arial" w:cs="Arial"/>
        </w:rPr>
        <w:t>que</w:t>
      </w:r>
      <w:commentRangeEnd w:id="81"/>
      <w:r w:rsidR="00434891">
        <w:rPr>
          <w:rStyle w:val="Refdecomentario"/>
          <w:rFonts w:ascii="Calibri" w:eastAsia="Calibri" w:hAnsi="Calibri" w:cs="Times New Roman"/>
          <w:lang w:val="es-MX"/>
        </w:rPr>
        <w:commentReference w:id="81"/>
      </w:r>
      <w:r w:rsidR="004F7ED3" w:rsidRPr="00560ED9">
        <w:rPr>
          <w:rFonts w:ascii="Arial" w:eastAsiaTheme="minorEastAsia" w:hAnsi="Arial" w:cs="Arial"/>
        </w:rPr>
        <w:t xml:space="preserve"> aunque </w:t>
      </w:r>
      <m:oMath>
        <m:r>
          <w:rPr>
            <w:rFonts w:ascii="Cambria Math" w:eastAsiaTheme="minorEastAsia" w:hAnsi="Cambria Math" w:cs="Arial"/>
          </w:rPr>
          <m:t>-1</m:t>
        </m:r>
      </m:oMath>
      <w:r w:rsidR="004F7ED3" w:rsidRPr="00560ED9">
        <w:rPr>
          <w:rFonts w:ascii="Arial" w:eastAsiaTheme="minorEastAsia" w:hAnsi="Arial" w:cs="Arial"/>
        </w:rPr>
        <w:t xml:space="preserve"> </w:t>
      </w:r>
      <w:r w:rsidR="002B5EA2" w:rsidRPr="00560ED9">
        <w:rPr>
          <w:rFonts w:ascii="Arial" w:eastAsiaTheme="minorEastAsia" w:hAnsi="Arial" w:cs="Arial"/>
        </w:rPr>
        <w:t xml:space="preserve">es divisor </w:t>
      </w:r>
      <w:proofErr w:type="gramStart"/>
      <w:r w:rsidR="002B5EA2" w:rsidRPr="00560ED9">
        <w:rPr>
          <w:rFonts w:ascii="Arial" w:eastAsiaTheme="minorEastAsia" w:hAnsi="Arial" w:cs="Arial"/>
        </w:rPr>
        <w:t>de</w:t>
      </w:r>
      <w:r w:rsidR="004F7ED3" w:rsidRPr="00560ED9">
        <w:rPr>
          <w:rFonts w:ascii="Arial" w:eastAsiaTheme="minorEastAsia" w:hAnsi="Arial" w:cs="Arial"/>
        </w:rPr>
        <w:t xml:space="preserve"> </w:t>
      </w:r>
      <w:proofErr w:type="gramEnd"/>
      <m:oMath>
        <m:r>
          <w:rPr>
            <w:rFonts w:ascii="Cambria Math" w:eastAsiaTheme="minorEastAsia" w:hAnsi="Cambria Math" w:cs="Arial"/>
          </w:rPr>
          <m:t>2</m:t>
        </m:r>
      </m:oMath>
      <w:r w:rsidR="004F7ED3" w:rsidRPr="00560ED9">
        <w:rPr>
          <w:rFonts w:ascii="Arial" w:eastAsiaTheme="minorEastAsia" w:hAnsi="Arial" w:cs="Arial"/>
        </w:rPr>
        <w:t xml:space="preserve">, </w:t>
      </w:r>
      <m:oMath>
        <m:r>
          <w:rPr>
            <w:rFonts w:ascii="Cambria Math" w:eastAsiaTheme="minorEastAsia" w:hAnsi="Cambria Math" w:cs="Arial"/>
          </w:rPr>
          <m:t>-1 ∉</m:t>
        </m:r>
        <m:r>
          <m:rPr>
            <m:scr m:val="double-struck"/>
          </m:rPr>
          <w:rPr>
            <w:rFonts w:ascii="Cambria Math" w:eastAsiaTheme="minorEastAsia" w:hAnsi="Cambria Math" w:cs="Arial"/>
          </w:rPr>
          <m:t>N</m:t>
        </m:r>
        <m:r>
          <m:rPr>
            <m:sty m:val="p"/>
          </m:rPr>
          <w:rPr>
            <w:rStyle w:val="Refdecomentario"/>
            <w:rFonts w:ascii="Calibri" w:eastAsia="Calibri" w:hAnsi="Calibri" w:cs="Times New Roman"/>
            <w:lang w:val="es-MX"/>
          </w:rPr>
          <w:commentReference w:id="82"/>
        </m:r>
      </m:oMath>
    </w:p>
    <w:p w14:paraId="746DAC78" w14:textId="77777777" w:rsidR="004C357E" w:rsidRPr="00560ED9" w:rsidRDefault="004C357E" w:rsidP="002E64CD">
      <w:pPr>
        <w:tabs>
          <w:tab w:val="right" w:pos="8498"/>
        </w:tabs>
        <w:spacing w:after="0"/>
        <w:jc w:val="both"/>
        <w:rPr>
          <w:rFonts w:ascii="Arial" w:eastAsiaTheme="minorEastAsia" w:hAnsi="Arial" w:cs="Arial"/>
        </w:rPr>
      </w:pPr>
    </w:p>
    <w:p w14:paraId="46C02C4F" w14:textId="1B02A111" w:rsidR="004F7ED3" w:rsidRPr="00560ED9" w:rsidRDefault="00395314" w:rsidP="002E64CD">
      <w:pPr>
        <w:tabs>
          <w:tab w:val="right" w:pos="8498"/>
        </w:tabs>
        <w:spacing w:after="0"/>
        <w:jc w:val="both"/>
        <w:rPr>
          <w:rFonts w:ascii="Arial" w:eastAsiaTheme="minorEastAsia" w:hAnsi="Arial" w:cs="Arial"/>
        </w:rPr>
      </w:pPr>
      <w:r w:rsidRPr="00560ED9">
        <w:rPr>
          <w:rFonts w:ascii="Arial" w:eastAsiaTheme="minorEastAsia" w:hAnsi="Arial" w:cs="Arial"/>
          <w:b/>
        </w:rPr>
        <w:t>Ejemplo 4</w:t>
      </w:r>
      <w:r w:rsidR="004F7ED3" w:rsidRPr="00560ED9">
        <w:rPr>
          <w:rFonts w:ascii="Arial" w:eastAsiaTheme="minorEastAsia" w:hAnsi="Arial" w:cs="Arial"/>
          <w:b/>
        </w:rPr>
        <w:t>.</w:t>
      </w:r>
      <w:r w:rsidR="004F7ED3" w:rsidRPr="00560ED9">
        <w:rPr>
          <w:rFonts w:ascii="Arial" w:eastAsiaTheme="minorEastAsia" w:hAnsi="Arial" w:cs="Arial"/>
        </w:rPr>
        <w:t xml:space="preserve"> </w:t>
      </w:r>
      <w:commentRangeStart w:id="83"/>
      <w:r w:rsidR="004F7ED3" w:rsidRPr="00560ED9">
        <w:rPr>
          <w:rFonts w:ascii="Arial" w:eastAsiaTheme="minorEastAsia" w:hAnsi="Arial" w:cs="Arial"/>
        </w:rPr>
        <w:t>Entre</w:t>
      </w:r>
      <w:commentRangeEnd w:id="83"/>
      <w:r w:rsidR="001D5228">
        <w:rPr>
          <w:rStyle w:val="Refdecomentario"/>
          <w:rFonts w:ascii="Calibri" w:eastAsia="Calibri" w:hAnsi="Calibri" w:cs="Times New Roman"/>
          <w:lang w:val="es-MX"/>
        </w:rPr>
        <w:commentReference w:id="83"/>
      </w:r>
      <w:r w:rsidR="004F7ED3" w:rsidRPr="00560ED9">
        <w:rPr>
          <w:rFonts w:ascii="Arial" w:eastAsiaTheme="minorEastAsia" w:hAnsi="Arial" w:cs="Arial"/>
        </w:rPr>
        <w:t xml:space="preserve"> los números naturales </w:t>
      </w:r>
      <w:r w:rsidR="00AB5800" w:rsidRPr="00560ED9">
        <w:rPr>
          <w:rFonts w:ascii="Arial" w:eastAsiaTheme="minorEastAsia" w:hAnsi="Arial" w:cs="Arial"/>
        </w:rPr>
        <w:t xml:space="preserve">como conjunto de salida </w:t>
      </w:r>
      <w:r w:rsidR="004F7ED3" w:rsidRPr="00560ED9">
        <w:rPr>
          <w:rFonts w:ascii="Arial" w:eastAsiaTheme="minorEastAsia" w:hAnsi="Arial" w:cs="Arial"/>
        </w:rPr>
        <w:t xml:space="preserve">y los números racionales </w:t>
      </w:r>
      <w:r w:rsidR="00AB5800" w:rsidRPr="00560ED9">
        <w:rPr>
          <w:rFonts w:ascii="Arial" w:eastAsiaTheme="minorEastAsia" w:hAnsi="Arial" w:cs="Arial"/>
        </w:rPr>
        <w:t xml:space="preserve"> como conjunto de llegada </w:t>
      </w:r>
      <w:commentRangeStart w:id="84"/>
      <w:r w:rsidR="004F7ED3" w:rsidRPr="00560ED9">
        <w:rPr>
          <w:rFonts w:ascii="Arial" w:eastAsiaTheme="minorEastAsia" w:hAnsi="Arial" w:cs="Arial"/>
        </w:rPr>
        <w:t>la</w:t>
      </w:r>
      <w:r w:rsidR="00A54315" w:rsidRPr="00560ED9">
        <w:rPr>
          <w:rFonts w:ascii="Arial" w:eastAsiaTheme="minorEastAsia" w:hAnsi="Arial" w:cs="Arial"/>
        </w:rPr>
        <w:t xml:space="preserve"> relación: </w:t>
      </w:r>
      <w:commentRangeEnd w:id="84"/>
      <w:r w:rsidR="001D5228">
        <w:rPr>
          <w:rStyle w:val="Refdecomentario"/>
          <w:rFonts w:ascii="Calibri" w:eastAsia="Calibri" w:hAnsi="Calibri" w:cs="Times New Roman"/>
          <w:lang w:val="es-MX"/>
        </w:rPr>
        <w:commentReference w:id="84"/>
      </w:r>
    </w:p>
    <w:p w14:paraId="26EA3DFA" w14:textId="77777777" w:rsidR="004F7ED3" w:rsidRPr="00560ED9" w:rsidRDefault="004F7ED3" w:rsidP="002E64CD">
      <w:pPr>
        <w:tabs>
          <w:tab w:val="right" w:pos="8498"/>
        </w:tabs>
        <w:spacing w:after="0"/>
        <w:jc w:val="both"/>
        <w:rPr>
          <w:rFonts w:ascii="Arial" w:eastAsiaTheme="minorEastAsia" w:hAnsi="Arial" w:cs="Arial"/>
        </w:rPr>
      </w:pPr>
    </w:p>
    <w:p w14:paraId="5D692CD8" w14:textId="0DA257F3" w:rsidR="004F7ED3" w:rsidRPr="00560ED9" w:rsidRDefault="004F7ED3"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m:r>
            <m:rPr>
              <m:sty m:val="p"/>
            </m:rPr>
            <w:rPr>
              <w:rFonts w:ascii="Cambria Math" w:eastAsiaTheme="minorEastAsia" w:hAnsi="Cambria Math" w:cs="Arial"/>
            </w:rPr>
            <m:t>}</m:t>
          </m:r>
          <m:r>
            <m:rPr>
              <m:sty m:val="p"/>
            </m:rPr>
            <w:rPr>
              <w:rStyle w:val="Refdecomentario"/>
              <w:rFonts w:ascii="Calibri" w:eastAsia="Calibri" w:hAnsi="Calibri" w:cs="Times New Roman"/>
              <w:lang w:val="es-MX"/>
            </w:rPr>
            <w:commentReference w:id="85"/>
          </m:r>
        </m:oMath>
      </m:oMathPara>
    </w:p>
    <w:p w14:paraId="188881A5" w14:textId="5AB35D3E" w:rsidR="004F7ED3" w:rsidRPr="00560ED9" w:rsidRDefault="007F0710" w:rsidP="004F7ED3">
      <w:pPr>
        <w:tabs>
          <w:tab w:val="right" w:pos="8498"/>
        </w:tabs>
        <w:spacing w:after="0"/>
        <w:jc w:val="both"/>
        <w:rPr>
          <w:rFonts w:ascii="Arial" w:eastAsiaTheme="minorEastAsia" w:hAnsi="Arial" w:cs="Arial"/>
        </w:rPr>
      </w:pPr>
      <w:r w:rsidRPr="00560ED9">
        <w:rPr>
          <w:rFonts w:ascii="Arial" w:eastAsiaTheme="minorEastAsia" w:hAnsi="Arial" w:cs="Arial"/>
        </w:rPr>
        <w:t xml:space="preserve">Se tiene </w:t>
      </w:r>
      <w:r w:rsidR="004F7ED3" w:rsidRPr="00560ED9">
        <w:rPr>
          <w:rFonts w:ascii="Arial" w:eastAsiaTheme="minorEastAsia" w:hAnsi="Arial" w:cs="Arial"/>
        </w:rPr>
        <w:t>que:</w:t>
      </w:r>
    </w:p>
    <w:p w14:paraId="52729855" w14:textId="33A51D7E" w:rsidR="004F7ED3" w:rsidRPr="00560ED9" w:rsidRDefault="00DA6D8C"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2, 1</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m:t>
            </m:r>
          </m:sup>
        </m:sSup>
      </m:oMath>
    </w:p>
    <w:p w14:paraId="114ACB46" w14:textId="606935A0" w:rsidR="004F7ED3" w:rsidRPr="00560ED9" w:rsidRDefault="00DA6D8C"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4</m:t>
            </m:r>
          </m:e>
          <m:sup>
            <m:r>
              <w:rPr>
                <w:rFonts w:ascii="Cambria Math" w:eastAsiaTheme="minorEastAsia" w:hAnsi="Cambria Math" w:cs="Arial"/>
              </w:rPr>
              <m:t xml:space="preserve">1/2 </m:t>
            </m:r>
          </m:sup>
        </m:sSup>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4</m:t>
            </m:r>
          </m:e>
        </m:rad>
      </m:oMath>
      <w:r w:rsidR="004F7ED3" w:rsidRPr="00560ED9">
        <w:rPr>
          <w:rFonts w:ascii="Arial" w:eastAsiaTheme="minorEastAsia" w:hAnsi="Arial" w:cs="Arial"/>
        </w:rPr>
        <w:t xml:space="preserve"> </w:t>
      </w:r>
    </w:p>
    <w:p w14:paraId="6B0F14B6" w14:textId="3F3B2693" w:rsidR="004F7ED3" w:rsidRPr="00560ED9" w:rsidRDefault="00DA6D8C"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e>
        </m:d>
        <m:r>
          <w:rPr>
            <w:rFonts w:ascii="Cambria Math" w:eastAsiaTheme="minorEastAsia" w:hAnsi="Cambria Math" w:cs="Arial"/>
          </w:rPr>
          <m:t>∈R</m:t>
        </m:r>
      </m:oMath>
      <w:r w:rsidR="00855947" w:rsidRPr="00560ED9">
        <w:rPr>
          <w:rFonts w:ascii="Arial" w:eastAsiaTheme="minorEastAsia" w:hAnsi="Arial" w:cs="Arial"/>
        </w:rPr>
        <w:t>,</w:t>
      </w:r>
      <w:r w:rsidR="00417F94"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1/3</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8</m:t>
            </m:r>
          </m:e>
        </m:rad>
      </m:oMath>
    </w:p>
    <w:p w14:paraId="7D650076" w14:textId="5B439B02" w:rsidR="004F7ED3" w:rsidRPr="00560ED9" w:rsidRDefault="00DA6D8C"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8,</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que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8</m:t>
            </m:r>
          </m:e>
          <m:sup>
            <m:r>
              <w:rPr>
                <w:rFonts w:ascii="Cambria Math" w:eastAsiaTheme="minorEastAsia" w:hAnsi="Cambria Math" w:cs="Arial"/>
              </w:rPr>
              <m:t>1/4</m:t>
            </m:r>
          </m:sup>
        </m:sSup>
        <m:r>
          <w:rPr>
            <w:rFonts w:ascii="Cambria Math" w:eastAsiaTheme="minorEastAsia" w:hAnsi="Cambria Math" w:cs="Arial"/>
          </w:rPr>
          <m:t>=</m:t>
        </m:r>
        <m:rad>
          <m:radPr>
            <m:ctrlPr>
              <w:rPr>
                <w:rFonts w:ascii="Cambria Math" w:eastAsiaTheme="minorEastAsia" w:hAnsi="Cambria Math" w:cs="Arial"/>
                <w:i/>
              </w:rPr>
            </m:ctrlPr>
          </m:radPr>
          <m:deg>
            <m:r>
              <w:rPr>
                <w:rFonts w:ascii="Cambria Math" w:eastAsiaTheme="minorEastAsia" w:hAnsi="Cambria Math" w:cs="Arial"/>
              </w:rPr>
              <m:t>4</m:t>
            </m:r>
          </m:deg>
          <m:e>
            <m:r>
              <w:rPr>
                <w:rFonts w:ascii="Cambria Math" w:eastAsiaTheme="minorEastAsia" w:hAnsi="Cambria Math" w:cs="Arial"/>
              </w:rPr>
              <m:t>8</m:t>
            </m:r>
          </m:e>
        </m:rad>
      </m:oMath>
    </w:p>
    <w:p w14:paraId="26CFAC60" w14:textId="02DE08C2" w:rsidR="004F7ED3" w:rsidRPr="00560ED9" w:rsidRDefault="00DA6D8C">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2</m:t>
            </m:r>
          </m:e>
        </m:d>
        <m:r>
          <w:rPr>
            <w:rFonts w:ascii="Cambria Math" w:eastAsiaTheme="minorEastAsia" w:hAnsi="Cambria Math" w:cs="Arial"/>
          </w:rPr>
          <m:t>∉R</m:t>
        </m:r>
      </m:oMath>
      <w:r w:rsidR="00855947" w:rsidRPr="00560ED9">
        <w:rPr>
          <w:rFonts w:ascii="Arial" w:eastAsiaTheme="minorEastAsia" w:hAnsi="Arial" w:cs="Arial"/>
        </w:rPr>
        <w:t>,</w:t>
      </w:r>
      <w:r w:rsidR="004F7ED3" w:rsidRPr="00560ED9">
        <w:rPr>
          <w:rFonts w:ascii="Arial" w:eastAsiaTheme="minorEastAsia" w:hAnsi="Arial" w:cs="Arial"/>
        </w:rPr>
        <w:t xml:space="preserve"> ya </w:t>
      </w:r>
      <w:commentRangeStart w:id="86"/>
      <w:r w:rsidR="004F7ED3" w:rsidRPr="00560ED9">
        <w:rPr>
          <w:rFonts w:ascii="Arial" w:eastAsiaTheme="minorEastAsia" w:hAnsi="Arial" w:cs="Arial"/>
        </w:rPr>
        <w:t>que</w:t>
      </w:r>
      <w:commentRangeEnd w:id="86"/>
      <w:r w:rsidR="001D5228">
        <w:rPr>
          <w:rStyle w:val="Refdecomentario"/>
          <w:rFonts w:ascii="Calibri" w:eastAsia="Calibri" w:hAnsi="Calibri" w:cs="Times New Roman"/>
          <w:lang w:val="es-MX"/>
        </w:rPr>
        <w:commentReference w:id="86"/>
      </w:r>
      <w:r w:rsidR="004F7ED3" w:rsidRPr="00560ED9">
        <w:rPr>
          <w:rFonts w:ascii="Arial" w:eastAsiaTheme="minorEastAsia" w:hAnsi="Arial" w:cs="Arial"/>
        </w:rPr>
        <w:t xml:space="preserve"> aunque </w:t>
      </w:r>
      <m:oMath>
        <m:r>
          <w:rPr>
            <w:rFonts w:ascii="Cambria Math" w:eastAsiaTheme="minorEastAsia" w:hAnsi="Cambria Math" w:cs="Arial"/>
          </w:rPr>
          <m:t>2=</m:t>
        </m:r>
        <m:sSup>
          <m:sSupPr>
            <m:ctrlPr>
              <w:rPr>
                <w:rFonts w:ascii="Cambria Math" w:eastAsiaTheme="minorEastAsia" w:hAnsi="Cambria Math" w:cs="Arial"/>
                <w:i/>
              </w:rPr>
            </m:ctrlPr>
          </m:sSupPr>
          <m:e>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e>
            </m:d>
          </m:e>
          <m:sup>
            <m:r>
              <w:rPr>
                <w:rFonts w:ascii="Cambria Math" w:eastAsiaTheme="minorEastAsia" w:hAnsi="Cambria Math" w:cs="Arial"/>
              </w:rPr>
              <m:t>2</m:t>
            </m:r>
          </m:sup>
        </m:sSup>
      </m:oMath>
      <w:proofErr w:type="gramStart"/>
      <w:r w:rsidR="00A54315" w:rsidRPr="00560ED9">
        <w:rPr>
          <w:rFonts w:ascii="Arial" w:eastAsiaTheme="minorEastAsia" w:hAnsi="Arial" w:cs="Arial"/>
        </w:rPr>
        <w:t xml:space="preserve">, </w:t>
      </w:r>
      <m:oMath>
        <m:rad>
          <m:radPr>
            <m:degHide m:val="1"/>
            <m:ctrlPr>
              <w:rPr>
                <w:rFonts w:ascii="Cambria Math" w:eastAsiaTheme="minorEastAsia" w:hAnsi="Cambria Math" w:cs="Arial"/>
                <w:i/>
              </w:rPr>
            </m:ctrlPr>
          </m:radPr>
          <m:deg/>
          <m:e>
            <m:r>
              <w:rPr>
                <w:rFonts w:ascii="Cambria Math" w:eastAsiaTheme="minorEastAsia" w:hAnsi="Cambria Math" w:cs="Arial"/>
              </w:rPr>
              <m:t>2</m:t>
            </m:r>
          </m:e>
        </m:rad>
        <m:r>
          <m:rPr>
            <m:scr m:val="double-struck"/>
          </m:rPr>
          <w:rPr>
            <w:rFonts w:ascii="Cambria Math" w:eastAsiaTheme="minorEastAsia" w:hAnsi="Cambria Math" w:cs="Arial"/>
          </w:rPr>
          <m:t>∉N</m:t>
        </m:r>
      </m:oMath>
      <w:r w:rsidR="009367A5">
        <w:rPr>
          <w:rFonts w:ascii="Arial" w:eastAsiaTheme="minorEastAsia" w:hAnsi="Arial" w:cs="Arial"/>
        </w:rPr>
        <w:t>.</w:t>
      </w:r>
      <w:proofErr w:type="gramEnd"/>
      <w:r w:rsidR="000168D9" w:rsidRPr="00560ED9">
        <w:rPr>
          <w:rFonts w:ascii="Arial" w:eastAsiaTheme="minorEastAsia" w:hAnsi="Arial" w:cs="Arial"/>
        </w:rPr>
        <w:t xml:space="preserve"> </w:t>
      </w:r>
    </w:p>
    <w:p w14:paraId="52AB33AF" w14:textId="77777777" w:rsidR="00AB5800" w:rsidRPr="00560ED9" w:rsidRDefault="00AB5800" w:rsidP="004F7ED3">
      <w:pPr>
        <w:tabs>
          <w:tab w:val="right" w:pos="8498"/>
        </w:tabs>
        <w:spacing w:after="0"/>
        <w:jc w:val="both"/>
        <w:rPr>
          <w:rFonts w:ascii="Arial" w:eastAsiaTheme="minorEastAsia" w:hAnsi="Arial" w:cs="Arial"/>
        </w:rPr>
      </w:pPr>
    </w:p>
    <w:p w14:paraId="3B075337" w14:textId="6EB76558" w:rsidR="00417F94" w:rsidRPr="00560ED9" w:rsidRDefault="00395314" w:rsidP="004F7ED3">
      <w:pPr>
        <w:tabs>
          <w:tab w:val="right" w:pos="8498"/>
        </w:tabs>
        <w:spacing w:after="0"/>
        <w:jc w:val="both"/>
        <w:rPr>
          <w:rFonts w:ascii="Arial" w:eastAsiaTheme="minorEastAsia" w:hAnsi="Arial" w:cs="Arial"/>
        </w:rPr>
      </w:pPr>
      <w:r w:rsidRPr="00560ED9">
        <w:rPr>
          <w:rFonts w:ascii="Arial" w:eastAsiaTheme="minorEastAsia" w:hAnsi="Arial" w:cs="Arial"/>
          <w:b/>
        </w:rPr>
        <w:t>Ejemplo 5</w:t>
      </w:r>
      <w:r w:rsidR="00AB5800" w:rsidRPr="00560ED9">
        <w:rPr>
          <w:rFonts w:ascii="Arial" w:eastAsiaTheme="minorEastAsia" w:hAnsi="Arial" w:cs="Arial"/>
          <w:b/>
        </w:rPr>
        <w:t>.</w:t>
      </w:r>
      <w:r w:rsidR="00AB5800" w:rsidRPr="00560ED9">
        <w:rPr>
          <w:rFonts w:ascii="Arial" w:eastAsiaTheme="minorEastAsia" w:hAnsi="Arial" w:cs="Arial"/>
        </w:rPr>
        <w:t xml:space="preserve"> </w:t>
      </w:r>
      <w:commentRangeStart w:id="87"/>
      <w:r w:rsidR="00AB5800" w:rsidRPr="00560ED9">
        <w:rPr>
          <w:rFonts w:ascii="Arial" w:eastAsiaTheme="minorEastAsia" w:hAnsi="Arial" w:cs="Arial"/>
        </w:rPr>
        <w:t>Entre</w:t>
      </w:r>
      <w:commentRangeEnd w:id="87"/>
      <w:r w:rsidR="001D5228">
        <w:rPr>
          <w:rStyle w:val="Refdecomentario"/>
          <w:rFonts w:ascii="Calibri" w:eastAsia="Calibri" w:hAnsi="Calibri" w:cs="Times New Roman"/>
          <w:lang w:val="es-MX"/>
        </w:rPr>
        <w:commentReference w:id="87"/>
      </w:r>
      <w:r w:rsidR="00AB5800" w:rsidRPr="00560ED9">
        <w:rPr>
          <w:rFonts w:ascii="Arial" w:eastAsiaTheme="minorEastAsia" w:hAnsi="Arial" w:cs="Arial"/>
        </w:rPr>
        <w:t xml:space="preserve"> </w:t>
      </w:r>
      <w:r w:rsidR="00417F94" w:rsidRPr="00560ED9">
        <w:rPr>
          <w:rFonts w:ascii="Arial" w:eastAsiaTheme="minorEastAsia" w:hAnsi="Arial" w:cs="Arial"/>
        </w:rPr>
        <w:t>los números reales</w:t>
      </w:r>
      <w:r w:rsidR="001D5228">
        <w:rPr>
          <w:rFonts w:ascii="Arial" w:eastAsiaTheme="minorEastAsia" w:hAnsi="Arial" w:cs="Arial"/>
        </w:rPr>
        <w:t xml:space="preserve"> como conjunto de salida </w:t>
      </w:r>
      <w:r w:rsidR="001D5CE5" w:rsidRPr="00560ED9">
        <w:rPr>
          <w:rFonts w:ascii="Arial" w:eastAsiaTheme="minorEastAsia" w:hAnsi="Arial" w:cs="Arial"/>
        </w:rPr>
        <w:t>y a la vez</w:t>
      </w:r>
      <w:r w:rsidR="00AB5800" w:rsidRPr="00560ED9">
        <w:rPr>
          <w:rFonts w:ascii="Arial" w:eastAsiaTheme="minorEastAsia" w:hAnsi="Arial" w:cs="Arial"/>
        </w:rPr>
        <w:t xml:space="preserve"> como conjunto de llegada</w:t>
      </w:r>
      <w:commentRangeStart w:id="88"/>
      <w:r w:rsidR="00AB5800" w:rsidRPr="00560ED9">
        <w:rPr>
          <w:rFonts w:ascii="Arial" w:eastAsiaTheme="minorEastAsia" w:hAnsi="Arial" w:cs="Arial"/>
        </w:rPr>
        <w:t xml:space="preserve">, </w:t>
      </w:r>
      <w:r w:rsidR="00417F94" w:rsidRPr="00560ED9">
        <w:rPr>
          <w:rFonts w:ascii="Arial" w:eastAsiaTheme="minorEastAsia" w:hAnsi="Arial" w:cs="Arial"/>
        </w:rPr>
        <w:t>la relación</w:t>
      </w:r>
      <w:commentRangeEnd w:id="88"/>
      <w:r w:rsidR="001D5228">
        <w:rPr>
          <w:rStyle w:val="Refdecomentario"/>
          <w:rFonts w:ascii="Calibri" w:eastAsia="Calibri" w:hAnsi="Calibri" w:cs="Times New Roman"/>
          <w:lang w:val="es-MX"/>
        </w:rPr>
        <w:commentReference w:id="88"/>
      </w:r>
      <w:r w:rsidR="00417F94" w:rsidRPr="00560ED9">
        <w:rPr>
          <w:rFonts w:ascii="Arial" w:eastAsiaTheme="minorEastAsia" w:hAnsi="Arial" w:cs="Arial"/>
        </w:rPr>
        <w:t xml:space="preserve"> dada por</w:t>
      </w:r>
      <w:commentRangeStart w:id="89"/>
      <w:r w:rsidR="002742C8" w:rsidRPr="00560ED9">
        <w:rPr>
          <w:rFonts w:ascii="Arial" w:eastAsiaTheme="minorEastAsia" w:hAnsi="Arial" w:cs="Arial"/>
        </w:rPr>
        <w:t>:</w:t>
      </w:r>
      <w:commentRangeEnd w:id="89"/>
      <w:r w:rsidR="001D5228">
        <w:rPr>
          <w:rStyle w:val="Refdecomentario"/>
          <w:rFonts w:ascii="Calibri" w:eastAsia="Calibri" w:hAnsi="Calibri" w:cs="Times New Roman"/>
          <w:lang w:val="es-MX"/>
        </w:rPr>
        <w:commentReference w:id="89"/>
      </w:r>
      <w:r w:rsidR="00417F94" w:rsidRPr="00560ED9">
        <w:rPr>
          <w:rFonts w:ascii="Arial" w:eastAsiaTheme="minorEastAsia" w:hAnsi="Arial" w:cs="Arial"/>
        </w:rPr>
        <w:t xml:space="preserve"> </w:t>
      </w:r>
    </w:p>
    <w:p w14:paraId="0770A917" w14:textId="77777777" w:rsidR="00417F94" w:rsidRPr="00560ED9" w:rsidRDefault="00417F94" w:rsidP="004F7ED3">
      <w:pPr>
        <w:tabs>
          <w:tab w:val="right" w:pos="8498"/>
        </w:tabs>
        <w:spacing w:after="0"/>
        <w:jc w:val="both"/>
        <w:rPr>
          <w:rFonts w:ascii="Arial" w:eastAsiaTheme="minorEastAsia" w:hAnsi="Arial" w:cs="Arial"/>
        </w:rPr>
      </w:pPr>
    </w:p>
    <w:p w14:paraId="79FBD585" w14:textId="3CA62C64" w:rsidR="00417F94" w:rsidRPr="00560ED9" w:rsidRDefault="00417F94"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r>
            <m:rPr>
              <m:sty m:val="p"/>
            </m:rPr>
            <w:rPr>
              <w:rStyle w:val="Refdecomentario"/>
              <w:rFonts w:ascii="Calibri" w:eastAsia="Calibri" w:hAnsi="Calibri" w:cs="Times New Roman"/>
              <w:lang w:val="es-MX"/>
            </w:rPr>
            <w:commentReference w:id="90"/>
          </m:r>
        </m:oMath>
      </m:oMathPara>
    </w:p>
    <w:p w14:paraId="161E6054" w14:textId="460C44ED" w:rsidR="00417F94" w:rsidRPr="00560ED9" w:rsidRDefault="007F0710" w:rsidP="004F7ED3">
      <w:pPr>
        <w:tabs>
          <w:tab w:val="right" w:pos="8498"/>
        </w:tabs>
        <w:spacing w:after="0"/>
        <w:jc w:val="both"/>
        <w:rPr>
          <w:rFonts w:ascii="Arial" w:eastAsiaTheme="minorEastAsia" w:hAnsi="Arial" w:cs="Arial"/>
        </w:rPr>
      </w:pPr>
      <w:r w:rsidRPr="00560ED9">
        <w:rPr>
          <w:rFonts w:ascii="Arial" w:eastAsiaTheme="minorEastAsia" w:hAnsi="Arial" w:cs="Arial"/>
        </w:rPr>
        <w:t xml:space="preserve">Se tiene </w:t>
      </w:r>
      <w:r w:rsidR="006E6113" w:rsidRPr="00560ED9">
        <w:rPr>
          <w:rFonts w:ascii="Arial" w:eastAsiaTheme="minorEastAsia" w:hAnsi="Arial" w:cs="Arial"/>
        </w:rPr>
        <w:t>que</w:t>
      </w:r>
      <w:r w:rsidR="00417F94" w:rsidRPr="00560ED9">
        <w:rPr>
          <w:rFonts w:ascii="Arial" w:eastAsiaTheme="minorEastAsia" w:hAnsi="Arial" w:cs="Arial"/>
        </w:rPr>
        <w:t>:</w:t>
      </w:r>
    </w:p>
    <w:p w14:paraId="7BBF862C" w14:textId="77777777" w:rsidR="00417F94" w:rsidRPr="00560ED9" w:rsidRDefault="00417F94" w:rsidP="004F7ED3">
      <w:pPr>
        <w:tabs>
          <w:tab w:val="right" w:pos="8498"/>
        </w:tabs>
        <w:spacing w:after="0"/>
        <w:jc w:val="both"/>
        <w:rPr>
          <w:rFonts w:ascii="Arial" w:eastAsiaTheme="minorEastAsia" w:hAnsi="Arial" w:cs="Arial"/>
        </w:rPr>
      </w:pPr>
    </w:p>
    <w:p w14:paraId="716D6C30" w14:textId="64B356FD" w:rsidR="007011AD" w:rsidRPr="00560ED9" w:rsidRDefault="00DA6D8C" w:rsidP="004F7ED3">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7011AD" w:rsidRPr="00560ED9">
        <w:rPr>
          <w:rFonts w:ascii="Arial" w:eastAsiaTheme="minorEastAsia" w:hAnsi="Arial" w:cs="Arial"/>
        </w:rPr>
        <w:t xml:space="preserve"> </w:t>
      </w:r>
    </w:p>
    <w:p w14:paraId="28968061" w14:textId="2EEA1667" w:rsidR="007011AD" w:rsidRPr="00560ED9" w:rsidRDefault="00DA6D8C"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2</m:t>
                    </m:r>
                  </m:e>
                </m:rad>
              </m:num>
              <m:den>
                <m:r>
                  <w:rPr>
                    <w:rFonts w:ascii="Cambria Math" w:eastAsiaTheme="minorEastAsia" w:hAnsi="Cambria Math" w:cs="Arial"/>
                  </w:rPr>
                  <m:t>2</m:t>
                </m:r>
              </m:den>
            </m:f>
          </m:e>
        </m:d>
        <m:r>
          <w:rPr>
            <w:rFonts w:ascii="Cambria Math" w:eastAsiaTheme="minorEastAsia" w:hAnsi="Cambria Math" w:cs="Arial"/>
          </w:rPr>
          <m:t>∈R</m:t>
        </m:r>
      </m:oMath>
      <w:r w:rsidR="007011AD" w:rsidRPr="00560ED9">
        <w:rPr>
          <w:rFonts w:ascii="Arial" w:eastAsiaTheme="minorEastAsia" w:hAnsi="Arial" w:cs="Arial"/>
        </w:rPr>
        <w:t xml:space="preserve"> </w:t>
      </w:r>
    </w:p>
    <w:p w14:paraId="30C7C9AE" w14:textId="75B683B8" w:rsidR="007011AD" w:rsidRPr="00560ED9" w:rsidRDefault="00DA6D8C"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0,-1</m:t>
            </m:r>
          </m:e>
        </m:d>
        <m:r>
          <w:rPr>
            <w:rFonts w:ascii="Cambria Math" w:eastAsiaTheme="minorEastAsia" w:hAnsi="Cambria Math" w:cs="Arial"/>
          </w:rPr>
          <m:t>∈R</m:t>
        </m:r>
      </m:oMath>
      <w:r w:rsidR="007011AD" w:rsidRPr="00560ED9">
        <w:rPr>
          <w:rFonts w:ascii="Arial" w:eastAsiaTheme="minorEastAsia" w:hAnsi="Arial" w:cs="Arial"/>
        </w:rPr>
        <w:t xml:space="preserve"> </w:t>
      </w:r>
    </w:p>
    <w:p w14:paraId="7B90D3C7" w14:textId="3E47E576" w:rsidR="007011AD" w:rsidRDefault="00DA6D8C" w:rsidP="007011AD">
      <w:pPr>
        <w:tabs>
          <w:tab w:val="right" w:pos="8498"/>
        </w:tabs>
        <w:spacing w:after="0"/>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3</m:t>
                    </m:r>
                  </m:e>
                </m:rad>
              </m:num>
              <m:den>
                <m:r>
                  <w:rPr>
                    <w:rFonts w:ascii="Cambria Math" w:eastAsiaTheme="minorEastAsia" w:hAnsi="Cambria Math" w:cs="Arial"/>
                  </w:rPr>
                  <m:t>2</m:t>
                </m:r>
              </m:den>
            </m:f>
          </m:e>
        </m:d>
        <m:r>
          <w:rPr>
            <w:rFonts w:ascii="Cambria Math" w:eastAsiaTheme="minorEastAsia" w:hAnsi="Cambria Math" w:cs="Arial"/>
          </w:rPr>
          <m:t>∈R</m:t>
        </m:r>
      </m:oMath>
      <w:r w:rsidR="007011AD" w:rsidRPr="00560ED9">
        <w:rPr>
          <w:rFonts w:ascii="Arial" w:eastAsiaTheme="minorEastAsia" w:hAnsi="Arial" w:cs="Arial"/>
        </w:rPr>
        <w:t xml:space="preserve"> </w:t>
      </w:r>
    </w:p>
    <w:p w14:paraId="7C77FF60" w14:textId="77777777" w:rsidR="0086746E" w:rsidRPr="00560ED9" w:rsidRDefault="0086746E" w:rsidP="007011AD">
      <w:pPr>
        <w:tabs>
          <w:tab w:val="right" w:pos="8498"/>
        </w:tabs>
        <w:spacing w:after="0"/>
        <w:jc w:val="both"/>
        <w:rPr>
          <w:rFonts w:ascii="Arial" w:eastAsiaTheme="minorEastAsia" w:hAnsi="Arial" w:cs="Arial"/>
        </w:rPr>
      </w:pPr>
    </w:p>
    <w:p w14:paraId="00F04198" w14:textId="6F7BDA36" w:rsidR="007011AD" w:rsidRPr="00560ED9" w:rsidRDefault="007011AD" w:rsidP="007011AD">
      <w:pPr>
        <w:tabs>
          <w:tab w:val="right" w:pos="8498"/>
        </w:tabs>
        <w:spacing w:after="0"/>
        <w:jc w:val="both"/>
        <w:rPr>
          <w:rFonts w:ascii="Arial" w:hAnsi="Arial" w:cs="Arial"/>
          <w:b/>
        </w:rPr>
      </w:pPr>
      <w:r w:rsidRPr="00560ED9">
        <w:rPr>
          <w:rFonts w:ascii="Arial" w:hAnsi="Arial" w:cs="Arial"/>
          <w:highlight w:val="yellow"/>
        </w:rPr>
        <w:t>[SECCIÓN 3]</w:t>
      </w:r>
      <w:r w:rsidR="006D45A8">
        <w:rPr>
          <w:rFonts w:ascii="Arial" w:hAnsi="Arial" w:cs="Arial"/>
        </w:rPr>
        <w:t xml:space="preserve"> </w:t>
      </w:r>
      <w:r w:rsidRPr="00560ED9">
        <w:rPr>
          <w:rFonts w:ascii="Arial" w:hAnsi="Arial" w:cs="Arial"/>
          <w:b/>
        </w:rPr>
        <w:t>1.1.1 Dominio y rango de una relación</w:t>
      </w:r>
    </w:p>
    <w:p w14:paraId="6F44F1AF" w14:textId="77777777" w:rsidR="005960D7" w:rsidRDefault="005960D7" w:rsidP="00C62F25">
      <w:pPr>
        <w:tabs>
          <w:tab w:val="right" w:pos="8498"/>
        </w:tabs>
        <w:spacing w:after="0"/>
        <w:jc w:val="both"/>
        <w:rPr>
          <w:rFonts w:ascii="Arial" w:eastAsiaTheme="minorEastAsia" w:hAnsi="Arial" w:cs="Arial"/>
        </w:rPr>
      </w:pPr>
    </w:p>
    <w:p w14:paraId="3E95A914" w14:textId="45702451" w:rsidR="00343309" w:rsidRDefault="00343309" w:rsidP="00C62F25">
      <w:pPr>
        <w:tabs>
          <w:tab w:val="right" w:pos="8498"/>
        </w:tabs>
        <w:spacing w:after="0"/>
        <w:jc w:val="both"/>
        <w:rPr>
          <w:rFonts w:ascii="Arial" w:eastAsiaTheme="minorEastAsia" w:hAnsi="Arial" w:cs="Arial"/>
        </w:rPr>
      </w:pPr>
      <w:r w:rsidRPr="00560ED9">
        <w:rPr>
          <w:rFonts w:ascii="Arial" w:eastAsiaTheme="minorEastAsia" w:hAnsi="Arial" w:cs="Arial"/>
        </w:rPr>
        <w:t>Los elementos de una relación son</w:t>
      </w:r>
      <w:r w:rsidR="009367A5">
        <w:rPr>
          <w:rFonts w:ascii="Arial" w:eastAsiaTheme="minorEastAsia" w:hAnsi="Arial" w:cs="Arial"/>
        </w:rPr>
        <w:t xml:space="preserve"> el conjunto de salida, el conjunto de llegada, </w:t>
      </w:r>
      <w:r w:rsidRPr="00560ED9">
        <w:rPr>
          <w:rFonts w:ascii="Arial" w:eastAsiaTheme="minorEastAsia" w:hAnsi="Arial" w:cs="Arial"/>
        </w:rPr>
        <w:t>el do</w:t>
      </w:r>
      <w:r w:rsidR="009367A5">
        <w:rPr>
          <w:rFonts w:ascii="Arial" w:eastAsiaTheme="minorEastAsia" w:hAnsi="Arial" w:cs="Arial"/>
        </w:rPr>
        <w:t>minio y el rango de la relación.</w:t>
      </w:r>
    </w:p>
    <w:p w14:paraId="42F8BE16" w14:textId="77777777" w:rsidR="005960D7" w:rsidRPr="00560ED9" w:rsidRDefault="005960D7" w:rsidP="00C62F25">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88"/>
        <w:gridCol w:w="6340"/>
      </w:tblGrid>
      <w:tr w:rsidR="00C62F25" w:rsidRPr="00560ED9" w14:paraId="11F9551F" w14:textId="77777777" w:rsidTr="007D6A90">
        <w:tc>
          <w:tcPr>
            <w:tcW w:w="8978" w:type="dxa"/>
            <w:gridSpan w:val="2"/>
            <w:shd w:val="clear" w:color="auto" w:fill="000000" w:themeFill="text1"/>
          </w:tcPr>
          <w:p w14:paraId="0C0409D1" w14:textId="77777777" w:rsidR="00C62F25" w:rsidRPr="00560ED9" w:rsidRDefault="00C62F25" w:rsidP="007D6A90">
            <w:pPr>
              <w:jc w:val="center"/>
              <w:rPr>
                <w:rFonts w:ascii="Arial" w:hAnsi="Arial" w:cs="Arial"/>
                <w:b/>
                <w:color w:val="000000"/>
                <w:sz w:val="24"/>
                <w:szCs w:val="24"/>
              </w:rPr>
            </w:pPr>
            <w:r w:rsidRPr="00560ED9">
              <w:rPr>
                <w:rFonts w:ascii="Arial" w:hAnsi="Arial" w:cs="Arial"/>
                <w:b/>
                <w:color w:val="FFFFFF" w:themeColor="background1"/>
                <w:sz w:val="24"/>
                <w:szCs w:val="24"/>
              </w:rPr>
              <w:lastRenderedPageBreak/>
              <w:t>Destacado</w:t>
            </w:r>
            <w:r w:rsidRPr="00560ED9">
              <w:rPr>
                <w:rFonts w:ascii="Arial" w:hAnsi="Arial" w:cs="Arial"/>
                <w:b/>
                <w:color w:val="FFFFFF" w:themeColor="background1"/>
              </w:rPr>
              <w:t xml:space="preserve"> </w:t>
            </w:r>
          </w:p>
        </w:tc>
      </w:tr>
      <w:tr w:rsidR="00C62F25" w:rsidRPr="00560ED9" w14:paraId="215A7FCA" w14:textId="77777777" w:rsidTr="007D6A90">
        <w:tc>
          <w:tcPr>
            <w:tcW w:w="2518" w:type="dxa"/>
          </w:tcPr>
          <w:p w14:paraId="25434797"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11E456F" w14:textId="77777777" w:rsidR="00C62F25" w:rsidRPr="00560ED9" w:rsidRDefault="00C62F25" w:rsidP="007D6A90">
            <w:pPr>
              <w:rPr>
                <w:rFonts w:ascii="Arial" w:hAnsi="Arial" w:cs="Arial"/>
                <w:b/>
                <w:color w:val="000000"/>
                <w:sz w:val="24"/>
                <w:szCs w:val="24"/>
              </w:rPr>
            </w:pPr>
            <w:r w:rsidRPr="00560ED9">
              <w:rPr>
                <w:rFonts w:ascii="Arial" w:hAnsi="Arial" w:cs="Arial"/>
                <w:b/>
                <w:color w:val="000000"/>
                <w:sz w:val="24"/>
                <w:szCs w:val="24"/>
              </w:rPr>
              <w:t xml:space="preserve">Dominio y rango de una relación </w:t>
            </w:r>
          </w:p>
        </w:tc>
      </w:tr>
      <w:tr w:rsidR="00C62F25" w:rsidRPr="00560ED9" w14:paraId="5F19D616" w14:textId="77777777" w:rsidTr="007D6A90">
        <w:tc>
          <w:tcPr>
            <w:tcW w:w="2518" w:type="dxa"/>
          </w:tcPr>
          <w:p w14:paraId="27E53D04" w14:textId="77777777" w:rsidR="00C62F25" w:rsidRPr="00560ED9" w:rsidRDefault="00C62F25" w:rsidP="007D6A9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0628F5F" w14:textId="1E56F98C" w:rsidR="00C62F25" w:rsidRPr="00560ED9" w:rsidRDefault="00C62F25" w:rsidP="007D6A90">
            <w:pPr>
              <w:tabs>
                <w:tab w:val="right" w:pos="8498"/>
              </w:tabs>
              <w:jc w:val="both"/>
              <w:rPr>
                <w:rFonts w:ascii="Arial" w:eastAsiaTheme="minorEastAsia" w:hAnsi="Arial" w:cs="Arial"/>
              </w:rPr>
            </w:pPr>
            <w:r w:rsidRPr="00560ED9">
              <w:rPr>
                <w:rFonts w:ascii="Arial" w:hAnsi="Arial" w:cs="Arial"/>
              </w:rPr>
              <w:t xml:space="preserve">Dada una relación 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w:t>
            </w:r>
            <w:commentRangeStart w:id="91"/>
            <w:r w:rsidRPr="00560ED9">
              <w:rPr>
                <w:rFonts w:ascii="Arial" w:eastAsiaTheme="minorEastAsia" w:hAnsi="Arial" w:cs="Arial"/>
              </w:rPr>
              <w:t xml:space="preserve">se define </w:t>
            </w:r>
            <w:r w:rsidRPr="00560ED9">
              <w:rPr>
                <w:rFonts w:ascii="Arial" w:eastAsiaTheme="minorEastAsia" w:hAnsi="Arial" w:cs="Arial"/>
                <w:b/>
              </w:rPr>
              <w:t xml:space="preserve">el </w:t>
            </w:r>
            <w:commentRangeEnd w:id="91"/>
            <w:r w:rsidR="005960D7">
              <w:rPr>
                <w:rStyle w:val="Refdecomentario"/>
                <w:rFonts w:ascii="Calibri" w:eastAsia="Calibri" w:hAnsi="Calibri" w:cs="Times New Roman"/>
              </w:rPr>
              <w:commentReference w:id="91"/>
            </w:r>
            <w:r w:rsidRPr="00560ED9">
              <w:rPr>
                <w:rFonts w:ascii="Arial" w:eastAsiaTheme="minorEastAsia" w:hAnsi="Arial" w:cs="Arial"/>
                <w:b/>
              </w:rPr>
              <w:t xml:space="preserve">dominio de la </w:t>
            </w:r>
            <w:commentRangeStart w:id="92"/>
            <w:r w:rsidRPr="00560ED9">
              <w:rPr>
                <w:rFonts w:ascii="Arial" w:eastAsiaTheme="minorEastAsia" w:hAnsi="Arial" w:cs="Arial"/>
                <w:b/>
              </w:rPr>
              <w:t>relación</w:t>
            </w:r>
            <w:r w:rsidRPr="00560ED9">
              <w:rPr>
                <w:rFonts w:ascii="Arial" w:eastAsiaTheme="minorEastAsia" w:hAnsi="Arial" w:cs="Arial"/>
              </w:rPr>
              <w:t xml:space="preserve"> (</w:t>
            </w:r>
            <m:oMath>
              <m:r>
                <w:rPr>
                  <w:rFonts w:ascii="Cambria Math" w:eastAsiaTheme="minorEastAsia" w:hAnsi="Cambria Math" w:cs="Arial"/>
                </w:rPr>
                <m:t>Dom R</m:t>
              </m:r>
            </m:oMath>
            <w:r w:rsidRPr="00560ED9">
              <w:rPr>
                <w:rFonts w:ascii="Arial" w:eastAsiaTheme="minorEastAsia" w:hAnsi="Arial" w:cs="Arial"/>
              </w:rPr>
              <w:t xml:space="preserve">), </w:t>
            </w:r>
            <w:commentRangeEnd w:id="92"/>
            <w:r w:rsidR="005960D7">
              <w:rPr>
                <w:rStyle w:val="Refdecomentario"/>
                <w:rFonts w:ascii="Calibri" w:eastAsia="Calibri" w:hAnsi="Calibri" w:cs="Times New Roman"/>
              </w:rPr>
              <w:commentReference w:id="92"/>
            </w:r>
            <w:r w:rsidRPr="00560ED9">
              <w:rPr>
                <w:rFonts w:ascii="Arial" w:eastAsiaTheme="minorEastAsia" w:hAnsi="Arial" w:cs="Arial"/>
              </w:rPr>
              <w:t xml:space="preserve">como el conjunto de todas las primeras componentes de las parejas que pertenecen a la relación, es </w:t>
            </w:r>
            <w:commentRangeStart w:id="93"/>
            <w:r w:rsidRPr="00560ED9">
              <w:rPr>
                <w:rFonts w:ascii="Arial" w:eastAsiaTheme="minorEastAsia" w:hAnsi="Arial" w:cs="Arial"/>
              </w:rPr>
              <w:t>decir</w:t>
            </w:r>
            <w:commentRangeEnd w:id="93"/>
            <w:r w:rsidR="009C0290">
              <w:rPr>
                <w:rStyle w:val="Refdecomentario"/>
                <w:rFonts w:ascii="Calibri" w:eastAsia="Calibri" w:hAnsi="Calibri" w:cs="Times New Roman"/>
              </w:rPr>
              <w:commentReference w:id="93"/>
            </w:r>
            <w:r w:rsidRPr="00560ED9">
              <w:rPr>
                <w:rFonts w:ascii="Arial" w:eastAsiaTheme="minorEastAsia" w:hAnsi="Arial" w:cs="Arial"/>
              </w:rPr>
              <w:t xml:space="preserve"> todos los elementos de </w:t>
            </w:r>
            <m:oMath>
              <m:r>
                <w:rPr>
                  <w:rFonts w:ascii="Cambria Math" w:eastAsiaTheme="minorEastAsia" w:hAnsi="Cambria Math" w:cs="Arial"/>
                </w:rPr>
                <m:t>A</m:t>
              </m:r>
            </m:oMath>
            <w:r w:rsidRPr="00560ED9">
              <w:rPr>
                <w:rFonts w:ascii="Arial" w:eastAsiaTheme="minorEastAsia" w:hAnsi="Arial" w:cs="Arial"/>
              </w:rPr>
              <w:t xml:space="preserve"> que están </w:t>
            </w:r>
            <w:commentRangeStart w:id="94"/>
            <w:r w:rsidRPr="006D45A8">
              <w:rPr>
                <w:rFonts w:ascii="Arial" w:eastAsiaTheme="minorEastAsia" w:hAnsi="Arial" w:cs="Arial"/>
                <w:strike/>
              </w:rPr>
              <w:t>en la</w:t>
            </w:r>
            <w:r w:rsidRPr="00560ED9">
              <w:rPr>
                <w:rFonts w:ascii="Arial" w:eastAsiaTheme="minorEastAsia" w:hAnsi="Arial" w:cs="Arial"/>
              </w:rPr>
              <w:t xml:space="preserve"> </w:t>
            </w:r>
            <w:commentRangeEnd w:id="94"/>
            <w:r w:rsidR="005960D7">
              <w:rPr>
                <w:rStyle w:val="Refdecomentario"/>
                <w:rFonts w:ascii="Calibri" w:eastAsia="Calibri" w:hAnsi="Calibri" w:cs="Times New Roman"/>
              </w:rPr>
              <w:commentReference w:id="94"/>
            </w:r>
            <w:r w:rsidRPr="00560ED9">
              <w:rPr>
                <w:rFonts w:ascii="Arial" w:eastAsiaTheme="minorEastAsia" w:hAnsi="Arial" w:cs="Arial"/>
              </w:rPr>
              <w:t xml:space="preserve">relacionados </w:t>
            </w:r>
            <w:commentRangeStart w:id="95"/>
            <w:r w:rsidRPr="00560ED9">
              <w:rPr>
                <w:rFonts w:ascii="Arial" w:eastAsiaTheme="minorEastAsia" w:hAnsi="Arial" w:cs="Arial"/>
              </w:rPr>
              <w:t xml:space="preserve">por lo menos con </w:t>
            </w:r>
            <w:commentRangeEnd w:id="95"/>
            <w:r w:rsidR="009C0290">
              <w:rPr>
                <w:rStyle w:val="Refdecomentario"/>
                <w:rFonts w:ascii="Calibri" w:eastAsia="Calibri" w:hAnsi="Calibri" w:cs="Times New Roman"/>
              </w:rPr>
              <w:commentReference w:id="95"/>
            </w:r>
            <w:r w:rsidRPr="00560ED9">
              <w:rPr>
                <w:rFonts w:ascii="Arial" w:eastAsiaTheme="minorEastAsia" w:hAnsi="Arial" w:cs="Arial"/>
              </w:rPr>
              <w:t xml:space="preserve">un elemento de </w:t>
            </w:r>
            <m:oMath>
              <m:r>
                <w:rPr>
                  <w:rFonts w:ascii="Cambria Math" w:eastAsiaTheme="minorEastAsia" w:hAnsi="Cambria Math" w:cs="Arial"/>
                </w:rPr>
                <m:t>B</m:t>
              </m:r>
            </m:oMath>
            <w:r w:rsidRPr="00560ED9">
              <w:rPr>
                <w:rFonts w:ascii="Arial" w:eastAsiaTheme="minorEastAsia" w:hAnsi="Arial" w:cs="Arial"/>
              </w:rPr>
              <w:t xml:space="preserve">. </w:t>
            </w:r>
          </w:p>
          <w:p w14:paraId="0022E13B" w14:textId="6A036194" w:rsidR="00C62F25" w:rsidRPr="00560ED9" w:rsidRDefault="00C62F25" w:rsidP="007D6A90">
            <w:pPr>
              <w:tabs>
                <w:tab w:val="right" w:pos="8498"/>
              </w:tabs>
              <w:jc w:val="both"/>
              <w:rPr>
                <w:rFonts w:ascii="Arial" w:eastAsiaTheme="minorEastAsia" w:hAnsi="Arial" w:cs="Arial"/>
              </w:rPr>
            </w:pPr>
            <w:commentRangeStart w:id="96"/>
            <w:r w:rsidRPr="00560ED9">
              <w:rPr>
                <w:rFonts w:ascii="Arial" w:eastAsiaTheme="minorEastAsia" w:hAnsi="Arial" w:cs="Arial"/>
                <w:b/>
              </w:rPr>
              <w:t>El</w:t>
            </w:r>
            <w:commentRangeEnd w:id="96"/>
            <w:r w:rsidR="006D45A8">
              <w:rPr>
                <w:rStyle w:val="Refdecomentario"/>
                <w:rFonts w:ascii="Calibri" w:eastAsia="Calibri" w:hAnsi="Calibri" w:cs="Times New Roman"/>
              </w:rPr>
              <w:commentReference w:id="96"/>
            </w:r>
            <w:r w:rsidRPr="00560ED9">
              <w:rPr>
                <w:rFonts w:ascii="Arial" w:eastAsiaTheme="minorEastAsia" w:hAnsi="Arial" w:cs="Arial"/>
                <w:b/>
              </w:rPr>
              <w:t xml:space="preserve"> rango de la </w:t>
            </w:r>
            <w:commentRangeStart w:id="97"/>
            <w:r w:rsidRPr="00560ED9">
              <w:rPr>
                <w:rFonts w:ascii="Arial" w:eastAsiaTheme="minorEastAsia" w:hAnsi="Arial" w:cs="Arial"/>
                <w:b/>
              </w:rPr>
              <w:t>relación</w:t>
            </w:r>
            <w:r w:rsidRPr="00560ED9">
              <w:rPr>
                <w:rFonts w:ascii="Arial" w:eastAsiaTheme="minorEastAsia" w:hAnsi="Arial" w:cs="Arial"/>
              </w:rPr>
              <w:t xml:space="preserve"> </w:t>
            </w:r>
            <m:oMath>
              <m:d>
                <m:dPr>
                  <m:ctrlPr>
                    <w:rPr>
                      <w:rFonts w:ascii="Cambria Math" w:eastAsiaTheme="minorEastAsia" w:hAnsi="Cambria Math" w:cs="Arial"/>
                      <w:i/>
                    </w:rPr>
                  </m:ctrlPr>
                </m:dPr>
                <m:e>
                  <m:r>
                    <w:rPr>
                      <w:rFonts w:ascii="Cambria Math" w:eastAsiaTheme="minorEastAsia" w:hAnsi="Cambria Math" w:cs="Arial"/>
                    </w:rPr>
                    <m:t>RangR</m:t>
                  </m:r>
                </m:e>
              </m:d>
              <m:r>
                <w:rPr>
                  <w:rFonts w:ascii="Cambria Math" w:eastAsiaTheme="minorEastAsia" w:hAnsi="Cambria Math" w:cs="Arial"/>
                </w:rPr>
                <m:t xml:space="preserve"> </m:t>
              </m:r>
            </m:oMath>
            <w:r w:rsidRPr="00560ED9">
              <w:rPr>
                <w:rFonts w:ascii="Arial" w:eastAsiaTheme="minorEastAsia" w:hAnsi="Arial" w:cs="Arial"/>
              </w:rPr>
              <w:t xml:space="preserve"> es el conjunto el de todas las segundas componentes de la relación, es decir, es el conjunto de todos los elementos de </w:t>
            </w:r>
            <m:oMath>
              <m:r>
                <w:rPr>
                  <w:rFonts w:ascii="Cambria Math" w:eastAsiaTheme="minorEastAsia" w:hAnsi="Cambria Math" w:cs="Arial"/>
                </w:rPr>
                <m:t>B</m:t>
              </m:r>
            </m:oMath>
            <w:r w:rsidRPr="00560ED9">
              <w:rPr>
                <w:rFonts w:ascii="Arial" w:eastAsiaTheme="minorEastAsia" w:hAnsi="Arial" w:cs="Arial"/>
              </w:rPr>
              <w:t xml:space="preserve"> que son relacionados por lo menos </w:t>
            </w:r>
            <w:r w:rsidRPr="00467F54">
              <w:rPr>
                <w:rFonts w:ascii="Arial" w:eastAsiaTheme="minorEastAsia" w:hAnsi="Arial" w:cs="Arial"/>
                <w:strike/>
              </w:rPr>
              <w:t>con</w:t>
            </w:r>
            <w:r w:rsidRPr="00560ED9">
              <w:rPr>
                <w:rFonts w:ascii="Arial" w:eastAsiaTheme="minorEastAsia" w:hAnsi="Arial" w:cs="Arial"/>
              </w:rPr>
              <w:t xml:space="preserve"> un elemento del conjunto A</w:t>
            </w:r>
            <w:r w:rsidR="00D30F0E" w:rsidRPr="00560ED9">
              <w:rPr>
                <w:rFonts w:ascii="Arial" w:eastAsiaTheme="minorEastAsia" w:hAnsi="Arial" w:cs="Arial"/>
              </w:rPr>
              <w:t>.</w:t>
            </w:r>
            <w:commentRangeEnd w:id="97"/>
            <w:r w:rsidR="00467F54">
              <w:rPr>
                <w:rStyle w:val="Refdecomentario"/>
                <w:rFonts w:ascii="Calibri" w:eastAsia="Calibri" w:hAnsi="Calibri" w:cs="Times New Roman"/>
              </w:rPr>
              <w:commentReference w:id="97"/>
            </w:r>
          </w:p>
          <w:p w14:paraId="5527489F" w14:textId="77777777" w:rsidR="00C62F25" w:rsidRPr="00560ED9" w:rsidRDefault="00C62F25" w:rsidP="007D6A90">
            <w:pPr>
              <w:tabs>
                <w:tab w:val="right" w:pos="8498"/>
              </w:tabs>
              <w:jc w:val="both"/>
              <w:rPr>
                <w:rFonts w:ascii="Arial" w:hAnsi="Arial" w:cs="Arial"/>
                <w:color w:val="000000"/>
                <w:sz w:val="24"/>
                <w:szCs w:val="24"/>
              </w:rPr>
            </w:pPr>
          </w:p>
        </w:tc>
      </w:tr>
    </w:tbl>
    <w:p w14:paraId="1C110736" w14:textId="77777777" w:rsidR="007011AD" w:rsidRPr="00560ED9" w:rsidRDefault="007011AD" w:rsidP="007011AD">
      <w:pPr>
        <w:tabs>
          <w:tab w:val="right" w:pos="8498"/>
        </w:tabs>
        <w:spacing w:after="0"/>
        <w:jc w:val="both"/>
        <w:rPr>
          <w:rFonts w:ascii="Arial" w:hAnsi="Arial" w:cs="Arial"/>
          <w:b/>
        </w:rPr>
      </w:pPr>
    </w:p>
    <w:p w14:paraId="6F2B0691" w14:textId="21EBFEE9" w:rsidR="00395314" w:rsidRPr="00560ED9" w:rsidRDefault="00395314" w:rsidP="007011AD">
      <w:pPr>
        <w:tabs>
          <w:tab w:val="right" w:pos="8498"/>
        </w:tabs>
        <w:spacing w:after="0"/>
        <w:jc w:val="both"/>
        <w:rPr>
          <w:rFonts w:ascii="Arial" w:eastAsiaTheme="minorEastAsia" w:hAnsi="Arial" w:cs="Arial"/>
        </w:rPr>
      </w:pPr>
      <w:r w:rsidRPr="00560ED9">
        <w:rPr>
          <w:rFonts w:ascii="Arial" w:eastAsiaTheme="minorEastAsia" w:hAnsi="Arial" w:cs="Arial"/>
          <w:b/>
        </w:rPr>
        <w:t>En el ejemplo 1</w:t>
      </w:r>
      <w:commentRangeStart w:id="98"/>
      <w:r w:rsidRPr="00560ED9">
        <w:rPr>
          <w:rFonts w:ascii="Arial" w:eastAsiaTheme="minorEastAsia" w:hAnsi="Arial" w:cs="Arial"/>
        </w:rPr>
        <w:t>.</w:t>
      </w:r>
      <w:commentRangeEnd w:id="98"/>
      <w:r w:rsidR="006D45A8">
        <w:rPr>
          <w:rStyle w:val="Refdecomentario"/>
          <w:rFonts w:ascii="Calibri" w:eastAsia="Calibri" w:hAnsi="Calibri" w:cs="Times New Roman"/>
          <w:lang w:val="es-MX"/>
        </w:rPr>
        <w:commentReference w:id="98"/>
      </w:r>
    </w:p>
    <w:p w14:paraId="66E90BF8" w14:textId="77777777" w:rsidR="00AB5800" w:rsidRPr="00560ED9" w:rsidRDefault="00AB5800" w:rsidP="007011A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AB5800" w:rsidRPr="00560ED9" w14:paraId="59714C5B" w14:textId="77777777" w:rsidTr="00AB5800">
        <w:tc>
          <w:tcPr>
            <w:tcW w:w="9054" w:type="dxa"/>
            <w:gridSpan w:val="2"/>
            <w:shd w:val="clear" w:color="auto" w:fill="0D0D0D" w:themeFill="text1" w:themeFillTint="F2"/>
          </w:tcPr>
          <w:p w14:paraId="7839B8BE" w14:textId="77777777" w:rsidR="00AB5800" w:rsidRPr="00560ED9" w:rsidRDefault="00AB5800" w:rsidP="00AB5800">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AB5800" w:rsidRPr="00560ED9" w14:paraId="4DD39855" w14:textId="77777777" w:rsidTr="00AB5800">
        <w:tc>
          <w:tcPr>
            <w:tcW w:w="1384" w:type="dxa"/>
          </w:tcPr>
          <w:p w14:paraId="6A8B184C" w14:textId="77777777" w:rsidR="00AB5800" w:rsidRPr="00560ED9" w:rsidRDefault="00AB5800" w:rsidP="00AB5800">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300242" w14:textId="29ACC4BD" w:rsidR="00AB5800" w:rsidRPr="00560ED9" w:rsidRDefault="00AB5800" w:rsidP="00AB5800">
            <w:pPr>
              <w:rPr>
                <w:rFonts w:ascii="Arial" w:hAnsi="Arial" w:cs="Arial"/>
                <w:b/>
                <w:color w:val="000000"/>
                <w:sz w:val="18"/>
                <w:szCs w:val="18"/>
              </w:rPr>
            </w:pPr>
            <w:r w:rsidRPr="00560ED9">
              <w:rPr>
                <w:rFonts w:ascii="Arial" w:hAnsi="Arial" w:cs="Arial"/>
                <w:color w:val="000000"/>
              </w:rPr>
              <w:t>MA_11_02_IMG0</w:t>
            </w:r>
            <w:r w:rsidR="00343309" w:rsidRPr="00560ED9">
              <w:rPr>
                <w:rFonts w:ascii="Arial" w:hAnsi="Arial" w:cs="Arial"/>
                <w:color w:val="000000"/>
              </w:rPr>
              <w:t>9</w:t>
            </w:r>
          </w:p>
        </w:tc>
      </w:tr>
      <w:tr w:rsidR="00AB5800" w:rsidRPr="00560ED9" w14:paraId="23D33C93" w14:textId="77777777" w:rsidTr="00AB5800">
        <w:tc>
          <w:tcPr>
            <w:tcW w:w="1384" w:type="dxa"/>
          </w:tcPr>
          <w:p w14:paraId="4987E68B"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Descripción</w:t>
            </w:r>
          </w:p>
        </w:tc>
        <w:tc>
          <w:tcPr>
            <w:tcW w:w="7670" w:type="dxa"/>
          </w:tcPr>
          <w:p w14:paraId="7DA45163" w14:textId="79E76316" w:rsidR="00AB5800" w:rsidRPr="00560ED9" w:rsidRDefault="005B1278" w:rsidP="00AB5800">
            <w:pPr>
              <w:rPr>
                <w:rFonts w:ascii="Arial" w:hAnsi="Arial" w:cs="Arial"/>
                <w:color w:val="000000"/>
              </w:rPr>
            </w:pPr>
            <w:commentRangeStart w:id="99"/>
            <w:r w:rsidRPr="005B1278">
              <w:rPr>
                <w:rFonts w:ascii="Arial" w:hAnsi="Arial" w:cs="Arial"/>
                <w:color w:val="000000"/>
              </w:rPr>
              <w:t>Es una  r</w:t>
            </w:r>
            <w:commentRangeEnd w:id="99"/>
            <w:r w:rsidR="001E6384">
              <w:rPr>
                <w:rStyle w:val="Refdecomentario"/>
                <w:rFonts w:ascii="Calibri" w:eastAsia="Calibri" w:hAnsi="Calibri" w:cs="Times New Roman"/>
              </w:rPr>
              <w:commentReference w:id="99"/>
            </w:r>
            <w:r w:rsidRPr="005B1278">
              <w:rPr>
                <w:rFonts w:ascii="Arial" w:hAnsi="Arial" w:cs="Arial"/>
                <w:color w:val="000000"/>
              </w:rPr>
              <w:t>ecopilación de los diagramas sagitales de las  IMG02 hasta IMG06</w:t>
            </w:r>
          </w:p>
        </w:tc>
      </w:tr>
      <w:tr w:rsidR="00AB5800" w:rsidRPr="00560ED9" w14:paraId="4242FBA3" w14:textId="77777777" w:rsidTr="00AB5800">
        <w:tc>
          <w:tcPr>
            <w:tcW w:w="1384" w:type="dxa"/>
          </w:tcPr>
          <w:p w14:paraId="79C7A5BF"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B2E8220" w14:textId="08BCA351" w:rsidR="00AB5800" w:rsidRPr="00560ED9" w:rsidRDefault="00AB5800" w:rsidP="00AB5800">
            <w:pPr>
              <w:rPr>
                <w:rFonts w:ascii="Arial" w:hAnsi="Arial" w:cs="Arial"/>
                <w:color w:val="000000"/>
              </w:rPr>
            </w:pPr>
            <w:r w:rsidRPr="00560ED9">
              <w:rPr>
                <w:rFonts w:ascii="Arial" w:eastAsiaTheme="minorEastAsia" w:hAnsi="Arial" w:cs="Arial"/>
                <w:noProof/>
                <w:lang w:val="es-CO" w:eastAsia="es-CO"/>
              </w:rPr>
              <w:drawing>
                <wp:inline distT="0" distB="0" distL="0" distR="0" wp14:anchorId="47D20356" wp14:editId="4B7DA811">
                  <wp:extent cx="4382135" cy="664451"/>
                  <wp:effectExtent l="0" t="0" r="0" b="0"/>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AB5800" w:rsidRPr="00560ED9" w14:paraId="32BE42CC" w14:textId="77777777" w:rsidTr="00AB5800">
        <w:tc>
          <w:tcPr>
            <w:tcW w:w="1384" w:type="dxa"/>
          </w:tcPr>
          <w:p w14:paraId="1EBC795A" w14:textId="77777777" w:rsidR="00AB5800" w:rsidRPr="00560ED9" w:rsidRDefault="00AB5800" w:rsidP="00AB5800">
            <w:pPr>
              <w:rPr>
                <w:rFonts w:ascii="Arial" w:hAnsi="Arial" w:cs="Arial"/>
                <w:color w:val="000000"/>
              </w:rPr>
            </w:pPr>
            <w:r w:rsidRPr="00560ED9">
              <w:rPr>
                <w:rFonts w:ascii="Arial" w:hAnsi="Arial" w:cs="Arial"/>
                <w:b/>
                <w:color w:val="000000"/>
                <w:sz w:val="18"/>
                <w:szCs w:val="18"/>
              </w:rPr>
              <w:t>Pie de imagen</w:t>
            </w:r>
          </w:p>
        </w:tc>
        <w:tc>
          <w:tcPr>
            <w:tcW w:w="7670" w:type="dxa"/>
          </w:tcPr>
          <w:p w14:paraId="3F884311" w14:textId="53583CFA" w:rsidR="00AB5800" w:rsidRPr="00560ED9" w:rsidRDefault="00AB5800" w:rsidP="00AB5800">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A={a,b,c}</m:t>
              </m:r>
            </m:oMath>
            <w:r w:rsidRPr="00560ED9">
              <w:rPr>
                <w:rFonts w:ascii="Arial" w:eastAsiaTheme="minorEastAsia" w:hAnsi="Arial" w:cs="Arial"/>
              </w:rPr>
              <w:t xml:space="preserve"> y el conjunto de llegada </w:t>
            </w:r>
            <m:oMath>
              <m:r>
                <w:rPr>
                  <w:rFonts w:ascii="Cambria Math" w:eastAsiaTheme="minorEastAsia" w:hAnsi="Cambria Math" w:cs="Arial"/>
                </w:rPr>
                <m:t>B={m,n}</m:t>
              </m:r>
            </m:oMath>
          </w:p>
          <w:p w14:paraId="6981C70E" w14:textId="77777777" w:rsidR="00AB5800" w:rsidRPr="00560ED9" w:rsidRDefault="00AB5800" w:rsidP="00AB5800">
            <w:pPr>
              <w:rPr>
                <w:rFonts w:ascii="Arial" w:hAnsi="Arial" w:cs="Arial"/>
                <w:color w:val="000000"/>
              </w:rPr>
            </w:pPr>
          </w:p>
        </w:tc>
      </w:tr>
    </w:tbl>
    <w:p w14:paraId="0207FAD7" w14:textId="234427EE" w:rsidR="002742C8" w:rsidRPr="00560ED9" w:rsidRDefault="002742C8" w:rsidP="007011AD">
      <w:pPr>
        <w:tabs>
          <w:tab w:val="right" w:pos="8498"/>
        </w:tabs>
        <w:spacing w:after="0"/>
        <w:jc w:val="both"/>
        <w:rPr>
          <w:rFonts w:ascii="Arial" w:eastAsiaTheme="minorEastAsia" w:hAnsi="Arial" w:cs="Arial"/>
        </w:rPr>
      </w:pPr>
    </w:p>
    <w:p w14:paraId="4EDFFAF8" w14:textId="17328B05" w:rsidR="00AB5800" w:rsidRPr="00560ED9" w:rsidRDefault="00395314" w:rsidP="0062205D">
      <w:pPr>
        <w:pStyle w:val="Prrafodelista"/>
        <w:numPr>
          <w:ilvl w:val="0"/>
          <w:numId w:val="1"/>
        </w:numPr>
        <w:tabs>
          <w:tab w:val="right" w:pos="8498"/>
        </w:tabs>
        <w:spacing w:after="0"/>
        <w:jc w:val="both"/>
        <w:rPr>
          <w:rFonts w:ascii="Arial" w:hAnsi="Arial" w:cs="Arial"/>
        </w:rPr>
      </w:pPr>
      <w:commentRangeStart w:id="100"/>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={a,b}</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={m,n}</m:t>
        </m:r>
      </m:oMath>
    </w:p>
    <w:p w14:paraId="01ABE885" w14:textId="1F4C48AA"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={a,b,c}</m:t>
        </m:r>
      </m:oMath>
      <w:r w:rsidRPr="00560ED9">
        <w:rPr>
          <w:rFonts w:ascii="Arial" w:eastAsiaTheme="minorEastAsia" w:hAnsi="Arial" w:cs="Arial"/>
        </w:rPr>
        <w:t xml:space="preserve"> y el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={m,n}</m:t>
        </m:r>
      </m:oMath>
    </w:p>
    <w:p w14:paraId="7B902A7A" w14:textId="31085C65" w:rsidR="00AB5800" w:rsidRPr="00560ED9" w:rsidRDefault="00395314" w:rsidP="0062205D">
      <w:pPr>
        <w:pStyle w:val="Prrafodelista"/>
        <w:numPr>
          <w:ilvl w:val="0"/>
          <w:numId w:val="1"/>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r>
          <w:rPr>
            <w:rFonts w:ascii="Cambria Math" w:hAnsi="Cambria Math" w:cs="Arial"/>
          </w:rPr>
          <m:t>={c}</m:t>
        </m:r>
      </m:oMath>
      <w:r w:rsidRPr="00560ED9">
        <w:rPr>
          <w:rFonts w:ascii="Arial" w:eastAsiaTheme="minorEastAsia" w:hAnsi="Arial" w:cs="Arial"/>
        </w:rPr>
        <w:t xml:space="preserve"> y el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={m,n}</m:t>
        </m:r>
      </m:oMath>
    </w:p>
    <w:p w14:paraId="64BA850D" w14:textId="090C0939" w:rsidR="00AB5800"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r>
          <w:rPr>
            <w:rFonts w:ascii="Cambria Math" w:hAnsi="Cambria Math" w:cs="Arial"/>
          </w:rPr>
          <m:t>={b}</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4</m:t>
            </m:r>
          </m:sub>
        </m:sSub>
        <m:r>
          <w:rPr>
            <w:rFonts w:ascii="Cambria Math" w:eastAsiaTheme="minorEastAsia" w:hAnsi="Cambria Math" w:cs="Arial"/>
          </w:rPr>
          <m:t>={n}</m:t>
        </m:r>
      </m:oMath>
    </w:p>
    <w:p w14:paraId="3FD9A1A5" w14:textId="2DCA9158" w:rsidR="00395314" w:rsidRPr="00560ED9" w:rsidRDefault="00395314" w:rsidP="0062205D">
      <w:pPr>
        <w:pStyle w:val="Prrafodelista"/>
        <w:numPr>
          <w:ilvl w:val="0"/>
          <w:numId w:val="1"/>
        </w:numPr>
        <w:tabs>
          <w:tab w:val="right" w:pos="8498"/>
        </w:tabs>
        <w:spacing w:after="0"/>
        <w:jc w:val="both"/>
        <w:rPr>
          <w:rFonts w:ascii="Arial" w:eastAsiaTheme="minorEastAsia"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r>
          <w:rPr>
            <w:rFonts w:ascii="Cambria Math" w:hAnsi="Cambria Math" w:cs="Arial"/>
          </w:rPr>
          <m:t>={a,b,c}</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p>
    <w:commentRangeEnd w:id="100"/>
    <w:p w14:paraId="6E6BA74B" w14:textId="77777777" w:rsidR="00395314" w:rsidRPr="00560ED9" w:rsidRDefault="001E6384" w:rsidP="00395314">
      <w:pPr>
        <w:tabs>
          <w:tab w:val="right" w:pos="8498"/>
        </w:tabs>
        <w:spacing w:after="0"/>
        <w:jc w:val="both"/>
        <w:rPr>
          <w:rFonts w:ascii="Arial" w:eastAsiaTheme="minorEastAsia" w:hAnsi="Arial" w:cs="Arial"/>
        </w:rPr>
      </w:pPr>
      <w:r>
        <w:rPr>
          <w:rStyle w:val="Refdecomentario"/>
          <w:rFonts w:ascii="Calibri" w:eastAsia="Calibri" w:hAnsi="Calibri" w:cs="Times New Roman"/>
          <w:lang w:val="es-MX"/>
        </w:rPr>
        <w:commentReference w:id="100"/>
      </w:r>
    </w:p>
    <w:p w14:paraId="27DE2000" w14:textId="77777777" w:rsidR="0084571A" w:rsidRPr="00560ED9" w:rsidRDefault="0084571A" w:rsidP="0084571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85"/>
        <w:gridCol w:w="6343"/>
      </w:tblGrid>
      <w:tr w:rsidR="0084571A" w:rsidRPr="00560ED9" w14:paraId="0009D652" w14:textId="77777777" w:rsidTr="007D6A90">
        <w:tc>
          <w:tcPr>
            <w:tcW w:w="8978" w:type="dxa"/>
            <w:gridSpan w:val="2"/>
            <w:shd w:val="clear" w:color="auto" w:fill="000000" w:themeFill="text1"/>
          </w:tcPr>
          <w:p w14:paraId="0F7E6C35" w14:textId="77777777" w:rsidR="0084571A" w:rsidRPr="00560ED9" w:rsidRDefault="0084571A" w:rsidP="007D6A90">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84571A" w:rsidRPr="00560ED9" w14:paraId="41A238B9" w14:textId="77777777" w:rsidTr="007D6A90">
        <w:tc>
          <w:tcPr>
            <w:tcW w:w="2518" w:type="dxa"/>
          </w:tcPr>
          <w:p w14:paraId="146FA996" w14:textId="77777777" w:rsidR="0084571A" w:rsidRPr="00560ED9" w:rsidRDefault="0084571A" w:rsidP="007D6A90">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1AC98FE6" w14:textId="400E4B24" w:rsidR="0084571A" w:rsidRPr="00560ED9" w:rsidRDefault="0084571A" w:rsidP="007D6A90">
            <w:pPr>
              <w:tabs>
                <w:tab w:val="right" w:pos="8498"/>
              </w:tabs>
              <w:jc w:val="both"/>
              <w:rPr>
                <w:rFonts w:ascii="Arial" w:hAnsi="Arial" w:cs="Arial"/>
                <w:color w:val="000000"/>
                <w:sz w:val="24"/>
                <w:szCs w:val="24"/>
              </w:rPr>
            </w:pPr>
            <w:r w:rsidRPr="00560ED9">
              <w:rPr>
                <w:rFonts w:ascii="Arial" w:hAnsi="Arial" w:cs="Arial"/>
                <w:color w:val="000000"/>
                <w:sz w:val="24"/>
                <w:szCs w:val="24"/>
              </w:rPr>
              <w:t>Dos relacion</w:t>
            </w:r>
            <w:r w:rsidR="001E6384">
              <w:rPr>
                <w:rFonts w:ascii="Arial" w:hAnsi="Arial" w:cs="Arial"/>
                <w:color w:val="000000"/>
                <w:sz w:val="24"/>
                <w:szCs w:val="24"/>
              </w:rPr>
              <w:t xml:space="preserve">es </w:t>
            </w:r>
            <w:commentRangeStart w:id="101"/>
            <w:r w:rsidR="001E6384">
              <w:rPr>
                <w:rFonts w:ascii="Arial" w:hAnsi="Arial" w:cs="Arial"/>
                <w:color w:val="000000"/>
                <w:sz w:val="24"/>
                <w:szCs w:val="24"/>
              </w:rPr>
              <w:t>que tienen</w:t>
            </w:r>
            <w:commentRangeEnd w:id="101"/>
            <w:r w:rsidR="001E6384">
              <w:rPr>
                <w:rStyle w:val="Refdecomentario"/>
                <w:rFonts w:ascii="Calibri" w:eastAsia="Calibri" w:hAnsi="Calibri" w:cs="Times New Roman"/>
              </w:rPr>
              <w:commentReference w:id="101"/>
            </w:r>
            <w:r w:rsidR="001E6384">
              <w:rPr>
                <w:rFonts w:ascii="Arial" w:hAnsi="Arial" w:cs="Arial"/>
                <w:color w:val="000000"/>
                <w:sz w:val="24"/>
                <w:szCs w:val="24"/>
              </w:rPr>
              <w:t xml:space="preserve"> el mismo dominio </w:t>
            </w:r>
            <w:r w:rsidRPr="00560ED9">
              <w:rPr>
                <w:rFonts w:ascii="Arial" w:hAnsi="Arial" w:cs="Arial"/>
                <w:color w:val="000000"/>
                <w:sz w:val="24"/>
                <w:szCs w:val="24"/>
              </w:rPr>
              <w:t>y el mismo rango</w:t>
            </w:r>
            <w:commentRangeStart w:id="102"/>
            <w:r w:rsidRPr="00560ED9">
              <w:rPr>
                <w:rFonts w:ascii="Arial" w:hAnsi="Arial" w:cs="Arial"/>
                <w:color w:val="000000"/>
                <w:sz w:val="24"/>
                <w:szCs w:val="24"/>
              </w:rPr>
              <w:t xml:space="preserve">, no </w:t>
            </w:r>
            <w:commentRangeEnd w:id="102"/>
            <w:r w:rsidR="001E6384">
              <w:rPr>
                <w:rStyle w:val="Refdecomentario"/>
                <w:rFonts w:ascii="Calibri" w:eastAsia="Calibri" w:hAnsi="Calibri" w:cs="Times New Roman"/>
              </w:rPr>
              <w:commentReference w:id="102"/>
            </w:r>
            <w:r w:rsidRPr="00560ED9">
              <w:rPr>
                <w:rFonts w:ascii="Arial" w:hAnsi="Arial" w:cs="Arial"/>
                <w:color w:val="000000"/>
                <w:sz w:val="24"/>
                <w:szCs w:val="24"/>
              </w:rPr>
              <w:t xml:space="preserve">necesariamente </w:t>
            </w:r>
            <w:commentRangeStart w:id="103"/>
            <w:r w:rsidRPr="001E6384">
              <w:rPr>
                <w:rFonts w:ascii="Arial" w:hAnsi="Arial" w:cs="Arial"/>
                <w:strike/>
                <w:color w:val="000000"/>
                <w:sz w:val="24"/>
                <w:szCs w:val="24"/>
              </w:rPr>
              <w:t>son</w:t>
            </w:r>
            <w:commentRangeEnd w:id="103"/>
            <w:r w:rsidR="001E6384" w:rsidRPr="001E6384">
              <w:rPr>
                <w:rStyle w:val="Refdecomentario"/>
                <w:rFonts w:ascii="Calibri" w:eastAsia="Calibri" w:hAnsi="Calibri" w:cs="Times New Roman"/>
                <w:strike/>
              </w:rPr>
              <w:commentReference w:id="103"/>
            </w:r>
            <w:r w:rsidRPr="00560ED9">
              <w:rPr>
                <w:rFonts w:ascii="Arial" w:hAnsi="Arial" w:cs="Arial"/>
                <w:color w:val="000000"/>
                <w:sz w:val="24"/>
                <w:szCs w:val="24"/>
              </w:rPr>
              <w:t xml:space="preserve">  iguales.</w:t>
            </w:r>
          </w:p>
        </w:tc>
      </w:tr>
    </w:tbl>
    <w:p w14:paraId="6ABF6C89" w14:textId="77777777" w:rsidR="0084571A" w:rsidRPr="00560ED9" w:rsidRDefault="0084571A" w:rsidP="00395314">
      <w:pPr>
        <w:tabs>
          <w:tab w:val="right" w:pos="8498"/>
        </w:tabs>
        <w:spacing w:after="0"/>
        <w:jc w:val="both"/>
        <w:rPr>
          <w:rFonts w:ascii="Arial" w:eastAsiaTheme="minorEastAsia" w:hAnsi="Arial" w:cs="Arial"/>
        </w:rPr>
      </w:pPr>
    </w:p>
    <w:p w14:paraId="32FDCE86" w14:textId="4DE8C245" w:rsidR="00395314" w:rsidRPr="00560ED9" w:rsidRDefault="00395314" w:rsidP="00395314">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commentRangeStart w:id="104"/>
      <w:r w:rsidRPr="00560ED9">
        <w:rPr>
          <w:rFonts w:ascii="Arial" w:eastAsiaTheme="minorEastAsia" w:hAnsi="Arial" w:cs="Arial"/>
          <w:b/>
        </w:rPr>
        <w:t>.</w:t>
      </w:r>
      <w:commentRangeEnd w:id="104"/>
      <w:r w:rsidR="00C86A2A">
        <w:rPr>
          <w:rStyle w:val="Refdecomentario"/>
          <w:rFonts w:ascii="Calibri" w:eastAsia="Calibri" w:hAnsi="Calibri" w:cs="Times New Roman"/>
          <w:lang w:val="es-MX"/>
        </w:rPr>
        <w:commentReference w:id="104"/>
      </w:r>
    </w:p>
    <w:p w14:paraId="345A9DD2" w14:textId="77777777" w:rsidR="00701757" w:rsidRPr="00560ED9" w:rsidRDefault="00701757" w:rsidP="00395314">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14AF5EDC" w14:textId="77777777" w:rsidTr="00701757">
        <w:tc>
          <w:tcPr>
            <w:tcW w:w="9054" w:type="dxa"/>
            <w:gridSpan w:val="2"/>
            <w:shd w:val="clear" w:color="auto" w:fill="0D0D0D" w:themeFill="text1" w:themeFillTint="F2"/>
          </w:tcPr>
          <w:p w14:paraId="0F92FAE2"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769A10B7" w14:textId="77777777" w:rsidTr="00701757">
        <w:tc>
          <w:tcPr>
            <w:tcW w:w="1384" w:type="dxa"/>
          </w:tcPr>
          <w:p w14:paraId="26D6DE9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C25F0F8" w14:textId="64045D5A"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343309" w:rsidRPr="00560ED9">
              <w:rPr>
                <w:rFonts w:ascii="Arial" w:hAnsi="Arial" w:cs="Arial"/>
                <w:color w:val="000000"/>
              </w:rPr>
              <w:t>10</w:t>
            </w:r>
          </w:p>
        </w:tc>
      </w:tr>
      <w:tr w:rsidR="00701757" w:rsidRPr="00560ED9" w14:paraId="13A4B7F9" w14:textId="77777777" w:rsidTr="00701757">
        <w:tc>
          <w:tcPr>
            <w:tcW w:w="1384" w:type="dxa"/>
          </w:tcPr>
          <w:p w14:paraId="0F802648"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2495DEA" w14:textId="22FFD072" w:rsidR="00701757" w:rsidRPr="00560ED9" w:rsidRDefault="00701757" w:rsidP="00701757">
            <w:pPr>
              <w:rPr>
                <w:rFonts w:ascii="Arial" w:hAnsi="Arial" w:cs="Arial"/>
                <w:color w:val="000000"/>
              </w:rPr>
            </w:pPr>
            <w:r w:rsidRPr="00560ED9">
              <w:rPr>
                <w:rFonts w:ascii="Arial" w:hAnsi="Arial" w:cs="Arial"/>
                <w:color w:val="000000"/>
              </w:rPr>
              <w:t xml:space="preserve">Diagrama </w:t>
            </w:r>
            <w:commentRangeStart w:id="105"/>
            <w:r w:rsidRPr="00560ED9">
              <w:rPr>
                <w:rFonts w:ascii="Arial" w:hAnsi="Arial" w:cs="Arial"/>
                <w:color w:val="000000"/>
              </w:rPr>
              <w:t>S</w:t>
            </w:r>
            <w:commentRangeEnd w:id="105"/>
            <w:r w:rsidR="00392527">
              <w:rPr>
                <w:rStyle w:val="Refdecomentario"/>
                <w:rFonts w:ascii="Calibri" w:eastAsia="Calibri" w:hAnsi="Calibri" w:cs="Times New Roman"/>
              </w:rPr>
              <w:commentReference w:id="105"/>
            </w:r>
            <w:r w:rsidRPr="00560ED9">
              <w:rPr>
                <w:rFonts w:ascii="Arial" w:hAnsi="Arial" w:cs="Arial"/>
                <w:color w:val="000000"/>
              </w:rPr>
              <w:t>agital de las relaciones del ejemplo 2.</w:t>
            </w:r>
          </w:p>
        </w:tc>
      </w:tr>
      <w:tr w:rsidR="00701757" w:rsidRPr="00560ED9" w14:paraId="022681FF" w14:textId="77777777" w:rsidTr="00701757">
        <w:tc>
          <w:tcPr>
            <w:tcW w:w="1384" w:type="dxa"/>
          </w:tcPr>
          <w:p w14:paraId="31327664"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7F4B73C" w14:textId="02A2D7D0" w:rsidR="00701757" w:rsidRPr="00560ED9" w:rsidRDefault="00701757" w:rsidP="00701757">
            <w:pPr>
              <w:rPr>
                <w:rFonts w:ascii="Arial" w:hAnsi="Arial" w:cs="Arial"/>
                <w:color w:val="000000"/>
              </w:rPr>
            </w:pPr>
            <w:commentRangeStart w:id="106"/>
            <w:r w:rsidRPr="00560ED9">
              <w:rPr>
                <w:rFonts w:ascii="Arial" w:hAnsi="Arial" w:cs="Arial"/>
                <w:noProof/>
                <w:color w:val="000000"/>
                <w:lang w:val="es-CO" w:eastAsia="es-CO"/>
              </w:rPr>
              <w:drawing>
                <wp:inline distT="0" distB="0" distL="0" distR="0" wp14:anchorId="0EEF4761" wp14:editId="7BC65474">
                  <wp:extent cx="4724400" cy="1185545"/>
                  <wp:effectExtent l="0" t="0" r="0" b="8255"/>
                  <wp:docPr id="1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commentRangeEnd w:id="106"/>
            <w:r w:rsidR="00182C63">
              <w:rPr>
                <w:rStyle w:val="Refdecomentario"/>
                <w:rFonts w:ascii="Calibri" w:eastAsia="Calibri" w:hAnsi="Calibri" w:cs="Times New Roman"/>
              </w:rPr>
              <w:commentReference w:id="106"/>
            </w:r>
          </w:p>
        </w:tc>
      </w:tr>
      <w:tr w:rsidR="00701757" w:rsidRPr="00560ED9" w14:paraId="1E8FD47B" w14:textId="77777777" w:rsidTr="00701757">
        <w:tc>
          <w:tcPr>
            <w:tcW w:w="1384" w:type="dxa"/>
          </w:tcPr>
          <w:p w14:paraId="1A55B73B"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656310A0" w14:textId="3916AE85" w:rsidR="00701757" w:rsidRPr="00560ED9" w:rsidRDefault="00701757" w:rsidP="00701757">
            <w:pPr>
              <w:tabs>
                <w:tab w:val="right" w:pos="8498"/>
              </w:tabs>
              <w:jc w:val="both"/>
              <w:rPr>
                <w:rFonts w:ascii="Arial" w:eastAsiaTheme="minorEastAsia" w:hAnsi="Arial" w:cs="Arial"/>
              </w:rPr>
            </w:pPr>
            <w:r w:rsidRPr="00560ED9">
              <w:rPr>
                <w:rFonts w:ascii="Arial" w:eastAsiaTheme="minorEastAsia" w:hAnsi="Arial" w:cs="Arial"/>
              </w:rPr>
              <w:t xml:space="preserve">Algunas relaciones entre el conjunto de salida </w:t>
            </w:r>
            <m:oMath>
              <m:r>
                <w:rPr>
                  <w:rFonts w:ascii="Cambria Math" w:eastAsiaTheme="minorEastAsia" w:hAnsi="Cambria Math" w:cs="Arial"/>
                </w:rPr>
                <m:t>A={-1, 2, 3, -5}</m:t>
              </m:r>
            </m:oMath>
            <w:r w:rsidRPr="00560ED9">
              <w:rPr>
                <w:rFonts w:ascii="Arial" w:eastAsiaTheme="minorEastAsia" w:hAnsi="Arial" w:cs="Arial"/>
              </w:rPr>
              <w:t xml:space="preserve"> </w:t>
            </w:r>
            <w:commentRangeStart w:id="107"/>
            <w:r w:rsidRPr="00560ED9">
              <w:rPr>
                <w:rFonts w:ascii="Arial" w:eastAsiaTheme="minorEastAsia" w:hAnsi="Arial" w:cs="Arial"/>
              </w:rPr>
              <w:t>y</w:t>
            </w:r>
            <w:commentRangeEnd w:id="107"/>
            <w:r w:rsidR="00392527">
              <w:rPr>
                <w:rStyle w:val="Refdecomentario"/>
                <w:rFonts w:ascii="Calibri" w:eastAsia="Calibri" w:hAnsi="Calibri" w:cs="Times New Roman"/>
              </w:rPr>
              <w:commentReference w:id="107"/>
            </w:r>
            <w:r w:rsidRPr="00560ED9">
              <w:rPr>
                <w:rFonts w:ascii="Arial" w:eastAsiaTheme="minorEastAsia" w:hAnsi="Arial" w:cs="Arial"/>
              </w:rPr>
              <w:t xml:space="preserve"> mismo </w:t>
            </w:r>
            <w:commentRangeStart w:id="108"/>
            <w:r w:rsidRPr="00560ED9">
              <w:rPr>
                <w:rFonts w:ascii="Arial" w:eastAsiaTheme="minorEastAsia" w:hAnsi="Arial" w:cs="Arial"/>
              </w:rPr>
              <w:t>como</w:t>
            </w:r>
            <w:commentRangeEnd w:id="108"/>
            <w:r w:rsidR="00392527">
              <w:rPr>
                <w:rStyle w:val="Refdecomentario"/>
                <w:rFonts w:ascii="Calibri" w:eastAsia="Calibri" w:hAnsi="Calibri" w:cs="Times New Roman"/>
              </w:rPr>
              <w:commentReference w:id="108"/>
            </w:r>
            <w:r w:rsidRPr="00560ED9">
              <w:rPr>
                <w:rFonts w:ascii="Arial" w:eastAsiaTheme="minorEastAsia" w:hAnsi="Arial" w:cs="Arial"/>
              </w:rPr>
              <w:t xml:space="preserve"> llegada.</w:t>
            </w:r>
          </w:p>
          <w:p w14:paraId="2481B1D4" w14:textId="77777777" w:rsidR="00701757" w:rsidRPr="00560ED9" w:rsidRDefault="00701757" w:rsidP="00701757">
            <w:pPr>
              <w:rPr>
                <w:rFonts w:ascii="Arial" w:hAnsi="Arial" w:cs="Arial"/>
                <w:color w:val="000000"/>
              </w:rPr>
            </w:pPr>
          </w:p>
        </w:tc>
      </w:tr>
    </w:tbl>
    <w:p w14:paraId="4F861264" w14:textId="77777777" w:rsidR="00AC5C1D" w:rsidRPr="00560ED9" w:rsidRDefault="00AC5C1D" w:rsidP="00395314">
      <w:pPr>
        <w:tabs>
          <w:tab w:val="right" w:pos="8498"/>
        </w:tabs>
        <w:spacing w:after="0"/>
        <w:jc w:val="both"/>
        <w:rPr>
          <w:rFonts w:ascii="Arial" w:hAnsi="Arial" w:cs="Arial"/>
        </w:rPr>
      </w:pPr>
    </w:p>
    <w:p w14:paraId="37DC22D5" w14:textId="2C5F5D54" w:rsidR="00395314" w:rsidRPr="00560ED9" w:rsidRDefault="00395314" w:rsidP="0062205D">
      <w:pPr>
        <w:pStyle w:val="Prrafodelista"/>
        <w:numPr>
          <w:ilvl w:val="0"/>
          <w:numId w:val="2"/>
        </w:numPr>
        <w:tabs>
          <w:tab w:val="right" w:pos="8498"/>
        </w:tabs>
        <w:spacing w:after="0"/>
        <w:jc w:val="both"/>
        <w:rPr>
          <w:rFonts w:ascii="Arial" w:hAnsi="Arial" w:cs="Arial"/>
        </w:rPr>
      </w:pPr>
      <w:commentRangeStart w:id="109"/>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r>
          <w:rPr>
            <w:rFonts w:ascii="Cambria Math" w:hAnsi="Cambria Math" w:cs="Arial"/>
          </w:rPr>
          <m:t>={-1,2,3,-5}</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r>
          <w:rPr>
            <w:rFonts w:ascii="Cambria Math" w:eastAsiaTheme="minorEastAsia" w:hAnsi="Cambria Math" w:cs="Arial"/>
          </w:rPr>
          <m:t>={-1,2,3-5}</m:t>
        </m:r>
      </m:oMath>
    </w:p>
    <w:p w14:paraId="133114CE" w14:textId="618C1829"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r>
          <w:rPr>
            <w:rFonts w:ascii="Cambria Math" w:hAnsi="Cambria Math" w:cs="Arial"/>
          </w:rPr>
          <m:t>={-1,3}</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r>
          <w:rPr>
            <w:rFonts w:ascii="Cambria Math" w:eastAsiaTheme="minorEastAsia" w:hAnsi="Cambria Math" w:cs="Arial"/>
          </w:rPr>
          <m:t>={2,-5}</m:t>
        </m:r>
      </m:oMath>
    </w:p>
    <w:p w14:paraId="5CF7EAFE" w14:textId="5687C305" w:rsidR="00395314" w:rsidRPr="00560ED9" w:rsidRDefault="00395314" w:rsidP="0062205D">
      <w:pPr>
        <w:pStyle w:val="Prrafodelista"/>
        <w:numPr>
          <w:ilvl w:val="0"/>
          <w:numId w:val="2"/>
        </w:numPr>
        <w:tabs>
          <w:tab w:val="right" w:pos="8498"/>
        </w:tabs>
        <w:spacing w:after="0"/>
        <w:jc w:val="both"/>
        <w:rPr>
          <w:rFonts w:ascii="Arial" w:hAnsi="Arial" w:cs="Arial"/>
        </w:rPr>
      </w:pPr>
      <m:oMath>
        <m:r>
          <w:rPr>
            <w:rFonts w:ascii="Cambria Math" w:hAnsi="Cambria Math" w:cs="Arial"/>
          </w:rPr>
          <m:t>Dom</m:t>
        </m:r>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r>
          <w:rPr>
            <w:rFonts w:ascii="Cambria Math" w:hAnsi="Cambria Math" w:cs="Arial"/>
          </w:rPr>
          <m:t>={-1,3,-5}</m:t>
        </m:r>
      </m:oMath>
      <w:r w:rsidRPr="00560ED9">
        <w:rPr>
          <w:rFonts w:ascii="Arial" w:eastAsiaTheme="minorEastAsia" w:hAnsi="Arial" w:cs="Arial"/>
        </w:rPr>
        <w:t xml:space="preserve"> y  </w:t>
      </w:r>
      <m:oMath>
        <m:r>
          <w:rPr>
            <w:rFonts w:ascii="Cambria Math" w:eastAsiaTheme="minorEastAsia" w:hAnsi="Cambria Math" w:cs="Arial"/>
          </w:rPr>
          <m:t>Rang</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r>
          <w:rPr>
            <w:rFonts w:ascii="Cambria Math" w:eastAsiaTheme="minorEastAsia" w:hAnsi="Cambria Math" w:cs="Arial"/>
          </w:rPr>
          <m:t>={2,-5,3}</m:t>
        </m:r>
        <w:commentRangeEnd w:id="109"/>
        <m:r>
          <m:rPr>
            <m:sty m:val="p"/>
          </m:rPr>
          <w:rPr>
            <w:rStyle w:val="Refdecomentario"/>
            <w:rFonts w:ascii="Calibri" w:eastAsia="Calibri" w:hAnsi="Calibri" w:cs="Times New Roman"/>
            <w:lang w:val="es-MX"/>
          </w:rPr>
          <w:commentReference w:id="109"/>
        </m:r>
      </m:oMath>
    </w:p>
    <w:p w14:paraId="2175D0D8" w14:textId="77777777" w:rsidR="00395314" w:rsidRPr="00560ED9" w:rsidRDefault="00395314" w:rsidP="00395314">
      <w:pPr>
        <w:tabs>
          <w:tab w:val="right" w:pos="8498"/>
        </w:tabs>
        <w:spacing w:after="0"/>
        <w:jc w:val="both"/>
        <w:rPr>
          <w:rFonts w:ascii="Arial" w:hAnsi="Arial" w:cs="Arial"/>
        </w:rPr>
      </w:pPr>
    </w:p>
    <w:p w14:paraId="1F65A985" w14:textId="472DBE6B" w:rsidR="00395314" w:rsidRPr="00560ED9" w:rsidRDefault="006E6113" w:rsidP="00395314">
      <w:pPr>
        <w:tabs>
          <w:tab w:val="right" w:pos="8498"/>
        </w:tabs>
        <w:spacing w:after="0"/>
        <w:jc w:val="both"/>
        <w:rPr>
          <w:rFonts w:ascii="Arial" w:eastAsiaTheme="minorEastAsia" w:hAnsi="Arial" w:cs="Arial"/>
        </w:rPr>
      </w:pPr>
      <w:r w:rsidRPr="00560ED9">
        <w:rPr>
          <w:rFonts w:ascii="Arial" w:hAnsi="Arial" w:cs="Arial"/>
        </w:rPr>
        <w:t xml:space="preserve">En los </w:t>
      </w:r>
      <w:r w:rsidR="007D6A90" w:rsidRPr="00560ED9">
        <w:rPr>
          <w:rFonts w:ascii="Arial" w:hAnsi="Arial" w:cs="Arial"/>
        </w:rPr>
        <w:t xml:space="preserve">ejemplos 3, 4 y </w:t>
      </w:r>
      <w:commentRangeStart w:id="110"/>
      <w:r w:rsidR="007D6A90" w:rsidRPr="00560ED9">
        <w:rPr>
          <w:rFonts w:ascii="Arial" w:eastAsiaTheme="minorEastAsia" w:hAnsi="Arial" w:cs="Arial"/>
        </w:rPr>
        <w:t>5</w:t>
      </w:r>
      <w:commentRangeEnd w:id="110"/>
      <w:r w:rsidR="005C01E2">
        <w:rPr>
          <w:rStyle w:val="Refdecomentario"/>
          <w:rFonts w:ascii="Calibri" w:eastAsia="Calibri" w:hAnsi="Calibri" w:cs="Times New Roman"/>
          <w:lang w:val="es-MX"/>
        </w:rPr>
        <w:commentReference w:id="110"/>
      </w:r>
      <w:r w:rsidR="00AF34F1" w:rsidRPr="00560ED9">
        <w:rPr>
          <w:rFonts w:ascii="Arial" w:eastAsiaTheme="minorEastAsia" w:hAnsi="Arial" w:cs="Arial"/>
        </w:rPr>
        <w:t xml:space="preserve"> </w:t>
      </w:r>
      <w:r w:rsidR="007D6A90" w:rsidRPr="00560ED9">
        <w:rPr>
          <w:rFonts w:ascii="Arial" w:eastAsiaTheme="minorEastAsia" w:hAnsi="Arial" w:cs="Arial"/>
        </w:rPr>
        <w:t xml:space="preserve">debido a que </w:t>
      </w:r>
      <w:r w:rsidRPr="00560ED9">
        <w:rPr>
          <w:rFonts w:ascii="Arial" w:eastAsiaTheme="minorEastAsia" w:hAnsi="Arial" w:cs="Arial"/>
        </w:rPr>
        <w:t xml:space="preserve">no </w:t>
      </w:r>
      <w:r w:rsidR="007D6A90" w:rsidRPr="00560ED9">
        <w:rPr>
          <w:rFonts w:ascii="Arial" w:eastAsiaTheme="minorEastAsia" w:hAnsi="Arial" w:cs="Arial"/>
        </w:rPr>
        <w:t xml:space="preserve">se tienen </w:t>
      </w:r>
      <w:r w:rsidR="00AC5C1D" w:rsidRPr="00560ED9">
        <w:rPr>
          <w:rFonts w:ascii="Arial" w:eastAsiaTheme="minorEastAsia" w:hAnsi="Arial" w:cs="Arial"/>
        </w:rPr>
        <w:t xml:space="preserve">enlistadas todas las parejas de </w:t>
      </w:r>
      <w:r w:rsidRPr="00560ED9">
        <w:rPr>
          <w:rFonts w:ascii="Arial" w:eastAsiaTheme="minorEastAsia" w:hAnsi="Arial" w:cs="Arial"/>
        </w:rPr>
        <w:t xml:space="preserve">la relación, para obtener los dominios </w:t>
      </w:r>
      <w:r w:rsidR="007D6A90" w:rsidRPr="00560ED9">
        <w:rPr>
          <w:rFonts w:ascii="Arial" w:eastAsiaTheme="minorEastAsia" w:hAnsi="Arial" w:cs="Arial"/>
        </w:rPr>
        <w:t>es necesario acudir a la</w:t>
      </w:r>
      <w:r w:rsidRPr="00560ED9">
        <w:rPr>
          <w:rFonts w:ascii="Arial" w:eastAsiaTheme="minorEastAsia" w:hAnsi="Arial" w:cs="Arial"/>
        </w:rPr>
        <w:t xml:space="preserve">s propiedades de las operaciones </w:t>
      </w:r>
      <w:commentRangeStart w:id="111"/>
      <w:r w:rsidRPr="00560ED9">
        <w:rPr>
          <w:rFonts w:ascii="Arial" w:eastAsiaTheme="minorEastAsia" w:hAnsi="Arial" w:cs="Arial"/>
        </w:rPr>
        <w:t>de</w:t>
      </w:r>
      <w:commentRangeEnd w:id="111"/>
      <w:r w:rsidR="005C01E2">
        <w:rPr>
          <w:rStyle w:val="Refdecomentario"/>
          <w:rFonts w:ascii="Calibri" w:eastAsia="Calibri" w:hAnsi="Calibri" w:cs="Times New Roman"/>
          <w:lang w:val="es-MX"/>
        </w:rPr>
        <w:commentReference w:id="111"/>
      </w:r>
      <w:r w:rsidRPr="00560ED9">
        <w:rPr>
          <w:rFonts w:ascii="Arial" w:eastAsiaTheme="minorEastAsia" w:hAnsi="Arial" w:cs="Arial"/>
        </w:rPr>
        <w:t xml:space="preserve"> los conjuntos numéricos</w:t>
      </w:r>
      <w:r w:rsidR="00AC5C1D" w:rsidRPr="00560ED9">
        <w:rPr>
          <w:rFonts w:ascii="Arial" w:eastAsiaTheme="minorEastAsia" w:hAnsi="Arial" w:cs="Arial"/>
        </w:rPr>
        <w:t xml:space="preserve"> e</w:t>
      </w:r>
      <w:r w:rsidRPr="00560ED9">
        <w:rPr>
          <w:rFonts w:ascii="Arial" w:eastAsiaTheme="minorEastAsia" w:hAnsi="Arial" w:cs="Arial"/>
        </w:rPr>
        <w:t xml:space="preserve">n </w:t>
      </w:r>
      <w:commentRangeStart w:id="112"/>
      <w:r w:rsidRPr="00560ED9">
        <w:rPr>
          <w:rFonts w:ascii="Arial" w:eastAsiaTheme="minorEastAsia" w:hAnsi="Arial" w:cs="Arial"/>
        </w:rPr>
        <w:t>los</w:t>
      </w:r>
      <w:commentRangeEnd w:id="112"/>
      <w:r w:rsidR="005C01E2">
        <w:rPr>
          <w:rStyle w:val="Refdecomentario"/>
          <w:rFonts w:ascii="Calibri" w:eastAsia="Calibri" w:hAnsi="Calibri" w:cs="Times New Roman"/>
          <w:lang w:val="es-MX"/>
        </w:rPr>
        <w:commentReference w:id="112"/>
      </w:r>
      <w:r w:rsidRPr="00560ED9">
        <w:rPr>
          <w:rFonts w:ascii="Arial" w:eastAsiaTheme="minorEastAsia" w:hAnsi="Arial" w:cs="Arial"/>
        </w:rPr>
        <w:t xml:space="preserve"> </w:t>
      </w:r>
      <w:r w:rsidR="00AF34F1" w:rsidRPr="00560ED9">
        <w:rPr>
          <w:rFonts w:ascii="Arial" w:eastAsiaTheme="minorEastAsia" w:hAnsi="Arial" w:cs="Arial"/>
        </w:rPr>
        <w:t>fueron establecidas las relaciones</w:t>
      </w:r>
      <w:r w:rsidRPr="00560ED9">
        <w:rPr>
          <w:rFonts w:ascii="Arial" w:eastAsiaTheme="minorEastAsia" w:hAnsi="Arial" w:cs="Arial"/>
        </w:rPr>
        <w:t>.</w:t>
      </w:r>
    </w:p>
    <w:p w14:paraId="7A281A2B" w14:textId="77777777" w:rsidR="006E6113" w:rsidRPr="00560ED9" w:rsidRDefault="006E6113" w:rsidP="00395314">
      <w:pPr>
        <w:tabs>
          <w:tab w:val="right" w:pos="8498"/>
        </w:tabs>
        <w:spacing w:after="0"/>
        <w:jc w:val="both"/>
        <w:rPr>
          <w:rFonts w:ascii="Arial" w:eastAsiaTheme="minorEastAsia" w:hAnsi="Arial" w:cs="Arial"/>
        </w:rPr>
      </w:pPr>
    </w:p>
    <w:p w14:paraId="09FA1454" w14:textId="6DC8F427" w:rsidR="00AC5C1D" w:rsidRPr="00560ED9" w:rsidRDefault="00701757" w:rsidP="00AC5C1D">
      <w:pPr>
        <w:tabs>
          <w:tab w:val="right" w:pos="8498"/>
        </w:tabs>
        <w:spacing w:after="0"/>
        <w:jc w:val="both"/>
        <w:rPr>
          <w:rFonts w:ascii="Arial" w:eastAsiaTheme="minorEastAsia" w:hAnsi="Arial" w:cs="Arial"/>
        </w:rPr>
      </w:pPr>
      <w:r w:rsidRPr="00560ED9">
        <w:rPr>
          <w:rFonts w:ascii="Arial" w:eastAsiaTheme="minorEastAsia" w:hAnsi="Arial" w:cs="Arial"/>
          <w:b/>
        </w:rPr>
        <w:t>En el ejemplo 3</w:t>
      </w:r>
      <w:commentRangeStart w:id="113"/>
      <w:r w:rsidRPr="00560ED9">
        <w:rPr>
          <w:rFonts w:ascii="Arial" w:eastAsiaTheme="minorEastAsia" w:hAnsi="Arial" w:cs="Arial"/>
          <w:b/>
        </w:rPr>
        <w:t>.</w:t>
      </w:r>
      <w:commentRangeEnd w:id="113"/>
      <w:r w:rsidR="005C01E2">
        <w:rPr>
          <w:rStyle w:val="Refdecomentario"/>
          <w:rFonts w:ascii="Calibri" w:eastAsia="Calibri" w:hAnsi="Calibri" w:cs="Times New Roman"/>
          <w:lang w:val="es-MX"/>
        </w:rPr>
        <w:commentReference w:id="113"/>
      </w:r>
      <w:r w:rsidRPr="00560ED9">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∈N×N </m:t>
            </m:r>
          </m:e>
        </m:d>
        <m:r>
          <w:rPr>
            <w:rFonts w:ascii="Cambria Math" w:eastAsiaTheme="minorEastAsia" w:hAnsi="Cambria Math" w:cs="Arial"/>
          </w:rPr>
          <m:t xml:space="preserve"> a </m:t>
        </m:r>
        <m:r>
          <m:rPr>
            <m:sty m:val="p"/>
          </m:rPr>
          <w:rPr>
            <w:rFonts w:ascii="Cambria Math" w:eastAsiaTheme="minorEastAsia" w:hAnsi="Cambria Math" w:cs="Arial"/>
          </w:rPr>
          <m:t xml:space="preserve">es divisor de </m:t>
        </m:r>
        <m:r>
          <w:rPr>
            <w:rFonts w:ascii="Cambria Math" w:eastAsiaTheme="minorEastAsia" w:hAnsi="Cambria Math" w:cs="Arial"/>
          </w:rPr>
          <m:t>b</m:t>
        </m:r>
        <w:commentRangeStart w:id="114"/>
        <m:r>
          <m:rPr>
            <m:sty m:val="p"/>
          </m:rPr>
          <w:rPr>
            <w:rFonts w:ascii="Cambria Math" w:eastAsiaTheme="minorEastAsia" w:hAnsi="Cambria Math" w:cs="Arial"/>
          </w:rPr>
          <m:t>}</m:t>
        </m:r>
        <w:commentRangeEnd w:id="114"/>
        <m:r>
          <m:rPr>
            <m:sty m:val="p"/>
          </m:rPr>
          <w:rPr>
            <w:rStyle w:val="Refdecomentario"/>
            <w:rFonts w:ascii="Calibri" w:eastAsia="Calibri" w:hAnsi="Calibri" w:cs="Times New Roman"/>
            <w:lang w:val="es-MX"/>
          </w:rPr>
          <w:commentReference w:id="114"/>
        </m:r>
      </m:oMath>
    </w:p>
    <w:p w14:paraId="6CD1C870" w14:textId="77777777" w:rsidR="006E6113" w:rsidRPr="00560ED9" w:rsidRDefault="006E6113" w:rsidP="00395314">
      <w:pPr>
        <w:tabs>
          <w:tab w:val="right" w:pos="8498"/>
        </w:tabs>
        <w:spacing w:after="0"/>
        <w:jc w:val="both"/>
        <w:rPr>
          <w:rFonts w:ascii="Arial" w:eastAsiaTheme="minorEastAsia" w:hAnsi="Arial" w:cs="Arial"/>
        </w:rPr>
      </w:pPr>
    </w:p>
    <w:p w14:paraId="65F57BDA" w14:textId="2922F720" w:rsidR="006E6113" w:rsidRPr="00560ED9" w:rsidRDefault="006E6113" w:rsidP="00395314">
      <w:pPr>
        <w:tabs>
          <w:tab w:val="right" w:pos="8498"/>
        </w:tabs>
        <w:spacing w:after="0"/>
        <w:jc w:val="both"/>
        <w:rPr>
          <w:rFonts w:ascii="Arial" w:eastAsiaTheme="minorEastAsia" w:hAnsi="Arial" w:cs="Arial"/>
        </w:rPr>
      </w:pPr>
      <w:r w:rsidRPr="00560ED9">
        <w:rPr>
          <w:rFonts w:ascii="Arial" w:eastAsiaTheme="minorEastAsia" w:hAnsi="Arial" w:cs="Arial"/>
        </w:rPr>
        <w:t xml:space="preserve">Como todo número </w:t>
      </w:r>
      <w:r w:rsidR="00CD0389" w:rsidRPr="00560ED9">
        <w:rPr>
          <w:rFonts w:ascii="Arial" w:eastAsiaTheme="minorEastAsia" w:hAnsi="Arial" w:cs="Arial"/>
        </w:rPr>
        <w:t xml:space="preserve">natural </w:t>
      </w:r>
      <w:r w:rsidRPr="00560ED9">
        <w:rPr>
          <w:rFonts w:ascii="Arial" w:eastAsiaTheme="minorEastAsia" w:hAnsi="Arial" w:cs="Arial"/>
        </w:rPr>
        <w:t xml:space="preserve">es divisor de </w:t>
      </w:r>
      <w:r w:rsidR="00CD0389" w:rsidRPr="00560ED9">
        <w:rPr>
          <w:rFonts w:ascii="Arial" w:eastAsiaTheme="minorEastAsia" w:hAnsi="Arial" w:cs="Arial"/>
        </w:rPr>
        <w:t>sí</w:t>
      </w:r>
      <w:r w:rsidRPr="00560ED9">
        <w:rPr>
          <w:rFonts w:ascii="Arial" w:eastAsiaTheme="minorEastAsia" w:hAnsi="Arial" w:cs="Arial"/>
        </w:rPr>
        <w:t xml:space="preserve"> mismo, </w:t>
      </w:r>
      <w:commentRangeStart w:id="115"/>
      <w:r w:rsidRPr="005C01E2">
        <w:rPr>
          <w:rFonts w:ascii="Arial" w:eastAsiaTheme="minorEastAsia" w:hAnsi="Arial" w:cs="Arial"/>
          <w:strike/>
        </w:rPr>
        <w:t>luego</w:t>
      </w:r>
      <w:commentRangeEnd w:id="115"/>
      <w:r w:rsidR="005C01E2" w:rsidRPr="005C01E2">
        <w:rPr>
          <w:rStyle w:val="Refdecomentario"/>
          <w:rFonts w:ascii="Calibri" w:eastAsia="Calibri" w:hAnsi="Calibri" w:cs="Times New Roman"/>
          <w:strike/>
          <w:lang w:val="es-MX"/>
        </w:rPr>
        <w:commentReference w:id="115"/>
      </w:r>
      <w:r w:rsidRPr="00560ED9">
        <w:rPr>
          <w:rFonts w:ascii="Arial" w:eastAsiaTheme="minorEastAsia" w:hAnsi="Arial" w:cs="Arial"/>
        </w:rPr>
        <w:t xml:space="preserve"> la pareja</w:t>
      </w:r>
      <w:r w:rsidR="00CD0389" w:rsidRPr="00560ED9">
        <w:rPr>
          <w:rFonts w:ascii="Arial" w:eastAsiaTheme="minorEastAsia" w:hAnsi="Arial" w:cs="Arial"/>
        </w:rPr>
        <w:t xml:space="preserve"> ordenada</w:t>
      </w:r>
      <w:r w:rsidRPr="00560ED9">
        <w:rPr>
          <w:rFonts w:ascii="Arial" w:eastAsiaTheme="minorEastAsia" w:hAnsi="Arial" w:cs="Arial"/>
        </w:rPr>
        <w:t xml:space="preserve"> </w:t>
      </w:r>
      <m:oMath>
        <m:d>
          <m:dPr>
            <m:ctrlPr>
              <w:rPr>
                <w:rFonts w:ascii="Cambria Math" w:eastAsiaTheme="minorEastAsia" w:hAnsi="Cambria Math" w:cs="Arial"/>
                <w:i/>
              </w:rPr>
            </m:ctrlPr>
          </m:dPr>
          <m:e>
            <m:r>
              <w:rPr>
                <w:rFonts w:ascii="Cambria Math" w:eastAsiaTheme="minorEastAsia" w:hAnsi="Cambria Math" w:cs="Arial"/>
              </w:rPr>
              <m:t>n,n</m:t>
            </m:r>
          </m:e>
        </m:d>
        <m:r>
          <w:rPr>
            <w:rFonts w:ascii="Cambria Math" w:eastAsiaTheme="minorEastAsia" w:hAnsi="Cambria Math" w:cs="Arial"/>
          </w:rPr>
          <m:t>∈R</m:t>
        </m:r>
      </m:oMath>
      <w:r w:rsidRPr="00560ED9">
        <w:rPr>
          <w:rFonts w:ascii="Arial" w:eastAsiaTheme="minorEastAsia" w:hAnsi="Arial" w:cs="Arial"/>
        </w:rPr>
        <w:t xml:space="preserve"> para todo </w:t>
      </w:r>
      <m:oMath>
        <m:r>
          <w:rPr>
            <w:rFonts w:ascii="Cambria Math" w:eastAsiaTheme="minorEastAsia" w:hAnsi="Cambria Math" w:cs="Arial"/>
          </w:rPr>
          <m:t>n</m:t>
        </m:r>
        <m:r>
          <m:rPr>
            <m:scr m:val="double-struck"/>
          </m:rPr>
          <w:rPr>
            <w:rFonts w:ascii="Cambria Math" w:eastAsiaTheme="minorEastAsia" w:hAnsi="Cambria Math" w:cs="Arial"/>
          </w:rPr>
          <m:t>∈N</m:t>
        </m:r>
      </m:oMath>
      <w:commentRangeStart w:id="116"/>
      <w:r w:rsidR="00CE548A" w:rsidRPr="00560ED9">
        <w:rPr>
          <w:rFonts w:ascii="Arial" w:eastAsiaTheme="minorEastAsia" w:hAnsi="Arial" w:cs="Arial"/>
        </w:rPr>
        <w:t xml:space="preserve">, por lo tanto </w:t>
      </w:r>
      <m:oMath>
        <m:r>
          <w:rPr>
            <w:rFonts w:ascii="Cambria Math" w:hAnsi="Cambria Math" w:cs="Arial"/>
          </w:rPr>
          <m:t>DomR</m:t>
        </m:r>
        <m:r>
          <m:rPr>
            <m:scr m:val="double-struck"/>
          </m:rPr>
          <w:rPr>
            <w:rFonts w:ascii="Cambria Math"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RangR</m:t>
        </m:r>
        <w:commentRangeEnd w:id="116"/>
        <m:r>
          <m:rPr>
            <m:sty m:val="p"/>
          </m:rPr>
          <w:rPr>
            <w:rStyle w:val="Refdecomentario"/>
            <w:rFonts w:ascii="Calibri" w:eastAsia="Calibri" w:hAnsi="Calibri" w:cs="Times New Roman"/>
            <w:lang w:val="es-MX"/>
          </w:rPr>
          <w:commentReference w:id="116"/>
        </m:r>
        <m:r>
          <m:rPr>
            <m:scr m:val="double-struck"/>
          </m:rPr>
          <w:rPr>
            <w:rFonts w:ascii="Cambria Math" w:eastAsiaTheme="minorEastAsia" w:hAnsi="Cambria Math" w:cs="Arial"/>
          </w:rPr>
          <m:t>=N</m:t>
        </m:r>
      </m:oMath>
      <w:r w:rsidR="00CE548A" w:rsidRPr="00560ED9">
        <w:rPr>
          <w:rFonts w:ascii="Arial" w:eastAsiaTheme="minorEastAsia" w:hAnsi="Arial" w:cs="Arial"/>
        </w:rPr>
        <w:t>.</w:t>
      </w:r>
      <w:r w:rsidR="00CD0389" w:rsidRPr="00560ED9">
        <w:rPr>
          <w:rFonts w:ascii="Arial" w:eastAsiaTheme="minorEastAsia" w:hAnsi="Arial" w:cs="Arial"/>
        </w:rPr>
        <w:t xml:space="preserve"> Es importante destacar que cero (0) no es un número natural.</w:t>
      </w:r>
    </w:p>
    <w:p w14:paraId="5D290DC2" w14:textId="77777777" w:rsidR="006E6113" w:rsidRPr="00560ED9" w:rsidRDefault="006E6113" w:rsidP="00395314">
      <w:pPr>
        <w:tabs>
          <w:tab w:val="right" w:pos="8498"/>
        </w:tabs>
        <w:spacing w:after="0"/>
        <w:jc w:val="both"/>
        <w:rPr>
          <w:rFonts w:ascii="Arial" w:hAnsi="Arial" w:cs="Arial"/>
        </w:rPr>
      </w:pPr>
    </w:p>
    <w:p w14:paraId="5ADDAD62" w14:textId="4828B36E" w:rsidR="00AC5C1D" w:rsidRPr="00560ED9" w:rsidRDefault="00CE548A" w:rsidP="00AC5C1D">
      <w:pPr>
        <w:tabs>
          <w:tab w:val="right" w:pos="8498"/>
        </w:tabs>
        <w:spacing w:after="0"/>
        <w:jc w:val="both"/>
        <w:rPr>
          <w:rFonts w:ascii="Arial" w:eastAsiaTheme="minorEastAsia" w:hAnsi="Arial" w:cs="Arial"/>
        </w:rPr>
      </w:pPr>
      <w:r w:rsidRPr="00560ED9">
        <w:rPr>
          <w:rFonts w:ascii="Arial" w:hAnsi="Arial" w:cs="Arial"/>
          <w:b/>
        </w:rPr>
        <w:t xml:space="preserve">En el ejemplo </w:t>
      </w:r>
      <w:commentRangeStart w:id="117"/>
      <w:r w:rsidRPr="00560ED9">
        <w:rPr>
          <w:rFonts w:ascii="Arial" w:hAnsi="Arial" w:cs="Arial"/>
          <w:b/>
        </w:rPr>
        <w:t>4</w:t>
      </w:r>
      <w:commentRangeEnd w:id="117"/>
      <w:r w:rsidR="00E00471">
        <w:rPr>
          <w:rStyle w:val="Refdecomentario"/>
          <w:rFonts w:ascii="Calibri" w:eastAsia="Calibri" w:hAnsi="Calibri" w:cs="Times New Roman"/>
          <w:lang w:val="es-MX"/>
        </w:rPr>
        <w:commentReference w:id="117"/>
      </w:r>
      <w:r w:rsidR="00BD403B"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 xml:space="preserve">∈N×Q </m:t>
            </m:r>
          </m:e>
        </m:d>
        <m:r>
          <w:rPr>
            <w:rFonts w:ascii="Cambria Math" w:eastAsiaTheme="minorEastAsia" w:hAnsi="Cambria Math" w:cs="Arial"/>
          </w:rPr>
          <m:t xml:space="preserve"> </m:t>
        </m:r>
        <m:sSup>
          <m:sSupPr>
            <m:ctrlPr>
              <w:rPr>
                <w:rFonts w:ascii="Cambria Math" w:eastAsiaTheme="minorEastAsia" w:hAnsi="Cambria Math" w:cs="Arial"/>
              </w:rPr>
            </m:ctrlPr>
          </m:sSupPr>
          <m:e>
            <m:r>
              <w:rPr>
                <w:rFonts w:ascii="Cambria Math" w:eastAsiaTheme="minorEastAsia" w:hAnsi="Cambria Math" w:cs="Arial"/>
              </w:rPr>
              <m:t>a</m:t>
            </m:r>
            <m:ctrlPr>
              <w:rPr>
                <w:rFonts w:ascii="Cambria Math" w:eastAsiaTheme="minorEastAsia" w:hAnsi="Cambria Math" w:cs="Arial"/>
                <w:i/>
              </w:rPr>
            </m:ctrlPr>
          </m:e>
          <m:sup>
            <m:r>
              <w:rPr>
                <w:rFonts w:ascii="Cambria Math" w:eastAsiaTheme="minorEastAsia" w:hAnsi="Cambria Math" w:cs="Arial"/>
              </w:rPr>
              <m:t>b</m:t>
            </m:r>
          </m:sup>
        </m:sSup>
        <m:r>
          <w:rPr>
            <w:rFonts w:ascii="Cambria Math" w:eastAsiaTheme="minorEastAsia" w:hAnsi="Cambria Math" w:cs="Arial"/>
          </w:rPr>
          <m:t xml:space="preserve">=2 </m:t>
        </m:r>
        <w:commentRangeStart w:id="118"/>
        <m:r>
          <m:rPr>
            <m:sty m:val="p"/>
          </m:rPr>
          <w:rPr>
            <w:rFonts w:ascii="Cambria Math" w:eastAsiaTheme="minorEastAsia" w:hAnsi="Cambria Math" w:cs="Arial"/>
          </w:rPr>
          <m:t>}</m:t>
        </m:r>
        <w:commentRangeEnd w:id="118"/>
        <m:r>
          <m:rPr>
            <m:sty m:val="p"/>
          </m:rPr>
          <w:rPr>
            <w:rStyle w:val="Refdecomentario"/>
            <w:rFonts w:ascii="Calibri" w:eastAsia="Calibri" w:hAnsi="Calibri" w:cs="Times New Roman"/>
            <w:lang w:val="es-MX"/>
          </w:rPr>
          <w:commentReference w:id="118"/>
        </m:r>
      </m:oMath>
    </w:p>
    <w:p w14:paraId="08CF256B" w14:textId="535EEEC4" w:rsidR="00395314" w:rsidRPr="00560ED9" w:rsidRDefault="00395314" w:rsidP="00395314">
      <w:pPr>
        <w:tabs>
          <w:tab w:val="right" w:pos="8498"/>
        </w:tabs>
        <w:spacing w:after="0"/>
        <w:jc w:val="both"/>
        <w:rPr>
          <w:rFonts w:ascii="Arial" w:hAnsi="Arial" w:cs="Arial"/>
        </w:rPr>
      </w:pPr>
    </w:p>
    <w:p w14:paraId="61099D30" w14:textId="1851F386" w:rsidR="007011AD" w:rsidRPr="00560ED9" w:rsidRDefault="00CD0389" w:rsidP="007011AD">
      <w:pPr>
        <w:tabs>
          <w:tab w:val="right" w:pos="8498"/>
        </w:tabs>
        <w:spacing w:after="0"/>
        <w:jc w:val="both"/>
        <w:rPr>
          <w:rFonts w:ascii="Arial" w:eastAsiaTheme="minorEastAsia" w:hAnsi="Arial" w:cs="Arial"/>
        </w:rPr>
      </w:pPr>
      <w:r w:rsidRPr="00560ED9">
        <w:rPr>
          <w:rFonts w:ascii="Arial" w:eastAsiaTheme="minorEastAsia" w:hAnsi="Arial" w:cs="Arial"/>
        </w:rPr>
        <w:t>S</w:t>
      </w:r>
      <w:r w:rsidR="00CE548A" w:rsidRPr="00560ED9">
        <w:rPr>
          <w:rFonts w:ascii="Arial" w:eastAsiaTheme="minorEastAsia" w:hAnsi="Arial" w:cs="Arial"/>
        </w:rPr>
        <w:t xml:space="preserve">i </w:t>
      </w:r>
      <m:oMath>
        <m:r>
          <w:rPr>
            <w:rFonts w:ascii="Cambria Math" w:eastAsiaTheme="minorEastAsia" w:hAnsi="Cambria Math" w:cs="Arial"/>
          </w:rPr>
          <m:t>b=0</m:t>
        </m:r>
      </m:oMath>
      <w:r w:rsidR="00CE548A" w:rsidRPr="00560ED9">
        <w:rPr>
          <w:rFonts w:ascii="Arial" w:eastAsiaTheme="minorEastAsia" w:hAnsi="Arial" w:cs="Arial"/>
        </w:rPr>
        <w:t xml:space="preserve"> y </w:t>
      </w:r>
      <m:oMath>
        <m:r>
          <w:rPr>
            <w:rFonts w:ascii="Cambria Math" w:eastAsiaTheme="minorEastAsia" w:hAnsi="Cambria Math" w:cs="Arial"/>
          </w:rPr>
          <m:t xml:space="preserve">a≠0 </m:t>
        </m:r>
      </m:oMath>
      <w:r w:rsidRPr="00560ED9">
        <w:rPr>
          <w:rFonts w:ascii="Arial" w:eastAsiaTheme="minorEastAsia" w:hAnsi="Arial" w:cs="Arial"/>
        </w:rPr>
        <w:t xml:space="preserve">, </w:t>
      </w:r>
      <w:r w:rsidR="00CE548A" w:rsidRPr="00560ED9">
        <w:rPr>
          <w:rFonts w:ascii="Arial" w:eastAsiaTheme="minorEastAsia" w:hAnsi="Arial" w:cs="Arial"/>
        </w:rPr>
        <w:t xml:space="preserve">entonces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r>
          <w:rPr>
            <w:rFonts w:ascii="Cambria Math" w:eastAsiaTheme="minorEastAsia" w:hAnsi="Cambria Math" w:cs="Arial"/>
          </w:rPr>
          <m:t>=1</m:t>
        </m:r>
      </m:oMath>
      <w:r w:rsidRPr="00560ED9">
        <w:rPr>
          <w:rFonts w:ascii="Arial" w:eastAsiaTheme="minorEastAsia" w:hAnsi="Arial" w:cs="Arial"/>
        </w:rPr>
        <w:t xml:space="preserve"> </w:t>
      </w:r>
      <w:r w:rsidR="00AC5C1D" w:rsidRPr="00560ED9">
        <w:rPr>
          <w:rFonts w:ascii="Arial" w:eastAsiaTheme="minorEastAsia" w:hAnsi="Arial" w:cs="Arial"/>
        </w:rPr>
        <w:t xml:space="preserve">y </w:t>
      </w:r>
      <m:oMath>
        <m:sSup>
          <m:sSupPr>
            <m:ctrlPr>
              <w:rPr>
                <w:rFonts w:ascii="Cambria Math" w:eastAsiaTheme="minorEastAsia" w:hAnsi="Cambria Math" w:cs="Arial"/>
                <w:i/>
              </w:rPr>
            </m:ctrlPr>
          </m:sSupPr>
          <m:e>
            <m:r>
              <w:rPr>
                <w:rFonts w:ascii="Cambria Math" w:eastAsiaTheme="minorEastAsia" w:hAnsi="Cambria Math" w:cs="Arial"/>
              </w:rPr>
              <m:t>0</m:t>
            </m:r>
          </m:e>
          <m:sup>
            <m:r>
              <w:rPr>
                <w:rFonts w:ascii="Cambria Math" w:eastAsiaTheme="minorEastAsia" w:hAnsi="Cambria Math" w:cs="Arial"/>
              </w:rPr>
              <m:t>0</m:t>
            </m:r>
          </m:sup>
        </m:sSup>
      </m:oMath>
      <w:r w:rsidR="00AC5C1D" w:rsidRPr="00560ED9">
        <w:rPr>
          <w:rFonts w:ascii="Arial" w:eastAsiaTheme="minorEastAsia" w:hAnsi="Arial" w:cs="Arial"/>
        </w:rPr>
        <w:t xml:space="preserve"> no est</w:t>
      </w:r>
      <w:r w:rsidRPr="00560ED9">
        <w:rPr>
          <w:rFonts w:ascii="Arial" w:eastAsiaTheme="minorEastAsia" w:hAnsi="Arial" w:cs="Arial"/>
        </w:rPr>
        <w:t>á</w:t>
      </w:r>
      <w:r w:rsidR="00AC5C1D" w:rsidRPr="00560ED9">
        <w:rPr>
          <w:rFonts w:ascii="Arial" w:eastAsiaTheme="minorEastAsia" w:hAnsi="Arial" w:cs="Arial"/>
        </w:rPr>
        <w:t xml:space="preserve"> definido</w:t>
      </w:r>
      <w:commentRangeStart w:id="119"/>
      <w:r w:rsidR="00AC5C1D" w:rsidRPr="00560ED9">
        <w:rPr>
          <w:rFonts w:ascii="Arial" w:eastAsiaTheme="minorEastAsia" w:hAnsi="Arial" w:cs="Arial"/>
        </w:rPr>
        <w:t xml:space="preserve">, </w:t>
      </w:r>
      <w:r w:rsidR="00CE548A" w:rsidRPr="00560ED9">
        <w:rPr>
          <w:rFonts w:ascii="Arial" w:eastAsiaTheme="minorEastAsia" w:hAnsi="Arial" w:cs="Arial"/>
        </w:rPr>
        <w:t>luego</w:t>
      </w:r>
      <w:r w:rsidR="00AC5C1D" w:rsidRPr="00560ED9">
        <w:rPr>
          <w:rFonts w:ascii="Arial" w:eastAsiaTheme="minorEastAsia" w:hAnsi="Arial" w:cs="Arial"/>
        </w:rPr>
        <w:t xml:space="preserve">, </w:t>
      </w:r>
      <m:oMath>
        <m:r>
          <w:rPr>
            <w:rFonts w:ascii="Cambria Math" w:eastAsiaTheme="minorEastAsia" w:hAnsi="Cambria Math" w:cs="Arial"/>
          </w:rPr>
          <m:t>b≠0</m:t>
        </m:r>
      </m:oMath>
      <w:r w:rsidR="002A34A8" w:rsidRPr="00560ED9">
        <w:rPr>
          <w:rFonts w:ascii="Arial" w:eastAsiaTheme="minorEastAsia" w:hAnsi="Arial" w:cs="Arial"/>
        </w:rPr>
        <w:t xml:space="preserve"> en este caso:</w:t>
      </w:r>
      <w:commentRangeEnd w:id="119"/>
      <w:r w:rsidR="00EA6AB7">
        <w:rPr>
          <w:rStyle w:val="Refdecomentario"/>
          <w:rFonts w:ascii="Calibri" w:eastAsia="Calibri" w:hAnsi="Calibri" w:cs="Times New Roman"/>
          <w:lang w:val="es-MX"/>
        </w:rPr>
        <w:commentReference w:id="119"/>
      </w:r>
    </w:p>
    <w:p w14:paraId="29C69D34" w14:textId="77777777" w:rsidR="00CE548A" w:rsidRPr="00560ED9" w:rsidRDefault="00CE548A" w:rsidP="007011AD">
      <w:pPr>
        <w:tabs>
          <w:tab w:val="right" w:pos="8498"/>
        </w:tabs>
        <w:spacing w:after="0"/>
        <w:jc w:val="both"/>
        <w:rPr>
          <w:rFonts w:ascii="Arial" w:eastAsiaTheme="minorEastAsia" w:hAnsi="Arial" w:cs="Arial"/>
        </w:rPr>
      </w:pPr>
    </w:p>
    <w:p w14:paraId="102EBAE6" w14:textId="7E27FF5F" w:rsidR="00CE548A" w:rsidRPr="00560ED9" w:rsidRDefault="00CE548A" w:rsidP="007011AD">
      <w:pPr>
        <w:tabs>
          <w:tab w:val="right" w:pos="8498"/>
        </w:tabs>
        <w:spacing w:after="0"/>
        <w:jc w:val="both"/>
        <w:rPr>
          <w:rFonts w:ascii="Arial" w:eastAsiaTheme="minorEastAsia" w:hAnsi="Arial" w:cs="Arial"/>
        </w:rPr>
      </w:pPr>
      <m:oMathPara>
        <m:oMath>
          <m:r>
            <w:rPr>
              <w:rFonts w:ascii="Cambria Math" w:hAnsi="Cambria Math" w:cs="Arial"/>
            </w:rPr>
            <m:t>2=</m:t>
          </m:r>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oMath>
      </m:oMathPara>
    </w:p>
    <w:p w14:paraId="5129E90F" w14:textId="77226830" w:rsidR="00CE548A" w:rsidRPr="00560ED9" w:rsidRDefault="00DA6D8C" w:rsidP="007011AD">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1/b</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a</m:t>
                      </m:r>
                    </m:e>
                    <m:sup>
                      <m:r>
                        <w:rPr>
                          <w:rFonts w:ascii="Cambria Math" w:hAnsi="Cambria Math" w:cs="Arial"/>
                        </w:rPr>
                        <m:t>b</m:t>
                      </m:r>
                    </m:sup>
                  </m:sSup>
                </m:e>
              </m:d>
            </m:e>
            <m:sup>
              <m:r>
                <w:rPr>
                  <w:rFonts w:ascii="Cambria Math" w:hAnsi="Cambria Math" w:cs="Arial"/>
                </w:rPr>
                <m:t>1/b</m:t>
              </m:r>
            </m:sup>
          </m:sSup>
        </m:oMath>
      </m:oMathPara>
    </w:p>
    <w:p w14:paraId="6074C76B" w14:textId="77777777" w:rsidR="00701757" w:rsidRPr="00560ED9" w:rsidRDefault="00DA6D8C"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30B58969" w14:textId="77777777" w:rsidR="00701757" w:rsidRPr="00560ED9" w:rsidRDefault="00701757" w:rsidP="004F7ED3">
      <w:pPr>
        <w:tabs>
          <w:tab w:val="right" w:pos="8498"/>
        </w:tabs>
        <w:spacing w:after="0"/>
        <w:jc w:val="both"/>
        <w:rPr>
          <w:rFonts w:ascii="Arial" w:eastAsiaTheme="minorEastAsia" w:hAnsi="Arial" w:cs="Arial"/>
        </w:rPr>
      </w:pPr>
    </w:p>
    <w:p w14:paraId="31D162D0" w14:textId="2DE5B94B" w:rsidR="00CE548A" w:rsidRDefault="00CE548A" w:rsidP="004F7ED3">
      <w:pPr>
        <w:tabs>
          <w:tab w:val="right" w:pos="8498"/>
        </w:tabs>
        <w:spacing w:after="0"/>
        <w:jc w:val="both"/>
        <w:rPr>
          <w:rFonts w:ascii="Arial" w:eastAsiaTheme="minorEastAsia" w:hAnsi="Arial" w:cs="Arial"/>
        </w:rPr>
      </w:pPr>
      <w:r w:rsidRPr="00560ED9">
        <w:rPr>
          <w:rFonts w:ascii="Arial" w:eastAsiaTheme="minorEastAsia" w:hAnsi="Arial" w:cs="Arial"/>
        </w:rPr>
        <w:t>Luego</w:t>
      </w:r>
      <w:r w:rsidR="002A34A8" w:rsidRPr="00560ED9">
        <w:rPr>
          <w:rFonts w:ascii="Arial" w:eastAsiaTheme="minorEastAsia" w:hAnsi="Arial" w:cs="Arial"/>
        </w:rPr>
        <w:t xml:space="preserve">, </w:t>
      </w:r>
      <m:oMath>
        <m:r>
          <w:rPr>
            <w:rFonts w:ascii="Cambria Math" w:eastAsiaTheme="minorEastAsia" w:hAnsi="Cambria Math" w:cs="Arial"/>
          </w:rPr>
          <m:t>a</m:t>
        </m:r>
      </m:oMath>
      <w:r w:rsidRPr="00560ED9">
        <w:rPr>
          <w:rFonts w:ascii="Arial" w:eastAsiaTheme="minorEastAsia" w:hAnsi="Arial" w:cs="Arial"/>
        </w:rPr>
        <w:t xml:space="preserve"> debe ser una potencia </w:t>
      </w:r>
      <w:r w:rsidR="002A34A8" w:rsidRPr="00560ED9">
        <w:rPr>
          <w:rFonts w:ascii="Arial" w:eastAsiaTheme="minorEastAsia" w:hAnsi="Arial" w:cs="Arial"/>
        </w:rPr>
        <w:t xml:space="preserve">de </w:t>
      </w:r>
      <w:commentRangeStart w:id="120"/>
      <w:r w:rsidR="002A34A8" w:rsidRPr="00560ED9">
        <w:rPr>
          <w:rFonts w:ascii="Arial" w:eastAsiaTheme="minorEastAsia" w:hAnsi="Arial" w:cs="Arial"/>
        </w:rPr>
        <w:t xml:space="preserve">2 con </w:t>
      </w:r>
      <m:oMath>
        <m:r>
          <w:rPr>
            <w:rFonts w:ascii="Cambria Math" w:eastAsiaTheme="minorEastAsia" w:hAnsi="Cambria Math" w:cs="Arial"/>
          </w:rPr>
          <m:t>a≠1</m:t>
        </m:r>
      </m:oMath>
      <w:r w:rsidR="002A34A8" w:rsidRPr="00560ED9">
        <w:rPr>
          <w:rFonts w:ascii="Arial" w:eastAsiaTheme="minorEastAsia" w:hAnsi="Arial" w:cs="Arial"/>
        </w:rPr>
        <w:t>.</w:t>
      </w:r>
      <w:r w:rsidR="00234306">
        <w:rPr>
          <w:rFonts w:ascii="Arial" w:eastAsiaTheme="minorEastAsia" w:hAnsi="Arial" w:cs="Arial"/>
        </w:rPr>
        <w:t xml:space="preserve"> </w:t>
      </w:r>
      <w:commentRangeEnd w:id="120"/>
      <w:r w:rsidR="00234306">
        <w:rPr>
          <w:rStyle w:val="Refdecomentario"/>
          <w:rFonts w:ascii="Calibri" w:eastAsia="Calibri" w:hAnsi="Calibri" w:cs="Times New Roman"/>
          <w:lang w:val="es-MX"/>
        </w:rPr>
        <w:commentReference w:id="120"/>
      </w:r>
    </w:p>
    <w:p w14:paraId="0810CD77" w14:textId="77777777" w:rsidR="00234306" w:rsidRPr="00560ED9" w:rsidRDefault="00234306" w:rsidP="004F7ED3">
      <w:pPr>
        <w:tabs>
          <w:tab w:val="right" w:pos="8498"/>
        </w:tabs>
        <w:spacing w:after="0"/>
        <w:jc w:val="both"/>
        <w:rPr>
          <w:rFonts w:ascii="Arial" w:eastAsiaTheme="minorEastAsia" w:hAnsi="Arial" w:cs="Arial"/>
        </w:rPr>
      </w:pPr>
    </w:p>
    <w:p w14:paraId="490C4B19" w14:textId="584FE0CF" w:rsidR="00CE548A" w:rsidRPr="00560ED9" w:rsidRDefault="00CE548A" w:rsidP="004F7ED3">
      <w:pPr>
        <w:tabs>
          <w:tab w:val="right" w:pos="8498"/>
        </w:tabs>
        <w:spacing w:after="0"/>
        <w:jc w:val="both"/>
        <w:rPr>
          <w:rFonts w:ascii="Arial" w:eastAsiaTheme="minorEastAsia" w:hAnsi="Arial" w:cs="Arial"/>
        </w:rPr>
      </w:pPr>
      <m:oMathPara>
        <m:oMath>
          <m:r>
            <w:rPr>
              <w:rFonts w:ascii="Cambria Math" w:eastAsiaTheme="minorEastAsia" w:hAnsi="Cambria Math" w:cs="Arial"/>
            </w:rPr>
            <m:t>Dom R={2, 4, 8, 16, 32, 64, 128,…</m:t>
          </m:r>
          <w:commentRangeStart w:id="121"/>
          <m:r>
            <w:rPr>
              <w:rFonts w:ascii="Cambria Math" w:eastAsiaTheme="minorEastAsia" w:hAnsi="Cambria Math" w:cs="Arial"/>
            </w:rPr>
            <m:t>}</m:t>
          </m:r>
          <w:commentRangeEnd w:id="121"/>
          <m:r>
            <m:rPr>
              <m:sty m:val="p"/>
            </m:rPr>
            <w:rPr>
              <w:rStyle w:val="Refdecomentario"/>
              <w:rFonts w:ascii="Calibri" w:eastAsia="Calibri" w:hAnsi="Calibri" w:cs="Times New Roman"/>
              <w:lang w:val="es-MX"/>
            </w:rPr>
            <w:commentReference w:id="121"/>
          </m:r>
        </m:oMath>
      </m:oMathPara>
    </w:p>
    <w:p w14:paraId="5A75A0F2" w14:textId="6DDFC48A" w:rsidR="00BC153C" w:rsidRPr="00560ED9" w:rsidRDefault="002A34A8" w:rsidP="004F7ED3">
      <w:pPr>
        <w:tabs>
          <w:tab w:val="right" w:pos="8498"/>
        </w:tabs>
        <w:spacing w:after="0"/>
        <w:jc w:val="both"/>
        <w:rPr>
          <w:rFonts w:ascii="Arial" w:eastAsiaTheme="minorEastAsia" w:hAnsi="Arial" w:cs="Arial"/>
        </w:rPr>
      </w:pPr>
      <w:r w:rsidRPr="00560ED9">
        <w:rPr>
          <w:rFonts w:ascii="Arial" w:eastAsiaTheme="minorEastAsia" w:hAnsi="Arial" w:cs="Arial"/>
        </w:rPr>
        <w:t>Además</w:t>
      </w:r>
      <w:commentRangeStart w:id="122"/>
      <w:r w:rsidR="00BC153C" w:rsidRPr="00560ED9">
        <w:rPr>
          <w:rFonts w:ascii="Arial" w:eastAsiaTheme="minorEastAsia" w:hAnsi="Arial" w:cs="Arial"/>
        </w:rPr>
        <w:t xml:space="preserve"> como</w:t>
      </w:r>
      <w:r w:rsidRPr="00560ED9">
        <w:rPr>
          <w:rFonts w:ascii="Arial" w:eastAsiaTheme="minorEastAsia" w:hAnsi="Arial" w:cs="Arial"/>
        </w:rPr>
        <w:t>:</w:t>
      </w:r>
      <w:commentRangeEnd w:id="122"/>
      <w:r w:rsidR="00234306">
        <w:rPr>
          <w:rStyle w:val="Refdecomentario"/>
          <w:rFonts w:ascii="Calibri" w:eastAsia="Calibri" w:hAnsi="Calibri" w:cs="Times New Roman"/>
          <w:lang w:val="es-MX"/>
        </w:rPr>
        <w:commentReference w:id="122"/>
      </w:r>
      <w:r w:rsidR="00BC153C" w:rsidRPr="00560ED9">
        <w:rPr>
          <w:rFonts w:ascii="Arial" w:eastAsiaTheme="minorEastAsia" w:hAnsi="Arial" w:cs="Arial"/>
        </w:rPr>
        <w:t xml:space="preserve"> </w:t>
      </w:r>
    </w:p>
    <w:p w14:paraId="7D29FAE0" w14:textId="2AF86357" w:rsidR="00BC153C" w:rsidRPr="00560ED9" w:rsidRDefault="00DA6D8C" w:rsidP="004F7ED3">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1/b</m:t>
              </m:r>
            </m:sup>
          </m:sSup>
          <m:r>
            <w:rPr>
              <w:rFonts w:ascii="Cambria Math" w:eastAsiaTheme="minorEastAsia" w:hAnsi="Cambria Math" w:cs="Arial"/>
            </w:rPr>
            <m:t>=a</m:t>
          </m:r>
        </m:oMath>
      </m:oMathPara>
    </w:p>
    <w:p w14:paraId="20F0550A" w14:textId="3C83D7FF" w:rsidR="00192F84" w:rsidRDefault="00CE548A" w:rsidP="004F7ED3">
      <w:pPr>
        <w:tabs>
          <w:tab w:val="right" w:pos="8498"/>
        </w:tabs>
        <w:spacing w:after="0"/>
        <w:jc w:val="both"/>
        <w:rPr>
          <w:rFonts w:ascii="Arial" w:eastAsiaTheme="minorEastAsia" w:hAnsi="Arial" w:cs="Arial"/>
        </w:rPr>
      </w:pPr>
      <w:proofErr w:type="gramStart"/>
      <w:r w:rsidRPr="00560ED9">
        <w:rPr>
          <w:rFonts w:ascii="Arial" w:eastAsiaTheme="minorEastAsia" w:hAnsi="Arial" w:cs="Arial"/>
        </w:rPr>
        <w:t>y</w:t>
      </w:r>
      <w:proofErr w:type="gramEnd"/>
      <w:r w:rsidRPr="00560ED9">
        <w:rPr>
          <w:rFonts w:ascii="Arial" w:eastAsiaTheme="minorEastAsia" w:hAnsi="Arial" w:cs="Arial"/>
        </w:rPr>
        <w:t xml:space="preserve"> </w:t>
      </w:r>
      <m:oMath>
        <m:r>
          <w:rPr>
            <w:rFonts w:ascii="Cambria Math" w:eastAsiaTheme="minorEastAsia" w:hAnsi="Cambria Math" w:cs="Arial"/>
          </w:rPr>
          <m:t>a</m:t>
        </m:r>
      </m:oMath>
      <w:r w:rsidR="00BC153C" w:rsidRPr="00560ED9">
        <w:rPr>
          <w:rFonts w:ascii="Arial" w:eastAsiaTheme="minorEastAsia" w:hAnsi="Arial" w:cs="Arial"/>
        </w:rPr>
        <w:t xml:space="preserve"> es natural, </w:t>
      </w:r>
      <w:r w:rsidR="00192F84" w:rsidRPr="00234306">
        <w:rPr>
          <w:rFonts w:ascii="Arial" w:eastAsiaTheme="minorEastAsia" w:hAnsi="Arial" w:cs="Arial"/>
          <w:strike/>
        </w:rPr>
        <w:t>entonces</w:t>
      </w:r>
      <w:r w:rsidR="00192F84" w:rsidRPr="00560ED9">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oMath>
      <w:r w:rsidR="00BC153C" w:rsidRPr="00560ED9">
        <w:rPr>
          <w:rFonts w:ascii="Arial" w:eastAsiaTheme="minorEastAsia" w:hAnsi="Arial" w:cs="Arial"/>
        </w:rPr>
        <w:t xml:space="preserve"> </w:t>
      </w:r>
      <w:r w:rsidR="00192F84" w:rsidRPr="00560ED9">
        <w:rPr>
          <w:rFonts w:ascii="Arial" w:eastAsiaTheme="minorEastAsia" w:hAnsi="Arial" w:cs="Arial"/>
        </w:rPr>
        <w:t>debe ser</w:t>
      </w:r>
      <w:r w:rsidR="002A34A8" w:rsidRPr="00560ED9">
        <w:rPr>
          <w:rFonts w:ascii="Arial" w:eastAsiaTheme="minorEastAsia" w:hAnsi="Arial" w:cs="Arial"/>
        </w:rPr>
        <w:t xml:space="preserve"> un número </w:t>
      </w:r>
      <w:r w:rsidR="00192F84" w:rsidRPr="00560ED9">
        <w:rPr>
          <w:rFonts w:ascii="Arial" w:eastAsiaTheme="minorEastAsia" w:hAnsi="Arial" w:cs="Arial"/>
        </w:rPr>
        <w:t xml:space="preserve">entero positivo y por tanto </w:t>
      </w:r>
      <m:oMath>
        <m:r>
          <w:rPr>
            <w:rFonts w:ascii="Cambria Math" w:eastAsiaTheme="minorEastAsia" w:hAnsi="Cambria Math" w:cs="Arial"/>
          </w:rPr>
          <m:t>b</m:t>
        </m:r>
      </m:oMath>
      <w:r w:rsidR="00192F84" w:rsidRPr="00560ED9">
        <w:rPr>
          <w:rFonts w:ascii="Arial" w:eastAsiaTheme="minorEastAsia" w:hAnsi="Arial" w:cs="Arial"/>
        </w:rPr>
        <w:t xml:space="preserve"> debe ser una fracción </w:t>
      </w:r>
      <w:commentRangeStart w:id="123"/>
      <w:r w:rsidR="00192F84" w:rsidRPr="00560ED9">
        <w:rPr>
          <w:rFonts w:ascii="Arial" w:eastAsiaTheme="minorEastAsia" w:hAnsi="Arial" w:cs="Arial"/>
        </w:rPr>
        <w:t>unitaria positiva, de donde:</w:t>
      </w:r>
      <w:commentRangeEnd w:id="123"/>
      <w:r w:rsidR="00234306">
        <w:rPr>
          <w:rStyle w:val="Refdecomentario"/>
          <w:rFonts w:ascii="Calibri" w:eastAsia="Calibri" w:hAnsi="Calibri" w:cs="Times New Roman"/>
          <w:lang w:val="es-MX"/>
        </w:rPr>
        <w:commentReference w:id="123"/>
      </w:r>
    </w:p>
    <w:p w14:paraId="59DEEDF3" w14:textId="77777777" w:rsidR="002673D9" w:rsidRPr="00560ED9" w:rsidRDefault="002673D9" w:rsidP="004F7ED3">
      <w:pPr>
        <w:tabs>
          <w:tab w:val="right" w:pos="8498"/>
        </w:tabs>
        <w:spacing w:after="0"/>
        <w:jc w:val="both"/>
        <w:rPr>
          <w:rFonts w:ascii="Arial" w:eastAsiaTheme="minorEastAsia" w:hAnsi="Arial" w:cs="Arial"/>
        </w:rPr>
      </w:pPr>
    </w:p>
    <w:p w14:paraId="4313D2C4" w14:textId="5650DC72" w:rsidR="00192F84" w:rsidRPr="00560ED9" w:rsidRDefault="00192F84" w:rsidP="004F7ED3">
      <w:pPr>
        <w:tabs>
          <w:tab w:val="right" w:pos="8498"/>
        </w:tabs>
        <w:spacing w:after="0"/>
        <w:jc w:val="both"/>
        <w:rPr>
          <w:rFonts w:ascii="Arial" w:eastAsiaTheme="minorEastAsia" w:hAnsi="Arial" w:cs="Arial"/>
        </w:rPr>
      </w:pPr>
      <w:commentRangeStart w:id="124"/>
      <m:oMathPara>
        <m:oMath>
          <m:r>
            <w:rPr>
              <w:rFonts w:ascii="Cambria Math" w:eastAsiaTheme="minorEastAsia" w:hAnsi="Cambria Math" w:cs="Arial"/>
            </w:rPr>
            <m:t>RangR</m:t>
          </m:r>
          <w:commentRangeEnd w:id="124"/>
          <m:r>
            <m:rPr>
              <m:sty m:val="p"/>
            </m:rPr>
            <w:rPr>
              <w:rStyle w:val="Refdecomentario"/>
              <w:rFonts w:ascii="Calibri" w:eastAsia="Calibri" w:hAnsi="Calibri" w:cs="Times New Roman"/>
              <w:lang w:val="es-MX"/>
            </w:rPr>
            <w:commentReference w:id="124"/>
          </m:r>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1,</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5</m:t>
                  </m:r>
                </m:den>
              </m:f>
              <m:r>
                <w:rPr>
                  <w:rFonts w:ascii="Cambria Math" w:eastAsiaTheme="minorEastAsia" w:hAnsi="Cambria Math" w:cs="Arial"/>
                </w:rPr>
                <m:t>,…</m:t>
              </m:r>
            </m:e>
          </m:d>
        </m:oMath>
      </m:oMathPara>
    </w:p>
    <w:p w14:paraId="309B08F8" w14:textId="77777777" w:rsidR="00BC153C" w:rsidRPr="00560ED9" w:rsidRDefault="00BC153C" w:rsidP="002E64CD">
      <w:pPr>
        <w:tabs>
          <w:tab w:val="right" w:pos="8498"/>
        </w:tabs>
        <w:spacing w:after="0"/>
        <w:jc w:val="both"/>
        <w:rPr>
          <w:rFonts w:ascii="Arial" w:eastAsiaTheme="minorEastAsia" w:hAnsi="Arial" w:cs="Arial"/>
        </w:rPr>
      </w:pPr>
    </w:p>
    <w:p w14:paraId="072F9FD9" w14:textId="4913E92D" w:rsidR="00BC153C" w:rsidRPr="00560ED9" w:rsidRDefault="00BC153C" w:rsidP="00BC153C">
      <w:pPr>
        <w:tabs>
          <w:tab w:val="right" w:pos="8498"/>
        </w:tabs>
        <w:spacing w:after="0"/>
        <w:jc w:val="both"/>
        <w:rPr>
          <w:rFonts w:ascii="Arial" w:eastAsiaTheme="minorEastAsia" w:hAnsi="Arial" w:cs="Arial"/>
        </w:rPr>
      </w:pPr>
      <w:r w:rsidRPr="00560ED9">
        <w:rPr>
          <w:rFonts w:ascii="Arial" w:eastAsiaTheme="minorEastAsia" w:hAnsi="Arial" w:cs="Arial"/>
          <w:b/>
        </w:rPr>
        <w:t>En el ejemplo 5</w:t>
      </w:r>
      <w:commentRangeStart w:id="125"/>
      <w:r w:rsidR="00192F84" w:rsidRPr="00560ED9">
        <w:rPr>
          <w:rFonts w:ascii="Arial" w:eastAsiaTheme="minorEastAsia" w:hAnsi="Arial" w:cs="Arial"/>
          <w:b/>
        </w:rPr>
        <w:t>.</w:t>
      </w:r>
      <w:commentRangeEnd w:id="125"/>
      <w:r w:rsidR="002673D9">
        <w:rPr>
          <w:rStyle w:val="Refdecomentario"/>
          <w:rFonts w:ascii="Calibri" w:eastAsia="Calibri" w:hAnsi="Calibri" w:cs="Times New Roman"/>
          <w:lang w:val="es-MX"/>
        </w:rPr>
        <w:commentReference w:id="125"/>
      </w:r>
      <w:r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w:commentRangeStart w:id="126"/>
        <m:r>
          <m:rPr>
            <m:sty m:val="p"/>
          </m:rPr>
          <w:rPr>
            <w:rFonts w:ascii="Cambria Math" w:eastAsiaTheme="minorEastAsia" w:hAnsi="Cambria Math" w:cs="Arial"/>
          </w:rPr>
          <m:t>}</m:t>
        </m:r>
        <w:commentRangeEnd w:id="126"/>
        <m:r>
          <m:rPr>
            <m:sty m:val="p"/>
          </m:rPr>
          <w:rPr>
            <w:rStyle w:val="Refdecomentario"/>
            <w:rFonts w:ascii="Calibri" w:eastAsia="Calibri" w:hAnsi="Calibri" w:cs="Times New Roman"/>
            <w:lang w:val="es-MX"/>
          </w:rPr>
          <w:commentReference w:id="126"/>
        </m:r>
      </m:oMath>
    </w:p>
    <w:p w14:paraId="49615A99" w14:textId="77777777" w:rsidR="00192F84" w:rsidRPr="00560ED9" w:rsidRDefault="00192F84" w:rsidP="002E64CD">
      <w:pPr>
        <w:tabs>
          <w:tab w:val="right" w:pos="8498"/>
        </w:tabs>
        <w:spacing w:after="0"/>
        <w:jc w:val="both"/>
        <w:rPr>
          <w:rFonts w:ascii="Arial" w:eastAsiaTheme="minorEastAsia" w:hAnsi="Arial" w:cs="Arial"/>
        </w:rPr>
      </w:pPr>
    </w:p>
    <w:p w14:paraId="10C23ED2" w14:textId="29022C60" w:rsidR="00BC153C" w:rsidRPr="00560ED9" w:rsidRDefault="00383510" w:rsidP="002E64CD">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Se despeja </w:t>
      </w:r>
      <m:oMath>
        <m:r>
          <w:rPr>
            <w:rFonts w:ascii="Cambria Math" w:eastAsiaTheme="minorEastAsia" w:hAnsi="Cambria Math" w:cs="Arial"/>
          </w:rPr>
          <m:t>b</m:t>
        </m:r>
      </m:oMath>
      <w:r w:rsidR="00BC153C" w:rsidRPr="00560ED9">
        <w:rPr>
          <w:rFonts w:ascii="Arial" w:eastAsiaTheme="minorEastAsia" w:hAnsi="Arial" w:cs="Arial"/>
        </w:rPr>
        <w:t xml:space="preserve"> de la ecuación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m:t>
        </m:r>
        <w:commentRangeStart w:id="127"/>
        <m:r>
          <w:rPr>
            <w:rFonts w:ascii="Cambria Math" w:eastAsiaTheme="minorEastAsia" w:hAnsi="Cambria Math" w:cs="Arial"/>
          </w:rPr>
          <m:t>1</m:t>
        </m:r>
        <w:commentRangeEnd w:id="127"/>
        <m:r>
          <m:rPr>
            <m:sty m:val="p"/>
          </m:rPr>
          <w:rPr>
            <w:rStyle w:val="Refdecomentario"/>
            <w:rFonts w:ascii="Calibri" w:eastAsia="Calibri" w:hAnsi="Calibri" w:cs="Times New Roman"/>
            <w:lang w:val="es-MX"/>
          </w:rPr>
          <w:commentReference w:id="127"/>
        </m:r>
      </m:oMath>
    </w:p>
    <w:p w14:paraId="514B67A1" w14:textId="77777777" w:rsidR="00BC153C" w:rsidRPr="00560ED9" w:rsidRDefault="00BC153C" w:rsidP="002E64CD">
      <w:pPr>
        <w:tabs>
          <w:tab w:val="right" w:pos="8498"/>
        </w:tabs>
        <w:spacing w:after="0"/>
        <w:jc w:val="both"/>
        <w:rPr>
          <w:rFonts w:ascii="Arial" w:eastAsiaTheme="minorEastAsia" w:hAnsi="Arial" w:cs="Arial"/>
        </w:rPr>
      </w:pPr>
    </w:p>
    <w:p w14:paraId="36DD8AE1" w14:textId="7B0E5B2E" w:rsidR="00192F84" w:rsidRPr="00560ED9" w:rsidRDefault="00DA6D8C" w:rsidP="002E64CD">
      <w:pPr>
        <w:tabs>
          <w:tab w:val="right" w:pos="8498"/>
        </w:tabs>
        <w:spacing w:after="0"/>
        <w:jc w:val="both"/>
        <w:rPr>
          <w:rFonts w:ascii="Arial" w:eastAsiaTheme="minorEastAsia" w:hAnsi="Arial" w:cs="Arial"/>
        </w:rPr>
      </w:pPr>
      <m:oMathPara>
        <m:oMath>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oMath>
      </m:oMathPara>
    </w:p>
    <w:p w14:paraId="4B28D3BC" w14:textId="77777777" w:rsidR="00192F84" w:rsidRPr="00560ED9" w:rsidRDefault="00192F84" w:rsidP="002E64CD">
      <w:pPr>
        <w:tabs>
          <w:tab w:val="right" w:pos="8498"/>
        </w:tabs>
        <w:spacing w:after="0"/>
        <w:jc w:val="both"/>
        <w:rPr>
          <w:rFonts w:ascii="Arial" w:eastAsiaTheme="minorEastAsia" w:hAnsi="Arial" w:cs="Arial"/>
        </w:rPr>
      </w:pPr>
    </w:p>
    <w:p w14:paraId="784FA291" w14:textId="48A75CFD" w:rsidR="00192F84" w:rsidRPr="00560ED9" w:rsidRDefault="00DA6D8C" w:rsidP="002E64CD">
      <w:pPr>
        <w:tabs>
          <w:tab w:val="right" w:pos="8498"/>
        </w:tabs>
        <w:spacing w:after="0"/>
        <w:jc w:val="both"/>
        <w:rPr>
          <w:rFonts w:ascii="Arial" w:eastAsiaTheme="minorEastAsia" w:hAnsi="Arial" w:cs="Arial"/>
        </w:rPr>
      </w:pPr>
      <m:oMathPara>
        <m:oMath>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oMath>
      </m:oMathPara>
    </w:p>
    <w:p w14:paraId="49A354EA" w14:textId="77777777" w:rsidR="00192F84" w:rsidRPr="00560ED9" w:rsidRDefault="00192F84" w:rsidP="002E64CD">
      <w:pPr>
        <w:tabs>
          <w:tab w:val="right" w:pos="8498"/>
        </w:tabs>
        <w:spacing w:after="0"/>
        <w:jc w:val="both"/>
        <w:rPr>
          <w:rFonts w:ascii="Arial" w:eastAsiaTheme="minorEastAsia" w:hAnsi="Arial" w:cs="Arial"/>
        </w:rPr>
      </w:pPr>
    </w:p>
    <w:p w14:paraId="29F153BF" w14:textId="49014ECB" w:rsidR="00192F84" w:rsidRPr="00560ED9" w:rsidRDefault="00DA6D8C" w:rsidP="002E64CD">
      <w:pPr>
        <w:tabs>
          <w:tab w:val="right" w:pos="8498"/>
        </w:tabs>
        <w:spacing w:after="0"/>
        <w:jc w:val="both"/>
        <w:rPr>
          <w:rFonts w:ascii="Arial" w:eastAsiaTheme="minorEastAsia" w:hAnsi="Arial" w:cs="Arial"/>
        </w:rPr>
      </w:pPr>
      <m:oMathPara>
        <m:oMath>
          <m:d>
            <m:dPr>
              <m:begChr m:val="|"/>
              <m:endChr m:val="|"/>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m:oMathPara>
    </w:p>
    <w:p w14:paraId="417860D9" w14:textId="77777777" w:rsidR="00192F84" w:rsidRPr="00560ED9" w:rsidRDefault="00192F84" w:rsidP="002E64CD">
      <w:pPr>
        <w:tabs>
          <w:tab w:val="right" w:pos="8498"/>
        </w:tabs>
        <w:spacing w:after="0"/>
        <w:jc w:val="both"/>
        <w:rPr>
          <w:rFonts w:ascii="Arial" w:eastAsiaTheme="minorEastAsia" w:hAnsi="Arial" w:cs="Arial"/>
        </w:rPr>
      </w:pPr>
    </w:p>
    <w:p w14:paraId="2B637F13" w14:textId="77777777" w:rsidR="005A7B7D" w:rsidRPr="00560ED9" w:rsidRDefault="00192F84" w:rsidP="002E64CD">
      <w:pPr>
        <w:tabs>
          <w:tab w:val="right" w:pos="8498"/>
        </w:tabs>
        <w:spacing w:after="0"/>
        <w:jc w:val="both"/>
        <w:rPr>
          <w:rFonts w:ascii="Arial" w:eastAsiaTheme="minorEastAsia" w:hAnsi="Arial" w:cs="Arial"/>
        </w:rPr>
      </w:pPr>
      <w:commentRangeStart w:id="128"/>
      <w:proofErr w:type="gramStart"/>
      <w:r w:rsidRPr="00560ED9">
        <w:rPr>
          <w:rFonts w:ascii="Arial" w:eastAsiaTheme="minorEastAsia" w:hAnsi="Arial" w:cs="Arial"/>
        </w:rPr>
        <w:t>e</w:t>
      </w:r>
      <w:commentRangeEnd w:id="128"/>
      <w:proofErr w:type="gramEnd"/>
      <w:r w:rsidR="002673D9">
        <w:rPr>
          <w:rStyle w:val="Refdecomentario"/>
          <w:rFonts w:ascii="Calibri" w:eastAsia="Calibri" w:hAnsi="Calibri" w:cs="Times New Roman"/>
          <w:lang w:val="es-MX"/>
        </w:rPr>
        <w:commentReference w:id="128"/>
      </w:r>
      <w:r w:rsidRPr="00560ED9">
        <w:rPr>
          <w:rFonts w:ascii="Arial" w:eastAsiaTheme="minorEastAsia" w:hAnsi="Arial" w:cs="Arial"/>
        </w:rPr>
        <w:t xml:space="preserve">ntonces </w:t>
      </w:r>
      <w:r w:rsidR="005A7B7D" w:rsidRPr="00560ED9">
        <w:rPr>
          <w:rFonts w:ascii="Arial" w:eastAsiaTheme="minorEastAsia" w:hAnsi="Arial" w:cs="Arial"/>
        </w:rPr>
        <w:t xml:space="preserve">          </w:t>
      </w:r>
    </w:p>
    <w:p w14:paraId="42284B42" w14:textId="35F9B241" w:rsidR="00192F84" w:rsidRPr="00560ED9" w:rsidRDefault="00BC153C" w:rsidP="002E64CD">
      <w:pPr>
        <w:tabs>
          <w:tab w:val="right" w:pos="8498"/>
        </w:tabs>
        <w:spacing w:after="0"/>
        <w:jc w:val="both"/>
        <w:rPr>
          <w:rFonts w:ascii="Arial" w:eastAsiaTheme="minorEastAsia" w:hAnsi="Arial" w:cs="Arial"/>
        </w:rPr>
      </w:pPr>
      <m:oMathPara>
        <m:oMath>
          <m:r>
            <w:rPr>
              <w:rFonts w:ascii="Cambria Math" w:eastAsiaTheme="minorEastAsia" w:hAnsi="Cambria Math" w:cs="Arial"/>
            </w:rPr>
            <m:t>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r>
            <w:rPr>
              <w:rFonts w:ascii="Cambria Math" w:eastAsiaTheme="minorEastAsia" w:hAnsi="Cambria Math" w:cs="Arial"/>
            </w:rPr>
            <m:t xml:space="preserve">      </m:t>
          </m:r>
          <m:r>
            <m:rPr>
              <m:sty m:val="p"/>
            </m:rPr>
            <w:rPr>
              <w:rFonts w:ascii="Cambria Math" w:eastAsiaTheme="minorEastAsia" w:hAnsi="Cambria Math" w:cs="Arial"/>
            </w:rPr>
            <m:t>o</m:t>
          </m:r>
          <m:r>
            <w:rPr>
              <w:rFonts w:ascii="Cambria Math" w:eastAsiaTheme="minorEastAsia" w:hAnsi="Cambria Math" w:cs="Arial"/>
            </w:rPr>
            <m:t xml:space="preserve">      b=-</m:t>
          </m:r>
          <m:rad>
            <m:radPr>
              <m:degHide m:val="1"/>
              <m:ctrlPr>
                <w:rPr>
                  <w:rFonts w:ascii="Cambria Math" w:eastAsiaTheme="minorEastAsia" w:hAnsi="Cambria Math" w:cs="Arial"/>
                  <w:i/>
                </w:rPr>
              </m:ctrlPr>
            </m:radPr>
            <m:deg/>
            <m:e>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e>
          </m:rad>
        </m:oMath>
      </m:oMathPara>
    </w:p>
    <w:p w14:paraId="21F3B284" w14:textId="77777777" w:rsidR="005A7B7D" w:rsidRPr="00560ED9" w:rsidRDefault="005A7B7D" w:rsidP="002E64CD">
      <w:pPr>
        <w:tabs>
          <w:tab w:val="right" w:pos="8498"/>
        </w:tabs>
        <w:spacing w:after="0"/>
        <w:jc w:val="both"/>
        <w:rPr>
          <w:rFonts w:ascii="Arial" w:eastAsiaTheme="minorEastAsia" w:hAnsi="Arial" w:cs="Arial"/>
        </w:rPr>
      </w:pPr>
    </w:p>
    <w:p w14:paraId="40CD5276" w14:textId="2E034AA7"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Luego los valores de </w:t>
      </w:r>
      <m:oMath>
        <m:r>
          <w:rPr>
            <w:rFonts w:ascii="Cambria Math" w:eastAsiaTheme="minorEastAsia" w:hAnsi="Cambria Math" w:cs="Arial"/>
          </w:rPr>
          <m:t>a</m:t>
        </m:r>
      </m:oMath>
      <w:r w:rsidRPr="00560ED9">
        <w:rPr>
          <w:rFonts w:ascii="Arial" w:eastAsiaTheme="minorEastAsia" w:hAnsi="Arial" w:cs="Arial"/>
        </w:rPr>
        <w:t xml:space="preserve"> deben cumplir que </w:t>
      </w:r>
      <m:oMath>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w:commentRangeStart w:id="129"/>
        <m:r>
          <w:rPr>
            <w:rFonts w:ascii="Cambria Math" w:eastAsiaTheme="minorEastAsia" w:hAnsi="Cambria Math" w:cs="Arial"/>
          </w:rPr>
          <m:t>0</m:t>
        </m:r>
      </m:oMath>
      <w:r w:rsidRPr="00560ED9">
        <w:rPr>
          <w:rFonts w:ascii="Arial" w:eastAsiaTheme="minorEastAsia" w:hAnsi="Arial" w:cs="Arial"/>
        </w:rPr>
        <w:t xml:space="preserve"> de donde:</w:t>
      </w:r>
      <w:commentRangeEnd w:id="129"/>
      <w:r w:rsidR="002673D9">
        <w:rPr>
          <w:rStyle w:val="Refdecomentario"/>
          <w:rFonts w:ascii="Calibri" w:eastAsia="Calibri" w:hAnsi="Calibri" w:cs="Times New Roman"/>
          <w:lang w:val="es-MX"/>
        </w:rPr>
        <w:commentReference w:id="129"/>
      </w:r>
    </w:p>
    <w:p w14:paraId="4FE8F0B5" w14:textId="77777777" w:rsidR="005A7B7D" w:rsidRPr="00560ED9" w:rsidRDefault="005A7B7D" w:rsidP="002E64CD">
      <w:pPr>
        <w:tabs>
          <w:tab w:val="right" w:pos="8498"/>
        </w:tabs>
        <w:spacing w:after="0"/>
        <w:jc w:val="both"/>
        <w:rPr>
          <w:rFonts w:ascii="Arial" w:eastAsiaTheme="minorEastAsia" w:hAnsi="Arial" w:cs="Arial"/>
        </w:rPr>
      </w:pPr>
    </w:p>
    <w:p w14:paraId="2CEA7274" w14:textId="03654574" w:rsidR="005A7B7D" w:rsidRPr="00560ED9" w:rsidRDefault="00DA6D8C" w:rsidP="002E64CD">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1-a</m:t>
              </m:r>
            </m:e>
          </m:d>
          <m:d>
            <m:dPr>
              <m:ctrlPr>
                <w:rPr>
                  <w:rFonts w:ascii="Cambria Math" w:eastAsiaTheme="minorEastAsia" w:hAnsi="Cambria Math" w:cs="Arial"/>
                  <w:i/>
                </w:rPr>
              </m:ctrlPr>
            </m:dPr>
            <m:e>
              <m:r>
                <w:rPr>
                  <w:rFonts w:ascii="Cambria Math" w:eastAsiaTheme="minorEastAsia" w:hAnsi="Cambria Math" w:cs="Arial"/>
                </w:rPr>
                <m:t>1+a</m:t>
              </m:r>
            </m:e>
          </m:d>
          <m:r>
            <w:rPr>
              <w:rFonts w:ascii="Cambria Math" w:eastAsiaTheme="minorEastAsia" w:hAnsi="Cambria Math" w:cs="Arial"/>
            </w:rPr>
            <m:t>≥0</m:t>
          </m:r>
        </m:oMath>
      </m:oMathPara>
    </w:p>
    <w:p w14:paraId="1B6143D4" w14:textId="77777777" w:rsidR="005A7B7D" w:rsidRPr="00560ED9" w:rsidRDefault="005A7B7D" w:rsidP="002E64CD">
      <w:pPr>
        <w:tabs>
          <w:tab w:val="right" w:pos="8498"/>
        </w:tabs>
        <w:spacing w:after="0"/>
        <w:jc w:val="both"/>
        <w:rPr>
          <w:rFonts w:ascii="Arial" w:eastAsiaTheme="minorEastAsia" w:hAnsi="Arial" w:cs="Arial"/>
        </w:rPr>
      </w:pPr>
    </w:p>
    <w:p w14:paraId="6BA4F068" w14:textId="57556E0B" w:rsidR="002673D9" w:rsidRDefault="00383510" w:rsidP="00F01F75">
      <w:pPr>
        <w:tabs>
          <w:tab w:val="right" w:pos="8498"/>
        </w:tabs>
        <w:spacing w:after="0"/>
        <w:rPr>
          <w:rFonts w:ascii="Arial" w:eastAsiaTheme="minorEastAsia" w:hAnsi="Arial" w:cs="Arial"/>
        </w:rPr>
      </w:pPr>
      <w:commentRangeStart w:id="130"/>
      <w:r w:rsidRPr="00560ED9">
        <w:rPr>
          <w:rFonts w:ascii="Arial" w:eastAsiaTheme="minorEastAsia" w:hAnsi="Arial" w:cs="Arial"/>
        </w:rPr>
        <w:t>Por</w:t>
      </w:r>
      <w:commentRangeEnd w:id="130"/>
      <w:r w:rsidR="00FF7B54">
        <w:rPr>
          <w:rStyle w:val="Refdecomentario"/>
          <w:rFonts w:ascii="Calibri" w:eastAsia="Calibri" w:hAnsi="Calibri" w:cs="Times New Roman"/>
          <w:lang w:val="es-MX"/>
        </w:rPr>
        <w:commentReference w:id="130"/>
      </w:r>
      <w:r w:rsidRPr="00560ED9">
        <w:rPr>
          <w:rFonts w:ascii="Arial" w:eastAsiaTheme="minorEastAsia" w:hAnsi="Arial" w:cs="Arial"/>
        </w:rPr>
        <w:t xml:space="preserve"> lo tanto se particiona el conjunto de los números reales en los intervalos</w:t>
      </w:r>
    </w:p>
    <w:p w14:paraId="03655628" w14:textId="4583BB6F" w:rsidR="00383510" w:rsidRPr="002673D9" w:rsidRDefault="002673D9" w:rsidP="00F01F75">
      <w:pPr>
        <w:tabs>
          <w:tab w:val="right" w:pos="8498"/>
        </w:tabs>
        <w:spacing w:after="0"/>
        <w:rPr>
          <w:rFonts w:ascii="Arial" w:eastAsiaTheme="minorEastAsia" w:hAnsi="Arial" w:cs="Arial"/>
        </w:rPr>
      </w:pPr>
      <m:oMath>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-∞,-1</m:t>
            </m:r>
          </m:e>
        </m:d>
      </m:oMath>
      <w:r w:rsidR="00383510" w:rsidRPr="00560ED9">
        <w:rPr>
          <w:rFonts w:ascii="Arial" w:eastAsiaTheme="minorEastAsia" w:hAnsi="Arial" w:cs="Arial"/>
        </w:rPr>
        <w:t xml:space="preserve">, </w:t>
      </w:r>
      <w:commentRangeStart w:id="131"/>
      <m:oMath>
        <m:d>
          <m:dPr>
            <m:ctrlPr>
              <w:rPr>
                <w:rFonts w:ascii="Cambria Math" w:eastAsiaTheme="minorEastAsia" w:hAnsi="Cambria Math" w:cs="Arial"/>
                <w:i/>
              </w:rPr>
            </m:ctrlPr>
          </m:dPr>
          <m:e>
            <m:r>
              <w:rPr>
                <w:rFonts w:ascii="Cambria Math" w:eastAsiaTheme="minorEastAsia" w:hAnsi="Cambria Math" w:cs="Arial"/>
              </w:rPr>
              <m:t>-1 , 1</m:t>
            </m:r>
          </m:e>
        </m:d>
      </m:oMath>
      <w:r w:rsidR="00383510" w:rsidRPr="00560ED9">
        <w:rPr>
          <w:rFonts w:ascii="Arial" w:eastAsiaTheme="minorEastAsia" w:hAnsi="Arial" w:cs="Arial"/>
        </w:rPr>
        <w:t xml:space="preserve"> </w:t>
      </w:r>
      <w:commentRangeEnd w:id="131"/>
      <w:r w:rsidR="00FF7B54">
        <w:rPr>
          <w:rStyle w:val="Refdecomentario"/>
          <w:rFonts w:ascii="Calibri" w:eastAsia="Calibri" w:hAnsi="Calibri" w:cs="Times New Roman"/>
          <w:lang w:val="es-MX"/>
        </w:rPr>
        <w:commentReference w:id="131"/>
      </w:r>
      <w:r w:rsidR="00383510" w:rsidRPr="00560ED9">
        <w:rPr>
          <w:rFonts w:ascii="Arial" w:eastAsiaTheme="minorEastAsia" w:hAnsi="Arial" w:cs="Arial"/>
        </w:rPr>
        <w:t xml:space="preserve">y </w:t>
      </w:r>
      <w:commentRangeStart w:id="132"/>
      <m:oMath>
        <m:d>
          <m:dPr>
            <m:ctrlPr>
              <w:rPr>
                <w:rFonts w:ascii="Cambria Math" w:eastAsiaTheme="minorEastAsia" w:hAnsi="Cambria Math" w:cs="Arial"/>
                <w:i/>
              </w:rPr>
            </m:ctrlPr>
          </m:dPr>
          <m:e>
            <m:r>
              <w:rPr>
                <w:rFonts w:ascii="Cambria Math" w:eastAsiaTheme="minorEastAsia" w:hAnsi="Cambria Math" w:cs="Arial"/>
              </w:rPr>
              <m:t>1,∞</m:t>
            </m:r>
          </m:e>
        </m:d>
        <w:commentRangeEnd w:id="132"/>
        <m:r>
          <m:rPr>
            <m:sty m:val="p"/>
          </m:rPr>
          <w:rPr>
            <w:rStyle w:val="Refdecomentario"/>
            <w:rFonts w:ascii="Calibri" w:eastAsia="Calibri" w:hAnsi="Calibri" w:cs="Times New Roman"/>
            <w:lang w:val="es-MX"/>
          </w:rPr>
          <w:commentReference w:id="132"/>
        </m:r>
      </m:oMath>
    </w:p>
    <w:p w14:paraId="2EB10750" w14:textId="77777777" w:rsidR="002673D9" w:rsidRPr="002673D9" w:rsidRDefault="002673D9" w:rsidP="00F01F75">
      <w:pPr>
        <w:tabs>
          <w:tab w:val="right" w:pos="8498"/>
        </w:tabs>
        <w:spacing w:after="0"/>
        <w:rPr>
          <w:rFonts w:ascii="Arial" w:eastAsiaTheme="minorEastAsia" w:hAnsi="Arial" w:cs="Arial"/>
        </w:rPr>
      </w:pPr>
    </w:p>
    <w:tbl>
      <w:tblPr>
        <w:tblStyle w:val="Tablaconcuadrcula"/>
        <w:tblW w:w="0" w:type="auto"/>
        <w:tblLook w:val="04A0" w:firstRow="1" w:lastRow="0" w:firstColumn="1" w:lastColumn="0" w:noHBand="0" w:noVBand="1"/>
      </w:tblPr>
      <w:tblGrid>
        <w:gridCol w:w="2027"/>
        <w:gridCol w:w="2333"/>
        <w:gridCol w:w="2253"/>
        <w:gridCol w:w="2215"/>
      </w:tblGrid>
      <w:tr w:rsidR="005A7B7D" w:rsidRPr="00560ED9" w14:paraId="31ADAD51" w14:textId="77777777" w:rsidTr="005A7B7D">
        <w:tc>
          <w:tcPr>
            <w:tcW w:w="2077" w:type="dxa"/>
          </w:tcPr>
          <w:p w14:paraId="0666F246" w14:textId="77777777" w:rsidR="005A7B7D" w:rsidRPr="00560ED9" w:rsidRDefault="005A7B7D" w:rsidP="005A7B7D">
            <w:pPr>
              <w:tabs>
                <w:tab w:val="right" w:pos="8498"/>
              </w:tabs>
              <w:jc w:val="both"/>
              <w:rPr>
                <w:rFonts w:ascii="Arial" w:eastAsia="Cambria" w:hAnsi="Arial" w:cs="Arial"/>
              </w:rPr>
            </w:pPr>
          </w:p>
        </w:tc>
        <w:tc>
          <w:tcPr>
            <w:tcW w:w="2385" w:type="dxa"/>
          </w:tcPr>
          <w:p w14:paraId="078387EB" w14:textId="08141B4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c>
          <w:tcPr>
            <w:tcW w:w="2315" w:type="dxa"/>
          </w:tcPr>
          <w:p w14:paraId="5C01F88B" w14:textId="3AC24A91" w:rsidR="005A7B7D" w:rsidRPr="00560ED9" w:rsidRDefault="00251C6D">
            <w:pPr>
              <w:tabs>
                <w:tab w:val="right" w:pos="8498"/>
              </w:tabs>
              <w:jc w:val="both"/>
              <w:rPr>
                <w:rFonts w:ascii="Arial" w:eastAsiaTheme="minorEastAsia" w:hAnsi="Arial" w:cs="Arial"/>
              </w:rPr>
            </w:pPr>
            <m:oMathPara>
              <m:oMath>
                <m:r>
                  <w:rPr>
                    <w:rFonts w:ascii="Cambria Math" w:eastAsiaTheme="minorEastAsia" w:hAnsi="Cambria Math" w:cs="Arial"/>
                  </w:rPr>
                  <m:t>[-1,1]</m:t>
                </m:r>
              </m:oMath>
            </m:oMathPara>
          </w:p>
        </w:tc>
        <w:tc>
          <w:tcPr>
            <w:tcW w:w="2277" w:type="dxa"/>
          </w:tcPr>
          <w:p w14:paraId="52A8D2D9" w14:textId="3F153E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m:t>
                </m:r>
              </m:oMath>
            </m:oMathPara>
          </w:p>
        </w:tc>
      </w:tr>
      <w:tr w:rsidR="005A7B7D" w:rsidRPr="00560ED9" w14:paraId="346F3FF2" w14:textId="77777777" w:rsidTr="005A7B7D">
        <w:tc>
          <w:tcPr>
            <w:tcW w:w="2077" w:type="dxa"/>
          </w:tcPr>
          <w:p w14:paraId="77AA79ED" w14:textId="5342E87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6EDED823" w14:textId="7986D51C"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76169D24" w14:textId="72AB10A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C97539B" w14:textId="784AA976"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5FE5BA56" w14:textId="77777777" w:rsidTr="005A7B7D">
        <w:tc>
          <w:tcPr>
            <w:tcW w:w="2077" w:type="dxa"/>
          </w:tcPr>
          <w:p w14:paraId="46087619" w14:textId="011F01B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(1+a)</m:t>
                </m:r>
              </m:oMath>
            </m:oMathPara>
          </w:p>
        </w:tc>
        <w:tc>
          <w:tcPr>
            <w:tcW w:w="2385" w:type="dxa"/>
          </w:tcPr>
          <w:p w14:paraId="2AF4EA34" w14:textId="0138D885"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10C984B7" w14:textId="7F978004"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1DF52052" w14:textId="111C113D"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r w:rsidR="005A7B7D" w:rsidRPr="00560ED9" w14:paraId="0A3764F3" w14:textId="77777777" w:rsidTr="005A7B7D">
        <w:tc>
          <w:tcPr>
            <w:tcW w:w="2077" w:type="dxa"/>
          </w:tcPr>
          <w:p w14:paraId="7211362C" w14:textId="63BA22DA" w:rsidR="005A7B7D" w:rsidRPr="00560ED9" w:rsidRDefault="005A7B7D" w:rsidP="005A7B7D">
            <w:pPr>
              <w:tabs>
                <w:tab w:val="right" w:pos="8498"/>
              </w:tabs>
              <w:jc w:val="both"/>
              <w:rPr>
                <w:rFonts w:ascii="Arial" w:eastAsia="MS Mincho" w:hAnsi="Arial" w:cs="Arial"/>
              </w:rPr>
            </w:pPr>
            <m:oMathPara>
              <m:oMath>
                <m:r>
                  <w:rPr>
                    <w:rFonts w:ascii="Cambria Math" w:eastAsia="MS Mincho" w:hAnsi="Cambria Math" w:cs="Arial"/>
                  </w:rPr>
                  <m:t>(1-a)(1+a)</m:t>
                </m:r>
              </m:oMath>
            </m:oMathPara>
          </w:p>
        </w:tc>
        <w:tc>
          <w:tcPr>
            <w:tcW w:w="2385" w:type="dxa"/>
          </w:tcPr>
          <w:p w14:paraId="195818D1" w14:textId="57CA351B"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315" w:type="dxa"/>
          </w:tcPr>
          <w:p w14:paraId="63BCD3E1" w14:textId="54B2A753"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c>
          <w:tcPr>
            <w:tcW w:w="2277" w:type="dxa"/>
          </w:tcPr>
          <w:p w14:paraId="5E19434A" w14:textId="75FCFA59" w:rsidR="005A7B7D" w:rsidRPr="00560ED9" w:rsidRDefault="005A7B7D" w:rsidP="005A7B7D">
            <w:pPr>
              <w:tabs>
                <w:tab w:val="right" w:pos="8498"/>
              </w:tabs>
              <w:jc w:val="both"/>
              <w:rPr>
                <w:rFonts w:ascii="Arial" w:eastAsiaTheme="minorEastAsia" w:hAnsi="Arial" w:cs="Arial"/>
              </w:rPr>
            </w:pPr>
            <m:oMathPara>
              <m:oMath>
                <m:r>
                  <w:rPr>
                    <w:rFonts w:ascii="Cambria Math" w:eastAsiaTheme="minorEastAsia" w:hAnsi="Cambria Math" w:cs="Arial"/>
                  </w:rPr>
                  <m:t>-</m:t>
                </m:r>
              </m:oMath>
            </m:oMathPara>
          </w:p>
        </w:tc>
      </w:tr>
    </w:tbl>
    <w:p w14:paraId="7D73DAF4" w14:textId="77777777" w:rsidR="005A7B7D" w:rsidRPr="00560ED9" w:rsidRDefault="005A7B7D" w:rsidP="002E64CD">
      <w:pPr>
        <w:tabs>
          <w:tab w:val="right" w:pos="8498"/>
        </w:tabs>
        <w:spacing w:after="0"/>
        <w:jc w:val="both"/>
        <w:rPr>
          <w:rFonts w:ascii="Arial" w:eastAsiaTheme="minorEastAsia" w:hAnsi="Arial" w:cs="Arial"/>
        </w:rPr>
      </w:pPr>
    </w:p>
    <w:p w14:paraId="6B4BCD02" w14:textId="6D8B9DE3" w:rsidR="005A7B7D" w:rsidRPr="00560ED9" w:rsidRDefault="005A7B7D" w:rsidP="002E64CD">
      <w:pPr>
        <w:tabs>
          <w:tab w:val="right" w:pos="8498"/>
        </w:tabs>
        <w:spacing w:after="0"/>
        <w:jc w:val="both"/>
        <w:rPr>
          <w:rFonts w:ascii="Arial" w:eastAsiaTheme="minorEastAsia" w:hAnsi="Arial" w:cs="Arial"/>
        </w:rPr>
      </w:pPr>
      <w:r w:rsidRPr="00560ED9">
        <w:rPr>
          <w:rFonts w:ascii="Arial" w:eastAsiaTheme="minorEastAsia" w:hAnsi="Arial" w:cs="Arial"/>
        </w:rPr>
        <w:t xml:space="preserve">Luego </w:t>
      </w:r>
      <m:oMath>
        <m:r>
          <w:rPr>
            <w:rFonts w:ascii="Cambria Math" w:eastAsiaTheme="minorEastAsia" w:hAnsi="Cambria Math" w:cs="Arial"/>
          </w:rPr>
          <m:t>a∈</m:t>
        </m:r>
        <w:commentRangeStart w:id="133"/>
        <m:r>
          <w:rPr>
            <w:rFonts w:ascii="Cambria Math" w:eastAsiaTheme="minorEastAsia" w:hAnsi="Cambria Math" w:cs="Arial"/>
          </w:rPr>
          <m:t>[-1, 1]</m:t>
        </m:r>
      </m:oMath>
      <w:r w:rsidRPr="00560ED9">
        <w:rPr>
          <w:rFonts w:ascii="Arial" w:eastAsiaTheme="minorEastAsia" w:hAnsi="Arial" w:cs="Arial"/>
        </w:rPr>
        <w:t xml:space="preserve"> de donde </w:t>
      </w:r>
      <m:oMath>
        <m:r>
          <w:rPr>
            <w:rFonts w:ascii="Cambria Math" w:eastAsiaTheme="minorEastAsia" w:hAnsi="Cambria Math" w:cs="Arial"/>
          </w:rPr>
          <m:t>DomR</m:t>
        </m:r>
        <w:commentRangeEnd w:id="133"/>
        <m:r>
          <m:rPr>
            <m:sty m:val="p"/>
          </m:rPr>
          <w:rPr>
            <w:rStyle w:val="Refdecomentario"/>
            <w:rFonts w:ascii="Calibri" w:eastAsia="Calibri" w:hAnsi="Calibri" w:cs="Times New Roman"/>
            <w:lang w:val="es-MX"/>
          </w:rPr>
          <w:commentReference w:id="133"/>
        </m:r>
        <m:r>
          <w:rPr>
            <w:rFonts w:ascii="Cambria Math" w:eastAsiaTheme="minorEastAsia" w:hAnsi="Cambria Math" w:cs="Arial"/>
          </w:rPr>
          <m:t>=[-1,1]</m:t>
        </m:r>
      </m:oMath>
      <w:r w:rsidRPr="00560ED9">
        <w:rPr>
          <w:rFonts w:ascii="Arial" w:eastAsiaTheme="minorEastAsia" w:hAnsi="Arial" w:cs="Arial"/>
        </w:rPr>
        <w:t>.</w:t>
      </w:r>
    </w:p>
    <w:p w14:paraId="2B4FF568" w14:textId="77777777" w:rsidR="005A7B7D" w:rsidRPr="00560ED9" w:rsidRDefault="005A7B7D" w:rsidP="002E64CD">
      <w:pPr>
        <w:tabs>
          <w:tab w:val="right" w:pos="8498"/>
        </w:tabs>
        <w:spacing w:after="0"/>
        <w:jc w:val="both"/>
        <w:rPr>
          <w:rFonts w:ascii="Arial" w:eastAsiaTheme="minorEastAsia" w:hAnsi="Arial" w:cs="Arial"/>
        </w:rPr>
      </w:pPr>
    </w:p>
    <w:p w14:paraId="3FC877D1" w14:textId="6661FBBA" w:rsidR="00352EA6" w:rsidRPr="00560ED9" w:rsidRDefault="005A7B7D" w:rsidP="00147107">
      <w:pPr>
        <w:tabs>
          <w:tab w:val="right" w:pos="8498"/>
        </w:tabs>
        <w:spacing w:after="0"/>
        <w:jc w:val="both"/>
        <w:rPr>
          <w:rFonts w:ascii="Arial" w:eastAsiaTheme="minorEastAsia" w:hAnsi="Arial" w:cs="Arial"/>
        </w:rPr>
      </w:pPr>
      <w:r w:rsidRPr="00560ED9">
        <w:rPr>
          <w:rFonts w:ascii="Arial" w:eastAsiaTheme="minorEastAsia" w:hAnsi="Arial" w:cs="Arial"/>
        </w:rPr>
        <w:t>De forma similar</w:t>
      </w:r>
      <w:r w:rsidR="00383510" w:rsidRPr="00560ED9">
        <w:rPr>
          <w:rFonts w:ascii="Arial" w:eastAsiaTheme="minorEastAsia" w:hAnsi="Arial" w:cs="Arial"/>
        </w:rPr>
        <w:t>,</w:t>
      </w:r>
      <w:r w:rsidRPr="00560ED9">
        <w:rPr>
          <w:rFonts w:ascii="Arial" w:eastAsiaTheme="minorEastAsia" w:hAnsi="Arial" w:cs="Arial"/>
        </w:rPr>
        <w:t xml:space="preserve"> si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 xml:space="preserve">=1 </m:t>
        </m:r>
      </m:oMath>
      <w:r w:rsidRPr="00560ED9">
        <w:rPr>
          <w:rFonts w:ascii="Arial" w:eastAsiaTheme="minorEastAsia" w:hAnsi="Arial" w:cs="Arial"/>
        </w:rPr>
        <w:t xml:space="preserve"> </w:t>
      </w:r>
      <w:r w:rsidR="005A38BD" w:rsidRPr="00560ED9">
        <w:rPr>
          <w:rFonts w:ascii="Arial" w:eastAsiaTheme="minorEastAsia" w:hAnsi="Arial" w:cs="Arial"/>
        </w:rPr>
        <w:t xml:space="preserve">al despejar </w:t>
      </w:r>
      <m:oMath>
        <m:r>
          <w:rPr>
            <w:rFonts w:ascii="Cambria Math" w:eastAsiaTheme="minorEastAsia" w:hAnsi="Cambria Math" w:cs="Arial"/>
          </w:rPr>
          <m:t>a</m:t>
        </m:r>
      </m:oMath>
      <w:r w:rsidRPr="00560ED9">
        <w:rPr>
          <w:rFonts w:ascii="Arial" w:eastAsiaTheme="minorEastAsia" w:hAnsi="Arial" w:cs="Arial"/>
        </w:rPr>
        <w:t xml:space="preserve"> </w:t>
      </w:r>
      <w:r w:rsidR="005A38BD" w:rsidRPr="00560ED9">
        <w:rPr>
          <w:rFonts w:ascii="Arial" w:eastAsiaTheme="minorEastAsia" w:hAnsi="Arial" w:cs="Arial"/>
        </w:rPr>
        <w:t>se obtiene q</w:t>
      </w:r>
      <w:r w:rsidRPr="00560ED9">
        <w:rPr>
          <w:rFonts w:ascii="Arial" w:eastAsiaTheme="minorEastAsia" w:hAnsi="Arial" w:cs="Arial"/>
        </w:rPr>
        <w:t xml:space="preserve">ue </w:t>
      </w:r>
      <m:oMath>
        <m:r>
          <w:rPr>
            <w:rFonts w:ascii="Cambria Math" w:eastAsiaTheme="minorEastAsia" w:hAnsi="Cambria Math" w:cs="Arial"/>
          </w:rPr>
          <m:t>b∈[-1,1]</m:t>
        </m:r>
      </m:oMath>
      <w:r w:rsidRPr="00560ED9">
        <w:rPr>
          <w:rFonts w:ascii="Arial" w:eastAsiaTheme="minorEastAsia" w:hAnsi="Arial" w:cs="Arial"/>
        </w:rPr>
        <w:t xml:space="preserve"> de donde </w:t>
      </w:r>
      <w:commentRangeStart w:id="134"/>
      <m:oMath>
        <m:r>
          <w:rPr>
            <w:rFonts w:ascii="Cambria Math" w:eastAsiaTheme="minorEastAsia" w:hAnsi="Cambria Math" w:cs="Arial"/>
          </w:rPr>
          <m:t>RangR</m:t>
        </m:r>
        <w:commentRangeEnd w:id="134"/>
        <m:r>
          <m:rPr>
            <m:sty m:val="p"/>
          </m:rPr>
          <w:rPr>
            <w:rStyle w:val="Refdecomentario"/>
            <w:rFonts w:ascii="Calibri" w:eastAsia="Calibri" w:hAnsi="Calibri" w:cs="Times New Roman"/>
            <w:lang w:val="es-MX"/>
          </w:rPr>
          <w:commentReference w:id="134"/>
        </m:r>
        <m:r>
          <w:rPr>
            <w:rFonts w:ascii="Cambria Math" w:eastAsiaTheme="minorEastAsia" w:hAnsi="Cambria Math" w:cs="Arial"/>
          </w:rPr>
          <m:t>=[-1, 1]</m:t>
        </m:r>
      </m:oMath>
      <w:r w:rsidR="00147107" w:rsidRPr="00560ED9">
        <w:rPr>
          <w:rFonts w:ascii="Arial" w:eastAsiaTheme="minorEastAsia" w:hAnsi="Arial" w:cs="Arial"/>
        </w:rPr>
        <w:t>.</w:t>
      </w:r>
    </w:p>
    <w:p w14:paraId="797898CF" w14:textId="77777777" w:rsidR="00886FC5" w:rsidRPr="00560ED9" w:rsidRDefault="00886FC5" w:rsidP="00147107">
      <w:pPr>
        <w:tabs>
          <w:tab w:val="right" w:pos="8498"/>
        </w:tabs>
        <w:spacing w:after="0"/>
        <w:jc w:val="both"/>
        <w:rPr>
          <w:rFonts w:ascii="Arial" w:eastAsiaTheme="minorEastAsia" w:hAnsi="Arial" w:cs="Arial"/>
        </w:rPr>
      </w:pPr>
    </w:p>
    <w:p w14:paraId="4F63F0C2" w14:textId="77777777" w:rsidR="00886FC5" w:rsidRPr="00560ED9" w:rsidRDefault="00886FC5" w:rsidP="00886FC5">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886FC5" w:rsidRPr="00560ED9" w14:paraId="60A139FC" w14:textId="77777777" w:rsidTr="00753DB3">
        <w:tc>
          <w:tcPr>
            <w:tcW w:w="9033" w:type="dxa"/>
            <w:gridSpan w:val="2"/>
            <w:shd w:val="clear" w:color="auto" w:fill="000000" w:themeFill="text1"/>
          </w:tcPr>
          <w:p w14:paraId="48182070"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886FC5" w:rsidRPr="00560ED9" w14:paraId="6696491F" w14:textId="77777777" w:rsidTr="00753DB3">
        <w:tc>
          <w:tcPr>
            <w:tcW w:w="2518" w:type="dxa"/>
          </w:tcPr>
          <w:p w14:paraId="243A5576" w14:textId="77777777" w:rsidR="00886FC5" w:rsidRPr="00560ED9" w:rsidRDefault="00886FC5"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CED4C55" w14:textId="77777777" w:rsidR="00886FC5" w:rsidRPr="00560ED9" w:rsidRDefault="00886FC5" w:rsidP="00753DB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w:t>
            </w:r>
          </w:p>
        </w:tc>
      </w:tr>
      <w:tr w:rsidR="00886FC5" w:rsidRPr="00560ED9" w14:paraId="5312799A" w14:textId="77777777" w:rsidTr="00753DB3">
        <w:tc>
          <w:tcPr>
            <w:tcW w:w="2518" w:type="dxa"/>
          </w:tcPr>
          <w:p w14:paraId="2E800800"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0BFA465" w14:textId="167E259B"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Dominio y </w:t>
            </w:r>
            <w:r w:rsidR="00987273" w:rsidRPr="00560ED9">
              <w:rPr>
                <w:rFonts w:ascii="Arial" w:eastAsiaTheme="minorEastAsia" w:hAnsi="Arial" w:cs="Arial"/>
                <w:color w:val="000000"/>
                <w:sz w:val="24"/>
                <w:szCs w:val="24"/>
              </w:rPr>
              <w:t>r</w:t>
            </w:r>
            <w:r w:rsidRPr="00560ED9">
              <w:rPr>
                <w:rFonts w:ascii="Arial" w:eastAsiaTheme="minorEastAsia" w:hAnsi="Arial" w:cs="Arial"/>
                <w:color w:val="000000"/>
                <w:sz w:val="24"/>
                <w:szCs w:val="24"/>
              </w:rPr>
              <w:t>ango de relaciones</w:t>
            </w:r>
          </w:p>
        </w:tc>
      </w:tr>
      <w:tr w:rsidR="00886FC5" w:rsidRPr="00560ED9" w14:paraId="070C3C6D" w14:textId="77777777" w:rsidTr="00753DB3">
        <w:tc>
          <w:tcPr>
            <w:tcW w:w="2518" w:type="dxa"/>
          </w:tcPr>
          <w:p w14:paraId="06CFEAA8" w14:textId="77777777" w:rsidR="00886FC5" w:rsidRPr="00560ED9" w:rsidRDefault="00886FC5"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169E893" w14:textId="76B8476A" w:rsidR="00886FC5" w:rsidRPr="00560ED9" w:rsidRDefault="002209BC" w:rsidP="00CF656B">
            <w:pPr>
              <w:rPr>
                <w:rFonts w:ascii="Arial" w:eastAsiaTheme="minorEastAsia" w:hAnsi="Arial" w:cs="Arial"/>
                <w:color w:val="000000"/>
                <w:sz w:val="24"/>
                <w:szCs w:val="24"/>
              </w:rPr>
            </w:pPr>
            <w:r w:rsidRPr="00560ED9">
              <w:rPr>
                <w:rFonts w:ascii="Arial" w:hAnsi="Arial" w:cs="Arial"/>
                <w:color w:val="000000"/>
              </w:rPr>
              <w:t xml:space="preserve">Actividad para identificar en diferentes relaciones </w:t>
            </w:r>
            <w:commentRangeStart w:id="135"/>
            <w:r w:rsidRPr="00560ED9">
              <w:rPr>
                <w:rFonts w:ascii="Arial" w:hAnsi="Arial" w:cs="Arial"/>
                <w:color w:val="000000"/>
              </w:rPr>
              <w:t>sus</w:t>
            </w:r>
            <w:commentRangeEnd w:id="135"/>
            <w:r w:rsidR="00B43CDA">
              <w:rPr>
                <w:rStyle w:val="Refdecomentario"/>
                <w:rFonts w:ascii="Calibri" w:eastAsia="Calibri" w:hAnsi="Calibri" w:cs="Times New Roman"/>
              </w:rPr>
              <w:commentReference w:id="135"/>
            </w:r>
            <w:r w:rsidRPr="00560ED9">
              <w:rPr>
                <w:rFonts w:ascii="Arial" w:hAnsi="Arial" w:cs="Arial"/>
                <w:color w:val="000000"/>
              </w:rPr>
              <w:t xml:space="preserve"> conjuntos de salida y </w:t>
            </w:r>
            <w:commentRangeStart w:id="136"/>
            <w:r w:rsidRPr="00560ED9">
              <w:rPr>
                <w:rFonts w:ascii="Arial" w:hAnsi="Arial" w:cs="Arial"/>
                <w:color w:val="000000"/>
              </w:rPr>
              <w:t xml:space="preserve">llegada; así </w:t>
            </w:r>
            <w:commentRangeEnd w:id="136"/>
            <w:r w:rsidR="00FF7B54">
              <w:rPr>
                <w:rStyle w:val="Refdecomentario"/>
                <w:rFonts w:ascii="Calibri" w:eastAsia="Calibri" w:hAnsi="Calibri" w:cs="Times New Roman"/>
              </w:rPr>
              <w:commentReference w:id="136"/>
            </w:r>
            <w:r w:rsidRPr="00560ED9">
              <w:rPr>
                <w:rFonts w:ascii="Arial" w:hAnsi="Arial" w:cs="Arial"/>
                <w:color w:val="000000"/>
              </w:rPr>
              <w:t xml:space="preserve">como </w:t>
            </w:r>
            <w:commentRangeStart w:id="137"/>
            <w:r w:rsidRPr="00560ED9">
              <w:rPr>
                <w:rFonts w:ascii="Arial" w:hAnsi="Arial" w:cs="Arial"/>
                <w:color w:val="000000"/>
              </w:rPr>
              <w:t>sus</w:t>
            </w:r>
            <w:commentRangeEnd w:id="137"/>
            <w:r w:rsidR="00B43CDA">
              <w:rPr>
                <w:rStyle w:val="Refdecomentario"/>
                <w:rFonts w:ascii="Calibri" w:eastAsia="Calibri" w:hAnsi="Calibri" w:cs="Times New Roman"/>
              </w:rPr>
              <w:commentReference w:id="137"/>
            </w:r>
            <w:r w:rsidRPr="00560ED9">
              <w:rPr>
                <w:rFonts w:ascii="Arial" w:hAnsi="Arial" w:cs="Arial"/>
                <w:color w:val="000000"/>
              </w:rPr>
              <w:t xml:space="preserve"> dominios y rangos</w:t>
            </w:r>
            <w:commentRangeStart w:id="138"/>
            <w:r w:rsidRPr="00560ED9">
              <w:rPr>
                <w:rFonts w:ascii="Arial" w:hAnsi="Arial" w:cs="Arial"/>
                <w:color w:val="000000"/>
              </w:rPr>
              <w:t>.</w:t>
            </w:r>
            <w:commentRangeEnd w:id="138"/>
            <w:r w:rsidR="00C7171F">
              <w:rPr>
                <w:rStyle w:val="Refdecomentario"/>
                <w:rFonts w:ascii="Calibri" w:eastAsia="Calibri" w:hAnsi="Calibri" w:cs="Times New Roman"/>
              </w:rPr>
              <w:commentReference w:id="138"/>
            </w:r>
          </w:p>
        </w:tc>
      </w:tr>
    </w:tbl>
    <w:p w14:paraId="228B2700" w14:textId="77777777" w:rsidR="00886FC5" w:rsidRPr="00560ED9" w:rsidRDefault="00886FC5" w:rsidP="00147107">
      <w:pPr>
        <w:tabs>
          <w:tab w:val="right" w:pos="8498"/>
        </w:tabs>
        <w:spacing w:after="0"/>
        <w:jc w:val="both"/>
        <w:rPr>
          <w:rFonts w:ascii="Arial" w:hAnsi="Arial" w:cs="Arial"/>
        </w:rPr>
      </w:pPr>
    </w:p>
    <w:p w14:paraId="6E921051" w14:textId="49F9BEE1" w:rsidR="00A01F3B" w:rsidRPr="00560ED9" w:rsidRDefault="00886FC5" w:rsidP="00A01F3B">
      <w:pPr>
        <w:tabs>
          <w:tab w:val="right" w:pos="8498"/>
        </w:tabs>
        <w:spacing w:after="0"/>
        <w:jc w:val="both"/>
        <w:rPr>
          <w:rFonts w:ascii="Arial" w:hAnsi="Arial" w:cs="Arial"/>
          <w:b/>
        </w:rPr>
      </w:pPr>
      <w:r w:rsidRPr="00560ED9">
        <w:rPr>
          <w:rFonts w:ascii="Arial" w:hAnsi="Arial" w:cs="Arial"/>
          <w:highlight w:val="yellow"/>
        </w:rPr>
        <w:t xml:space="preserve"> </w:t>
      </w:r>
      <w:r w:rsidR="00A01F3B" w:rsidRPr="00560ED9">
        <w:rPr>
          <w:rFonts w:ascii="Arial" w:hAnsi="Arial" w:cs="Arial"/>
          <w:highlight w:val="yellow"/>
        </w:rPr>
        <w:t>[SECCIÓN 3]</w:t>
      </w:r>
      <w:r w:rsidR="00C7171F">
        <w:rPr>
          <w:rFonts w:ascii="Arial" w:hAnsi="Arial" w:cs="Arial"/>
        </w:rPr>
        <w:t xml:space="preserve"> </w:t>
      </w:r>
      <w:r w:rsidR="00B910E6" w:rsidRPr="00560ED9">
        <w:rPr>
          <w:rFonts w:ascii="Arial" w:hAnsi="Arial" w:cs="Arial"/>
          <w:b/>
        </w:rPr>
        <w:t>1.1.2 Relaciones de números reales</w:t>
      </w:r>
      <w:r w:rsidR="00DF0A23" w:rsidRPr="00560ED9">
        <w:rPr>
          <w:rFonts w:ascii="Arial" w:hAnsi="Arial" w:cs="Arial"/>
          <w:b/>
        </w:rPr>
        <w:t xml:space="preserve"> y el plano cartesiano</w:t>
      </w:r>
    </w:p>
    <w:p w14:paraId="7488E7F0" w14:textId="77777777" w:rsidR="00A01F3B" w:rsidRPr="00560ED9" w:rsidRDefault="00A01F3B" w:rsidP="00A01F3B">
      <w:pPr>
        <w:tabs>
          <w:tab w:val="right" w:pos="8498"/>
        </w:tabs>
        <w:spacing w:after="0"/>
        <w:jc w:val="both"/>
        <w:rPr>
          <w:rFonts w:ascii="Arial" w:hAnsi="Arial" w:cs="Arial"/>
          <w:b/>
        </w:rPr>
      </w:pPr>
    </w:p>
    <w:p w14:paraId="7BC0A3C7" w14:textId="2DB9EF0B" w:rsidR="00382DEA" w:rsidRPr="00560ED9" w:rsidRDefault="00904B2F" w:rsidP="003A62EE">
      <w:pPr>
        <w:tabs>
          <w:tab w:val="right" w:pos="8498"/>
        </w:tabs>
        <w:spacing w:after="0"/>
        <w:jc w:val="both"/>
        <w:rPr>
          <w:rFonts w:ascii="Arial" w:eastAsiaTheme="minorEastAsia" w:hAnsi="Arial" w:cs="Arial"/>
        </w:rPr>
      </w:pPr>
      <w:r w:rsidRPr="00560ED9">
        <w:rPr>
          <w:rFonts w:ascii="Arial" w:hAnsi="Arial" w:cs="Arial"/>
        </w:rPr>
        <w:t>El plano cartesiano</w:t>
      </w:r>
      <w:r w:rsidR="0083302A" w:rsidRPr="00560ED9">
        <w:rPr>
          <w:rFonts w:ascii="Arial" w:hAnsi="Arial" w:cs="Arial"/>
        </w:rPr>
        <w:t xml:space="preserve"> es un sistema de referencia </w:t>
      </w:r>
      <w:r w:rsidR="0083302A" w:rsidRPr="00B43CDA">
        <w:rPr>
          <w:rFonts w:ascii="Arial" w:hAnsi="Arial" w:cs="Arial"/>
          <w:strike/>
        </w:rPr>
        <w:t>que</w:t>
      </w:r>
      <w:r w:rsidRPr="00B43CDA">
        <w:rPr>
          <w:rFonts w:ascii="Arial" w:hAnsi="Arial" w:cs="Arial"/>
          <w:strike/>
        </w:rPr>
        <w:t xml:space="preserve"> está</w:t>
      </w:r>
      <w:r w:rsidRPr="00560ED9">
        <w:rPr>
          <w:rFonts w:ascii="Arial" w:hAnsi="Arial" w:cs="Arial"/>
        </w:rPr>
        <w:t xml:space="preserve"> formado por dos rectas numéricas, una horizontal y otra </w:t>
      </w:r>
      <w:commentRangeStart w:id="139"/>
      <w:r w:rsidRPr="00560ED9">
        <w:rPr>
          <w:rFonts w:ascii="Arial" w:hAnsi="Arial" w:cs="Arial"/>
        </w:rPr>
        <w:t>vertica</w:t>
      </w:r>
      <w:commentRangeEnd w:id="139"/>
      <w:r w:rsidR="00B43CDA">
        <w:rPr>
          <w:rStyle w:val="Refdecomentario"/>
          <w:rFonts w:ascii="Calibri" w:eastAsia="Calibri" w:hAnsi="Calibri" w:cs="Times New Roman"/>
          <w:lang w:val="es-MX"/>
        </w:rPr>
        <w:commentReference w:id="139"/>
      </w:r>
      <w:r w:rsidRPr="00560ED9">
        <w:rPr>
          <w:rFonts w:ascii="Arial" w:hAnsi="Arial" w:cs="Arial"/>
        </w:rPr>
        <w:t>l que se cortan en un punto</w:t>
      </w:r>
      <w:r w:rsidR="0083302A" w:rsidRPr="00560ED9">
        <w:rPr>
          <w:rFonts w:ascii="Arial" w:hAnsi="Arial" w:cs="Arial"/>
        </w:rPr>
        <w:t xml:space="preserve"> que llamamos origen</w:t>
      </w:r>
      <w:r w:rsidRPr="00560ED9">
        <w:rPr>
          <w:rFonts w:ascii="Arial" w:hAnsi="Arial" w:cs="Arial"/>
        </w:rPr>
        <w:t xml:space="preserve">. La recta horizontal </w:t>
      </w:r>
      <w:commentRangeStart w:id="140"/>
      <w:r w:rsidRPr="00560ED9">
        <w:rPr>
          <w:rFonts w:ascii="Arial" w:hAnsi="Arial" w:cs="Arial"/>
        </w:rPr>
        <w:t>es llamada</w:t>
      </w:r>
      <w:commentRangeEnd w:id="140"/>
      <w:r w:rsidR="00B43CDA">
        <w:rPr>
          <w:rStyle w:val="Refdecomentario"/>
          <w:rFonts w:ascii="Calibri" w:eastAsia="Calibri" w:hAnsi="Calibri" w:cs="Times New Roman"/>
          <w:lang w:val="es-MX"/>
        </w:rPr>
        <w:commentReference w:id="140"/>
      </w:r>
      <w:r w:rsidRPr="00560ED9">
        <w:rPr>
          <w:rFonts w:ascii="Arial" w:hAnsi="Arial" w:cs="Arial"/>
        </w:rPr>
        <w:t xml:space="preserve"> eje de las abscisas o </w:t>
      </w:r>
      <w:r w:rsidR="003A62EE" w:rsidRPr="00560ED9">
        <w:rPr>
          <w:rFonts w:ascii="Arial" w:hAnsi="Arial" w:cs="Arial"/>
        </w:rPr>
        <w:t xml:space="preserve">eje </w:t>
      </w:r>
      <m:oMath>
        <m:r>
          <w:rPr>
            <w:rFonts w:ascii="Cambria Math" w:hAnsi="Cambria Math" w:cs="Arial"/>
          </w:rPr>
          <m:t>X</m:t>
        </m:r>
      </m:oMath>
      <w:r w:rsidRPr="00560ED9">
        <w:rPr>
          <w:rFonts w:ascii="Arial" w:hAnsi="Arial" w:cs="Arial"/>
        </w:rPr>
        <w:t>, y la vertical</w:t>
      </w:r>
      <w:r w:rsidR="00897289" w:rsidRPr="00560ED9">
        <w:rPr>
          <w:rFonts w:ascii="Arial" w:hAnsi="Arial" w:cs="Arial"/>
        </w:rPr>
        <w:t xml:space="preserve"> se denomina</w:t>
      </w:r>
      <w:r w:rsidRPr="00560ED9">
        <w:rPr>
          <w:rFonts w:ascii="Arial" w:hAnsi="Arial" w:cs="Arial"/>
        </w:rPr>
        <w:t xml:space="preserve"> eje de las ordenadas o </w:t>
      </w:r>
      <w:r w:rsidR="003A62EE" w:rsidRPr="00560ED9">
        <w:rPr>
          <w:rFonts w:ascii="Arial" w:hAnsi="Arial" w:cs="Arial"/>
        </w:rPr>
        <w:t xml:space="preserve">eje </w:t>
      </w:r>
      <m:oMath>
        <m:r>
          <w:rPr>
            <w:rFonts w:ascii="Cambria Math" w:hAnsi="Cambria Math" w:cs="Arial"/>
          </w:rPr>
          <m:t>Y</m:t>
        </m:r>
      </m:oMath>
      <w:r w:rsidR="003A62EE" w:rsidRPr="00560ED9">
        <w:rPr>
          <w:rFonts w:ascii="Arial" w:eastAsiaTheme="minorEastAsia" w:hAnsi="Arial" w:cs="Arial"/>
        </w:rPr>
        <w:t xml:space="preserve">. </w:t>
      </w:r>
      <w:commentRangeStart w:id="141"/>
      <w:r w:rsidR="003A62EE" w:rsidRPr="00560ED9">
        <w:rPr>
          <w:rFonts w:ascii="Arial" w:eastAsiaTheme="minorEastAsia" w:hAnsi="Arial" w:cs="Arial"/>
        </w:rPr>
        <w:t>Una</w:t>
      </w:r>
      <w:commentRangeEnd w:id="141"/>
      <w:r w:rsidR="00B43CDA">
        <w:rPr>
          <w:rStyle w:val="Refdecomentario"/>
          <w:rFonts w:ascii="Calibri" w:eastAsia="Calibri" w:hAnsi="Calibri" w:cs="Times New Roman"/>
          <w:lang w:val="es-MX"/>
        </w:rPr>
        <w:commentReference w:id="141"/>
      </w:r>
      <w:r w:rsidR="003A62EE" w:rsidRPr="00560ED9">
        <w:rPr>
          <w:rFonts w:ascii="Arial" w:eastAsiaTheme="minorEastAsia" w:hAnsi="Arial" w:cs="Arial"/>
        </w:rPr>
        <w:t xml:space="preserve"> pareja ordenada de números reales </w:t>
      </w:r>
      <m:oMath>
        <m:r>
          <w:rPr>
            <w:rFonts w:ascii="Cambria Math" w:eastAsiaTheme="minorEastAsia" w:hAnsi="Cambria Math" w:cs="Arial"/>
          </w:rPr>
          <m:t>(a,b)</m:t>
        </m:r>
      </m:oMath>
      <w:r w:rsidR="003A62EE" w:rsidRPr="00560ED9">
        <w:rPr>
          <w:rFonts w:ascii="Arial" w:hAnsi="Arial" w:cs="Arial"/>
        </w:rPr>
        <w:t xml:space="preserve"> </w:t>
      </w:r>
      <w:commentRangeStart w:id="142"/>
      <w:r w:rsidR="003A62EE" w:rsidRPr="00560ED9">
        <w:rPr>
          <w:rFonts w:ascii="Arial" w:hAnsi="Arial" w:cs="Arial"/>
        </w:rPr>
        <w:t>puede ser representada</w:t>
      </w:r>
      <w:commentRangeEnd w:id="142"/>
      <w:r w:rsidR="00B43CDA">
        <w:rPr>
          <w:rStyle w:val="Refdecomentario"/>
          <w:rFonts w:ascii="Calibri" w:eastAsia="Calibri" w:hAnsi="Calibri" w:cs="Times New Roman"/>
          <w:lang w:val="es-MX"/>
        </w:rPr>
        <w:commentReference w:id="142"/>
      </w:r>
      <w:r w:rsidR="003A62EE" w:rsidRPr="00560ED9">
        <w:rPr>
          <w:rFonts w:ascii="Arial" w:hAnsi="Arial" w:cs="Arial"/>
        </w:rPr>
        <w:t xml:space="preserve"> por un punto del plano y todo punto del plano </w:t>
      </w:r>
      <w:commentRangeStart w:id="143"/>
      <w:r w:rsidR="003A62EE" w:rsidRPr="00560ED9">
        <w:rPr>
          <w:rFonts w:ascii="Arial" w:hAnsi="Arial" w:cs="Arial"/>
        </w:rPr>
        <w:t>representa</w:t>
      </w:r>
      <w:commentRangeEnd w:id="143"/>
      <w:r w:rsidR="00B43CDA">
        <w:rPr>
          <w:rStyle w:val="Refdecomentario"/>
          <w:rFonts w:ascii="Calibri" w:eastAsia="Calibri" w:hAnsi="Calibri" w:cs="Times New Roman"/>
          <w:lang w:val="es-MX"/>
        </w:rPr>
        <w:commentReference w:id="143"/>
      </w:r>
      <w:r w:rsidR="003A62EE" w:rsidRPr="00560ED9">
        <w:rPr>
          <w:rFonts w:ascii="Arial" w:hAnsi="Arial" w:cs="Arial"/>
        </w:rPr>
        <w:t xml:space="preserve"> una pareja </w:t>
      </w:r>
      <w:r w:rsidR="00116C74" w:rsidRPr="00560ED9">
        <w:rPr>
          <w:rFonts w:ascii="Arial" w:hAnsi="Arial" w:cs="Arial"/>
        </w:rPr>
        <w:t>ordenada de números reales</w:t>
      </w:r>
      <w:commentRangeStart w:id="144"/>
      <w:r w:rsidR="00B14453" w:rsidRPr="00560ED9">
        <w:rPr>
          <w:rFonts w:ascii="Arial" w:hAnsi="Arial" w:cs="Arial"/>
        </w:rPr>
        <w:t xml:space="preserve">, </w:t>
      </w:r>
      <w:r w:rsidR="00897289" w:rsidRPr="00560ED9">
        <w:rPr>
          <w:rFonts w:ascii="Arial" w:hAnsi="Arial" w:cs="Arial"/>
        </w:rPr>
        <w:t>por</w:t>
      </w:r>
      <w:commentRangeEnd w:id="144"/>
      <w:r w:rsidR="007617C9">
        <w:rPr>
          <w:rStyle w:val="Refdecomentario"/>
          <w:rFonts w:ascii="Calibri" w:eastAsia="Calibri" w:hAnsi="Calibri" w:cs="Times New Roman"/>
          <w:lang w:val="es-MX"/>
        </w:rPr>
        <w:commentReference w:id="144"/>
      </w:r>
      <w:r w:rsidR="00897289" w:rsidRPr="00560ED9">
        <w:rPr>
          <w:rFonts w:ascii="Arial" w:hAnsi="Arial" w:cs="Arial"/>
        </w:rPr>
        <w:t xml:space="preserve"> lo tanto</w:t>
      </w:r>
      <w:r w:rsidR="00382DEA" w:rsidRPr="00560ED9">
        <w:rPr>
          <w:rFonts w:ascii="Arial" w:hAnsi="Arial" w:cs="Arial"/>
        </w:rPr>
        <w:t xml:space="preserve">, se puede establecer una relación biunívoca entre </w:t>
      </w:r>
      <w:commentRangeStart w:id="145"/>
      <w:r w:rsidR="00382DEA" w:rsidRPr="00560ED9">
        <w:rPr>
          <w:rFonts w:ascii="Arial" w:hAnsi="Arial" w:cs="Arial"/>
        </w:rPr>
        <w:t>puntos</w:t>
      </w:r>
      <w:commentRangeEnd w:id="145"/>
      <w:r w:rsidR="007617C9">
        <w:rPr>
          <w:rStyle w:val="Refdecomentario"/>
          <w:rFonts w:ascii="Calibri" w:eastAsia="Calibri" w:hAnsi="Calibri" w:cs="Times New Roman"/>
          <w:lang w:val="es-MX"/>
        </w:rPr>
        <w:commentReference w:id="145"/>
      </w:r>
      <w:r w:rsidR="00382DEA" w:rsidRPr="00560ED9">
        <w:rPr>
          <w:rFonts w:ascii="Arial" w:hAnsi="Arial" w:cs="Arial"/>
        </w:rPr>
        <w:t xml:space="preserve"> del plano y</w:t>
      </w:r>
      <w:r w:rsidR="00A17315" w:rsidRPr="00560ED9">
        <w:rPr>
          <w:rFonts w:ascii="Arial" w:hAnsi="Arial" w:cs="Arial"/>
        </w:rPr>
        <w:t xml:space="preserve"> </w:t>
      </w:r>
      <w:r w:rsidR="00897289" w:rsidRPr="00560ED9">
        <w:rPr>
          <w:rFonts w:ascii="Arial" w:hAnsi="Arial" w:cs="Arial"/>
        </w:rPr>
        <w:t>el producto cartesiano</w:t>
      </w:r>
      <w:r w:rsidR="00382DEA" w:rsidRPr="00560ED9">
        <w:rPr>
          <w:rFonts w:ascii="Arial" w:hAnsi="Arial" w:cs="Arial"/>
        </w:rPr>
        <w:t xml:space="preserve"> </w:t>
      </w:r>
      <m:oMath>
        <m:r>
          <m:rPr>
            <m:scr m:val="double-struck"/>
          </m:rPr>
          <w:rPr>
            <w:rFonts w:ascii="Cambria Math" w:hAnsi="Cambria Math" w:cs="Arial"/>
          </w:rPr>
          <m:t>R×R</m:t>
        </m:r>
      </m:oMath>
      <w:r w:rsidR="00A17315" w:rsidRPr="00560ED9">
        <w:rPr>
          <w:rFonts w:ascii="Arial" w:eastAsiaTheme="minorEastAsia" w:hAnsi="Arial" w:cs="Arial"/>
        </w:rPr>
        <w:t>.</w:t>
      </w:r>
      <w:r w:rsidR="00A17315" w:rsidRPr="00560ED9" w:rsidDel="00A17315">
        <w:rPr>
          <w:rFonts w:ascii="Arial" w:eastAsiaTheme="minorEastAsia" w:hAnsi="Arial" w:cs="Arial"/>
        </w:rPr>
        <w:t xml:space="preserve"> </w:t>
      </w:r>
    </w:p>
    <w:p w14:paraId="60B62562" w14:textId="77777777" w:rsidR="00382DEA" w:rsidRPr="00560ED9" w:rsidRDefault="00382DEA" w:rsidP="003A62EE">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01757" w:rsidRPr="00560ED9" w14:paraId="04F6BAC4" w14:textId="77777777" w:rsidTr="00701757">
        <w:tc>
          <w:tcPr>
            <w:tcW w:w="9054" w:type="dxa"/>
            <w:gridSpan w:val="2"/>
            <w:shd w:val="clear" w:color="auto" w:fill="0D0D0D" w:themeFill="text1" w:themeFillTint="F2"/>
          </w:tcPr>
          <w:p w14:paraId="48F548CD" w14:textId="77777777" w:rsidR="00701757" w:rsidRPr="00560ED9" w:rsidRDefault="00701757" w:rsidP="0070175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01757" w:rsidRPr="00560ED9" w14:paraId="14474062" w14:textId="77777777" w:rsidTr="00701757">
        <w:tc>
          <w:tcPr>
            <w:tcW w:w="1384" w:type="dxa"/>
          </w:tcPr>
          <w:p w14:paraId="08679FF6" w14:textId="77777777" w:rsidR="00701757" w:rsidRPr="00560ED9" w:rsidRDefault="00701757" w:rsidP="0070175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706109" w14:textId="5114408D" w:rsidR="00701757" w:rsidRPr="00560ED9" w:rsidRDefault="00701757" w:rsidP="00701757">
            <w:pPr>
              <w:rPr>
                <w:rFonts w:ascii="Arial" w:hAnsi="Arial" w:cs="Arial"/>
                <w:b/>
                <w:color w:val="000000"/>
                <w:sz w:val="18"/>
                <w:szCs w:val="18"/>
              </w:rPr>
            </w:pPr>
            <w:r w:rsidRPr="00560ED9">
              <w:rPr>
                <w:rFonts w:ascii="Arial" w:hAnsi="Arial" w:cs="Arial"/>
                <w:color w:val="000000"/>
              </w:rPr>
              <w:t>MA_11_02_IMG</w:t>
            </w:r>
            <w:r w:rsidR="00A17315" w:rsidRPr="00560ED9">
              <w:rPr>
                <w:rFonts w:ascii="Arial" w:hAnsi="Arial" w:cs="Arial"/>
                <w:color w:val="000000"/>
              </w:rPr>
              <w:t>11</w:t>
            </w:r>
          </w:p>
        </w:tc>
      </w:tr>
      <w:tr w:rsidR="00701757" w:rsidRPr="00560ED9" w14:paraId="0D58BAFD" w14:textId="77777777" w:rsidTr="00701757">
        <w:tc>
          <w:tcPr>
            <w:tcW w:w="1384" w:type="dxa"/>
          </w:tcPr>
          <w:p w14:paraId="0C7DA63A"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Descripción</w:t>
            </w:r>
          </w:p>
        </w:tc>
        <w:tc>
          <w:tcPr>
            <w:tcW w:w="7670" w:type="dxa"/>
          </w:tcPr>
          <w:p w14:paraId="4B5EC281" w14:textId="3BFDDD80" w:rsidR="00701757" w:rsidRPr="00560ED9" w:rsidRDefault="00701757" w:rsidP="00701757">
            <w:pPr>
              <w:rPr>
                <w:rFonts w:ascii="Arial" w:hAnsi="Arial" w:cs="Arial"/>
                <w:color w:val="000000"/>
              </w:rPr>
            </w:pPr>
            <w:r w:rsidRPr="00560ED9">
              <w:rPr>
                <w:rFonts w:ascii="Arial" w:hAnsi="Arial" w:cs="Arial"/>
                <w:color w:val="000000"/>
              </w:rPr>
              <w:t xml:space="preserve">Plano </w:t>
            </w:r>
            <w:commentRangeStart w:id="146"/>
            <w:r w:rsidRPr="00560ED9">
              <w:rPr>
                <w:rFonts w:ascii="Arial" w:hAnsi="Arial" w:cs="Arial"/>
                <w:color w:val="000000"/>
              </w:rPr>
              <w:t>C</w:t>
            </w:r>
            <w:commentRangeEnd w:id="146"/>
            <w:r w:rsidR="007617C9">
              <w:rPr>
                <w:rStyle w:val="Refdecomentario"/>
                <w:rFonts w:ascii="Calibri" w:eastAsia="Calibri" w:hAnsi="Calibri" w:cs="Times New Roman"/>
              </w:rPr>
              <w:commentReference w:id="146"/>
            </w:r>
            <w:r w:rsidRPr="00560ED9">
              <w:rPr>
                <w:rFonts w:ascii="Arial" w:hAnsi="Arial" w:cs="Arial"/>
                <w:color w:val="000000"/>
              </w:rPr>
              <w:t>artesiano</w:t>
            </w:r>
          </w:p>
        </w:tc>
      </w:tr>
      <w:tr w:rsidR="00701757" w:rsidRPr="00560ED9" w14:paraId="7DCD9896" w14:textId="77777777" w:rsidTr="00701757">
        <w:tc>
          <w:tcPr>
            <w:tcW w:w="1384" w:type="dxa"/>
          </w:tcPr>
          <w:p w14:paraId="200A3382"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266D386" w14:textId="15273F95" w:rsidR="00701757" w:rsidRPr="00560ED9" w:rsidRDefault="00701757" w:rsidP="00701757">
            <w:pPr>
              <w:rPr>
                <w:rFonts w:ascii="Arial" w:hAnsi="Arial" w:cs="Arial"/>
                <w:color w:val="000000"/>
              </w:rPr>
            </w:pPr>
            <w:r w:rsidRPr="00560ED9">
              <w:rPr>
                <w:rFonts w:ascii="Arial" w:hAnsi="Arial" w:cs="Arial"/>
                <w:color w:val="000000"/>
              </w:rPr>
              <w:t>146258987</w:t>
            </w:r>
          </w:p>
        </w:tc>
      </w:tr>
      <w:tr w:rsidR="00701757" w:rsidRPr="00560ED9" w14:paraId="757CCB4C" w14:textId="77777777" w:rsidTr="00701757">
        <w:tc>
          <w:tcPr>
            <w:tcW w:w="1384" w:type="dxa"/>
          </w:tcPr>
          <w:p w14:paraId="5363BBAF" w14:textId="77777777" w:rsidR="00701757" w:rsidRPr="00560ED9" w:rsidRDefault="00701757" w:rsidP="00701757">
            <w:pPr>
              <w:rPr>
                <w:rFonts w:ascii="Arial" w:hAnsi="Arial" w:cs="Arial"/>
                <w:color w:val="000000"/>
              </w:rPr>
            </w:pPr>
            <w:r w:rsidRPr="00560ED9">
              <w:rPr>
                <w:rFonts w:ascii="Arial" w:hAnsi="Arial" w:cs="Arial"/>
                <w:b/>
                <w:color w:val="000000"/>
                <w:sz w:val="18"/>
                <w:szCs w:val="18"/>
              </w:rPr>
              <w:t>Pie de imagen</w:t>
            </w:r>
          </w:p>
        </w:tc>
        <w:tc>
          <w:tcPr>
            <w:tcW w:w="7670" w:type="dxa"/>
          </w:tcPr>
          <w:p w14:paraId="342418E5" w14:textId="3E88F6B2" w:rsidR="00701757" w:rsidRPr="00560ED9" w:rsidRDefault="005B1278" w:rsidP="00701757">
            <w:pPr>
              <w:tabs>
                <w:tab w:val="right" w:pos="8498"/>
              </w:tabs>
              <w:jc w:val="both"/>
              <w:rPr>
                <w:rFonts w:ascii="Arial" w:eastAsiaTheme="minorEastAsia" w:hAnsi="Arial" w:cs="Arial"/>
              </w:rPr>
            </w:pPr>
            <w:r>
              <w:rPr>
                <w:rFonts w:ascii="Arial" w:eastAsiaTheme="minorEastAsia" w:hAnsi="Arial" w:cs="Arial"/>
              </w:rPr>
              <w:t xml:space="preserve">Representación gráfica </w:t>
            </w:r>
            <w:r w:rsidRPr="007617C9">
              <w:rPr>
                <w:rFonts w:ascii="Arial" w:eastAsiaTheme="minorEastAsia" w:hAnsi="Arial" w:cs="Arial"/>
                <w:strike/>
              </w:rPr>
              <w:t>en el plano cartesian</w:t>
            </w:r>
            <w:r>
              <w:rPr>
                <w:rFonts w:ascii="Arial" w:eastAsiaTheme="minorEastAsia" w:hAnsi="Arial" w:cs="Arial"/>
              </w:rPr>
              <w:t xml:space="preserve">o de parejas ordenadas de números </w:t>
            </w:r>
            <w:commentRangeStart w:id="147"/>
            <w:r>
              <w:rPr>
                <w:rFonts w:ascii="Arial" w:eastAsiaTheme="minorEastAsia" w:hAnsi="Arial" w:cs="Arial"/>
              </w:rPr>
              <w:t>reales.</w:t>
            </w:r>
            <w:commentRangeEnd w:id="147"/>
            <w:r w:rsidR="007617C9">
              <w:rPr>
                <w:rStyle w:val="Refdecomentario"/>
                <w:rFonts w:ascii="Calibri" w:eastAsia="Calibri" w:hAnsi="Calibri" w:cs="Times New Roman"/>
              </w:rPr>
              <w:commentReference w:id="147"/>
            </w:r>
          </w:p>
          <w:p w14:paraId="67DBC761" w14:textId="77777777" w:rsidR="00701757" w:rsidRPr="00560ED9" w:rsidRDefault="00701757" w:rsidP="00701757">
            <w:pPr>
              <w:rPr>
                <w:rFonts w:ascii="Arial" w:hAnsi="Arial" w:cs="Arial"/>
                <w:color w:val="000000"/>
              </w:rPr>
            </w:pPr>
          </w:p>
        </w:tc>
      </w:tr>
    </w:tbl>
    <w:p w14:paraId="069B0AAA" w14:textId="77777777" w:rsidR="004D7C9E" w:rsidRDefault="004D7C9E" w:rsidP="00B141CD">
      <w:pPr>
        <w:tabs>
          <w:tab w:val="right" w:pos="8498"/>
        </w:tabs>
        <w:spacing w:after="0"/>
        <w:jc w:val="both"/>
        <w:rPr>
          <w:rFonts w:ascii="Arial" w:eastAsiaTheme="minorEastAsia" w:hAnsi="Arial" w:cs="Arial"/>
        </w:rPr>
      </w:pPr>
    </w:p>
    <w:p w14:paraId="00E66EF9" w14:textId="5C7001BE" w:rsidR="007D0724" w:rsidRPr="00560ED9" w:rsidRDefault="00450FCE" w:rsidP="00B141CD">
      <w:pPr>
        <w:tabs>
          <w:tab w:val="right" w:pos="8498"/>
        </w:tabs>
        <w:spacing w:after="0"/>
        <w:jc w:val="both"/>
        <w:rPr>
          <w:rFonts w:ascii="Arial" w:eastAsiaTheme="minorEastAsia" w:hAnsi="Arial" w:cs="Arial"/>
        </w:rPr>
      </w:pPr>
      <w:commentRangeStart w:id="148"/>
      <w:r w:rsidRPr="00560ED9">
        <w:rPr>
          <w:rFonts w:ascii="Arial" w:eastAsiaTheme="minorEastAsia" w:hAnsi="Arial" w:cs="Arial"/>
        </w:rPr>
        <w:t>G</w:t>
      </w:r>
      <w:r w:rsidR="00B141CD" w:rsidRPr="00560ED9">
        <w:rPr>
          <w:rFonts w:ascii="Arial" w:eastAsiaTheme="minorEastAsia" w:hAnsi="Arial" w:cs="Arial"/>
        </w:rPr>
        <w:t>raficar</w:t>
      </w:r>
      <w:commentRangeEnd w:id="148"/>
      <w:r w:rsidR="00D55A90">
        <w:rPr>
          <w:rStyle w:val="Refdecomentario"/>
          <w:rFonts w:ascii="Calibri" w:eastAsia="Calibri" w:hAnsi="Calibri" w:cs="Times New Roman"/>
          <w:lang w:val="es-MX"/>
        </w:rPr>
        <w:commentReference w:id="148"/>
      </w:r>
      <w:r w:rsidR="00B141CD" w:rsidRPr="00560ED9">
        <w:rPr>
          <w:rFonts w:ascii="Arial" w:eastAsiaTheme="minorEastAsia" w:hAnsi="Arial" w:cs="Arial"/>
        </w:rPr>
        <w:t xml:space="preserve"> una relación en el plano</w:t>
      </w:r>
      <w:r w:rsidRPr="00560ED9">
        <w:rPr>
          <w:rFonts w:ascii="Arial" w:eastAsiaTheme="minorEastAsia" w:hAnsi="Arial" w:cs="Arial"/>
        </w:rPr>
        <w:t xml:space="preserve"> cartesiano </w:t>
      </w:r>
      <w:r w:rsidR="00B141CD" w:rsidRPr="00560ED9">
        <w:rPr>
          <w:rFonts w:ascii="Arial" w:eastAsiaTheme="minorEastAsia" w:hAnsi="Arial" w:cs="Arial"/>
        </w:rPr>
        <w:t xml:space="preserve">consiste en ubicar en </w:t>
      </w:r>
      <w:commentRangeStart w:id="149"/>
      <w:r w:rsidRPr="00560ED9">
        <w:rPr>
          <w:rFonts w:ascii="Arial" w:eastAsiaTheme="minorEastAsia" w:hAnsi="Arial" w:cs="Arial"/>
        </w:rPr>
        <w:t>este</w:t>
      </w:r>
      <w:commentRangeEnd w:id="149"/>
      <w:r w:rsidR="00D55A90">
        <w:rPr>
          <w:rStyle w:val="Refdecomentario"/>
          <w:rFonts w:ascii="Calibri" w:eastAsia="Calibri" w:hAnsi="Calibri" w:cs="Times New Roman"/>
          <w:lang w:val="es-MX"/>
        </w:rPr>
        <w:commentReference w:id="149"/>
      </w:r>
      <w:r w:rsidR="00B141CD" w:rsidRPr="00560ED9">
        <w:rPr>
          <w:rFonts w:ascii="Arial" w:eastAsiaTheme="minorEastAsia" w:hAnsi="Arial" w:cs="Arial"/>
        </w:rPr>
        <w:t xml:space="preserve"> todos los puntos correspondientes a las parejas que pertenecen a la relación</w:t>
      </w:r>
      <w:commentRangeStart w:id="150"/>
      <w:r w:rsidR="000168D9" w:rsidRPr="00560ED9">
        <w:rPr>
          <w:rFonts w:ascii="Arial" w:eastAsiaTheme="minorEastAsia" w:hAnsi="Arial" w:cs="Arial"/>
        </w:rPr>
        <w:t xml:space="preserve">, asumiendo que el conjunto de salida </w:t>
      </w:r>
      <w:r w:rsidRPr="00560ED9">
        <w:rPr>
          <w:rFonts w:ascii="Arial" w:eastAsiaTheme="minorEastAsia" w:hAnsi="Arial" w:cs="Arial"/>
        </w:rPr>
        <w:t>se debe ubicar</w:t>
      </w:r>
      <w:r w:rsidR="000168D9" w:rsidRPr="00560ED9">
        <w:rPr>
          <w:rFonts w:ascii="Arial" w:eastAsiaTheme="minorEastAsia" w:hAnsi="Arial" w:cs="Arial"/>
        </w:rPr>
        <w:t xml:space="preserve"> en e</w:t>
      </w:r>
      <w:r w:rsidRPr="00560ED9">
        <w:rPr>
          <w:rFonts w:ascii="Arial" w:eastAsiaTheme="minorEastAsia" w:hAnsi="Arial" w:cs="Arial"/>
        </w:rPr>
        <w:t>l</w:t>
      </w:r>
      <w:r w:rsidR="000168D9" w:rsidRPr="00560ED9">
        <w:rPr>
          <w:rFonts w:ascii="Arial" w:eastAsiaTheme="minorEastAsia" w:hAnsi="Arial" w:cs="Arial"/>
        </w:rPr>
        <w:t xml:space="preserve"> eje </w:t>
      </w:r>
      <m:oMath>
        <m:r>
          <w:rPr>
            <w:rFonts w:ascii="Cambria Math" w:eastAsiaTheme="minorEastAsia" w:hAnsi="Cambria Math" w:cs="Arial"/>
          </w:rPr>
          <m:t>X</m:t>
        </m:r>
      </m:oMath>
      <w:r w:rsidR="000168D9" w:rsidRPr="00560ED9">
        <w:rPr>
          <w:rFonts w:ascii="Arial" w:eastAsiaTheme="minorEastAsia" w:hAnsi="Arial" w:cs="Arial"/>
        </w:rPr>
        <w:t xml:space="preserve"> y el conjunto de llegada</w:t>
      </w:r>
      <w:commentRangeEnd w:id="150"/>
      <w:r w:rsidR="00890E7A">
        <w:rPr>
          <w:rStyle w:val="Refdecomentario"/>
          <w:rFonts w:ascii="Calibri" w:eastAsia="Calibri" w:hAnsi="Calibri" w:cs="Times New Roman"/>
          <w:lang w:val="es-MX"/>
        </w:rPr>
        <w:commentReference w:id="150"/>
      </w:r>
      <w:r w:rsidR="000168D9" w:rsidRPr="00560ED9">
        <w:rPr>
          <w:rFonts w:ascii="Arial" w:eastAsiaTheme="minorEastAsia" w:hAnsi="Arial" w:cs="Arial"/>
        </w:rPr>
        <w:t xml:space="preserve"> en el eje </w:t>
      </w:r>
      <m:oMath>
        <m:r>
          <w:rPr>
            <w:rFonts w:ascii="Cambria Math" w:eastAsiaTheme="minorEastAsia" w:hAnsi="Cambria Math" w:cs="Arial"/>
          </w:rPr>
          <m:t>Y</m:t>
        </m:r>
      </m:oMath>
      <w:r w:rsidR="00B141CD" w:rsidRPr="00560ED9">
        <w:rPr>
          <w:rFonts w:ascii="Arial" w:eastAsiaTheme="minorEastAsia" w:hAnsi="Arial" w:cs="Arial"/>
        </w:rPr>
        <w:t>.</w:t>
      </w:r>
      <w:r w:rsidR="007D0724" w:rsidRPr="00560ED9">
        <w:rPr>
          <w:rFonts w:ascii="Arial" w:eastAsiaTheme="minorEastAsia" w:hAnsi="Arial" w:cs="Arial"/>
        </w:rPr>
        <w:t xml:space="preserve"> </w:t>
      </w:r>
    </w:p>
    <w:p w14:paraId="4FA52F59" w14:textId="77777777" w:rsidR="007D0724" w:rsidRPr="00560ED9" w:rsidRDefault="007D0724" w:rsidP="00B141CD">
      <w:pPr>
        <w:tabs>
          <w:tab w:val="right" w:pos="8498"/>
        </w:tabs>
        <w:spacing w:after="0"/>
        <w:jc w:val="both"/>
        <w:rPr>
          <w:rFonts w:ascii="Arial" w:eastAsiaTheme="minorEastAsia" w:hAnsi="Arial" w:cs="Arial"/>
        </w:rPr>
      </w:pPr>
    </w:p>
    <w:p w14:paraId="333D642D" w14:textId="29EBFD88" w:rsidR="00382DEA" w:rsidRPr="00560ED9" w:rsidRDefault="007D0724" w:rsidP="00B141CD">
      <w:pPr>
        <w:tabs>
          <w:tab w:val="right" w:pos="8498"/>
        </w:tabs>
        <w:spacing w:after="0"/>
        <w:jc w:val="both"/>
        <w:rPr>
          <w:rFonts w:ascii="Arial" w:eastAsiaTheme="minorEastAsia" w:hAnsi="Arial" w:cs="Arial"/>
        </w:rPr>
      </w:pPr>
      <w:r w:rsidRPr="00560ED9">
        <w:rPr>
          <w:rFonts w:ascii="Arial" w:eastAsiaTheme="minorEastAsia" w:hAnsi="Arial" w:cs="Arial"/>
        </w:rPr>
        <w:t>En los siguientes ejemplos</w:t>
      </w:r>
      <w:r w:rsidR="00DC5DD5" w:rsidRPr="00560ED9">
        <w:rPr>
          <w:rFonts w:ascii="Arial" w:eastAsiaTheme="minorEastAsia" w:hAnsi="Arial" w:cs="Arial"/>
        </w:rPr>
        <w:t>,</w:t>
      </w:r>
      <w:r w:rsidRPr="00560ED9">
        <w:rPr>
          <w:rFonts w:ascii="Arial" w:eastAsiaTheme="minorEastAsia" w:hAnsi="Arial" w:cs="Arial"/>
        </w:rPr>
        <w:t xml:space="preserve"> se ha realizado la </w:t>
      </w:r>
      <w:r w:rsidR="0072106C" w:rsidRPr="00560ED9">
        <w:rPr>
          <w:rFonts w:ascii="Arial" w:eastAsiaTheme="minorEastAsia" w:hAnsi="Arial" w:cs="Arial"/>
        </w:rPr>
        <w:t>gráfica</w:t>
      </w:r>
      <w:r w:rsidRPr="00560ED9">
        <w:rPr>
          <w:rFonts w:ascii="Arial" w:eastAsiaTheme="minorEastAsia" w:hAnsi="Arial" w:cs="Arial"/>
        </w:rPr>
        <w:t xml:space="preserve"> de </w:t>
      </w:r>
      <w:r w:rsidR="00F247DD" w:rsidRPr="00560ED9">
        <w:rPr>
          <w:rFonts w:ascii="Arial" w:eastAsiaTheme="minorEastAsia" w:hAnsi="Arial" w:cs="Arial"/>
        </w:rPr>
        <w:t>cada</w:t>
      </w:r>
      <w:r w:rsidRPr="00560ED9">
        <w:rPr>
          <w:rFonts w:ascii="Arial" w:eastAsiaTheme="minorEastAsia" w:hAnsi="Arial" w:cs="Arial"/>
        </w:rPr>
        <w:t xml:space="preserve"> relación usando la ayuda de un </w:t>
      </w:r>
      <w:commentRangeStart w:id="151"/>
      <w:r w:rsidRPr="00560ED9">
        <w:rPr>
          <w:rFonts w:ascii="Arial" w:eastAsiaTheme="minorEastAsia" w:hAnsi="Arial" w:cs="Arial"/>
        </w:rPr>
        <w:t>software</w:t>
      </w:r>
      <w:commentRangeEnd w:id="151"/>
      <w:r w:rsidR="00890E7A">
        <w:rPr>
          <w:rStyle w:val="Refdecomentario"/>
          <w:rFonts w:ascii="Calibri" w:eastAsia="Calibri" w:hAnsi="Calibri" w:cs="Times New Roman"/>
          <w:lang w:val="es-MX"/>
        </w:rPr>
        <w:commentReference w:id="151"/>
      </w:r>
      <w:r w:rsidRPr="00560ED9">
        <w:rPr>
          <w:rFonts w:ascii="Arial" w:eastAsiaTheme="minorEastAsia" w:hAnsi="Arial" w:cs="Arial"/>
        </w:rPr>
        <w:t>.</w:t>
      </w:r>
    </w:p>
    <w:p w14:paraId="76291183" w14:textId="77777777" w:rsidR="00B141CD" w:rsidRPr="00560ED9" w:rsidRDefault="00B141CD" w:rsidP="00B141CD">
      <w:pPr>
        <w:tabs>
          <w:tab w:val="right" w:pos="8498"/>
        </w:tabs>
        <w:spacing w:after="0"/>
        <w:jc w:val="both"/>
        <w:rPr>
          <w:rFonts w:ascii="Arial" w:eastAsiaTheme="minorEastAsia" w:hAnsi="Arial" w:cs="Arial"/>
        </w:rPr>
      </w:pPr>
    </w:p>
    <w:p w14:paraId="6D52997B" w14:textId="219DE28B" w:rsidR="00B141CD" w:rsidRPr="00560ED9" w:rsidRDefault="000168D9" w:rsidP="00B141CD">
      <w:pPr>
        <w:tabs>
          <w:tab w:val="right" w:pos="8498"/>
        </w:tabs>
        <w:spacing w:after="0"/>
        <w:jc w:val="both"/>
        <w:rPr>
          <w:rFonts w:ascii="Arial" w:eastAsiaTheme="minorEastAsia" w:hAnsi="Arial" w:cs="Arial"/>
        </w:rPr>
      </w:pPr>
      <w:commentRangeStart w:id="152"/>
      <w:r w:rsidRPr="00560ED9">
        <w:rPr>
          <w:rFonts w:ascii="Arial" w:eastAsiaTheme="minorEastAsia" w:hAnsi="Arial" w:cs="Arial"/>
          <w:b/>
        </w:rPr>
        <w:t>La grafica</w:t>
      </w:r>
      <w:commentRangeEnd w:id="152"/>
      <w:r w:rsidR="00890E7A">
        <w:rPr>
          <w:rStyle w:val="Refdecomentario"/>
          <w:rFonts w:ascii="Calibri" w:eastAsia="Calibri" w:hAnsi="Calibri" w:cs="Times New Roman"/>
          <w:lang w:val="es-MX"/>
        </w:rPr>
        <w:commentReference w:id="152"/>
      </w:r>
      <w:r w:rsidRPr="00560ED9">
        <w:rPr>
          <w:rFonts w:ascii="Arial" w:eastAsiaTheme="minorEastAsia" w:hAnsi="Arial" w:cs="Arial"/>
          <w:b/>
        </w:rPr>
        <w:t xml:space="preserve"> del</w:t>
      </w:r>
      <w:r w:rsidR="00B141CD" w:rsidRPr="00560ED9">
        <w:rPr>
          <w:rFonts w:ascii="Arial" w:eastAsiaTheme="minorEastAsia" w:hAnsi="Arial" w:cs="Arial"/>
          <w:b/>
        </w:rPr>
        <w:t xml:space="preserve"> Ejemplo 5</w:t>
      </w:r>
      <w:r w:rsidR="003B7EB3" w:rsidRPr="00560ED9">
        <w:rPr>
          <w:rFonts w:ascii="Arial" w:eastAsiaTheme="minorEastAsia" w:hAnsi="Arial" w:cs="Arial"/>
          <w:b/>
        </w:rPr>
        <w:t>.</w:t>
      </w:r>
      <w:r w:rsidR="00B141CD" w:rsidRPr="00560ED9">
        <w:rPr>
          <w:rFonts w:ascii="Arial" w:eastAsiaTheme="minorEastAsia"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p>
    <w:p w14:paraId="2E8031DF" w14:textId="77777777" w:rsidR="00116C74" w:rsidRPr="00560ED9" w:rsidRDefault="00116C74" w:rsidP="00B141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1847833" w14:textId="77777777" w:rsidTr="00116C74">
        <w:tc>
          <w:tcPr>
            <w:tcW w:w="9054" w:type="dxa"/>
            <w:gridSpan w:val="2"/>
            <w:shd w:val="clear" w:color="auto" w:fill="0D0D0D" w:themeFill="text1" w:themeFillTint="F2"/>
          </w:tcPr>
          <w:p w14:paraId="0E4894E3"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7D53452A" w14:textId="77777777" w:rsidTr="00116C74">
        <w:tc>
          <w:tcPr>
            <w:tcW w:w="1384" w:type="dxa"/>
          </w:tcPr>
          <w:p w14:paraId="2203E4B1"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A691B91" w14:textId="10FD4CF9"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2</w:t>
            </w:r>
          </w:p>
        </w:tc>
      </w:tr>
      <w:tr w:rsidR="00116C74" w:rsidRPr="00560ED9" w14:paraId="6CA14B00" w14:textId="77777777" w:rsidTr="00116C74">
        <w:tc>
          <w:tcPr>
            <w:tcW w:w="1384" w:type="dxa"/>
          </w:tcPr>
          <w:p w14:paraId="7E91650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ADC9DDF" w14:textId="5D6A0872" w:rsidR="00116C74" w:rsidRPr="00560ED9" w:rsidRDefault="005C1F2F" w:rsidP="00116C74">
            <w:pPr>
              <w:rPr>
                <w:rFonts w:ascii="Arial" w:hAnsi="Arial" w:cs="Arial"/>
                <w:color w:val="000000"/>
              </w:rPr>
            </w:pPr>
            <w:r w:rsidRPr="00560ED9">
              <w:rPr>
                <w:rFonts w:ascii="Arial" w:hAnsi="Arial" w:cs="Arial"/>
                <w:color w:val="000000"/>
              </w:rPr>
              <w:t>Gráfica</w:t>
            </w:r>
            <w:r w:rsidR="00116C74" w:rsidRPr="00560ED9">
              <w:rPr>
                <w:rFonts w:ascii="Arial" w:hAnsi="Arial" w:cs="Arial"/>
                <w:color w:val="000000"/>
              </w:rPr>
              <w:t xml:space="preserve"> de la relación del ejemplo 5</w:t>
            </w:r>
            <w:commentRangeStart w:id="153"/>
            <w:r w:rsidR="00116C74" w:rsidRPr="00560ED9">
              <w:rPr>
                <w:rFonts w:ascii="Arial" w:hAnsi="Arial" w:cs="Arial"/>
                <w:color w:val="000000"/>
              </w:rPr>
              <w:t>.</w:t>
            </w:r>
            <w:commentRangeEnd w:id="153"/>
            <w:r w:rsidR="00C7171F">
              <w:rPr>
                <w:rStyle w:val="Refdecomentario"/>
                <w:rFonts w:ascii="Calibri" w:eastAsia="Calibri" w:hAnsi="Calibri" w:cs="Times New Roman"/>
              </w:rPr>
              <w:commentReference w:id="153"/>
            </w:r>
          </w:p>
        </w:tc>
      </w:tr>
      <w:tr w:rsidR="00116C74" w:rsidRPr="00560ED9" w14:paraId="5F802927" w14:textId="77777777" w:rsidTr="00116C74">
        <w:tc>
          <w:tcPr>
            <w:tcW w:w="1384" w:type="dxa"/>
          </w:tcPr>
          <w:p w14:paraId="02C73AC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026E732" w14:textId="66827895" w:rsidR="00116C74" w:rsidRPr="00560ED9" w:rsidRDefault="00116C74" w:rsidP="00116C74">
            <w:pPr>
              <w:rPr>
                <w:rFonts w:ascii="Arial" w:hAnsi="Arial" w:cs="Arial"/>
                <w:color w:val="000000"/>
              </w:rPr>
            </w:pPr>
            <w:r w:rsidRPr="00560ED9">
              <w:rPr>
                <w:rFonts w:ascii="Arial" w:eastAsiaTheme="minorEastAsia" w:hAnsi="Arial" w:cs="Arial"/>
                <w:noProof/>
                <w:lang w:val="es-CO" w:eastAsia="es-CO"/>
              </w:rPr>
              <w:drawing>
                <wp:inline distT="0" distB="0" distL="0" distR="0" wp14:anchorId="4ACF98A0" wp14:editId="6F5F1A48">
                  <wp:extent cx="1941576" cy="1674876"/>
                  <wp:effectExtent l="0" t="0" r="0" b="1905"/>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3162599C" w14:textId="77777777" w:rsidTr="00116C74">
        <w:tc>
          <w:tcPr>
            <w:tcW w:w="1384" w:type="dxa"/>
          </w:tcPr>
          <w:p w14:paraId="52B7B2A8"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3D549B3B" w14:textId="3BA4A387" w:rsidR="00116C74" w:rsidRPr="00560ED9" w:rsidRDefault="005B1278" w:rsidP="00116C74">
            <w:pPr>
              <w:tabs>
                <w:tab w:val="right" w:pos="8498"/>
              </w:tabs>
              <w:jc w:val="both"/>
              <w:rPr>
                <w:rFonts w:ascii="Arial" w:hAnsi="Arial" w:cs="Arial"/>
              </w:rPr>
            </w:pPr>
            <w:r>
              <w:rPr>
                <w:rFonts w:ascii="Arial" w:hAnsi="Arial" w:cs="Arial"/>
              </w:rPr>
              <w:t>El</w:t>
            </w:r>
            <w:r w:rsidR="00116C74" w:rsidRPr="00560ED9">
              <w:rPr>
                <w:rFonts w:ascii="Arial" w:hAnsi="Arial" w:cs="Arial"/>
              </w:rPr>
              <w:t xml:space="preserve"> conjunto </w:t>
            </w:r>
            <w:commentRangeStart w:id="154"/>
            <w:r w:rsidR="00116C74" w:rsidRPr="00560ED9">
              <w:rPr>
                <w:rFonts w:ascii="Arial" w:hAnsi="Arial" w:cs="Arial"/>
              </w:rPr>
              <w:t>de</w:t>
            </w:r>
            <w:commentRangeEnd w:id="154"/>
            <w:r w:rsidR="00890E7A">
              <w:rPr>
                <w:rStyle w:val="Refdecomentario"/>
                <w:rFonts w:ascii="Calibri" w:eastAsia="Calibri" w:hAnsi="Calibri" w:cs="Times New Roman"/>
              </w:rPr>
              <w:commentReference w:id="154"/>
            </w:r>
            <w:r w:rsidR="00116C74" w:rsidRPr="00560ED9">
              <w:rPr>
                <w:rFonts w:ascii="Arial" w:hAnsi="Arial" w:cs="Arial"/>
              </w:rPr>
              <w:t xml:space="preserve"> puntos correspondientes a </w:t>
            </w:r>
            <w:commentRangeStart w:id="155"/>
            <w:r w:rsidR="00116C74" w:rsidRPr="00560ED9">
              <w:rPr>
                <w:rFonts w:ascii="Arial" w:hAnsi="Arial" w:cs="Arial"/>
              </w:rPr>
              <w:t>la pareja</w:t>
            </w:r>
            <w:commentRangeEnd w:id="155"/>
            <w:r w:rsidR="00890E7A">
              <w:rPr>
                <w:rStyle w:val="Refdecomentario"/>
                <w:rFonts w:ascii="Calibri" w:eastAsia="Calibri" w:hAnsi="Calibri" w:cs="Times New Roman"/>
              </w:rPr>
              <w:commentReference w:id="155"/>
            </w:r>
            <w:r w:rsidR="00116C74" w:rsidRPr="00560ED9">
              <w:rPr>
                <w:rFonts w:ascii="Arial" w:hAnsi="Arial" w:cs="Arial"/>
              </w:rPr>
              <w:t xml:space="preserve"> de la relación </w:t>
            </w:r>
            <w:r w:rsidR="00B113FB"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 xml:space="preserve"> </m:t>
              </m:r>
            </m:oMath>
            <w:r w:rsidR="00116C74" w:rsidRPr="00560ED9">
              <w:rPr>
                <w:rFonts w:ascii="Arial" w:hAnsi="Arial" w:cs="Arial"/>
              </w:rPr>
              <w:t>forman una circunferencia</w:t>
            </w:r>
            <w:commentRangeStart w:id="156"/>
            <w:r w:rsidR="00116C74" w:rsidRPr="00560ED9">
              <w:rPr>
                <w:rFonts w:ascii="Arial" w:hAnsi="Arial" w:cs="Arial"/>
              </w:rPr>
              <w:t>.</w:t>
            </w:r>
            <w:commentRangeEnd w:id="156"/>
            <w:r w:rsidR="00C7171F">
              <w:rPr>
                <w:rStyle w:val="Refdecomentario"/>
                <w:rFonts w:ascii="Calibri" w:eastAsia="Calibri" w:hAnsi="Calibri" w:cs="Times New Roman"/>
              </w:rPr>
              <w:commentReference w:id="156"/>
            </w:r>
          </w:p>
          <w:p w14:paraId="7A733918" w14:textId="77777777" w:rsidR="00116C74" w:rsidRPr="00560ED9" w:rsidRDefault="00116C74" w:rsidP="00116C74">
            <w:pPr>
              <w:rPr>
                <w:rFonts w:ascii="Arial" w:hAnsi="Arial" w:cs="Arial"/>
                <w:color w:val="000000"/>
              </w:rPr>
            </w:pPr>
          </w:p>
        </w:tc>
      </w:tr>
    </w:tbl>
    <w:p w14:paraId="14D6E7B7" w14:textId="05B42D45" w:rsidR="00B141CD" w:rsidRPr="00560ED9" w:rsidRDefault="00B141CD" w:rsidP="00B141CD">
      <w:pPr>
        <w:tabs>
          <w:tab w:val="right" w:pos="8498"/>
        </w:tabs>
        <w:spacing w:after="0"/>
        <w:jc w:val="both"/>
        <w:rPr>
          <w:rFonts w:ascii="Arial" w:eastAsiaTheme="minorEastAsia" w:hAnsi="Arial" w:cs="Arial"/>
        </w:rPr>
      </w:pPr>
    </w:p>
    <w:p w14:paraId="13B197BE" w14:textId="21E5ED9B" w:rsidR="00B910E6" w:rsidRPr="00560ED9" w:rsidRDefault="00D6470D" w:rsidP="00A01F3B">
      <w:pPr>
        <w:tabs>
          <w:tab w:val="right" w:pos="8498"/>
        </w:tabs>
        <w:spacing w:after="0"/>
        <w:jc w:val="both"/>
        <w:rPr>
          <w:rFonts w:ascii="Arial" w:eastAsiaTheme="minorEastAsia" w:hAnsi="Arial" w:cs="Arial"/>
        </w:rPr>
      </w:pPr>
      <w:r w:rsidRPr="00560ED9">
        <w:rPr>
          <w:rFonts w:ascii="Arial" w:hAnsi="Arial" w:cs="Arial"/>
        </w:rPr>
        <w:t>En algunas ocasiones</w:t>
      </w:r>
      <w:r w:rsidR="00F247DD" w:rsidRPr="00560ED9">
        <w:rPr>
          <w:rFonts w:ascii="Arial" w:hAnsi="Arial" w:cs="Arial"/>
        </w:rPr>
        <w:t>,</w:t>
      </w:r>
      <w:r w:rsidRPr="00560ED9">
        <w:rPr>
          <w:rFonts w:ascii="Arial" w:hAnsi="Arial" w:cs="Arial"/>
        </w:rPr>
        <w:t xml:space="preserve"> </w:t>
      </w:r>
      <w:r w:rsidR="00B141CD" w:rsidRPr="00560ED9">
        <w:rPr>
          <w:rFonts w:ascii="Arial" w:hAnsi="Arial" w:cs="Arial"/>
        </w:rPr>
        <w:t xml:space="preserve">la </w:t>
      </w:r>
      <w:r w:rsidR="00DC5DD5" w:rsidRPr="00560ED9">
        <w:rPr>
          <w:rFonts w:ascii="Arial" w:hAnsi="Arial" w:cs="Arial"/>
        </w:rPr>
        <w:t>gráfica</w:t>
      </w:r>
      <w:r w:rsidR="00B141CD" w:rsidRPr="00560ED9">
        <w:rPr>
          <w:rFonts w:ascii="Arial" w:hAnsi="Arial" w:cs="Arial"/>
        </w:rPr>
        <w:t xml:space="preserve"> de la relación </w:t>
      </w:r>
      <w:r w:rsidR="00F247DD" w:rsidRPr="00560ED9">
        <w:rPr>
          <w:rFonts w:ascii="Arial" w:hAnsi="Arial" w:cs="Arial"/>
        </w:rPr>
        <w:t>permite</w:t>
      </w:r>
      <w:r w:rsidR="00B141CD" w:rsidRPr="00560ED9">
        <w:rPr>
          <w:rFonts w:ascii="Arial" w:hAnsi="Arial" w:cs="Arial"/>
        </w:rPr>
        <w:t xml:space="preserve"> determinar </w:t>
      </w:r>
      <w:commentRangeStart w:id="157"/>
      <w:r w:rsidRPr="00560ED9">
        <w:rPr>
          <w:rFonts w:ascii="Arial" w:hAnsi="Arial" w:cs="Arial"/>
        </w:rPr>
        <w:t>dominio y rango, en</w:t>
      </w:r>
      <w:commentRangeEnd w:id="157"/>
      <w:r w:rsidR="00890E7A">
        <w:rPr>
          <w:rStyle w:val="Refdecomentario"/>
          <w:rFonts w:ascii="Calibri" w:eastAsia="Calibri" w:hAnsi="Calibri" w:cs="Times New Roman"/>
          <w:lang w:val="es-MX"/>
        </w:rPr>
        <w:commentReference w:id="157"/>
      </w:r>
      <w:r w:rsidRPr="00560ED9">
        <w:rPr>
          <w:rFonts w:ascii="Arial" w:hAnsi="Arial" w:cs="Arial"/>
        </w:rPr>
        <w:t xml:space="preserve"> este caso se observa que </w:t>
      </w:r>
      <w:commentRangeStart w:id="158"/>
      <w:r w:rsidRPr="00560ED9">
        <w:rPr>
          <w:rFonts w:ascii="Arial" w:hAnsi="Arial" w:cs="Arial"/>
        </w:rPr>
        <w:t>el</w:t>
      </w:r>
      <w:r w:rsidR="00B141CD" w:rsidRPr="00560ED9">
        <w:rPr>
          <w:rFonts w:ascii="Arial" w:hAnsi="Arial" w:cs="Arial"/>
        </w:rPr>
        <w:t xml:space="preserve"> dominio y </w:t>
      </w:r>
      <w:commentRangeEnd w:id="158"/>
      <w:r w:rsidR="009C0290">
        <w:rPr>
          <w:rStyle w:val="Refdecomentario"/>
          <w:rFonts w:ascii="Calibri" w:eastAsia="Calibri" w:hAnsi="Calibri" w:cs="Times New Roman"/>
          <w:lang w:val="es-MX"/>
        </w:rPr>
        <w:commentReference w:id="158"/>
      </w:r>
      <w:r w:rsidR="00B141CD" w:rsidRPr="00560ED9">
        <w:rPr>
          <w:rFonts w:ascii="Arial" w:hAnsi="Arial" w:cs="Arial"/>
        </w:rPr>
        <w:t xml:space="preserve">rango de la relación es </w:t>
      </w:r>
      <m:oMath>
        <m:r>
          <w:rPr>
            <w:rFonts w:ascii="Cambria Math" w:hAnsi="Cambria Math" w:cs="Arial"/>
          </w:rPr>
          <m:t>[-1, 1</m:t>
        </m:r>
        <w:commentRangeStart w:id="159"/>
        <m:r>
          <w:rPr>
            <w:rFonts w:ascii="Cambria Math" w:hAnsi="Cambria Math" w:cs="Arial"/>
          </w:rPr>
          <m:t>]</m:t>
        </m:r>
        <w:commentRangeEnd w:id="159"/>
        <m:r>
          <m:rPr>
            <m:sty m:val="p"/>
          </m:rPr>
          <w:rPr>
            <w:rStyle w:val="Refdecomentario"/>
            <w:rFonts w:ascii="Calibri" w:eastAsia="Calibri" w:hAnsi="Calibri" w:cs="Times New Roman"/>
            <w:lang w:val="es-MX"/>
          </w:rPr>
          <w:commentReference w:id="159"/>
        </m:r>
      </m:oMath>
    </w:p>
    <w:p w14:paraId="2E4963DC" w14:textId="77777777" w:rsidR="002038B3" w:rsidRPr="00560ED9" w:rsidRDefault="002038B3" w:rsidP="00A01F3B">
      <w:pPr>
        <w:tabs>
          <w:tab w:val="right" w:pos="8498"/>
        </w:tabs>
        <w:spacing w:after="0"/>
        <w:jc w:val="both"/>
        <w:rPr>
          <w:rFonts w:ascii="Arial" w:hAnsi="Arial" w:cs="Arial"/>
        </w:rPr>
      </w:pPr>
    </w:p>
    <w:p w14:paraId="26E75C6A" w14:textId="15B7F25D" w:rsidR="002038B3" w:rsidRPr="00560ED9" w:rsidRDefault="00637CCD" w:rsidP="00A01F3B">
      <w:pPr>
        <w:tabs>
          <w:tab w:val="right" w:pos="8498"/>
        </w:tabs>
        <w:spacing w:after="0"/>
        <w:jc w:val="both"/>
        <w:rPr>
          <w:rFonts w:ascii="Arial" w:eastAsiaTheme="minorEastAsia" w:hAnsi="Arial" w:cs="Arial"/>
        </w:rPr>
      </w:pPr>
      <w:r w:rsidRPr="00560ED9">
        <w:rPr>
          <w:rFonts w:ascii="Arial" w:hAnsi="Arial" w:cs="Arial"/>
          <w:b/>
        </w:rPr>
        <w:t>Ejemplo 6</w:t>
      </w:r>
      <w:r w:rsidR="005847C5" w:rsidRPr="00560ED9">
        <w:rPr>
          <w:rFonts w:ascii="Arial" w:hAnsi="Arial" w:cs="Arial"/>
          <w:b/>
        </w:rPr>
        <w:t>.</w:t>
      </w:r>
      <w:r w:rsidR="005847C5"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p>
    <w:p w14:paraId="078269D0" w14:textId="77777777" w:rsidR="00116C74" w:rsidRPr="00560ED9" w:rsidRDefault="00116C74" w:rsidP="00A01F3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116C74" w:rsidRPr="00560ED9" w14:paraId="164C1BDD" w14:textId="77777777" w:rsidTr="00116C74">
        <w:tc>
          <w:tcPr>
            <w:tcW w:w="9054" w:type="dxa"/>
            <w:gridSpan w:val="2"/>
            <w:shd w:val="clear" w:color="auto" w:fill="0D0D0D" w:themeFill="text1" w:themeFillTint="F2"/>
          </w:tcPr>
          <w:p w14:paraId="5D9ACA34"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D1CCE70" w14:textId="77777777" w:rsidTr="00116C74">
        <w:tc>
          <w:tcPr>
            <w:tcW w:w="1384" w:type="dxa"/>
          </w:tcPr>
          <w:p w14:paraId="00D5A124"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389DE" w14:textId="607EA793"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3</w:t>
            </w:r>
          </w:p>
        </w:tc>
      </w:tr>
      <w:tr w:rsidR="00116C74" w:rsidRPr="00560ED9" w14:paraId="55F2CA51" w14:textId="77777777" w:rsidTr="00116C74">
        <w:tc>
          <w:tcPr>
            <w:tcW w:w="1384" w:type="dxa"/>
          </w:tcPr>
          <w:p w14:paraId="752853EC"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272873E4" w14:textId="0CD9213D"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fica de la relación del ejemplo 6.</w:t>
            </w:r>
          </w:p>
        </w:tc>
      </w:tr>
      <w:tr w:rsidR="00116C74" w:rsidRPr="00560ED9" w14:paraId="599C2A4A" w14:textId="77777777" w:rsidTr="00116C74">
        <w:tc>
          <w:tcPr>
            <w:tcW w:w="1384" w:type="dxa"/>
          </w:tcPr>
          <w:p w14:paraId="5E48731F" w14:textId="0F41F28C" w:rsidR="00116C74" w:rsidRPr="00560ED9" w:rsidRDefault="00116C74" w:rsidP="00116C74">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C75431B" w14:textId="7002AC30"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3194AAA5" wp14:editId="4D3DB708">
                  <wp:extent cx="1941576" cy="1674876"/>
                  <wp:effectExtent l="0" t="0" r="0" b="190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451A7EE4" w14:textId="77777777" w:rsidTr="00116C74">
        <w:tc>
          <w:tcPr>
            <w:tcW w:w="1384" w:type="dxa"/>
          </w:tcPr>
          <w:p w14:paraId="570F3DA9"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67688F10" w14:textId="62E8D3AD" w:rsidR="00116C74" w:rsidRPr="00560ED9" w:rsidRDefault="00B113FB" w:rsidP="00116C74">
            <w:pPr>
              <w:tabs>
                <w:tab w:val="right" w:pos="8498"/>
              </w:tabs>
              <w:jc w:val="both"/>
              <w:rPr>
                <w:rFonts w:ascii="Arial" w:eastAsiaTheme="minorEastAsia" w:hAnsi="Arial" w:cs="Arial"/>
              </w:rPr>
            </w:pPr>
            <w:r w:rsidRPr="00560ED9">
              <w:rPr>
                <w:rFonts w:ascii="Arial" w:hAnsi="Arial" w:cs="Arial"/>
              </w:rPr>
              <w:t>L</w:t>
            </w:r>
            <w:r w:rsidR="00116C74" w:rsidRPr="00560ED9">
              <w:rPr>
                <w:rFonts w:ascii="Arial" w:hAnsi="Arial" w:cs="Arial"/>
              </w:rPr>
              <w:t xml:space="preserve">a </w:t>
            </w:r>
            <w:r w:rsidR="00085737" w:rsidRPr="00560ED9">
              <w:rPr>
                <w:rFonts w:ascii="Arial" w:hAnsi="Arial" w:cs="Arial"/>
              </w:rPr>
              <w:t>gráfica</w:t>
            </w:r>
            <w:r w:rsidR="00116C74" w:rsidRPr="00560ED9">
              <w:rPr>
                <w:rFonts w:ascii="Arial" w:hAnsi="Arial" w:cs="Arial"/>
              </w:rPr>
              <w:t xml:space="preserve"> de la relación</w:t>
            </w:r>
            <w:r w:rsidRPr="00560ED9">
              <w:rPr>
                <w:rFonts w:ascii="Arial" w:hAnsi="Arial" w:cs="Arial"/>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r w:rsidR="00116C74" w:rsidRPr="00560ED9">
              <w:rPr>
                <w:rFonts w:ascii="Arial" w:hAnsi="Arial" w:cs="Arial"/>
              </w:rPr>
              <w:t xml:space="preserve"> </w:t>
            </w:r>
            <w:r w:rsidR="00085737" w:rsidRPr="00560ED9">
              <w:rPr>
                <w:rFonts w:ascii="Arial" w:hAnsi="Arial" w:cs="Arial"/>
              </w:rPr>
              <w:t>corresponde a la región sombreada</w:t>
            </w:r>
            <w:r w:rsidR="00116C74" w:rsidRPr="00560ED9">
              <w:rPr>
                <w:rFonts w:ascii="Arial" w:hAnsi="Arial" w:cs="Arial"/>
              </w:rPr>
              <w:t>, específicamente</w:t>
            </w:r>
            <w:r w:rsidR="00085737" w:rsidRPr="00560ED9">
              <w:rPr>
                <w:rFonts w:ascii="Arial" w:hAnsi="Arial" w:cs="Arial"/>
              </w:rPr>
              <w:t xml:space="preserve"> a</w:t>
            </w:r>
            <w:r w:rsidR="00116C74" w:rsidRPr="00560ED9">
              <w:rPr>
                <w:rFonts w:ascii="Arial" w:hAnsi="Arial" w:cs="Arial"/>
              </w:rPr>
              <w:t xml:space="preserve"> un semiplano.</w:t>
            </w:r>
            <w:r w:rsidR="009C0290">
              <w:rPr>
                <w:rStyle w:val="Refdecomentario"/>
                <w:rFonts w:ascii="Calibri" w:eastAsia="Calibri" w:hAnsi="Calibri" w:cs="Times New Roman"/>
              </w:rPr>
              <w:commentReference w:id="160"/>
            </w:r>
          </w:p>
          <w:p w14:paraId="4265592A" w14:textId="77777777" w:rsidR="00116C74" w:rsidRPr="00560ED9" w:rsidRDefault="00116C74" w:rsidP="00116C74">
            <w:pPr>
              <w:rPr>
                <w:rFonts w:ascii="Arial" w:hAnsi="Arial" w:cs="Arial"/>
                <w:color w:val="000000"/>
              </w:rPr>
            </w:pPr>
          </w:p>
        </w:tc>
      </w:tr>
    </w:tbl>
    <w:p w14:paraId="58234F01" w14:textId="77777777" w:rsidR="00116C74" w:rsidRPr="00560ED9" w:rsidRDefault="00116C74" w:rsidP="00A01F3B">
      <w:pPr>
        <w:tabs>
          <w:tab w:val="right" w:pos="8498"/>
        </w:tabs>
        <w:spacing w:after="0"/>
        <w:jc w:val="both"/>
        <w:rPr>
          <w:rFonts w:ascii="Arial" w:hAnsi="Arial" w:cs="Arial"/>
        </w:rPr>
      </w:pPr>
    </w:p>
    <w:p w14:paraId="2B81E161" w14:textId="43C979FD" w:rsidR="00754E2E" w:rsidRPr="00560ED9" w:rsidRDefault="00754E2E" w:rsidP="00754E2E">
      <w:pPr>
        <w:tabs>
          <w:tab w:val="right" w:pos="8498"/>
        </w:tabs>
        <w:spacing w:after="0"/>
        <w:jc w:val="both"/>
        <w:rPr>
          <w:rFonts w:ascii="Arial" w:hAnsi="Arial" w:cs="Arial"/>
        </w:rPr>
      </w:pPr>
      <w:r w:rsidRPr="00560ED9">
        <w:rPr>
          <w:rFonts w:ascii="Arial" w:hAnsi="Arial" w:cs="Arial"/>
        </w:rPr>
        <w:t xml:space="preserve">Se observa que </w:t>
      </w:r>
      <m:oMath>
        <m:r>
          <w:rPr>
            <w:rFonts w:ascii="Cambria Math" w:hAnsi="Cambria Math" w:cs="Arial"/>
          </w:rPr>
          <m:t>Dom R</m:t>
        </m:r>
        <m:r>
          <m:rPr>
            <m:scr m:val="double-struck"/>
          </m:rPr>
          <w:rPr>
            <w:rFonts w:ascii="Cambria Math"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R</m:t>
        </m:r>
        <m:r>
          <m:rPr>
            <m:scr m:val="double-struck"/>
          </m:rPr>
          <w:rPr>
            <w:rFonts w:ascii="Cambria Math" w:eastAsiaTheme="minorEastAsia" w:hAnsi="Cambria Math" w:cs="Arial"/>
          </w:rPr>
          <m:t>=R</m:t>
        </m:r>
        <m:r>
          <m:rPr>
            <m:sty m:val="p"/>
          </m:rPr>
          <w:rPr>
            <w:rStyle w:val="Refdecomentario"/>
            <w:rFonts w:ascii="Calibri" w:eastAsia="Calibri" w:hAnsi="Calibri" w:cs="Times New Roman"/>
            <w:lang w:val="es-MX"/>
          </w:rPr>
          <w:commentReference w:id="161"/>
        </m:r>
      </m:oMath>
    </w:p>
    <w:p w14:paraId="6120C3D8" w14:textId="77777777" w:rsidR="00FC14FB" w:rsidRPr="00560ED9" w:rsidRDefault="00FC14FB" w:rsidP="00A01F3B">
      <w:pPr>
        <w:tabs>
          <w:tab w:val="right" w:pos="8498"/>
        </w:tabs>
        <w:spacing w:after="0"/>
        <w:jc w:val="both"/>
        <w:rPr>
          <w:rFonts w:ascii="Arial" w:hAnsi="Arial" w:cs="Arial"/>
        </w:rPr>
      </w:pPr>
    </w:p>
    <w:p w14:paraId="7EA85ACC" w14:textId="13398B33" w:rsidR="00116C74" w:rsidRPr="00560ED9" w:rsidRDefault="00637CCD" w:rsidP="00116C74">
      <w:pPr>
        <w:tabs>
          <w:tab w:val="right" w:pos="8498"/>
        </w:tabs>
        <w:spacing w:after="0"/>
        <w:jc w:val="both"/>
        <w:rPr>
          <w:rFonts w:ascii="Arial" w:eastAsiaTheme="minorEastAsia" w:hAnsi="Arial" w:cs="Arial"/>
        </w:rPr>
      </w:pPr>
      <w:r w:rsidRPr="00560ED9">
        <w:rPr>
          <w:rFonts w:ascii="Arial" w:hAnsi="Arial" w:cs="Arial"/>
          <w:b/>
        </w:rPr>
        <w:t>Ejemplo 7</w:t>
      </w:r>
      <w:r w:rsidR="003B7EB3" w:rsidRPr="00560ED9">
        <w:rPr>
          <w:rFonts w:ascii="Arial" w:hAnsi="Arial" w:cs="Arial"/>
          <w:b/>
        </w:rPr>
        <w:t xml:space="preserve">. </w:t>
      </w:r>
      <w:r w:rsidR="00116C74" w:rsidRPr="00560ED9">
        <w:rPr>
          <w:rFonts w:ascii="Arial" w:hAnsi="Arial" w:cs="Arial"/>
          <w:b/>
        </w:rPr>
        <w:t xml:space="preserve">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p>
    <w:p w14:paraId="31E6688E" w14:textId="77777777" w:rsidR="00116C74" w:rsidRPr="00560ED9" w:rsidRDefault="00FC14FB" w:rsidP="00116C74">
      <w:pPr>
        <w:tabs>
          <w:tab w:val="right" w:pos="8498"/>
        </w:tabs>
        <w:spacing w:after="0"/>
        <w:jc w:val="both"/>
        <w:rPr>
          <w:rFonts w:ascii="Arial" w:eastAsiaTheme="minorEastAsia" w:hAnsi="Arial" w:cs="Arial"/>
          <w:b/>
        </w:rPr>
      </w:pPr>
      <w:r w:rsidRPr="00560ED9">
        <w:rPr>
          <w:rFonts w:ascii="Arial"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116C74" w:rsidRPr="00560ED9" w14:paraId="66FC3912" w14:textId="77777777" w:rsidTr="00116C74">
        <w:tc>
          <w:tcPr>
            <w:tcW w:w="9054" w:type="dxa"/>
            <w:gridSpan w:val="2"/>
            <w:shd w:val="clear" w:color="auto" w:fill="0D0D0D" w:themeFill="text1" w:themeFillTint="F2"/>
          </w:tcPr>
          <w:p w14:paraId="6F45E201" w14:textId="77777777" w:rsidR="00116C74" w:rsidRPr="00560ED9" w:rsidRDefault="00116C74" w:rsidP="00116C7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C74" w:rsidRPr="00560ED9" w14:paraId="1385DC33" w14:textId="77777777" w:rsidTr="00116C74">
        <w:tc>
          <w:tcPr>
            <w:tcW w:w="1384" w:type="dxa"/>
          </w:tcPr>
          <w:p w14:paraId="7526595A" w14:textId="77777777" w:rsidR="00116C74" w:rsidRPr="00560ED9" w:rsidRDefault="00116C74" w:rsidP="00116C7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B3ECE86" w14:textId="75EF984D" w:rsidR="00116C74" w:rsidRPr="00560ED9" w:rsidRDefault="00116C74" w:rsidP="00116C7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4</w:t>
            </w:r>
          </w:p>
        </w:tc>
      </w:tr>
      <w:tr w:rsidR="00116C74" w:rsidRPr="00560ED9" w14:paraId="0123FA47" w14:textId="77777777" w:rsidTr="00116C74">
        <w:tc>
          <w:tcPr>
            <w:tcW w:w="1384" w:type="dxa"/>
          </w:tcPr>
          <w:p w14:paraId="115D4B20"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Descripción</w:t>
            </w:r>
          </w:p>
        </w:tc>
        <w:tc>
          <w:tcPr>
            <w:tcW w:w="7670" w:type="dxa"/>
          </w:tcPr>
          <w:p w14:paraId="4317BFC0" w14:textId="190D7A5A" w:rsidR="00116C74" w:rsidRPr="00560ED9" w:rsidRDefault="00116C74">
            <w:pPr>
              <w:rPr>
                <w:rFonts w:ascii="Arial" w:hAnsi="Arial" w:cs="Arial"/>
                <w:color w:val="000000"/>
              </w:rPr>
            </w:pPr>
            <w:r w:rsidRPr="00560ED9">
              <w:rPr>
                <w:rFonts w:ascii="Arial" w:hAnsi="Arial" w:cs="Arial"/>
                <w:color w:val="000000"/>
              </w:rPr>
              <w:t>Gr</w:t>
            </w:r>
            <w:r w:rsidR="007E0AAF" w:rsidRPr="00560ED9">
              <w:rPr>
                <w:rFonts w:ascii="Arial" w:hAnsi="Arial" w:cs="Arial"/>
                <w:color w:val="000000"/>
              </w:rPr>
              <w:t>á</w:t>
            </w:r>
            <w:r w:rsidRPr="00560ED9">
              <w:rPr>
                <w:rFonts w:ascii="Arial" w:hAnsi="Arial" w:cs="Arial"/>
                <w:color w:val="000000"/>
              </w:rPr>
              <w:t>fica de la relación del ejemplo 7</w:t>
            </w:r>
            <w:commentRangeStart w:id="162"/>
            <w:r w:rsidRPr="00560ED9">
              <w:rPr>
                <w:rFonts w:ascii="Arial" w:hAnsi="Arial" w:cs="Arial"/>
                <w:color w:val="000000"/>
              </w:rPr>
              <w:t>.</w:t>
            </w:r>
            <w:commentRangeEnd w:id="162"/>
            <w:r w:rsidR="00E90197">
              <w:rPr>
                <w:rStyle w:val="Refdecomentario"/>
                <w:rFonts w:ascii="Calibri" w:eastAsia="Calibri" w:hAnsi="Calibri" w:cs="Times New Roman"/>
              </w:rPr>
              <w:commentReference w:id="162"/>
            </w:r>
          </w:p>
        </w:tc>
      </w:tr>
      <w:tr w:rsidR="00116C74" w:rsidRPr="00560ED9" w14:paraId="46458582" w14:textId="77777777" w:rsidTr="00116C74">
        <w:tc>
          <w:tcPr>
            <w:tcW w:w="1384" w:type="dxa"/>
          </w:tcPr>
          <w:p w14:paraId="5C451AE2"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2252691" w14:textId="25DF767E" w:rsidR="00116C74" w:rsidRPr="00560ED9" w:rsidRDefault="00116C74" w:rsidP="00116C74">
            <w:pPr>
              <w:rPr>
                <w:rFonts w:ascii="Arial" w:hAnsi="Arial" w:cs="Arial"/>
                <w:color w:val="000000"/>
              </w:rPr>
            </w:pPr>
            <w:r w:rsidRPr="00560ED9">
              <w:rPr>
                <w:rFonts w:ascii="Arial" w:hAnsi="Arial" w:cs="Arial"/>
                <w:noProof/>
                <w:lang w:val="es-CO" w:eastAsia="es-CO"/>
              </w:rPr>
              <w:drawing>
                <wp:inline distT="0" distB="0" distL="0" distR="0" wp14:anchorId="08D18649" wp14:editId="69194F12">
                  <wp:extent cx="1941576" cy="1674876"/>
                  <wp:effectExtent l="0" t="0" r="0" b="190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116C74" w:rsidRPr="00560ED9" w14:paraId="7385B9DB" w14:textId="77777777" w:rsidTr="00116C74">
        <w:tc>
          <w:tcPr>
            <w:tcW w:w="1384" w:type="dxa"/>
          </w:tcPr>
          <w:p w14:paraId="741F973A" w14:textId="77777777" w:rsidR="00116C74" w:rsidRPr="00560ED9" w:rsidRDefault="00116C74" w:rsidP="00116C74">
            <w:pPr>
              <w:rPr>
                <w:rFonts w:ascii="Arial" w:hAnsi="Arial" w:cs="Arial"/>
                <w:color w:val="000000"/>
              </w:rPr>
            </w:pPr>
            <w:r w:rsidRPr="00560ED9">
              <w:rPr>
                <w:rFonts w:ascii="Arial" w:hAnsi="Arial" w:cs="Arial"/>
                <w:b/>
                <w:color w:val="000000"/>
                <w:sz w:val="18"/>
                <w:szCs w:val="18"/>
              </w:rPr>
              <w:t>Pie de imagen</w:t>
            </w:r>
          </w:p>
        </w:tc>
        <w:tc>
          <w:tcPr>
            <w:tcW w:w="7670" w:type="dxa"/>
          </w:tcPr>
          <w:p w14:paraId="518196DF" w14:textId="32894B84" w:rsidR="00116C74" w:rsidRPr="00560ED9" w:rsidRDefault="00510953" w:rsidP="00116C74">
            <w:pPr>
              <w:tabs>
                <w:tab w:val="right" w:pos="8498"/>
              </w:tabs>
              <w:jc w:val="both"/>
              <w:rPr>
                <w:rFonts w:ascii="Arial" w:hAnsi="Arial" w:cs="Arial"/>
              </w:rPr>
            </w:pPr>
            <w:r>
              <w:rPr>
                <w:rFonts w:ascii="Arial" w:hAnsi="Arial" w:cs="Arial"/>
              </w:rPr>
              <w:t>L</w:t>
            </w:r>
            <w:r w:rsidR="00116C74" w:rsidRPr="00560ED9">
              <w:rPr>
                <w:rFonts w:ascii="Arial" w:hAnsi="Arial" w:cs="Arial"/>
              </w:rPr>
              <w:t xml:space="preserve">a </w:t>
            </w:r>
            <w:r w:rsidR="00B113FB" w:rsidRPr="00560ED9">
              <w:rPr>
                <w:rFonts w:ascii="Arial" w:hAnsi="Arial" w:cs="Arial"/>
              </w:rPr>
              <w:t>gráfica</w:t>
            </w:r>
            <w:r w:rsidR="00116C74" w:rsidRPr="00560ED9">
              <w:rPr>
                <w:rFonts w:ascii="Arial" w:hAnsi="Arial" w:cs="Arial"/>
              </w:rPr>
              <w:t xml:space="preserve"> de la relación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+4x+1}</m:t>
              </m:r>
            </m:oMath>
            <w:r w:rsidR="003B7EB3" w:rsidRPr="00560ED9">
              <w:rPr>
                <w:rFonts w:ascii="Arial" w:hAnsi="Arial" w:cs="Arial"/>
              </w:rPr>
              <w:t xml:space="preserve"> </w:t>
            </w:r>
            <w:r w:rsidR="00116C74" w:rsidRPr="00560ED9">
              <w:rPr>
                <w:rFonts w:ascii="Arial" w:hAnsi="Arial" w:cs="Arial"/>
              </w:rPr>
              <w:t>es una parábola</w:t>
            </w:r>
            <w:commentRangeStart w:id="163"/>
            <w:r w:rsidR="00116C74" w:rsidRPr="00560ED9">
              <w:rPr>
                <w:rFonts w:ascii="Arial" w:hAnsi="Arial" w:cs="Arial"/>
              </w:rPr>
              <w:t>.</w:t>
            </w:r>
            <w:commentRangeEnd w:id="163"/>
            <w:r w:rsidR="00E90197">
              <w:rPr>
                <w:rStyle w:val="Refdecomentario"/>
                <w:rFonts w:ascii="Calibri" w:eastAsia="Calibri" w:hAnsi="Calibri" w:cs="Times New Roman"/>
              </w:rPr>
              <w:commentReference w:id="163"/>
            </w:r>
          </w:p>
        </w:tc>
      </w:tr>
    </w:tbl>
    <w:p w14:paraId="1753A5C3" w14:textId="51E3F979" w:rsidR="00FC14FB" w:rsidRPr="00560ED9" w:rsidRDefault="00FC14FB" w:rsidP="00116C74">
      <w:pPr>
        <w:tabs>
          <w:tab w:val="right" w:pos="8498"/>
        </w:tabs>
        <w:spacing w:after="0"/>
        <w:jc w:val="both"/>
        <w:rPr>
          <w:rFonts w:ascii="Arial" w:eastAsiaTheme="minorEastAsia" w:hAnsi="Arial" w:cs="Arial"/>
          <w:b/>
        </w:rPr>
      </w:pPr>
    </w:p>
    <w:p w14:paraId="4264D255" w14:textId="577F949B" w:rsidR="004D6B65" w:rsidRPr="00560ED9" w:rsidRDefault="00AA09DA" w:rsidP="00AA09DA">
      <w:pPr>
        <w:tabs>
          <w:tab w:val="right" w:pos="8498"/>
        </w:tabs>
        <w:spacing w:after="0"/>
        <w:jc w:val="both"/>
        <w:rPr>
          <w:rFonts w:ascii="Arial" w:eastAsiaTheme="minorEastAsia" w:hAnsi="Arial" w:cs="Arial"/>
        </w:rPr>
      </w:pPr>
      <w:r w:rsidRPr="00560ED9">
        <w:rPr>
          <w:rFonts w:ascii="Arial" w:hAnsi="Arial" w:cs="Arial"/>
        </w:rPr>
        <w:t xml:space="preserve">Se observa que </w:t>
      </w:r>
      <w:commentRangeStart w:id="164"/>
      <m:oMath>
        <m:r>
          <w:rPr>
            <w:rFonts w:ascii="Cambria Math" w:hAnsi="Cambria Math" w:cs="Arial"/>
          </w:rPr>
          <m:t>DomR</m:t>
        </m:r>
        <w:commentRangeEnd w:id="164"/>
        <m:r>
          <m:rPr>
            <m:sty m:val="p"/>
          </m:rPr>
          <w:rPr>
            <w:rStyle w:val="Refdecomentario"/>
            <w:rFonts w:ascii="Calibri" w:eastAsia="Calibri" w:hAnsi="Calibri" w:cs="Times New Roman"/>
            <w:lang w:val="es-MX"/>
          </w:rPr>
          <w:commentReference w:id="164"/>
        </m:r>
        <m:r>
          <m:rPr>
            <m:scr m:val="double-struck"/>
          </m:rPr>
          <w:rPr>
            <w:rFonts w:ascii="Cambria Math" w:hAnsi="Cambria Math" w:cs="Arial"/>
          </w:rPr>
          <m:t>=R</m:t>
        </m:r>
      </m:oMath>
      <w:r w:rsidRPr="00560ED9">
        <w:rPr>
          <w:rFonts w:ascii="Arial" w:eastAsiaTheme="minorEastAsia" w:hAnsi="Arial" w:cs="Arial"/>
        </w:rPr>
        <w:t xml:space="preserve"> y </w:t>
      </w:r>
      <w:commentRangeStart w:id="165"/>
      <m:oMath>
        <m:r>
          <w:rPr>
            <w:rFonts w:ascii="Cambria Math" w:eastAsiaTheme="minorEastAsia" w:hAnsi="Cambria Math" w:cs="Arial"/>
          </w:rPr>
          <m:t>RangR</m:t>
        </m:r>
        <w:commentRangeEnd w:id="165"/>
        <m:r>
          <m:rPr>
            <m:sty m:val="p"/>
          </m:rPr>
          <w:rPr>
            <w:rStyle w:val="Refdecomentario"/>
            <w:rFonts w:ascii="Calibri" w:eastAsia="Calibri" w:hAnsi="Calibri" w:cs="Times New Roman"/>
            <w:lang w:val="es-MX"/>
          </w:rPr>
          <w:commentReference w:id="165"/>
        </m:r>
        <m:r>
          <w:rPr>
            <w:rFonts w:ascii="Cambria Math" w:eastAsiaTheme="minorEastAsia" w:hAnsi="Cambria Math" w:cs="Arial"/>
          </w:rPr>
          <m:t>=[-3,∞</m:t>
        </m:r>
        <w:commentRangeStart w:id="166"/>
        <m:r>
          <w:rPr>
            <w:rFonts w:ascii="Cambria Math" w:eastAsiaTheme="minorEastAsia" w:hAnsi="Cambria Math" w:cs="Arial"/>
          </w:rPr>
          <m:t>)</m:t>
        </m:r>
        <w:commentRangeEnd w:id="166"/>
        <m:r>
          <m:rPr>
            <m:sty m:val="p"/>
          </m:rPr>
          <w:rPr>
            <w:rStyle w:val="Refdecomentario"/>
            <w:rFonts w:ascii="Calibri" w:eastAsia="Calibri" w:hAnsi="Calibri" w:cs="Times New Roman"/>
            <w:lang w:val="es-MX"/>
          </w:rPr>
          <w:commentReference w:id="166"/>
        </m:r>
      </m:oMath>
    </w:p>
    <w:p w14:paraId="192A6DF1" w14:textId="77777777" w:rsidR="00AA09DA" w:rsidRPr="00560ED9" w:rsidRDefault="00AA09DA" w:rsidP="00AA09DA">
      <w:pPr>
        <w:tabs>
          <w:tab w:val="right" w:pos="8498"/>
        </w:tabs>
        <w:spacing w:after="0"/>
        <w:jc w:val="both"/>
        <w:rPr>
          <w:rFonts w:ascii="Arial" w:hAnsi="Arial" w:cs="Arial"/>
        </w:rPr>
      </w:pPr>
    </w:p>
    <w:p w14:paraId="1A1D8113" w14:textId="4A53141C" w:rsidR="00A01F3B" w:rsidRPr="00560ED9" w:rsidRDefault="00FC14FB" w:rsidP="002E64CD">
      <w:pPr>
        <w:tabs>
          <w:tab w:val="right" w:pos="8498"/>
        </w:tabs>
        <w:spacing w:after="0"/>
        <w:jc w:val="both"/>
        <w:rPr>
          <w:rFonts w:ascii="Arial" w:hAnsi="Arial" w:cs="Arial"/>
        </w:rPr>
      </w:pPr>
      <w:r w:rsidRPr="00560ED9">
        <w:rPr>
          <w:rFonts w:ascii="Arial" w:eastAsiaTheme="minorEastAsia" w:hAnsi="Arial" w:cs="Arial"/>
          <w:b/>
        </w:rPr>
        <w:t>E</w:t>
      </w:r>
      <w:r w:rsidR="00637CCD" w:rsidRPr="00560ED9">
        <w:rPr>
          <w:rFonts w:ascii="Arial" w:eastAsiaTheme="minorEastAsia" w:hAnsi="Arial" w:cs="Arial"/>
          <w:b/>
        </w:rPr>
        <w:t>jemplo 8</w:t>
      </w:r>
      <w:r w:rsidRPr="00560ED9">
        <w:rPr>
          <w:rFonts w:ascii="Arial" w:eastAsiaTheme="minorEastAsia" w:hAnsi="Arial" w:cs="Arial"/>
          <w:b/>
        </w:rPr>
        <w:t>.</w:t>
      </w:r>
      <w:r w:rsidRPr="00560ED9">
        <w:rPr>
          <w:rFonts w:ascii="Arial" w:eastAsiaTheme="minorEastAsia" w:hAnsi="Arial" w:cs="Arial"/>
        </w:rPr>
        <w:t xml:space="preserve"> </w:t>
      </w:r>
      <w:r w:rsidRPr="00560ED9">
        <w:rPr>
          <w:rFonts w:ascii="Arial" w:hAnsi="Arial" w:cs="Arial"/>
        </w:rPr>
        <w:t>La ecuación de Batman [</w:t>
      </w:r>
      <w:hyperlink r:id="rId27" w:history="1">
        <w:r w:rsidR="00AA09DA" w:rsidRPr="00560ED9">
          <w:rPr>
            <w:rStyle w:val="Hipervnculo"/>
            <w:rFonts w:ascii="Arial" w:hAnsi="Arial" w:cs="Arial"/>
          </w:rPr>
          <w:t>VER</w:t>
        </w:r>
      </w:hyperlink>
      <w:r w:rsidRPr="00560ED9">
        <w:rPr>
          <w:rFonts w:ascii="Arial" w:hAnsi="Arial" w:cs="Arial"/>
        </w:rPr>
        <w:t>]</w:t>
      </w:r>
      <w:r w:rsidR="00CA1B74" w:rsidRPr="00560ED9">
        <w:rPr>
          <w:rFonts w:ascii="Arial" w:hAnsi="Arial" w:cs="Arial"/>
        </w:rPr>
        <w:t>.</w:t>
      </w:r>
    </w:p>
    <w:p w14:paraId="15FE1AEA" w14:textId="77777777" w:rsidR="007D0724" w:rsidRPr="00560ED9" w:rsidRDefault="007D0724" w:rsidP="002E64CD">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65B8B50" w14:textId="77777777" w:rsidTr="007D0724">
        <w:tc>
          <w:tcPr>
            <w:tcW w:w="9054" w:type="dxa"/>
            <w:gridSpan w:val="2"/>
            <w:shd w:val="clear" w:color="auto" w:fill="0D0D0D" w:themeFill="text1" w:themeFillTint="F2"/>
          </w:tcPr>
          <w:p w14:paraId="55576F74"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48F0C491" w14:textId="77777777" w:rsidTr="007D0724">
        <w:tc>
          <w:tcPr>
            <w:tcW w:w="1384" w:type="dxa"/>
          </w:tcPr>
          <w:p w14:paraId="50FC2B31"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511DA4D" w14:textId="03B2C361" w:rsidR="007D0724" w:rsidRPr="00560ED9" w:rsidRDefault="007D0724"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5</w:t>
            </w:r>
          </w:p>
        </w:tc>
      </w:tr>
      <w:tr w:rsidR="007D0724" w:rsidRPr="00560ED9" w14:paraId="6AA49114" w14:textId="77777777" w:rsidTr="007D0724">
        <w:tc>
          <w:tcPr>
            <w:tcW w:w="1384" w:type="dxa"/>
          </w:tcPr>
          <w:p w14:paraId="57B1CD9C"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5B29B8D4" w14:textId="4EAB5B18" w:rsidR="007D0724" w:rsidRPr="00560ED9" w:rsidRDefault="007D0724" w:rsidP="007D0724">
            <w:pPr>
              <w:rPr>
                <w:rFonts w:ascii="Arial" w:hAnsi="Arial" w:cs="Arial"/>
                <w:color w:val="000000"/>
              </w:rPr>
            </w:pPr>
            <w:r w:rsidRPr="00560ED9">
              <w:rPr>
                <w:rFonts w:ascii="Arial" w:hAnsi="Arial" w:cs="Arial"/>
                <w:color w:val="000000"/>
              </w:rPr>
              <w:t>Gr</w:t>
            </w:r>
            <w:commentRangeStart w:id="167"/>
            <w:r w:rsidRPr="00560ED9">
              <w:rPr>
                <w:rFonts w:ascii="Arial" w:hAnsi="Arial" w:cs="Arial"/>
                <w:color w:val="000000"/>
              </w:rPr>
              <w:t>a</w:t>
            </w:r>
            <w:commentRangeEnd w:id="167"/>
            <w:r w:rsidR="00A175A0">
              <w:rPr>
                <w:rStyle w:val="Refdecomentario"/>
                <w:rFonts w:ascii="Calibri" w:eastAsia="Calibri" w:hAnsi="Calibri" w:cs="Times New Roman"/>
              </w:rPr>
              <w:commentReference w:id="167"/>
            </w:r>
            <w:r w:rsidRPr="00560ED9">
              <w:rPr>
                <w:rFonts w:ascii="Arial" w:hAnsi="Arial" w:cs="Arial"/>
                <w:color w:val="000000"/>
              </w:rPr>
              <w:t xml:space="preserve">fica de la relación del ejemplo </w:t>
            </w:r>
            <w:commentRangeStart w:id="168"/>
            <w:r w:rsidRPr="00560ED9">
              <w:rPr>
                <w:rFonts w:ascii="Arial" w:hAnsi="Arial" w:cs="Arial"/>
                <w:color w:val="000000"/>
              </w:rPr>
              <w:t>7.</w:t>
            </w:r>
            <w:commentRangeEnd w:id="168"/>
            <w:r w:rsidR="00E90197">
              <w:rPr>
                <w:rStyle w:val="Refdecomentario"/>
                <w:rFonts w:ascii="Calibri" w:eastAsia="Calibri" w:hAnsi="Calibri" w:cs="Times New Roman"/>
              </w:rPr>
              <w:commentReference w:id="168"/>
            </w:r>
            <w:r w:rsidR="00A16926" w:rsidRPr="00560ED9">
              <w:rPr>
                <w:rFonts w:ascii="Arial" w:hAnsi="Arial" w:cs="Arial"/>
                <w:color w:val="000000"/>
              </w:rPr>
              <w:t xml:space="preserve"> </w:t>
            </w:r>
            <w:r w:rsidR="00A16926" w:rsidRPr="00560ED9">
              <w:rPr>
                <w:rFonts w:ascii="Arial" w:hAnsi="Arial" w:cs="Arial"/>
              </w:rPr>
              <w:t>[</w:t>
            </w:r>
            <w:hyperlink r:id="rId28" w:history="1">
              <w:r w:rsidR="00A16926" w:rsidRPr="00560ED9">
                <w:rPr>
                  <w:rStyle w:val="Hipervnculo"/>
                  <w:rFonts w:ascii="Arial" w:hAnsi="Arial" w:cs="Arial"/>
                </w:rPr>
                <w:t>VER</w:t>
              </w:r>
            </w:hyperlink>
            <w:r w:rsidR="00A16926" w:rsidRPr="00560ED9">
              <w:rPr>
                <w:rFonts w:ascii="Arial" w:hAnsi="Arial" w:cs="Arial"/>
              </w:rPr>
              <w:t>]</w:t>
            </w:r>
          </w:p>
        </w:tc>
      </w:tr>
      <w:tr w:rsidR="007D0724" w:rsidRPr="00560ED9" w14:paraId="25154CD9" w14:textId="77777777" w:rsidTr="007D0724">
        <w:tc>
          <w:tcPr>
            <w:tcW w:w="1384" w:type="dxa"/>
          </w:tcPr>
          <w:p w14:paraId="465E93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55F538E" w14:textId="4CC30D20"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71DB673A" wp14:editId="09141DC6">
                  <wp:extent cx="1941576" cy="1674876"/>
                  <wp:effectExtent l="0" t="0" r="0" b="1905"/>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7D0724" w:rsidRPr="00560ED9" w14:paraId="409A49B1" w14:textId="77777777" w:rsidTr="007D0724">
        <w:tc>
          <w:tcPr>
            <w:tcW w:w="1384" w:type="dxa"/>
          </w:tcPr>
          <w:p w14:paraId="3D31E7A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3E904B01" w14:textId="43565B30" w:rsidR="007D0724" w:rsidRPr="00560ED9" w:rsidRDefault="00510953" w:rsidP="007D0724">
            <w:pPr>
              <w:tabs>
                <w:tab w:val="right" w:pos="8498"/>
              </w:tabs>
              <w:jc w:val="both"/>
              <w:rPr>
                <w:rFonts w:ascii="Arial" w:hAnsi="Arial" w:cs="Arial"/>
              </w:rPr>
            </w:pPr>
            <w:r>
              <w:rPr>
                <w:rFonts w:ascii="Arial" w:hAnsi="Arial" w:cs="Arial"/>
              </w:rPr>
              <w:t>L</w:t>
            </w:r>
            <w:r w:rsidR="007D0724" w:rsidRPr="00560ED9">
              <w:rPr>
                <w:rFonts w:ascii="Arial" w:hAnsi="Arial" w:cs="Arial"/>
              </w:rPr>
              <w:t xml:space="preserve">a </w:t>
            </w:r>
            <w:r w:rsidR="00CA1B74" w:rsidRPr="00560ED9">
              <w:rPr>
                <w:rFonts w:ascii="Arial" w:hAnsi="Arial" w:cs="Arial"/>
              </w:rPr>
              <w:t>gráfica</w:t>
            </w:r>
            <w:r w:rsidR="007D0724" w:rsidRPr="00560ED9">
              <w:rPr>
                <w:rFonts w:ascii="Arial" w:hAnsi="Arial" w:cs="Arial"/>
              </w:rPr>
              <w:t xml:space="preserve"> de la r</w:t>
            </w:r>
            <w:r w:rsidR="00637AD9">
              <w:rPr>
                <w:rFonts w:ascii="Arial" w:hAnsi="Arial" w:cs="Arial"/>
              </w:rPr>
              <w:t>elación forma el logo de Batman</w:t>
            </w:r>
            <w:commentRangeStart w:id="169"/>
            <w:r w:rsidR="00637AD9">
              <w:rPr>
                <w:rFonts w:ascii="Arial" w:hAnsi="Arial" w:cs="Arial"/>
              </w:rPr>
              <w:t>.</w:t>
            </w:r>
            <w:commentRangeEnd w:id="169"/>
            <w:r w:rsidR="00E90197">
              <w:rPr>
                <w:rStyle w:val="Refdecomentario"/>
                <w:rFonts w:ascii="Calibri" w:eastAsia="Calibri" w:hAnsi="Calibri" w:cs="Times New Roman"/>
              </w:rPr>
              <w:commentReference w:id="169"/>
            </w:r>
          </w:p>
        </w:tc>
      </w:tr>
    </w:tbl>
    <w:p w14:paraId="505B3044" w14:textId="77777777" w:rsidR="007D0724" w:rsidRPr="00560ED9" w:rsidRDefault="007D0724" w:rsidP="002E64CD">
      <w:pPr>
        <w:tabs>
          <w:tab w:val="right" w:pos="8498"/>
        </w:tabs>
        <w:spacing w:after="0"/>
        <w:jc w:val="both"/>
        <w:rPr>
          <w:rFonts w:ascii="Arial" w:eastAsiaTheme="minorEastAsia" w:hAnsi="Arial" w:cs="Arial"/>
        </w:rPr>
      </w:pPr>
    </w:p>
    <w:p w14:paraId="6F5E87AD" w14:textId="5F012771" w:rsidR="00AA09DA" w:rsidRPr="00560ED9" w:rsidRDefault="00AA09DA" w:rsidP="00AA09DA">
      <w:pPr>
        <w:tabs>
          <w:tab w:val="right" w:pos="8498"/>
        </w:tabs>
        <w:spacing w:after="0"/>
        <w:jc w:val="both"/>
        <w:rPr>
          <w:rFonts w:ascii="Arial" w:hAnsi="Arial" w:cs="Arial"/>
        </w:rPr>
      </w:pPr>
      <w:r w:rsidRPr="00560ED9">
        <w:rPr>
          <w:rFonts w:ascii="Arial" w:hAnsi="Arial" w:cs="Arial"/>
        </w:rPr>
        <w:t xml:space="preserve">Se observa que </w:t>
      </w:r>
      <w:commentRangeStart w:id="170"/>
      <m:oMath>
        <m:r>
          <w:rPr>
            <w:rFonts w:ascii="Cambria Math" w:hAnsi="Cambria Math" w:cs="Arial"/>
          </w:rPr>
          <m:t>DomR</m:t>
        </m:r>
        <w:commentRangeEnd w:id="170"/>
        <m:r>
          <m:rPr>
            <m:sty m:val="p"/>
          </m:rPr>
          <w:rPr>
            <w:rStyle w:val="Refdecomentario"/>
            <w:rFonts w:ascii="Calibri" w:eastAsia="Calibri" w:hAnsi="Calibri" w:cs="Times New Roman"/>
            <w:lang w:val="es-MX"/>
          </w:rPr>
          <w:commentReference w:id="170"/>
        </m:r>
        <m:r>
          <w:rPr>
            <w:rFonts w:ascii="Cambria Math" w:hAnsi="Cambria Math" w:cs="Arial"/>
          </w:rPr>
          <m:t>=[-7, 7]</m:t>
        </m:r>
      </m:oMath>
      <w:r w:rsidRPr="00560ED9">
        <w:rPr>
          <w:rFonts w:ascii="Arial" w:eastAsiaTheme="minorEastAsia" w:hAnsi="Arial" w:cs="Arial"/>
        </w:rPr>
        <w:t xml:space="preserve"> y </w:t>
      </w:r>
      <w:commentRangeStart w:id="171"/>
      <m:oMath>
        <m:r>
          <w:rPr>
            <w:rFonts w:ascii="Cambria Math" w:eastAsiaTheme="minorEastAsia" w:hAnsi="Cambria Math" w:cs="Arial"/>
          </w:rPr>
          <m:t>RangR</m:t>
        </m:r>
        <w:commentRangeEnd w:id="171"/>
        <m:r>
          <m:rPr>
            <m:sty m:val="p"/>
          </m:rPr>
          <w:rPr>
            <w:rStyle w:val="Refdecomentario"/>
            <w:rFonts w:ascii="Calibri" w:eastAsia="Calibri" w:hAnsi="Calibri" w:cs="Times New Roman"/>
            <w:lang w:val="es-MX"/>
          </w:rPr>
          <w:commentReference w:id="171"/>
        </m:r>
        <m:r>
          <w:rPr>
            <w:rFonts w:ascii="Cambria Math" w:eastAsiaTheme="minorEastAsia" w:hAnsi="Cambria Math" w:cs="Arial"/>
          </w:rPr>
          <m:t>=[-3, 4]</m:t>
        </m:r>
      </m:oMath>
      <w:r w:rsidR="00CA1B74" w:rsidRPr="00560ED9">
        <w:rPr>
          <w:rFonts w:ascii="Arial" w:eastAsiaTheme="minorEastAsia" w:hAnsi="Arial" w:cs="Arial"/>
        </w:rPr>
        <w:t>.</w:t>
      </w:r>
    </w:p>
    <w:p w14:paraId="611FD744" w14:textId="77777777" w:rsidR="00AA09DA" w:rsidRPr="00560ED9" w:rsidRDefault="00AA09DA" w:rsidP="002E64CD">
      <w:pPr>
        <w:tabs>
          <w:tab w:val="right" w:pos="8498"/>
        </w:tabs>
        <w:spacing w:after="0"/>
        <w:jc w:val="both"/>
        <w:rPr>
          <w:rFonts w:ascii="Arial" w:eastAsiaTheme="minorEastAsia" w:hAnsi="Arial" w:cs="Arial"/>
        </w:rPr>
      </w:pPr>
    </w:p>
    <w:p w14:paraId="7B966178" w14:textId="16957673" w:rsidR="00A01F3B" w:rsidRPr="00560ED9" w:rsidRDefault="00A01F3B" w:rsidP="00A01F3B">
      <w:pPr>
        <w:tabs>
          <w:tab w:val="right" w:pos="8498"/>
        </w:tabs>
        <w:spacing w:after="0"/>
        <w:jc w:val="both"/>
        <w:rPr>
          <w:rFonts w:ascii="Arial" w:hAnsi="Arial" w:cs="Arial"/>
          <w:b/>
        </w:rPr>
      </w:pPr>
      <w:r w:rsidRPr="00560ED9">
        <w:rPr>
          <w:rFonts w:ascii="Arial" w:hAnsi="Arial" w:cs="Arial"/>
          <w:highlight w:val="yellow"/>
        </w:rPr>
        <w:t>[SECCIÓN 2]</w:t>
      </w:r>
      <w:r w:rsidR="00E90197">
        <w:rPr>
          <w:rFonts w:ascii="Arial" w:hAnsi="Arial" w:cs="Arial"/>
        </w:rPr>
        <w:t xml:space="preserve"> </w:t>
      </w:r>
      <w:r w:rsidRPr="00560ED9">
        <w:rPr>
          <w:rFonts w:ascii="Arial" w:hAnsi="Arial" w:cs="Arial"/>
          <w:b/>
        </w:rPr>
        <w:t>1.2 Funciones</w:t>
      </w:r>
    </w:p>
    <w:p w14:paraId="532638A5" w14:textId="77777777" w:rsidR="00A01F3B" w:rsidRPr="00560ED9" w:rsidRDefault="00A01F3B" w:rsidP="00A01F3B">
      <w:pPr>
        <w:tabs>
          <w:tab w:val="right" w:pos="8498"/>
        </w:tabs>
        <w:spacing w:after="0"/>
        <w:jc w:val="both"/>
        <w:rPr>
          <w:rFonts w:ascii="Arial" w:hAnsi="Arial" w:cs="Arial"/>
          <w:b/>
        </w:rPr>
      </w:pPr>
    </w:p>
    <w:p w14:paraId="3807F682" w14:textId="699AD8D1" w:rsidR="00A16926" w:rsidRPr="00560ED9" w:rsidRDefault="004D6B65" w:rsidP="00A01F3B">
      <w:pPr>
        <w:tabs>
          <w:tab w:val="right" w:pos="8498"/>
        </w:tabs>
        <w:spacing w:after="0"/>
        <w:jc w:val="both"/>
        <w:rPr>
          <w:rFonts w:ascii="Arial" w:hAnsi="Arial" w:cs="Arial"/>
        </w:rPr>
      </w:pPr>
      <w:r w:rsidRPr="00560ED9">
        <w:rPr>
          <w:rFonts w:ascii="Arial" w:hAnsi="Arial" w:cs="Arial"/>
        </w:rPr>
        <w:t xml:space="preserve">Las funciones son un caso particular de las relaciones, </w:t>
      </w:r>
      <w:r w:rsidR="00A16926" w:rsidRPr="00560ED9">
        <w:rPr>
          <w:rFonts w:ascii="Arial" w:hAnsi="Arial" w:cs="Arial"/>
        </w:rPr>
        <w:t xml:space="preserve">es decir, </w:t>
      </w:r>
      <w:r w:rsidR="00DF0A23" w:rsidRPr="00560ED9">
        <w:rPr>
          <w:rFonts w:ascii="Arial" w:hAnsi="Arial" w:cs="Arial"/>
        </w:rPr>
        <w:t xml:space="preserve">toda función es una relación, pero no toda relación es función. </w:t>
      </w:r>
    </w:p>
    <w:p w14:paraId="6083C59D" w14:textId="77777777" w:rsidR="00A16926" w:rsidRPr="00560ED9" w:rsidRDefault="00A16926" w:rsidP="00A16926">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A16926" w:rsidRPr="00560ED9" w14:paraId="6AA577DC" w14:textId="77777777" w:rsidTr="006B0C5C">
        <w:tc>
          <w:tcPr>
            <w:tcW w:w="8978" w:type="dxa"/>
            <w:gridSpan w:val="2"/>
            <w:shd w:val="clear" w:color="auto" w:fill="000000" w:themeFill="text1"/>
          </w:tcPr>
          <w:p w14:paraId="3A40FFE3" w14:textId="77777777" w:rsidR="00A16926" w:rsidRPr="00560ED9" w:rsidRDefault="00A16926" w:rsidP="006B0C5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16926" w:rsidRPr="00560ED9" w14:paraId="54283893" w14:textId="77777777" w:rsidTr="006B0C5C">
        <w:tc>
          <w:tcPr>
            <w:tcW w:w="2518" w:type="dxa"/>
          </w:tcPr>
          <w:p w14:paraId="68F42F4D" w14:textId="77777777" w:rsidR="00A16926" w:rsidRPr="00560ED9" w:rsidRDefault="00A16926" w:rsidP="006B0C5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AC78AE4" w14:textId="77430CDF" w:rsidR="00A16926" w:rsidRPr="00560ED9" w:rsidRDefault="007F5E55" w:rsidP="006B0C5C">
            <w:pPr>
              <w:rPr>
                <w:rFonts w:ascii="Arial" w:hAnsi="Arial" w:cs="Arial"/>
                <w:b/>
                <w:color w:val="000000"/>
                <w:sz w:val="24"/>
                <w:szCs w:val="24"/>
              </w:rPr>
            </w:pPr>
            <w:r>
              <w:rPr>
                <w:rFonts w:ascii="Arial" w:hAnsi="Arial" w:cs="Arial"/>
                <w:b/>
                <w:color w:val="000000"/>
                <w:sz w:val="24"/>
                <w:szCs w:val="24"/>
              </w:rPr>
              <w:t>Función</w:t>
            </w:r>
          </w:p>
        </w:tc>
      </w:tr>
      <w:tr w:rsidR="00A16926" w:rsidRPr="00560ED9" w14:paraId="1AE17AB1" w14:textId="77777777" w:rsidTr="006B0C5C">
        <w:tc>
          <w:tcPr>
            <w:tcW w:w="2518" w:type="dxa"/>
          </w:tcPr>
          <w:p w14:paraId="260F4109" w14:textId="77777777" w:rsidR="00A16926" w:rsidRPr="00560ED9" w:rsidRDefault="00A16926" w:rsidP="006B0C5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64C5EE6" w14:textId="5342E4B7" w:rsidR="00A16926" w:rsidRPr="00560ED9" w:rsidRDefault="001C0C12">
            <w:pPr>
              <w:tabs>
                <w:tab w:val="right" w:pos="8498"/>
              </w:tabs>
              <w:jc w:val="both"/>
              <w:rPr>
                <w:rFonts w:ascii="Arial" w:hAnsi="Arial" w:cs="Arial"/>
                <w:color w:val="000000"/>
                <w:sz w:val="24"/>
                <w:szCs w:val="24"/>
              </w:rPr>
            </w:pPr>
            <w:r w:rsidRPr="00560ED9">
              <w:rPr>
                <w:rFonts w:ascii="Arial" w:hAnsi="Arial" w:cs="Arial"/>
              </w:rPr>
              <w:t xml:space="preserve">Una relación </w:t>
            </w:r>
            <m:oMath>
              <m:r>
                <w:rPr>
                  <w:rFonts w:ascii="Cambria Math" w:hAnsi="Cambria Math" w:cs="Arial"/>
                </w:rPr>
                <m:t>F</m:t>
              </m:r>
            </m:oMath>
            <w:r w:rsidRPr="00560ED9">
              <w:rPr>
                <w:rFonts w:ascii="Arial" w:eastAsiaTheme="minorEastAsia" w:hAnsi="Arial" w:cs="Arial"/>
              </w:rPr>
              <w:t xml:space="preserve"> </w:t>
            </w:r>
            <w:r w:rsidRPr="00560ED9">
              <w:rPr>
                <w:rFonts w:ascii="Arial" w:hAnsi="Arial" w:cs="Arial"/>
              </w:rPr>
              <w:t xml:space="preserve">entre los conjuntos </w:t>
            </w:r>
            <m:oMath>
              <m:r>
                <w:rPr>
                  <w:rFonts w:ascii="Cambria Math" w:hAnsi="Cambria Math" w:cs="Arial"/>
                </w:rPr>
                <m:t>A</m:t>
              </m:r>
            </m:oMath>
            <w:r w:rsidRPr="00560ED9">
              <w:rPr>
                <w:rFonts w:ascii="Arial" w:eastAsiaTheme="minorEastAsia" w:hAnsi="Arial" w:cs="Arial"/>
              </w:rPr>
              <w:t xml:space="preserve"> y </w:t>
            </w:r>
            <m:oMath>
              <m:r>
                <w:rPr>
                  <w:rFonts w:ascii="Cambria Math" w:eastAsiaTheme="minorEastAsia" w:hAnsi="Cambria Math" w:cs="Arial"/>
                </w:rPr>
                <m:t>B</m:t>
              </m:r>
            </m:oMath>
            <w:r w:rsidRPr="00560ED9">
              <w:rPr>
                <w:rFonts w:ascii="Arial" w:eastAsiaTheme="minorEastAsia" w:hAnsi="Arial" w:cs="Arial"/>
              </w:rPr>
              <w:t xml:space="preserve"> es una </w:t>
            </w:r>
            <w:r w:rsidRPr="00560ED9">
              <w:rPr>
                <w:rFonts w:ascii="Arial" w:eastAsiaTheme="minorEastAsia" w:hAnsi="Arial" w:cs="Arial"/>
                <w:b/>
              </w:rPr>
              <w:t>función</w:t>
            </w:r>
            <w:commentRangeStart w:id="172"/>
            <w:r w:rsidRPr="00560ED9">
              <w:rPr>
                <w:rFonts w:ascii="Arial" w:eastAsiaTheme="minorEastAsia" w:hAnsi="Arial" w:cs="Arial"/>
              </w:rPr>
              <w:t>,</w:t>
            </w:r>
            <w:commentRangeEnd w:id="172"/>
            <w:r w:rsidR="008B5ABA">
              <w:rPr>
                <w:rStyle w:val="Refdecomentario"/>
                <w:rFonts w:ascii="Calibri" w:eastAsia="Calibri" w:hAnsi="Calibri" w:cs="Times New Roman"/>
              </w:rPr>
              <w:commentReference w:id="172"/>
            </w:r>
            <w:r w:rsidRPr="00560ED9">
              <w:rPr>
                <w:rFonts w:ascii="Arial" w:eastAsiaTheme="minorEastAsia" w:hAnsi="Arial" w:cs="Arial"/>
              </w:rPr>
              <w:t xml:space="preserve"> si </w:t>
            </w:r>
            <w:r w:rsidRPr="00560ED9">
              <w:rPr>
                <w:rFonts w:ascii="Arial" w:hAnsi="Arial" w:cs="Arial"/>
              </w:rPr>
              <w:t xml:space="preserve">cada elemento del dominio está relacionado con un único elemento del conjunto </w:t>
            </w:r>
            <m:oMath>
              <m:r>
                <w:rPr>
                  <w:rFonts w:ascii="Cambria Math" w:hAnsi="Cambria Math" w:cs="Arial"/>
                </w:rPr>
                <m:t>B</m:t>
              </m:r>
            </m:oMath>
            <w:r w:rsidRPr="00560ED9">
              <w:rPr>
                <w:rFonts w:ascii="Arial" w:eastAsiaTheme="minorEastAsia" w:hAnsi="Arial" w:cs="Arial"/>
              </w:rPr>
              <w:t>.</w:t>
            </w:r>
          </w:p>
        </w:tc>
      </w:tr>
    </w:tbl>
    <w:p w14:paraId="572CA9AC" w14:textId="77777777" w:rsidR="00A16926" w:rsidRPr="00560ED9" w:rsidRDefault="00A16926" w:rsidP="00A16926">
      <w:pPr>
        <w:tabs>
          <w:tab w:val="right" w:pos="8498"/>
        </w:tabs>
        <w:spacing w:after="0"/>
        <w:jc w:val="both"/>
        <w:rPr>
          <w:rFonts w:ascii="Arial" w:hAnsi="Arial" w:cs="Arial"/>
          <w:b/>
        </w:rPr>
      </w:pPr>
    </w:p>
    <w:p w14:paraId="7C57FC1D" w14:textId="109A441E" w:rsidR="00A01F3B" w:rsidRDefault="001C0C12" w:rsidP="00A01F3B">
      <w:pPr>
        <w:tabs>
          <w:tab w:val="right" w:pos="8498"/>
        </w:tabs>
        <w:spacing w:after="0"/>
        <w:jc w:val="both"/>
        <w:rPr>
          <w:rFonts w:ascii="Arial" w:eastAsiaTheme="minorEastAsia" w:hAnsi="Arial" w:cs="Arial"/>
        </w:rPr>
      </w:pPr>
      <w:r w:rsidRPr="00560ED9">
        <w:rPr>
          <w:rFonts w:ascii="Arial" w:hAnsi="Arial" w:cs="Arial"/>
        </w:rPr>
        <w:t xml:space="preserve">En otras palabras, si en una relación es posible determinar </w:t>
      </w:r>
      <w:r w:rsidRPr="00560ED9">
        <w:rPr>
          <w:rFonts w:ascii="Arial" w:eastAsiaTheme="minorEastAsia" w:hAnsi="Arial" w:cs="Arial"/>
        </w:rPr>
        <w:t>al</w:t>
      </w:r>
      <w:r w:rsidR="002B5EA2" w:rsidRPr="00560ED9">
        <w:rPr>
          <w:rFonts w:ascii="Arial" w:eastAsiaTheme="minorEastAsia" w:hAnsi="Arial" w:cs="Arial"/>
        </w:rPr>
        <w:t xml:space="preserve"> menos un elemento del dominio que </w:t>
      </w:r>
      <w:r w:rsidRPr="00560ED9">
        <w:rPr>
          <w:rFonts w:ascii="Arial" w:eastAsiaTheme="minorEastAsia" w:hAnsi="Arial" w:cs="Arial"/>
        </w:rPr>
        <w:t>esté</w:t>
      </w:r>
      <w:r w:rsidR="002B5EA2" w:rsidRPr="00560ED9">
        <w:rPr>
          <w:rFonts w:ascii="Arial" w:eastAsiaTheme="minorEastAsia" w:hAnsi="Arial" w:cs="Arial"/>
        </w:rPr>
        <w:t xml:space="preserve"> relacionado con </w:t>
      </w:r>
      <w:r w:rsidRPr="00560ED9">
        <w:rPr>
          <w:rFonts w:ascii="Arial" w:eastAsiaTheme="minorEastAsia" w:hAnsi="Arial" w:cs="Arial"/>
        </w:rPr>
        <w:t>más</w:t>
      </w:r>
      <w:r w:rsidR="002B5EA2" w:rsidRPr="00560ED9">
        <w:rPr>
          <w:rFonts w:ascii="Arial" w:eastAsiaTheme="minorEastAsia" w:hAnsi="Arial" w:cs="Arial"/>
        </w:rPr>
        <w:t xml:space="preserve"> de un elemento de </w:t>
      </w:r>
      <w:commentRangeStart w:id="173"/>
      <m:oMath>
        <m:r>
          <w:rPr>
            <w:rFonts w:ascii="Cambria Math" w:eastAsiaTheme="minorEastAsia" w:hAnsi="Cambria Math" w:cs="Arial"/>
          </w:rPr>
          <m:t>B</m:t>
        </m:r>
        <w:commentRangeEnd w:id="173"/>
        <m:r>
          <m:rPr>
            <m:sty m:val="p"/>
          </m:rPr>
          <w:rPr>
            <w:rStyle w:val="Refdecomentario"/>
            <w:rFonts w:ascii="Calibri" w:eastAsia="Calibri" w:hAnsi="Calibri" w:cs="Times New Roman"/>
            <w:lang w:val="es-MX"/>
          </w:rPr>
          <w:commentReference w:id="173"/>
        </m:r>
      </m:oMath>
      <w:r w:rsidR="002B5EA2" w:rsidRPr="00560ED9">
        <w:rPr>
          <w:rFonts w:ascii="Arial" w:eastAsiaTheme="minorEastAsia" w:hAnsi="Arial" w:cs="Arial"/>
        </w:rPr>
        <w:t>, entonces</w:t>
      </w:r>
      <w:r w:rsidRPr="00560ED9">
        <w:rPr>
          <w:rFonts w:ascii="Arial" w:eastAsiaTheme="minorEastAsia" w:hAnsi="Arial" w:cs="Arial"/>
        </w:rPr>
        <w:t xml:space="preserve"> la relación </w:t>
      </w:r>
      <w:r w:rsidR="002B5EA2" w:rsidRPr="00560ED9">
        <w:rPr>
          <w:rFonts w:ascii="Arial" w:eastAsiaTheme="minorEastAsia" w:hAnsi="Arial" w:cs="Arial"/>
          <w:b/>
        </w:rPr>
        <w:t>no</w:t>
      </w:r>
      <w:r w:rsidR="002B5EA2" w:rsidRPr="00560ED9">
        <w:rPr>
          <w:rFonts w:ascii="Arial" w:eastAsiaTheme="minorEastAsia" w:hAnsi="Arial" w:cs="Arial"/>
        </w:rPr>
        <w:t xml:space="preserve"> es una función.</w:t>
      </w:r>
    </w:p>
    <w:p w14:paraId="6576B0C3" w14:textId="77777777" w:rsidR="006112AF" w:rsidRPr="00560ED9" w:rsidRDefault="006112AF" w:rsidP="00A01F3B">
      <w:pPr>
        <w:tabs>
          <w:tab w:val="right" w:pos="8498"/>
        </w:tabs>
        <w:spacing w:after="0"/>
        <w:jc w:val="both"/>
        <w:rPr>
          <w:rFonts w:ascii="Arial" w:eastAsiaTheme="minorEastAsia" w:hAnsi="Arial" w:cs="Arial"/>
        </w:rPr>
      </w:pPr>
    </w:p>
    <w:p w14:paraId="338AB672" w14:textId="6B860023" w:rsidR="00EA101C" w:rsidRPr="00560ED9" w:rsidRDefault="00EA101C" w:rsidP="00A01F3B">
      <w:pPr>
        <w:tabs>
          <w:tab w:val="right" w:pos="8498"/>
        </w:tabs>
        <w:spacing w:after="0"/>
        <w:jc w:val="both"/>
        <w:rPr>
          <w:rFonts w:ascii="Arial" w:eastAsiaTheme="minorEastAsia" w:hAnsi="Arial" w:cs="Arial"/>
          <w:b/>
        </w:rPr>
      </w:pPr>
      <w:r w:rsidRPr="00560ED9">
        <w:rPr>
          <w:rFonts w:ascii="Arial" w:eastAsiaTheme="minorEastAsia" w:hAnsi="Arial" w:cs="Arial"/>
          <w:b/>
        </w:rPr>
        <w:t>En el ejemplo 1</w:t>
      </w:r>
      <w:commentRangeStart w:id="174"/>
      <w:r w:rsidRPr="00560ED9">
        <w:rPr>
          <w:rFonts w:ascii="Arial" w:eastAsiaTheme="minorEastAsia" w:hAnsi="Arial" w:cs="Arial"/>
          <w:b/>
        </w:rPr>
        <w:t>.</w:t>
      </w:r>
      <w:commentRangeEnd w:id="174"/>
      <w:r w:rsidR="006112AF">
        <w:rPr>
          <w:rStyle w:val="Refdecomentario"/>
          <w:rFonts w:ascii="Calibri" w:eastAsia="Calibri" w:hAnsi="Calibri" w:cs="Times New Roman"/>
          <w:lang w:val="es-MX"/>
        </w:rPr>
        <w:commentReference w:id="174"/>
      </w:r>
      <w:r w:rsidRPr="00560ED9">
        <w:rPr>
          <w:rFonts w:ascii="Arial" w:eastAsiaTheme="minorEastAsia" w:hAnsi="Arial" w:cs="Arial"/>
          <w:b/>
        </w:rPr>
        <w:t xml:space="preserve"> </w:t>
      </w:r>
    </w:p>
    <w:p w14:paraId="566FCD22" w14:textId="77777777" w:rsidR="00A01F3B" w:rsidRPr="00560ED9" w:rsidRDefault="00A01F3B" w:rsidP="00A01F3B">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D0724" w:rsidRPr="00560ED9" w14:paraId="18ACA0E1" w14:textId="77777777" w:rsidTr="007D0724">
        <w:tc>
          <w:tcPr>
            <w:tcW w:w="9054" w:type="dxa"/>
            <w:gridSpan w:val="2"/>
            <w:shd w:val="clear" w:color="auto" w:fill="0D0D0D" w:themeFill="text1" w:themeFillTint="F2"/>
          </w:tcPr>
          <w:p w14:paraId="7177B6CC" w14:textId="77777777" w:rsidR="007D0724" w:rsidRPr="00560ED9" w:rsidRDefault="007D0724" w:rsidP="007D072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7D0724" w:rsidRPr="00560ED9" w14:paraId="14190D49" w14:textId="77777777" w:rsidTr="007D0724">
        <w:tc>
          <w:tcPr>
            <w:tcW w:w="1384" w:type="dxa"/>
          </w:tcPr>
          <w:p w14:paraId="31A49974" w14:textId="77777777" w:rsidR="007D0724" w:rsidRPr="00560ED9" w:rsidRDefault="007D0724" w:rsidP="007D072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29FB615" w14:textId="7BFE0806" w:rsidR="007D0724" w:rsidRPr="00560ED9" w:rsidRDefault="006C5E9C" w:rsidP="007D0724">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6</w:t>
            </w:r>
          </w:p>
        </w:tc>
      </w:tr>
      <w:tr w:rsidR="007D0724" w:rsidRPr="00560ED9" w14:paraId="7B34E325" w14:textId="77777777" w:rsidTr="007D0724">
        <w:tc>
          <w:tcPr>
            <w:tcW w:w="1384" w:type="dxa"/>
          </w:tcPr>
          <w:p w14:paraId="201F7234"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Descripción</w:t>
            </w:r>
          </w:p>
        </w:tc>
        <w:tc>
          <w:tcPr>
            <w:tcW w:w="7670" w:type="dxa"/>
          </w:tcPr>
          <w:p w14:paraId="716CEFB5" w14:textId="77777777" w:rsidR="007D0724" w:rsidRPr="00560ED9" w:rsidRDefault="007D0724" w:rsidP="007D0724">
            <w:pPr>
              <w:rPr>
                <w:rFonts w:ascii="Arial" w:hAnsi="Arial" w:cs="Arial"/>
                <w:color w:val="000000"/>
              </w:rPr>
            </w:pPr>
            <w:r w:rsidRPr="00560ED9">
              <w:rPr>
                <w:rFonts w:ascii="Arial" w:hAnsi="Arial" w:cs="Arial"/>
                <w:color w:val="000000"/>
              </w:rPr>
              <w:t xml:space="preserve">Diagrama </w:t>
            </w:r>
            <w:commentRangeStart w:id="175"/>
            <w:r w:rsidRPr="00560ED9">
              <w:rPr>
                <w:rFonts w:ascii="Arial" w:hAnsi="Arial" w:cs="Arial"/>
                <w:color w:val="000000"/>
              </w:rPr>
              <w:t>S</w:t>
            </w:r>
            <w:commentRangeEnd w:id="175"/>
            <w:r w:rsidR="00502166">
              <w:rPr>
                <w:rStyle w:val="Refdecomentario"/>
                <w:rFonts w:ascii="Calibri" w:eastAsia="Calibri" w:hAnsi="Calibri" w:cs="Times New Roman"/>
              </w:rPr>
              <w:commentReference w:id="175"/>
            </w:r>
            <w:r w:rsidRPr="00560ED9">
              <w:rPr>
                <w:rFonts w:ascii="Arial" w:hAnsi="Arial" w:cs="Arial"/>
                <w:color w:val="000000"/>
              </w:rPr>
              <w:t>agital de las relaciones del ejemplo 1</w:t>
            </w:r>
            <w:commentRangeStart w:id="176"/>
            <w:r w:rsidRPr="00560ED9">
              <w:rPr>
                <w:rFonts w:ascii="Arial" w:hAnsi="Arial" w:cs="Arial"/>
                <w:color w:val="000000"/>
              </w:rPr>
              <w:t>.</w:t>
            </w:r>
            <w:commentRangeEnd w:id="176"/>
            <w:r w:rsidR="00E90197">
              <w:rPr>
                <w:rStyle w:val="Refdecomentario"/>
                <w:rFonts w:ascii="Calibri" w:eastAsia="Calibri" w:hAnsi="Calibri" w:cs="Times New Roman"/>
              </w:rPr>
              <w:commentReference w:id="176"/>
            </w:r>
          </w:p>
        </w:tc>
      </w:tr>
      <w:tr w:rsidR="007D0724" w:rsidRPr="00560ED9" w14:paraId="20112779" w14:textId="77777777" w:rsidTr="007D0724">
        <w:tc>
          <w:tcPr>
            <w:tcW w:w="1384" w:type="dxa"/>
          </w:tcPr>
          <w:p w14:paraId="36FAEDF7"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387E962" w14:textId="77777777" w:rsidR="007D0724" w:rsidRPr="00560ED9" w:rsidRDefault="007D0724" w:rsidP="007D0724">
            <w:pPr>
              <w:rPr>
                <w:rFonts w:ascii="Arial" w:hAnsi="Arial" w:cs="Arial"/>
                <w:color w:val="000000"/>
              </w:rPr>
            </w:pPr>
            <w:r w:rsidRPr="00560ED9">
              <w:rPr>
                <w:rFonts w:ascii="Arial" w:eastAsiaTheme="minorEastAsia" w:hAnsi="Arial" w:cs="Arial"/>
                <w:noProof/>
                <w:lang w:val="es-CO" w:eastAsia="es-CO"/>
              </w:rPr>
              <w:drawing>
                <wp:inline distT="0" distB="0" distL="0" distR="0" wp14:anchorId="20098131" wp14:editId="27ADFCF5">
                  <wp:extent cx="4382135" cy="664451"/>
                  <wp:effectExtent l="0" t="0" r="0" b="0"/>
                  <wp:docPr id="1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2660" cy="664531"/>
                          </a:xfrm>
                          <a:prstGeom prst="rect">
                            <a:avLst/>
                          </a:prstGeom>
                          <a:noFill/>
                          <a:ln>
                            <a:noFill/>
                          </a:ln>
                        </pic:spPr>
                      </pic:pic>
                    </a:graphicData>
                  </a:graphic>
                </wp:inline>
              </w:drawing>
            </w:r>
          </w:p>
        </w:tc>
      </w:tr>
      <w:tr w:rsidR="007D0724" w:rsidRPr="00560ED9" w14:paraId="6E3C72B5" w14:textId="77777777" w:rsidTr="007D0724">
        <w:tc>
          <w:tcPr>
            <w:tcW w:w="1384" w:type="dxa"/>
          </w:tcPr>
          <w:p w14:paraId="4D2422C0" w14:textId="77777777" w:rsidR="007D0724" w:rsidRPr="00560ED9" w:rsidRDefault="007D0724" w:rsidP="007D0724">
            <w:pPr>
              <w:rPr>
                <w:rFonts w:ascii="Arial" w:hAnsi="Arial" w:cs="Arial"/>
                <w:color w:val="000000"/>
              </w:rPr>
            </w:pPr>
            <w:r w:rsidRPr="00560ED9">
              <w:rPr>
                <w:rFonts w:ascii="Arial" w:hAnsi="Arial" w:cs="Arial"/>
                <w:b/>
                <w:color w:val="000000"/>
                <w:sz w:val="18"/>
                <w:szCs w:val="18"/>
              </w:rPr>
              <w:t>Pie de imagen</w:t>
            </w:r>
          </w:p>
        </w:tc>
        <w:tc>
          <w:tcPr>
            <w:tcW w:w="7670" w:type="dxa"/>
          </w:tcPr>
          <w:p w14:paraId="433548F3" w14:textId="441A630A" w:rsidR="007D0724" w:rsidRPr="00560ED9" w:rsidRDefault="00637AD9" w:rsidP="007D0724">
            <w:pPr>
              <w:tabs>
                <w:tab w:val="right" w:pos="8498"/>
              </w:tabs>
              <w:jc w:val="both"/>
              <w:rPr>
                <w:rFonts w:ascii="Arial" w:hAnsi="Arial" w:cs="Arial"/>
                <w:color w:val="000000"/>
              </w:rPr>
            </w:pPr>
            <w:r>
              <w:rPr>
                <w:rFonts w:ascii="Arial" w:eastAsiaTheme="minorEastAsia" w:hAnsi="Arial" w:cs="Arial"/>
              </w:rPr>
              <w:t xml:space="preserve">Representaciones </w:t>
            </w:r>
            <w:commentRangeStart w:id="177"/>
            <w:r>
              <w:rPr>
                <w:rFonts w:ascii="Arial" w:eastAsiaTheme="minorEastAsia" w:hAnsi="Arial" w:cs="Arial"/>
              </w:rPr>
              <w:t xml:space="preserve">en el </w:t>
            </w:r>
            <w:commentRangeEnd w:id="177"/>
            <w:r w:rsidR="00054C85">
              <w:rPr>
                <w:rStyle w:val="Refdecomentario"/>
                <w:rFonts w:ascii="Calibri" w:eastAsia="Calibri" w:hAnsi="Calibri" w:cs="Times New Roman"/>
              </w:rPr>
              <w:commentReference w:id="177"/>
            </w:r>
            <w:r>
              <w:rPr>
                <w:rFonts w:ascii="Arial" w:eastAsiaTheme="minorEastAsia" w:hAnsi="Arial" w:cs="Arial"/>
              </w:rPr>
              <w:t>diagrama sagital de las relaciones del ejemplo 1</w:t>
            </w:r>
            <w:commentRangeStart w:id="178"/>
            <w:r>
              <w:rPr>
                <w:rFonts w:ascii="Arial" w:eastAsiaTheme="minorEastAsia" w:hAnsi="Arial" w:cs="Arial"/>
              </w:rPr>
              <w:t>.</w:t>
            </w:r>
            <w:commentRangeEnd w:id="178"/>
            <w:r w:rsidR="00E90197">
              <w:rPr>
                <w:rStyle w:val="Refdecomentario"/>
                <w:rFonts w:ascii="Calibri" w:eastAsia="Calibri" w:hAnsi="Calibri" w:cs="Times New Roman"/>
              </w:rPr>
              <w:commentReference w:id="178"/>
            </w:r>
          </w:p>
        </w:tc>
      </w:tr>
    </w:tbl>
    <w:p w14:paraId="18578AE2" w14:textId="77777777" w:rsidR="007D0724" w:rsidRPr="00560ED9" w:rsidRDefault="007D0724" w:rsidP="00A01F3B">
      <w:pPr>
        <w:tabs>
          <w:tab w:val="right" w:pos="8498"/>
        </w:tabs>
        <w:spacing w:after="0"/>
        <w:jc w:val="both"/>
        <w:rPr>
          <w:rFonts w:ascii="Arial" w:hAnsi="Arial" w:cs="Arial"/>
        </w:rPr>
      </w:pPr>
    </w:p>
    <w:p w14:paraId="6BCFEE61" w14:textId="65A5BCE0" w:rsidR="00A01F3B" w:rsidRPr="00560ED9" w:rsidRDefault="00DA6D8C"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oMath>
      <w:r w:rsidR="00EA101C" w:rsidRPr="00560ED9">
        <w:rPr>
          <w:rFonts w:ascii="Arial" w:eastAsiaTheme="minorEastAsia" w:hAnsi="Arial" w:cs="Arial"/>
        </w:rPr>
        <w:t xml:space="preserve"> </w:t>
      </w:r>
      <w:r w:rsidR="002B5EA2" w:rsidRPr="00560ED9">
        <w:rPr>
          <w:rFonts w:ascii="Arial" w:eastAsiaTheme="minorEastAsia" w:hAnsi="Arial" w:cs="Arial"/>
          <w:b/>
        </w:rPr>
        <w:t>n</w:t>
      </w:r>
      <w:r w:rsidR="00EA101C" w:rsidRPr="00560ED9">
        <w:rPr>
          <w:rFonts w:ascii="Arial" w:eastAsiaTheme="minorEastAsia" w:hAnsi="Arial" w:cs="Arial"/>
          <w:b/>
        </w:rPr>
        <w:t xml:space="preserve">o es </w:t>
      </w:r>
      <w:r w:rsidR="00EA101C" w:rsidRPr="00271D60">
        <w:rPr>
          <w:rFonts w:ascii="Arial" w:eastAsiaTheme="minorEastAsia" w:hAnsi="Arial" w:cs="Arial"/>
          <w:b/>
          <w:strike/>
        </w:rPr>
        <w:t>una</w:t>
      </w:r>
      <w:r w:rsidR="00EA101C" w:rsidRPr="00560ED9">
        <w:rPr>
          <w:rFonts w:ascii="Arial" w:eastAsiaTheme="minorEastAsia" w:hAnsi="Arial" w:cs="Arial"/>
          <w:b/>
        </w:rPr>
        <w:t xml:space="preserve"> función</w:t>
      </w:r>
      <w:r w:rsidR="008B41F0" w:rsidRPr="00560ED9">
        <w:rPr>
          <w:rFonts w:ascii="Arial" w:eastAsiaTheme="minorEastAsia" w:hAnsi="Arial" w:cs="Arial"/>
          <w:b/>
        </w:rPr>
        <w:t>,</w:t>
      </w:r>
      <w:r w:rsidR="00EA101C" w:rsidRPr="00560ED9">
        <w:rPr>
          <w:rFonts w:ascii="Arial" w:eastAsiaTheme="minorEastAsia" w:hAnsi="Arial" w:cs="Arial"/>
        </w:rPr>
        <w:t xml:space="preserve"> ya que se observa que</w:t>
      </w:r>
      <w:r w:rsidR="008B41F0" w:rsidRPr="00560ED9">
        <w:rPr>
          <w:rFonts w:ascii="Arial" w:eastAsiaTheme="minorEastAsia" w:hAnsi="Arial" w:cs="Arial"/>
        </w:rPr>
        <w:t xml:space="preserve"> el elemento </w:t>
      </w:r>
      <m:oMath>
        <m:r>
          <w:rPr>
            <w:rFonts w:ascii="Cambria Math" w:eastAsiaTheme="minorEastAsia" w:hAnsi="Cambria Math" w:cs="Arial"/>
          </w:rPr>
          <m:t>a</m:t>
        </m:r>
      </m:oMath>
      <w:r w:rsidR="00B740CC">
        <w:rPr>
          <w:rFonts w:ascii="Arial" w:eastAsiaTheme="minorEastAsia" w:hAnsi="Arial" w:cs="Arial"/>
        </w:rPr>
        <w:t xml:space="preserve"> está</w:t>
      </w:r>
      <w:r w:rsidR="00EA101C"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EA101C"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FCB382E" w14:textId="78B51148" w:rsidR="002B5EA2" w:rsidRPr="00560ED9" w:rsidRDefault="00DA6D8C"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 xml:space="preserve">no es </w:t>
      </w:r>
      <w:r w:rsidR="002B5EA2" w:rsidRPr="00271D60">
        <w:rPr>
          <w:rFonts w:ascii="Arial" w:eastAsiaTheme="minorEastAsia" w:hAnsi="Arial" w:cs="Arial"/>
          <w:b/>
          <w:strike/>
        </w:rPr>
        <w:t>una</w:t>
      </w:r>
      <w:r w:rsidR="002B5EA2" w:rsidRPr="00560ED9">
        <w:rPr>
          <w:rFonts w:ascii="Arial" w:eastAsiaTheme="minorEastAsia" w:hAnsi="Arial" w:cs="Arial"/>
          <w:b/>
        </w:rPr>
        <w:t xml:space="preserve"> función</w:t>
      </w:r>
      <w:r w:rsidR="008B41F0" w:rsidRPr="00560ED9">
        <w:rPr>
          <w:rFonts w:ascii="Arial" w:eastAsiaTheme="minorEastAsia" w:hAnsi="Arial" w:cs="Arial"/>
          <w:b/>
        </w:rPr>
        <w:t>,</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 </w:t>
      </w:r>
      <w:r w:rsidR="002B5EA2" w:rsidRPr="00560ED9">
        <w:rPr>
          <w:rFonts w:ascii="Arial" w:eastAsiaTheme="minorEastAsia" w:hAnsi="Arial" w:cs="Arial"/>
        </w:rPr>
        <w:t xml:space="preserve"> </w:t>
      </w:r>
      <m:oMath>
        <m:r>
          <w:rPr>
            <w:rFonts w:ascii="Cambria Math" w:eastAsiaTheme="minorEastAsia" w:hAnsi="Cambria Math" w:cs="Arial"/>
          </w:rPr>
          <m:t>b</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7B3FD94D" w14:textId="4C3CCA68" w:rsidR="002B5EA2" w:rsidRPr="00560ED9" w:rsidRDefault="00DA6D8C"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3</m:t>
            </m:r>
          </m:sub>
        </m:sSub>
      </m:oMath>
      <w:r w:rsidR="002B5EA2" w:rsidRPr="00560ED9">
        <w:rPr>
          <w:rFonts w:ascii="Arial" w:eastAsiaTheme="minorEastAsia" w:hAnsi="Arial" w:cs="Arial"/>
        </w:rPr>
        <w:t xml:space="preserve"> </w:t>
      </w:r>
      <w:r w:rsidR="002B5EA2" w:rsidRPr="00560ED9">
        <w:rPr>
          <w:rFonts w:ascii="Arial" w:eastAsiaTheme="minorEastAsia" w:hAnsi="Arial" w:cs="Arial"/>
          <w:b/>
        </w:rPr>
        <w:t xml:space="preserve">no es </w:t>
      </w:r>
      <w:r w:rsidR="002B5EA2" w:rsidRPr="00271D60">
        <w:rPr>
          <w:rFonts w:ascii="Arial" w:eastAsiaTheme="minorEastAsia" w:hAnsi="Arial" w:cs="Arial"/>
          <w:b/>
          <w:strike/>
        </w:rPr>
        <w:t>una</w:t>
      </w:r>
      <w:r w:rsidR="002B5EA2" w:rsidRPr="00560ED9">
        <w:rPr>
          <w:rFonts w:ascii="Arial" w:eastAsiaTheme="minorEastAsia" w:hAnsi="Arial" w:cs="Arial"/>
          <w:b/>
        </w:rPr>
        <w:t xml:space="preserve"> función</w:t>
      </w:r>
      <w:r w:rsidR="002B5EA2" w:rsidRPr="00560ED9">
        <w:rPr>
          <w:rFonts w:ascii="Arial" w:eastAsiaTheme="minorEastAsia" w:hAnsi="Arial" w:cs="Arial"/>
        </w:rPr>
        <w:t xml:space="preserve"> ya que se observa que</w:t>
      </w:r>
      <w:r w:rsidR="00B740CC">
        <w:rPr>
          <w:rFonts w:ascii="Arial" w:eastAsiaTheme="minorEastAsia" w:hAnsi="Arial" w:cs="Arial"/>
        </w:rPr>
        <w:t xml:space="preserve"> el elemento</w:t>
      </w:r>
      <w:r w:rsidR="002B5EA2" w:rsidRPr="00560ED9">
        <w:rPr>
          <w:rFonts w:ascii="Arial" w:eastAsiaTheme="minorEastAsia" w:hAnsi="Arial" w:cs="Arial"/>
        </w:rPr>
        <w:t xml:space="preserve"> </w:t>
      </w:r>
      <m:oMath>
        <m:r>
          <w:rPr>
            <w:rFonts w:ascii="Cambria Math" w:eastAsiaTheme="minorEastAsia" w:hAnsi="Cambria Math" w:cs="Arial"/>
          </w:rPr>
          <m:t>c</m:t>
        </m:r>
      </m:oMath>
      <w:r w:rsidR="00B740CC">
        <w:rPr>
          <w:rFonts w:ascii="Arial" w:eastAsiaTheme="minorEastAsia" w:hAnsi="Arial" w:cs="Arial"/>
        </w:rPr>
        <w:t xml:space="preserve"> está</w:t>
      </w:r>
      <w:r w:rsidR="002B5EA2" w:rsidRPr="00560ED9">
        <w:rPr>
          <w:rFonts w:ascii="Arial" w:eastAsiaTheme="minorEastAsia" w:hAnsi="Arial" w:cs="Arial"/>
        </w:rPr>
        <w:t xml:space="preserve"> relacionado con dos elementos </w:t>
      </w:r>
      <m:oMath>
        <m:r>
          <w:rPr>
            <w:rFonts w:ascii="Cambria Math" w:eastAsiaTheme="minorEastAsia" w:hAnsi="Cambria Math" w:cs="Arial"/>
          </w:rPr>
          <m:t>m</m:t>
        </m:r>
      </m:oMath>
      <w:r w:rsidR="002B5EA2" w:rsidRPr="00560ED9">
        <w:rPr>
          <w:rFonts w:ascii="Arial" w:eastAsiaTheme="minorEastAsia" w:hAnsi="Arial" w:cs="Arial"/>
        </w:rPr>
        <w:t xml:space="preserve"> y </w:t>
      </w:r>
      <m:oMath>
        <m:r>
          <w:rPr>
            <w:rFonts w:ascii="Cambria Math" w:eastAsiaTheme="minorEastAsia" w:hAnsi="Cambria Math" w:cs="Arial"/>
          </w:rPr>
          <m:t>n</m:t>
        </m:r>
      </m:oMath>
      <w:r w:rsidR="002B5EA2" w:rsidRPr="00560ED9">
        <w:rPr>
          <w:rFonts w:ascii="Arial" w:eastAsiaTheme="minorEastAsia" w:hAnsi="Arial" w:cs="Arial"/>
        </w:rPr>
        <w:t>.</w:t>
      </w:r>
    </w:p>
    <w:p w14:paraId="671DAFAD" w14:textId="489C67DA" w:rsidR="002B5EA2" w:rsidRPr="00560ED9" w:rsidRDefault="00DA6D8C" w:rsidP="0062205D">
      <w:pPr>
        <w:pStyle w:val="Prrafodelista"/>
        <w:numPr>
          <w:ilvl w:val="0"/>
          <w:numId w:val="3"/>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4</m:t>
            </m:r>
          </m:sub>
        </m:sSub>
      </m:oMath>
      <w:r w:rsidR="002B5EA2" w:rsidRPr="00560ED9">
        <w:rPr>
          <w:rFonts w:ascii="Arial" w:eastAsiaTheme="minorEastAsia" w:hAnsi="Arial" w:cs="Arial"/>
          <w:b/>
        </w:rPr>
        <w:t xml:space="preserve"> </w:t>
      </w:r>
      <w:commentRangeStart w:id="179"/>
      <w:r w:rsidR="002B5EA2" w:rsidRPr="00560ED9">
        <w:rPr>
          <w:rFonts w:ascii="Arial" w:eastAsiaTheme="minorEastAsia" w:hAnsi="Arial" w:cs="Arial"/>
          <w:b/>
        </w:rPr>
        <w:t>si</w:t>
      </w:r>
      <w:commentRangeEnd w:id="179"/>
      <w:r w:rsidR="00502166">
        <w:rPr>
          <w:rStyle w:val="Refdecomentario"/>
          <w:rFonts w:ascii="Calibri" w:eastAsia="Calibri" w:hAnsi="Calibri" w:cs="Times New Roman"/>
          <w:lang w:val="es-MX"/>
        </w:rPr>
        <w:commentReference w:id="179"/>
      </w:r>
      <w:r w:rsidR="002B5EA2" w:rsidRPr="00560ED9">
        <w:rPr>
          <w:rFonts w:ascii="Arial" w:eastAsiaTheme="minorEastAsia" w:hAnsi="Arial" w:cs="Arial"/>
          <w:b/>
        </w:rPr>
        <w:t xml:space="preserve"> es </w:t>
      </w:r>
      <w:r w:rsidR="002B5EA2" w:rsidRPr="00271D60">
        <w:rPr>
          <w:rFonts w:ascii="Arial" w:eastAsiaTheme="minorEastAsia" w:hAnsi="Arial" w:cs="Arial"/>
          <w:b/>
          <w:strike/>
        </w:rPr>
        <w:t>una</w:t>
      </w:r>
      <w:r w:rsidR="002B5EA2" w:rsidRPr="00560ED9">
        <w:rPr>
          <w:rFonts w:ascii="Arial" w:eastAsiaTheme="minorEastAsia" w:hAnsi="Arial" w:cs="Arial"/>
          <w:b/>
        </w:rPr>
        <w:t xml:space="preserve"> función</w:t>
      </w:r>
      <w:r w:rsidR="002B5EA2" w:rsidRPr="00560ED9">
        <w:rPr>
          <w:rFonts w:ascii="Arial" w:eastAsiaTheme="minorEastAsia" w:hAnsi="Arial" w:cs="Arial"/>
        </w:rPr>
        <w:t>.</w:t>
      </w:r>
    </w:p>
    <w:p w14:paraId="681C74E1" w14:textId="134A4DCF" w:rsidR="002B5EA2" w:rsidRPr="00560ED9" w:rsidRDefault="00DA6D8C" w:rsidP="0062205D">
      <w:pPr>
        <w:pStyle w:val="Prrafodelista"/>
        <w:numPr>
          <w:ilvl w:val="0"/>
          <w:numId w:val="3"/>
        </w:numPr>
        <w:tabs>
          <w:tab w:val="right" w:pos="8498"/>
        </w:tabs>
        <w:spacing w:after="0"/>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5</m:t>
            </m:r>
          </m:sub>
        </m:sSub>
      </m:oMath>
      <w:r w:rsidR="002B5EA2" w:rsidRPr="00560ED9">
        <w:rPr>
          <w:rFonts w:ascii="Arial" w:eastAsiaTheme="minorEastAsia" w:hAnsi="Arial" w:cs="Arial"/>
        </w:rPr>
        <w:t xml:space="preserve"> </w:t>
      </w:r>
      <w:commentRangeStart w:id="180"/>
      <w:r w:rsidR="002B5EA2" w:rsidRPr="00560ED9">
        <w:rPr>
          <w:rFonts w:ascii="Arial" w:eastAsiaTheme="minorEastAsia" w:hAnsi="Arial" w:cs="Arial"/>
          <w:b/>
        </w:rPr>
        <w:t>si</w:t>
      </w:r>
      <w:commentRangeEnd w:id="180"/>
      <w:r w:rsidR="00502166">
        <w:rPr>
          <w:rStyle w:val="Refdecomentario"/>
          <w:rFonts w:ascii="Calibri" w:eastAsia="Calibri" w:hAnsi="Calibri" w:cs="Times New Roman"/>
          <w:lang w:val="es-MX"/>
        </w:rPr>
        <w:commentReference w:id="180"/>
      </w:r>
      <w:r w:rsidR="002B5EA2" w:rsidRPr="00560ED9">
        <w:rPr>
          <w:rFonts w:ascii="Arial" w:eastAsiaTheme="minorEastAsia" w:hAnsi="Arial" w:cs="Arial"/>
          <w:b/>
        </w:rPr>
        <w:t xml:space="preserve"> es </w:t>
      </w:r>
      <w:r w:rsidR="002B5EA2" w:rsidRPr="00271D60">
        <w:rPr>
          <w:rFonts w:ascii="Arial" w:eastAsiaTheme="minorEastAsia" w:hAnsi="Arial" w:cs="Arial"/>
          <w:b/>
          <w:strike/>
        </w:rPr>
        <w:t>una</w:t>
      </w:r>
      <w:r w:rsidR="002B5EA2" w:rsidRPr="00560ED9">
        <w:rPr>
          <w:rFonts w:ascii="Arial" w:eastAsiaTheme="minorEastAsia" w:hAnsi="Arial" w:cs="Arial"/>
          <w:b/>
        </w:rPr>
        <w:t xml:space="preserve"> función</w:t>
      </w:r>
      <w:r w:rsidR="002B5EA2" w:rsidRPr="00560ED9">
        <w:rPr>
          <w:rFonts w:ascii="Arial" w:eastAsiaTheme="minorEastAsia" w:hAnsi="Arial" w:cs="Arial"/>
        </w:rPr>
        <w:t>.</w:t>
      </w:r>
    </w:p>
    <w:p w14:paraId="5CADAD88" w14:textId="77777777" w:rsidR="00147107" w:rsidRPr="00560ED9" w:rsidRDefault="00147107" w:rsidP="00F01F75">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89"/>
        <w:gridCol w:w="6339"/>
      </w:tblGrid>
      <w:tr w:rsidR="00953BC0" w:rsidRPr="00560ED9" w14:paraId="40A3519D" w14:textId="77777777" w:rsidTr="006B0C5C">
        <w:tc>
          <w:tcPr>
            <w:tcW w:w="8978" w:type="dxa"/>
            <w:gridSpan w:val="2"/>
            <w:shd w:val="clear" w:color="auto" w:fill="000000" w:themeFill="text1"/>
          </w:tcPr>
          <w:p w14:paraId="2C7932EC" w14:textId="77777777" w:rsidR="00953BC0" w:rsidRPr="00560ED9" w:rsidRDefault="00953BC0" w:rsidP="006B0C5C">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953BC0" w:rsidRPr="00560ED9" w14:paraId="4F434048" w14:textId="77777777" w:rsidTr="006B0C5C">
        <w:tc>
          <w:tcPr>
            <w:tcW w:w="2518" w:type="dxa"/>
          </w:tcPr>
          <w:p w14:paraId="547ED19F" w14:textId="77777777" w:rsidR="00953BC0" w:rsidRPr="00560ED9" w:rsidRDefault="00953BC0" w:rsidP="006B0C5C">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203C9595" w14:textId="412B1172" w:rsidR="00953BC0" w:rsidRPr="00560ED9" w:rsidRDefault="00953BC0">
            <w:pPr>
              <w:tabs>
                <w:tab w:val="right" w:pos="8498"/>
              </w:tabs>
              <w:jc w:val="both"/>
              <w:rPr>
                <w:rFonts w:ascii="Arial" w:hAnsi="Arial" w:cs="Arial"/>
                <w:color w:val="000000"/>
                <w:sz w:val="24"/>
                <w:szCs w:val="24"/>
              </w:rPr>
            </w:pPr>
            <w:r w:rsidRPr="00560ED9">
              <w:rPr>
                <w:rFonts w:ascii="Arial" w:eastAsiaTheme="minorEastAsia" w:hAnsi="Arial" w:cs="Arial"/>
              </w:rPr>
              <w:t xml:space="preserve">La definición de función no permite relacionar </w:t>
            </w:r>
            <w:commentRangeStart w:id="181"/>
            <w:r w:rsidRPr="00560ED9">
              <w:rPr>
                <w:rFonts w:ascii="Arial" w:eastAsiaTheme="minorEastAsia" w:hAnsi="Arial" w:cs="Arial"/>
              </w:rPr>
              <w:t>a un</w:t>
            </w:r>
            <w:commentRangeEnd w:id="181"/>
            <w:r w:rsidR="002F73DC">
              <w:rPr>
                <w:rStyle w:val="Refdecomentario"/>
                <w:rFonts w:ascii="Calibri" w:eastAsia="Calibri" w:hAnsi="Calibri" w:cs="Times New Roman"/>
              </w:rPr>
              <w:commentReference w:id="181"/>
            </w:r>
            <w:r w:rsidRPr="00560ED9">
              <w:rPr>
                <w:rFonts w:ascii="Arial" w:eastAsiaTheme="minorEastAsia" w:hAnsi="Arial" w:cs="Arial"/>
              </w:rPr>
              <w:t xml:space="preserve"> elemento del conjunto de salida A con más de un elemento del conjunto de llegada B, pero no impide que </w:t>
            </w:r>
            <w:commentRangeStart w:id="182"/>
            <w:r w:rsidRPr="00560ED9">
              <w:rPr>
                <w:rFonts w:ascii="Arial" w:eastAsiaTheme="minorEastAsia" w:hAnsi="Arial" w:cs="Arial"/>
              </w:rPr>
              <w:t>un elemento</w:t>
            </w:r>
            <w:commentRangeEnd w:id="182"/>
            <w:r w:rsidR="002F73DC">
              <w:rPr>
                <w:rStyle w:val="Refdecomentario"/>
                <w:rFonts w:ascii="Calibri" w:eastAsia="Calibri" w:hAnsi="Calibri" w:cs="Times New Roman"/>
              </w:rPr>
              <w:commentReference w:id="182"/>
            </w:r>
            <w:r w:rsidRPr="00560ED9">
              <w:rPr>
                <w:rFonts w:ascii="Arial" w:eastAsiaTheme="minorEastAsia" w:hAnsi="Arial" w:cs="Arial"/>
              </w:rPr>
              <w:t xml:space="preserve"> de </w:t>
            </w:r>
            <m:oMath>
              <m:r>
                <w:rPr>
                  <w:rFonts w:ascii="Cambria Math" w:eastAsiaTheme="minorEastAsia" w:hAnsi="Cambria Math" w:cs="Arial"/>
                </w:rPr>
                <m:t>B</m:t>
              </m:r>
            </m:oMath>
            <w:r w:rsidRPr="00560ED9">
              <w:rPr>
                <w:rFonts w:ascii="Arial" w:eastAsiaTheme="minorEastAsia" w:hAnsi="Arial" w:cs="Arial"/>
              </w:rPr>
              <w:t xml:space="preserve"> se </w:t>
            </w:r>
            <w:commentRangeStart w:id="183"/>
            <w:r w:rsidRPr="00560ED9">
              <w:rPr>
                <w:rFonts w:ascii="Arial" w:eastAsiaTheme="minorEastAsia" w:hAnsi="Arial" w:cs="Arial"/>
              </w:rPr>
              <w:t>pueda relacionar</w:t>
            </w:r>
            <w:commentRangeEnd w:id="183"/>
            <w:r w:rsidR="002F73DC">
              <w:rPr>
                <w:rStyle w:val="Refdecomentario"/>
                <w:rFonts w:ascii="Calibri" w:eastAsia="Calibri" w:hAnsi="Calibri" w:cs="Times New Roman"/>
              </w:rPr>
              <w:commentReference w:id="183"/>
            </w:r>
            <w:r w:rsidRPr="00560ED9">
              <w:rPr>
                <w:rFonts w:ascii="Arial" w:eastAsiaTheme="minorEastAsia" w:hAnsi="Arial" w:cs="Arial"/>
              </w:rPr>
              <w:t xml:space="preserve"> con más de un elemento de </w:t>
            </w:r>
            <w:commentRangeStart w:id="184"/>
            <m:oMath>
              <m:r>
                <w:rPr>
                  <w:rFonts w:ascii="Cambria Math" w:eastAsiaTheme="minorEastAsia" w:hAnsi="Cambria Math" w:cs="Arial"/>
                </w:rPr>
                <m:t>A</m:t>
              </m:r>
            </m:oMath>
            <w:r w:rsidRPr="00560ED9">
              <w:rPr>
                <w:rFonts w:ascii="Arial" w:eastAsiaTheme="minorEastAsia" w:hAnsi="Arial" w:cs="Arial"/>
              </w:rPr>
              <w:t>.</w:t>
            </w:r>
            <w:commentRangeEnd w:id="184"/>
            <w:r w:rsidR="002F73DC">
              <w:rPr>
                <w:rStyle w:val="Refdecomentario"/>
                <w:rFonts w:ascii="Calibri" w:eastAsia="Calibri" w:hAnsi="Calibri" w:cs="Times New Roman"/>
              </w:rPr>
              <w:commentReference w:id="184"/>
            </w:r>
          </w:p>
        </w:tc>
      </w:tr>
    </w:tbl>
    <w:p w14:paraId="7D3DAACD" w14:textId="5ECCA7DD" w:rsidR="00301521" w:rsidRPr="002F73DC" w:rsidRDefault="00301521" w:rsidP="002B5EA2">
      <w:pPr>
        <w:tabs>
          <w:tab w:val="right" w:pos="8498"/>
        </w:tabs>
        <w:spacing w:after="0"/>
        <w:jc w:val="both"/>
        <w:rPr>
          <w:rFonts w:ascii="Arial" w:eastAsiaTheme="minorEastAsia" w:hAnsi="Arial" w:cs="Arial"/>
          <w:strike/>
        </w:rPr>
      </w:pPr>
      <w:commentRangeStart w:id="185"/>
      <w:r w:rsidRPr="002F73DC">
        <w:rPr>
          <w:rFonts w:ascii="Arial" w:eastAsiaTheme="minorEastAsia" w:hAnsi="Arial" w:cs="Arial"/>
          <w:strike/>
        </w:rPr>
        <w:t>Como sucede en la función R</w:t>
      </w:r>
      <w:r w:rsidRPr="002F73DC">
        <w:rPr>
          <w:rFonts w:ascii="Arial" w:eastAsiaTheme="minorEastAsia" w:hAnsi="Arial" w:cs="Arial"/>
          <w:strike/>
          <w:vertAlign w:val="subscript"/>
        </w:rPr>
        <w:t>5</w:t>
      </w:r>
      <w:r w:rsidRPr="002F73DC">
        <w:rPr>
          <w:rFonts w:ascii="Arial" w:eastAsiaTheme="minorEastAsia" w:hAnsi="Arial" w:cs="Arial"/>
          <w:strike/>
        </w:rPr>
        <w:t xml:space="preserve"> del ejemplo 1</w:t>
      </w:r>
      <w:r w:rsidR="0071134F" w:rsidRPr="002F73DC">
        <w:rPr>
          <w:rFonts w:ascii="Arial" w:eastAsiaTheme="minorEastAsia" w:hAnsi="Arial" w:cs="Arial"/>
          <w:strike/>
        </w:rPr>
        <w:t>.</w:t>
      </w:r>
      <w:commentRangeEnd w:id="185"/>
      <w:r w:rsidR="002F73DC">
        <w:rPr>
          <w:rStyle w:val="Refdecomentario"/>
          <w:rFonts w:ascii="Calibri" w:eastAsia="Calibri" w:hAnsi="Calibri" w:cs="Times New Roman"/>
          <w:lang w:val="es-MX"/>
        </w:rPr>
        <w:commentReference w:id="185"/>
      </w:r>
    </w:p>
    <w:p w14:paraId="4EB10EFC" w14:textId="77777777" w:rsidR="002F73DC" w:rsidRDefault="002F73DC" w:rsidP="002B5EA2">
      <w:pPr>
        <w:tabs>
          <w:tab w:val="right" w:pos="8498"/>
        </w:tabs>
        <w:spacing w:after="0"/>
        <w:jc w:val="both"/>
        <w:rPr>
          <w:rFonts w:ascii="Arial" w:eastAsiaTheme="minorEastAsia" w:hAnsi="Arial" w:cs="Arial"/>
          <w:b/>
        </w:rPr>
      </w:pPr>
    </w:p>
    <w:p w14:paraId="450791E0" w14:textId="60CFE1C9" w:rsidR="002B5EA2" w:rsidRPr="00560ED9" w:rsidRDefault="002B5EA2" w:rsidP="002B5EA2">
      <w:pPr>
        <w:tabs>
          <w:tab w:val="right" w:pos="8498"/>
        </w:tabs>
        <w:spacing w:after="0"/>
        <w:jc w:val="both"/>
        <w:rPr>
          <w:rFonts w:ascii="Arial" w:eastAsiaTheme="minorEastAsia" w:hAnsi="Arial" w:cs="Arial"/>
          <w:b/>
        </w:rPr>
      </w:pPr>
      <w:r w:rsidRPr="00560ED9">
        <w:rPr>
          <w:rFonts w:ascii="Arial" w:eastAsiaTheme="minorEastAsia" w:hAnsi="Arial" w:cs="Arial"/>
          <w:b/>
        </w:rPr>
        <w:t>En el ejemplo 2</w:t>
      </w:r>
      <w:commentRangeStart w:id="186"/>
      <w:r w:rsidRPr="00560ED9">
        <w:rPr>
          <w:rFonts w:ascii="Arial" w:eastAsiaTheme="minorEastAsia" w:hAnsi="Arial" w:cs="Arial"/>
          <w:b/>
        </w:rPr>
        <w:t>.</w:t>
      </w:r>
      <w:commentRangeEnd w:id="186"/>
      <w:r w:rsidR="006112AF">
        <w:rPr>
          <w:rStyle w:val="Refdecomentario"/>
          <w:rFonts w:ascii="Calibri" w:eastAsia="Calibri" w:hAnsi="Calibri" w:cs="Times New Roman"/>
          <w:lang w:val="es-MX"/>
        </w:rPr>
        <w:commentReference w:id="186"/>
      </w:r>
    </w:p>
    <w:p w14:paraId="5CD710A6" w14:textId="77777777" w:rsidR="007E19B8" w:rsidRPr="00560ED9" w:rsidRDefault="007E19B8" w:rsidP="002B5EA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B82FDF9" w14:textId="77777777" w:rsidTr="006C5E9C">
        <w:tc>
          <w:tcPr>
            <w:tcW w:w="9054" w:type="dxa"/>
            <w:gridSpan w:val="2"/>
            <w:shd w:val="clear" w:color="auto" w:fill="0D0D0D" w:themeFill="text1" w:themeFillTint="F2"/>
          </w:tcPr>
          <w:p w14:paraId="070CA783"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6573BE41" w14:textId="77777777" w:rsidTr="006C5E9C">
        <w:tc>
          <w:tcPr>
            <w:tcW w:w="1384" w:type="dxa"/>
          </w:tcPr>
          <w:p w14:paraId="3B55E17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8B79248" w14:textId="7CAAE31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7</w:t>
            </w:r>
          </w:p>
        </w:tc>
      </w:tr>
      <w:tr w:rsidR="006C5E9C" w:rsidRPr="00560ED9" w14:paraId="5A3BD594" w14:textId="77777777" w:rsidTr="006C5E9C">
        <w:tc>
          <w:tcPr>
            <w:tcW w:w="1384" w:type="dxa"/>
          </w:tcPr>
          <w:p w14:paraId="2456A53F"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B0E2F5D" w14:textId="77777777" w:rsidR="006C5E9C" w:rsidRPr="00560ED9" w:rsidRDefault="006C5E9C" w:rsidP="006C5E9C">
            <w:pPr>
              <w:rPr>
                <w:rFonts w:ascii="Arial" w:hAnsi="Arial" w:cs="Arial"/>
                <w:color w:val="000000"/>
              </w:rPr>
            </w:pPr>
            <w:r w:rsidRPr="00560ED9">
              <w:rPr>
                <w:rFonts w:ascii="Arial" w:hAnsi="Arial" w:cs="Arial"/>
                <w:color w:val="000000"/>
              </w:rPr>
              <w:t xml:space="preserve">Diagrama </w:t>
            </w:r>
            <w:commentRangeStart w:id="187"/>
            <w:r w:rsidRPr="00560ED9">
              <w:rPr>
                <w:rFonts w:ascii="Arial" w:hAnsi="Arial" w:cs="Arial"/>
                <w:color w:val="000000"/>
              </w:rPr>
              <w:t>S</w:t>
            </w:r>
            <w:commentRangeEnd w:id="187"/>
            <w:r w:rsidR="002F73DC">
              <w:rPr>
                <w:rStyle w:val="Refdecomentario"/>
                <w:rFonts w:ascii="Calibri" w:eastAsia="Calibri" w:hAnsi="Calibri" w:cs="Times New Roman"/>
              </w:rPr>
              <w:commentReference w:id="187"/>
            </w:r>
            <w:r w:rsidRPr="00560ED9">
              <w:rPr>
                <w:rFonts w:ascii="Arial" w:hAnsi="Arial" w:cs="Arial"/>
                <w:color w:val="000000"/>
              </w:rPr>
              <w:t>agital de las relaciones del ejemplo 2</w:t>
            </w:r>
            <w:commentRangeStart w:id="188"/>
            <w:r w:rsidRPr="00560ED9">
              <w:rPr>
                <w:rFonts w:ascii="Arial" w:hAnsi="Arial" w:cs="Arial"/>
                <w:color w:val="000000"/>
              </w:rPr>
              <w:t>.</w:t>
            </w:r>
            <w:commentRangeEnd w:id="188"/>
            <w:r w:rsidR="001D6862">
              <w:rPr>
                <w:rStyle w:val="Refdecomentario"/>
                <w:rFonts w:ascii="Calibri" w:eastAsia="Calibri" w:hAnsi="Calibri" w:cs="Times New Roman"/>
              </w:rPr>
              <w:commentReference w:id="188"/>
            </w:r>
          </w:p>
        </w:tc>
      </w:tr>
      <w:tr w:rsidR="006C5E9C" w:rsidRPr="00560ED9" w14:paraId="7F9017A9" w14:textId="77777777" w:rsidTr="006C5E9C">
        <w:tc>
          <w:tcPr>
            <w:tcW w:w="1384" w:type="dxa"/>
          </w:tcPr>
          <w:p w14:paraId="447D83F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E3C04C7" w14:textId="77777777" w:rsidR="006C5E9C" w:rsidRPr="00560ED9" w:rsidRDefault="006C5E9C" w:rsidP="006C5E9C">
            <w:pPr>
              <w:rPr>
                <w:rFonts w:ascii="Arial" w:hAnsi="Arial" w:cs="Arial"/>
                <w:color w:val="000000"/>
              </w:rPr>
            </w:pPr>
            <w:commentRangeStart w:id="189"/>
            <w:r w:rsidRPr="00560ED9">
              <w:rPr>
                <w:rFonts w:ascii="Arial" w:hAnsi="Arial" w:cs="Arial"/>
                <w:noProof/>
                <w:color w:val="000000"/>
                <w:lang w:val="es-CO" w:eastAsia="es-CO"/>
              </w:rPr>
              <w:drawing>
                <wp:inline distT="0" distB="0" distL="0" distR="0" wp14:anchorId="54A77441" wp14:editId="3723D17B">
                  <wp:extent cx="4724400" cy="1185545"/>
                  <wp:effectExtent l="0" t="0" r="0" b="8255"/>
                  <wp:docPr id="1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1185545"/>
                          </a:xfrm>
                          <a:prstGeom prst="rect">
                            <a:avLst/>
                          </a:prstGeom>
                          <a:noFill/>
                          <a:ln>
                            <a:noFill/>
                          </a:ln>
                        </pic:spPr>
                      </pic:pic>
                    </a:graphicData>
                  </a:graphic>
                </wp:inline>
              </w:drawing>
            </w:r>
            <w:commentRangeEnd w:id="189"/>
            <w:r w:rsidR="00054C85">
              <w:rPr>
                <w:rStyle w:val="Refdecomentario"/>
                <w:rFonts w:ascii="Calibri" w:eastAsia="Calibri" w:hAnsi="Calibri" w:cs="Times New Roman"/>
              </w:rPr>
              <w:commentReference w:id="189"/>
            </w:r>
          </w:p>
        </w:tc>
      </w:tr>
      <w:tr w:rsidR="006C5E9C" w:rsidRPr="00560ED9" w14:paraId="087391A7" w14:textId="77777777" w:rsidTr="006C5E9C">
        <w:tc>
          <w:tcPr>
            <w:tcW w:w="1384" w:type="dxa"/>
          </w:tcPr>
          <w:p w14:paraId="55E8B8A3"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0C71E53A" w14:textId="01E8206F" w:rsidR="006C5E9C" w:rsidRPr="00560ED9" w:rsidRDefault="00617835" w:rsidP="006C5E9C">
            <w:pPr>
              <w:rPr>
                <w:rFonts w:ascii="Arial" w:hAnsi="Arial" w:cs="Arial"/>
                <w:color w:val="000000"/>
              </w:rPr>
            </w:pPr>
            <w:r>
              <w:rPr>
                <w:rFonts w:ascii="Arial" w:eastAsiaTheme="minorEastAsia" w:hAnsi="Arial" w:cs="Arial"/>
              </w:rPr>
              <w:t xml:space="preserve">Representaciones </w:t>
            </w:r>
            <w:commentRangeStart w:id="190"/>
            <w:r>
              <w:rPr>
                <w:rFonts w:ascii="Arial" w:eastAsiaTheme="minorEastAsia" w:hAnsi="Arial" w:cs="Arial"/>
              </w:rPr>
              <w:t xml:space="preserve">en el </w:t>
            </w:r>
            <w:commentRangeEnd w:id="190"/>
            <w:r w:rsidR="00054C85">
              <w:rPr>
                <w:rStyle w:val="Refdecomentario"/>
                <w:rFonts w:ascii="Calibri" w:eastAsia="Calibri" w:hAnsi="Calibri" w:cs="Times New Roman"/>
              </w:rPr>
              <w:commentReference w:id="190"/>
            </w:r>
            <w:r>
              <w:rPr>
                <w:rFonts w:ascii="Arial" w:eastAsiaTheme="minorEastAsia" w:hAnsi="Arial" w:cs="Arial"/>
              </w:rPr>
              <w:t>diagrama sagital de las relaciones del ejemplo 2</w:t>
            </w:r>
            <w:commentRangeStart w:id="191"/>
            <w:r>
              <w:rPr>
                <w:rFonts w:ascii="Arial" w:eastAsiaTheme="minorEastAsia" w:hAnsi="Arial" w:cs="Arial"/>
              </w:rPr>
              <w:t>.</w:t>
            </w:r>
            <w:commentRangeEnd w:id="191"/>
            <w:r w:rsidR="001D6862">
              <w:rPr>
                <w:rStyle w:val="Refdecomentario"/>
                <w:rFonts w:ascii="Calibri" w:eastAsia="Calibri" w:hAnsi="Calibri" w:cs="Times New Roman"/>
              </w:rPr>
              <w:commentReference w:id="191"/>
            </w:r>
          </w:p>
        </w:tc>
      </w:tr>
    </w:tbl>
    <w:p w14:paraId="04ECAF45" w14:textId="77777777" w:rsidR="006C5E9C" w:rsidRPr="00560ED9" w:rsidRDefault="006C5E9C" w:rsidP="002B5EA2">
      <w:pPr>
        <w:tabs>
          <w:tab w:val="right" w:pos="8498"/>
        </w:tabs>
        <w:spacing w:after="0"/>
        <w:jc w:val="both"/>
        <w:rPr>
          <w:rFonts w:ascii="Arial" w:eastAsiaTheme="minorEastAsia" w:hAnsi="Arial" w:cs="Arial"/>
        </w:rPr>
      </w:pPr>
    </w:p>
    <w:p w14:paraId="3A4032DA" w14:textId="3FCD8D1F" w:rsidR="00121099" w:rsidRPr="00560ED9" w:rsidRDefault="00DA6D8C" w:rsidP="0062205D">
      <w:pPr>
        <w:pStyle w:val="Prrafodelista"/>
        <w:numPr>
          <w:ilvl w:val="0"/>
          <w:numId w:val="4"/>
        </w:numPr>
        <w:tabs>
          <w:tab w:val="right" w:pos="8498"/>
        </w:tabs>
        <w:spacing w:after="0"/>
        <w:jc w:val="both"/>
        <w:rPr>
          <w:rFonts w:ascii="Arial" w:hAnsi="Arial" w:cs="Arial"/>
        </w:rPr>
      </w:pPr>
      <m:oMath>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oMath>
      <w:r w:rsidR="00121099" w:rsidRPr="00560ED9">
        <w:rPr>
          <w:rFonts w:ascii="Arial" w:eastAsiaTheme="minorEastAsia" w:hAnsi="Arial" w:cs="Arial"/>
        </w:rPr>
        <w:t xml:space="preserve"> </w:t>
      </w:r>
      <w:r w:rsidR="00121099" w:rsidRPr="00560ED9">
        <w:rPr>
          <w:rFonts w:ascii="Arial" w:eastAsiaTheme="minorEastAsia" w:hAnsi="Arial" w:cs="Arial"/>
          <w:b/>
        </w:rPr>
        <w:t xml:space="preserve">no es </w:t>
      </w:r>
      <w:r w:rsidR="00121099" w:rsidRPr="00271D60">
        <w:rPr>
          <w:rFonts w:ascii="Arial" w:eastAsiaTheme="minorEastAsia" w:hAnsi="Arial" w:cs="Arial"/>
          <w:b/>
          <w:strike/>
        </w:rPr>
        <w:t>una</w:t>
      </w:r>
      <w:r w:rsidR="00121099" w:rsidRPr="00560ED9">
        <w:rPr>
          <w:rFonts w:ascii="Arial" w:eastAsiaTheme="minorEastAsia" w:hAnsi="Arial" w:cs="Arial"/>
          <w:b/>
        </w:rPr>
        <w:t xml:space="preserve"> función</w:t>
      </w:r>
      <w:r w:rsidR="00673809" w:rsidRPr="00560ED9">
        <w:rPr>
          <w:rFonts w:ascii="Arial" w:eastAsiaTheme="minorEastAsia" w:hAnsi="Arial" w:cs="Arial"/>
          <w:b/>
        </w:rPr>
        <w:t>,</w:t>
      </w:r>
      <w:r w:rsidR="00121099" w:rsidRPr="00560ED9">
        <w:rPr>
          <w:rFonts w:ascii="Arial" w:eastAsiaTheme="minorEastAsia" w:hAnsi="Arial" w:cs="Arial"/>
        </w:rPr>
        <w:t xml:space="preserve"> </w:t>
      </w:r>
      <w:r w:rsidR="00673809" w:rsidRPr="00560ED9">
        <w:rPr>
          <w:rFonts w:ascii="Arial" w:eastAsiaTheme="minorEastAsia" w:hAnsi="Arial" w:cs="Arial"/>
        </w:rPr>
        <w:t>por</w:t>
      </w:r>
      <w:r w:rsidR="00121099" w:rsidRPr="00560ED9">
        <w:rPr>
          <w:rFonts w:ascii="Arial" w:eastAsiaTheme="minorEastAsia" w:hAnsi="Arial" w:cs="Arial"/>
        </w:rPr>
        <w:t xml:space="preserve">que </w:t>
      </w:r>
      <w:commentRangeStart w:id="192"/>
      <w:r w:rsidR="00673809" w:rsidRPr="00560ED9">
        <w:rPr>
          <w:rFonts w:ascii="Arial" w:eastAsiaTheme="minorEastAsia" w:hAnsi="Arial" w:cs="Arial"/>
        </w:rPr>
        <w:t>1</w:t>
      </w:r>
      <w:commentRangeEnd w:id="192"/>
      <w:r w:rsidR="00054C85">
        <w:rPr>
          <w:rStyle w:val="Refdecomentario"/>
          <w:rFonts w:ascii="Calibri" w:eastAsia="Calibri" w:hAnsi="Calibri" w:cs="Times New Roman"/>
          <w:lang w:val="es-MX"/>
        </w:rPr>
        <w:commentReference w:id="192"/>
      </w:r>
      <w:r w:rsidR="00673809" w:rsidRPr="00560ED9">
        <w:rPr>
          <w:rFonts w:ascii="Arial" w:eastAsiaTheme="minorEastAsia" w:hAnsi="Arial" w:cs="Arial"/>
        </w:rPr>
        <w:t xml:space="preserve"> está </w:t>
      </w:r>
      <w:r w:rsidR="00121099" w:rsidRPr="00560ED9">
        <w:rPr>
          <w:rFonts w:ascii="Arial" w:eastAsiaTheme="minorEastAsia" w:hAnsi="Arial" w:cs="Arial"/>
        </w:rPr>
        <w:t xml:space="preserve">relacionado con dos </w:t>
      </w:r>
      <w:commentRangeStart w:id="193"/>
      <w:r w:rsidR="00121099" w:rsidRPr="00560ED9">
        <w:rPr>
          <w:rFonts w:ascii="Arial" w:eastAsiaTheme="minorEastAsia" w:hAnsi="Arial" w:cs="Arial"/>
        </w:rPr>
        <w:t>elementos</w:t>
      </w:r>
      <w:commentRangeEnd w:id="193"/>
      <w:r w:rsidR="00054C85">
        <w:rPr>
          <w:rStyle w:val="Refdecomentario"/>
          <w:rFonts w:ascii="Calibri" w:eastAsia="Calibri" w:hAnsi="Calibri" w:cs="Times New Roman"/>
          <w:lang w:val="es-MX"/>
        </w:rPr>
        <w:commentReference w:id="193"/>
      </w:r>
      <w:r w:rsidR="00121099" w:rsidRPr="00560ED9">
        <w:rPr>
          <w:rFonts w:ascii="Arial" w:eastAsiaTheme="minorEastAsia" w:hAnsi="Arial" w:cs="Arial"/>
        </w:rPr>
        <w:t xml:space="preserve"> </w:t>
      </w:r>
      <m:oMath>
        <m:r>
          <w:rPr>
            <w:rFonts w:ascii="Cambria Math" w:eastAsiaTheme="minorEastAsia" w:hAnsi="Cambria Math" w:cs="Arial"/>
          </w:rPr>
          <m:t>2</m:t>
        </m:r>
      </m:oMath>
      <w:r w:rsidR="00121099" w:rsidRPr="00560ED9">
        <w:rPr>
          <w:rFonts w:ascii="Arial" w:eastAsiaTheme="minorEastAsia" w:hAnsi="Arial" w:cs="Arial"/>
        </w:rPr>
        <w:t xml:space="preserve"> y </w:t>
      </w:r>
      <m:oMath>
        <m:r>
          <w:rPr>
            <w:rFonts w:ascii="Cambria Math" w:eastAsiaTheme="minorEastAsia" w:hAnsi="Cambria Math" w:cs="Arial"/>
          </w:rPr>
          <m:t>-5</m:t>
        </m:r>
      </m:oMath>
      <w:r w:rsidR="00121099" w:rsidRPr="00560ED9">
        <w:rPr>
          <w:rFonts w:ascii="Arial" w:eastAsiaTheme="minorEastAsia" w:hAnsi="Arial" w:cs="Arial"/>
        </w:rPr>
        <w:t>.</w:t>
      </w:r>
    </w:p>
    <w:p w14:paraId="12C77090" w14:textId="0574EA78" w:rsidR="00121099" w:rsidRPr="00560ED9" w:rsidRDefault="00DA6D8C" w:rsidP="0062205D">
      <w:pPr>
        <w:pStyle w:val="Prrafodelista"/>
        <w:numPr>
          <w:ilvl w:val="0"/>
          <w:numId w:val="4"/>
        </w:num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1</m:t>
            </m:r>
          </m:sub>
        </m:sSub>
      </m:oMath>
      <w:r w:rsidR="00121099"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3</m:t>
            </m:r>
          </m:sub>
        </m:sSub>
      </m:oMath>
      <w:r w:rsidR="007C7FE1">
        <w:rPr>
          <w:rFonts w:ascii="Arial" w:eastAsiaTheme="minorEastAsia" w:hAnsi="Arial" w:cs="Arial"/>
        </w:rPr>
        <w:t xml:space="preserve"> </w:t>
      </w:r>
      <w:r w:rsidR="00121099" w:rsidRPr="00560ED9">
        <w:rPr>
          <w:rFonts w:ascii="Arial" w:eastAsiaTheme="minorEastAsia" w:hAnsi="Arial" w:cs="Arial"/>
          <w:b/>
        </w:rPr>
        <w:t>son funciones.</w:t>
      </w:r>
    </w:p>
    <w:p w14:paraId="73E4B558" w14:textId="77777777" w:rsidR="00121099" w:rsidRPr="00560ED9" w:rsidRDefault="00121099" w:rsidP="002B5EA2">
      <w:pPr>
        <w:tabs>
          <w:tab w:val="right" w:pos="8498"/>
        </w:tabs>
        <w:spacing w:after="0"/>
        <w:jc w:val="both"/>
        <w:rPr>
          <w:rFonts w:ascii="Arial" w:eastAsiaTheme="minorEastAsia" w:hAnsi="Arial" w:cs="Arial"/>
        </w:rPr>
      </w:pPr>
    </w:p>
    <w:p w14:paraId="357F026B" w14:textId="13024ECE" w:rsidR="0063149A" w:rsidRPr="00560ED9" w:rsidRDefault="006C5E9C" w:rsidP="000548D4">
      <w:pPr>
        <w:tabs>
          <w:tab w:val="right" w:pos="8498"/>
        </w:tabs>
        <w:spacing w:after="0"/>
        <w:jc w:val="both"/>
        <w:rPr>
          <w:rFonts w:ascii="Arial" w:eastAsiaTheme="minorEastAsia" w:hAnsi="Arial" w:cs="Arial"/>
        </w:rPr>
      </w:pPr>
      <w:r w:rsidRPr="00560ED9">
        <w:rPr>
          <w:rFonts w:ascii="Arial" w:eastAsiaTheme="minorEastAsia" w:hAnsi="Arial" w:cs="Arial"/>
          <w:b/>
        </w:rPr>
        <w:t>El ejemplo 3,</w:t>
      </w:r>
      <w:r w:rsidR="00996657" w:rsidRPr="00560ED9">
        <w:rPr>
          <w:rFonts w:ascii="Arial" w:eastAsiaTheme="minorEastAsia" w:hAnsi="Arial" w:cs="Arial"/>
          <w:b/>
        </w:rPr>
        <w:t xml:space="preserve"> </w:t>
      </w:r>
      <w:r w:rsidR="00996657" w:rsidRPr="00560ED9">
        <w:rPr>
          <w:rFonts w:ascii="Arial" w:eastAsiaTheme="minorEastAsia" w:hAnsi="Arial" w:cs="Arial"/>
          <w:i/>
        </w:rPr>
        <w:t>R</w:t>
      </w:r>
      <w:r w:rsidRPr="00560ED9">
        <w:rPr>
          <w:rFonts w:ascii="Arial" w:eastAsiaTheme="minorEastAsia" w:hAnsi="Arial" w:cs="Arial"/>
          <w:b/>
        </w:rPr>
        <w:t xml:space="preserve"> </w:t>
      </w:r>
      <w:r w:rsidR="00996657" w:rsidRPr="00560ED9">
        <w:rPr>
          <w:rFonts w:ascii="Arial" w:eastAsiaTheme="minorEastAsia" w:hAnsi="Arial" w:cs="Arial"/>
          <w:b/>
        </w:rPr>
        <w:t>n</w:t>
      </w:r>
      <w:r w:rsidR="000548D4" w:rsidRPr="00560ED9">
        <w:rPr>
          <w:rFonts w:ascii="Arial" w:eastAsiaTheme="minorEastAsia" w:hAnsi="Arial" w:cs="Arial"/>
          <w:b/>
        </w:rPr>
        <w:t xml:space="preserve">o es </w:t>
      </w:r>
      <w:r w:rsidR="000548D4" w:rsidRPr="00C72999">
        <w:rPr>
          <w:rFonts w:ascii="Arial" w:eastAsiaTheme="minorEastAsia" w:hAnsi="Arial" w:cs="Arial"/>
          <w:b/>
          <w:strike/>
        </w:rPr>
        <w:t>una</w:t>
      </w:r>
      <w:r w:rsidR="000548D4" w:rsidRPr="00560ED9">
        <w:rPr>
          <w:rFonts w:ascii="Arial" w:eastAsiaTheme="minorEastAsia" w:hAnsi="Arial" w:cs="Arial"/>
          <w:b/>
        </w:rPr>
        <w:t xml:space="preserve"> función</w:t>
      </w:r>
      <w:r w:rsidR="00686868" w:rsidRPr="00560ED9">
        <w:rPr>
          <w:rFonts w:ascii="Arial" w:eastAsiaTheme="minorEastAsia" w:hAnsi="Arial" w:cs="Arial"/>
          <w:b/>
        </w:rPr>
        <w:t>,</w:t>
      </w:r>
      <w:r w:rsidR="000548D4" w:rsidRPr="00560ED9">
        <w:rPr>
          <w:rFonts w:ascii="Arial" w:eastAsiaTheme="minorEastAsia" w:hAnsi="Arial" w:cs="Arial"/>
        </w:rPr>
        <w:t xml:space="preserve"> ya que 1 es divisor de todo número</w:t>
      </w:r>
      <w:r w:rsidR="00686868" w:rsidRPr="00560ED9">
        <w:rPr>
          <w:rFonts w:ascii="Arial" w:eastAsiaTheme="minorEastAsia" w:hAnsi="Arial" w:cs="Arial"/>
        </w:rPr>
        <w:t>,</w:t>
      </w:r>
      <w:r w:rsidR="000548D4" w:rsidRPr="00560ED9">
        <w:rPr>
          <w:rFonts w:ascii="Arial" w:eastAsiaTheme="minorEastAsia" w:hAnsi="Arial" w:cs="Arial"/>
        </w:rPr>
        <w:t xml:space="preserve"> </w:t>
      </w:r>
      <w:r w:rsidR="00121099" w:rsidRPr="00560ED9">
        <w:rPr>
          <w:rFonts w:ascii="Arial" w:eastAsiaTheme="minorEastAsia" w:hAnsi="Arial" w:cs="Arial"/>
        </w:rPr>
        <w:t xml:space="preserve">luego </w:t>
      </w:r>
      <m:oMath>
        <m:d>
          <m:dPr>
            <m:ctrlPr>
              <w:rPr>
                <w:rFonts w:ascii="Cambria Math" w:eastAsiaTheme="minorEastAsia" w:hAnsi="Cambria Math" w:cs="Arial"/>
                <w:i/>
              </w:rPr>
            </m:ctrlPr>
          </m:dPr>
          <m:e>
            <m:r>
              <w:rPr>
                <w:rFonts w:ascii="Cambria Math" w:eastAsiaTheme="minorEastAsia" w:hAnsi="Cambria Math" w:cs="Arial"/>
              </w:rPr>
              <m:t>1,n</m:t>
            </m:r>
          </m:e>
        </m:d>
        <m:r>
          <w:rPr>
            <w:rFonts w:ascii="Cambria Math" w:eastAsiaTheme="minorEastAsia" w:hAnsi="Cambria Math" w:cs="Arial"/>
          </w:rPr>
          <m:t>∈R</m:t>
        </m:r>
      </m:oMath>
      <w:r w:rsidR="00121099" w:rsidRPr="00560ED9">
        <w:rPr>
          <w:rFonts w:ascii="Arial" w:eastAsiaTheme="minorEastAsia" w:hAnsi="Arial" w:cs="Arial"/>
        </w:rPr>
        <w:t xml:space="preserve"> para todo n</w:t>
      </w:r>
      <w:commentRangeStart w:id="194"/>
      <w:r w:rsidR="00121099" w:rsidRPr="00560ED9">
        <w:rPr>
          <w:rFonts w:ascii="Arial" w:eastAsiaTheme="minorEastAsia" w:hAnsi="Arial" w:cs="Arial"/>
        </w:rPr>
        <w:t>u</w:t>
      </w:r>
      <w:commentRangeEnd w:id="194"/>
      <w:r w:rsidR="00C72999">
        <w:rPr>
          <w:rStyle w:val="Refdecomentario"/>
          <w:rFonts w:ascii="Calibri" w:eastAsia="Calibri" w:hAnsi="Calibri" w:cs="Times New Roman"/>
          <w:lang w:val="es-MX"/>
        </w:rPr>
        <w:commentReference w:id="194"/>
      </w:r>
      <w:r w:rsidR="00121099" w:rsidRPr="00560ED9">
        <w:rPr>
          <w:rFonts w:ascii="Arial" w:eastAsiaTheme="minorEastAsia" w:hAnsi="Arial" w:cs="Arial"/>
        </w:rPr>
        <w:t xml:space="preserve">mero natural </w:t>
      </w:r>
      <m:oMath>
        <m:r>
          <w:rPr>
            <w:rFonts w:ascii="Cambria Math" w:eastAsiaTheme="minorEastAsia" w:hAnsi="Cambria Math" w:cs="Arial"/>
          </w:rPr>
          <m:t>n</m:t>
        </m:r>
      </m:oMath>
      <w:r w:rsidR="00121099" w:rsidRPr="00560ED9">
        <w:rPr>
          <w:rFonts w:ascii="Arial" w:eastAsiaTheme="minorEastAsia" w:hAnsi="Arial" w:cs="Arial"/>
        </w:rPr>
        <w:t xml:space="preserve">, es decir que </w:t>
      </w:r>
      <m:oMath>
        <m:r>
          <w:rPr>
            <w:rFonts w:ascii="Cambria Math" w:eastAsiaTheme="minorEastAsia" w:hAnsi="Cambria Math" w:cs="Arial"/>
          </w:rPr>
          <m:t>1</m:t>
        </m:r>
      </m:oMath>
      <w:r w:rsidR="00121099" w:rsidRPr="00560ED9">
        <w:rPr>
          <w:rFonts w:ascii="Arial" w:eastAsiaTheme="minorEastAsia" w:hAnsi="Arial" w:cs="Arial"/>
        </w:rPr>
        <w:t xml:space="preserve"> est</w:t>
      </w:r>
      <w:r w:rsidR="00686868" w:rsidRPr="00560ED9">
        <w:rPr>
          <w:rFonts w:ascii="Arial" w:eastAsiaTheme="minorEastAsia" w:hAnsi="Arial" w:cs="Arial"/>
        </w:rPr>
        <w:t>á</w:t>
      </w:r>
      <w:r w:rsidR="00121099" w:rsidRPr="00560ED9">
        <w:rPr>
          <w:rFonts w:ascii="Arial" w:eastAsiaTheme="minorEastAsia" w:hAnsi="Arial" w:cs="Arial"/>
        </w:rPr>
        <w:t xml:space="preserve"> relacionado con infinitos números</w:t>
      </w:r>
      <w:r w:rsidR="00686868" w:rsidRPr="00560ED9">
        <w:rPr>
          <w:rFonts w:ascii="Arial" w:eastAsiaTheme="minorEastAsia" w:hAnsi="Arial" w:cs="Arial"/>
        </w:rPr>
        <w:t xml:space="preserve"> naturales</w:t>
      </w:r>
      <w:r w:rsidR="000548D4" w:rsidRPr="00560ED9">
        <w:rPr>
          <w:rFonts w:ascii="Arial" w:eastAsiaTheme="minorEastAsia" w:hAnsi="Arial" w:cs="Arial"/>
        </w:rPr>
        <w:t xml:space="preserve">. </w:t>
      </w:r>
    </w:p>
    <w:p w14:paraId="4E740CC0" w14:textId="77777777" w:rsidR="002B5EA2" w:rsidRPr="00560ED9" w:rsidRDefault="002B5EA2" w:rsidP="002B5EA2">
      <w:pPr>
        <w:tabs>
          <w:tab w:val="right" w:pos="8498"/>
        </w:tabs>
        <w:spacing w:after="0"/>
        <w:jc w:val="both"/>
        <w:rPr>
          <w:rFonts w:ascii="Arial" w:eastAsiaTheme="minorEastAsia" w:hAnsi="Arial" w:cs="Arial"/>
        </w:rPr>
      </w:pPr>
    </w:p>
    <w:p w14:paraId="148180FB" w14:textId="2B2BE13B" w:rsidR="00121099" w:rsidRPr="00560ED9" w:rsidRDefault="00121099" w:rsidP="002B5EA2">
      <w:pPr>
        <w:tabs>
          <w:tab w:val="right" w:pos="8498"/>
        </w:tabs>
        <w:spacing w:after="0"/>
        <w:jc w:val="both"/>
        <w:rPr>
          <w:rFonts w:ascii="Arial" w:eastAsiaTheme="minorEastAsia" w:hAnsi="Arial" w:cs="Arial"/>
        </w:rPr>
      </w:pPr>
      <w:r w:rsidRPr="00560ED9">
        <w:rPr>
          <w:rFonts w:ascii="Arial" w:eastAsiaTheme="minorEastAsia" w:hAnsi="Arial" w:cs="Arial"/>
          <w:b/>
        </w:rPr>
        <w:t>E</w:t>
      </w:r>
      <w:r w:rsidR="006C5E9C" w:rsidRPr="00560ED9">
        <w:rPr>
          <w:rFonts w:ascii="Arial" w:eastAsiaTheme="minorEastAsia" w:hAnsi="Arial" w:cs="Arial"/>
          <w:b/>
        </w:rPr>
        <w:t>n e</w:t>
      </w:r>
      <w:r w:rsidRPr="00560ED9">
        <w:rPr>
          <w:rFonts w:ascii="Arial" w:eastAsiaTheme="minorEastAsia" w:hAnsi="Arial" w:cs="Arial"/>
          <w:b/>
        </w:rPr>
        <w:t>l ejemplo 4</w:t>
      </w:r>
      <w:r w:rsidR="006C5E9C" w:rsidRPr="00560ED9">
        <w:rPr>
          <w:rFonts w:ascii="Arial" w:eastAsiaTheme="minorEastAsia" w:hAnsi="Arial" w:cs="Arial"/>
          <w:b/>
        </w:rPr>
        <w:t xml:space="preserve">,  </w:t>
      </w:r>
      <w:commentRangeStart w:id="195"/>
      <w:r w:rsidRPr="00560ED9">
        <w:rPr>
          <w:rFonts w:ascii="Arial" w:eastAsiaTheme="minorEastAsia" w:hAnsi="Arial" w:cs="Arial"/>
        </w:rPr>
        <w:t xml:space="preserve">Si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c</m:t>
            </m:r>
          </m:sup>
        </m:sSup>
      </m:oMath>
      <w:r w:rsidRPr="00560ED9">
        <w:rPr>
          <w:rFonts w:ascii="Arial" w:eastAsiaTheme="minorEastAsia" w:hAnsi="Arial" w:cs="Arial"/>
        </w:rPr>
        <w:t xml:space="preserve"> </w:t>
      </w:r>
      <w:r w:rsidR="00C504B4" w:rsidRPr="00560ED9">
        <w:rPr>
          <w:rFonts w:ascii="Arial" w:eastAsiaTheme="minorEastAsia" w:hAnsi="Arial" w:cs="Arial"/>
        </w:rPr>
        <w:t xml:space="preserve">, </w:t>
      </w:r>
      <w:r w:rsidRPr="00560ED9">
        <w:rPr>
          <w:rFonts w:ascii="Arial" w:eastAsiaTheme="minorEastAsia" w:hAnsi="Arial" w:cs="Arial"/>
        </w:rPr>
        <w:t xml:space="preserve">entonces </w:t>
      </w:r>
      <m:oMath>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num>
          <m:den>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c</m:t>
                </m:r>
              </m:sup>
            </m:sSup>
          </m:den>
        </m:f>
        <m:r>
          <w:rPr>
            <w:rFonts w:ascii="Cambria Math" w:eastAsiaTheme="minorEastAsia" w:hAnsi="Cambria Math" w:cs="Arial"/>
          </w:rPr>
          <m:t>=1</m:t>
        </m:r>
      </m:oMath>
      <w:r w:rsidRPr="00560ED9">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b-c</m:t>
            </m:r>
          </m:sup>
        </m:sSup>
        <m:r>
          <w:rPr>
            <w:rFonts w:ascii="Cambria Math" w:eastAsiaTheme="minorEastAsia" w:hAnsi="Cambria Math" w:cs="Arial"/>
          </w:rPr>
          <m:t>=1</m:t>
        </m:r>
      </m:oMath>
      <w:r w:rsidRPr="00560ED9">
        <w:rPr>
          <w:rFonts w:ascii="Arial" w:eastAsiaTheme="minorEastAsia" w:hAnsi="Arial" w:cs="Arial"/>
        </w:rPr>
        <w:t xml:space="preserve"> luego </w:t>
      </w:r>
      <m:oMath>
        <m:r>
          <w:rPr>
            <w:rFonts w:ascii="Cambria Math" w:eastAsiaTheme="minorEastAsia" w:hAnsi="Cambria Math" w:cs="Arial"/>
          </w:rPr>
          <m:t>b-c=0</m:t>
        </m:r>
      </m:oMath>
      <w:r w:rsidRPr="00560ED9">
        <w:rPr>
          <w:rFonts w:ascii="Arial" w:eastAsiaTheme="minorEastAsia" w:hAnsi="Arial" w:cs="Arial"/>
        </w:rPr>
        <w:t xml:space="preserve"> de donde </w:t>
      </w:r>
      <m:oMath>
        <m:r>
          <w:rPr>
            <w:rFonts w:ascii="Cambria Math" w:eastAsiaTheme="minorEastAsia" w:hAnsi="Cambria Math" w:cs="Arial"/>
          </w:rPr>
          <m:t>c=b</m:t>
        </m:r>
      </m:oMath>
      <w:r w:rsidR="004428DA" w:rsidRPr="00560ED9">
        <w:rPr>
          <w:rFonts w:ascii="Arial" w:eastAsiaTheme="minorEastAsia" w:hAnsi="Arial" w:cs="Arial"/>
        </w:rPr>
        <w:t>,</w:t>
      </w:r>
      <w:commentRangeEnd w:id="195"/>
      <w:r w:rsidR="00C72999">
        <w:rPr>
          <w:rStyle w:val="Refdecomentario"/>
          <w:rFonts w:ascii="Calibri" w:eastAsia="Calibri" w:hAnsi="Calibri" w:cs="Times New Roman"/>
          <w:lang w:val="es-MX"/>
        </w:rPr>
        <w:commentReference w:id="195"/>
      </w:r>
      <w:r w:rsidR="004428DA" w:rsidRPr="00560ED9">
        <w:rPr>
          <w:rFonts w:ascii="Arial" w:eastAsiaTheme="minorEastAsia" w:hAnsi="Arial" w:cs="Arial"/>
        </w:rPr>
        <w:t xml:space="preserve"> </w:t>
      </w:r>
      <w:commentRangeStart w:id="196"/>
      <w:r w:rsidR="004428DA" w:rsidRPr="00560ED9">
        <w:rPr>
          <w:rFonts w:ascii="Arial" w:eastAsiaTheme="minorEastAsia" w:hAnsi="Arial" w:cs="Arial"/>
        </w:rPr>
        <w:t xml:space="preserve">eso nos dice que </w:t>
      </w:r>
      <w:r w:rsidR="00C504B4" w:rsidRPr="00560ED9">
        <w:rPr>
          <w:rFonts w:ascii="Arial" w:eastAsiaTheme="minorEastAsia" w:hAnsi="Arial" w:cs="Arial"/>
        </w:rPr>
        <w:t xml:space="preserve">a </w:t>
      </w:r>
      <w:r w:rsidR="004428DA" w:rsidRPr="00560ED9">
        <w:rPr>
          <w:rFonts w:ascii="Arial" w:eastAsiaTheme="minorEastAsia" w:hAnsi="Arial" w:cs="Arial"/>
        </w:rPr>
        <w:t xml:space="preserve">cada natural </w:t>
      </w:r>
      <m:oMath>
        <m:r>
          <w:rPr>
            <w:rFonts w:ascii="Cambria Math" w:eastAsiaTheme="minorEastAsia" w:hAnsi="Cambria Math" w:cs="Arial"/>
          </w:rPr>
          <m:t>a</m:t>
        </m:r>
      </m:oMath>
      <w:r w:rsidR="004428DA" w:rsidRPr="00560ED9">
        <w:rPr>
          <w:rFonts w:ascii="Arial" w:eastAsiaTheme="minorEastAsia" w:hAnsi="Arial" w:cs="Arial"/>
        </w:rPr>
        <w:t xml:space="preserve"> que este </w:t>
      </w:r>
      <w:commentRangeEnd w:id="196"/>
      <w:r w:rsidR="00215300">
        <w:rPr>
          <w:rStyle w:val="Refdecomentario"/>
          <w:rFonts w:ascii="Calibri" w:eastAsia="Calibri" w:hAnsi="Calibri" w:cs="Times New Roman"/>
          <w:lang w:val="es-MX"/>
        </w:rPr>
        <w:commentReference w:id="196"/>
      </w:r>
      <w:r w:rsidR="004428DA" w:rsidRPr="00560ED9">
        <w:rPr>
          <w:rFonts w:ascii="Arial" w:eastAsiaTheme="minorEastAsia" w:hAnsi="Arial" w:cs="Arial"/>
        </w:rPr>
        <w:t xml:space="preserve">en el dominio de la relación </w:t>
      </w:r>
      <w:r w:rsidR="00C504B4" w:rsidRPr="00560ED9">
        <w:rPr>
          <w:rFonts w:ascii="Arial" w:eastAsiaTheme="minorEastAsia" w:hAnsi="Arial" w:cs="Arial"/>
        </w:rPr>
        <w:t xml:space="preserve">le corresponde un único número racional </w:t>
      </w:r>
      <w:commentRangeStart w:id="197"/>
      <w:r w:rsidR="00C504B4" w:rsidRPr="00560ED9">
        <w:rPr>
          <w:rFonts w:ascii="Arial" w:eastAsiaTheme="minorEastAsia" w:hAnsi="Arial" w:cs="Arial"/>
        </w:rPr>
        <w:t xml:space="preserve">b, que está en el conjunto de llegada, por </w:t>
      </w:r>
      <w:commentRangeEnd w:id="197"/>
      <w:r w:rsidR="00DC179F">
        <w:rPr>
          <w:rStyle w:val="Refdecomentario"/>
          <w:rFonts w:ascii="Calibri" w:eastAsia="Calibri" w:hAnsi="Calibri" w:cs="Times New Roman"/>
          <w:lang w:val="es-MX"/>
        </w:rPr>
        <w:commentReference w:id="197"/>
      </w:r>
      <w:r w:rsidR="00C504B4" w:rsidRPr="00560ED9">
        <w:rPr>
          <w:rFonts w:ascii="Arial" w:eastAsiaTheme="minorEastAsia" w:hAnsi="Arial" w:cs="Arial"/>
        </w:rPr>
        <w:t xml:space="preserve">lo tanto R es una función.  </w:t>
      </w:r>
    </w:p>
    <w:p w14:paraId="0A34F011" w14:textId="77777777" w:rsidR="00121099" w:rsidRPr="00560ED9" w:rsidRDefault="00121099" w:rsidP="002B5EA2">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6C5E9C" w:rsidRPr="00560ED9" w14:paraId="646869C6" w14:textId="77777777" w:rsidTr="006C5E9C">
        <w:tc>
          <w:tcPr>
            <w:tcW w:w="8978" w:type="dxa"/>
            <w:gridSpan w:val="2"/>
            <w:shd w:val="clear" w:color="auto" w:fill="000000" w:themeFill="text1"/>
          </w:tcPr>
          <w:p w14:paraId="0148E43B"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C5957C4" w14:textId="77777777" w:rsidTr="006C5E9C">
        <w:tc>
          <w:tcPr>
            <w:tcW w:w="2518" w:type="dxa"/>
          </w:tcPr>
          <w:p w14:paraId="14AEAF91"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C921C6E" w14:textId="4C086D3B" w:rsidR="006C5E9C" w:rsidRPr="00560ED9" w:rsidRDefault="003359F2" w:rsidP="006C5E9C">
            <w:pPr>
              <w:rPr>
                <w:rFonts w:ascii="Arial" w:hAnsi="Arial" w:cs="Arial"/>
                <w:b/>
                <w:color w:val="000000"/>
                <w:sz w:val="24"/>
                <w:szCs w:val="24"/>
              </w:rPr>
            </w:pPr>
            <w:r>
              <w:rPr>
                <w:rFonts w:ascii="Arial" w:hAnsi="Arial" w:cs="Arial"/>
                <w:b/>
                <w:color w:val="000000"/>
                <w:sz w:val="24"/>
                <w:szCs w:val="24"/>
              </w:rPr>
              <w:t>Criterio</w:t>
            </w:r>
            <w:r w:rsidR="006C5E9C" w:rsidRPr="00560ED9">
              <w:rPr>
                <w:rFonts w:ascii="Arial" w:hAnsi="Arial" w:cs="Arial"/>
                <w:b/>
                <w:color w:val="000000"/>
                <w:sz w:val="24"/>
                <w:szCs w:val="24"/>
              </w:rPr>
              <w:t xml:space="preserve"> de la recta vertical</w:t>
            </w:r>
          </w:p>
        </w:tc>
      </w:tr>
      <w:tr w:rsidR="006C5E9C" w:rsidRPr="00560ED9" w14:paraId="6F102AD9" w14:textId="77777777" w:rsidTr="006C5E9C">
        <w:tc>
          <w:tcPr>
            <w:tcW w:w="2518" w:type="dxa"/>
          </w:tcPr>
          <w:p w14:paraId="6A88CFB2"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D94C32C" w14:textId="45B1B3FA" w:rsidR="006C5E9C" w:rsidRPr="00560ED9" w:rsidRDefault="006C5E9C" w:rsidP="00CF656B">
            <w:pPr>
              <w:tabs>
                <w:tab w:val="right" w:pos="8498"/>
              </w:tabs>
              <w:jc w:val="both"/>
              <w:rPr>
                <w:rFonts w:ascii="Arial" w:eastAsiaTheme="minorEastAsia" w:hAnsi="Arial" w:cs="Arial"/>
              </w:rPr>
            </w:pPr>
            <w:r w:rsidRPr="00560ED9">
              <w:rPr>
                <w:rFonts w:ascii="Arial" w:eastAsiaTheme="minorEastAsia" w:hAnsi="Arial" w:cs="Arial"/>
              </w:rPr>
              <w:t xml:space="preserve">Cuando </w:t>
            </w:r>
            <w:r w:rsidR="00865E00" w:rsidRPr="00560ED9">
              <w:rPr>
                <w:rFonts w:ascii="Arial" w:eastAsiaTheme="minorEastAsia" w:hAnsi="Arial" w:cs="Arial"/>
              </w:rPr>
              <w:t xml:space="preserve"> </w:t>
            </w:r>
            <w:commentRangeStart w:id="198"/>
            <w:r w:rsidR="00865E00" w:rsidRPr="00560ED9">
              <w:rPr>
                <w:rFonts w:ascii="Arial" w:eastAsiaTheme="minorEastAsia" w:hAnsi="Arial" w:cs="Arial"/>
              </w:rPr>
              <w:t>el conjunto de salida y</w:t>
            </w:r>
            <w:commentRangeEnd w:id="198"/>
            <w:r w:rsidR="00DC179F">
              <w:rPr>
                <w:rStyle w:val="Refdecomentario"/>
                <w:rFonts w:ascii="Calibri" w:eastAsia="Calibri" w:hAnsi="Calibri" w:cs="Times New Roman"/>
              </w:rPr>
              <w:commentReference w:id="198"/>
            </w:r>
            <w:r w:rsidR="00865E00" w:rsidRPr="00560ED9">
              <w:rPr>
                <w:rFonts w:ascii="Arial" w:eastAsiaTheme="minorEastAsia" w:hAnsi="Arial" w:cs="Arial"/>
              </w:rPr>
              <w:t xml:space="preserve"> el conjunto de llegada de una relación es </w:t>
            </w:r>
            <w:commentRangeStart w:id="199"/>
            <w:r w:rsidR="00865E00" w:rsidRPr="00560ED9">
              <w:rPr>
                <w:rFonts w:ascii="Arial" w:eastAsiaTheme="minorEastAsia" w:hAnsi="Arial" w:cs="Arial"/>
              </w:rPr>
              <w:t>el</w:t>
            </w:r>
            <w:commentRangeEnd w:id="199"/>
            <w:r w:rsidR="00DC179F">
              <w:rPr>
                <w:rStyle w:val="Refdecomentario"/>
                <w:rFonts w:ascii="Calibri" w:eastAsia="Calibri" w:hAnsi="Calibri" w:cs="Times New Roman"/>
              </w:rPr>
              <w:commentReference w:id="199"/>
            </w:r>
            <w:r w:rsidR="00865E00" w:rsidRPr="00560ED9">
              <w:rPr>
                <w:rFonts w:ascii="Arial" w:eastAsiaTheme="minorEastAsia" w:hAnsi="Arial" w:cs="Arial"/>
              </w:rPr>
              <w:t xml:space="preserve"> conjunto de </w:t>
            </w:r>
            <w:commentRangeStart w:id="200"/>
            <w:r w:rsidR="00865E00" w:rsidRPr="00DC179F">
              <w:rPr>
                <w:rFonts w:ascii="Arial" w:eastAsiaTheme="minorEastAsia" w:hAnsi="Arial" w:cs="Arial"/>
                <w:strike/>
              </w:rPr>
              <w:t>los</w:t>
            </w:r>
            <w:commentRangeEnd w:id="200"/>
            <w:r w:rsidR="00DC179F">
              <w:rPr>
                <w:rStyle w:val="Refdecomentario"/>
                <w:rFonts w:ascii="Calibri" w:eastAsia="Calibri" w:hAnsi="Calibri" w:cs="Times New Roman"/>
              </w:rPr>
              <w:commentReference w:id="200"/>
            </w:r>
            <w:r w:rsidR="00865E00" w:rsidRPr="00560ED9">
              <w:rPr>
                <w:rFonts w:ascii="Arial" w:eastAsiaTheme="minorEastAsia" w:hAnsi="Arial" w:cs="Arial"/>
              </w:rPr>
              <w:t xml:space="preserve"> números reales, </w:t>
            </w:r>
            <w:r w:rsidR="009571A6" w:rsidRPr="00560ED9">
              <w:rPr>
                <w:rFonts w:ascii="Arial" w:eastAsiaTheme="minorEastAsia" w:hAnsi="Arial" w:cs="Arial"/>
              </w:rPr>
              <w:t>se puede determinar si</w:t>
            </w:r>
            <w:r w:rsidRPr="00560ED9">
              <w:rPr>
                <w:rFonts w:ascii="Arial" w:eastAsiaTheme="minorEastAsia" w:hAnsi="Arial" w:cs="Arial"/>
              </w:rPr>
              <w:t xml:space="preserve"> </w:t>
            </w:r>
            <w:commentRangeStart w:id="201"/>
            <w:r w:rsidRPr="00560ED9">
              <w:rPr>
                <w:rFonts w:ascii="Arial" w:eastAsiaTheme="minorEastAsia" w:hAnsi="Arial" w:cs="Arial"/>
              </w:rPr>
              <w:t>es</w:t>
            </w:r>
            <w:r w:rsidR="00865E00" w:rsidRPr="00560ED9">
              <w:rPr>
                <w:rFonts w:ascii="Arial" w:eastAsiaTheme="minorEastAsia" w:hAnsi="Arial" w:cs="Arial"/>
              </w:rPr>
              <w:t>ta</w:t>
            </w:r>
            <w:commentRangeEnd w:id="201"/>
            <w:r w:rsidR="00DC179F">
              <w:rPr>
                <w:rStyle w:val="Refdecomentario"/>
                <w:rFonts w:ascii="Calibri" w:eastAsia="Calibri" w:hAnsi="Calibri" w:cs="Times New Roman"/>
              </w:rPr>
              <w:commentReference w:id="201"/>
            </w:r>
            <w:r w:rsidR="00865E00" w:rsidRPr="00560ED9">
              <w:rPr>
                <w:rFonts w:ascii="Arial" w:eastAsiaTheme="minorEastAsia" w:hAnsi="Arial" w:cs="Arial"/>
              </w:rPr>
              <w:t xml:space="preserve"> relación es</w:t>
            </w:r>
            <w:r w:rsidRPr="00560ED9">
              <w:rPr>
                <w:rFonts w:ascii="Arial" w:eastAsiaTheme="minorEastAsia" w:hAnsi="Arial" w:cs="Arial"/>
              </w:rPr>
              <w:t xml:space="preserve"> o no función</w:t>
            </w:r>
            <w:r w:rsidR="009571A6" w:rsidRPr="00560ED9">
              <w:rPr>
                <w:rFonts w:ascii="Arial" w:eastAsiaTheme="minorEastAsia" w:hAnsi="Arial" w:cs="Arial"/>
              </w:rPr>
              <w:t xml:space="preserve"> a través de su representación gráfica en el plano cartesiano</w:t>
            </w:r>
            <w:commentRangeStart w:id="202"/>
            <w:r w:rsidRPr="00560ED9">
              <w:rPr>
                <w:rFonts w:ascii="Arial" w:eastAsiaTheme="minorEastAsia" w:hAnsi="Arial" w:cs="Arial"/>
              </w:rPr>
              <w:t xml:space="preserve">; </w:t>
            </w:r>
            <w:r w:rsidR="009571A6" w:rsidRPr="00560ED9">
              <w:rPr>
                <w:rFonts w:ascii="Arial" w:eastAsiaTheme="minorEastAsia" w:hAnsi="Arial" w:cs="Arial"/>
              </w:rPr>
              <w:t>para esto,</w:t>
            </w:r>
            <w:r w:rsidRPr="00560ED9">
              <w:rPr>
                <w:rFonts w:ascii="Arial" w:eastAsiaTheme="minorEastAsia" w:hAnsi="Arial" w:cs="Arial"/>
              </w:rPr>
              <w:t xml:space="preserve"> se observa si</w:t>
            </w:r>
            <w:commentRangeEnd w:id="202"/>
            <w:r w:rsidR="00DC179F">
              <w:rPr>
                <w:rStyle w:val="Refdecomentario"/>
                <w:rFonts w:ascii="Calibri" w:eastAsia="Calibri" w:hAnsi="Calibri" w:cs="Times New Roman"/>
              </w:rPr>
              <w:commentReference w:id="202"/>
            </w:r>
            <w:r w:rsidRPr="00560ED9">
              <w:rPr>
                <w:rFonts w:ascii="Arial" w:eastAsiaTheme="minorEastAsia" w:hAnsi="Arial" w:cs="Arial"/>
              </w:rPr>
              <w:t xml:space="preserve"> </w:t>
            </w:r>
            <w:r w:rsidR="00865E00" w:rsidRPr="00560ED9">
              <w:rPr>
                <w:rFonts w:ascii="Arial" w:eastAsiaTheme="minorEastAsia" w:hAnsi="Arial" w:cs="Arial"/>
              </w:rPr>
              <w:t xml:space="preserve">cada </w:t>
            </w:r>
            <w:r w:rsidRPr="00560ED9">
              <w:rPr>
                <w:rFonts w:ascii="Arial" w:eastAsiaTheme="minorEastAsia" w:hAnsi="Arial" w:cs="Arial"/>
              </w:rPr>
              <w:t xml:space="preserve">recta vertical corta </w:t>
            </w:r>
            <w:commentRangeStart w:id="203"/>
            <w:r w:rsidRPr="00560ED9">
              <w:rPr>
                <w:rFonts w:ascii="Arial" w:eastAsiaTheme="minorEastAsia" w:hAnsi="Arial" w:cs="Arial"/>
              </w:rPr>
              <w:t>la</w:t>
            </w:r>
            <w:commentRangeEnd w:id="203"/>
            <w:r w:rsidR="00AC553B">
              <w:rPr>
                <w:rStyle w:val="Refdecomentario"/>
                <w:rFonts w:ascii="Calibri" w:eastAsia="Calibri" w:hAnsi="Calibri" w:cs="Times New Roman"/>
              </w:rPr>
              <w:commentReference w:id="203"/>
            </w:r>
            <w:r w:rsidRPr="00560ED9">
              <w:rPr>
                <w:rFonts w:ascii="Arial" w:eastAsiaTheme="minorEastAsia" w:hAnsi="Arial" w:cs="Arial"/>
              </w:rPr>
              <w:t xml:space="preserve"> </w:t>
            </w:r>
            <w:r w:rsidR="00865E00" w:rsidRPr="00560ED9">
              <w:rPr>
                <w:rFonts w:ascii="Arial" w:eastAsiaTheme="minorEastAsia" w:hAnsi="Arial" w:cs="Arial"/>
              </w:rPr>
              <w:t>gráfica</w:t>
            </w:r>
            <w:r w:rsidRPr="00560ED9">
              <w:rPr>
                <w:rFonts w:ascii="Arial" w:eastAsiaTheme="minorEastAsia" w:hAnsi="Arial" w:cs="Arial"/>
              </w:rPr>
              <w:t xml:space="preserve"> </w:t>
            </w:r>
            <w:r w:rsidR="00865E00" w:rsidRPr="00560ED9">
              <w:rPr>
                <w:rFonts w:ascii="Arial" w:eastAsiaTheme="minorEastAsia" w:hAnsi="Arial" w:cs="Arial"/>
              </w:rPr>
              <w:t xml:space="preserve">en un único </w:t>
            </w:r>
            <w:r w:rsidRPr="00560ED9">
              <w:rPr>
                <w:rFonts w:ascii="Arial" w:eastAsiaTheme="minorEastAsia" w:hAnsi="Arial" w:cs="Arial"/>
              </w:rPr>
              <w:t xml:space="preserve">punto, </w:t>
            </w:r>
            <w:commentRangeStart w:id="204"/>
            <w:r w:rsidRPr="00AC553B">
              <w:rPr>
                <w:rFonts w:ascii="Arial" w:eastAsiaTheme="minorEastAsia" w:hAnsi="Arial" w:cs="Arial"/>
                <w:strike/>
              </w:rPr>
              <w:t>si esto sucede</w:t>
            </w:r>
            <w:commentRangeEnd w:id="204"/>
            <w:r w:rsidR="00AC553B" w:rsidRPr="00AC553B">
              <w:rPr>
                <w:rStyle w:val="Refdecomentario"/>
                <w:rFonts w:ascii="Calibri" w:eastAsia="Calibri" w:hAnsi="Calibri" w:cs="Times New Roman"/>
                <w:strike/>
              </w:rPr>
              <w:commentReference w:id="204"/>
            </w:r>
            <w:r w:rsidRPr="00560ED9">
              <w:rPr>
                <w:rFonts w:ascii="Arial" w:eastAsiaTheme="minorEastAsia" w:hAnsi="Arial" w:cs="Arial"/>
              </w:rPr>
              <w:t xml:space="preserve"> la relación es</w:t>
            </w:r>
            <w:r w:rsidR="00865E00" w:rsidRPr="00560ED9">
              <w:rPr>
                <w:rFonts w:ascii="Arial" w:eastAsiaTheme="minorEastAsia" w:hAnsi="Arial" w:cs="Arial"/>
              </w:rPr>
              <w:t xml:space="preserve"> </w:t>
            </w:r>
            <w:r w:rsidRPr="00560ED9">
              <w:rPr>
                <w:rFonts w:ascii="Arial" w:eastAsiaTheme="minorEastAsia" w:hAnsi="Arial" w:cs="Arial"/>
              </w:rPr>
              <w:t>una función</w:t>
            </w:r>
            <w:commentRangeStart w:id="205"/>
            <w:r w:rsidRPr="00560ED9">
              <w:rPr>
                <w:rFonts w:ascii="Arial" w:eastAsiaTheme="minorEastAsia" w:hAnsi="Arial" w:cs="Arial"/>
              </w:rPr>
              <w:t>,</w:t>
            </w:r>
            <w:commentRangeEnd w:id="205"/>
            <w:r w:rsidR="00AC553B">
              <w:rPr>
                <w:rStyle w:val="Refdecomentario"/>
                <w:rFonts w:ascii="Calibri" w:eastAsia="Calibri" w:hAnsi="Calibri" w:cs="Times New Roman"/>
              </w:rPr>
              <w:commentReference w:id="205"/>
            </w:r>
            <w:r w:rsidRPr="00560ED9">
              <w:rPr>
                <w:rFonts w:ascii="Arial" w:eastAsiaTheme="minorEastAsia" w:hAnsi="Arial" w:cs="Arial"/>
              </w:rPr>
              <w:t xml:space="preserve"> en caso de que alguna recta vertical corte </w:t>
            </w:r>
            <w:r w:rsidR="009571A6" w:rsidRPr="00560ED9">
              <w:rPr>
                <w:rFonts w:ascii="Arial" w:eastAsiaTheme="minorEastAsia" w:hAnsi="Arial" w:cs="Arial"/>
              </w:rPr>
              <w:t xml:space="preserve">a la gráfica </w:t>
            </w:r>
            <w:r w:rsidRPr="00560ED9">
              <w:rPr>
                <w:rFonts w:ascii="Arial" w:eastAsiaTheme="minorEastAsia" w:hAnsi="Arial" w:cs="Arial"/>
              </w:rPr>
              <w:t xml:space="preserve">en más de un </w:t>
            </w:r>
            <w:commentRangeStart w:id="206"/>
            <w:r w:rsidRPr="00560ED9">
              <w:rPr>
                <w:rFonts w:ascii="Arial" w:eastAsiaTheme="minorEastAsia" w:hAnsi="Arial" w:cs="Arial"/>
              </w:rPr>
              <w:t>punto</w:t>
            </w:r>
            <w:commentRangeEnd w:id="206"/>
            <w:r w:rsidR="00AC553B">
              <w:rPr>
                <w:rStyle w:val="Refdecomentario"/>
                <w:rFonts w:ascii="Calibri" w:eastAsia="Calibri" w:hAnsi="Calibri" w:cs="Times New Roman"/>
              </w:rPr>
              <w:commentReference w:id="206"/>
            </w:r>
            <w:r w:rsidRPr="00560ED9">
              <w:rPr>
                <w:rFonts w:ascii="Arial" w:eastAsiaTheme="minorEastAsia" w:hAnsi="Arial" w:cs="Arial"/>
              </w:rPr>
              <w:t xml:space="preserve"> la relación no es </w:t>
            </w:r>
            <w:r w:rsidR="009571A6" w:rsidRPr="00F82662">
              <w:rPr>
                <w:rFonts w:ascii="Arial" w:eastAsiaTheme="minorEastAsia" w:hAnsi="Arial" w:cs="Arial"/>
                <w:strike/>
              </w:rPr>
              <w:t>una</w:t>
            </w:r>
            <w:r w:rsidR="009571A6" w:rsidRPr="00560ED9">
              <w:rPr>
                <w:rFonts w:ascii="Arial" w:eastAsiaTheme="minorEastAsia" w:hAnsi="Arial" w:cs="Arial"/>
              </w:rPr>
              <w:t xml:space="preserve"> </w:t>
            </w:r>
            <w:r w:rsidRPr="00560ED9">
              <w:rPr>
                <w:rFonts w:ascii="Arial" w:eastAsiaTheme="minorEastAsia" w:hAnsi="Arial" w:cs="Arial"/>
              </w:rPr>
              <w:t>función.</w:t>
            </w:r>
          </w:p>
        </w:tc>
      </w:tr>
    </w:tbl>
    <w:p w14:paraId="67D4022D" w14:textId="77777777" w:rsidR="006C5E9C" w:rsidRPr="00560ED9" w:rsidRDefault="006C5E9C" w:rsidP="002E64CD">
      <w:pPr>
        <w:tabs>
          <w:tab w:val="right" w:pos="8498"/>
        </w:tabs>
        <w:spacing w:after="0"/>
        <w:jc w:val="both"/>
        <w:rPr>
          <w:rFonts w:ascii="Arial" w:eastAsiaTheme="minorEastAsia" w:hAnsi="Arial" w:cs="Arial"/>
        </w:rPr>
      </w:pPr>
    </w:p>
    <w:p w14:paraId="2DBA88BD" w14:textId="6A0FBA40" w:rsidR="002B5EA2" w:rsidRPr="00560ED9" w:rsidRDefault="006C5E9C" w:rsidP="002E64CD">
      <w:pPr>
        <w:tabs>
          <w:tab w:val="right" w:pos="8498"/>
        </w:tabs>
        <w:spacing w:after="0"/>
        <w:jc w:val="both"/>
        <w:rPr>
          <w:rFonts w:ascii="Arial" w:eastAsiaTheme="minorEastAsia" w:hAnsi="Arial" w:cs="Arial"/>
        </w:rPr>
      </w:pPr>
      <w:r w:rsidRPr="00560ED9">
        <w:rPr>
          <w:rFonts w:ascii="Arial" w:eastAsiaTheme="minorEastAsia" w:hAnsi="Arial" w:cs="Arial"/>
          <w:b/>
        </w:rPr>
        <w:t>E</w:t>
      </w:r>
      <w:r w:rsidR="00475DE8">
        <w:rPr>
          <w:rFonts w:ascii="Arial" w:eastAsiaTheme="minorEastAsia" w:hAnsi="Arial" w:cs="Arial"/>
          <w:b/>
        </w:rPr>
        <w:t>n el</w:t>
      </w:r>
      <w:r w:rsidRPr="00560ED9">
        <w:rPr>
          <w:rFonts w:ascii="Arial" w:eastAsiaTheme="minorEastAsia" w:hAnsi="Arial" w:cs="Arial"/>
          <w:b/>
        </w:rPr>
        <w:t xml:space="preserve"> ejemplo 5</w:t>
      </w:r>
      <w:commentRangeStart w:id="207"/>
      <w:r w:rsidRPr="00560ED9">
        <w:rPr>
          <w:rFonts w:ascii="Arial" w:eastAsiaTheme="minorEastAsia" w:hAnsi="Arial" w:cs="Arial"/>
          <w:b/>
        </w:rPr>
        <w:t>,</w:t>
      </w:r>
      <w:commentRangeEnd w:id="207"/>
      <w:r w:rsidR="00271D60">
        <w:rPr>
          <w:rStyle w:val="Refdecomentario"/>
          <w:rFonts w:ascii="Calibri" w:eastAsia="Calibri" w:hAnsi="Calibri" w:cs="Times New Roman"/>
          <w:lang w:val="es-MX"/>
        </w:rPr>
        <w:commentReference w:id="207"/>
      </w:r>
      <w:r w:rsidRPr="00560ED9">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a,b</m:t>
                </m:r>
              </m:e>
            </m:d>
            <m:r>
              <m:rPr>
                <m:scr m:val="double-struck"/>
              </m:rPr>
              <w:rPr>
                <w:rFonts w:ascii="Cambria Math" w:eastAsiaTheme="minorEastAsia" w:hAnsi="Cambria Math" w:cs="Arial"/>
              </w:rPr>
              <m:t>∈R×R</m:t>
            </m:r>
          </m:e>
        </m:d>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b</m:t>
            </m:r>
          </m:e>
          <m:sup>
            <m:r>
              <w:rPr>
                <w:rFonts w:ascii="Cambria Math" w:eastAsiaTheme="minorEastAsia" w:hAnsi="Cambria Math" w:cs="Arial"/>
              </w:rPr>
              <m:t>2</m:t>
            </m:r>
          </m:sup>
        </m:sSup>
        <m:r>
          <w:rPr>
            <w:rFonts w:ascii="Cambria Math" w:eastAsiaTheme="minorEastAsia" w:hAnsi="Cambria Math" w:cs="Arial"/>
          </w:rPr>
          <m:t>=1</m:t>
        </m:r>
        <m:r>
          <m:rPr>
            <m:sty m:val="p"/>
          </m:rPr>
          <w:rPr>
            <w:rFonts w:ascii="Cambria Math" w:eastAsiaTheme="minorEastAsia" w:hAnsi="Cambria Math" w:cs="Arial"/>
          </w:rPr>
          <m:t>}</m:t>
        </m:r>
      </m:oMath>
      <w:r w:rsidR="000112B9" w:rsidRPr="00560ED9">
        <w:rPr>
          <w:rFonts w:ascii="Arial" w:eastAsiaTheme="minorEastAsia" w:hAnsi="Arial" w:cs="Arial"/>
          <w:b/>
        </w:rPr>
        <w:t xml:space="preserve"> no</w:t>
      </w:r>
      <w:r w:rsidRPr="00560ED9">
        <w:rPr>
          <w:rFonts w:ascii="Arial" w:eastAsiaTheme="minorEastAsia" w:hAnsi="Arial" w:cs="Arial"/>
        </w:rPr>
        <w:t xml:space="preserve"> es </w:t>
      </w:r>
      <w:r w:rsidRPr="00271D60">
        <w:rPr>
          <w:rFonts w:ascii="Arial" w:eastAsiaTheme="minorEastAsia" w:hAnsi="Arial" w:cs="Arial"/>
          <w:strike/>
        </w:rPr>
        <w:t>una</w:t>
      </w:r>
      <w:r w:rsidRPr="00560ED9">
        <w:rPr>
          <w:rFonts w:ascii="Arial" w:eastAsiaTheme="minorEastAsia" w:hAnsi="Arial" w:cs="Arial"/>
        </w:rPr>
        <w:t xml:space="preserve"> función.</w:t>
      </w:r>
    </w:p>
    <w:p w14:paraId="254ED933" w14:textId="77777777" w:rsidR="00637CCD" w:rsidRPr="00560ED9" w:rsidRDefault="00637CCD" w:rsidP="002E64C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0F1D48E5" w14:textId="77777777" w:rsidTr="006C5E9C">
        <w:tc>
          <w:tcPr>
            <w:tcW w:w="9054" w:type="dxa"/>
            <w:gridSpan w:val="2"/>
            <w:shd w:val="clear" w:color="auto" w:fill="0D0D0D" w:themeFill="text1" w:themeFillTint="F2"/>
          </w:tcPr>
          <w:p w14:paraId="1D84EA4D"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AA9CA78" w14:textId="77777777" w:rsidTr="006C5E9C">
        <w:tc>
          <w:tcPr>
            <w:tcW w:w="1384" w:type="dxa"/>
          </w:tcPr>
          <w:p w14:paraId="71822027"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8186364" w14:textId="4D5246CD"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8</w:t>
            </w:r>
          </w:p>
        </w:tc>
      </w:tr>
      <w:tr w:rsidR="006C5E9C" w:rsidRPr="00560ED9" w14:paraId="1B7D8E38" w14:textId="77777777" w:rsidTr="006C5E9C">
        <w:tc>
          <w:tcPr>
            <w:tcW w:w="1384" w:type="dxa"/>
          </w:tcPr>
          <w:p w14:paraId="6EC940F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9CD7E93" w14:textId="41FD19AA" w:rsidR="006C5E9C" w:rsidRPr="00560ED9" w:rsidRDefault="006C5E9C" w:rsidP="006C5E9C">
            <w:pPr>
              <w:rPr>
                <w:rFonts w:ascii="Arial" w:hAnsi="Arial" w:cs="Arial"/>
                <w:color w:val="000000"/>
              </w:rPr>
            </w:pPr>
            <w:r w:rsidRPr="00560ED9">
              <w:rPr>
                <w:rFonts w:ascii="Arial" w:hAnsi="Arial" w:cs="Arial"/>
                <w:color w:val="000000"/>
              </w:rPr>
              <w:t>Prueba de la recta ver</w:t>
            </w:r>
            <w:r w:rsidR="00E900B8" w:rsidRPr="00560ED9">
              <w:rPr>
                <w:rFonts w:ascii="Arial" w:hAnsi="Arial" w:cs="Arial"/>
                <w:color w:val="000000"/>
              </w:rPr>
              <w:t>t</w:t>
            </w:r>
            <w:r w:rsidRPr="00560ED9">
              <w:rPr>
                <w:rFonts w:ascii="Arial" w:hAnsi="Arial" w:cs="Arial"/>
                <w:color w:val="000000"/>
              </w:rPr>
              <w:t>ical para la relación del ejemplo 5.</w:t>
            </w:r>
          </w:p>
        </w:tc>
      </w:tr>
      <w:tr w:rsidR="006C5E9C" w:rsidRPr="00560ED9" w14:paraId="7CD34C15" w14:textId="77777777" w:rsidTr="006C5E9C">
        <w:tc>
          <w:tcPr>
            <w:tcW w:w="1384" w:type="dxa"/>
          </w:tcPr>
          <w:p w14:paraId="3AC5B2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D597B12" w14:textId="53A954E0" w:rsidR="006C5E9C" w:rsidRPr="00560ED9" w:rsidRDefault="006C5E9C" w:rsidP="006C5E9C">
            <w:pPr>
              <w:rPr>
                <w:rFonts w:ascii="Arial" w:hAnsi="Arial" w:cs="Arial"/>
                <w:color w:val="000000"/>
              </w:rPr>
            </w:pPr>
            <w:r w:rsidRPr="00560ED9">
              <w:rPr>
                <w:rFonts w:ascii="Arial" w:eastAsiaTheme="minorEastAsia" w:hAnsi="Arial" w:cs="Arial"/>
                <w:b/>
                <w:noProof/>
                <w:lang w:val="es-CO" w:eastAsia="es-CO"/>
              </w:rPr>
              <w:drawing>
                <wp:inline distT="0" distB="0" distL="0" distR="0" wp14:anchorId="1A1BDA3A" wp14:editId="095D3D7B">
                  <wp:extent cx="1941576" cy="1674876"/>
                  <wp:effectExtent l="0" t="0" r="0" b="1905"/>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6EADD510" w14:textId="77777777" w:rsidTr="006C5E9C">
        <w:tc>
          <w:tcPr>
            <w:tcW w:w="1384" w:type="dxa"/>
          </w:tcPr>
          <w:p w14:paraId="511ACD12"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2920E995" w14:textId="06069EDC" w:rsidR="006C5E9C" w:rsidRPr="00560ED9" w:rsidRDefault="00192F42" w:rsidP="00192F42">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006C5E9C" w:rsidRPr="00560ED9">
              <w:rPr>
                <w:rFonts w:ascii="Arial" w:eastAsiaTheme="minorEastAsia" w:hAnsi="Arial" w:cs="Arial"/>
              </w:rPr>
              <w:t>a  recta corta</w:t>
            </w:r>
            <w:r w:rsidR="00CC4789">
              <w:rPr>
                <w:rFonts w:ascii="Arial" w:eastAsiaTheme="minorEastAsia" w:hAnsi="Arial" w:cs="Arial"/>
              </w:rPr>
              <w:t xml:space="preserve"> a </w:t>
            </w:r>
            <w:r w:rsidR="006C5E9C" w:rsidRPr="00560ED9">
              <w:rPr>
                <w:rFonts w:ascii="Arial" w:eastAsiaTheme="minorEastAsia" w:hAnsi="Arial" w:cs="Arial"/>
              </w:rPr>
              <w:t>la circunferencia en más de un punto</w:t>
            </w:r>
            <w:commentRangeStart w:id="208"/>
            <w:r w:rsidR="0084434C" w:rsidRPr="00560ED9">
              <w:rPr>
                <w:rFonts w:ascii="Arial" w:eastAsiaTheme="minorEastAsia" w:hAnsi="Arial" w:cs="Arial"/>
              </w:rPr>
              <w:t>, por lo tanto</w:t>
            </w:r>
            <w:commentRangeEnd w:id="208"/>
            <w:r w:rsidR="00F82662">
              <w:rPr>
                <w:rStyle w:val="Refdecomentario"/>
                <w:rFonts w:ascii="Calibri" w:eastAsia="Calibri" w:hAnsi="Calibri" w:cs="Times New Roman"/>
              </w:rPr>
              <w:commentReference w:id="208"/>
            </w:r>
            <w:r w:rsidR="0084434C" w:rsidRPr="00560ED9">
              <w:rPr>
                <w:rFonts w:ascii="Arial" w:eastAsiaTheme="minorEastAsia" w:hAnsi="Arial" w:cs="Arial"/>
              </w:rPr>
              <w:t xml:space="preserve"> </w:t>
            </w:r>
            <w:r w:rsidR="0084434C" w:rsidRPr="00560ED9">
              <w:rPr>
                <w:rFonts w:ascii="Arial" w:eastAsiaTheme="minorEastAsia" w:hAnsi="Arial" w:cs="Arial"/>
                <w:i/>
              </w:rPr>
              <w:t>R</w:t>
            </w:r>
            <w:r w:rsidR="0084434C" w:rsidRPr="00560ED9">
              <w:rPr>
                <w:rFonts w:ascii="Arial" w:eastAsiaTheme="minorEastAsia" w:hAnsi="Arial" w:cs="Arial"/>
              </w:rPr>
              <w:t xml:space="preserve"> no es función</w:t>
            </w:r>
            <w:commentRangeStart w:id="209"/>
            <w:r w:rsidR="0084434C" w:rsidRPr="00560ED9">
              <w:rPr>
                <w:rFonts w:ascii="Arial" w:eastAsiaTheme="minorEastAsia" w:hAnsi="Arial" w:cs="Arial"/>
              </w:rPr>
              <w:t>.</w:t>
            </w:r>
            <w:commentRangeEnd w:id="209"/>
            <w:r w:rsidR="00F82662">
              <w:rPr>
                <w:rStyle w:val="Refdecomentario"/>
                <w:rFonts w:ascii="Calibri" w:eastAsia="Calibri" w:hAnsi="Calibri" w:cs="Times New Roman"/>
              </w:rPr>
              <w:commentReference w:id="209"/>
            </w:r>
            <w:r w:rsidR="0084434C" w:rsidRPr="00560ED9">
              <w:rPr>
                <w:rFonts w:ascii="Arial" w:eastAsiaTheme="minorEastAsia" w:hAnsi="Arial" w:cs="Arial"/>
              </w:rPr>
              <w:t xml:space="preserve"> </w:t>
            </w:r>
          </w:p>
        </w:tc>
      </w:tr>
    </w:tbl>
    <w:p w14:paraId="3071EC59" w14:textId="77777777" w:rsidR="006C5E9C" w:rsidRPr="00560ED9" w:rsidRDefault="006C5E9C" w:rsidP="002E64CD">
      <w:pPr>
        <w:tabs>
          <w:tab w:val="right" w:pos="8498"/>
        </w:tabs>
        <w:spacing w:after="0"/>
        <w:jc w:val="both"/>
        <w:rPr>
          <w:rFonts w:ascii="Arial" w:eastAsiaTheme="minorEastAsia" w:hAnsi="Arial" w:cs="Arial"/>
        </w:rPr>
      </w:pPr>
    </w:p>
    <w:p w14:paraId="4541EF49" w14:textId="10900411" w:rsidR="00C25B5D" w:rsidRPr="00560ED9" w:rsidRDefault="00475DE8" w:rsidP="00C25B5D">
      <w:pPr>
        <w:tabs>
          <w:tab w:val="right" w:pos="8498"/>
        </w:tabs>
        <w:spacing w:after="0"/>
        <w:jc w:val="both"/>
        <w:rPr>
          <w:rFonts w:ascii="Arial" w:eastAsiaTheme="minorEastAsia" w:hAnsi="Arial" w:cs="Arial"/>
          <w:b/>
        </w:rPr>
      </w:pPr>
      <w:r>
        <w:rPr>
          <w:rFonts w:ascii="Arial" w:eastAsiaTheme="minorEastAsia" w:hAnsi="Arial" w:cs="Arial"/>
          <w:b/>
        </w:rPr>
        <w:t>En e</w:t>
      </w:r>
      <w:r w:rsidR="006C5E9C" w:rsidRPr="00560ED9">
        <w:rPr>
          <w:rFonts w:ascii="Arial" w:eastAsiaTheme="minorEastAsia" w:hAnsi="Arial" w:cs="Arial"/>
          <w:b/>
        </w:rPr>
        <w:t>l ejemplo 6</w:t>
      </w:r>
      <w:commentRangeStart w:id="210"/>
      <w:r w:rsidR="006C5E9C" w:rsidRPr="00560ED9">
        <w:rPr>
          <w:rFonts w:ascii="Arial" w:eastAsiaTheme="minorEastAsia" w:hAnsi="Arial" w:cs="Arial"/>
          <w:b/>
        </w:rPr>
        <w:t>,</w:t>
      </w:r>
      <w:commentRangeEnd w:id="210"/>
      <w:r w:rsidR="003D5CD4">
        <w:rPr>
          <w:rStyle w:val="Refdecomentario"/>
          <w:rFonts w:ascii="Calibri" w:eastAsia="Calibri" w:hAnsi="Calibri" w:cs="Times New Roman"/>
          <w:lang w:val="es-MX"/>
        </w:rPr>
        <w:commentReference w:id="210"/>
      </w:r>
      <w:r w:rsidR="006C5E9C" w:rsidRPr="00560ED9">
        <w:rPr>
          <w:rFonts w:ascii="Arial" w:eastAsiaTheme="minorEastAsia" w:hAnsi="Arial" w:cs="Arial"/>
          <w:b/>
        </w:rPr>
        <w:t xml:space="preserve"> </w:t>
      </w:r>
      <m:oMath>
        <m:r>
          <w:rPr>
            <w:rFonts w:ascii="Cambria Math" w:eastAsiaTheme="minorEastAsia" w:hAnsi="Cambria Math" w:cs="Arial"/>
          </w:rPr>
          <m:t>R=</m:t>
        </m:r>
        <m:d>
          <m:dPr>
            <m:begChr m:val="{"/>
            <m:endChr m:val="|"/>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x,y</m:t>
                </m:r>
              </m:e>
            </m:d>
            <m:r>
              <m:rPr>
                <m:scr m:val="double-struck"/>
              </m:rPr>
              <w:rPr>
                <w:rFonts w:ascii="Cambria Math" w:eastAsiaTheme="minorEastAsia" w:hAnsi="Cambria Math" w:cs="Arial"/>
              </w:rPr>
              <m:t>∈R×R</m:t>
            </m:r>
          </m:e>
        </m:d>
        <m:r>
          <w:rPr>
            <w:rFonts w:ascii="Cambria Math" w:eastAsiaTheme="minorEastAsia" w:hAnsi="Cambria Math" w:cs="Arial"/>
          </w:rPr>
          <m:t xml:space="preserve"> x-y+1&lt;3</m:t>
        </m:r>
        <m:r>
          <m:rPr>
            <m:sty m:val="p"/>
          </m:rPr>
          <w:rPr>
            <w:rFonts w:ascii="Cambria Math" w:eastAsiaTheme="minorEastAsia" w:hAnsi="Cambria Math" w:cs="Arial"/>
          </w:rPr>
          <m:t>}</m:t>
        </m:r>
      </m:oMath>
      <w:r w:rsidR="005C1F2F" w:rsidRPr="00560ED9">
        <w:rPr>
          <w:rFonts w:ascii="Arial" w:eastAsiaTheme="minorEastAsia" w:hAnsi="Arial" w:cs="Arial"/>
          <w:b/>
        </w:rPr>
        <w:t xml:space="preserve"> n</w:t>
      </w:r>
      <w:r w:rsidR="006C5E9C" w:rsidRPr="00560ED9">
        <w:rPr>
          <w:rFonts w:ascii="Arial" w:eastAsiaTheme="minorEastAsia" w:hAnsi="Arial" w:cs="Arial"/>
          <w:b/>
        </w:rPr>
        <w:t xml:space="preserve">o </w:t>
      </w:r>
      <w:r w:rsidR="006C5E9C" w:rsidRPr="00560ED9">
        <w:rPr>
          <w:rFonts w:ascii="Arial" w:eastAsiaTheme="minorEastAsia" w:hAnsi="Arial" w:cs="Arial"/>
        </w:rPr>
        <w:t>es función</w:t>
      </w:r>
      <w:r w:rsidR="00C25B5D" w:rsidRPr="00560ED9">
        <w:rPr>
          <w:rFonts w:ascii="Arial" w:eastAsiaTheme="minorEastAsia" w:hAnsi="Arial" w:cs="Arial"/>
        </w:rPr>
        <w:t>.</w:t>
      </w:r>
    </w:p>
    <w:p w14:paraId="0D859FAF" w14:textId="77777777" w:rsidR="00C25B5D" w:rsidRPr="00560ED9" w:rsidRDefault="00C25B5D"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7A6B670D" w14:textId="77777777" w:rsidTr="006C5E9C">
        <w:tc>
          <w:tcPr>
            <w:tcW w:w="9054" w:type="dxa"/>
            <w:gridSpan w:val="2"/>
            <w:shd w:val="clear" w:color="auto" w:fill="0D0D0D" w:themeFill="text1" w:themeFillTint="F2"/>
          </w:tcPr>
          <w:p w14:paraId="2917357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20F3DAF" w14:textId="77777777" w:rsidTr="006C5E9C">
        <w:tc>
          <w:tcPr>
            <w:tcW w:w="1384" w:type="dxa"/>
          </w:tcPr>
          <w:p w14:paraId="055D66D8"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B3F2F87" w14:textId="6872FD2A" w:rsidR="006C5E9C" w:rsidRPr="00560ED9" w:rsidRDefault="006C5E9C" w:rsidP="006C5E9C">
            <w:pPr>
              <w:rPr>
                <w:rFonts w:ascii="Arial" w:hAnsi="Arial" w:cs="Arial"/>
                <w:b/>
                <w:color w:val="000000"/>
                <w:sz w:val="18"/>
                <w:szCs w:val="18"/>
              </w:rPr>
            </w:pPr>
            <w:r w:rsidRPr="00560ED9">
              <w:rPr>
                <w:rFonts w:ascii="Arial" w:hAnsi="Arial" w:cs="Arial"/>
                <w:color w:val="000000"/>
              </w:rPr>
              <w:t>MA_11_02_IMG1</w:t>
            </w:r>
            <w:r w:rsidR="00703ADD" w:rsidRPr="00560ED9">
              <w:rPr>
                <w:rFonts w:ascii="Arial" w:hAnsi="Arial" w:cs="Arial"/>
                <w:color w:val="000000"/>
              </w:rPr>
              <w:t>9</w:t>
            </w:r>
          </w:p>
        </w:tc>
      </w:tr>
      <w:tr w:rsidR="006C5E9C" w:rsidRPr="00560ED9" w14:paraId="7B3671AB" w14:textId="77777777" w:rsidTr="006C5E9C">
        <w:tc>
          <w:tcPr>
            <w:tcW w:w="1384" w:type="dxa"/>
          </w:tcPr>
          <w:p w14:paraId="4DBE554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19DAD552" w14:textId="6A3B365C"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 para la relación del ejemplo 6.</w:t>
            </w:r>
          </w:p>
        </w:tc>
      </w:tr>
      <w:tr w:rsidR="006C5E9C" w:rsidRPr="00560ED9" w14:paraId="70263763" w14:textId="77777777" w:rsidTr="006C5E9C">
        <w:tc>
          <w:tcPr>
            <w:tcW w:w="1384" w:type="dxa"/>
          </w:tcPr>
          <w:p w14:paraId="72B3A6E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115E605" w14:textId="73FBF300"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23A64BC6" wp14:editId="3DB5BFAD">
                  <wp:extent cx="1941576" cy="1674876"/>
                  <wp:effectExtent l="0" t="0" r="0" b="1905"/>
                  <wp:docPr id="1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0842563A" w14:textId="77777777" w:rsidTr="006C5E9C">
        <w:tc>
          <w:tcPr>
            <w:tcW w:w="1384" w:type="dxa"/>
          </w:tcPr>
          <w:p w14:paraId="0527CEA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632E74C3" w14:textId="46112A90" w:rsidR="006C5E9C" w:rsidRPr="00560ED9" w:rsidRDefault="00192F42" w:rsidP="00192F42">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6, la recta corta la región sombreada en más de un punto</w:t>
            </w:r>
            <w:commentRangeStart w:id="211"/>
            <w:r>
              <w:rPr>
                <w:rFonts w:ascii="Arial" w:hAnsi="Arial" w:cs="Arial"/>
                <w:color w:val="000000"/>
              </w:rPr>
              <w:t xml:space="preserve">, por lo tanto </w:t>
            </w:r>
            <w:r w:rsidRPr="00192F42">
              <w:rPr>
                <w:rFonts w:ascii="Arial" w:hAnsi="Arial" w:cs="Arial"/>
                <w:b/>
                <w:color w:val="000000"/>
              </w:rPr>
              <w:t>R</w:t>
            </w:r>
            <w:r>
              <w:rPr>
                <w:rFonts w:ascii="Arial" w:hAnsi="Arial" w:cs="Arial"/>
                <w:color w:val="000000"/>
              </w:rPr>
              <w:t xml:space="preserve"> </w:t>
            </w:r>
            <w:commentRangeEnd w:id="211"/>
            <w:r w:rsidR="0031529F">
              <w:rPr>
                <w:rStyle w:val="Refdecomentario"/>
                <w:rFonts w:ascii="Calibri" w:eastAsia="Calibri" w:hAnsi="Calibri" w:cs="Times New Roman"/>
              </w:rPr>
              <w:commentReference w:id="211"/>
            </w:r>
            <w:r>
              <w:rPr>
                <w:rFonts w:ascii="Arial" w:hAnsi="Arial" w:cs="Arial"/>
                <w:color w:val="000000"/>
              </w:rPr>
              <w:t xml:space="preserve">no es función. </w:t>
            </w:r>
          </w:p>
        </w:tc>
      </w:tr>
    </w:tbl>
    <w:p w14:paraId="1EEFEACC" w14:textId="77777777" w:rsidR="00147107" w:rsidRPr="00560ED9" w:rsidRDefault="00147107" w:rsidP="002E64CD">
      <w:pPr>
        <w:tabs>
          <w:tab w:val="right" w:pos="8498"/>
        </w:tabs>
        <w:spacing w:after="0"/>
        <w:jc w:val="both"/>
        <w:rPr>
          <w:rFonts w:ascii="Arial" w:eastAsiaTheme="minorEastAsia" w:hAnsi="Arial" w:cs="Arial"/>
        </w:rPr>
      </w:pPr>
    </w:p>
    <w:p w14:paraId="325B6A92" w14:textId="185434AA" w:rsidR="00C25B5D" w:rsidRPr="00560ED9" w:rsidRDefault="006C5E9C" w:rsidP="00C25B5D">
      <w:pPr>
        <w:tabs>
          <w:tab w:val="right" w:pos="8498"/>
        </w:tabs>
        <w:spacing w:after="0"/>
        <w:jc w:val="both"/>
        <w:rPr>
          <w:rFonts w:ascii="Arial" w:eastAsiaTheme="minorEastAsia" w:hAnsi="Arial" w:cs="Arial"/>
        </w:rPr>
      </w:pPr>
      <w:r w:rsidRPr="00560ED9">
        <w:rPr>
          <w:rFonts w:ascii="Arial" w:eastAsiaTheme="minorEastAsia" w:hAnsi="Arial" w:cs="Arial"/>
          <w:b/>
        </w:rPr>
        <w:t>El ejemplo 7</w:t>
      </w:r>
      <w:commentRangeStart w:id="212"/>
      <w:r w:rsidRPr="00560ED9">
        <w:rPr>
          <w:rFonts w:ascii="Arial" w:eastAsiaTheme="minorEastAsia" w:hAnsi="Arial" w:cs="Arial"/>
          <w:b/>
        </w:rPr>
        <w:t>,</w:t>
      </w:r>
      <w:commentRangeEnd w:id="212"/>
      <w:r w:rsidR="003D5CD4">
        <w:rPr>
          <w:rStyle w:val="Refdecomentario"/>
          <w:rFonts w:ascii="Calibri" w:eastAsia="Calibri" w:hAnsi="Calibri" w:cs="Times New Roman"/>
          <w:lang w:val="es-MX"/>
        </w:rPr>
        <w:commentReference w:id="212"/>
      </w:r>
      <w:r w:rsidRPr="00560ED9">
        <w:rPr>
          <w:rFonts w:ascii="Arial" w:eastAsiaTheme="minorEastAsia" w:hAnsi="Arial" w:cs="Arial"/>
          <w:b/>
        </w:rPr>
        <w:t xml:space="preserve"> </w:t>
      </w:r>
      <m:oMath>
        <m:r>
          <w:rPr>
            <w:rFonts w:ascii="Cambria Math" w:hAnsi="Cambria Math" w:cs="Arial"/>
          </w:rPr>
          <m:t>R=</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x,y</m:t>
                </m:r>
              </m:e>
            </m:d>
            <m:r>
              <m:rPr>
                <m:scr m:val="double-struck"/>
              </m:rPr>
              <w:rPr>
                <w:rFonts w:ascii="Cambria Math" w:hAnsi="Cambria Math" w:cs="Arial"/>
              </w:rPr>
              <m:t xml:space="preserve">∈R×R </m:t>
            </m:r>
          </m:e>
        </m:d>
        <m:r>
          <w:rPr>
            <w:rFonts w:ascii="Cambria Math" w:hAnsi="Cambria Math" w:cs="Arial"/>
          </w:rPr>
          <m:t>y=</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 xml:space="preserve">+4x+1} </m:t>
        </m:r>
      </m:oMath>
      <w:r w:rsidRPr="00560ED9">
        <w:rPr>
          <w:rFonts w:ascii="Arial" w:eastAsiaTheme="minorEastAsia" w:hAnsi="Arial" w:cs="Arial"/>
          <w:b/>
        </w:rPr>
        <w:t xml:space="preserve"> </w:t>
      </w:r>
      <w:r w:rsidRPr="00560ED9">
        <w:rPr>
          <w:rFonts w:ascii="Arial" w:eastAsiaTheme="minorEastAsia" w:hAnsi="Arial" w:cs="Arial"/>
        </w:rPr>
        <w:t>es función.</w:t>
      </w:r>
    </w:p>
    <w:p w14:paraId="575F323A" w14:textId="77777777" w:rsidR="006C5E9C" w:rsidRPr="00560ED9" w:rsidRDefault="006C5E9C" w:rsidP="00C25B5D">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1ADB353C" w14:textId="77777777" w:rsidTr="006C5E9C">
        <w:tc>
          <w:tcPr>
            <w:tcW w:w="9054" w:type="dxa"/>
            <w:gridSpan w:val="2"/>
            <w:shd w:val="clear" w:color="auto" w:fill="0D0D0D" w:themeFill="text1" w:themeFillTint="F2"/>
          </w:tcPr>
          <w:p w14:paraId="586E4F0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74187044" w14:textId="77777777" w:rsidTr="006C5E9C">
        <w:tc>
          <w:tcPr>
            <w:tcW w:w="1384" w:type="dxa"/>
          </w:tcPr>
          <w:p w14:paraId="66960946"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4EEB167" w14:textId="737D7C47" w:rsidR="006C5E9C" w:rsidRPr="00560ED9" w:rsidRDefault="006C5E9C" w:rsidP="006C5E9C">
            <w:pPr>
              <w:rPr>
                <w:rFonts w:ascii="Arial" w:hAnsi="Arial" w:cs="Arial"/>
                <w:b/>
                <w:color w:val="000000"/>
                <w:sz w:val="18"/>
                <w:szCs w:val="18"/>
              </w:rPr>
            </w:pPr>
            <w:r w:rsidRPr="00560ED9">
              <w:rPr>
                <w:rFonts w:ascii="Arial" w:hAnsi="Arial" w:cs="Arial"/>
                <w:color w:val="000000"/>
              </w:rPr>
              <w:t>MA_11_02_IMG</w:t>
            </w:r>
            <w:r w:rsidR="00703ADD" w:rsidRPr="00560ED9">
              <w:rPr>
                <w:rFonts w:ascii="Arial" w:hAnsi="Arial" w:cs="Arial"/>
                <w:color w:val="000000"/>
              </w:rPr>
              <w:t>20</w:t>
            </w:r>
          </w:p>
        </w:tc>
      </w:tr>
      <w:tr w:rsidR="006C5E9C" w:rsidRPr="00560ED9" w14:paraId="3851C3F5" w14:textId="77777777" w:rsidTr="006C5E9C">
        <w:tc>
          <w:tcPr>
            <w:tcW w:w="1384" w:type="dxa"/>
          </w:tcPr>
          <w:p w14:paraId="6897D537"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23DB8A34" w14:textId="0F6F7E07" w:rsidR="006C5E9C" w:rsidRPr="00560ED9" w:rsidRDefault="006C5E9C" w:rsidP="006C5E9C">
            <w:pPr>
              <w:rPr>
                <w:rFonts w:ascii="Arial" w:hAnsi="Arial" w:cs="Arial"/>
                <w:color w:val="000000"/>
              </w:rPr>
            </w:pPr>
            <w:r w:rsidRPr="00560ED9">
              <w:rPr>
                <w:rFonts w:ascii="Arial" w:hAnsi="Arial" w:cs="Arial"/>
                <w:color w:val="000000"/>
              </w:rPr>
              <w:t>Prueba de la recta ver</w:t>
            </w:r>
            <w:r w:rsidR="005C1F2F" w:rsidRPr="00560ED9">
              <w:rPr>
                <w:rFonts w:ascii="Arial" w:hAnsi="Arial" w:cs="Arial"/>
                <w:color w:val="000000"/>
              </w:rPr>
              <w:t>t</w:t>
            </w:r>
            <w:r w:rsidRPr="00560ED9">
              <w:rPr>
                <w:rFonts w:ascii="Arial" w:hAnsi="Arial" w:cs="Arial"/>
                <w:color w:val="000000"/>
              </w:rPr>
              <w:t>ical para la relación del ejemplo 7</w:t>
            </w:r>
            <w:commentRangeStart w:id="213"/>
            <w:r w:rsidRPr="00560ED9">
              <w:rPr>
                <w:rFonts w:ascii="Arial" w:hAnsi="Arial" w:cs="Arial"/>
                <w:color w:val="000000"/>
              </w:rPr>
              <w:t>.</w:t>
            </w:r>
            <w:commentRangeEnd w:id="213"/>
            <w:r w:rsidR="003D5CD4">
              <w:rPr>
                <w:rStyle w:val="Refdecomentario"/>
                <w:rFonts w:ascii="Calibri" w:eastAsia="Calibri" w:hAnsi="Calibri" w:cs="Times New Roman"/>
              </w:rPr>
              <w:commentReference w:id="213"/>
            </w:r>
          </w:p>
        </w:tc>
      </w:tr>
      <w:tr w:rsidR="006C5E9C" w:rsidRPr="00560ED9" w14:paraId="69219DBF" w14:textId="77777777" w:rsidTr="006C5E9C">
        <w:tc>
          <w:tcPr>
            <w:tcW w:w="1384" w:type="dxa"/>
          </w:tcPr>
          <w:p w14:paraId="33D76A64"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A1956BE" w14:textId="2D1F0D5C"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4A3CA049" wp14:editId="1B5055E5">
                  <wp:extent cx="1941576" cy="1674876"/>
                  <wp:effectExtent l="0" t="0" r="0" b="1905"/>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166E9ACC" w14:textId="77777777" w:rsidTr="006C5E9C">
        <w:tc>
          <w:tcPr>
            <w:tcW w:w="1384" w:type="dxa"/>
          </w:tcPr>
          <w:p w14:paraId="49ADA9B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16EF6DB7" w14:textId="3AB1E491" w:rsidR="006C5E9C" w:rsidRPr="00560ED9" w:rsidRDefault="00192F42" w:rsidP="006C5E9C">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7, n</w:t>
            </w:r>
            <w:r w:rsidR="006C5E9C" w:rsidRPr="00560ED9">
              <w:rPr>
                <w:rFonts w:ascii="Arial" w:eastAsiaTheme="minorEastAsia" w:hAnsi="Arial" w:cs="Arial"/>
              </w:rPr>
              <w:t>inguna recta corta</w:t>
            </w:r>
            <w:r>
              <w:rPr>
                <w:rFonts w:ascii="Arial" w:eastAsiaTheme="minorEastAsia" w:hAnsi="Arial" w:cs="Arial"/>
              </w:rPr>
              <w:t xml:space="preserve"> a la parábola en más de un punto</w:t>
            </w:r>
            <w:commentRangeStart w:id="214"/>
            <w:r>
              <w:rPr>
                <w:rFonts w:ascii="Arial" w:eastAsiaTheme="minorEastAsia" w:hAnsi="Arial" w:cs="Arial"/>
              </w:rPr>
              <w:t>, por lo tanto</w:t>
            </w:r>
            <w:commentRangeEnd w:id="214"/>
            <w:r w:rsidR="0031529F">
              <w:rPr>
                <w:rStyle w:val="Refdecomentario"/>
                <w:rFonts w:ascii="Calibri" w:eastAsia="Calibri" w:hAnsi="Calibri" w:cs="Times New Roman"/>
              </w:rPr>
              <w:commentReference w:id="214"/>
            </w:r>
            <w:r>
              <w:rPr>
                <w:rFonts w:ascii="Arial" w:eastAsiaTheme="minorEastAsia" w:hAnsi="Arial" w:cs="Arial"/>
              </w:rPr>
              <w:t xml:space="preserve"> </w:t>
            </w:r>
            <w:r w:rsidRPr="00192F42">
              <w:rPr>
                <w:rFonts w:ascii="Arial" w:eastAsiaTheme="minorEastAsia" w:hAnsi="Arial" w:cs="Arial"/>
                <w:i/>
              </w:rPr>
              <w:t>R</w:t>
            </w:r>
            <w:r>
              <w:rPr>
                <w:rFonts w:ascii="Arial" w:eastAsiaTheme="minorEastAsia" w:hAnsi="Arial" w:cs="Arial"/>
              </w:rPr>
              <w:t xml:space="preserve"> es función.</w:t>
            </w:r>
          </w:p>
          <w:p w14:paraId="26549897" w14:textId="7729BAC7" w:rsidR="006C5E9C" w:rsidRPr="00560ED9" w:rsidRDefault="006C5E9C" w:rsidP="006C5E9C">
            <w:pPr>
              <w:tabs>
                <w:tab w:val="right" w:pos="8498"/>
              </w:tabs>
              <w:jc w:val="both"/>
              <w:rPr>
                <w:rFonts w:ascii="Arial" w:eastAsiaTheme="minorEastAsia" w:hAnsi="Arial" w:cs="Arial"/>
              </w:rPr>
            </w:pPr>
          </w:p>
        </w:tc>
      </w:tr>
    </w:tbl>
    <w:p w14:paraId="7A16D174" w14:textId="77777777" w:rsidR="006C5E9C" w:rsidRPr="00560ED9" w:rsidRDefault="006C5E9C" w:rsidP="00C25B5D">
      <w:pPr>
        <w:tabs>
          <w:tab w:val="right" w:pos="8498"/>
        </w:tabs>
        <w:spacing w:after="0"/>
        <w:jc w:val="both"/>
        <w:rPr>
          <w:rFonts w:ascii="Arial" w:eastAsiaTheme="minorEastAsia" w:hAnsi="Arial" w:cs="Arial"/>
        </w:rPr>
      </w:pPr>
    </w:p>
    <w:p w14:paraId="395C8D56" w14:textId="77777777" w:rsidR="00C25B5D" w:rsidRPr="00560ED9" w:rsidRDefault="00C25B5D" w:rsidP="00C25B5D">
      <w:pPr>
        <w:tabs>
          <w:tab w:val="right" w:pos="8498"/>
        </w:tabs>
        <w:spacing w:after="0"/>
        <w:jc w:val="both"/>
        <w:rPr>
          <w:rFonts w:ascii="Arial" w:eastAsiaTheme="minorEastAsia" w:hAnsi="Arial" w:cs="Arial"/>
        </w:rPr>
      </w:pPr>
    </w:p>
    <w:p w14:paraId="310684CC" w14:textId="35A6AFE8" w:rsidR="00C25B5D" w:rsidRPr="00560ED9" w:rsidRDefault="006C5E9C" w:rsidP="00C25B5D">
      <w:pPr>
        <w:tabs>
          <w:tab w:val="right" w:pos="8498"/>
        </w:tabs>
        <w:spacing w:after="0"/>
        <w:jc w:val="both"/>
        <w:rPr>
          <w:rFonts w:ascii="Arial" w:eastAsiaTheme="minorEastAsia" w:hAnsi="Arial" w:cs="Arial"/>
          <w:b/>
        </w:rPr>
      </w:pPr>
      <w:r w:rsidRPr="00560ED9">
        <w:rPr>
          <w:rFonts w:ascii="Arial" w:eastAsiaTheme="minorEastAsia" w:hAnsi="Arial" w:cs="Arial"/>
          <w:b/>
        </w:rPr>
        <w:t xml:space="preserve">El ejemplo 8, </w:t>
      </w:r>
      <w:commentRangeStart w:id="215"/>
      <w:r w:rsidR="009505F8" w:rsidRPr="00560ED9">
        <w:rPr>
          <w:rFonts w:ascii="Arial" w:eastAsiaTheme="minorEastAsia" w:hAnsi="Arial" w:cs="Arial"/>
        </w:rPr>
        <w:t>La</w:t>
      </w:r>
      <w:commentRangeEnd w:id="215"/>
      <w:r w:rsidR="0031529F">
        <w:rPr>
          <w:rStyle w:val="Refdecomentario"/>
          <w:rFonts w:ascii="Calibri" w:eastAsia="Calibri" w:hAnsi="Calibri" w:cs="Times New Roman"/>
          <w:lang w:val="es-MX"/>
        </w:rPr>
        <w:commentReference w:id="215"/>
      </w:r>
      <w:r w:rsidR="009505F8" w:rsidRPr="00560ED9">
        <w:rPr>
          <w:rFonts w:ascii="Arial" w:eastAsiaTheme="minorEastAsia" w:hAnsi="Arial" w:cs="Arial"/>
        </w:rPr>
        <w:t xml:space="preserve"> relación del logotipo de Batman</w:t>
      </w:r>
      <w:r w:rsidR="009505F8" w:rsidRPr="00560ED9">
        <w:rPr>
          <w:rFonts w:ascii="Arial" w:eastAsiaTheme="minorEastAsia" w:hAnsi="Arial" w:cs="Arial"/>
          <w:b/>
        </w:rPr>
        <w:t xml:space="preserve"> </w:t>
      </w:r>
      <w:r w:rsidRPr="00560ED9">
        <w:rPr>
          <w:rFonts w:ascii="Arial" w:eastAsiaTheme="minorEastAsia" w:hAnsi="Arial" w:cs="Arial"/>
          <w:b/>
        </w:rPr>
        <w:t xml:space="preserve">no </w:t>
      </w:r>
      <w:r w:rsidRPr="00560ED9">
        <w:rPr>
          <w:rFonts w:ascii="Arial" w:eastAsiaTheme="minorEastAsia" w:hAnsi="Arial" w:cs="Arial"/>
        </w:rPr>
        <w:t xml:space="preserve">es </w:t>
      </w:r>
      <w:commentRangeStart w:id="216"/>
      <w:r w:rsidRPr="00560ED9">
        <w:rPr>
          <w:rFonts w:ascii="Arial" w:eastAsiaTheme="minorEastAsia" w:hAnsi="Arial" w:cs="Arial"/>
        </w:rPr>
        <w:t>función</w:t>
      </w:r>
      <w:commentRangeEnd w:id="216"/>
      <w:r w:rsidR="0031529F">
        <w:rPr>
          <w:rStyle w:val="Refdecomentario"/>
          <w:rFonts w:ascii="Calibri" w:eastAsia="Calibri" w:hAnsi="Calibri" w:cs="Times New Roman"/>
          <w:lang w:val="es-MX"/>
        </w:rPr>
        <w:commentReference w:id="216"/>
      </w:r>
    </w:p>
    <w:p w14:paraId="15F377C8" w14:textId="77777777" w:rsidR="006C5E9C" w:rsidRPr="00560ED9" w:rsidRDefault="006C5E9C" w:rsidP="00C25B5D">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C5E9C" w:rsidRPr="00560ED9" w14:paraId="5FCBD5CA" w14:textId="77777777" w:rsidTr="006C5E9C">
        <w:tc>
          <w:tcPr>
            <w:tcW w:w="9054" w:type="dxa"/>
            <w:gridSpan w:val="2"/>
            <w:shd w:val="clear" w:color="auto" w:fill="0D0D0D" w:themeFill="text1" w:themeFillTint="F2"/>
          </w:tcPr>
          <w:p w14:paraId="52C4B7CB" w14:textId="77777777" w:rsidR="006C5E9C" w:rsidRPr="00560ED9" w:rsidRDefault="006C5E9C" w:rsidP="006C5E9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6C5E9C" w:rsidRPr="00560ED9" w14:paraId="4C9BD7EA" w14:textId="77777777" w:rsidTr="006C5E9C">
        <w:tc>
          <w:tcPr>
            <w:tcW w:w="1384" w:type="dxa"/>
          </w:tcPr>
          <w:p w14:paraId="29D58791" w14:textId="77777777" w:rsidR="006C5E9C" w:rsidRPr="00560ED9" w:rsidRDefault="006C5E9C" w:rsidP="006C5E9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FBE8FB4" w14:textId="301594A6" w:rsidR="006C5E9C" w:rsidRPr="00560ED9" w:rsidRDefault="006C5E9C" w:rsidP="006C5E9C">
            <w:pPr>
              <w:rPr>
                <w:rFonts w:ascii="Arial" w:hAnsi="Arial" w:cs="Arial"/>
                <w:b/>
                <w:color w:val="000000"/>
                <w:sz w:val="18"/>
                <w:szCs w:val="18"/>
              </w:rPr>
            </w:pPr>
            <w:r w:rsidRPr="00560ED9">
              <w:rPr>
                <w:rFonts w:ascii="Arial" w:hAnsi="Arial" w:cs="Arial"/>
                <w:color w:val="000000"/>
              </w:rPr>
              <w:t>MA_11_02_IMG2</w:t>
            </w:r>
            <w:r w:rsidR="00703ADD" w:rsidRPr="00560ED9">
              <w:rPr>
                <w:rFonts w:ascii="Arial" w:hAnsi="Arial" w:cs="Arial"/>
                <w:color w:val="000000"/>
              </w:rPr>
              <w:t>1</w:t>
            </w:r>
          </w:p>
        </w:tc>
      </w:tr>
      <w:tr w:rsidR="006C5E9C" w:rsidRPr="00560ED9" w14:paraId="27578C7F" w14:textId="77777777" w:rsidTr="006C5E9C">
        <w:tc>
          <w:tcPr>
            <w:tcW w:w="1384" w:type="dxa"/>
          </w:tcPr>
          <w:p w14:paraId="11B6F8AA"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Descripción</w:t>
            </w:r>
          </w:p>
        </w:tc>
        <w:tc>
          <w:tcPr>
            <w:tcW w:w="7670" w:type="dxa"/>
          </w:tcPr>
          <w:p w14:paraId="336E3E44" w14:textId="56B7188B" w:rsidR="006C5E9C" w:rsidRPr="00560ED9" w:rsidRDefault="006C5E9C" w:rsidP="006C5E9C">
            <w:pPr>
              <w:rPr>
                <w:rFonts w:ascii="Arial" w:hAnsi="Arial" w:cs="Arial"/>
                <w:color w:val="000000"/>
              </w:rPr>
            </w:pPr>
            <w:r w:rsidRPr="00560ED9">
              <w:rPr>
                <w:rFonts w:ascii="Arial" w:hAnsi="Arial" w:cs="Arial"/>
                <w:color w:val="000000"/>
              </w:rPr>
              <w:t>Prueba de la recta ver</w:t>
            </w:r>
            <w:r w:rsidR="009505F8" w:rsidRPr="00560ED9">
              <w:rPr>
                <w:rFonts w:ascii="Arial" w:hAnsi="Arial" w:cs="Arial"/>
                <w:color w:val="000000"/>
              </w:rPr>
              <w:t>t</w:t>
            </w:r>
            <w:r w:rsidRPr="00560ED9">
              <w:rPr>
                <w:rFonts w:ascii="Arial" w:hAnsi="Arial" w:cs="Arial"/>
                <w:color w:val="000000"/>
              </w:rPr>
              <w:t>ical para la relación del ejemplo 8.</w:t>
            </w:r>
          </w:p>
        </w:tc>
      </w:tr>
      <w:tr w:rsidR="006C5E9C" w:rsidRPr="00560ED9" w14:paraId="7847BB5D" w14:textId="77777777" w:rsidTr="006C5E9C">
        <w:tc>
          <w:tcPr>
            <w:tcW w:w="1384" w:type="dxa"/>
          </w:tcPr>
          <w:p w14:paraId="64B5BD26"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B2652EB" w14:textId="63AA8214" w:rsidR="006C5E9C" w:rsidRPr="00560ED9" w:rsidRDefault="006C5E9C" w:rsidP="006C5E9C">
            <w:pPr>
              <w:rPr>
                <w:rFonts w:ascii="Arial" w:hAnsi="Arial" w:cs="Arial"/>
                <w:color w:val="000000"/>
              </w:rPr>
            </w:pPr>
            <w:r w:rsidRPr="00560ED9">
              <w:rPr>
                <w:rFonts w:ascii="Arial" w:eastAsiaTheme="minorEastAsia" w:hAnsi="Arial" w:cs="Arial"/>
                <w:noProof/>
                <w:lang w:val="es-CO" w:eastAsia="es-CO"/>
              </w:rPr>
              <w:drawing>
                <wp:inline distT="0" distB="0" distL="0" distR="0" wp14:anchorId="1F4D3533" wp14:editId="7D874B93">
                  <wp:extent cx="1941576" cy="1674876"/>
                  <wp:effectExtent l="0" t="0" r="0" b="1905"/>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1576" cy="1674876"/>
                          </a:xfrm>
                          <a:prstGeom prst="rect">
                            <a:avLst/>
                          </a:prstGeom>
                          <a:noFill/>
                          <a:ln>
                            <a:noFill/>
                          </a:ln>
                        </pic:spPr>
                      </pic:pic>
                    </a:graphicData>
                  </a:graphic>
                </wp:inline>
              </w:drawing>
            </w:r>
          </w:p>
        </w:tc>
      </w:tr>
      <w:tr w:rsidR="006C5E9C" w:rsidRPr="00560ED9" w14:paraId="3B34BDB9" w14:textId="77777777" w:rsidTr="006C5E9C">
        <w:tc>
          <w:tcPr>
            <w:tcW w:w="1384" w:type="dxa"/>
          </w:tcPr>
          <w:p w14:paraId="72EBCF40" w14:textId="77777777" w:rsidR="006C5E9C" w:rsidRPr="00560ED9" w:rsidRDefault="006C5E9C" w:rsidP="006C5E9C">
            <w:pPr>
              <w:rPr>
                <w:rFonts w:ascii="Arial" w:hAnsi="Arial" w:cs="Arial"/>
                <w:color w:val="000000"/>
              </w:rPr>
            </w:pPr>
            <w:r w:rsidRPr="00560ED9">
              <w:rPr>
                <w:rFonts w:ascii="Arial" w:hAnsi="Arial" w:cs="Arial"/>
                <w:b/>
                <w:color w:val="000000"/>
                <w:sz w:val="18"/>
                <w:szCs w:val="18"/>
              </w:rPr>
              <w:t>Pie de imagen</w:t>
            </w:r>
          </w:p>
        </w:tc>
        <w:tc>
          <w:tcPr>
            <w:tcW w:w="7670" w:type="dxa"/>
          </w:tcPr>
          <w:p w14:paraId="0EAA6D6E" w14:textId="3F231BD5" w:rsidR="006C5E9C" w:rsidRPr="00560ED9" w:rsidRDefault="00C70030" w:rsidP="00C70030">
            <w:pPr>
              <w:tabs>
                <w:tab w:val="right" w:pos="8498"/>
              </w:tabs>
              <w:jc w:val="both"/>
              <w:rPr>
                <w:rFonts w:ascii="Arial" w:eastAsiaTheme="minorEastAsia" w:hAnsi="Arial" w:cs="Arial"/>
              </w:rPr>
            </w:pPr>
            <w:r>
              <w:rPr>
                <w:rFonts w:ascii="Arial" w:hAnsi="Arial" w:cs="Arial"/>
                <w:color w:val="000000"/>
              </w:rPr>
              <w:t>En la p</w:t>
            </w:r>
            <w:r w:rsidRPr="00560ED9">
              <w:rPr>
                <w:rFonts w:ascii="Arial" w:hAnsi="Arial" w:cs="Arial"/>
                <w:color w:val="000000"/>
              </w:rPr>
              <w:t>rueba de la recta vertical</w:t>
            </w:r>
            <w:r>
              <w:rPr>
                <w:rFonts w:ascii="Arial" w:hAnsi="Arial" w:cs="Arial"/>
                <w:color w:val="000000"/>
              </w:rPr>
              <w:t xml:space="preserve"> para la relación del ejemplo 5, l</w:t>
            </w:r>
            <w:r w:rsidRPr="00560ED9">
              <w:rPr>
                <w:rFonts w:ascii="Arial" w:eastAsiaTheme="minorEastAsia" w:hAnsi="Arial" w:cs="Arial"/>
              </w:rPr>
              <w:t>a  recta corta</w:t>
            </w:r>
            <w:r>
              <w:rPr>
                <w:rFonts w:ascii="Arial" w:eastAsiaTheme="minorEastAsia" w:hAnsi="Arial" w:cs="Arial"/>
              </w:rPr>
              <w:t xml:space="preserve"> al logo de Batman</w:t>
            </w:r>
            <w:r w:rsidRPr="00560ED9">
              <w:rPr>
                <w:rFonts w:ascii="Arial" w:eastAsiaTheme="minorEastAsia" w:hAnsi="Arial" w:cs="Arial"/>
              </w:rPr>
              <w:t xml:space="preserve"> en más de un punto</w:t>
            </w:r>
            <w:commentRangeStart w:id="217"/>
            <w:r w:rsidRPr="00560ED9">
              <w:rPr>
                <w:rFonts w:ascii="Arial" w:eastAsiaTheme="minorEastAsia" w:hAnsi="Arial" w:cs="Arial"/>
              </w:rPr>
              <w:t>, por lo tanto</w:t>
            </w:r>
            <w:commentRangeEnd w:id="217"/>
            <w:r w:rsidR="0031529F">
              <w:rPr>
                <w:rStyle w:val="Refdecomentario"/>
                <w:rFonts w:ascii="Calibri" w:eastAsia="Calibri" w:hAnsi="Calibri" w:cs="Times New Roman"/>
              </w:rPr>
              <w:commentReference w:id="217"/>
            </w:r>
            <w:r w:rsidRPr="00560ED9">
              <w:rPr>
                <w:rFonts w:ascii="Arial" w:eastAsiaTheme="minorEastAsia" w:hAnsi="Arial" w:cs="Arial"/>
              </w:rPr>
              <w:t xml:space="preserve"> </w:t>
            </w:r>
            <w:r w:rsidRPr="00560ED9">
              <w:rPr>
                <w:rFonts w:ascii="Arial" w:eastAsiaTheme="minorEastAsia" w:hAnsi="Arial" w:cs="Arial"/>
                <w:i/>
              </w:rPr>
              <w:t>R</w:t>
            </w:r>
            <w:r w:rsidRPr="00560ED9">
              <w:rPr>
                <w:rFonts w:ascii="Arial" w:eastAsiaTheme="minorEastAsia" w:hAnsi="Arial" w:cs="Arial"/>
              </w:rPr>
              <w:t xml:space="preserve"> no es función.</w:t>
            </w:r>
          </w:p>
        </w:tc>
      </w:tr>
    </w:tbl>
    <w:p w14:paraId="153FFC74" w14:textId="77777777" w:rsidR="006C5E9C" w:rsidRPr="00560ED9" w:rsidRDefault="006C5E9C" w:rsidP="00C25B5D">
      <w:pPr>
        <w:tabs>
          <w:tab w:val="right" w:pos="8498"/>
        </w:tabs>
        <w:spacing w:after="0"/>
        <w:jc w:val="both"/>
        <w:rPr>
          <w:rFonts w:ascii="Arial" w:eastAsiaTheme="minorEastAsia" w:hAnsi="Arial" w:cs="Arial"/>
          <w:b/>
        </w:rPr>
      </w:pPr>
    </w:p>
    <w:p w14:paraId="26E7F31B"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082800DD" w14:textId="77777777" w:rsidTr="00147107">
        <w:tc>
          <w:tcPr>
            <w:tcW w:w="9033" w:type="dxa"/>
            <w:gridSpan w:val="2"/>
            <w:shd w:val="clear" w:color="auto" w:fill="000000" w:themeFill="text1"/>
          </w:tcPr>
          <w:p w14:paraId="2B6621B6"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147107" w:rsidRPr="00560ED9" w14:paraId="5ABAB859" w14:textId="77777777" w:rsidTr="00147107">
        <w:tc>
          <w:tcPr>
            <w:tcW w:w="2518" w:type="dxa"/>
          </w:tcPr>
          <w:p w14:paraId="01B5C52D"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55A0D3D" w14:textId="31CDA42B"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MA_11_02_REC20</w:t>
            </w:r>
          </w:p>
        </w:tc>
      </w:tr>
      <w:tr w:rsidR="00147107" w:rsidRPr="00560ED9" w14:paraId="49996EAF" w14:textId="77777777" w:rsidTr="00147107">
        <w:tc>
          <w:tcPr>
            <w:tcW w:w="2518" w:type="dxa"/>
          </w:tcPr>
          <w:p w14:paraId="483F2159"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8EF2634" w14:textId="71F298BD" w:rsidR="00147107" w:rsidRPr="00560ED9" w:rsidRDefault="00344920" w:rsidP="00344920">
            <w:pPr>
              <w:rPr>
                <w:rFonts w:ascii="Arial" w:eastAsiaTheme="minorEastAsia" w:hAnsi="Arial" w:cs="Arial"/>
                <w:color w:val="000000"/>
                <w:sz w:val="24"/>
                <w:szCs w:val="24"/>
              </w:rPr>
            </w:pPr>
            <w:r w:rsidRPr="00560ED9">
              <w:rPr>
                <w:rFonts w:ascii="Arial" w:hAnsi="Arial" w:cs="Arial"/>
                <w:color w:val="000000"/>
              </w:rPr>
              <w:t>Relaciones que son funciones</w:t>
            </w:r>
          </w:p>
        </w:tc>
      </w:tr>
      <w:tr w:rsidR="00147107" w:rsidRPr="00560ED9" w14:paraId="49D6A64E" w14:textId="77777777" w:rsidTr="00147107">
        <w:tc>
          <w:tcPr>
            <w:tcW w:w="2518" w:type="dxa"/>
          </w:tcPr>
          <w:p w14:paraId="1E380897"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66AE5A9A" w14:textId="70C89CDA" w:rsidR="00147107" w:rsidRPr="00560ED9" w:rsidRDefault="00344920" w:rsidP="00344920">
            <w:pPr>
              <w:rPr>
                <w:rFonts w:ascii="Arial" w:eastAsiaTheme="minorEastAsia" w:hAnsi="Arial" w:cs="Arial"/>
                <w:color w:val="000000"/>
                <w:sz w:val="24"/>
                <w:szCs w:val="24"/>
              </w:rPr>
            </w:pPr>
            <w:ins w:id="218" w:author="Cristhian Andres Bello Rivera" w:date="2015-04-04T11:26:00Z">
              <w:r w:rsidRPr="00560ED9">
                <w:rPr>
                  <w:rFonts w:ascii="Arial" w:hAnsi="Arial" w:cs="Arial"/>
                  <w:color w:val="000000"/>
                </w:rPr>
                <w:t xml:space="preserve">Actividad </w:t>
              </w:r>
              <w:commentRangeStart w:id="219"/>
              <w:r w:rsidRPr="00560ED9">
                <w:rPr>
                  <w:rFonts w:ascii="Arial" w:hAnsi="Arial" w:cs="Arial"/>
                  <w:color w:val="000000"/>
                </w:rPr>
                <w:t>en la que se practica el  reconocimiento de las relaciones que son funciones de las que no lo son</w:t>
              </w:r>
            </w:ins>
            <w:commentRangeEnd w:id="219"/>
            <w:r w:rsidR="001C7A5A">
              <w:rPr>
                <w:rStyle w:val="Refdecomentario"/>
                <w:rFonts w:ascii="Calibri" w:eastAsia="Calibri" w:hAnsi="Calibri" w:cs="Times New Roman"/>
              </w:rPr>
              <w:commentReference w:id="219"/>
            </w:r>
            <w:del w:id="220" w:author="Cristhian Andres Bello Rivera" w:date="2015-04-04T11:26:00Z">
              <w:r w:rsidR="00886FC5" w:rsidRPr="00560ED9" w:rsidDel="00344920">
                <w:rPr>
                  <w:rFonts w:ascii="Arial" w:eastAsiaTheme="minorEastAsia" w:hAnsi="Arial" w:cs="Arial"/>
                  <w:color w:val="000000"/>
                  <w:sz w:val="24"/>
                  <w:szCs w:val="24"/>
                </w:rPr>
                <w:delText xml:space="preserve">Actividad en el que </w:delText>
              </w:r>
              <w:r w:rsidR="009505F8" w:rsidRPr="00560ED9" w:rsidDel="00344920">
                <w:rPr>
                  <w:rFonts w:ascii="Arial" w:eastAsiaTheme="minorEastAsia" w:hAnsi="Arial" w:cs="Arial"/>
                  <w:color w:val="000000"/>
                  <w:sz w:val="24"/>
                  <w:szCs w:val="24"/>
                </w:rPr>
                <w:delText xml:space="preserve">identifican y </w:delText>
              </w:r>
              <w:r w:rsidR="00147107" w:rsidRPr="00560ED9" w:rsidDel="00344920">
                <w:rPr>
                  <w:rFonts w:ascii="Arial" w:eastAsiaTheme="minorEastAsia" w:hAnsi="Arial" w:cs="Arial"/>
                  <w:color w:val="000000"/>
                  <w:sz w:val="24"/>
                  <w:szCs w:val="24"/>
                </w:rPr>
                <w:delText xml:space="preserve">se diferencian las </w:delText>
              </w:r>
              <w:r w:rsidR="00886FC5" w:rsidRPr="00560ED9" w:rsidDel="00344920">
                <w:rPr>
                  <w:rFonts w:ascii="Arial" w:eastAsiaTheme="minorEastAsia" w:hAnsi="Arial" w:cs="Arial"/>
                  <w:color w:val="000000"/>
                  <w:sz w:val="24"/>
                  <w:szCs w:val="24"/>
                </w:rPr>
                <w:delText xml:space="preserve">relaciones que son </w:delText>
              </w:r>
              <w:r w:rsidR="00147107" w:rsidRPr="00560ED9" w:rsidDel="00344920">
                <w:rPr>
                  <w:rFonts w:ascii="Arial" w:eastAsiaTheme="minorEastAsia" w:hAnsi="Arial" w:cs="Arial"/>
                  <w:color w:val="000000"/>
                  <w:sz w:val="24"/>
                  <w:szCs w:val="24"/>
                </w:rPr>
                <w:delText xml:space="preserve">funciones </w:delText>
              </w:r>
              <w:r w:rsidR="00886FC5" w:rsidRPr="00560ED9" w:rsidDel="00344920">
                <w:rPr>
                  <w:rFonts w:ascii="Arial" w:eastAsiaTheme="minorEastAsia" w:hAnsi="Arial" w:cs="Arial"/>
                  <w:color w:val="000000"/>
                  <w:sz w:val="24"/>
                  <w:szCs w:val="24"/>
                </w:rPr>
                <w:delText>de las que no</w:delText>
              </w:r>
              <w:r w:rsidR="009505F8" w:rsidRPr="00560ED9" w:rsidDel="00344920">
                <w:rPr>
                  <w:rFonts w:ascii="Arial" w:eastAsiaTheme="minorEastAsia" w:hAnsi="Arial" w:cs="Arial"/>
                  <w:color w:val="000000"/>
                  <w:sz w:val="24"/>
                  <w:szCs w:val="24"/>
                </w:rPr>
                <w:delText xml:space="preserve"> lo son</w:delText>
              </w:r>
              <w:r w:rsidR="00886FC5" w:rsidRPr="00560ED9" w:rsidDel="00344920">
                <w:rPr>
                  <w:rFonts w:ascii="Arial" w:eastAsiaTheme="minorEastAsia" w:hAnsi="Arial" w:cs="Arial"/>
                  <w:color w:val="000000"/>
                  <w:sz w:val="24"/>
                  <w:szCs w:val="24"/>
                </w:rPr>
                <w:delText>.</w:delText>
              </w:r>
            </w:del>
          </w:p>
        </w:tc>
      </w:tr>
    </w:tbl>
    <w:p w14:paraId="4AB6C871" w14:textId="77777777" w:rsidR="00147107" w:rsidRPr="00560ED9" w:rsidRDefault="00147107" w:rsidP="00147107">
      <w:pPr>
        <w:tabs>
          <w:tab w:val="right" w:pos="8498"/>
        </w:tabs>
        <w:spacing w:after="0"/>
        <w:jc w:val="both"/>
        <w:rPr>
          <w:rFonts w:ascii="Arial" w:eastAsiaTheme="minorEastAsia" w:hAnsi="Arial" w:cs="Arial"/>
        </w:rPr>
      </w:pPr>
    </w:p>
    <w:p w14:paraId="303719F9" w14:textId="77777777" w:rsidR="00147107" w:rsidRPr="00560ED9" w:rsidRDefault="00147107" w:rsidP="002E64CD">
      <w:pPr>
        <w:tabs>
          <w:tab w:val="right" w:pos="8498"/>
        </w:tabs>
        <w:spacing w:after="0"/>
        <w:jc w:val="both"/>
        <w:rPr>
          <w:rFonts w:ascii="Arial" w:eastAsiaTheme="minorEastAsia" w:hAnsi="Arial" w:cs="Arial"/>
        </w:rPr>
      </w:pPr>
    </w:p>
    <w:p w14:paraId="09E9733B" w14:textId="7780F513" w:rsidR="00F93EF0" w:rsidRPr="00560ED9" w:rsidRDefault="00A01F3B"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3]</w:t>
      </w:r>
      <w:r w:rsidR="003D5CD4">
        <w:rPr>
          <w:rFonts w:ascii="Arial" w:hAnsi="Arial" w:cs="Arial"/>
        </w:rPr>
        <w:t xml:space="preserve"> </w:t>
      </w:r>
      <w:r w:rsidR="00643A4F" w:rsidRPr="00560ED9">
        <w:rPr>
          <w:rFonts w:ascii="Arial" w:hAnsi="Arial" w:cs="Arial"/>
          <w:b/>
        </w:rPr>
        <w:t xml:space="preserve">1.2.1 </w:t>
      </w:r>
      <w:r w:rsidR="00024715" w:rsidRPr="00560ED9">
        <w:rPr>
          <w:rFonts w:ascii="Arial" w:hAnsi="Arial" w:cs="Arial"/>
          <w:b/>
        </w:rPr>
        <w:t>Codominio, imagen y</w:t>
      </w:r>
      <w:r w:rsidR="00F93EF0" w:rsidRPr="00560ED9">
        <w:rPr>
          <w:rFonts w:ascii="Arial" w:hAnsi="Arial" w:cs="Arial"/>
          <w:b/>
        </w:rPr>
        <w:t xml:space="preserve"> pre</w:t>
      </w:r>
      <w:r w:rsidR="00643A4F" w:rsidRPr="00560ED9">
        <w:rPr>
          <w:rFonts w:ascii="Arial" w:hAnsi="Arial" w:cs="Arial"/>
          <w:b/>
        </w:rPr>
        <w:t xml:space="preserve">imagen </w:t>
      </w:r>
      <w:r w:rsidR="00F93EF0" w:rsidRPr="00560ED9">
        <w:rPr>
          <w:rFonts w:ascii="Arial" w:hAnsi="Arial" w:cs="Arial"/>
          <w:b/>
        </w:rPr>
        <w:t>de</w:t>
      </w:r>
      <w:r w:rsidR="00637CCD" w:rsidRPr="00560ED9">
        <w:rPr>
          <w:rFonts w:ascii="Arial" w:hAnsi="Arial" w:cs="Arial"/>
          <w:b/>
        </w:rPr>
        <w:t xml:space="preserve"> </w:t>
      </w:r>
      <w:r w:rsidR="00F93EF0" w:rsidRPr="00560ED9">
        <w:rPr>
          <w:rFonts w:ascii="Arial" w:hAnsi="Arial" w:cs="Arial"/>
          <w:b/>
        </w:rPr>
        <w:t>funciones</w:t>
      </w:r>
    </w:p>
    <w:p w14:paraId="4463FDFC" w14:textId="77777777" w:rsidR="00024715" w:rsidRPr="00560ED9" w:rsidRDefault="00024715" w:rsidP="00962CCA">
      <w:pPr>
        <w:tabs>
          <w:tab w:val="right" w:pos="8498"/>
        </w:tabs>
        <w:spacing w:after="0"/>
        <w:jc w:val="both"/>
        <w:rPr>
          <w:rFonts w:ascii="Arial" w:eastAsiaTheme="minorEastAsia" w:hAnsi="Arial" w:cs="Arial"/>
        </w:rPr>
      </w:pPr>
    </w:p>
    <w:p w14:paraId="57EBB9CB" w14:textId="48EC1B53" w:rsidR="0084511A" w:rsidRPr="00560ED9" w:rsidRDefault="006B0C5C" w:rsidP="0084511A">
      <w:pPr>
        <w:tabs>
          <w:tab w:val="right" w:pos="8498"/>
        </w:tabs>
        <w:spacing w:after="0"/>
        <w:jc w:val="both"/>
        <w:rPr>
          <w:rFonts w:ascii="Arial" w:eastAsiaTheme="minorEastAsia" w:hAnsi="Arial" w:cs="Arial"/>
        </w:rPr>
      </w:pPr>
      <w:commentRangeStart w:id="221"/>
      <w:r w:rsidRPr="00560ED9">
        <w:rPr>
          <w:rFonts w:ascii="Arial" w:hAnsi="Arial" w:cs="Arial"/>
        </w:rPr>
        <w:t>L</w:t>
      </w:r>
      <w:r w:rsidR="00294A9E" w:rsidRPr="00560ED9">
        <w:rPr>
          <w:rFonts w:ascii="Arial" w:hAnsi="Arial" w:cs="Arial"/>
        </w:rPr>
        <w:t>as funciones son relaciones</w:t>
      </w:r>
      <w:r w:rsidR="0017517F" w:rsidRPr="00560ED9">
        <w:rPr>
          <w:rFonts w:ascii="Arial" w:hAnsi="Arial" w:cs="Arial"/>
        </w:rPr>
        <w:t xml:space="preserve">, por lo tanto </w:t>
      </w:r>
      <w:r w:rsidR="00294A9E" w:rsidRPr="00560ED9">
        <w:rPr>
          <w:rFonts w:ascii="Arial" w:hAnsi="Arial" w:cs="Arial"/>
        </w:rPr>
        <w:t xml:space="preserve">establecen una correspondencia entre elementos de un conjunto de salida </w:t>
      </w:r>
      <m:oMath>
        <m:r>
          <w:rPr>
            <w:rFonts w:ascii="Cambria Math" w:hAnsi="Cambria Math" w:cs="Arial"/>
          </w:rPr>
          <m:t>A</m:t>
        </m:r>
      </m:oMath>
      <w:r w:rsidR="00294A9E" w:rsidRPr="00560ED9">
        <w:rPr>
          <w:rFonts w:ascii="Arial" w:eastAsiaTheme="minorEastAsia" w:hAnsi="Arial" w:cs="Arial"/>
        </w:rPr>
        <w:t xml:space="preserve"> y un conjunto de llegada </w:t>
      </w:r>
      <m:oMath>
        <m:r>
          <w:rPr>
            <w:rFonts w:ascii="Cambria Math" w:eastAsiaTheme="minorEastAsia" w:hAnsi="Cambria Math" w:cs="Arial"/>
          </w:rPr>
          <m:t>B</m:t>
        </m:r>
      </m:oMath>
      <w:r w:rsidR="00294A9E" w:rsidRPr="00560ED9">
        <w:rPr>
          <w:rFonts w:ascii="Arial" w:eastAsiaTheme="minorEastAsia" w:hAnsi="Arial" w:cs="Arial"/>
        </w:rPr>
        <w:t xml:space="preserve">, </w:t>
      </w:r>
      <w:r w:rsidR="0085189A" w:rsidRPr="00560ED9">
        <w:rPr>
          <w:rFonts w:ascii="Arial" w:eastAsiaTheme="minorEastAsia" w:hAnsi="Arial" w:cs="Arial"/>
        </w:rPr>
        <w:t xml:space="preserve"> </w:t>
      </w:r>
      <w:r w:rsidR="0017517F" w:rsidRPr="00560ED9">
        <w:rPr>
          <w:rFonts w:ascii="Arial" w:eastAsiaTheme="minorEastAsia" w:hAnsi="Arial" w:cs="Arial"/>
        </w:rPr>
        <w:t>de esta forma,</w:t>
      </w:r>
      <w:r w:rsidR="0084511A" w:rsidRPr="00560ED9">
        <w:rPr>
          <w:rFonts w:ascii="Arial" w:eastAsiaTheme="minorEastAsia" w:hAnsi="Arial" w:cs="Arial"/>
        </w:rPr>
        <w:t xml:space="preserve"> tienen definido un </w:t>
      </w:r>
      <w:r w:rsidR="0084511A" w:rsidRPr="00560ED9">
        <w:rPr>
          <w:rFonts w:ascii="Arial" w:eastAsiaTheme="minorEastAsia" w:hAnsi="Arial" w:cs="Arial"/>
          <w:b/>
        </w:rPr>
        <w:t>dominio</w:t>
      </w:r>
      <w:r w:rsidR="0084511A" w:rsidRPr="00560ED9">
        <w:rPr>
          <w:rFonts w:ascii="Arial" w:eastAsiaTheme="minorEastAsia" w:hAnsi="Arial" w:cs="Arial"/>
        </w:rPr>
        <w:t xml:space="preserve"> y</w:t>
      </w:r>
      <w:r w:rsidR="0017517F" w:rsidRPr="00560ED9">
        <w:rPr>
          <w:rFonts w:ascii="Arial" w:eastAsiaTheme="minorEastAsia" w:hAnsi="Arial" w:cs="Arial"/>
        </w:rPr>
        <w:t xml:space="preserve"> un </w:t>
      </w:r>
      <w:r w:rsidR="0084511A" w:rsidRPr="00560ED9">
        <w:rPr>
          <w:rFonts w:ascii="Arial" w:eastAsiaTheme="minorEastAsia" w:hAnsi="Arial" w:cs="Arial"/>
          <w:b/>
        </w:rPr>
        <w:t>rango</w:t>
      </w:r>
      <w:r w:rsidR="0084511A" w:rsidRPr="00560ED9">
        <w:rPr>
          <w:rFonts w:ascii="Arial" w:eastAsiaTheme="minorEastAsia" w:hAnsi="Arial" w:cs="Arial"/>
        </w:rPr>
        <w:t xml:space="preserve">, </w:t>
      </w:r>
      <w:r w:rsidR="00710D16" w:rsidRPr="00560ED9">
        <w:rPr>
          <w:rFonts w:ascii="Arial" w:eastAsiaTheme="minorEastAsia" w:hAnsi="Arial" w:cs="Arial"/>
        </w:rPr>
        <w:t xml:space="preserve">además de estos, </w:t>
      </w:r>
      <w:r w:rsidR="0084511A" w:rsidRPr="00560ED9">
        <w:rPr>
          <w:rFonts w:ascii="Arial" w:eastAsiaTheme="minorEastAsia" w:hAnsi="Arial" w:cs="Arial"/>
        </w:rPr>
        <w:t>hay otros elementos que deben tener en cuenta cuando se trabaja con una función, estos son</w:t>
      </w:r>
      <w:r w:rsidR="0028153C" w:rsidRPr="00560ED9">
        <w:rPr>
          <w:rFonts w:ascii="Arial" w:eastAsiaTheme="minorEastAsia" w:hAnsi="Arial" w:cs="Arial"/>
        </w:rPr>
        <w:t xml:space="preserve">, </w:t>
      </w:r>
      <w:r w:rsidR="000B2FCB" w:rsidRPr="00560ED9">
        <w:rPr>
          <w:rFonts w:ascii="Arial" w:eastAsiaTheme="minorEastAsia" w:hAnsi="Arial" w:cs="Arial"/>
        </w:rPr>
        <w:t>co</w:t>
      </w:r>
      <w:r w:rsidR="0017517F" w:rsidRPr="00560ED9">
        <w:rPr>
          <w:rFonts w:ascii="Arial" w:eastAsiaTheme="minorEastAsia" w:hAnsi="Arial" w:cs="Arial"/>
        </w:rPr>
        <w:t>dominio</w:t>
      </w:r>
      <w:r w:rsidR="0028153C" w:rsidRPr="00560ED9">
        <w:rPr>
          <w:rFonts w:ascii="Arial" w:eastAsiaTheme="minorEastAsia" w:hAnsi="Arial" w:cs="Arial"/>
        </w:rPr>
        <w:t>, imagen y preimagen.</w:t>
      </w:r>
      <w:commentRangeEnd w:id="221"/>
      <w:r w:rsidR="001C7A5A">
        <w:rPr>
          <w:rStyle w:val="Refdecomentario"/>
          <w:rFonts w:ascii="Calibri" w:eastAsia="Calibri" w:hAnsi="Calibri" w:cs="Times New Roman"/>
          <w:lang w:val="es-MX"/>
        </w:rPr>
        <w:commentReference w:id="221"/>
      </w:r>
    </w:p>
    <w:p w14:paraId="4B59DA19" w14:textId="77777777" w:rsidR="0084511A" w:rsidRPr="00560ED9" w:rsidRDefault="0084511A" w:rsidP="00C23F7C">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89"/>
        <w:gridCol w:w="6339"/>
      </w:tblGrid>
      <w:tr w:rsidR="006C5E9C" w:rsidRPr="00560ED9" w14:paraId="26E6AE8B" w14:textId="77777777" w:rsidTr="006C5E9C">
        <w:tc>
          <w:tcPr>
            <w:tcW w:w="8978" w:type="dxa"/>
            <w:gridSpan w:val="2"/>
            <w:shd w:val="clear" w:color="auto" w:fill="000000" w:themeFill="text1"/>
          </w:tcPr>
          <w:p w14:paraId="275C9C58"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246B1CFA" w14:textId="77777777" w:rsidTr="006C5E9C">
        <w:tc>
          <w:tcPr>
            <w:tcW w:w="2518" w:type="dxa"/>
          </w:tcPr>
          <w:p w14:paraId="7AC2C46A"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CF60002" w14:textId="3D35FFAA"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codominio de una función</w:t>
            </w:r>
          </w:p>
        </w:tc>
      </w:tr>
      <w:tr w:rsidR="006C5E9C" w:rsidRPr="00560ED9" w14:paraId="31C12A7B" w14:textId="77777777" w:rsidTr="006C5E9C">
        <w:tc>
          <w:tcPr>
            <w:tcW w:w="2518" w:type="dxa"/>
          </w:tcPr>
          <w:p w14:paraId="3C436AE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0168EFB9" w14:textId="2EDA0260" w:rsidR="006C5E9C" w:rsidRPr="00560ED9" w:rsidRDefault="006C5E9C" w:rsidP="0028153C">
            <w:pPr>
              <w:tabs>
                <w:tab w:val="right" w:pos="8498"/>
              </w:tabs>
              <w:jc w:val="both"/>
              <w:rPr>
                <w:rFonts w:ascii="Arial" w:eastAsiaTheme="minorEastAsia" w:hAnsi="Arial" w:cs="Arial"/>
              </w:rPr>
            </w:pPr>
            <w:r w:rsidRPr="00560ED9">
              <w:rPr>
                <w:rFonts w:ascii="Arial" w:hAnsi="Arial" w:cs="Arial"/>
              </w:rPr>
              <w:t xml:space="preserve">El conjunto de llegada de una función </w:t>
            </w:r>
            <w:commentRangeStart w:id="222"/>
            <w:r w:rsidRPr="00560ED9">
              <w:rPr>
                <w:rFonts w:ascii="Arial" w:hAnsi="Arial" w:cs="Arial"/>
              </w:rPr>
              <w:t>se</w:t>
            </w:r>
            <w:commentRangeEnd w:id="222"/>
            <w:r w:rsidR="00EB24A5">
              <w:rPr>
                <w:rStyle w:val="Refdecomentario"/>
                <w:rFonts w:ascii="Calibri" w:eastAsia="Calibri" w:hAnsi="Calibri" w:cs="Times New Roman"/>
              </w:rPr>
              <w:commentReference w:id="222"/>
            </w:r>
            <w:r w:rsidRPr="00560ED9">
              <w:rPr>
                <w:rFonts w:ascii="Arial" w:hAnsi="Arial" w:cs="Arial"/>
              </w:rPr>
              <w:t xml:space="preserve"> d</w:t>
            </w:r>
            <w:r w:rsidRPr="00560ED9">
              <w:rPr>
                <w:rFonts w:ascii="Arial" w:eastAsiaTheme="minorEastAsia" w:hAnsi="Arial" w:cs="Arial"/>
              </w:rPr>
              <w:t xml:space="preserve">enomina el </w:t>
            </w:r>
            <w:r w:rsidRPr="00560ED9">
              <w:rPr>
                <w:rFonts w:ascii="Arial" w:eastAsiaTheme="minorEastAsia" w:hAnsi="Arial" w:cs="Arial"/>
                <w:b/>
              </w:rPr>
              <w:t xml:space="preserve">codominio de la </w:t>
            </w:r>
            <w:commentRangeStart w:id="223"/>
            <w:r w:rsidRPr="00560ED9">
              <w:rPr>
                <w:rFonts w:ascii="Arial" w:eastAsiaTheme="minorEastAsia" w:hAnsi="Arial" w:cs="Arial"/>
                <w:b/>
              </w:rPr>
              <w:t>función</w:t>
            </w:r>
            <w:r w:rsidR="0028153C" w:rsidRPr="00560ED9">
              <w:rPr>
                <w:rFonts w:ascii="Arial" w:eastAsiaTheme="minorEastAsia" w:hAnsi="Arial" w:cs="Arial"/>
                <w:b/>
              </w:rPr>
              <w:t xml:space="preserve"> </w:t>
            </w:r>
            <m:oMath>
              <m:r>
                <m:rPr>
                  <m:sty m:val="bi"/>
                </m:rPr>
                <w:rPr>
                  <w:rFonts w:ascii="Cambria Math" w:eastAsiaTheme="minorEastAsia" w:hAnsi="Cambria Math" w:cs="Arial"/>
                </w:rPr>
                <m:t>(Codm f</m:t>
              </m:r>
              <w:commentRangeEnd w:id="223"/>
              <m:r>
                <m:rPr>
                  <m:sty m:val="p"/>
                </m:rPr>
                <w:rPr>
                  <w:rStyle w:val="Refdecomentario"/>
                  <w:rFonts w:ascii="Calibri" w:eastAsia="Calibri" w:hAnsi="Calibri" w:cs="Times New Roman"/>
                </w:rPr>
                <w:commentReference w:id="223"/>
              </m:r>
              <m:r>
                <m:rPr>
                  <m:sty m:val="bi"/>
                </m:rPr>
                <w:rPr>
                  <w:rFonts w:ascii="Cambria Math" w:eastAsiaTheme="minorEastAsia" w:hAnsi="Cambria Math" w:cs="Arial"/>
                </w:rPr>
                <m:t>)</m:t>
              </m:r>
            </m:oMath>
          </w:p>
        </w:tc>
      </w:tr>
    </w:tbl>
    <w:p w14:paraId="0F96CDAA" w14:textId="77777777" w:rsidR="006C5E9C" w:rsidRPr="00560ED9" w:rsidRDefault="006C5E9C" w:rsidP="00C23F7C">
      <w:pPr>
        <w:tabs>
          <w:tab w:val="right" w:pos="8498"/>
        </w:tabs>
        <w:spacing w:after="0"/>
        <w:jc w:val="both"/>
        <w:rPr>
          <w:rFonts w:ascii="Arial" w:eastAsiaTheme="minorEastAsia" w:hAnsi="Arial" w:cs="Arial"/>
        </w:rPr>
      </w:pPr>
    </w:p>
    <w:p w14:paraId="16065D10" w14:textId="14B63221" w:rsidR="006C5E9C" w:rsidRPr="00560ED9" w:rsidRDefault="006C5E9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88"/>
        <w:gridCol w:w="6340"/>
      </w:tblGrid>
      <w:tr w:rsidR="006C5E9C" w:rsidRPr="00560ED9" w14:paraId="0D1A6C42" w14:textId="77777777" w:rsidTr="006C5E9C">
        <w:tc>
          <w:tcPr>
            <w:tcW w:w="8978" w:type="dxa"/>
            <w:gridSpan w:val="2"/>
            <w:shd w:val="clear" w:color="auto" w:fill="000000" w:themeFill="text1"/>
          </w:tcPr>
          <w:p w14:paraId="0D2CDCAC" w14:textId="77777777" w:rsidR="006C5E9C" w:rsidRPr="00560ED9" w:rsidRDefault="006C5E9C" w:rsidP="006C5E9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C5E9C" w:rsidRPr="00560ED9" w14:paraId="5E25BA70" w14:textId="77777777" w:rsidTr="006C5E9C">
        <w:tc>
          <w:tcPr>
            <w:tcW w:w="2518" w:type="dxa"/>
          </w:tcPr>
          <w:p w14:paraId="49B7D52D" w14:textId="77777777"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C79F7D7" w14:textId="24BD45BB" w:rsidR="006C5E9C" w:rsidRPr="00560ED9" w:rsidRDefault="006C5E9C" w:rsidP="006C5E9C">
            <w:pPr>
              <w:rPr>
                <w:rFonts w:ascii="Arial" w:hAnsi="Arial" w:cs="Arial"/>
                <w:b/>
                <w:color w:val="000000"/>
                <w:sz w:val="24"/>
                <w:szCs w:val="24"/>
              </w:rPr>
            </w:pPr>
            <w:r w:rsidRPr="00560ED9">
              <w:rPr>
                <w:rFonts w:ascii="Arial" w:hAnsi="Arial" w:cs="Arial"/>
                <w:b/>
                <w:color w:val="000000"/>
                <w:sz w:val="24"/>
                <w:szCs w:val="24"/>
              </w:rPr>
              <w:t>Definición de imagen por una función</w:t>
            </w:r>
          </w:p>
        </w:tc>
      </w:tr>
      <w:tr w:rsidR="006C5E9C" w:rsidRPr="00560ED9" w14:paraId="49DBEA3E" w14:textId="77777777" w:rsidTr="006C5E9C">
        <w:tc>
          <w:tcPr>
            <w:tcW w:w="2518" w:type="dxa"/>
          </w:tcPr>
          <w:p w14:paraId="686E3187" w14:textId="77777777" w:rsidR="006C5E9C" w:rsidRPr="00560ED9" w:rsidRDefault="006C5E9C" w:rsidP="006C5E9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ED512F6" w14:textId="0F66902D" w:rsidR="0028153C" w:rsidRPr="00560ED9" w:rsidRDefault="0028153C" w:rsidP="0028153C">
            <w:pPr>
              <w:tabs>
                <w:tab w:val="right" w:pos="8498"/>
              </w:tabs>
              <w:jc w:val="both"/>
              <w:rPr>
                <w:rFonts w:ascii="Arial" w:eastAsiaTheme="minorEastAsia" w:hAnsi="Arial" w:cs="Arial"/>
              </w:rPr>
            </w:pPr>
            <w:r w:rsidRPr="00560ED9">
              <w:rPr>
                <w:rFonts w:ascii="Arial" w:eastAsiaTheme="minorEastAsia" w:hAnsi="Arial" w:cs="Arial"/>
              </w:rPr>
              <w:t xml:space="preserve">Como en las funciones cada elemento del dominio </w:t>
            </w:r>
            <w:r w:rsidR="000B2FCB" w:rsidRPr="00560ED9">
              <w:rPr>
                <w:rFonts w:ascii="Arial" w:eastAsiaTheme="minorEastAsia" w:hAnsi="Arial" w:cs="Arial"/>
              </w:rPr>
              <w:t>está</w:t>
            </w:r>
            <w:r w:rsidRPr="00560ED9">
              <w:rPr>
                <w:rFonts w:ascii="Arial" w:eastAsiaTheme="minorEastAsia" w:hAnsi="Arial" w:cs="Arial"/>
              </w:rPr>
              <w:t xml:space="preserve"> relacionado con un único elemento del codominio, dado un elemento </w:t>
            </w:r>
            <m:oMath>
              <m:r>
                <w:rPr>
                  <w:rFonts w:ascii="Cambria Math" w:eastAsiaTheme="minorEastAsia" w:hAnsi="Cambria Math" w:cs="Arial"/>
                </w:rPr>
                <m:t>x</m:t>
              </m:r>
            </m:oMath>
            <w:r w:rsidRPr="00560ED9">
              <w:rPr>
                <w:rFonts w:ascii="Arial" w:eastAsiaTheme="minorEastAsia" w:hAnsi="Arial" w:cs="Arial"/>
              </w:rPr>
              <w:t xml:space="preserve"> del dominio, se denomina </w:t>
            </w:r>
            <w:r w:rsidRPr="00560ED9">
              <w:rPr>
                <w:rFonts w:ascii="Arial" w:eastAsiaTheme="minorEastAsia" w:hAnsi="Arial" w:cs="Arial"/>
                <w:b/>
              </w:rPr>
              <w:t>imagen</w:t>
            </w:r>
            <w:r w:rsidRPr="00560ED9">
              <w:rPr>
                <w:rFonts w:ascii="Arial" w:eastAsiaTheme="minorEastAsia" w:hAnsi="Arial" w:cs="Arial"/>
              </w:rPr>
              <w:t xml:space="preserve"> </w:t>
            </w:r>
            <w:r w:rsidRPr="00560ED9">
              <w:rPr>
                <w:rFonts w:ascii="Arial" w:eastAsiaTheme="minorEastAsia" w:hAnsi="Arial" w:cs="Arial"/>
                <w:b/>
              </w:rPr>
              <w:t xml:space="preserve">de </w:t>
            </w:r>
            <m:oMath>
              <m:r>
                <m:rPr>
                  <m:sty m:val="bi"/>
                </m:rPr>
                <w:rPr>
                  <w:rFonts w:ascii="Cambria Math" w:eastAsiaTheme="minorEastAsia" w:hAnsi="Cambria Math" w:cs="Arial"/>
                </w:rPr>
                <m:t>x</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w:t>
            </w:r>
            <w:r w:rsidR="000B2FCB" w:rsidRPr="00560ED9">
              <w:rPr>
                <w:rFonts w:ascii="Arial" w:eastAsiaTheme="minorEastAsia" w:hAnsi="Arial" w:cs="Arial"/>
              </w:rPr>
              <w:t>o</w:t>
            </w:r>
            <w:r w:rsidRPr="00560ED9">
              <w:rPr>
                <w:rFonts w:ascii="Arial" w:eastAsiaTheme="minorEastAsia" w:hAnsi="Arial" w:cs="Arial"/>
                <w:b/>
              </w:rPr>
              <w:t xml:space="preserve"> </w:t>
            </w:r>
            <m:oMath>
              <m:r>
                <m:rPr>
                  <m:sty m:val="bi"/>
                </m:rPr>
                <w:rPr>
                  <w:rFonts w:ascii="Cambria Math" w:eastAsiaTheme="minorEastAsia" w:hAnsi="Cambria Math" w:cs="Arial"/>
                </w:rPr>
                <m:t>f(x)</m:t>
              </m:r>
            </m:oMath>
            <w:r w:rsidRPr="00560ED9">
              <w:rPr>
                <w:rFonts w:ascii="Arial" w:eastAsiaTheme="minorEastAsia" w:hAnsi="Arial" w:cs="Arial"/>
              </w:rPr>
              <w:t xml:space="preserve"> precisamente a ese único elemento con el que se encuentra relacionado</w:t>
            </w:r>
            <w:commentRangeStart w:id="224"/>
            <w:r w:rsidRPr="00560ED9">
              <w:rPr>
                <w:rFonts w:ascii="Arial" w:eastAsiaTheme="minorEastAsia" w:hAnsi="Arial" w:cs="Arial"/>
              </w:rPr>
              <w:t>.</w:t>
            </w:r>
            <w:commentRangeEnd w:id="224"/>
            <w:r w:rsidR="003D5CD4">
              <w:rPr>
                <w:rStyle w:val="Refdecomentario"/>
                <w:rFonts w:ascii="Calibri" w:eastAsia="Calibri" w:hAnsi="Calibri" w:cs="Times New Roman"/>
              </w:rPr>
              <w:commentReference w:id="224"/>
            </w:r>
          </w:p>
          <w:p w14:paraId="666EF5E3" w14:textId="6516CD69" w:rsidR="006C5E9C" w:rsidRPr="00560ED9" w:rsidRDefault="006C5E9C" w:rsidP="006C5E9C">
            <w:pPr>
              <w:tabs>
                <w:tab w:val="right" w:pos="8498"/>
              </w:tabs>
              <w:jc w:val="both"/>
              <w:rPr>
                <w:rFonts w:ascii="Arial" w:eastAsiaTheme="minorEastAsia" w:hAnsi="Arial" w:cs="Arial"/>
              </w:rPr>
            </w:pPr>
          </w:p>
        </w:tc>
      </w:tr>
    </w:tbl>
    <w:p w14:paraId="2AA779A5" w14:textId="3EDBEC55" w:rsidR="00024715" w:rsidRPr="00560ED9" w:rsidRDefault="00024715" w:rsidP="00C23F7C">
      <w:pPr>
        <w:tabs>
          <w:tab w:val="right" w:pos="8498"/>
        </w:tabs>
        <w:spacing w:after="0"/>
        <w:jc w:val="both"/>
        <w:rPr>
          <w:rFonts w:ascii="Arial" w:eastAsiaTheme="minorEastAsia" w:hAnsi="Arial" w:cs="Arial"/>
          <w:b/>
        </w:rPr>
      </w:pPr>
    </w:p>
    <w:p w14:paraId="783A44E0" w14:textId="474BE512" w:rsidR="008C3A5D" w:rsidRPr="00560ED9" w:rsidRDefault="00AD0176" w:rsidP="00C23F7C">
      <w:pPr>
        <w:tabs>
          <w:tab w:val="right" w:pos="8498"/>
        </w:tabs>
        <w:spacing w:after="0"/>
        <w:jc w:val="both"/>
        <w:rPr>
          <w:rFonts w:ascii="Arial" w:eastAsiaTheme="minorEastAsia" w:hAnsi="Arial" w:cs="Arial"/>
        </w:rPr>
      </w:pPr>
      <w:r w:rsidRPr="00560ED9">
        <w:rPr>
          <w:rFonts w:ascii="Arial" w:eastAsiaTheme="minorEastAsia" w:hAnsi="Arial" w:cs="Arial"/>
        </w:rPr>
        <w:t xml:space="preserve">En otras palabras, la afirmación </w:t>
      </w:r>
      <m:oMath>
        <m:r>
          <w:rPr>
            <w:rFonts w:ascii="Cambria Math" w:eastAsiaTheme="minorEastAsia" w:hAnsi="Cambria Math" w:cs="Arial"/>
          </w:rPr>
          <m:t>y=f(x)</m:t>
        </m:r>
      </m:oMath>
      <w:r w:rsidR="00CF1259" w:rsidRPr="00560ED9">
        <w:rPr>
          <w:rFonts w:ascii="Arial" w:eastAsiaTheme="minorEastAsia" w:hAnsi="Arial" w:cs="Arial"/>
        </w:rPr>
        <w:t xml:space="preserve"> </w:t>
      </w:r>
      <w:r w:rsidRPr="00560ED9">
        <w:rPr>
          <w:rFonts w:ascii="Arial" w:eastAsiaTheme="minorEastAsia" w:hAnsi="Arial" w:cs="Arial"/>
        </w:rPr>
        <w:t xml:space="preserve">indica </w:t>
      </w:r>
      <w:r w:rsidR="00CF1259" w:rsidRPr="00560ED9">
        <w:rPr>
          <w:rFonts w:ascii="Arial" w:eastAsiaTheme="minorEastAsia" w:hAnsi="Arial" w:cs="Arial"/>
        </w:rPr>
        <w:t xml:space="preserve">que el valor de </w:t>
      </w:r>
      <m:oMath>
        <m:r>
          <w:rPr>
            <w:rFonts w:ascii="Cambria Math" w:eastAsiaTheme="minorEastAsia" w:hAnsi="Cambria Math" w:cs="Arial"/>
          </w:rPr>
          <m:t>y</m:t>
        </m:r>
      </m:oMath>
      <w:r w:rsidR="00CF1259" w:rsidRPr="00560ED9">
        <w:rPr>
          <w:rFonts w:ascii="Arial" w:eastAsiaTheme="minorEastAsia" w:hAnsi="Arial" w:cs="Arial"/>
        </w:rPr>
        <w:t xml:space="preserve"> </w:t>
      </w:r>
      <w:r w:rsidR="00CF1259" w:rsidRPr="00560ED9">
        <w:rPr>
          <w:rFonts w:ascii="Arial" w:eastAsiaTheme="minorEastAsia" w:hAnsi="Arial" w:cs="Arial"/>
          <w:b/>
        </w:rPr>
        <w:t xml:space="preserve">queda determinado </w:t>
      </w:r>
      <w:r w:rsidR="00CF1259" w:rsidRPr="00560ED9">
        <w:rPr>
          <w:rFonts w:ascii="Arial" w:eastAsiaTheme="minorEastAsia" w:hAnsi="Arial" w:cs="Arial"/>
        </w:rPr>
        <w:t xml:space="preserve">por el valor de </w:t>
      </w:r>
      <m:oMath>
        <m:r>
          <w:rPr>
            <w:rFonts w:ascii="Cambria Math" w:eastAsiaTheme="minorEastAsia" w:hAnsi="Cambria Math" w:cs="Arial"/>
          </w:rPr>
          <m:t>x</m:t>
        </m:r>
      </m:oMath>
      <w:r w:rsidR="00CF1259" w:rsidRPr="00560ED9">
        <w:rPr>
          <w:rFonts w:ascii="Arial" w:eastAsiaTheme="minorEastAsia" w:hAnsi="Arial" w:cs="Arial"/>
        </w:rPr>
        <w:t xml:space="preserve">.  </w:t>
      </w:r>
    </w:p>
    <w:p w14:paraId="53458215" w14:textId="77777777" w:rsidR="00C23F7C" w:rsidRPr="00560ED9" w:rsidRDefault="00C23F7C" w:rsidP="00C23F7C">
      <w:pPr>
        <w:tabs>
          <w:tab w:val="right" w:pos="8498"/>
        </w:tabs>
        <w:spacing w:after="0"/>
        <w:jc w:val="both"/>
        <w:rPr>
          <w:rFonts w:ascii="Arial" w:eastAsiaTheme="minorEastAsia" w:hAnsi="Arial" w:cs="Arial"/>
          <w:b/>
        </w:rPr>
      </w:pPr>
    </w:p>
    <w:tbl>
      <w:tblPr>
        <w:tblStyle w:val="Tablaconcuadrcula"/>
        <w:tblW w:w="0" w:type="auto"/>
        <w:tblLook w:val="04A0" w:firstRow="1" w:lastRow="0" w:firstColumn="1" w:lastColumn="0" w:noHBand="0" w:noVBand="1"/>
      </w:tblPr>
      <w:tblGrid>
        <w:gridCol w:w="2491"/>
        <w:gridCol w:w="6337"/>
      </w:tblGrid>
      <w:tr w:rsidR="0028153C" w:rsidRPr="00560ED9" w14:paraId="75159664" w14:textId="77777777" w:rsidTr="0028153C">
        <w:tc>
          <w:tcPr>
            <w:tcW w:w="8978" w:type="dxa"/>
            <w:gridSpan w:val="2"/>
            <w:shd w:val="clear" w:color="auto" w:fill="000000" w:themeFill="text1"/>
          </w:tcPr>
          <w:p w14:paraId="04DEDECA"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E5CAEDB" w14:textId="77777777" w:rsidTr="0028153C">
        <w:tc>
          <w:tcPr>
            <w:tcW w:w="2518" w:type="dxa"/>
          </w:tcPr>
          <w:p w14:paraId="58375E35"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F25F609" w14:textId="5DC46EA9"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 xml:space="preserve">Definición de preimagen por la función </w:t>
            </w:r>
          </w:p>
        </w:tc>
      </w:tr>
      <w:tr w:rsidR="0028153C" w:rsidRPr="00560ED9" w14:paraId="7137080C" w14:textId="77777777" w:rsidTr="0028153C">
        <w:tc>
          <w:tcPr>
            <w:tcW w:w="2518" w:type="dxa"/>
          </w:tcPr>
          <w:p w14:paraId="54ACDD80"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6C651A5" w14:textId="459FBE21" w:rsidR="0028153C" w:rsidRPr="00560ED9" w:rsidRDefault="0028153C">
            <w:pPr>
              <w:tabs>
                <w:tab w:val="right" w:pos="8498"/>
              </w:tabs>
              <w:jc w:val="both"/>
              <w:rPr>
                <w:rFonts w:ascii="Arial" w:eastAsiaTheme="minorEastAsia" w:hAnsi="Arial" w:cs="Arial"/>
              </w:rPr>
            </w:pPr>
            <w:r w:rsidRPr="00560ED9">
              <w:rPr>
                <w:rFonts w:ascii="Arial" w:eastAsiaTheme="minorEastAsia" w:hAnsi="Arial" w:cs="Arial"/>
              </w:rPr>
              <w:t xml:space="preserve">Si </w:t>
            </w:r>
            <m:oMath>
              <m:r>
                <w:rPr>
                  <w:rFonts w:ascii="Cambria Math" w:eastAsiaTheme="minorEastAsia" w:hAnsi="Cambria Math" w:cs="Arial"/>
                </w:rPr>
                <m:t>y</m:t>
              </m:r>
            </m:oMath>
            <w:r w:rsidRPr="00560ED9">
              <w:rPr>
                <w:rFonts w:ascii="Arial" w:eastAsiaTheme="minorEastAsia" w:hAnsi="Arial" w:cs="Arial"/>
              </w:rPr>
              <w:t xml:space="preserve"> es un elemento del rango de una</w:t>
            </w:r>
            <w:r w:rsidR="00CF7CE2" w:rsidRPr="00560ED9">
              <w:rPr>
                <w:rFonts w:ascii="Arial" w:eastAsiaTheme="minorEastAsia" w:hAnsi="Arial" w:cs="Arial"/>
              </w:rPr>
              <w:t xml:space="preserve"> función, se llama </w:t>
            </w:r>
            <w:r w:rsidRPr="00560ED9">
              <w:rPr>
                <w:rFonts w:ascii="Arial" w:eastAsiaTheme="minorEastAsia" w:hAnsi="Arial" w:cs="Arial"/>
                <w:b/>
              </w:rPr>
              <w:t xml:space="preserve">preimagen de </w:t>
            </w:r>
            <m:oMath>
              <m:r>
                <m:rPr>
                  <m:sty m:val="bi"/>
                </m:rPr>
                <w:rPr>
                  <w:rFonts w:ascii="Cambria Math" w:eastAsiaTheme="minorEastAsia" w:hAnsi="Cambria Math" w:cs="Arial"/>
                </w:rPr>
                <m:t>y</m:t>
              </m:r>
            </m:oMath>
            <w:r w:rsidRPr="00560ED9">
              <w:rPr>
                <w:rFonts w:ascii="Arial" w:eastAsiaTheme="minorEastAsia" w:hAnsi="Arial" w:cs="Arial"/>
              </w:rPr>
              <w:t xml:space="preserve"> </w:t>
            </w:r>
            <w:r w:rsidRPr="00560ED9">
              <w:rPr>
                <w:rFonts w:ascii="Arial" w:eastAsiaTheme="minorEastAsia" w:hAnsi="Arial" w:cs="Arial"/>
                <w:b/>
              </w:rPr>
              <w:t xml:space="preserve">por </w:t>
            </w:r>
            <m:oMath>
              <m:r>
                <m:rPr>
                  <m:sty m:val="bi"/>
                </m:rPr>
                <w:rPr>
                  <w:rFonts w:ascii="Cambria Math" w:eastAsiaTheme="minorEastAsia" w:hAnsi="Cambria Math" w:cs="Arial"/>
                </w:rPr>
                <m:t>f</m:t>
              </m:r>
            </m:oMath>
            <w:r w:rsidRPr="00560ED9">
              <w:rPr>
                <w:rFonts w:ascii="Arial" w:eastAsiaTheme="minorEastAsia" w:hAnsi="Arial" w:cs="Arial"/>
              </w:rPr>
              <w:t xml:space="preserve"> a todos los elementos del dominio cuya imagen sea </w:t>
            </w:r>
            <m:oMath>
              <m:r>
                <w:rPr>
                  <w:rFonts w:ascii="Cambria Math" w:eastAsiaTheme="minorEastAsia" w:hAnsi="Cambria Math" w:cs="Arial"/>
                </w:rPr>
                <m:t>y</m:t>
              </m:r>
            </m:oMath>
            <w:commentRangeStart w:id="225"/>
            <w:r w:rsidRPr="00560ED9">
              <w:rPr>
                <w:rFonts w:ascii="Arial" w:eastAsiaTheme="minorEastAsia" w:hAnsi="Arial" w:cs="Arial"/>
              </w:rPr>
              <w:t>.</w:t>
            </w:r>
            <w:commentRangeEnd w:id="225"/>
            <w:r w:rsidR="003D5CD4">
              <w:rPr>
                <w:rStyle w:val="Refdecomentario"/>
                <w:rFonts w:ascii="Calibri" w:eastAsia="Calibri" w:hAnsi="Calibri" w:cs="Times New Roman"/>
              </w:rPr>
              <w:commentReference w:id="225"/>
            </w:r>
          </w:p>
        </w:tc>
      </w:tr>
    </w:tbl>
    <w:p w14:paraId="50F76C7C" w14:textId="77777777" w:rsidR="0085189A" w:rsidRPr="00560ED9" w:rsidRDefault="0085189A" w:rsidP="00C23F7C">
      <w:pPr>
        <w:tabs>
          <w:tab w:val="right" w:pos="8498"/>
        </w:tabs>
        <w:spacing w:after="0"/>
        <w:jc w:val="both"/>
        <w:rPr>
          <w:rFonts w:ascii="Arial" w:eastAsiaTheme="minorEastAsia" w:hAnsi="Arial" w:cs="Arial"/>
        </w:rPr>
      </w:pPr>
    </w:p>
    <w:p w14:paraId="5E28A527" w14:textId="7211036F" w:rsidR="003C01EA" w:rsidRPr="00EB04A8" w:rsidRDefault="00CF1259"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 diferencia de la imagen, las </w:t>
      </w:r>
      <w:r w:rsidR="002009B3" w:rsidRPr="00560ED9">
        <w:rPr>
          <w:rFonts w:ascii="Arial" w:eastAsiaTheme="minorEastAsia" w:hAnsi="Arial" w:cs="Arial"/>
        </w:rPr>
        <w:t>preimá</w:t>
      </w:r>
      <w:r w:rsidR="00CF7CE2" w:rsidRPr="00560ED9">
        <w:rPr>
          <w:rFonts w:ascii="Arial" w:eastAsiaTheme="minorEastAsia" w:hAnsi="Arial" w:cs="Arial"/>
        </w:rPr>
        <w:t>gen</w:t>
      </w:r>
      <w:r w:rsidR="002009B3" w:rsidRPr="00560ED9">
        <w:rPr>
          <w:rFonts w:ascii="Arial" w:eastAsiaTheme="minorEastAsia" w:hAnsi="Arial" w:cs="Arial"/>
        </w:rPr>
        <w:t>es</w:t>
      </w:r>
      <w:r w:rsidRPr="00560ED9">
        <w:rPr>
          <w:rFonts w:ascii="Arial" w:eastAsiaTheme="minorEastAsia" w:hAnsi="Arial" w:cs="Arial"/>
        </w:rPr>
        <w:t xml:space="preserve"> no </w:t>
      </w:r>
      <w:r w:rsidR="00CF7CE2" w:rsidRPr="00560ED9">
        <w:rPr>
          <w:rFonts w:ascii="Arial" w:eastAsiaTheme="minorEastAsia" w:hAnsi="Arial" w:cs="Arial"/>
        </w:rPr>
        <w:t xml:space="preserve">necesariamente </w:t>
      </w:r>
      <w:r w:rsidR="00EB04A8">
        <w:rPr>
          <w:rFonts w:ascii="Arial" w:eastAsiaTheme="minorEastAsia" w:hAnsi="Arial" w:cs="Arial"/>
        </w:rPr>
        <w:t>son únicas, como en la relación R</w:t>
      </w:r>
      <w:r w:rsidR="00EB04A8">
        <w:rPr>
          <w:rFonts w:ascii="Arial" w:eastAsiaTheme="minorEastAsia" w:hAnsi="Arial" w:cs="Arial"/>
          <w:vertAlign w:val="subscript"/>
        </w:rPr>
        <w:t>5</w:t>
      </w:r>
      <w:r w:rsidR="00EB04A8">
        <w:rPr>
          <w:rFonts w:ascii="Arial" w:eastAsiaTheme="minorEastAsia" w:hAnsi="Arial" w:cs="Arial"/>
        </w:rPr>
        <w:t xml:space="preserve"> del ejemplo 1.</w:t>
      </w:r>
    </w:p>
    <w:p w14:paraId="78DF7B30" w14:textId="77777777" w:rsidR="00CF1259" w:rsidRPr="00560ED9" w:rsidRDefault="00CF1259" w:rsidP="00962CCA">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8153C" w:rsidRPr="00560ED9" w14:paraId="33C87060" w14:textId="77777777" w:rsidTr="00EB04A8">
        <w:tc>
          <w:tcPr>
            <w:tcW w:w="9054" w:type="dxa"/>
            <w:gridSpan w:val="2"/>
            <w:shd w:val="clear" w:color="auto" w:fill="0D0D0D" w:themeFill="text1" w:themeFillTint="F2"/>
          </w:tcPr>
          <w:p w14:paraId="5756B0C6" w14:textId="37C85C6B" w:rsidR="0028153C" w:rsidRPr="00560ED9" w:rsidRDefault="00EB04A8" w:rsidP="0028153C">
            <w:pPr>
              <w:jc w:val="center"/>
              <w:rPr>
                <w:rFonts w:ascii="Arial" w:hAnsi="Arial" w:cs="Arial"/>
                <w:b/>
                <w:color w:val="FFFFFF" w:themeColor="background1"/>
              </w:rPr>
            </w:pPr>
            <w:r>
              <w:rPr>
                <w:rFonts w:ascii="Arial" w:hAnsi="Arial" w:cs="Arial"/>
                <w:b/>
                <w:color w:val="FFFFFF" w:themeColor="background1"/>
              </w:rPr>
              <w:t>I</w:t>
            </w:r>
            <w:r w:rsidR="0028153C" w:rsidRPr="00560ED9">
              <w:rPr>
                <w:rFonts w:ascii="Arial" w:hAnsi="Arial" w:cs="Arial"/>
                <w:b/>
                <w:color w:val="FFFFFF" w:themeColor="background1"/>
              </w:rPr>
              <w:t>magen (fotografía, gráfica o ilustración)</w:t>
            </w:r>
          </w:p>
        </w:tc>
      </w:tr>
      <w:tr w:rsidR="0028153C" w:rsidRPr="00560ED9" w14:paraId="5501E1D9" w14:textId="77777777" w:rsidTr="00EB04A8">
        <w:tc>
          <w:tcPr>
            <w:tcW w:w="1384" w:type="dxa"/>
          </w:tcPr>
          <w:p w14:paraId="2B8BE18D" w14:textId="77777777" w:rsidR="0028153C" w:rsidRPr="00560ED9" w:rsidRDefault="0028153C" w:rsidP="0028153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058AD6C" w14:textId="7CBFADBF" w:rsidR="0028153C" w:rsidRPr="00560ED9" w:rsidRDefault="002009B3" w:rsidP="0028153C">
            <w:pPr>
              <w:rPr>
                <w:rFonts w:ascii="Arial" w:hAnsi="Arial" w:cs="Arial"/>
                <w:b/>
                <w:color w:val="000000"/>
                <w:sz w:val="18"/>
                <w:szCs w:val="18"/>
              </w:rPr>
            </w:pPr>
            <w:r w:rsidRPr="00560ED9">
              <w:rPr>
                <w:rFonts w:ascii="Arial" w:hAnsi="Arial" w:cs="Arial"/>
                <w:color w:val="000000"/>
              </w:rPr>
              <w:t>MA_11_02_IMG22</w:t>
            </w:r>
          </w:p>
        </w:tc>
      </w:tr>
      <w:tr w:rsidR="0028153C" w:rsidRPr="00560ED9" w14:paraId="27998D5D" w14:textId="77777777" w:rsidTr="00EB04A8">
        <w:tc>
          <w:tcPr>
            <w:tcW w:w="1384" w:type="dxa"/>
          </w:tcPr>
          <w:p w14:paraId="444224F6"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Descripción</w:t>
            </w:r>
          </w:p>
        </w:tc>
        <w:tc>
          <w:tcPr>
            <w:tcW w:w="7670" w:type="dxa"/>
          </w:tcPr>
          <w:p w14:paraId="3890D71F" w14:textId="77777777" w:rsidR="0028153C" w:rsidRPr="00560ED9" w:rsidRDefault="0028153C" w:rsidP="0028153C">
            <w:pPr>
              <w:rPr>
                <w:rFonts w:ascii="Arial" w:hAnsi="Arial" w:cs="Arial"/>
                <w:color w:val="000000"/>
              </w:rPr>
            </w:pPr>
            <w:r w:rsidRPr="00560ED9">
              <w:rPr>
                <w:rFonts w:ascii="Arial" w:hAnsi="Arial" w:cs="Arial"/>
                <w:color w:val="000000"/>
              </w:rPr>
              <w:t xml:space="preserve">Diagrama </w:t>
            </w:r>
            <w:commentRangeStart w:id="226"/>
            <w:r w:rsidRPr="00560ED9">
              <w:rPr>
                <w:rFonts w:ascii="Arial" w:hAnsi="Arial" w:cs="Arial"/>
                <w:color w:val="000000"/>
              </w:rPr>
              <w:t>S</w:t>
            </w:r>
            <w:commentRangeEnd w:id="226"/>
            <w:r w:rsidR="008477D0">
              <w:rPr>
                <w:rStyle w:val="Refdecomentario"/>
                <w:rFonts w:ascii="Calibri" w:eastAsia="Calibri" w:hAnsi="Calibri" w:cs="Times New Roman"/>
              </w:rPr>
              <w:commentReference w:id="226"/>
            </w:r>
            <w:r w:rsidRPr="00560ED9">
              <w:rPr>
                <w:rFonts w:ascii="Arial" w:hAnsi="Arial" w:cs="Arial"/>
                <w:color w:val="000000"/>
              </w:rPr>
              <w:t xml:space="preserve">agital de la </w:t>
            </w:r>
            <w:commentRangeStart w:id="227"/>
            <w:r w:rsidRPr="00560ED9">
              <w:rPr>
                <w:rFonts w:ascii="Arial" w:hAnsi="Arial" w:cs="Arial"/>
                <w:color w:val="000000"/>
              </w:rPr>
              <w:t>relación</w:t>
            </w:r>
            <w:commentRangeEnd w:id="227"/>
            <w:r w:rsidR="008477D0">
              <w:rPr>
                <w:rStyle w:val="Refdecomentario"/>
                <w:rFonts w:ascii="Calibri" w:eastAsia="Calibri" w:hAnsi="Calibri" w:cs="Times New Roman"/>
              </w:rPr>
              <w:commentReference w:id="227"/>
            </w:r>
          </w:p>
        </w:tc>
      </w:tr>
      <w:tr w:rsidR="0028153C" w:rsidRPr="00560ED9" w14:paraId="27524BA4" w14:textId="77777777" w:rsidTr="00EB04A8">
        <w:tc>
          <w:tcPr>
            <w:tcW w:w="1384" w:type="dxa"/>
          </w:tcPr>
          <w:p w14:paraId="48D0FF1A"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4D76BE1" w14:textId="77777777" w:rsidR="0028153C" w:rsidRPr="00560ED9" w:rsidRDefault="0028153C" w:rsidP="0028153C">
            <w:pPr>
              <w:rPr>
                <w:rFonts w:ascii="Arial" w:hAnsi="Arial" w:cs="Arial"/>
                <w:color w:val="000000"/>
              </w:rPr>
            </w:pPr>
            <w:r w:rsidRPr="00560ED9">
              <w:rPr>
                <w:rFonts w:ascii="Arial" w:hAnsi="Arial" w:cs="Arial"/>
                <w:noProof/>
                <w:lang w:val="es-CO" w:eastAsia="es-CO"/>
              </w:rPr>
              <w:drawing>
                <wp:inline distT="0" distB="0" distL="0" distR="0" wp14:anchorId="7B040524" wp14:editId="64463A8D">
                  <wp:extent cx="1782311" cy="1251162"/>
                  <wp:effectExtent l="0" t="0" r="0" b="0"/>
                  <wp:docPr id="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2549" cy="1251329"/>
                          </a:xfrm>
                          <a:prstGeom prst="rect">
                            <a:avLst/>
                          </a:prstGeom>
                          <a:noFill/>
                          <a:ln>
                            <a:noFill/>
                          </a:ln>
                        </pic:spPr>
                      </pic:pic>
                    </a:graphicData>
                  </a:graphic>
                </wp:inline>
              </w:drawing>
            </w:r>
          </w:p>
        </w:tc>
      </w:tr>
      <w:tr w:rsidR="0028153C" w:rsidRPr="00560ED9" w14:paraId="5EAF029C" w14:textId="77777777" w:rsidTr="00EB04A8">
        <w:tc>
          <w:tcPr>
            <w:tcW w:w="1384" w:type="dxa"/>
          </w:tcPr>
          <w:p w14:paraId="1B2C8F33" w14:textId="77777777" w:rsidR="0028153C" w:rsidRPr="00560ED9" w:rsidRDefault="0028153C" w:rsidP="0028153C">
            <w:pPr>
              <w:rPr>
                <w:rFonts w:ascii="Arial" w:hAnsi="Arial" w:cs="Arial"/>
                <w:color w:val="000000"/>
              </w:rPr>
            </w:pPr>
            <w:r w:rsidRPr="00560ED9">
              <w:rPr>
                <w:rFonts w:ascii="Arial" w:hAnsi="Arial" w:cs="Arial"/>
                <w:b/>
                <w:color w:val="000000"/>
                <w:sz w:val="18"/>
                <w:szCs w:val="18"/>
              </w:rPr>
              <w:t>Pie de imagen</w:t>
            </w:r>
          </w:p>
        </w:tc>
        <w:tc>
          <w:tcPr>
            <w:tcW w:w="7670" w:type="dxa"/>
          </w:tcPr>
          <w:p w14:paraId="177E48FC" w14:textId="1A453C1B" w:rsidR="0028153C" w:rsidRPr="00DB6AEF" w:rsidRDefault="0037470E" w:rsidP="0028153C">
            <w:pPr>
              <w:tabs>
                <w:tab w:val="right" w:pos="8498"/>
              </w:tabs>
              <w:jc w:val="both"/>
              <w:rPr>
                <w:rFonts w:ascii="Arial" w:eastAsiaTheme="minorEastAsia" w:hAnsi="Arial" w:cs="Arial"/>
                <w:vertAlign w:val="subscript"/>
              </w:rPr>
            </w:pPr>
            <w:r w:rsidRPr="0037470E">
              <w:rPr>
                <w:rFonts w:ascii="Arial" w:eastAsiaTheme="minorEastAsia" w:hAnsi="Arial" w:cs="Arial"/>
                <w:i/>
              </w:rPr>
              <w:t>a</w:t>
            </w:r>
            <w:r>
              <w:rPr>
                <w:rFonts w:ascii="Arial" w:eastAsiaTheme="minorEastAsia" w:hAnsi="Arial" w:cs="Arial"/>
              </w:rPr>
              <w:t xml:space="preserve">, </w:t>
            </w:r>
            <w:r w:rsidRPr="0037470E">
              <w:rPr>
                <w:rFonts w:ascii="Arial" w:eastAsiaTheme="minorEastAsia" w:hAnsi="Arial" w:cs="Arial"/>
                <w:i/>
              </w:rPr>
              <w:t>b</w:t>
            </w:r>
            <w:r>
              <w:rPr>
                <w:rFonts w:ascii="Arial" w:eastAsiaTheme="minorEastAsia" w:hAnsi="Arial" w:cs="Arial"/>
              </w:rPr>
              <w:t xml:space="preserve"> y </w:t>
            </w:r>
            <w:r w:rsidRPr="0037470E">
              <w:rPr>
                <w:rFonts w:ascii="Arial" w:eastAsiaTheme="minorEastAsia" w:hAnsi="Arial" w:cs="Arial"/>
                <w:i/>
              </w:rPr>
              <w:t>c</w:t>
            </w:r>
            <w:r>
              <w:rPr>
                <w:rFonts w:ascii="Arial" w:eastAsiaTheme="minorEastAsia" w:hAnsi="Arial" w:cs="Arial"/>
              </w:rPr>
              <w:t xml:space="preserve"> son </w:t>
            </w:r>
            <w:proofErr w:type="spellStart"/>
            <w:r>
              <w:rPr>
                <w:rFonts w:ascii="Arial" w:eastAsiaTheme="minorEastAsia" w:hAnsi="Arial" w:cs="Arial"/>
              </w:rPr>
              <w:t>preim</w:t>
            </w:r>
            <w:proofErr w:type="spellEnd"/>
            <w:r>
              <w:rPr>
                <w:rFonts w:ascii="Arial" w:eastAsiaTheme="minorEastAsia" w:hAnsi="Arial" w:cs="Arial"/>
                <w:lang w:val="es-CO"/>
              </w:rPr>
              <w:t>á</w:t>
            </w:r>
            <w:r>
              <w:rPr>
                <w:rFonts w:ascii="Arial" w:eastAsiaTheme="minorEastAsia" w:hAnsi="Arial" w:cs="Arial"/>
              </w:rPr>
              <w:t xml:space="preserve">genes de </w:t>
            </w:r>
            <w:r w:rsidRPr="0037470E">
              <w:rPr>
                <w:rFonts w:ascii="Arial" w:eastAsiaTheme="minorEastAsia" w:hAnsi="Arial" w:cs="Arial"/>
                <w:i/>
              </w:rPr>
              <w:t>m</w:t>
            </w:r>
            <w:r>
              <w:rPr>
                <w:rFonts w:ascii="Arial" w:eastAsiaTheme="minorEastAsia" w:hAnsi="Arial" w:cs="Arial"/>
              </w:rPr>
              <w:t xml:space="preserve"> por</w:t>
            </w:r>
            <w:r w:rsidR="00DB6AEF">
              <w:rPr>
                <w:rFonts w:ascii="Arial" w:eastAsiaTheme="minorEastAsia" w:hAnsi="Arial" w:cs="Arial"/>
              </w:rPr>
              <w:t xml:space="preserve"> la función </w:t>
            </w:r>
            <w:r w:rsidR="00DB6AEF" w:rsidRPr="00D31D97">
              <w:rPr>
                <w:rFonts w:ascii="Arial" w:eastAsiaTheme="minorEastAsia" w:hAnsi="Arial" w:cs="Arial"/>
                <w:i/>
              </w:rPr>
              <w:t>R</w:t>
            </w:r>
            <w:r w:rsidR="00DB6AEF" w:rsidRPr="00D31D97">
              <w:rPr>
                <w:rFonts w:ascii="Arial" w:eastAsiaTheme="minorEastAsia" w:hAnsi="Arial" w:cs="Arial"/>
                <w:i/>
                <w:vertAlign w:val="subscript"/>
              </w:rPr>
              <w:t>5</w:t>
            </w:r>
          </w:p>
          <w:p w14:paraId="62C29A86" w14:textId="77777777" w:rsidR="0028153C" w:rsidRPr="00560ED9" w:rsidRDefault="0028153C" w:rsidP="0028153C">
            <w:pPr>
              <w:rPr>
                <w:rFonts w:ascii="Arial" w:hAnsi="Arial" w:cs="Arial"/>
                <w:color w:val="000000"/>
              </w:rPr>
            </w:pPr>
          </w:p>
        </w:tc>
      </w:tr>
    </w:tbl>
    <w:p w14:paraId="681351DC" w14:textId="77777777" w:rsidR="003C01EA" w:rsidRPr="00560ED9" w:rsidRDefault="003C01EA" w:rsidP="00962CCA">
      <w:pPr>
        <w:tabs>
          <w:tab w:val="right" w:pos="8498"/>
        </w:tabs>
        <w:spacing w:after="0"/>
        <w:jc w:val="both"/>
        <w:rPr>
          <w:rFonts w:ascii="Arial" w:eastAsiaTheme="minorEastAsia" w:hAnsi="Arial" w:cs="Arial"/>
        </w:rPr>
      </w:pPr>
    </w:p>
    <w:p w14:paraId="50D9204B" w14:textId="5799825A" w:rsidR="0084511A" w:rsidRPr="00560ED9" w:rsidRDefault="00DA6D8C" w:rsidP="00962CCA">
      <w:pPr>
        <w:tabs>
          <w:tab w:val="right" w:pos="8498"/>
        </w:tabs>
        <w:spacing w:after="0"/>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oMath>
      <w:r w:rsidR="00B14453" w:rsidRPr="00560ED9">
        <w:rPr>
          <w:rFonts w:ascii="Arial" w:eastAsiaTheme="minorEastAsia" w:hAnsi="Arial" w:cs="Arial"/>
        </w:rPr>
        <w:t xml:space="preserve"> </w:t>
      </w:r>
      <w:proofErr w:type="gramStart"/>
      <w:r w:rsidR="00B14453" w:rsidRPr="00560ED9">
        <w:rPr>
          <w:rFonts w:ascii="Arial" w:eastAsiaTheme="minorEastAsia" w:hAnsi="Arial" w:cs="Arial"/>
        </w:rPr>
        <w:t>es</w:t>
      </w:r>
      <w:proofErr w:type="gramEnd"/>
      <w:r w:rsidR="00B14453" w:rsidRPr="00560ED9">
        <w:rPr>
          <w:rFonts w:ascii="Arial" w:eastAsiaTheme="minorEastAsia" w:hAnsi="Arial" w:cs="Arial"/>
        </w:rPr>
        <w:t xml:space="preserve"> una función</w:t>
      </w:r>
      <w:r w:rsidR="0028153C" w:rsidRPr="00560ED9">
        <w:rPr>
          <w:rFonts w:ascii="Arial" w:eastAsiaTheme="minorEastAsia" w:hAnsi="Arial" w:cs="Arial"/>
        </w:rPr>
        <w:t xml:space="preserve"> con </w:t>
      </w:r>
      <m:oMath>
        <m:r>
          <w:rPr>
            <w:rFonts w:ascii="Cambria Math" w:eastAsiaTheme="minorEastAsia" w:hAnsi="Cambria Math" w:cs="Arial"/>
          </w:rPr>
          <m:t xml:space="preserve">Dom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={a,b,c}</m:t>
        </m:r>
      </m:oMath>
      <w:r w:rsidR="0028153C" w:rsidRPr="00560ED9">
        <w:rPr>
          <w:rFonts w:ascii="Arial" w:eastAsiaTheme="minorEastAsia" w:hAnsi="Arial" w:cs="Arial"/>
        </w:rPr>
        <w:t xml:space="preserve">, </w:t>
      </w:r>
      <m:oMath>
        <m:r>
          <w:rPr>
            <w:rFonts w:ascii="Cambria Math" w:eastAsiaTheme="minorEastAsia" w:hAnsi="Cambria Math" w:cs="Arial"/>
          </w:rPr>
          <m:t xml:space="preserve">Rang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5</m:t>
            </m:r>
          </m:sub>
        </m:sSub>
        <m:r>
          <w:rPr>
            <w:rFonts w:ascii="Cambria Math" w:eastAsiaTheme="minorEastAsia" w:hAnsi="Cambria Math" w:cs="Arial"/>
          </w:rPr>
          <m:t>={m}</m:t>
        </m:r>
      </m:oMath>
      <w:r w:rsidR="0028153C" w:rsidRPr="00560ED9">
        <w:rPr>
          <w:rFonts w:ascii="Arial" w:eastAsiaTheme="minorEastAsia" w:hAnsi="Arial" w:cs="Arial"/>
        </w:rPr>
        <w:t xml:space="preserve"> y </w:t>
      </w:r>
      <m:oMath>
        <m:r>
          <w:rPr>
            <w:rFonts w:ascii="Cambria Math" w:eastAsiaTheme="minorEastAsia" w:hAnsi="Cambria Math" w:cs="Arial"/>
          </w:rPr>
          <m:t>Codm R={m,n}</m:t>
        </m:r>
      </m:oMath>
      <w:r w:rsidR="0028153C" w:rsidRPr="00560ED9">
        <w:rPr>
          <w:rFonts w:ascii="Arial" w:eastAsiaTheme="minorEastAsia" w:hAnsi="Arial" w:cs="Arial"/>
        </w:rPr>
        <w:t>. Además se tiene que:</w:t>
      </w:r>
    </w:p>
    <w:p w14:paraId="288ED896" w14:textId="46235CE7" w:rsidR="003C01EA"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m:t>
          </m:r>
        </m:oMath>
      </m:oMathPara>
    </w:p>
    <w:p w14:paraId="5DA9C6BC" w14:textId="35731DE2"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=m</m:t>
          </m:r>
        </m:oMath>
      </m:oMathPara>
    </w:p>
    <w:p w14:paraId="1C4E2A2A" w14:textId="28DD200D" w:rsidR="005A5426" w:rsidRPr="00560ED9" w:rsidRDefault="005A542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=m</m:t>
          </m:r>
        </m:oMath>
      </m:oMathPara>
    </w:p>
    <w:p w14:paraId="28072D15" w14:textId="77777777" w:rsidR="003C01EA" w:rsidRPr="00560ED9" w:rsidRDefault="003C01EA" w:rsidP="00962CCA">
      <w:pPr>
        <w:tabs>
          <w:tab w:val="right" w:pos="8498"/>
        </w:tabs>
        <w:spacing w:after="0"/>
        <w:jc w:val="both"/>
        <w:rPr>
          <w:rFonts w:ascii="Arial" w:hAnsi="Arial" w:cs="Arial"/>
        </w:rPr>
      </w:pPr>
    </w:p>
    <w:p w14:paraId="7512BAF1" w14:textId="1D0CAC32" w:rsidR="005421E4" w:rsidRPr="00560ED9" w:rsidRDefault="0028153C" w:rsidP="00962CCA">
      <w:pPr>
        <w:tabs>
          <w:tab w:val="right" w:pos="8498"/>
        </w:tabs>
        <w:spacing w:after="0"/>
        <w:jc w:val="both"/>
        <w:rPr>
          <w:rFonts w:ascii="Arial" w:eastAsiaTheme="minorEastAsia" w:hAnsi="Arial" w:cs="Arial"/>
        </w:rPr>
      </w:pPr>
      <m:oMath>
        <m:r>
          <w:rPr>
            <w:rFonts w:ascii="Cambria Math" w:eastAsiaTheme="minorEastAsia" w:hAnsi="Cambria Math" w:cs="Arial"/>
          </w:rPr>
          <w:lastRenderedPageBreak/>
          <m:t>{</m:t>
        </m:r>
        <m:r>
          <w:rPr>
            <w:rFonts w:ascii="Cambria Math" w:hAnsi="Cambria Math" w:cs="Arial"/>
          </w:rPr>
          <m:t>a,b,c}</m:t>
        </m:r>
      </m:oMath>
      <w:r w:rsidR="005A5426" w:rsidRPr="00560ED9">
        <w:rPr>
          <w:rFonts w:ascii="Arial" w:eastAsiaTheme="minorEastAsia" w:hAnsi="Arial" w:cs="Arial"/>
        </w:rPr>
        <w:t xml:space="preserve"> </w:t>
      </w:r>
      <w:proofErr w:type="gramStart"/>
      <w:r w:rsidR="00123597" w:rsidRPr="00560ED9">
        <w:rPr>
          <w:rFonts w:ascii="Arial" w:eastAsiaTheme="minorEastAsia" w:hAnsi="Arial" w:cs="Arial"/>
        </w:rPr>
        <w:t>es</w:t>
      </w:r>
      <w:proofErr w:type="gramEnd"/>
      <w:r w:rsidR="00123597" w:rsidRPr="00560ED9">
        <w:rPr>
          <w:rFonts w:ascii="Arial" w:eastAsiaTheme="minorEastAsia" w:hAnsi="Arial" w:cs="Arial"/>
        </w:rPr>
        <w:t xml:space="preserve"> el conjunto de</w:t>
      </w:r>
      <w:r w:rsidR="005A5426" w:rsidRPr="00560ED9">
        <w:rPr>
          <w:rFonts w:ascii="Arial" w:eastAsiaTheme="minorEastAsia" w:hAnsi="Arial" w:cs="Arial"/>
        </w:rPr>
        <w:t xml:space="preserve"> </w:t>
      </w:r>
      <w:r w:rsidR="00C5799E" w:rsidRPr="00560ED9">
        <w:rPr>
          <w:rFonts w:ascii="Arial" w:eastAsiaTheme="minorEastAsia" w:hAnsi="Arial" w:cs="Arial"/>
        </w:rPr>
        <w:t xml:space="preserve">las </w:t>
      </w:r>
      <w:r w:rsidR="005A5426" w:rsidRPr="00560ED9">
        <w:rPr>
          <w:rFonts w:ascii="Arial" w:eastAsiaTheme="minorEastAsia" w:hAnsi="Arial" w:cs="Arial"/>
        </w:rPr>
        <w:t>preim</w:t>
      </w:r>
      <w:r w:rsidR="00123597" w:rsidRPr="00560ED9">
        <w:rPr>
          <w:rFonts w:ascii="Arial" w:eastAsiaTheme="minorEastAsia" w:hAnsi="Arial" w:cs="Arial"/>
        </w:rPr>
        <w:t>á</w:t>
      </w:r>
      <w:r w:rsidR="005A5426" w:rsidRPr="00560ED9">
        <w:rPr>
          <w:rFonts w:ascii="Arial" w:eastAsiaTheme="minorEastAsia" w:hAnsi="Arial" w:cs="Arial"/>
        </w:rPr>
        <w:t xml:space="preserve">genes de </w:t>
      </w:r>
      <m:oMath>
        <m:r>
          <w:rPr>
            <w:rFonts w:ascii="Cambria Math" w:eastAsiaTheme="minorEastAsia" w:hAnsi="Cambria Math" w:cs="Arial"/>
          </w:rPr>
          <m:t>m</m:t>
        </m:r>
      </m:oMath>
      <w:r w:rsidRPr="00560ED9">
        <w:rPr>
          <w:rFonts w:ascii="Arial" w:eastAsiaTheme="minorEastAsia" w:hAnsi="Arial" w:cs="Arial"/>
        </w:rPr>
        <w:t>.</w:t>
      </w:r>
    </w:p>
    <w:p w14:paraId="0F907505" w14:textId="77777777" w:rsidR="00147107" w:rsidRPr="00560ED9" w:rsidRDefault="00147107" w:rsidP="00962CCA">
      <w:pPr>
        <w:tabs>
          <w:tab w:val="right" w:pos="8498"/>
        </w:tabs>
        <w:spacing w:after="0"/>
        <w:jc w:val="both"/>
        <w:rPr>
          <w:rFonts w:ascii="Arial" w:eastAsiaTheme="minorEastAsia" w:hAnsi="Arial" w:cs="Arial"/>
        </w:rPr>
      </w:pPr>
    </w:p>
    <w:p w14:paraId="44C80CCD" w14:textId="61F02FCE" w:rsidR="005421E4" w:rsidRPr="00560ED9" w:rsidRDefault="00527CA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18752C">
        <w:rPr>
          <w:rFonts w:ascii="Arial" w:hAnsi="Arial" w:cs="Arial"/>
        </w:rPr>
        <w:t xml:space="preserve"> </w:t>
      </w:r>
      <w:r w:rsidR="005421E4" w:rsidRPr="00560ED9">
        <w:rPr>
          <w:rFonts w:ascii="Arial" w:hAnsi="Arial" w:cs="Arial"/>
          <w:b/>
        </w:rPr>
        <w:t xml:space="preserve">1.3 Funciones </w:t>
      </w:r>
      <w:r w:rsidR="0028153C" w:rsidRPr="00560ED9">
        <w:rPr>
          <w:rFonts w:ascii="Arial" w:hAnsi="Arial" w:cs="Arial"/>
          <w:b/>
        </w:rPr>
        <w:t xml:space="preserve">de </w:t>
      </w:r>
      <w:r w:rsidR="005421E4" w:rsidRPr="00560ED9">
        <w:rPr>
          <w:rFonts w:ascii="Arial" w:hAnsi="Arial" w:cs="Arial"/>
          <w:b/>
        </w:rPr>
        <w:t>números reales.</w:t>
      </w:r>
    </w:p>
    <w:p w14:paraId="4DE60021" w14:textId="4B692D71" w:rsidR="0028153C" w:rsidRPr="00560ED9" w:rsidRDefault="00BC077C" w:rsidP="00962CCA">
      <w:pPr>
        <w:tabs>
          <w:tab w:val="right" w:pos="8498"/>
        </w:tabs>
        <w:spacing w:after="0"/>
        <w:jc w:val="both"/>
        <w:rPr>
          <w:rFonts w:ascii="Arial" w:hAnsi="Arial" w:cs="Arial"/>
        </w:rPr>
      </w:pPr>
      <w:r w:rsidRPr="00560ED9">
        <w:rPr>
          <w:rFonts w:ascii="Arial" w:hAnsi="Arial" w:cs="Arial"/>
        </w:rPr>
        <w:t xml:space="preserve">En el estudio del cálculo se hace énfasis en las funciones de números reales, que se definen a continuación: </w:t>
      </w:r>
    </w:p>
    <w:tbl>
      <w:tblPr>
        <w:tblStyle w:val="Tablaconcuadrcula"/>
        <w:tblW w:w="0" w:type="auto"/>
        <w:tblLook w:val="04A0" w:firstRow="1" w:lastRow="0" w:firstColumn="1" w:lastColumn="0" w:noHBand="0" w:noVBand="1"/>
      </w:tblPr>
      <w:tblGrid>
        <w:gridCol w:w="2491"/>
        <w:gridCol w:w="6337"/>
      </w:tblGrid>
      <w:tr w:rsidR="0028153C" w:rsidRPr="00560ED9" w14:paraId="3E04054F" w14:textId="77777777" w:rsidTr="0028153C">
        <w:tc>
          <w:tcPr>
            <w:tcW w:w="8978" w:type="dxa"/>
            <w:gridSpan w:val="2"/>
            <w:shd w:val="clear" w:color="auto" w:fill="000000" w:themeFill="text1"/>
          </w:tcPr>
          <w:p w14:paraId="0FBF6EA2" w14:textId="77777777" w:rsidR="0028153C" w:rsidRPr="00560ED9" w:rsidRDefault="0028153C" w:rsidP="0028153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8153C" w:rsidRPr="00560ED9" w14:paraId="40B64604" w14:textId="77777777" w:rsidTr="0028153C">
        <w:tc>
          <w:tcPr>
            <w:tcW w:w="2518" w:type="dxa"/>
          </w:tcPr>
          <w:p w14:paraId="3B4C73FA" w14:textId="77777777"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F0A1436" w14:textId="093A19EB" w:rsidR="0028153C" w:rsidRPr="00560ED9" w:rsidRDefault="0028153C" w:rsidP="0028153C">
            <w:pPr>
              <w:rPr>
                <w:rFonts w:ascii="Arial" w:hAnsi="Arial" w:cs="Arial"/>
                <w:b/>
                <w:color w:val="000000"/>
                <w:sz w:val="24"/>
                <w:szCs w:val="24"/>
              </w:rPr>
            </w:pPr>
            <w:r w:rsidRPr="00560ED9">
              <w:rPr>
                <w:rFonts w:ascii="Arial" w:hAnsi="Arial" w:cs="Arial"/>
                <w:b/>
                <w:color w:val="000000"/>
                <w:sz w:val="24"/>
                <w:szCs w:val="24"/>
              </w:rPr>
              <w:t>Funciones de números reales</w:t>
            </w:r>
          </w:p>
        </w:tc>
      </w:tr>
      <w:tr w:rsidR="0028153C" w:rsidRPr="00560ED9" w14:paraId="57CFEBB2" w14:textId="77777777" w:rsidTr="0028153C">
        <w:tc>
          <w:tcPr>
            <w:tcW w:w="2518" w:type="dxa"/>
          </w:tcPr>
          <w:p w14:paraId="2BA8DE99" w14:textId="77777777" w:rsidR="0028153C" w:rsidRPr="00560ED9" w:rsidRDefault="0028153C" w:rsidP="0028153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08705094" w14:textId="12943549" w:rsidR="0028153C" w:rsidRPr="00560ED9" w:rsidRDefault="002D334B">
            <w:pPr>
              <w:tabs>
                <w:tab w:val="right" w:pos="8498"/>
              </w:tabs>
              <w:jc w:val="both"/>
              <w:rPr>
                <w:rFonts w:ascii="Arial" w:eastAsiaTheme="minorEastAsia" w:hAnsi="Arial" w:cs="Arial"/>
              </w:rPr>
            </w:pPr>
            <w:r w:rsidRPr="00560ED9">
              <w:rPr>
                <w:rFonts w:ascii="Arial" w:eastAsiaTheme="minorEastAsia" w:hAnsi="Arial" w:cs="Arial"/>
              </w:rPr>
              <w:t xml:space="preserve">Las funciones </w:t>
            </w:r>
            <w:commentRangeStart w:id="228"/>
            <w:r w:rsidRPr="00560ED9">
              <w:rPr>
                <w:rFonts w:ascii="Arial" w:eastAsiaTheme="minorEastAsia" w:hAnsi="Arial" w:cs="Arial"/>
              </w:rPr>
              <w:t>que tienen su</w:t>
            </w:r>
            <w:commentRangeEnd w:id="228"/>
            <w:r w:rsidR="0037470E">
              <w:rPr>
                <w:rStyle w:val="Refdecomentario"/>
                <w:rFonts w:ascii="Calibri" w:eastAsia="Calibri" w:hAnsi="Calibri" w:cs="Times New Roman"/>
              </w:rPr>
              <w:commentReference w:id="228"/>
            </w:r>
            <w:r w:rsidRPr="00560ED9">
              <w:rPr>
                <w:rFonts w:ascii="Arial" w:eastAsiaTheme="minorEastAsia" w:hAnsi="Arial" w:cs="Arial"/>
              </w:rPr>
              <w:t xml:space="preserve"> dominio y codominio en el conjunto de los números reales se denominan </w:t>
            </w:r>
            <w:r w:rsidRPr="00560ED9">
              <w:rPr>
                <w:rFonts w:ascii="Arial" w:eastAsiaTheme="minorEastAsia" w:hAnsi="Arial" w:cs="Arial"/>
                <w:b/>
              </w:rPr>
              <w:t>funciones de números reales</w:t>
            </w:r>
            <w:r w:rsidRPr="00560ED9">
              <w:rPr>
                <w:rFonts w:ascii="Arial" w:eastAsiaTheme="minorEastAsia" w:hAnsi="Arial" w:cs="Arial"/>
              </w:rPr>
              <w:t>.</w:t>
            </w:r>
          </w:p>
        </w:tc>
      </w:tr>
    </w:tbl>
    <w:p w14:paraId="60961807" w14:textId="77777777" w:rsidR="003D609C" w:rsidRPr="00560ED9" w:rsidRDefault="003D609C" w:rsidP="00962CCA">
      <w:pPr>
        <w:tabs>
          <w:tab w:val="right" w:pos="8498"/>
        </w:tabs>
        <w:spacing w:after="0"/>
        <w:jc w:val="both"/>
        <w:rPr>
          <w:rFonts w:ascii="Arial" w:eastAsiaTheme="minorEastAsia" w:hAnsi="Arial" w:cs="Arial"/>
        </w:rPr>
      </w:pPr>
    </w:p>
    <w:p w14:paraId="20600E6A" w14:textId="6F3BFF6F" w:rsidR="0028153C" w:rsidRPr="00560ED9" w:rsidRDefault="0028153C" w:rsidP="00C72847">
      <w:pPr>
        <w:tabs>
          <w:tab w:val="right" w:pos="8498"/>
        </w:tabs>
        <w:spacing w:after="0"/>
        <w:jc w:val="both"/>
        <w:rPr>
          <w:rFonts w:ascii="Arial" w:hAnsi="Arial" w:cs="Arial"/>
        </w:rPr>
      </w:pPr>
      <w:r w:rsidRPr="00560ED9">
        <w:rPr>
          <w:rFonts w:ascii="Arial" w:hAnsi="Arial" w:cs="Arial"/>
        </w:rPr>
        <w:t>Por lo general</w:t>
      </w:r>
      <w:r w:rsidR="00A04325" w:rsidRPr="00560ED9">
        <w:rPr>
          <w:rFonts w:ascii="Arial" w:hAnsi="Arial" w:cs="Arial"/>
        </w:rPr>
        <w:t>,</w:t>
      </w:r>
      <w:r w:rsidRPr="00560ED9">
        <w:rPr>
          <w:rFonts w:ascii="Arial" w:hAnsi="Arial" w:cs="Arial"/>
        </w:rPr>
        <w:t xml:space="preserve"> las funciones de números reales se expresan </w:t>
      </w:r>
      <w:commentRangeStart w:id="229"/>
      <w:r w:rsidR="00851764" w:rsidRPr="00560ED9">
        <w:rPr>
          <w:rFonts w:ascii="Arial" w:hAnsi="Arial" w:cs="Arial"/>
        </w:rPr>
        <w:t>de</w:t>
      </w:r>
      <w:commentRangeEnd w:id="229"/>
      <w:r w:rsidR="00DD5415">
        <w:rPr>
          <w:rStyle w:val="Refdecomentario"/>
          <w:rFonts w:ascii="Calibri" w:eastAsia="Calibri" w:hAnsi="Calibri" w:cs="Times New Roman"/>
          <w:lang w:val="es-MX"/>
        </w:rPr>
        <w:commentReference w:id="229"/>
      </w:r>
      <w:r w:rsidR="00851764" w:rsidRPr="00560ED9">
        <w:rPr>
          <w:rFonts w:ascii="Arial" w:hAnsi="Arial" w:cs="Arial"/>
        </w:rPr>
        <w:t xml:space="preserve"> forma </w:t>
      </w:r>
      <w:r w:rsidR="00A04325" w:rsidRPr="00560ED9">
        <w:rPr>
          <w:rFonts w:ascii="Arial" w:hAnsi="Arial" w:cs="Arial"/>
        </w:rPr>
        <w:t>gráfica</w:t>
      </w:r>
      <w:r w:rsidR="00851764" w:rsidRPr="00560ED9">
        <w:rPr>
          <w:rFonts w:ascii="Arial" w:hAnsi="Arial" w:cs="Arial"/>
        </w:rPr>
        <w:t xml:space="preserve"> o analítica</w:t>
      </w:r>
      <w:commentRangeStart w:id="230"/>
      <w:r w:rsidR="00851764" w:rsidRPr="00560ED9">
        <w:rPr>
          <w:rFonts w:ascii="Arial" w:hAnsi="Arial" w:cs="Arial"/>
        </w:rPr>
        <w:t>,  la</w:t>
      </w:r>
      <w:commentRangeEnd w:id="230"/>
      <w:r w:rsidR="00DD5415">
        <w:rPr>
          <w:rStyle w:val="Refdecomentario"/>
          <w:rFonts w:ascii="Calibri" w:eastAsia="Calibri" w:hAnsi="Calibri" w:cs="Times New Roman"/>
          <w:lang w:val="es-MX"/>
        </w:rPr>
        <w:commentReference w:id="230"/>
      </w:r>
      <w:r w:rsidR="00A04325" w:rsidRPr="00560ED9">
        <w:rPr>
          <w:rFonts w:ascii="Arial" w:hAnsi="Arial" w:cs="Arial"/>
        </w:rPr>
        <w:t xml:space="preserve"> </w:t>
      </w:r>
      <w:r w:rsidR="00851764" w:rsidRPr="00560ED9">
        <w:rPr>
          <w:rFonts w:ascii="Arial" w:hAnsi="Arial" w:cs="Arial"/>
        </w:rPr>
        <w:t>gr</w:t>
      </w:r>
      <w:r w:rsidR="00A04325" w:rsidRPr="00560ED9">
        <w:rPr>
          <w:rFonts w:ascii="Arial" w:hAnsi="Arial" w:cs="Arial"/>
        </w:rPr>
        <w:t>á</w:t>
      </w:r>
      <w:r w:rsidR="00851764" w:rsidRPr="00560ED9">
        <w:rPr>
          <w:rFonts w:ascii="Arial" w:hAnsi="Arial" w:cs="Arial"/>
        </w:rPr>
        <w:t xml:space="preserve">fica corresponde a su representación en el plano cartesiano y la forma </w:t>
      </w:r>
      <w:commentRangeStart w:id="231"/>
      <w:r w:rsidR="00851764" w:rsidRPr="00560ED9">
        <w:rPr>
          <w:rFonts w:ascii="Arial" w:hAnsi="Arial" w:cs="Arial"/>
        </w:rPr>
        <w:t>analítica</w:t>
      </w:r>
      <w:commentRangeEnd w:id="231"/>
      <w:r w:rsidR="00DD5415">
        <w:rPr>
          <w:rStyle w:val="Refdecomentario"/>
          <w:rFonts w:ascii="Calibri" w:eastAsia="Calibri" w:hAnsi="Calibri" w:cs="Times New Roman"/>
          <w:lang w:val="es-MX"/>
        </w:rPr>
        <w:commentReference w:id="231"/>
      </w:r>
      <w:r w:rsidR="00851764" w:rsidRPr="00560ED9">
        <w:rPr>
          <w:rFonts w:ascii="Arial" w:hAnsi="Arial" w:cs="Arial"/>
        </w:rPr>
        <w:t xml:space="preserve"> </w:t>
      </w:r>
      <w:r w:rsidR="0037470E">
        <w:rPr>
          <w:rFonts w:ascii="Arial" w:hAnsi="Arial" w:cs="Arial"/>
        </w:rPr>
        <w:t xml:space="preserve">a la ecuación </w:t>
      </w:r>
      <w:r w:rsidR="00A04325" w:rsidRPr="00560ED9">
        <w:rPr>
          <w:rFonts w:ascii="Arial" w:hAnsi="Arial" w:cs="Arial"/>
        </w:rPr>
        <w:t xml:space="preserve">que relaciona </w:t>
      </w:r>
      <w:commentRangeStart w:id="232"/>
      <w:r w:rsidR="00A04325" w:rsidRPr="00560ED9">
        <w:rPr>
          <w:rFonts w:ascii="Arial" w:hAnsi="Arial" w:cs="Arial"/>
        </w:rPr>
        <w:t xml:space="preserve">a través de </w:t>
      </w:r>
      <w:r w:rsidR="00851764" w:rsidRPr="00560ED9">
        <w:rPr>
          <w:rFonts w:ascii="Arial" w:hAnsi="Arial" w:cs="Arial"/>
        </w:rPr>
        <w:t xml:space="preserve">la aplicación de las operaciones y relaciones establecidas </w:t>
      </w:r>
      <w:r w:rsidR="00A04325" w:rsidRPr="00560ED9">
        <w:rPr>
          <w:rFonts w:ascii="Arial" w:hAnsi="Arial" w:cs="Arial"/>
        </w:rPr>
        <w:t xml:space="preserve">a cada uno de los elemento del dominio con sus respectivas imágenes. </w:t>
      </w:r>
      <w:commentRangeEnd w:id="232"/>
      <w:r w:rsidR="005B36BC">
        <w:rPr>
          <w:rStyle w:val="Refdecomentario"/>
          <w:rFonts w:ascii="Calibri" w:eastAsia="Calibri" w:hAnsi="Calibri" w:cs="Times New Roman"/>
          <w:lang w:val="es-MX"/>
        </w:rPr>
        <w:commentReference w:id="232"/>
      </w:r>
      <w:r w:rsidR="00A04325" w:rsidRPr="00560ED9">
        <w:rPr>
          <w:rFonts w:ascii="Arial" w:hAnsi="Arial" w:cs="Arial"/>
        </w:rPr>
        <w:t>Las siguientes expresiones son ejemplos de la forma analítica de funciones de números reales:</w:t>
      </w:r>
    </w:p>
    <w:p w14:paraId="7805452E" w14:textId="77777777" w:rsidR="00851764" w:rsidRPr="00560ED9" w:rsidRDefault="00851764" w:rsidP="00C72847">
      <w:pPr>
        <w:tabs>
          <w:tab w:val="right" w:pos="8498"/>
        </w:tabs>
        <w:spacing w:after="0"/>
        <w:jc w:val="both"/>
        <w:rPr>
          <w:rFonts w:ascii="Arial" w:hAnsi="Arial" w:cs="Arial"/>
        </w:rPr>
      </w:pPr>
    </w:p>
    <w:p w14:paraId="457E12C1" w14:textId="279635B9" w:rsidR="00851764" w:rsidRPr="00560ED9" w:rsidRDefault="00851764" w:rsidP="00851764">
      <w:pPr>
        <w:tabs>
          <w:tab w:val="right" w:pos="8498"/>
        </w:tabs>
        <w:spacing w:after="0"/>
        <w:jc w:val="center"/>
        <w:rPr>
          <w:rFonts w:ascii="Arial"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=3x+4</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 xml:space="preserve">+2 </m:t>
            </m:r>
          </m:num>
          <m:den>
            <m:r>
              <w:rPr>
                <w:rFonts w:ascii="Cambria Math" w:eastAsiaTheme="minorEastAsia" w:hAnsi="Cambria Math" w:cs="Arial"/>
              </w:rPr>
              <m:t>x-4</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 xml:space="preserve">  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w:commentRangeStart w:id="233"/>
            <m:r>
              <w:rPr>
                <w:rFonts w:ascii="Cambria Math" w:eastAsiaTheme="minorEastAsia" w:hAnsi="Cambria Math" w:cs="Arial"/>
              </w:rPr>
              <m:t>Sen</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Cos</m:t>
            </m:r>
            <m:d>
              <m:dPr>
                <m:ctrlPr>
                  <w:rPr>
                    <w:rFonts w:ascii="Cambria Math" w:eastAsiaTheme="minorEastAsia" w:hAnsi="Cambria Math" w:cs="Arial"/>
                    <w:i/>
                  </w:rPr>
                </m:ctrlPr>
              </m:dPr>
              <m:e>
                <m:r>
                  <w:rPr>
                    <w:rFonts w:ascii="Cambria Math" w:eastAsiaTheme="minorEastAsia" w:hAnsi="Cambria Math" w:cs="Arial"/>
                  </w:rPr>
                  <m:t>3x</m:t>
                </m:r>
              </m:e>
            </m:d>
            <w:commentRangeEnd w:id="233"/>
            <m:r>
              <m:rPr>
                <m:sty m:val="p"/>
              </m:rPr>
              <w:rPr>
                <w:rStyle w:val="Refdecomentario"/>
                <w:rFonts w:ascii="Calibri" w:eastAsia="Calibri" w:hAnsi="Calibri" w:cs="Times New Roman"/>
                <w:lang w:val="es-MX"/>
              </w:rPr>
              <w:commentReference w:id="233"/>
            </m:r>
          </m:num>
          <m:den>
            <m:r>
              <w:rPr>
                <w:rFonts w:ascii="Cambria Math" w:eastAsiaTheme="minorEastAsia" w:hAnsi="Cambria Math" w:cs="Arial"/>
              </w:rPr>
              <m:t>x</m:t>
            </m:r>
          </m:den>
        </m:f>
      </m:oMath>
      <w:r w:rsidRPr="00560ED9">
        <w:rPr>
          <w:rFonts w:ascii="Arial" w:eastAsiaTheme="minorEastAsia" w:hAnsi="Arial" w:cs="Arial"/>
        </w:rPr>
        <w:t xml:space="preserve"> ,     </w:t>
      </w: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m:t>
                </m:r>
              </m:e>
            </m:rad>
          </m:num>
          <m:den>
            <m:r>
              <w:rPr>
                <w:rFonts w:ascii="Cambria Math" w:eastAsiaTheme="minorEastAsia" w:hAnsi="Cambria Math" w:cs="Arial"/>
              </w:rPr>
              <m:t>x+1</m:t>
            </m:r>
          </m:den>
        </m:f>
        <m:r>
          <w:rPr>
            <w:rFonts w:ascii="Cambria Math" w:eastAsiaTheme="minorEastAsia" w:hAnsi="Cambria Math" w:cs="Arial"/>
          </w:rPr>
          <m:t>-</m:t>
        </m:r>
        <w:commentRangeStart w:id="234"/>
        <m:r>
          <w:rPr>
            <w:rFonts w:ascii="Cambria Math" w:eastAsiaTheme="minorEastAsia" w:hAnsi="Cambria Math" w:cs="Arial"/>
          </w:rPr>
          <m:t>2</m:t>
        </m:r>
        <w:commentRangeEnd w:id="234"/>
        <m:r>
          <m:rPr>
            <m:sty m:val="p"/>
          </m:rPr>
          <w:rPr>
            <w:rStyle w:val="Refdecomentario"/>
            <w:rFonts w:ascii="Calibri" w:eastAsia="Calibri" w:hAnsi="Calibri" w:cs="Times New Roman"/>
            <w:lang w:val="es-MX"/>
          </w:rPr>
          <w:commentReference w:id="234"/>
        </m:r>
      </m:oMath>
    </w:p>
    <w:p w14:paraId="2015C936" w14:textId="77777777" w:rsidR="0028153C" w:rsidRPr="00560ED9" w:rsidRDefault="0028153C" w:rsidP="00C72847">
      <w:pPr>
        <w:tabs>
          <w:tab w:val="right" w:pos="8498"/>
        </w:tabs>
        <w:spacing w:after="0"/>
        <w:jc w:val="both"/>
        <w:rPr>
          <w:rFonts w:ascii="Arial" w:hAnsi="Arial" w:cs="Arial"/>
        </w:rPr>
      </w:pPr>
    </w:p>
    <w:p w14:paraId="0FDEC6AD" w14:textId="087DB8E8" w:rsidR="00E24557" w:rsidRPr="00560ED9" w:rsidRDefault="00851764" w:rsidP="00C72847">
      <w:pPr>
        <w:tabs>
          <w:tab w:val="right" w:pos="8498"/>
        </w:tabs>
        <w:spacing w:after="0"/>
        <w:jc w:val="both"/>
        <w:rPr>
          <w:rFonts w:ascii="Arial" w:eastAsiaTheme="minorEastAsia" w:hAnsi="Arial" w:cs="Arial"/>
        </w:rPr>
      </w:pPr>
      <w:r w:rsidRPr="00560ED9">
        <w:rPr>
          <w:rFonts w:ascii="Arial" w:hAnsi="Arial" w:cs="Arial"/>
        </w:rPr>
        <w:t>Sin embargo, n</w:t>
      </w:r>
      <w:r w:rsidR="00C72847" w:rsidRPr="00560ED9">
        <w:rPr>
          <w:rFonts w:ascii="Arial" w:hAnsi="Arial" w:cs="Arial"/>
        </w:rPr>
        <w:t xml:space="preserve">o siempre es posible encontrar una expresión </w:t>
      </w:r>
      <w:r w:rsidRPr="00560ED9">
        <w:rPr>
          <w:rFonts w:ascii="Arial" w:hAnsi="Arial" w:cs="Arial"/>
        </w:rPr>
        <w:t xml:space="preserve">analítica o </w:t>
      </w:r>
      <w:commentRangeStart w:id="235"/>
      <w:r w:rsidRPr="00560ED9">
        <w:rPr>
          <w:rFonts w:ascii="Arial" w:hAnsi="Arial" w:cs="Arial"/>
        </w:rPr>
        <w:t>establecer</w:t>
      </w:r>
      <w:commentRangeEnd w:id="235"/>
      <w:r w:rsidR="005B36BC">
        <w:rPr>
          <w:rStyle w:val="Refdecomentario"/>
          <w:rFonts w:ascii="Calibri" w:eastAsia="Calibri" w:hAnsi="Calibri" w:cs="Times New Roman"/>
          <w:lang w:val="es-MX"/>
        </w:rPr>
        <w:commentReference w:id="235"/>
      </w:r>
      <w:r w:rsidRPr="00560ED9">
        <w:rPr>
          <w:rFonts w:ascii="Arial" w:hAnsi="Arial" w:cs="Arial"/>
        </w:rPr>
        <w:t xml:space="preserve"> la </w:t>
      </w:r>
      <w:r w:rsidR="003245C9" w:rsidRPr="00560ED9">
        <w:rPr>
          <w:rFonts w:ascii="Arial" w:hAnsi="Arial" w:cs="Arial"/>
        </w:rPr>
        <w:t>gráfica</w:t>
      </w:r>
      <w:r w:rsidRPr="00560ED9">
        <w:rPr>
          <w:rFonts w:ascii="Arial" w:hAnsi="Arial" w:cs="Arial"/>
        </w:rPr>
        <w:t xml:space="preserve"> de</w:t>
      </w:r>
      <w:r w:rsidR="00C72847" w:rsidRPr="00560ED9">
        <w:rPr>
          <w:rFonts w:ascii="Arial" w:hAnsi="Arial" w:cs="Arial"/>
        </w:rPr>
        <w:t xml:space="preserve"> una función de números reales</w:t>
      </w:r>
      <w:commentRangeStart w:id="236"/>
      <w:r w:rsidR="00C72847" w:rsidRPr="00560ED9">
        <w:rPr>
          <w:rFonts w:ascii="Arial" w:hAnsi="Arial" w:cs="Arial"/>
        </w:rPr>
        <w:t xml:space="preserve">, por </w:t>
      </w:r>
      <w:commentRangeEnd w:id="236"/>
      <w:r w:rsidR="005B36BC">
        <w:rPr>
          <w:rStyle w:val="Refdecomentario"/>
          <w:rFonts w:ascii="Calibri" w:eastAsia="Calibri" w:hAnsi="Calibri" w:cs="Times New Roman"/>
          <w:lang w:val="es-MX"/>
        </w:rPr>
        <w:commentReference w:id="236"/>
      </w:r>
      <w:r w:rsidR="00C72847" w:rsidRPr="00560ED9">
        <w:rPr>
          <w:rFonts w:ascii="Arial" w:hAnsi="Arial" w:cs="Arial"/>
        </w:rPr>
        <w:t>ejemplo</w:t>
      </w:r>
      <w:r w:rsidR="003245C9" w:rsidRPr="00560ED9">
        <w:rPr>
          <w:rFonts w:ascii="Arial" w:hAnsi="Arial" w:cs="Arial"/>
        </w:rPr>
        <w:t>,</w:t>
      </w:r>
      <w:r w:rsidR="00E24557" w:rsidRPr="00560ED9">
        <w:rPr>
          <w:rFonts w:ascii="Arial" w:hAnsi="Arial" w:cs="Arial"/>
        </w:rPr>
        <w:t xml:space="preserve"> </w:t>
      </w:r>
      <w:r w:rsidR="003245C9" w:rsidRPr="00560ED9">
        <w:rPr>
          <w:rFonts w:ascii="Arial" w:hAnsi="Arial" w:cs="Arial"/>
        </w:rPr>
        <w:t>dada la</w:t>
      </w:r>
      <w:r w:rsidRPr="00560ED9">
        <w:rPr>
          <w:rFonts w:ascii="Arial" w:hAnsi="Arial" w:cs="Arial"/>
        </w:rPr>
        <w:t xml:space="preserve"> función </w:t>
      </w:r>
      <m:oMath>
        <m:r>
          <w:rPr>
            <w:rFonts w:ascii="Cambria Math" w:hAnsi="Cambria Math" w:cs="Arial"/>
          </w:rPr>
          <m:t xml:space="preserve">f </m:t>
        </m:r>
      </m:oMath>
      <w:r w:rsidRPr="00560ED9">
        <w:rPr>
          <w:rFonts w:ascii="Arial" w:hAnsi="Arial" w:cs="Arial"/>
        </w:rPr>
        <w:t>que</w:t>
      </w:r>
      <w:r w:rsidR="003245C9" w:rsidRPr="00560ED9">
        <w:rPr>
          <w:rFonts w:ascii="Arial" w:hAnsi="Arial" w:cs="Arial"/>
        </w:rPr>
        <w:t xml:space="preserve"> relaciona a cada número </w:t>
      </w:r>
      <w:r w:rsidR="00C72847" w:rsidRPr="00560ED9">
        <w:rPr>
          <w:rFonts w:ascii="Arial" w:hAnsi="Arial" w:cs="Arial"/>
        </w:rPr>
        <w:t xml:space="preserve">real </w:t>
      </w:r>
      <m:oMath>
        <m:r>
          <w:rPr>
            <w:rFonts w:ascii="Cambria Math" w:hAnsi="Cambria Math" w:cs="Arial"/>
          </w:rPr>
          <m:t>x</m:t>
        </m:r>
      </m:oMath>
      <w:r w:rsidR="00C72847" w:rsidRPr="00560ED9">
        <w:rPr>
          <w:rFonts w:ascii="Arial" w:eastAsiaTheme="minorEastAsia" w:hAnsi="Arial" w:cs="Arial"/>
        </w:rPr>
        <w:t xml:space="preserve"> </w:t>
      </w:r>
      <w:r w:rsidR="003245C9" w:rsidRPr="00560ED9">
        <w:rPr>
          <w:rFonts w:ascii="Arial" w:eastAsiaTheme="minorEastAsia" w:hAnsi="Arial" w:cs="Arial"/>
        </w:rPr>
        <w:t xml:space="preserve">con </w:t>
      </w:r>
      <w:r w:rsidR="00E24557" w:rsidRPr="00560ED9">
        <w:rPr>
          <w:rFonts w:ascii="Arial" w:eastAsiaTheme="minorEastAsia" w:hAnsi="Arial" w:cs="Arial"/>
        </w:rPr>
        <w:t xml:space="preserve">su imagen por </w:t>
      </w:r>
      <m:oMath>
        <m:r>
          <w:rPr>
            <w:rFonts w:ascii="Cambria Math" w:eastAsiaTheme="minorEastAsia" w:hAnsi="Cambria Math" w:cs="Arial"/>
          </w:rPr>
          <m:t>f</m:t>
        </m:r>
      </m:oMath>
      <w:r w:rsidR="003245C9" w:rsidRPr="00560ED9">
        <w:rPr>
          <w:rFonts w:ascii="Arial" w:eastAsiaTheme="minorEastAsia" w:hAnsi="Arial" w:cs="Arial"/>
        </w:rPr>
        <w:t xml:space="preserve">, donde </w:t>
      </w:r>
      <m:oMath>
        <m:r>
          <w:rPr>
            <w:rFonts w:ascii="Cambria Math" w:eastAsiaTheme="minorEastAsia" w:hAnsi="Cambria Math" w:cs="Arial"/>
          </w:rPr>
          <m:t>f(x)</m:t>
        </m:r>
      </m:oMath>
      <w:r w:rsidR="00E24557" w:rsidRPr="00560ED9">
        <w:rPr>
          <w:rFonts w:ascii="Arial" w:eastAsiaTheme="minorEastAsia" w:hAnsi="Arial" w:cs="Arial"/>
        </w:rPr>
        <w:t xml:space="preserve"> </w:t>
      </w:r>
      <w:r w:rsidR="00C72847" w:rsidRPr="00560ED9">
        <w:rPr>
          <w:rFonts w:ascii="Arial" w:eastAsiaTheme="minorEastAsia" w:hAnsi="Arial" w:cs="Arial"/>
        </w:rPr>
        <w:t>es la cantidad de cifras</w:t>
      </w:r>
      <w:r w:rsidR="00E24557" w:rsidRPr="00560ED9">
        <w:rPr>
          <w:rFonts w:ascii="Arial" w:eastAsiaTheme="minorEastAsia" w:hAnsi="Arial" w:cs="Arial"/>
        </w:rPr>
        <w:t xml:space="preserve"> periódicas</w:t>
      </w:r>
      <w:r w:rsidR="00C72847" w:rsidRPr="00560ED9">
        <w:rPr>
          <w:rFonts w:ascii="Arial" w:eastAsiaTheme="minorEastAsia" w:hAnsi="Arial" w:cs="Arial"/>
        </w:rPr>
        <w:t xml:space="preserve"> que tiene </w:t>
      </w:r>
      <w:r w:rsidR="003245C9" w:rsidRPr="00560ED9">
        <w:rPr>
          <w:rFonts w:ascii="Arial" w:eastAsiaTheme="minorEastAsia" w:hAnsi="Arial" w:cs="Arial"/>
        </w:rPr>
        <w:t>la</w:t>
      </w:r>
      <w:r w:rsidR="00C72847" w:rsidRPr="00560ED9">
        <w:rPr>
          <w:rFonts w:ascii="Arial" w:eastAsiaTheme="minorEastAsia" w:hAnsi="Arial" w:cs="Arial"/>
        </w:rPr>
        <w:t xml:space="preserve"> expansión decimal</w:t>
      </w:r>
      <w:r w:rsidR="003245C9" w:rsidRPr="00560ED9">
        <w:rPr>
          <w:rFonts w:ascii="Arial" w:eastAsiaTheme="minorEastAsia" w:hAnsi="Arial" w:cs="Arial"/>
        </w:rPr>
        <w:t xml:space="preserve"> de </w:t>
      </w:r>
      <w:commentRangeStart w:id="237"/>
      <w:r w:rsidR="003245C9" w:rsidRPr="00560ED9">
        <w:rPr>
          <w:rFonts w:ascii="Arial" w:eastAsiaTheme="minorEastAsia" w:hAnsi="Arial" w:cs="Arial"/>
          <w:i/>
        </w:rPr>
        <w:t>x</w:t>
      </w:r>
      <w:commentRangeEnd w:id="237"/>
      <w:r w:rsidR="005B36BC">
        <w:rPr>
          <w:rStyle w:val="Refdecomentario"/>
          <w:rFonts w:ascii="Calibri" w:eastAsia="Calibri" w:hAnsi="Calibri" w:cs="Times New Roman"/>
          <w:lang w:val="es-MX"/>
        </w:rPr>
        <w:commentReference w:id="237"/>
      </w:r>
      <w:r w:rsidR="00C72847" w:rsidRPr="00560ED9">
        <w:rPr>
          <w:rFonts w:ascii="Arial" w:eastAsiaTheme="minorEastAsia" w:hAnsi="Arial" w:cs="Arial"/>
        </w:rPr>
        <w:t xml:space="preserve">, </w:t>
      </w:r>
      <w:r w:rsidR="00E24557" w:rsidRPr="00560ED9">
        <w:rPr>
          <w:rFonts w:ascii="Arial" w:eastAsiaTheme="minorEastAsia" w:hAnsi="Arial" w:cs="Arial"/>
        </w:rPr>
        <w:t xml:space="preserve"> se tiene que:</w:t>
      </w:r>
    </w:p>
    <w:p w14:paraId="51217777" w14:textId="77777777" w:rsidR="00E24557" w:rsidRPr="00560ED9" w:rsidRDefault="00E24557" w:rsidP="00C72847">
      <w:pPr>
        <w:tabs>
          <w:tab w:val="right" w:pos="8498"/>
        </w:tabs>
        <w:spacing w:after="0"/>
        <w:jc w:val="both"/>
        <w:rPr>
          <w:rFonts w:ascii="Arial" w:eastAsiaTheme="minorEastAsia" w:hAnsi="Arial" w:cs="Arial"/>
        </w:rPr>
      </w:pPr>
    </w:p>
    <w:p w14:paraId="078ADF35" w14:textId="77777777" w:rsidR="00C72847" w:rsidRPr="00560ED9" w:rsidRDefault="00C7284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885"/>
        <w:gridCol w:w="885"/>
        <w:gridCol w:w="879"/>
        <w:gridCol w:w="913"/>
        <w:gridCol w:w="871"/>
        <w:gridCol w:w="871"/>
        <w:gridCol w:w="871"/>
        <w:gridCol w:w="897"/>
        <w:gridCol w:w="871"/>
        <w:gridCol w:w="885"/>
      </w:tblGrid>
      <w:tr w:rsidR="00E24557" w:rsidRPr="00560ED9" w14:paraId="6C465C95" w14:textId="77777777" w:rsidTr="00E24557">
        <w:tc>
          <w:tcPr>
            <w:tcW w:w="897" w:type="dxa"/>
          </w:tcPr>
          <w:p w14:paraId="61E367EB" w14:textId="27D44D0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x</m:t>
                </m:r>
              </m:oMath>
            </m:oMathPara>
          </w:p>
        </w:tc>
        <w:tc>
          <w:tcPr>
            <w:tcW w:w="897" w:type="dxa"/>
          </w:tcPr>
          <w:p w14:paraId="6C168CD8" w14:textId="632D889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oMath>
            </m:oMathPara>
          </w:p>
        </w:tc>
        <w:tc>
          <w:tcPr>
            <w:tcW w:w="898" w:type="dxa"/>
          </w:tcPr>
          <w:p w14:paraId="38261894" w14:textId="13B9651E"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2889C500" w14:textId="50D5B5F7"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-0.2</m:t>
                </m:r>
                <m:acc>
                  <m:accPr>
                    <m:chr m:val="̅"/>
                    <m:ctrlPr>
                      <w:rPr>
                        <w:rFonts w:ascii="Cambria Math" w:eastAsiaTheme="minorEastAsia" w:hAnsi="Cambria Math" w:cs="Arial"/>
                        <w:i/>
                      </w:rPr>
                    </m:ctrlPr>
                  </m:accPr>
                  <m:e>
                    <m:r>
                      <w:rPr>
                        <w:rFonts w:ascii="Cambria Math" w:eastAsiaTheme="minorEastAsia" w:hAnsi="Cambria Math" w:cs="Arial"/>
                      </w:rPr>
                      <m:t>56</m:t>
                    </m:r>
                  </m:e>
                </m:acc>
              </m:oMath>
            </m:oMathPara>
          </w:p>
        </w:tc>
        <w:tc>
          <w:tcPr>
            <w:tcW w:w="898" w:type="dxa"/>
          </w:tcPr>
          <w:p w14:paraId="485765AB" w14:textId="31B2ABFC"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5BE434B3" w14:textId="063A8382" w:rsidR="00E24557" w:rsidRPr="00560ED9" w:rsidRDefault="00DA6D8C" w:rsidP="00962CCA">
            <w:pPr>
              <w:tabs>
                <w:tab w:val="right" w:pos="8498"/>
              </w:tabs>
              <w:jc w:val="both"/>
              <w:rPr>
                <w:rFonts w:ascii="Cambria Math" w:eastAsiaTheme="minorEastAsia" w:hAnsi="Cambria Math" w:cs="Arial" w:hint="eastAsia"/>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7</m:t>
                    </m:r>
                  </m:den>
                </m:f>
              </m:oMath>
            </m:oMathPara>
          </w:p>
        </w:tc>
        <w:tc>
          <w:tcPr>
            <w:tcW w:w="898" w:type="dxa"/>
          </w:tcPr>
          <w:p w14:paraId="5CC6A03A" w14:textId="63C6D84B" w:rsidR="00E24557" w:rsidRPr="00560ED9" w:rsidRDefault="00DA6D8C" w:rsidP="00962CCA">
            <w:pPr>
              <w:tabs>
                <w:tab w:val="right" w:pos="8498"/>
              </w:tabs>
              <w:jc w:val="both"/>
              <w:rPr>
                <w:rFonts w:ascii="Cambria Math" w:eastAsiaTheme="minorEastAsia" w:hAnsi="Cambria Math" w:cs="Arial" w:hint="eastAsia"/>
                <w:oMath/>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oMath>
            </m:oMathPara>
          </w:p>
        </w:tc>
        <w:tc>
          <w:tcPr>
            <w:tcW w:w="898" w:type="dxa"/>
          </w:tcPr>
          <w:p w14:paraId="4AFDABCF" w14:textId="07DCA0A5"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1.3</m:t>
                </m:r>
                <m:acc>
                  <m:accPr>
                    <m:chr m:val="̅"/>
                    <m:ctrlPr>
                      <w:rPr>
                        <w:rFonts w:ascii="Cambria Math" w:eastAsiaTheme="minorEastAsia" w:hAnsi="Cambria Math" w:cs="Arial"/>
                        <w:i/>
                      </w:rPr>
                    </m:ctrlPr>
                  </m:accPr>
                  <m:e>
                    <m:r>
                      <w:rPr>
                        <w:rFonts w:ascii="Cambria Math" w:eastAsiaTheme="minorEastAsia" w:hAnsi="Cambria Math" w:cs="Arial"/>
                      </w:rPr>
                      <m:t>567</m:t>
                    </m:r>
                  </m:e>
                </m:acc>
              </m:oMath>
            </m:oMathPara>
          </w:p>
        </w:tc>
        <w:tc>
          <w:tcPr>
            <w:tcW w:w="898" w:type="dxa"/>
          </w:tcPr>
          <w:p w14:paraId="00B4FCC5" w14:textId="360B84B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e</m:t>
                </m:r>
              </m:oMath>
            </m:oMathPara>
          </w:p>
        </w:tc>
        <w:tc>
          <w:tcPr>
            <w:tcW w:w="898" w:type="dxa"/>
          </w:tcPr>
          <w:p w14:paraId="3A51B981" w14:textId="4FAA1932"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15.5</m:t>
                </m:r>
              </m:oMath>
            </m:oMathPara>
          </w:p>
        </w:tc>
      </w:tr>
      <w:tr w:rsidR="00E24557" w:rsidRPr="00560ED9" w14:paraId="7B719D2A" w14:textId="77777777" w:rsidTr="00E24557">
        <w:tc>
          <w:tcPr>
            <w:tcW w:w="897" w:type="dxa"/>
          </w:tcPr>
          <w:p w14:paraId="625AB9D0" w14:textId="19C260DD"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f(x)</m:t>
                </m:r>
              </m:oMath>
            </m:oMathPara>
          </w:p>
        </w:tc>
        <w:tc>
          <w:tcPr>
            <w:tcW w:w="897" w:type="dxa"/>
          </w:tcPr>
          <w:p w14:paraId="4D9739CD" w14:textId="26DBA344"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3D915420" w14:textId="226A9E54"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0B5523A0" w14:textId="55B950BC"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2</m:t>
                </m:r>
              </m:oMath>
            </m:oMathPara>
          </w:p>
        </w:tc>
        <w:tc>
          <w:tcPr>
            <w:tcW w:w="898" w:type="dxa"/>
          </w:tcPr>
          <w:p w14:paraId="5C4455FD" w14:textId="5DEE9413"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44A3B2D6" w14:textId="17FB395D"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6</m:t>
                </m:r>
              </m:oMath>
            </m:oMathPara>
          </w:p>
        </w:tc>
        <w:tc>
          <w:tcPr>
            <w:tcW w:w="898" w:type="dxa"/>
          </w:tcPr>
          <w:p w14:paraId="5710931C" w14:textId="4027A786"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c>
          <w:tcPr>
            <w:tcW w:w="898" w:type="dxa"/>
          </w:tcPr>
          <w:p w14:paraId="31E86B12" w14:textId="180C12AA"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3</m:t>
                </m:r>
              </m:oMath>
            </m:oMathPara>
          </w:p>
        </w:tc>
        <w:tc>
          <w:tcPr>
            <w:tcW w:w="898" w:type="dxa"/>
          </w:tcPr>
          <w:p w14:paraId="3C605979" w14:textId="5BB6C6D9"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0</m:t>
                </m:r>
              </m:oMath>
            </m:oMathPara>
          </w:p>
        </w:tc>
        <w:tc>
          <w:tcPr>
            <w:tcW w:w="898" w:type="dxa"/>
          </w:tcPr>
          <w:p w14:paraId="575538D1" w14:textId="63287573" w:rsidR="00E24557" w:rsidRPr="00560ED9" w:rsidRDefault="00E24557" w:rsidP="00962CCA">
            <w:pPr>
              <w:tabs>
                <w:tab w:val="right" w:pos="8498"/>
              </w:tabs>
              <w:jc w:val="both"/>
              <w:rPr>
                <w:rFonts w:ascii="Cambria Math" w:eastAsiaTheme="minorEastAsia" w:hAnsi="Cambria Math" w:cs="Arial" w:hint="eastAsia"/>
                <w:oMath/>
              </w:rPr>
            </w:pPr>
            <m:oMathPara>
              <m:oMath>
                <m:r>
                  <w:rPr>
                    <w:rFonts w:ascii="Cambria Math" w:eastAsiaTheme="minorEastAsia" w:hAnsi="Cambria Math" w:cs="Arial"/>
                  </w:rPr>
                  <m:t>1</m:t>
                </m:r>
              </m:oMath>
            </m:oMathPara>
          </w:p>
        </w:tc>
      </w:tr>
    </w:tbl>
    <w:p w14:paraId="70B4698A" w14:textId="77777777" w:rsidR="00E24557" w:rsidRPr="00560ED9" w:rsidRDefault="00E24557" w:rsidP="00962CCA">
      <w:pPr>
        <w:tabs>
          <w:tab w:val="right" w:pos="8498"/>
        </w:tabs>
        <w:spacing w:after="0"/>
        <w:jc w:val="both"/>
        <w:rPr>
          <w:rFonts w:ascii="Arial" w:eastAsiaTheme="minorEastAsia" w:hAnsi="Arial" w:cs="Arial"/>
        </w:rPr>
      </w:pPr>
    </w:p>
    <w:p w14:paraId="439A66F9" w14:textId="054279B8" w:rsidR="006367B4" w:rsidRPr="00560ED9" w:rsidRDefault="00E24557" w:rsidP="003E6465">
      <w:pPr>
        <w:tabs>
          <w:tab w:val="right" w:pos="8498"/>
        </w:tabs>
        <w:spacing w:after="0"/>
        <w:jc w:val="center"/>
        <w:rPr>
          <w:rFonts w:ascii="Arial" w:eastAsiaTheme="minorEastAsia" w:hAnsi="Arial" w:cs="Arial"/>
        </w:rPr>
      </w:pPr>
      <m:oMath>
        <m:r>
          <w:rPr>
            <w:rFonts w:ascii="Cambria Math" w:eastAsiaTheme="minorEastAsia" w:hAnsi="Cambria Math" w:cs="Arial"/>
          </w:rPr>
          <m:t>Dom f</m:t>
        </m:r>
        <m:r>
          <m:rPr>
            <m:scr m:val="double-struck"/>
          </m:rPr>
          <w:rPr>
            <w:rFonts w:ascii="Cambria Math" w:eastAsiaTheme="minorEastAsia" w:hAnsi="Cambria Math" w:cs="Arial"/>
          </w:rPr>
          <m:t>=R</m:t>
        </m:r>
      </m:oMath>
      <w:r w:rsidRPr="00560ED9">
        <w:rPr>
          <w:rFonts w:ascii="Arial" w:eastAsiaTheme="minorEastAsia" w:hAnsi="Arial" w:cs="Arial"/>
        </w:rPr>
        <w:t xml:space="preserve"> , </w:t>
      </w:r>
      <m:oMath>
        <m:r>
          <w:rPr>
            <w:rFonts w:ascii="Cambria Math" w:eastAsiaTheme="minorEastAsia" w:hAnsi="Cambria Math" w:cs="Arial"/>
          </w:rPr>
          <m:t>Codm f</m:t>
        </m:r>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r>
          <w:rPr>
            <w:rFonts w:ascii="Cambria Math" w:eastAsiaTheme="minorEastAsia" w:hAnsi="Cambria Math" w:cs="Arial"/>
          </w:rPr>
          <m:t>Rang f</m:t>
        </m:r>
        <m:r>
          <m:rPr>
            <m:scr m:val="double-struck"/>
          </m:rPr>
          <w:rPr>
            <w:rFonts w:ascii="Cambria Math" w:eastAsiaTheme="minorEastAsia" w:hAnsi="Cambria Math" w:cs="Arial"/>
          </w:rPr>
          <m:t>=N∪{</m:t>
        </m:r>
        <m:r>
          <w:rPr>
            <w:rFonts w:ascii="Cambria Math" w:eastAsiaTheme="minorEastAsia" w:hAnsi="Cambria Math" w:cs="Arial"/>
          </w:rPr>
          <m:t>0}</m:t>
        </m:r>
      </m:oMath>
    </w:p>
    <w:p w14:paraId="37CA257F" w14:textId="77777777" w:rsidR="00E24557" w:rsidRPr="00560ED9" w:rsidRDefault="00E24557" w:rsidP="00962CCA">
      <w:pPr>
        <w:tabs>
          <w:tab w:val="right" w:pos="8498"/>
        </w:tabs>
        <w:spacing w:after="0"/>
        <w:jc w:val="both"/>
        <w:rPr>
          <w:rFonts w:ascii="Arial" w:eastAsiaTheme="minorEastAsia" w:hAnsi="Arial" w:cs="Arial"/>
        </w:rPr>
      </w:pPr>
    </w:p>
    <w:p w14:paraId="496B1999" w14:textId="48FAC11F" w:rsidR="00147107" w:rsidRPr="00560ED9" w:rsidRDefault="00FA3122" w:rsidP="00147107">
      <w:pPr>
        <w:tabs>
          <w:tab w:val="right" w:pos="8498"/>
        </w:tabs>
        <w:spacing w:after="0"/>
        <w:jc w:val="both"/>
        <w:rPr>
          <w:rFonts w:ascii="Arial" w:hAnsi="Arial" w:cs="Arial"/>
        </w:rPr>
      </w:pPr>
      <w:r w:rsidRPr="00560ED9">
        <w:rPr>
          <w:rFonts w:ascii="Arial" w:eastAsiaTheme="minorEastAsia" w:hAnsi="Arial" w:cs="Arial"/>
        </w:rPr>
        <w:t xml:space="preserve">En </w:t>
      </w:r>
      <w:commentRangeStart w:id="238"/>
      <w:r w:rsidRPr="00560ED9">
        <w:rPr>
          <w:rFonts w:ascii="Arial" w:eastAsiaTheme="minorEastAsia" w:hAnsi="Arial" w:cs="Arial"/>
        </w:rPr>
        <w:t>est</w:t>
      </w:r>
      <w:r w:rsidR="00E24557" w:rsidRPr="00560ED9">
        <w:rPr>
          <w:rFonts w:ascii="Arial" w:eastAsiaTheme="minorEastAsia" w:hAnsi="Arial" w:cs="Arial"/>
        </w:rPr>
        <w:t>a</w:t>
      </w:r>
      <w:commentRangeEnd w:id="238"/>
      <w:r w:rsidR="00DD5415">
        <w:rPr>
          <w:rStyle w:val="Refdecomentario"/>
          <w:rFonts w:ascii="Calibri" w:eastAsia="Calibri" w:hAnsi="Calibri" w:cs="Times New Roman"/>
          <w:lang w:val="es-MX"/>
        </w:rPr>
        <w:commentReference w:id="238"/>
      </w:r>
      <w:r w:rsidR="00E24557" w:rsidRPr="00560ED9">
        <w:rPr>
          <w:rFonts w:ascii="Arial" w:eastAsiaTheme="minorEastAsia" w:hAnsi="Arial" w:cs="Arial"/>
        </w:rPr>
        <w:t xml:space="preserve"> esta función no </w:t>
      </w:r>
      <w:r w:rsidRPr="00560ED9">
        <w:rPr>
          <w:rFonts w:ascii="Arial" w:eastAsiaTheme="minorEastAsia" w:hAnsi="Arial" w:cs="Arial"/>
        </w:rPr>
        <w:t>es posible determinar</w:t>
      </w:r>
      <w:r w:rsidR="00E24557" w:rsidRPr="00560ED9">
        <w:rPr>
          <w:rFonts w:ascii="Arial" w:eastAsiaTheme="minorEastAsia" w:hAnsi="Arial" w:cs="Arial"/>
        </w:rPr>
        <w:t xml:space="preserve"> una expresión analítica </w:t>
      </w:r>
      <w:commentRangeStart w:id="239"/>
      <w:r w:rsidR="00E24557" w:rsidRPr="00560ED9">
        <w:rPr>
          <w:rFonts w:ascii="Arial" w:eastAsiaTheme="minorEastAsia" w:hAnsi="Arial" w:cs="Arial"/>
        </w:rPr>
        <w:t>o</w:t>
      </w:r>
      <w:commentRangeEnd w:id="239"/>
      <w:r w:rsidR="00DD5415">
        <w:rPr>
          <w:rStyle w:val="Refdecomentario"/>
          <w:rFonts w:ascii="Calibri" w:eastAsia="Calibri" w:hAnsi="Calibri" w:cs="Times New Roman"/>
          <w:lang w:val="es-MX"/>
        </w:rPr>
        <w:commentReference w:id="239"/>
      </w:r>
      <w:r w:rsidR="00E24557" w:rsidRPr="00560ED9">
        <w:rPr>
          <w:rFonts w:ascii="Arial" w:eastAsiaTheme="minorEastAsia" w:hAnsi="Arial" w:cs="Arial"/>
        </w:rPr>
        <w:t xml:space="preserve"> </w:t>
      </w:r>
      <w:r w:rsidRPr="00560ED9">
        <w:rPr>
          <w:rFonts w:ascii="Arial" w:eastAsiaTheme="minorEastAsia" w:hAnsi="Arial" w:cs="Arial"/>
        </w:rPr>
        <w:t>gráfica que la represente.</w:t>
      </w:r>
    </w:p>
    <w:p w14:paraId="2CC1EFC1"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147107" w:rsidRPr="00560ED9" w14:paraId="4D511176" w14:textId="77777777" w:rsidTr="0014710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7178B8B" w14:textId="77777777" w:rsidR="00147107" w:rsidRPr="00560ED9" w:rsidRDefault="00147107" w:rsidP="0014710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147107" w:rsidRPr="00560ED9" w14:paraId="5F2BC2D9"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7BE06" w14:textId="77777777" w:rsidR="00147107" w:rsidRPr="00560ED9" w:rsidRDefault="00147107" w:rsidP="0014710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1C412" w14:textId="53F8A461" w:rsidR="00147107" w:rsidRPr="00560ED9" w:rsidRDefault="00147107" w:rsidP="00147107">
            <w:pPr>
              <w:rPr>
                <w:rFonts w:ascii="Arial" w:hAnsi="Arial" w:cs="Arial"/>
                <w:b/>
                <w:color w:val="000000"/>
                <w:sz w:val="18"/>
                <w:szCs w:val="18"/>
              </w:rPr>
            </w:pPr>
            <w:r w:rsidRPr="00560ED9">
              <w:rPr>
                <w:rFonts w:ascii="Arial" w:hAnsi="Arial" w:cs="Arial"/>
                <w:color w:val="000000"/>
              </w:rPr>
              <w:t>MA_11_02_CO_REC30</w:t>
            </w:r>
          </w:p>
        </w:tc>
      </w:tr>
      <w:tr w:rsidR="00147107" w:rsidRPr="00560ED9" w14:paraId="691D1C2F"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DEF6A5"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8DC6E" w14:textId="05E533F4" w:rsidR="00147107" w:rsidRPr="00560ED9" w:rsidRDefault="00922BDB" w:rsidP="00147107">
            <w:pPr>
              <w:rPr>
                <w:rFonts w:ascii="Arial" w:hAnsi="Arial" w:cs="Arial"/>
                <w:color w:val="000000"/>
              </w:rPr>
            </w:pPr>
            <w:r w:rsidRPr="00560ED9">
              <w:rPr>
                <w:rFonts w:ascii="Arial" w:hAnsi="Arial" w:cs="Arial"/>
                <w:color w:val="000000"/>
              </w:rPr>
              <w:t>Dominio y r</w:t>
            </w:r>
            <w:r w:rsidR="00147107" w:rsidRPr="00560ED9">
              <w:rPr>
                <w:rFonts w:ascii="Arial" w:hAnsi="Arial" w:cs="Arial"/>
                <w:color w:val="000000"/>
              </w:rPr>
              <w:t xml:space="preserve">ango de algunas funciones de números reales </w:t>
            </w:r>
            <w:commentRangeStart w:id="240"/>
            <w:r w:rsidR="00147107" w:rsidRPr="00560ED9">
              <w:rPr>
                <w:rFonts w:ascii="Arial" w:hAnsi="Arial" w:cs="Arial"/>
                <w:color w:val="000000"/>
              </w:rPr>
              <w:t>con</w:t>
            </w:r>
            <w:commentRangeEnd w:id="240"/>
            <w:r w:rsidR="0044157A">
              <w:rPr>
                <w:rStyle w:val="Refdecomentario"/>
                <w:rFonts w:ascii="Calibri" w:eastAsia="Calibri" w:hAnsi="Calibri" w:cs="Times New Roman"/>
              </w:rPr>
              <w:commentReference w:id="240"/>
            </w:r>
            <w:r w:rsidR="00147107" w:rsidRPr="00560ED9">
              <w:rPr>
                <w:rFonts w:ascii="Arial" w:hAnsi="Arial" w:cs="Arial"/>
                <w:color w:val="000000"/>
              </w:rPr>
              <w:t xml:space="preserve"> expresiones </w:t>
            </w:r>
            <w:r w:rsidR="00114913" w:rsidRPr="00560ED9">
              <w:rPr>
                <w:rFonts w:ascii="Arial" w:hAnsi="Arial" w:cs="Arial"/>
                <w:color w:val="000000"/>
              </w:rPr>
              <w:t>analíticas</w:t>
            </w:r>
          </w:p>
        </w:tc>
      </w:tr>
      <w:tr w:rsidR="00147107" w:rsidRPr="00560ED9" w14:paraId="21313308" w14:textId="77777777" w:rsidTr="0014710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F2812" w14:textId="77777777" w:rsidR="00147107" w:rsidRPr="00560ED9" w:rsidRDefault="00147107" w:rsidP="0014710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F62E" w14:textId="5A2B439E" w:rsidR="00147107" w:rsidRPr="00560ED9" w:rsidRDefault="00527CA7" w:rsidP="00527CA7">
            <w:pPr>
              <w:rPr>
                <w:rFonts w:ascii="Arial" w:hAnsi="Arial" w:cs="Arial"/>
                <w:color w:val="000000"/>
              </w:rPr>
            </w:pPr>
            <w:r w:rsidRPr="00560ED9">
              <w:rPr>
                <w:rFonts w:ascii="Arial" w:hAnsi="Arial" w:cs="Arial"/>
                <w:color w:val="000000"/>
              </w:rPr>
              <w:t xml:space="preserve">Interactivo en el que se </w:t>
            </w:r>
            <w:commentRangeStart w:id="241"/>
            <w:r w:rsidRPr="00560ED9">
              <w:rPr>
                <w:rFonts w:ascii="Arial" w:hAnsi="Arial" w:cs="Arial"/>
                <w:color w:val="000000"/>
              </w:rPr>
              <w:t>presentan los</w:t>
            </w:r>
            <w:commentRangeEnd w:id="241"/>
            <w:r w:rsidR="0044157A">
              <w:rPr>
                <w:rStyle w:val="Refdecomentario"/>
                <w:rFonts w:ascii="Calibri" w:eastAsia="Calibri" w:hAnsi="Calibri" w:cs="Times New Roman"/>
              </w:rPr>
              <w:commentReference w:id="241"/>
            </w:r>
            <w:r w:rsidRPr="00560ED9">
              <w:rPr>
                <w:rFonts w:ascii="Arial" w:hAnsi="Arial" w:cs="Arial"/>
                <w:color w:val="000000"/>
              </w:rPr>
              <w:t xml:space="preserve"> </w:t>
            </w:r>
            <w:r w:rsidR="00FA3122" w:rsidRPr="00560ED9">
              <w:rPr>
                <w:rFonts w:ascii="Arial" w:hAnsi="Arial" w:cs="Arial"/>
                <w:color w:val="000000"/>
              </w:rPr>
              <w:t>procedimientos</w:t>
            </w:r>
            <w:r w:rsidRPr="00560ED9">
              <w:rPr>
                <w:rFonts w:ascii="Arial" w:hAnsi="Arial" w:cs="Arial"/>
                <w:color w:val="000000"/>
              </w:rPr>
              <w:t xml:space="preserve"> para determinar el</w:t>
            </w:r>
            <w:r w:rsidR="00147107" w:rsidRPr="00560ED9">
              <w:rPr>
                <w:rFonts w:ascii="Arial" w:hAnsi="Arial" w:cs="Arial"/>
                <w:color w:val="000000"/>
              </w:rPr>
              <w:t xml:space="preserve"> dominio</w:t>
            </w:r>
            <w:r w:rsidR="004C2955" w:rsidRPr="00560ED9">
              <w:rPr>
                <w:rFonts w:ascii="Arial" w:hAnsi="Arial" w:cs="Arial"/>
                <w:color w:val="000000"/>
              </w:rPr>
              <w:t xml:space="preserve"> de funciones de números reales a partir de su expresión analítica</w:t>
            </w:r>
            <w:r w:rsidR="0018752C">
              <w:rPr>
                <w:rFonts w:ascii="Arial" w:hAnsi="Arial" w:cs="Arial"/>
                <w:color w:val="000000"/>
              </w:rPr>
              <w:t xml:space="preserve"> </w:t>
            </w:r>
          </w:p>
        </w:tc>
      </w:tr>
    </w:tbl>
    <w:p w14:paraId="46B3C4C3" w14:textId="77777777" w:rsidR="00147107" w:rsidRPr="00560ED9" w:rsidRDefault="00147107" w:rsidP="00147107">
      <w:pPr>
        <w:tabs>
          <w:tab w:val="right" w:pos="8498"/>
        </w:tabs>
        <w:spacing w:after="0"/>
        <w:jc w:val="both"/>
        <w:rPr>
          <w:rFonts w:ascii="Arial" w:eastAsiaTheme="minorEastAsia" w:hAnsi="Arial" w:cs="Arial"/>
        </w:rPr>
      </w:pPr>
    </w:p>
    <w:p w14:paraId="61BA5C5C" w14:textId="48CDEC19" w:rsidR="00147107" w:rsidRPr="00560ED9" w:rsidRDefault="00D179F6" w:rsidP="00073787">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2]</w:t>
      </w:r>
      <w:r w:rsidR="0018752C">
        <w:rPr>
          <w:rFonts w:ascii="Arial" w:hAnsi="Arial" w:cs="Arial"/>
        </w:rPr>
        <w:t xml:space="preserve"> </w:t>
      </w:r>
      <w:r w:rsidR="008C26A1" w:rsidRPr="00560ED9">
        <w:rPr>
          <w:rFonts w:ascii="Arial" w:hAnsi="Arial" w:cs="Arial"/>
          <w:b/>
        </w:rPr>
        <w:t xml:space="preserve">1.4 Consolidación </w:t>
      </w:r>
    </w:p>
    <w:p w14:paraId="2BDF986C" w14:textId="77777777" w:rsidR="002E49D7" w:rsidRPr="00560ED9" w:rsidRDefault="002E49D7" w:rsidP="002E49D7">
      <w:pPr>
        <w:spacing w:after="0"/>
        <w:rPr>
          <w:rFonts w:ascii="Arial" w:hAnsi="Arial" w:cs="Arial"/>
        </w:rPr>
      </w:pPr>
      <w:r w:rsidRPr="00560ED9">
        <w:rPr>
          <w:rFonts w:ascii="Arial" w:hAnsi="Arial" w:cs="Arial"/>
        </w:rPr>
        <w:t xml:space="preserve">Estas actividades te permitirán afianzar los conocimientos adquiridos en esta sección. </w:t>
      </w:r>
    </w:p>
    <w:p w14:paraId="457621C5" w14:textId="77777777" w:rsidR="00147107" w:rsidRPr="00560ED9" w:rsidRDefault="00147107" w:rsidP="0014710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147107" w:rsidRPr="00560ED9" w14:paraId="20B82A7A" w14:textId="77777777" w:rsidTr="00147107">
        <w:tc>
          <w:tcPr>
            <w:tcW w:w="9033" w:type="dxa"/>
            <w:gridSpan w:val="2"/>
            <w:shd w:val="clear" w:color="auto" w:fill="000000" w:themeFill="text1"/>
          </w:tcPr>
          <w:p w14:paraId="5FFA4F11" w14:textId="7777777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lastRenderedPageBreak/>
              <w:t>Practica: recurso nuevo</w:t>
            </w:r>
            <w:r w:rsidRPr="00560ED9">
              <w:rPr>
                <w:rFonts w:ascii="Arial" w:hAnsi="Arial" w:cs="Arial"/>
                <w:b/>
                <w:color w:val="FFFFFF" w:themeColor="background1"/>
              </w:rPr>
              <w:t xml:space="preserve"> Practica: recurso nuevo</w:t>
            </w:r>
          </w:p>
        </w:tc>
      </w:tr>
      <w:tr w:rsidR="00147107" w:rsidRPr="00560ED9" w14:paraId="1C11D7ED" w14:textId="77777777" w:rsidTr="00334D18">
        <w:tc>
          <w:tcPr>
            <w:tcW w:w="2518" w:type="dxa"/>
          </w:tcPr>
          <w:p w14:paraId="544241FE" w14:textId="77777777" w:rsidR="00147107" w:rsidRPr="00560ED9" w:rsidRDefault="00147107" w:rsidP="0014710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shd w:val="clear" w:color="auto" w:fill="auto"/>
          </w:tcPr>
          <w:p w14:paraId="0CEA858B" w14:textId="7F2BAFE7" w:rsidR="00147107" w:rsidRPr="00560ED9" w:rsidRDefault="00147107" w:rsidP="0014710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MA_11_02_REC40</w:t>
            </w:r>
          </w:p>
        </w:tc>
      </w:tr>
      <w:tr w:rsidR="00147107" w:rsidRPr="00560ED9" w14:paraId="27179DB4" w14:textId="77777777" w:rsidTr="00334D18">
        <w:tc>
          <w:tcPr>
            <w:tcW w:w="2518" w:type="dxa"/>
          </w:tcPr>
          <w:p w14:paraId="73955BF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shd w:val="clear" w:color="auto" w:fill="auto"/>
          </w:tcPr>
          <w:p w14:paraId="43F4F2E9" w14:textId="0EC92636" w:rsidR="00147107" w:rsidRPr="00560ED9" w:rsidRDefault="00753DB3">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Refuerza tu aprendizaje: </w:t>
            </w:r>
            <w:commentRangeStart w:id="242"/>
            <w:r w:rsidR="00114913" w:rsidRPr="00560ED9">
              <w:rPr>
                <w:rFonts w:ascii="Arial" w:eastAsiaTheme="minorEastAsia" w:hAnsi="Arial" w:cs="Arial"/>
                <w:color w:val="000000"/>
                <w:sz w:val="24"/>
                <w:szCs w:val="24"/>
              </w:rPr>
              <w:t>D</w:t>
            </w:r>
            <w:commentRangeEnd w:id="242"/>
            <w:r w:rsidR="0044157A">
              <w:rPr>
                <w:rStyle w:val="Refdecomentario"/>
                <w:rFonts w:ascii="Calibri" w:eastAsia="Calibri" w:hAnsi="Calibri" w:cs="Times New Roman"/>
              </w:rPr>
              <w:commentReference w:id="242"/>
            </w:r>
            <w:r w:rsidR="00073787" w:rsidRPr="00560ED9">
              <w:rPr>
                <w:rFonts w:ascii="Arial" w:eastAsiaTheme="minorEastAsia" w:hAnsi="Arial" w:cs="Arial"/>
                <w:color w:val="000000"/>
                <w:sz w:val="24"/>
                <w:szCs w:val="24"/>
              </w:rPr>
              <w:t xml:space="preserve">ominio, rango, codominio, </w:t>
            </w:r>
            <w:r w:rsidR="00114913" w:rsidRPr="00560ED9">
              <w:rPr>
                <w:rFonts w:ascii="Arial" w:eastAsiaTheme="minorEastAsia" w:hAnsi="Arial" w:cs="Arial"/>
                <w:color w:val="000000"/>
                <w:sz w:val="24"/>
                <w:szCs w:val="24"/>
              </w:rPr>
              <w:t>imágenes</w:t>
            </w:r>
            <w:r w:rsidR="00073787" w:rsidRPr="00560ED9">
              <w:rPr>
                <w:rFonts w:ascii="Arial" w:eastAsiaTheme="minorEastAsia" w:hAnsi="Arial" w:cs="Arial"/>
                <w:color w:val="000000"/>
                <w:sz w:val="24"/>
                <w:szCs w:val="24"/>
              </w:rPr>
              <w:t xml:space="preserve"> y </w:t>
            </w:r>
            <w:r w:rsidR="004C2955" w:rsidRPr="00560ED9">
              <w:rPr>
                <w:rFonts w:ascii="Arial" w:eastAsiaTheme="minorEastAsia" w:hAnsi="Arial" w:cs="Arial"/>
                <w:color w:val="000000"/>
                <w:sz w:val="24"/>
                <w:szCs w:val="24"/>
              </w:rPr>
              <w:t>preimágenes</w:t>
            </w:r>
            <w:r w:rsidR="00073787" w:rsidRPr="00560ED9">
              <w:rPr>
                <w:rFonts w:ascii="Arial" w:eastAsiaTheme="minorEastAsia" w:hAnsi="Arial" w:cs="Arial"/>
                <w:color w:val="000000"/>
                <w:sz w:val="24"/>
                <w:szCs w:val="24"/>
              </w:rPr>
              <w:t xml:space="preserve"> de funciones</w:t>
            </w:r>
          </w:p>
        </w:tc>
      </w:tr>
      <w:tr w:rsidR="00147107" w:rsidRPr="00560ED9" w14:paraId="5762569A" w14:textId="77777777" w:rsidTr="00334D18">
        <w:tc>
          <w:tcPr>
            <w:tcW w:w="2518" w:type="dxa"/>
          </w:tcPr>
          <w:p w14:paraId="5009B9B0" w14:textId="77777777" w:rsidR="00147107" w:rsidRPr="00560ED9" w:rsidRDefault="00147107" w:rsidP="0014710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shd w:val="clear" w:color="auto" w:fill="auto"/>
          </w:tcPr>
          <w:p w14:paraId="202570BA" w14:textId="4215F460" w:rsidR="00147107" w:rsidRPr="00560ED9" w:rsidRDefault="00334D18" w:rsidP="00334D18">
            <w:pPr>
              <w:rPr>
                <w:rFonts w:ascii="Arial" w:eastAsiaTheme="minorEastAsia" w:hAnsi="Arial" w:cs="Arial"/>
                <w:color w:val="000000"/>
                <w:sz w:val="24"/>
                <w:szCs w:val="24"/>
              </w:rPr>
            </w:pPr>
            <w:r w:rsidRPr="00560ED9">
              <w:rPr>
                <w:rFonts w:ascii="Arial" w:hAnsi="Arial" w:cs="Arial"/>
                <w:color w:val="000000"/>
              </w:rPr>
              <w:t xml:space="preserve">Actividad </w:t>
            </w:r>
            <w:commentRangeStart w:id="243"/>
            <w:r w:rsidRPr="00560ED9">
              <w:rPr>
                <w:rFonts w:ascii="Arial" w:hAnsi="Arial" w:cs="Arial"/>
                <w:color w:val="000000"/>
              </w:rPr>
              <w:t>en la que se refuerzan</w:t>
            </w:r>
            <w:commentRangeEnd w:id="243"/>
            <w:r w:rsidR="0044157A">
              <w:rPr>
                <w:rStyle w:val="Refdecomentario"/>
                <w:rFonts w:ascii="Calibri" w:eastAsia="Calibri" w:hAnsi="Calibri" w:cs="Times New Roman"/>
              </w:rPr>
              <w:commentReference w:id="243"/>
            </w:r>
            <w:r w:rsidRPr="00560ED9">
              <w:rPr>
                <w:rFonts w:ascii="Arial" w:hAnsi="Arial" w:cs="Arial"/>
                <w:color w:val="000000"/>
              </w:rPr>
              <w:t xml:space="preserve"> los conocimientos adquiridos acerca de los conceptos de dominio, rango, codominio, imágenes y preimágenes de funciones</w:t>
            </w:r>
            <w:commentRangeStart w:id="244"/>
            <w:r w:rsidRPr="00560ED9">
              <w:rPr>
                <w:rFonts w:ascii="Arial" w:hAnsi="Arial" w:cs="Arial"/>
                <w:color w:val="000000"/>
              </w:rPr>
              <w:t>.</w:t>
            </w:r>
            <w:commentRangeEnd w:id="244"/>
            <w:r w:rsidR="0018752C">
              <w:rPr>
                <w:rStyle w:val="Refdecomentario"/>
                <w:rFonts w:ascii="Calibri" w:eastAsia="Calibri" w:hAnsi="Calibri" w:cs="Times New Roman"/>
              </w:rPr>
              <w:commentReference w:id="244"/>
            </w:r>
          </w:p>
        </w:tc>
      </w:tr>
    </w:tbl>
    <w:p w14:paraId="427BA538"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06E906FD" w14:textId="77777777" w:rsidTr="00073787">
        <w:tc>
          <w:tcPr>
            <w:tcW w:w="9033" w:type="dxa"/>
            <w:gridSpan w:val="2"/>
            <w:shd w:val="clear" w:color="auto" w:fill="000000" w:themeFill="text1"/>
          </w:tcPr>
          <w:p w14:paraId="4382AB0E"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0F8CFFA1" w14:textId="77777777" w:rsidTr="00073787">
        <w:tc>
          <w:tcPr>
            <w:tcW w:w="2518" w:type="dxa"/>
          </w:tcPr>
          <w:p w14:paraId="34BDD5A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1BA34EB" w14:textId="5516730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MA_11_02_REC50</w:t>
            </w:r>
          </w:p>
        </w:tc>
      </w:tr>
      <w:tr w:rsidR="00073787" w:rsidRPr="00560ED9" w14:paraId="0DFE95A0" w14:textId="77777777" w:rsidTr="00073787">
        <w:tc>
          <w:tcPr>
            <w:tcW w:w="2518" w:type="dxa"/>
          </w:tcPr>
          <w:p w14:paraId="2F37787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7E1530D0" w14:textId="7330E3F3" w:rsidR="00073787" w:rsidRPr="00560ED9" w:rsidRDefault="00753DB3" w:rsidP="008F6AE6">
            <w:pPr>
              <w:rPr>
                <w:rFonts w:ascii="Arial" w:eastAsiaTheme="minorEastAsia" w:hAnsi="Arial" w:cs="Arial"/>
                <w:color w:val="000000"/>
                <w:sz w:val="24"/>
                <w:szCs w:val="24"/>
              </w:rPr>
            </w:pPr>
            <w:r w:rsidRPr="00560ED9">
              <w:rPr>
                <w:rFonts w:ascii="Arial" w:eastAsiaTheme="minorEastAsia" w:hAnsi="Arial" w:cs="Arial"/>
                <w:color w:val="000000"/>
                <w:sz w:val="24"/>
                <w:szCs w:val="24"/>
              </w:rPr>
              <w:t>Ref</w:t>
            </w:r>
            <w:r w:rsidR="00654AD4" w:rsidRPr="00560ED9">
              <w:rPr>
                <w:rFonts w:ascii="Arial" w:eastAsiaTheme="minorEastAsia" w:hAnsi="Arial" w:cs="Arial"/>
                <w:color w:val="000000"/>
                <w:sz w:val="24"/>
                <w:szCs w:val="24"/>
              </w:rPr>
              <w:t xml:space="preserve">uerza tu aprendizaje: </w:t>
            </w:r>
            <w:commentRangeStart w:id="245"/>
            <w:r w:rsidR="008F6AE6" w:rsidRPr="00560ED9">
              <w:rPr>
                <w:rFonts w:ascii="Arial" w:eastAsiaTheme="minorEastAsia" w:hAnsi="Arial" w:cs="Arial"/>
                <w:color w:val="000000"/>
                <w:sz w:val="24"/>
                <w:szCs w:val="24"/>
              </w:rPr>
              <w:t>D</w:t>
            </w:r>
            <w:commentRangeEnd w:id="245"/>
            <w:r w:rsidR="0044157A">
              <w:rPr>
                <w:rStyle w:val="Refdecomentario"/>
                <w:rFonts w:ascii="Calibri" w:eastAsia="Calibri" w:hAnsi="Calibri" w:cs="Times New Roman"/>
              </w:rPr>
              <w:commentReference w:id="245"/>
            </w:r>
            <w:r w:rsidRPr="00560ED9">
              <w:rPr>
                <w:rFonts w:ascii="Arial" w:eastAsiaTheme="minorEastAsia" w:hAnsi="Arial" w:cs="Arial"/>
                <w:color w:val="000000"/>
                <w:sz w:val="24"/>
                <w:szCs w:val="24"/>
              </w:rPr>
              <w:t xml:space="preserve">ominio de </w:t>
            </w:r>
            <w:r w:rsidR="00922BDB" w:rsidRPr="00560ED9">
              <w:rPr>
                <w:rFonts w:ascii="Arial" w:eastAsiaTheme="minorEastAsia" w:hAnsi="Arial" w:cs="Arial"/>
                <w:color w:val="000000"/>
                <w:sz w:val="24"/>
                <w:szCs w:val="24"/>
              </w:rPr>
              <w:t>funciones de números reales</w:t>
            </w:r>
          </w:p>
        </w:tc>
      </w:tr>
      <w:tr w:rsidR="00073787" w:rsidRPr="00560ED9" w14:paraId="78381FB0" w14:textId="77777777" w:rsidTr="00073787">
        <w:tc>
          <w:tcPr>
            <w:tcW w:w="2518" w:type="dxa"/>
          </w:tcPr>
          <w:p w14:paraId="7ABECA8D"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046D829B" w14:textId="56C0DB79" w:rsidR="00073787" w:rsidRPr="00560ED9" w:rsidRDefault="009E588C" w:rsidP="009E588C">
            <w:pPr>
              <w:rPr>
                <w:rFonts w:ascii="Arial" w:eastAsiaTheme="minorEastAsia" w:hAnsi="Arial" w:cs="Arial"/>
                <w:color w:val="000000"/>
                <w:sz w:val="24"/>
                <w:szCs w:val="24"/>
              </w:rPr>
            </w:pPr>
            <w:r w:rsidRPr="00560ED9">
              <w:rPr>
                <w:rFonts w:ascii="Arial" w:hAnsi="Arial" w:cs="Arial"/>
                <w:color w:val="000000"/>
              </w:rPr>
              <w:t xml:space="preserve">Actividad en la que se practican </w:t>
            </w:r>
            <w:commentRangeStart w:id="246"/>
            <w:r w:rsidRPr="00424203">
              <w:rPr>
                <w:rFonts w:ascii="Arial" w:hAnsi="Arial" w:cs="Arial"/>
                <w:strike/>
                <w:color w:val="000000"/>
              </w:rPr>
              <w:t>los</w:t>
            </w:r>
            <w:commentRangeEnd w:id="246"/>
            <w:r w:rsidR="00424203" w:rsidRPr="00424203">
              <w:rPr>
                <w:rStyle w:val="Refdecomentario"/>
                <w:rFonts w:ascii="Calibri" w:eastAsia="Calibri" w:hAnsi="Calibri" w:cs="Times New Roman"/>
                <w:strike/>
              </w:rPr>
              <w:commentReference w:id="246"/>
            </w:r>
            <w:r w:rsidRPr="00560ED9">
              <w:rPr>
                <w:rFonts w:ascii="Arial" w:hAnsi="Arial" w:cs="Arial"/>
                <w:color w:val="000000"/>
              </w:rPr>
              <w:t xml:space="preserve"> procedimientos para determinar el dominio de funciones de números reales</w:t>
            </w:r>
            <w:commentRangeStart w:id="247"/>
            <w:r w:rsidRPr="00560ED9">
              <w:rPr>
                <w:rFonts w:ascii="Arial" w:hAnsi="Arial" w:cs="Arial"/>
                <w:color w:val="000000"/>
              </w:rPr>
              <w:t>.</w:t>
            </w:r>
            <w:commentRangeEnd w:id="247"/>
            <w:r w:rsidR="0018752C">
              <w:rPr>
                <w:rStyle w:val="Refdecomentario"/>
                <w:rFonts w:ascii="Calibri" w:eastAsia="Calibri" w:hAnsi="Calibri" w:cs="Times New Roman"/>
              </w:rPr>
              <w:commentReference w:id="247"/>
            </w:r>
          </w:p>
        </w:tc>
      </w:tr>
    </w:tbl>
    <w:p w14:paraId="1EB4818C" w14:textId="77777777" w:rsidR="00654AD4" w:rsidRPr="00560ED9" w:rsidRDefault="00654AD4"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2674ECF1"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146714A"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65638ADE"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290D8"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6BB09E" w14:textId="196FF1E9"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MA_11_02_CO_REC60</w:t>
            </w:r>
          </w:p>
        </w:tc>
      </w:tr>
      <w:tr w:rsidR="00073787" w:rsidRPr="00560ED9" w14:paraId="09A74CEC"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34EF3"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48E7AB" w14:textId="77777777" w:rsidR="00652AB2" w:rsidRPr="00560ED9" w:rsidRDefault="00652AB2" w:rsidP="00652AB2">
            <w:pPr>
              <w:rPr>
                <w:rFonts w:ascii="Arial" w:hAnsi="Arial" w:cs="Arial"/>
                <w:sz w:val="18"/>
                <w:szCs w:val="18"/>
              </w:rPr>
            </w:pPr>
            <w:r w:rsidRPr="00560ED9">
              <w:rPr>
                <w:rFonts w:ascii="Arial" w:hAnsi="Arial" w:cs="Arial"/>
                <w:color w:val="000000"/>
              </w:rPr>
              <w:t xml:space="preserve">Refuerza tu aprendizaje: </w:t>
            </w:r>
            <w:commentRangeStart w:id="248"/>
            <w:r w:rsidRPr="00560ED9">
              <w:rPr>
                <w:rFonts w:ascii="Arial" w:hAnsi="Arial" w:cs="Arial"/>
                <w:color w:val="000000"/>
              </w:rPr>
              <w:t>P</w:t>
            </w:r>
            <w:commentRangeEnd w:id="248"/>
            <w:r w:rsidR="0018752C">
              <w:rPr>
                <w:rStyle w:val="Refdecomentario"/>
                <w:rFonts w:ascii="Calibri" w:eastAsia="Calibri" w:hAnsi="Calibri" w:cs="Times New Roman"/>
              </w:rPr>
              <w:commentReference w:id="248"/>
            </w:r>
            <w:r w:rsidRPr="00560ED9">
              <w:rPr>
                <w:rFonts w:ascii="Arial" w:hAnsi="Arial" w:cs="Arial"/>
                <w:color w:val="000000"/>
              </w:rPr>
              <w:t xml:space="preserve">ropuesta de diagrama sagital para funciones de números reales </w:t>
            </w:r>
          </w:p>
          <w:p w14:paraId="6388941F" w14:textId="340BF1D2" w:rsidR="00073787" w:rsidRPr="00560ED9" w:rsidRDefault="00073787" w:rsidP="00652AB2">
            <w:pPr>
              <w:rPr>
                <w:rFonts w:ascii="Arial" w:hAnsi="Arial" w:cs="Arial"/>
                <w:color w:val="000000"/>
              </w:rPr>
            </w:pPr>
          </w:p>
        </w:tc>
      </w:tr>
      <w:tr w:rsidR="00073787" w:rsidRPr="00560ED9" w14:paraId="6958E5AB" w14:textId="77777777" w:rsidTr="00652AB2">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3E9D2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209DF6" w14:textId="041B4941" w:rsidR="00073787" w:rsidRPr="00560ED9" w:rsidRDefault="00654AD4" w:rsidP="00654AD4">
            <w:pPr>
              <w:rPr>
                <w:rFonts w:ascii="Arial" w:hAnsi="Arial" w:cs="Arial"/>
                <w:color w:val="000000"/>
              </w:rPr>
            </w:pPr>
            <w:r w:rsidRPr="00560ED9">
              <w:rPr>
                <w:rFonts w:ascii="Arial" w:hAnsi="Arial" w:cs="Arial"/>
                <w:color w:val="000000"/>
              </w:rPr>
              <w:t xml:space="preserve">Interactivo en el que se explora </w:t>
            </w:r>
            <w:r w:rsidR="00073787" w:rsidRPr="00560ED9">
              <w:rPr>
                <w:rFonts w:ascii="Arial" w:hAnsi="Arial" w:cs="Arial"/>
                <w:color w:val="000000"/>
              </w:rPr>
              <w:t xml:space="preserve">otra forma de </w:t>
            </w:r>
            <w:commentRangeStart w:id="249"/>
            <w:r w:rsidR="00073787" w:rsidRPr="00560ED9">
              <w:rPr>
                <w:rFonts w:ascii="Arial" w:hAnsi="Arial" w:cs="Arial"/>
                <w:color w:val="000000"/>
              </w:rPr>
              <w:t>graficar</w:t>
            </w:r>
            <w:r w:rsidRPr="00560ED9">
              <w:rPr>
                <w:rFonts w:ascii="Arial" w:hAnsi="Arial" w:cs="Arial"/>
                <w:color w:val="000000"/>
              </w:rPr>
              <w:t xml:space="preserve"> las</w:t>
            </w:r>
            <w:r w:rsidR="00073787" w:rsidRPr="00560ED9">
              <w:rPr>
                <w:rFonts w:ascii="Arial" w:hAnsi="Arial" w:cs="Arial"/>
                <w:color w:val="000000"/>
              </w:rPr>
              <w:t xml:space="preserve"> </w:t>
            </w:r>
            <w:commentRangeEnd w:id="249"/>
            <w:r w:rsidR="00424203">
              <w:rPr>
                <w:rStyle w:val="Refdecomentario"/>
                <w:rFonts w:ascii="Calibri" w:eastAsia="Calibri" w:hAnsi="Calibri" w:cs="Times New Roman"/>
              </w:rPr>
              <w:commentReference w:id="249"/>
            </w:r>
            <w:r w:rsidR="00073787" w:rsidRPr="00560ED9">
              <w:rPr>
                <w:rFonts w:ascii="Arial" w:hAnsi="Arial" w:cs="Arial"/>
                <w:color w:val="000000"/>
              </w:rPr>
              <w:t>funciones</w:t>
            </w:r>
            <w:r w:rsidRPr="00560ED9">
              <w:rPr>
                <w:rFonts w:ascii="Arial" w:hAnsi="Arial" w:cs="Arial"/>
                <w:color w:val="000000"/>
              </w:rPr>
              <w:t xml:space="preserve"> de números reales</w:t>
            </w:r>
            <w:commentRangeStart w:id="250"/>
            <w:r w:rsidR="00073787" w:rsidRPr="00560ED9">
              <w:rPr>
                <w:rFonts w:ascii="Arial" w:hAnsi="Arial" w:cs="Arial"/>
                <w:color w:val="000000"/>
              </w:rPr>
              <w:t>.</w:t>
            </w:r>
            <w:commentRangeEnd w:id="250"/>
            <w:r w:rsidR="0018752C">
              <w:rPr>
                <w:rStyle w:val="Refdecomentario"/>
                <w:rFonts w:ascii="Calibri" w:eastAsia="Calibri" w:hAnsi="Calibri" w:cs="Times New Roman"/>
              </w:rPr>
              <w:commentReference w:id="250"/>
            </w:r>
          </w:p>
        </w:tc>
      </w:tr>
    </w:tbl>
    <w:p w14:paraId="4BDF1264" w14:textId="77777777" w:rsidR="00073787" w:rsidRPr="00560ED9" w:rsidRDefault="00073787" w:rsidP="00962CCA">
      <w:pPr>
        <w:tabs>
          <w:tab w:val="right" w:pos="8498"/>
        </w:tabs>
        <w:spacing w:after="0"/>
        <w:jc w:val="both"/>
        <w:rPr>
          <w:rFonts w:ascii="Arial" w:hAnsi="Arial" w:cs="Arial"/>
          <w:highlight w:val="yellow"/>
        </w:rPr>
      </w:pPr>
    </w:p>
    <w:p w14:paraId="2D0C379D" w14:textId="3C581144" w:rsidR="005421E4" w:rsidRPr="00560ED9" w:rsidRDefault="00073787"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1]</w:t>
      </w:r>
      <w:r w:rsidR="00F96BB5">
        <w:rPr>
          <w:rFonts w:ascii="Arial" w:hAnsi="Arial" w:cs="Arial"/>
        </w:rPr>
        <w:t xml:space="preserve"> </w:t>
      </w:r>
      <w:r w:rsidR="005421E4" w:rsidRPr="00560ED9">
        <w:rPr>
          <w:rFonts w:ascii="Arial" w:hAnsi="Arial" w:cs="Arial"/>
          <w:b/>
        </w:rPr>
        <w:t xml:space="preserve">2 </w:t>
      </w:r>
      <w:r w:rsidR="002E49D7" w:rsidRPr="00560ED9">
        <w:rPr>
          <w:rFonts w:ascii="Arial" w:hAnsi="Arial" w:cs="Arial"/>
          <w:b/>
        </w:rPr>
        <w:t>P</w:t>
      </w:r>
      <w:r w:rsidR="005421E4" w:rsidRPr="00560ED9">
        <w:rPr>
          <w:rFonts w:ascii="Arial" w:hAnsi="Arial" w:cs="Arial"/>
          <w:b/>
        </w:rPr>
        <w:t>ropiedades de las funciones</w:t>
      </w:r>
    </w:p>
    <w:p w14:paraId="51AC8F2D" w14:textId="77777777" w:rsidR="005421E4" w:rsidRPr="00560ED9" w:rsidRDefault="005421E4" w:rsidP="00962CCA">
      <w:pPr>
        <w:tabs>
          <w:tab w:val="right" w:pos="8498"/>
        </w:tabs>
        <w:spacing w:after="0"/>
        <w:jc w:val="both"/>
        <w:rPr>
          <w:rFonts w:ascii="Arial" w:hAnsi="Arial" w:cs="Arial"/>
          <w:b/>
        </w:rPr>
      </w:pPr>
    </w:p>
    <w:p w14:paraId="1AFC3223" w14:textId="6F85BB64" w:rsidR="00482567" w:rsidRPr="00560ED9" w:rsidRDefault="00266165" w:rsidP="00962CCA">
      <w:pPr>
        <w:tabs>
          <w:tab w:val="right" w:pos="8498"/>
        </w:tabs>
        <w:spacing w:after="0"/>
        <w:jc w:val="both"/>
        <w:rPr>
          <w:rFonts w:ascii="Arial" w:hAnsi="Arial" w:cs="Arial"/>
        </w:rPr>
      </w:pPr>
      <w:r w:rsidRPr="00560ED9">
        <w:rPr>
          <w:rFonts w:ascii="Arial" w:hAnsi="Arial" w:cs="Arial"/>
        </w:rPr>
        <w:t xml:space="preserve">Para profundizar el estudio </w:t>
      </w:r>
      <w:commentRangeStart w:id="251"/>
      <w:r w:rsidRPr="00560ED9">
        <w:rPr>
          <w:rFonts w:ascii="Arial" w:hAnsi="Arial" w:cs="Arial"/>
        </w:rPr>
        <w:t>sobre</w:t>
      </w:r>
      <w:commentRangeEnd w:id="251"/>
      <w:r w:rsidR="001F4F26">
        <w:rPr>
          <w:rStyle w:val="Refdecomentario"/>
          <w:rFonts w:ascii="Calibri" w:eastAsia="Calibri" w:hAnsi="Calibri" w:cs="Times New Roman"/>
          <w:lang w:val="es-MX"/>
        </w:rPr>
        <w:commentReference w:id="251"/>
      </w:r>
      <w:r w:rsidRPr="00560ED9">
        <w:rPr>
          <w:rFonts w:ascii="Arial" w:hAnsi="Arial" w:cs="Arial"/>
        </w:rPr>
        <w:t xml:space="preserve"> las </w:t>
      </w:r>
      <w:commentRangeStart w:id="252"/>
      <w:r w:rsidRPr="00560ED9">
        <w:rPr>
          <w:rFonts w:ascii="Arial" w:hAnsi="Arial" w:cs="Arial"/>
        </w:rPr>
        <w:t>funciones</w:t>
      </w:r>
      <w:commentRangeEnd w:id="252"/>
      <w:r w:rsidR="00F96BB5">
        <w:rPr>
          <w:rStyle w:val="Refdecomentario"/>
          <w:rFonts w:ascii="Calibri" w:eastAsia="Calibri" w:hAnsi="Calibri" w:cs="Times New Roman"/>
          <w:lang w:val="es-MX"/>
        </w:rPr>
        <w:commentReference w:id="252"/>
      </w:r>
      <w:r w:rsidRPr="00560ED9">
        <w:rPr>
          <w:rFonts w:ascii="Arial" w:hAnsi="Arial" w:cs="Arial"/>
        </w:rPr>
        <w:t xml:space="preserve"> es necesario explorar </w:t>
      </w:r>
      <w:r w:rsidR="005B6F22" w:rsidRPr="00560ED9">
        <w:rPr>
          <w:rFonts w:ascii="Arial" w:hAnsi="Arial" w:cs="Arial"/>
        </w:rPr>
        <w:t>ciertas características</w:t>
      </w:r>
      <w:r w:rsidRPr="00560ED9">
        <w:rPr>
          <w:rFonts w:ascii="Arial" w:hAnsi="Arial" w:cs="Arial"/>
        </w:rPr>
        <w:t xml:space="preserve"> o propiedades </w:t>
      </w:r>
      <w:commentRangeStart w:id="253"/>
      <w:r w:rsidRPr="00560ED9">
        <w:rPr>
          <w:rFonts w:ascii="Arial" w:hAnsi="Arial" w:cs="Arial"/>
        </w:rPr>
        <w:t xml:space="preserve">que cumplen algunas </w:t>
      </w:r>
      <w:r w:rsidR="002E49D7" w:rsidRPr="00560ED9">
        <w:rPr>
          <w:rFonts w:ascii="Arial" w:hAnsi="Arial" w:cs="Arial"/>
        </w:rPr>
        <w:t>de estas</w:t>
      </w:r>
      <w:r w:rsidR="005B6F22" w:rsidRPr="00560ED9">
        <w:rPr>
          <w:rFonts w:ascii="Arial" w:hAnsi="Arial" w:cs="Arial"/>
        </w:rPr>
        <w:t xml:space="preserve"> </w:t>
      </w:r>
      <w:r w:rsidRPr="00560ED9">
        <w:rPr>
          <w:rFonts w:ascii="Arial" w:hAnsi="Arial" w:cs="Arial"/>
        </w:rPr>
        <w:t>y</w:t>
      </w:r>
      <w:commentRangeEnd w:id="253"/>
      <w:r w:rsidR="001F4F26">
        <w:rPr>
          <w:rStyle w:val="Refdecomentario"/>
          <w:rFonts w:ascii="Calibri" w:eastAsia="Calibri" w:hAnsi="Calibri" w:cs="Times New Roman"/>
          <w:lang w:val="es-MX"/>
        </w:rPr>
        <w:commentReference w:id="253"/>
      </w:r>
      <w:r w:rsidRPr="00560ED9">
        <w:rPr>
          <w:rFonts w:ascii="Arial" w:hAnsi="Arial" w:cs="Arial"/>
        </w:rPr>
        <w:t xml:space="preserve"> </w:t>
      </w:r>
      <w:r w:rsidR="005B6F22" w:rsidRPr="00560ED9">
        <w:rPr>
          <w:rFonts w:ascii="Arial" w:hAnsi="Arial" w:cs="Arial"/>
        </w:rPr>
        <w:t xml:space="preserve">que </w:t>
      </w:r>
      <w:r w:rsidR="002E49D7" w:rsidRPr="00560ED9">
        <w:rPr>
          <w:rFonts w:ascii="Arial" w:hAnsi="Arial" w:cs="Arial"/>
        </w:rPr>
        <w:t xml:space="preserve">se evidencian </w:t>
      </w:r>
      <w:r w:rsidR="005B6F22" w:rsidRPr="00560ED9">
        <w:rPr>
          <w:rFonts w:ascii="Arial" w:hAnsi="Arial" w:cs="Arial"/>
        </w:rPr>
        <w:t>tanto en el comportamiento de la función</w:t>
      </w:r>
      <w:r w:rsidRPr="00560ED9">
        <w:rPr>
          <w:rFonts w:ascii="Arial" w:hAnsi="Arial" w:cs="Arial"/>
        </w:rPr>
        <w:t xml:space="preserve"> como en la </w:t>
      </w:r>
      <w:r w:rsidR="002E49D7" w:rsidRPr="00560ED9">
        <w:rPr>
          <w:rFonts w:ascii="Arial" w:hAnsi="Arial" w:cs="Arial"/>
        </w:rPr>
        <w:t>gráfica</w:t>
      </w:r>
      <w:r w:rsidRPr="00560ED9">
        <w:rPr>
          <w:rFonts w:ascii="Arial" w:hAnsi="Arial" w:cs="Arial"/>
        </w:rPr>
        <w:t xml:space="preserve"> de la misma</w:t>
      </w:r>
      <w:commentRangeStart w:id="254"/>
      <w:r w:rsidRPr="00560ED9">
        <w:rPr>
          <w:rFonts w:ascii="Arial" w:hAnsi="Arial" w:cs="Arial"/>
        </w:rPr>
        <w:t xml:space="preserve">, </w:t>
      </w:r>
      <w:r w:rsidR="002E49D7" w:rsidRPr="00560ED9">
        <w:rPr>
          <w:rFonts w:ascii="Arial" w:hAnsi="Arial" w:cs="Arial"/>
        </w:rPr>
        <w:t>a</w:t>
      </w:r>
      <w:commentRangeEnd w:id="254"/>
      <w:r w:rsidR="001F4F26">
        <w:rPr>
          <w:rStyle w:val="Refdecomentario"/>
          <w:rFonts w:ascii="Calibri" w:eastAsia="Calibri" w:hAnsi="Calibri" w:cs="Times New Roman"/>
          <w:lang w:val="es-MX"/>
        </w:rPr>
        <w:commentReference w:id="254"/>
      </w:r>
      <w:r w:rsidR="002E49D7" w:rsidRPr="00560ED9">
        <w:rPr>
          <w:rFonts w:ascii="Arial" w:hAnsi="Arial" w:cs="Arial"/>
        </w:rPr>
        <w:t xml:space="preserve">lgunas </w:t>
      </w:r>
      <w:r w:rsidRPr="00560ED9">
        <w:rPr>
          <w:rFonts w:ascii="Arial" w:hAnsi="Arial" w:cs="Arial"/>
        </w:rPr>
        <w:t xml:space="preserve">de estas propiedades se pueden definir para cualquier tipo de función, mientras que otras se definen </w:t>
      </w:r>
      <w:commentRangeStart w:id="255"/>
      <w:r w:rsidRPr="00560ED9">
        <w:rPr>
          <w:rFonts w:ascii="Arial" w:hAnsi="Arial" w:cs="Arial"/>
        </w:rPr>
        <w:t>para las</w:t>
      </w:r>
      <w:commentRangeEnd w:id="255"/>
      <w:r w:rsidR="001F4F26">
        <w:rPr>
          <w:rStyle w:val="Refdecomentario"/>
          <w:rFonts w:ascii="Calibri" w:eastAsia="Calibri" w:hAnsi="Calibri" w:cs="Times New Roman"/>
          <w:lang w:val="es-MX"/>
        </w:rPr>
        <w:commentReference w:id="255"/>
      </w:r>
      <w:r w:rsidRPr="00560ED9">
        <w:rPr>
          <w:rFonts w:ascii="Arial" w:hAnsi="Arial" w:cs="Arial"/>
        </w:rPr>
        <w:t xml:space="preserve"> funciones de números reales.</w:t>
      </w:r>
    </w:p>
    <w:p w14:paraId="06128621" w14:textId="77777777" w:rsidR="005B6F22" w:rsidRPr="00560ED9" w:rsidRDefault="005B6F22" w:rsidP="00962CCA">
      <w:pPr>
        <w:tabs>
          <w:tab w:val="right" w:pos="8498"/>
        </w:tabs>
        <w:spacing w:after="0"/>
        <w:jc w:val="both"/>
        <w:rPr>
          <w:rFonts w:ascii="Arial" w:hAnsi="Arial" w:cs="Arial"/>
        </w:rPr>
      </w:pPr>
    </w:p>
    <w:p w14:paraId="2398FF81" w14:textId="17424256"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t>[SECCIÓN 2]</w:t>
      </w:r>
      <w:r w:rsidR="00035A9A">
        <w:rPr>
          <w:rFonts w:ascii="Arial" w:hAnsi="Arial" w:cs="Arial"/>
        </w:rPr>
        <w:t xml:space="preserve"> </w:t>
      </w:r>
      <w:r w:rsidRPr="00560ED9">
        <w:rPr>
          <w:rFonts w:ascii="Arial" w:hAnsi="Arial" w:cs="Arial"/>
          <w:b/>
        </w:rPr>
        <w:t>2.1 Funciones inyectivas</w:t>
      </w:r>
      <w:r w:rsidR="00266165" w:rsidRPr="00560ED9">
        <w:rPr>
          <w:rFonts w:ascii="Arial" w:hAnsi="Arial" w:cs="Arial"/>
          <w:b/>
        </w:rPr>
        <w:t xml:space="preserve"> o uno a uno</w:t>
      </w:r>
    </w:p>
    <w:p w14:paraId="53149856" w14:textId="77777777" w:rsidR="009E588C" w:rsidRPr="00560ED9" w:rsidRDefault="009E588C" w:rsidP="00962CCA">
      <w:pPr>
        <w:tabs>
          <w:tab w:val="right" w:pos="8498"/>
        </w:tabs>
        <w:spacing w:after="0"/>
        <w:jc w:val="both"/>
        <w:rPr>
          <w:rFonts w:ascii="Arial" w:hAnsi="Arial" w:cs="Arial"/>
        </w:rPr>
      </w:pPr>
    </w:p>
    <w:p w14:paraId="1786B217" w14:textId="4E38E17D" w:rsidR="00266165" w:rsidRDefault="00146B31" w:rsidP="00962CCA">
      <w:pPr>
        <w:tabs>
          <w:tab w:val="right" w:pos="8498"/>
        </w:tabs>
        <w:spacing w:after="0"/>
        <w:jc w:val="both"/>
        <w:rPr>
          <w:rFonts w:ascii="Arial" w:hAnsi="Arial" w:cs="Arial"/>
        </w:rPr>
      </w:pPr>
      <w:r w:rsidRPr="00560ED9">
        <w:rPr>
          <w:rFonts w:ascii="Arial" w:hAnsi="Arial" w:cs="Arial"/>
        </w:rPr>
        <w:t xml:space="preserve">Una función </w:t>
      </w:r>
      <w:commentRangeStart w:id="256"/>
      <w:r w:rsidRPr="00560ED9">
        <w:rPr>
          <w:rFonts w:ascii="Arial" w:hAnsi="Arial" w:cs="Arial"/>
        </w:rPr>
        <w:t>inyectiva, se denomina también función</w:t>
      </w:r>
      <w:commentRangeEnd w:id="256"/>
      <w:r w:rsidR="001F4F26">
        <w:rPr>
          <w:rStyle w:val="Refdecomentario"/>
          <w:rFonts w:ascii="Calibri" w:eastAsia="Calibri" w:hAnsi="Calibri" w:cs="Times New Roman"/>
          <w:lang w:val="es-MX"/>
        </w:rPr>
        <w:commentReference w:id="256"/>
      </w:r>
      <w:r w:rsidRPr="00560ED9">
        <w:rPr>
          <w:rFonts w:ascii="Arial" w:hAnsi="Arial" w:cs="Arial"/>
        </w:rPr>
        <w:t xml:space="preserve"> </w:t>
      </w:r>
      <w:r w:rsidRPr="00560ED9">
        <w:rPr>
          <w:rFonts w:ascii="Arial" w:hAnsi="Arial" w:cs="Arial"/>
          <w:b/>
        </w:rPr>
        <w:t>uno a uno</w:t>
      </w:r>
      <w:commentRangeStart w:id="257"/>
      <w:r w:rsidR="00AF344A" w:rsidRPr="00560ED9">
        <w:rPr>
          <w:rFonts w:ascii="Arial" w:hAnsi="Arial" w:cs="Arial"/>
        </w:rPr>
        <w:t>,</w:t>
      </w:r>
      <w:commentRangeEnd w:id="257"/>
      <w:r w:rsidR="001F4F26">
        <w:rPr>
          <w:rStyle w:val="Refdecomentario"/>
          <w:rFonts w:ascii="Calibri" w:eastAsia="Calibri" w:hAnsi="Calibri" w:cs="Times New Roman"/>
          <w:lang w:val="es-MX"/>
        </w:rPr>
        <w:commentReference w:id="257"/>
      </w:r>
      <w:r w:rsidR="00AF344A" w:rsidRPr="00560ED9">
        <w:rPr>
          <w:rFonts w:ascii="Arial" w:hAnsi="Arial" w:cs="Arial"/>
        </w:rPr>
        <w:t xml:space="preserve"> se define de la siguiente manera:</w:t>
      </w:r>
    </w:p>
    <w:p w14:paraId="1F431849" w14:textId="77777777" w:rsidR="001F4F26" w:rsidRPr="00560ED9" w:rsidRDefault="001F4F26"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266165" w:rsidRPr="00560ED9" w14:paraId="625C214E" w14:textId="77777777" w:rsidTr="00266165">
        <w:tc>
          <w:tcPr>
            <w:tcW w:w="8978" w:type="dxa"/>
            <w:gridSpan w:val="2"/>
            <w:shd w:val="clear" w:color="auto" w:fill="000000" w:themeFill="text1"/>
          </w:tcPr>
          <w:p w14:paraId="0FA259CF" w14:textId="77777777" w:rsidR="00266165" w:rsidRPr="00560ED9" w:rsidRDefault="00266165" w:rsidP="0026616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66165" w:rsidRPr="00560ED9" w14:paraId="6E59BD1A" w14:textId="77777777" w:rsidTr="00266165">
        <w:tc>
          <w:tcPr>
            <w:tcW w:w="2518" w:type="dxa"/>
          </w:tcPr>
          <w:p w14:paraId="037695A4" w14:textId="77777777" w:rsidR="00266165" w:rsidRPr="00560ED9" w:rsidRDefault="00266165" w:rsidP="0026616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757620E" w14:textId="7872DBB8" w:rsidR="00266165" w:rsidRPr="00560ED9" w:rsidRDefault="00146B31" w:rsidP="00266165">
            <w:pPr>
              <w:rPr>
                <w:rFonts w:ascii="Arial" w:hAnsi="Arial" w:cs="Arial"/>
                <w:b/>
                <w:color w:val="000000"/>
                <w:sz w:val="24"/>
                <w:szCs w:val="24"/>
              </w:rPr>
            </w:pPr>
            <w:r w:rsidRPr="00560ED9">
              <w:rPr>
                <w:rFonts w:ascii="Arial" w:hAnsi="Arial" w:cs="Arial"/>
                <w:b/>
                <w:color w:val="000000"/>
                <w:sz w:val="24"/>
                <w:szCs w:val="24"/>
              </w:rPr>
              <w:t>Función</w:t>
            </w:r>
            <w:r w:rsidR="00266165" w:rsidRPr="00560ED9">
              <w:rPr>
                <w:rFonts w:ascii="Arial" w:hAnsi="Arial" w:cs="Arial"/>
                <w:b/>
                <w:color w:val="000000"/>
                <w:sz w:val="24"/>
                <w:szCs w:val="24"/>
              </w:rPr>
              <w:t xml:space="preserve"> inyectiva o uno a uno</w:t>
            </w:r>
          </w:p>
        </w:tc>
      </w:tr>
      <w:tr w:rsidR="00266165" w:rsidRPr="00560ED9" w14:paraId="5C9A4A42" w14:textId="77777777" w:rsidTr="00266165">
        <w:tc>
          <w:tcPr>
            <w:tcW w:w="2518" w:type="dxa"/>
          </w:tcPr>
          <w:p w14:paraId="03B87EC4" w14:textId="77777777" w:rsidR="00266165" w:rsidRPr="00560ED9" w:rsidRDefault="00266165" w:rsidP="0026616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C351883" w14:textId="3E619BCD" w:rsidR="00266165" w:rsidRPr="00560ED9" w:rsidRDefault="00266165" w:rsidP="00266165">
            <w:pPr>
              <w:tabs>
                <w:tab w:val="right" w:pos="8498"/>
              </w:tabs>
              <w:jc w:val="both"/>
              <w:rPr>
                <w:rFonts w:ascii="Arial" w:hAnsi="Arial" w:cs="Arial"/>
              </w:rPr>
            </w:pPr>
            <w:r w:rsidRPr="00560ED9">
              <w:rPr>
                <w:rFonts w:ascii="Arial" w:hAnsi="Arial" w:cs="Arial"/>
              </w:rPr>
              <w:t xml:space="preserve">Una función </w:t>
            </w:r>
            <w:r w:rsidR="00146B31" w:rsidRPr="00560ED9">
              <w:rPr>
                <w:rFonts w:ascii="Arial" w:hAnsi="Arial" w:cs="Arial"/>
              </w:rPr>
              <w:t>es</w:t>
            </w:r>
            <w:r w:rsidRPr="00560ED9">
              <w:rPr>
                <w:rFonts w:ascii="Arial" w:hAnsi="Arial" w:cs="Arial"/>
              </w:rPr>
              <w:t xml:space="preserve"> </w:t>
            </w:r>
            <w:r w:rsidRPr="00560ED9">
              <w:rPr>
                <w:rFonts w:ascii="Arial" w:hAnsi="Arial" w:cs="Arial"/>
                <w:b/>
              </w:rPr>
              <w:t>inyectiva</w:t>
            </w:r>
            <w:commentRangeStart w:id="258"/>
            <w:r w:rsidR="00146B31" w:rsidRPr="00560ED9">
              <w:rPr>
                <w:rFonts w:ascii="Arial" w:hAnsi="Arial" w:cs="Arial"/>
                <w:b/>
              </w:rPr>
              <w:t>,</w:t>
            </w:r>
            <w:commentRangeEnd w:id="258"/>
            <w:r w:rsidR="00035A9A">
              <w:rPr>
                <w:rStyle w:val="Refdecomentario"/>
                <w:rFonts w:ascii="Calibri" w:eastAsia="Calibri" w:hAnsi="Calibri" w:cs="Times New Roman"/>
              </w:rPr>
              <w:commentReference w:id="258"/>
            </w:r>
            <w:r w:rsidRPr="00560ED9">
              <w:rPr>
                <w:rFonts w:ascii="Arial" w:hAnsi="Arial" w:cs="Arial"/>
                <w:b/>
              </w:rPr>
              <w:t xml:space="preserve"> </w:t>
            </w:r>
            <w:r w:rsidRPr="00560ED9">
              <w:rPr>
                <w:rFonts w:ascii="Arial" w:hAnsi="Arial" w:cs="Arial"/>
              </w:rPr>
              <w:t xml:space="preserve"> si todo elemento del rango tiene una única preimagen.</w:t>
            </w:r>
            <w:r w:rsidR="00F545CE" w:rsidRPr="00560ED9">
              <w:rPr>
                <w:rFonts w:ascii="Arial" w:hAnsi="Arial" w:cs="Arial"/>
              </w:rPr>
              <w:t xml:space="preserve"> En otras </w:t>
            </w:r>
            <w:commentRangeStart w:id="259"/>
            <w:r w:rsidR="00F545CE" w:rsidRPr="00560ED9">
              <w:rPr>
                <w:rFonts w:ascii="Arial" w:hAnsi="Arial" w:cs="Arial"/>
              </w:rPr>
              <w:t>palabras</w:t>
            </w:r>
            <w:commentRangeEnd w:id="259"/>
            <w:r w:rsidR="001F4F26">
              <w:rPr>
                <w:rStyle w:val="Refdecomentario"/>
                <w:rFonts w:ascii="Calibri" w:eastAsia="Calibri" w:hAnsi="Calibri" w:cs="Times New Roman"/>
              </w:rPr>
              <w:commentReference w:id="259"/>
            </w:r>
          </w:p>
          <w:p w14:paraId="5F319FF7" w14:textId="77777777" w:rsidR="00F545CE" w:rsidRPr="00560ED9" w:rsidRDefault="00F545CE" w:rsidP="00266165">
            <w:pPr>
              <w:tabs>
                <w:tab w:val="right" w:pos="8498"/>
              </w:tabs>
              <w:jc w:val="both"/>
              <w:rPr>
                <w:rFonts w:ascii="Arial" w:hAnsi="Arial" w:cs="Arial"/>
              </w:rPr>
            </w:pPr>
          </w:p>
          <w:p w14:paraId="57E3E378" w14:textId="45852BF9" w:rsidR="00F545CE" w:rsidRPr="00560ED9" w:rsidRDefault="00F545CE" w:rsidP="00F545CE">
            <w:pPr>
              <w:tabs>
                <w:tab w:val="right" w:pos="8498"/>
              </w:tabs>
              <w:jc w:val="center"/>
              <w:rPr>
                <w:rFonts w:ascii="Arial" w:eastAsiaTheme="minorEastAsia" w:hAnsi="Arial" w:cs="Arial"/>
              </w:rPr>
            </w:pPr>
            <w:commentRangeStart w:id="260"/>
            <w:r w:rsidRPr="00560ED9">
              <w:rPr>
                <w:rFonts w:ascii="Arial" w:hAnsi="Arial" w:cs="Arial"/>
              </w:rPr>
              <w:t xml:space="preserve">Si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=f(b)</m:t>
              </m:r>
            </m:oMath>
            <w:r w:rsidRPr="00560ED9">
              <w:rPr>
                <w:rFonts w:ascii="Arial" w:eastAsiaTheme="minorEastAsia" w:hAnsi="Arial" w:cs="Arial"/>
              </w:rPr>
              <w:t xml:space="preserve"> entonces </w:t>
            </w:r>
            <m:oMath>
              <m:r>
                <w:rPr>
                  <w:rFonts w:ascii="Cambria Math" w:eastAsiaTheme="minorEastAsia" w:hAnsi="Cambria Math" w:cs="Arial"/>
                </w:rPr>
                <m:t>a=b</m:t>
              </m:r>
              <w:commentRangeEnd w:id="260"/>
              <m:r>
                <m:rPr>
                  <m:sty m:val="p"/>
                </m:rPr>
                <w:rPr>
                  <w:rStyle w:val="Refdecomentario"/>
                  <w:rFonts w:ascii="Calibri" w:eastAsia="Calibri" w:hAnsi="Calibri" w:cs="Times New Roman"/>
                </w:rPr>
                <w:commentReference w:id="260"/>
              </m:r>
            </m:oMath>
          </w:p>
        </w:tc>
      </w:tr>
    </w:tbl>
    <w:p w14:paraId="450A7541" w14:textId="4BFA4975" w:rsidR="001D2324" w:rsidRPr="00560ED9" w:rsidRDefault="001D2324" w:rsidP="00962CCA">
      <w:pPr>
        <w:tabs>
          <w:tab w:val="right" w:pos="8498"/>
        </w:tabs>
        <w:spacing w:after="0"/>
        <w:jc w:val="both"/>
        <w:rPr>
          <w:rFonts w:ascii="Arial" w:hAnsi="Arial" w:cs="Arial"/>
        </w:rPr>
      </w:pPr>
    </w:p>
    <w:p w14:paraId="348D30FC" w14:textId="0AC1B632" w:rsidR="00A935A9" w:rsidRPr="00560ED9" w:rsidRDefault="00A935A9" w:rsidP="00962CCA">
      <w:pPr>
        <w:tabs>
          <w:tab w:val="right" w:pos="8498"/>
        </w:tabs>
        <w:spacing w:after="0"/>
        <w:jc w:val="both"/>
        <w:rPr>
          <w:rFonts w:ascii="Arial" w:hAnsi="Arial" w:cs="Arial"/>
          <w:b/>
        </w:rPr>
      </w:pPr>
      <w:r w:rsidRPr="00560ED9">
        <w:rPr>
          <w:rFonts w:ascii="Arial" w:hAnsi="Arial" w:cs="Arial"/>
          <w:b/>
        </w:rPr>
        <w:t>Ejemplo</w:t>
      </w:r>
      <w:r w:rsidR="00266165" w:rsidRPr="00560ED9">
        <w:rPr>
          <w:rFonts w:ascii="Arial" w:hAnsi="Arial" w:cs="Arial"/>
          <w:b/>
        </w:rPr>
        <w:t xml:space="preserve"> 1. </w:t>
      </w:r>
    </w:p>
    <w:p w14:paraId="33BD0420" w14:textId="77777777" w:rsidR="00A935A9" w:rsidRPr="00560ED9" w:rsidRDefault="00A935A9" w:rsidP="00F01F75">
      <w:pPr>
        <w:tabs>
          <w:tab w:val="right" w:pos="8498"/>
        </w:tabs>
        <w:spacing w:after="0"/>
        <w:jc w:val="center"/>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1A034F1" w14:textId="77777777" w:rsidTr="005A6EEF">
        <w:tc>
          <w:tcPr>
            <w:tcW w:w="9054" w:type="dxa"/>
            <w:gridSpan w:val="2"/>
            <w:shd w:val="clear" w:color="auto" w:fill="0D0D0D" w:themeFill="text1" w:themeFillTint="F2"/>
          </w:tcPr>
          <w:p w14:paraId="4184E05D"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5FB65A57" w14:textId="77777777" w:rsidTr="005A6EEF">
        <w:tc>
          <w:tcPr>
            <w:tcW w:w="1384" w:type="dxa"/>
          </w:tcPr>
          <w:p w14:paraId="1A1BBD45"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538D0FD" w14:textId="6C176291" w:rsidR="005A6EEF" w:rsidRPr="00560ED9" w:rsidRDefault="00AF344A" w:rsidP="005A6EEF">
            <w:pPr>
              <w:rPr>
                <w:rFonts w:ascii="Arial" w:hAnsi="Arial" w:cs="Arial"/>
                <w:b/>
                <w:color w:val="000000"/>
                <w:sz w:val="18"/>
                <w:szCs w:val="18"/>
              </w:rPr>
            </w:pPr>
            <w:r w:rsidRPr="00560ED9">
              <w:rPr>
                <w:rFonts w:ascii="Arial" w:hAnsi="Arial" w:cs="Arial"/>
                <w:color w:val="000000"/>
              </w:rPr>
              <w:t>MA_11_02_IMG23</w:t>
            </w:r>
          </w:p>
        </w:tc>
      </w:tr>
      <w:tr w:rsidR="005A6EEF" w:rsidRPr="00560ED9" w14:paraId="4FA67045" w14:textId="77777777" w:rsidTr="005A6EEF">
        <w:tc>
          <w:tcPr>
            <w:tcW w:w="1384" w:type="dxa"/>
          </w:tcPr>
          <w:p w14:paraId="71B4B30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lastRenderedPageBreak/>
              <w:t>Descripción</w:t>
            </w:r>
          </w:p>
        </w:tc>
        <w:tc>
          <w:tcPr>
            <w:tcW w:w="7670" w:type="dxa"/>
          </w:tcPr>
          <w:p w14:paraId="3C457501" w14:textId="23FC0F6C" w:rsidR="005A6EEF" w:rsidRPr="00560ED9" w:rsidRDefault="005A6EEF" w:rsidP="005A6EEF">
            <w:pPr>
              <w:rPr>
                <w:rFonts w:ascii="Arial" w:hAnsi="Arial" w:cs="Arial"/>
                <w:color w:val="000000"/>
              </w:rPr>
            </w:pPr>
            <w:r w:rsidRPr="00560ED9">
              <w:rPr>
                <w:rFonts w:ascii="Arial" w:hAnsi="Arial" w:cs="Arial"/>
                <w:color w:val="000000"/>
              </w:rPr>
              <w:t xml:space="preserve">Diagrama </w:t>
            </w:r>
            <w:commentRangeStart w:id="261"/>
            <w:r w:rsidRPr="00560ED9">
              <w:rPr>
                <w:rFonts w:ascii="Arial" w:hAnsi="Arial" w:cs="Arial"/>
                <w:color w:val="000000"/>
              </w:rPr>
              <w:t>S</w:t>
            </w:r>
            <w:commentRangeEnd w:id="261"/>
            <w:r w:rsidR="00591183">
              <w:rPr>
                <w:rStyle w:val="Refdecomentario"/>
                <w:rFonts w:ascii="Calibri" w:eastAsia="Calibri" w:hAnsi="Calibri" w:cs="Times New Roman"/>
              </w:rPr>
              <w:commentReference w:id="261"/>
            </w:r>
            <w:r w:rsidRPr="00560ED9">
              <w:rPr>
                <w:rFonts w:ascii="Arial" w:hAnsi="Arial" w:cs="Arial"/>
                <w:color w:val="000000"/>
              </w:rPr>
              <w:t>agital de una función</w:t>
            </w:r>
          </w:p>
        </w:tc>
      </w:tr>
      <w:tr w:rsidR="005A6EEF" w:rsidRPr="00560ED9" w14:paraId="7DDB93C9" w14:textId="77777777" w:rsidTr="005A6EEF">
        <w:tc>
          <w:tcPr>
            <w:tcW w:w="1384" w:type="dxa"/>
          </w:tcPr>
          <w:p w14:paraId="3F2DD6C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C95E769" w14:textId="7FD9B73C" w:rsidR="005A6EEF" w:rsidRPr="00560ED9" w:rsidRDefault="005A6EEF" w:rsidP="005A6EEF">
            <w:pPr>
              <w:rPr>
                <w:rFonts w:ascii="Arial" w:hAnsi="Arial" w:cs="Arial"/>
                <w:color w:val="000000"/>
              </w:rPr>
            </w:pPr>
            <w:r w:rsidRPr="00560ED9">
              <w:rPr>
                <w:rFonts w:ascii="Arial" w:hAnsi="Arial" w:cs="Arial"/>
                <w:noProof/>
                <w:color w:val="000000"/>
                <w:lang w:val="es-CO" w:eastAsia="es-CO"/>
              </w:rPr>
              <w:drawing>
                <wp:inline distT="0" distB="0" distL="0" distR="0" wp14:anchorId="69E40430" wp14:editId="16E83FBB">
                  <wp:extent cx="1990164" cy="1119928"/>
                  <wp:effectExtent l="0" t="0" r="0" b="0"/>
                  <wp:docPr id="12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1513" cy="1120687"/>
                          </a:xfrm>
                          <a:prstGeom prst="rect">
                            <a:avLst/>
                          </a:prstGeom>
                          <a:noFill/>
                          <a:ln>
                            <a:noFill/>
                          </a:ln>
                        </pic:spPr>
                      </pic:pic>
                    </a:graphicData>
                  </a:graphic>
                </wp:inline>
              </w:drawing>
            </w:r>
          </w:p>
        </w:tc>
      </w:tr>
      <w:tr w:rsidR="005A6EEF" w:rsidRPr="00560ED9" w14:paraId="5CEA73E3" w14:textId="77777777" w:rsidTr="005A6EEF">
        <w:tc>
          <w:tcPr>
            <w:tcW w:w="1384" w:type="dxa"/>
          </w:tcPr>
          <w:p w14:paraId="6BC194C1"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23C5235D" w14:textId="119A69F9" w:rsidR="005A6EEF" w:rsidRPr="00560ED9" w:rsidRDefault="005640AB" w:rsidP="005640AB">
            <w:pPr>
              <w:tabs>
                <w:tab w:val="right" w:pos="8498"/>
              </w:tabs>
              <w:jc w:val="both"/>
              <w:rPr>
                <w:rFonts w:ascii="Arial" w:hAnsi="Arial" w:cs="Arial"/>
                <w:color w:val="000000"/>
              </w:rPr>
            </w:pPr>
            <w:r>
              <w:rPr>
                <w:rFonts w:ascii="Arial" w:eastAsiaTheme="minorEastAsia" w:hAnsi="Arial" w:cs="Arial"/>
              </w:rPr>
              <w:t xml:space="preserve">Representación </w:t>
            </w:r>
            <w:commentRangeStart w:id="262"/>
            <w:r>
              <w:rPr>
                <w:rFonts w:ascii="Arial" w:eastAsiaTheme="minorEastAsia" w:hAnsi="Arial" w:cs="Arial"/>
              </w:rPr>
              <w:t>en el</w:t>
            </w:r>
            <w:r w:rsidR="005A6EEF" w:rsidRPr="00560ED9">
              <w:rPr>
                <w:rFonts w:ascii="Arial" w:eastAsiaTheme="minorEastAsia" w:hAnsi="Arial" w:cs="Arial"/>
              </w:rPr>
              <w:t xml:space="preserve"> diagrama sagital</w:t>
            </w:r>
            <w:r>
              <w:rPr>
                <w:rFonts w:ascii="Arial" w:eastAsiaTheme="minorEastAsia" w:hAnsi="Arial" w:cs="Arial"/>
              </w:rPr>
              <w:t xml:space="preserve"> de una función inyectiva.</w:t>
            </w:r>
            <w:commentRangeEnd w:id="262"/>
            <w:r w:rsidR="00591183">
              <w:rPr>
                <w:rStyle w:val="Refdecomentario"/>
                <w:rFonts w:ascii="Calibri" w:eastAsia="Calibri" w:hAnsi="Calibri" w:cs="Times New Roman"/>
              </w:rPr>
              <w:commentReference w:id="262"/>
            </w:r>
          </w:p>
        </w:tc>
      </w:tr>
    </w:tbl>
    <w:p w14:paraId="4FA75CD9" w14:textId="77777777" w:rsidR="00A935A9" w:rsidRPr="00560ED9" w:rsidRDefault="00A935A9" w:rsidP="00962CCA">
      <w:pPr>
        <w:tabs>
          <w:tab w:val="right" w:pos="8498"/>
        </w:tabs>
        <w:spacing w:after="0"/>
        <w:jc w:val="both"/>
        <w:rPr>
          <w:rFonts w:ascii="Arial" w:hAnsi="Arial" w:cs="Arial"/>
        </w:rPr>
      </w:pPr>
    </w:p>
    <w:p w14:paraId="58D8FC02" w14:textId="6BE02389" w:rsidR="005A6EEF" w:rsidRPr="00560ED9" w:rsidRDefault="008850DC" w:rsidP="00962CCA">
      <w:pPr>
        <w:tabs>
          <w:tab w:val="right" w:pos="8498"/>
        </w:tabs>
        <w:spacing w:after="0"/>
        <w:jc w:val="both"/>
        <w:rPr>
          <w:rFonts w:ascii="Arial" w:eastAsiaTheme="minorEastAsia" w:hAnsi="Arial" w:cs="Arial"/>
        </w:rPr>
      </w:pPr>
      <w:r w:rsidRPr="00560ED9">
        <w:rPr>
          <w:rFonts w:ascii="Arial" w:hAnsi="Arial" w:cs="Arial"/>
        </w:rPr>
        <w:t>En el diagrama sagital s</w:t>
      </w:r>
      <w:r w:rsidR="005A6EEF" w:rsidRPr="00560ED9">
        <w:rPr>
          <w:rFonts w:ascii="Arial" w:hAnsi="Arial" w:cs="Arial"/>
        </w:rPr>
        <w:t xml:space="preserve">e observa que </w:t>
      </w:r>
      <w:commentRangeStart w:id="263"/>
      <w:r w:rsidR="005A6EEF" w:rsidRPr="00560ED9">
        <w:rPr>
          <w:rFonts w:ascii="Arial" w:hAnsi="Arial" w:cs="Arial"/>
        </w:rPr>
        <w:t>el</w:t>
      </w:r>
      <w:commentRangeEnd w:id="263"/>
      <w:r w:rsidR="00591183">
        <w:rPr>
          <w:rStyle w:val="Refdecomentario"/>
          <w:rFonts w:ascii="Calibri" w:eastAsia="Calibri" w:hAnsi="Calibri" w:cs="Times New Roman"/>
          <w:lang w:val="es-MX"/>
        </w:rPr>
        <w:commentReference w:id="263"/>
      </w:r>
      <w:r w:rsidR="005A6EEF" w:rsidRPr="00560ED9">
        <w:rPr>
          <w:rFonts w:ascii="Arial" w:hAnsi="Arial" w:cs="Arial"/>
        </w:rPr>
        <w:t xml:space="preserve"> </w:t>
      </w:r>
      <w:commentRangeStart w:id="264"/>
      <m:oMath>
        <m:r>
          <w:rPr>
            <w:rFonts w:ascii="Cambria Math" w:hAnsi="Cambria Math" w:cs="Arial"/>
          </w:rPr>
          <m:t>Rangf</m:t>
        </m:r>
        <w:commentRangeEnd w:id="264"/>
        <m:r>
          <m:rPr>
            <m:sty m:val="p"/>
          </m:rPr>
          <w:rPr>
            <w:rStyle w:val="Refdecomentario"/>
            <w:rFonts w:ascii="Calibri" w:eastAsia="Calibri" w:hAnsi="Calibri" w:cs="Times New Roman"/>
            <w:lang w:val="es-MX"/>
          </w:rPr>
          <w:commentReference w:id="264"/>
        </m:r>
        <m:r>
          <w:rPr>
            <w:rFonts w:ascii="Cambria Math" w:hAnsi="Cambria Math" w:cs="Arial"/>
          </w:rPr>
          <m:t>={a,b,c,d}</m:t>
        </m:r>
      </m:oMath>
      <w:commentRangeStart w:id="265"/>
      <w:r w:rsidR="005A6EEF" w:rsidRPr="00560ED9">
        <w:rPr>
          <w:rFonts w:ascii="Arial" w:eastAsiaTheme="minorEastAsia" w:hAnsi="Arial" w:cs="Arial"/>
        </w:rPr>
        <w:t xml:space="preserve">, las </w:t>
      </w:r>
      <w:commentRangeEnd w:id="265"/>
      <w:r w:rsidR="00591183">
        <w:rPr>
          <w:rStyle w:val="Refdecomentario"/>
          <w:rFonts w:ascii="Calibri" w:eastAsia="Calibri" w:hAnsi="Calibri" w:cs="Times New Roman"/>
          <w:lang w:val="es-MX"/>
        </w:rPr>
        <w:commentReference w:id="265"/>
      </w:r>
      <w:proofErr w:type="spellStart"/>
      <w:r w:rsidR="005A6EEF" w:rsidRPr="00560ED9">
        <w:rPr>
          <w:rFonts w:ascii="Arial" w:eastAsiaTheme="minorEastAsia" w:hAnsi="Arial" w:cs="Arial"/>
        </w:rPr>
        <w:t>preim</w:t>
      </w:r>
      <w:commentRangeStart w:id="266"/>
      <w:r w:rsidR="005A6EEF" w:rsidRPr="00560ED9">
        <w:rPr>
          <w:rFonts w:ascii="Arial" w:eastAsiaTheme="minorEastAsia" w:hAnsi="Arial" w:cs="Arial"/>
        </w:rPr>
        <w:t>a</w:t>
      </w:r>
      <w:commentRangeEnd w:id="266"/>
      <w:r w:rsidR="00035A9A">
        <w:rPr>
          <w:rStyle w:val="Refdecomentario"/>
          <w:rFonts w:ascii="Calibri" w:eastAsia="Calibri" w:hAnsi="Calibri" w:cs="Times New Roman"/>
          <w:lang w:val="es-MX"/>
        </w:rPr>
        <w:commentReference w:id="266"/>
      </w:r>
      <w:r w:rsidR="005A6EEF" w:rsidRPr="00560ED9">
        <w:rPr>
          <w:rFonts w:ascii="Arial" w:eastAsiaTheme="minorEastAsia" w:hAnsi="Arial" w:cs="Arial"/>
        </w:rPr>
        <w:t>genes</w:t>
      </w:r>
      <w:proofErr w:type="spellEnd"/>
      <w:r w:rsidR="005A6EEF" w:rsidRPr="00560ED9">
        <w:rPr>
          <w:rFonts w:ascii="Arial" w:eastAsiaTheme="minorEastAsia" w:hAnsi="Arial" w:cs="Arial"/>
        </w:rPr>
        <w:t xml:space="preserve"> para cada uno de </w:t>
      </w:r>
      <w:commentRangeStart w:id="267"/>
      <w:r w:rsidR="005A6EEF" w:rsidRPr="00560ED9">
        <w:rPr>
          <w:rFonts w:ascii="Arial" w:eastAsiaTheme="minorEastAsia" w:hAnsi="Arial" w:cs="Arial"/>
        </w:rPr>
        <w:t>esto</w:t>
      </w:r>
      <w:r w:rsidR="005640AB">
        <w:rPr>
          <w:rFonts w:ascii="Arial" w:eastAsiaTheme="minorEastAsia" w:hAnsi="Arial" w:cs="Arial"/>
        </w:rPr>
        <w:t>s</w:t>
      </w:r>
      <w:r w:rsidR="005A6EEF" w:rsidRPr="00560ED9">
        <w:rPr>
          <w:rFonts w:ascii="Arial" w:eastAsiaTheme="minorEastAsia" w:hAnsi="Arial" w:cs="Arial"/>
        </w:rPr>
        <w:t xml:space="preserve"> valores </w:t>
      </w:r>
      <w:r w:rsidRPr="00560ED9">
        <w:rPr>
          <w:rFonts w:ascii="Arial" w:eastAsiaTheme="minorEastAsia" w:hAnsi="Arial" w:cs="Arial"/>
        </w:rPr>
        <w:t xml:space="preserve"> son:</w:t>
      </w:r>
      <w:commentRangeEnd w:id="267"/>
      <w:r w:rsidR="00591183">
        <w:rPr>
          <w:rStyle w:val="Refdecomentario"/>
          <w:rFonts w:ascii="Calibri" w:eastAsia="Calibri" w:hAnsi="Calibri" w:cs="Times New Roman"/>
          <w:lang w:val="es-MX"/>
        </w:rPr>
        <w:commentReference w:id="267"/>
      </w:r>
    </w:p>
    <w:p w14:paraId="7D6FFF95" w14:textId="77777777" w:rsidR="005A6EEF" w:rsidRPr="00560ED9" w:rsidRDefault="005A6EEF" w:rsidP="00962CCA">
      <w:pPr>
        <w:tabs>
          <w:tab w:val="right" w:pos="8498"/>
        </w:tabs>
        <w:spacing w:after="0"/>
        <w:jc w:val="both"/>
        <w:rPr>
          <w:rFonts w:ascii="Arial" w:eastAsiaTheme="minorEastAsia" w:hAnsi="Arial" w:cs="Arial"/>
        </w:rPr>
      </w:pPr>
    </w:p>
    <w:p w14:paraId="2001476D" w14:textId="29C53AD2" w:rsidR="005A6EEF" w:rsidRPr="00560ED9" w:rsidRDefault="005A6EEF"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2</m:t>
        </m:r>
      </m:oMath>
      <w:r w:rsidRPr="00560ED9">
        <w:rPr>
          <w:rFonts w:ascii="Arial" w:eastAsiaTheme="minorEastAsia" w:hAnsi="Arial" w:cs="Arial"/>
        </w:rPr>
        <w:t>.</w:t>
      </w:r>
    </w:p>
    <w:p w14:paraId="0AF8E28D" w14:textId="2B9A2535"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0917E449" w14:textId="6F89F923"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3</m:t>
        </m:r>
      </m:oMath>
      <w:r w:rsidRPr="00560ED9">
        <w:rPr>
          <w:rFonts w:ascii="Arial" w:eastAsiaTheme="minorEastAsia" w:hAnsi="Arial" w:cs="Arial"/>
        </w:rPr>
        <w:t>.</w:t>
      </w:r>
    </w:p>
    <w:p w14:paraId="749D8CAC" w14:textId="7A680F0B"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0516117C" w14:textId="77777777" w:rsidR="005A6EEF" w:rsidRPr="00560ED9" w:rsidRDefault="005A6EEF" w:rsidP="005A6EEF">
      <w:pPr>
        <w:tabs>
          <w:tab w:val="right" w:pos="8498"/>
        </w:tabs>
        <w:spacing w:after="0"/>
        <w:jc w:val="both"/>
        <w:rPr>
          <w:rFonts w:ascii="Arial" w:eastAsiaTheme="minorEastAsia" w:hAnsi="Arial" w:cs="Arial"/>
        </w:rPr>
      </w:pPr>
    </w:p>
    <w:p w14:paraId="3AA97885" w14:textId="19C3A4DE"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Como cada elemento del rango tiene una sola preimagen</w:t>
      </w:r>
      <w:r w:rsidR="008850DC" w:rsidRPr="00560ED9">
        <w:rPr>
          <w:rFonts w:ascii="Arial" w:eastAsiaTheme="minorEastAsia" w:hAnsi="Arial" w:cs="Arial"/>
        </w:rPr>
        <w:t>,</w:t>
      </w:r>
      <w:r w:rsidRPr="00560ED9">
        <w:rPr>
          <w:rFonts w:ascii="Arial" w:eastAsiaTheme="minorEastAsia" w:hAnsi="Arial" w:cs="Arial"/>
        </w:rPr>
        <w:t xml:space="preserve"> </w:t>
      </w:r>
      <w:commentRangeStart w:id="268"/>
      <w:r w:rsidRPr="00264359">
        <w:rPr>
          <w:rFonts w:ascii="Arial" w:eastAsiaTheme="minorEastAsia" w:hAnsi="Arial" w:cs="Arial"/>
          <w:strike/>
        </w:rPr>
        <w:t>entonces</w:t>
      </w:r>
      <w:commentRangeEnd w:id="268"/>
      <w:r w:rsidR="00264359" w:rsidRPr="00264359">
        <w:rPr>
          <w:rStyle w:val="Refdecomentario"/>
          <w:rFonts w:ascii="Calibri" w:eastAsia="Calibri" w:hAnsi="Calibri" w:cs="Times New Roman"/>
          <w:strike/>
          <w:lang w:val="es-MX"/>
        </w:rPr>
        <w:commentReference w:id="268"/>
      </w:r>
      <w:r w:rsidRPr="00560ED9">
        <w:rPr>
          <w:rFonts w:ascii="Arial" w:eastAsiaTheme="minorEastAsia" w:hAnsi="Arial" w:cs="Arial"/>
        </w:rPr>
        <w:t xml:space="preserve"> la </w:t>
      </w:r>
      <w:r w:rsidRPr="00560ED9">
        <w:rPr>
          <w:rFonts w:ascii="Arial" w:eastAsiaTheme="minorEastAsia" w:hAnsi="Arial" w:cs="Arial"/>
          <w:b/>
        </w:rPr>
        <w:t>función es inyectiva.</w:t>
      </w:r>
    </w:p>
    <w:p w14:paraId="6CC050E5" w14:textId="77777777" w:rsidR="005A6EEF" w:rsidRPr="00560ED9" w:rsidRDefault="005A6EEF" w:rsidP="00962CCA">
      <w:pPr>
        <w:tabs>
          <w:tab w:val="right" w:pos="8498"/>
        </w:tabs>
        <w:spacing w:after="0"/>
        <w:jc w:val="both"/>
        <w:rPr>
          <w:rFonts w:ascii="Arial" w:hAnsi="Arial" w:cs="Arial"/>
        </w:rPr>
      </w:pPr>
    </w:p>
    <w:p w14:paraId="30DE6CC4" w14:textId="77777777" w:rsidR="00266165" w:rsidRPr="00560ED9" w:rsidRDefault="00266165" w:rsidP="00266165">
      <w:pPr>
        <w:tabs>
          <w:tab w:val="right" w:pos="8498"/>
        </w:tabs>
        <w:spacing w:after="0"/>
        <w:jc w:val="both"/>
        <w:rPr>
          <w:rFonts w:ascii="Arial" w:hAnsi="Arial" w:cs="Arial"/>
          <w:b/>
        </w:rPr>
      </w:pPr>
      <w:r w:rsidRPr="00560ED9">
        <w:rPr>
          <w:rFonts w:ascii="Arial" w:hAnsi="Arial" w:cs="Arial"/>
          <w:b/>
        </w:rPr>
        <w:t>Ejemplo 2.</w:t>
      </w:r>
    </w:p>
    <w:p w14:paraId="2CD5C088" w14:textId="5FFF562C" w:rsidR="00266165" w:rsidRPr="00560ED9" w:rsidRDefault="00266165" w:rsidP="00266165">
      <w:pPr>
        <w:tabs>
          <w:tab w:val="right" w:pos="8498"/>
        </w:tabs>
        <w:spacing w:after="0"/>
        <w:jc w:val="both"/>
        <w:rPr>
          <w:rFonts w:ascii="Arial" w:hAnsi="Arial" w:cs="Arial"/>
        </w:rPr>
      </w:pPr>
      <w:r w:rsidRPr="00560ED9">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1384"/>
        <w:gridCol w:w="7670"/>
      </w:tblGrid>
      <w:tr w:rsidR="005A6EEF" w:rsidRPr="00560ED9" w14:paraId="2DB5FA0A" w14:textId="77777777" w:rsidTr="005A6EEF">
        <w:tc>
          <w:tcPr>
            <w:tcW w:w="9054" w:type="dxa"/>
            <w:gridSpan w:val="2"/>
            <w:shd w:val="clear" w:color="auto" w:fill="0D0D0D" w:themeFill="text1" w:themeFillTint="F2"/>
          </w:tcPr>
          <w:p w14:paraId="731CAA16" w14:textId="77777777" w:rsidR="005A6EEF" w:rsidRPr="00560ED9" w:rsidRDefault="005A6EEF" w:rsidP="005A6EE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5A6EEF" w:rsidRPr="00560ED9" w14:paraId="66651FD0" w14:textId="77777777" w:rsidTr="005A6EEF">
        <w:tc>
          <w:tcPr>
            <w:tcW w:w="1384" w:type="dxa"/>
          </w:tcPr>
          <w:p w14:paraId="394628C6" w14:textId="77777777" w:rsidR="005A6EEF" w:rsidRPr="00560ED9" w:rsidRDefault="005A6EEF" w:rsidP="005A6EE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3971749" w14:textId="5E0CCE42" w:rsidR="005A6EEF" w:rsidRPr="00560ED9" w:rsidRDefault="005A6EEF" w:rsidP="00AF344A">
            <w:pPr>
              <w:rPr>
                <w:rFonts w:ascii="Arial" w:hAnsi="Arial" w:cs="Arial"/>
                <w:b/>
                <w:color w:val="000000"/>
                <w:sz w:val="18"/>
                <w:szCs w:val="18"/>
              </w:rPr>
            </w:pPr>
            <w:r w:rsidRPr="00560ED9">
              <w:rPr>
                <w:rFonts w:ascii="Arial" w:hAnsi="Arial" w:cs="Arial"/>
                <w:color w:val="000000"/>
              </w:rPr>
              <w:t>MA_11_02_IMG2</w:t>
            </w:r>
            <w:r w:rsidR="00AF344A" w:rsidRPr="00560ED9">
              <w:rPr>
                <w:rFonts w:ascii="Arial" w:hAnsi="Arial" w:cs="Arial"/>
                <w:color w:val="000000"/>
              </w:rPr>
              <w:t>4</w:t>
            </w:r>
          </w:p>
        </w:tc>
      </w:tr>
      <w:tr w:rsidR="005A6EEF" w:rsidRPr="00560ED9" w14:paraId="021BA765" w14:textId="77777777" w:rsidTr="005A6EEF">
        <w:tc>
          <w:tcPr>
            <w:tcW w:w="1384" w:type="dxa"/>
          </w:tcPr>
          <w:p w14:paraId="508255AA"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Descripción</w:t>
            </w:r>
          </w:p>
        </w:tc>
        <w:tc>
          <w:tcPr>
            <w:tcW w:w="7670" w:type="dxa"/>
          </w:tcPr>
          <w:p w14:paraId="331D3233" w14:textId="77777777" w:rsidR="005A6EEF" w:rsidRPr="00560ED9" w:rsidRDefault="005A6EEF" w:rsidP="005A6EEF">
            <w:pPr>
              <w:rPr>
                <w:rFonts w:ascii="Arial" w:hAnsi="Arial" w:cs="Arial"/>
                <w:color w:val="000000"/>
              </w:rPr>
            </w:pPr>
            <w:r w:rsidRPr="00560ED9">
              <w:rPr>
                <w:rFonts w:ascii="Arial" w:hAnsi="Arial" w:cs="Arial"/>
                <w:color w:val="000000"/>
              </w:rPr>
              <w:t xml:space="preserve">Diagrama </w:t>
            </w:r>
            <w:commentRangeStart w:id="269"/>
            <w:r w:rsidRPr="00560ED9">
              <w:rPr>
                <w:rFonts w:ascii="Arial" w:hAnsi="Arial" w:cs="Arial"/>
                <w:color w:val="000000"/>
              </w:rPr>
              <w:t>S</w:t>
            </w:r>
            <w:commentRangeEnd w:id="269"/>
            <w:r w:rsidR="00264359">
              <w:rPr>
                <w:rStyle w:val="Refdecomentario"/>
                <w:rFonts w:ascii="Calibri" w:eastAsia="Calibri" w:hAnsi="Calibri" w:cs="Times New Roman"/>
              </w:rPr>
              <w:commentReference w:id="269"/>
            </w:r>
            <w:r w:rsidRPr="00560ED9">
              <w:rPr>
                <w:rFonts w:ascii="Arial" w:hAnsi="Arial" w:cs="Arial"/>
                <w:color w:val="000000"/>
              </w:rPr>
              <w:t xml:space="preserve">agital de una </w:t>
            </w:r>
            <w:commentRangeStart w:id="270"/>
            <w:r w:rsidRPr="00560ED9">
              <w:rPr>
                <w:rFonts w:ascii="Arial" w:hAnsi="Arial" w:cs="Arial"/>
                <w:color w:val="000000"/>
              </w:rPr>
              <w:t>función</w:t>
            </w:r>
            <w:commentRangeEnd w:id="270"/>
            <w:r w:rsidR="00264359">
              <w:rPr>
                <w:rStyle w:val="Refdecomentario"/>
                <w:rFonts w:ascii="Calibri" w:eastAsia="Calibri" w:hAnsi="Calibri" w:cs="Times New Roman"/>
              </w:rPr>
              <w:commentReference w:id="270"/>
            </w:r>
          </w:p>
        </w:tc>
      </w:tr>
      <w:tr w:rsidR="005A6EEF" w:rsidRPr="00560ED9" w14:paraId="7EDAF9E0" w14:textId="77777777" w:rsidTr="005A6EEF">
        <w:tc>
          <w:tcPr>
            <w:tcW w:w="1384" w:type="dxa"/>
          </w:tcPr>
          <w:p w14:paraId="79F1918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367C41A" w14:textId="2AC1B825" w:rsidR="005A6EEF" w:rsidRPr="00560ED9" w:rsidRDefault="005A6EEF" w:rsidP="005A6EEF">
            <w:pPr>
              <w:rPr>
                <w:rFonts w:ascii="Arial" w:hAnsi="Arial" w:cs="Arial"/>
                <w:color w:val="000000"/>
              </w:rPr>
            </w:pPr>
            <w:commentRangeStart w:id="271"/>
            <w:r w:rsidRPr="00560ED9">
              <w:rPr>
                <w:rFonts w:ascii="Arial" w:hAnsi="Arial" w:cs="Arial"/>
                <w:noProof/>
                <w:color w:val="000000"/>
                <w:lang w:val="es-CO" w:eastAsia="es-CO"/>
              </w:rPr>
              <w:drawing>
                <wp:inline distT="0" distB="0" distL="0" distR="0" wp14:anchorId="4C78782F" wp14:editId="35C9D276">
                  <wp:extent cx="1979680" cy="1136862"/>
                  <wp:effectExtent l="0" t="0" r="1905" b="6350"/>
                  <wp:docPr id="1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commentRangeEnd w:id="271"/>
            <w:r w:rsidR="00264359">
              <w:rPr>
                <w:rStyle w:val="Refdecomentario"/>
                <w:rFonts w:ascii="Calibri" w:eastAsia="Calibri" w:hAnsi="Calibri" w:cs="Times New Roman"/>
              </w:rPr>
              <w:commentReference w:id="271"/>
            </w:r>
          </w:p>
        </w:tc>
      </w:tr>
      <w:tr w:rsidR="005A6EEF" w:rsidRPr="00560ED9" w14:paraId="71F1559C" w14:textId="77777777" w:rsidTr="005A6EEF">
        <w:tc>
          <w:tcPr>
            <w:tcW w:w="1384" w:type="dxa"/>
          </w:tcPr>
          <w:p w14:paraId="31B0FDD0" w14:textId="77777777" w:rsidR="005A6EEF" w:rsidRPr="00560ED9" w:rsidRDefault="005A6EEF" w:rsidP="005A6EEF">
            <w:pPr>
              <w:rPr>
                <w:rFonts w:ascii="Arial" w:hAnsi="Arial" w:cs="Arial"/>
                <w:color w:val="000000"/>
              </w:rPr>
            </w:pPr>
            <w:r w:rsidRPr="00560ED9">
              <w:rPr>
                <w:rFonts w:ascii="Arial" w:hAnsi="Arial" w:cs="Arial"/>
                <w:b/>
                <w:color w:val="000000"/>
                <w:sz w:val="18"/>
                <w:szCs w:val="18"/>
              </w:rPr>
              <w:t>Pie de imagen</w:t>
            </w:r>
          </w:p>
        </w:tc>
        <w:tc>
          <w:tcPr>
            <w:tcW w:w="7670" w:type="dxa"/>
          </w:tcPr>
          <w:p w14:paraId="6E05DCB7" w14:textId="74EF11D6" w:rsidR="005A6EEF" w:rsidRPr="00560ED9" w:rsidRDefault="005A6EEF" w:rsidP="00992678">
            <w:pPr>
              <w:tabs>
                <w:tab w:val="right" w:pos="8498"/>
              </w:tabs>
              <w:jc w:val="both"/>
              <w:rPr>
                <w:rFonts w:ascii="Arial" w:hAnsi="Arial" w:cs="Arial"/>
                <w:color w:val="000000"/>
              </w:rPr>
            </w:pPr>
            <w:r w:rsidRPr="00560ED9">
              <w:rPr>
                <w:rFonts w:ascii="Arial" w:eastAsiaTheme="minorEastAsia" w:hAnsi="Arial" w:cs="Arial"/>
              </w:rPr>
              <w:t xml:space="preserve">Representación </w:t>
            </w:r>
            <w:commentRangeStart w:id="272"/>
            <w:r w:rsidR="00992678">
              <w:rPr>
                <w:rFonts w:ascii="Arial" w:eastAsiaTheme="minorEastAsia" w:hAnsi="Arial" w:cs="Arial"/>
              </w:rPr>
              <w:t>en el</w:t>
            </w:r>
            <w:r w:rsidRPr="00560ED9">
              <w:rPr>
                <w:rFonts w:ascii="Arial" w:eastAsiaTheme="minorEastAsia" w:hAnsi="Arial" w:cs="Arial"/>
              </w:rPr>
              <w:t xml:space="preserve"> diagrama sagital de una función</w:t>
            </w:r>
            <w:r w:rsidR="00992678">
              <w:rPr>
                <w:rFonts w:ascii="Arial" w:eastAsiaTheme="minorEastAsia" w:hAnsi="Arial" w:cs="Arial"/>
              </w:rPr>
              <w:t xml:space="preserve"> no inyectiva</w:t>
            </w:r>
            <w:r w:rsidRPr="00560ED9">
              <w:rPr>
                <w:rFonts w:ascii="Arial" w:eastAsiaTheme="minorEastAsia" w:hAnsi="Arial" w:cs="Arial"/>
              </w:rPr>
              <w:t>.</w:t>
            </w:r>
            <w:commentRangeEnd w:id="272"/>
            <w:r w:rsidR="00264359">
              <w:rPr>
                <w:rStyle w:val="Refdecomentario"/>
                <w:rFonts w:ascii="Calibri" w:eastAsia="Calibri" w:hAnsi="Calibri" w:cs="Times New Roman"/>
              </w:rPr>
              <w:commentReference w:id="272"/>
            </w:r>
          </w:p>
        </w:tc>
      </w:tr>
    </w:tbl>
    <w:p w14:paraId="133329C2" w14:textId="77777777" w:rsidR="00266165" w:rsidRPr="00560ED9" w:rsidRDefault="00266165" w:rsidP="00962CCA">
      <w:pPr>
        <w:tabs>
          <w:tab w:val="right" w:pos="8498"/>
        </w:tabs>
        <w:spacing w:after="0"/>
        <w:jc w:val="both"/>
        <w:rPr>
          <w:rFonts w:ascii="Arial" w:hAnsi="Arial" w:cs="Arial"/>
        </w:rPr>
      </w:pPr>
    </w:p>
    <w:p w14:paraId="32313BEE" w14:textId="439B216B" w:rsidR="005A6EEF" w:rsidRPr="00560ED9" w:rsidRDefault="005A6EEF" w:rsidP="005A6EEF">
      <w:pPr>
        <w:tabs>
          <w:tab w:val="right" w:pos="8498"/>
        </w:tabs>
        <w:spacing w:after="0"/>
        <w:jc w:val="both"/>
        <w:rPr>
          <w:rFonts w:ascii="Arial" w:eastAsiaTheme="minorEastAsia" w:hAnsi="Arial" w:cs="Arial"/>
        </w:rPr>
      </w:pPr>
      <w:r w:rsidRPr="00560ED9">
        <w:rPr>
          <w:rFonts w:ascii="Arial" w:hAnsi="Arial" w:cs="Arial"/>
        </w:rPr>
        <w:t>Se observa</w:t>
      </w:r>
      <w:r w:rsidR="008850DC" w:rsidRPr="00560ED9">
        <w:rPr>
          <w:rFonts w:ascii="Arial" w:hAnsi="Arial" w:cs="Arial"/>
        </w:rPr>
        <w:t xml:space="preserve"> en el diagrama sagital </w:t>
      </w:r>
      <w:r w:rsidRPr="00560ED9">
        <w:rPr>
          <w:rFonts w:ascii="Arial" w:hAnsi="Arial" w:cs="Arial"/>
        </w:rPr>
        <w:t xml:space="preserve">que </w:t>
      </w:r>
      <m:oMath>
        <m:r>
          <w:rPr>
            <w:rFonts w:ascii="Cambria Math" w:hAnsi="Cambria Math" w:cs="Arial"/>
          </w:rPr>
          <m:t>Rang g={a,b,e</m:t>
        </m:r>
        <w:commentRangeStart w:id="273"/>
        <m:r>
          <w:rPr>
            <w:rFonts w:ascii="Cambria Math" w:hAnsi="Cambria Math" w:cs="Arial"/>
          </w:rPr>
          <m:t>}</m:t>
        </m:r>
      </m:oMath>
      <w:r w:rsidRPr="00560ED9">
        <w:rPr>
          <w:rFonts w:ascii="Arial" w:eastAsiaTheme="minorEastAsia" w:hAnsi="Arial" w:cs="Arial"/>
        </w:rPr>
        <w:t xml:space="preserve">, las </w:t>
      </w:r>
      <w:commentRangeEnd w:id="273"/>
      <w:r w:rsidR="00264359">
        <w:rPr>
          <w:rStyle w:val="Refdecomentario"/>
          <w:rFonts w:ascii="Calibri" w:eastAsia="Calibri" w:hAnsi="Calibri" w:cs="Times New Roman"/>
          <w:lang w:val="es-MX"/>
        </w:rPr>
        <w:commentReference w:id="273"/>
      </w:r>
      <w:proofErr w:type="spellStart"/>
      <w:r w:rsidRPr="00560ED9">
        <w:rPr>
          <w:rFonts w:ascii="Arial" w:eastAsiaTheme="minorEastAsia" w:hAnsi="Arial" w:cs="Arial"/>
        </w:rPr>
        <w:t>preim</w:t>
      </w:r>
      <w:commentRangeStart w:id="274"/>
      <w:r w:rsidRPr="00560ED9">
        <w:rPr>
          <w:rFonts w:ascii="Arial" w:eastAsiaTheme="minorEastAsia" w:hAnsi="Arial" w:cs="Arial"/>
        </w:rPr>
        <w:t>a</w:t>
      </w:r>
      <w:commentRangeEnd w:id="274"/>
      <w:r w:rsidR="00035A9A">
        <w:rPr>
          <w:rStyle w:val="Refdecomentario"/>
          <w:rFonts w:ascii="Calibri" w:eastAsia="Calibri" w:hAnsi="Calibri" w:cs="Times New Roman"/>
          <w:lang w:val="es-MX"/>
        </w:rPr>
        <w:commentReference w:id="274"/>
      </w:r>
      <w:r w:rsidRPr="00560ED9">
        <w:rPr>
          <w:rFonts w:ascii="Arial" w:eastAsiaTheme="minorEastAsia" w:hAnsi="Arial" w:cs="Arial"/>
        </w:rPr>
        <w:t>genes</w:t>
      </w:r>
      <w:proofErr w:type="spellEnd"/>
      <w:r w:rsidRPr="00560ED9">
        <w:rPr>
          <w:rFonts w:ascii="Arial" w:eastAsiaTheme="minorEastAsia" w:hAnsi="Arial" w:cs="Arial"/>
        </w:rPr>
        <w:t xml:space="preserve"> para cada uno de </w:t>
      </w:r>
      <w:commentRangeStart w:id="275"/>
      <w:r w:rsidRPr="00560ED9">
        <w:rPr>
          <w:rFonts w:ascii="Arial" w:eastAsiaTheme="minorEastAsia" w:hAnsi="Arial" w:cs="Arial"/>
        </w:rPr>
        <w:t xml:space="preserve">esto valores </w:t>
      </w:r>
      <w:r w:rsidR="008850DC" w:rsidRPr="00560ED9">
        <w:rPr>
          <w:rFonts w:ascii="Arial" w:eastAsiaTheme="minorEastAsia" w:hAnsi="Arial" w:cs="Arial"/>
        </w:rPr>
        <w:t>son:</w:t>
      </w:r>
      <w:commentRangeEnd w:id="275"/>
      <w:r w:rsidR="00264359">
        <w:rPr>
          <w:rStyle w:val="Refdecomentario"/>
          <w:rFonts w:ascii="Calibri" w:eastAsia="Calibri" w:hAnsi="Calibri" w:cs="Times New Roman"/>
          <w:lang w:val="es-MX"/>
        </w:rPr>
        <w:commentReference w:id="275"/>
      </w:r>
    </w:p>
    <w:p w14:paraId="71E62C6A" w14:textId="14A7804C"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2</m:t>
        </m:r>
      </m:oMath>
      <w:r w:rsidRPr="00560ED9">
        <w:rPr>
          <w:rFonts w:ascii="Arial" w:eastAsiaTheme="minorEastAsia" w:hAnsi="Arial" w:cs="Arial"/>
        </w:rPr>
        <w:t>.</w:t>
      </w:r>
    </w:p>
    <w:p w14:paraId="2642D2A6" w14:textId="5E049CA1" w:rsidR="005A6EEF" w:rsidRPr="00560ED9" w:rsidRDefault="005A6EEF" w:rsidP="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6C97F2C2" w14:textId="2F3A27C7" w:rsidR="005A6EEF" w:rsidRPr="00560ED9" w:rsidRDefault="005A6EEF" w:rsidP="005A6EEF">
      <w:pPr>
        <w:tabs>
          <w:tab w:val="right" w:pos="8498"/>
        </w:tabs>
        <w:spacing w:after="0"/>
        <w:jc w:val="both"/>
        <w:rPr>
          <w:rFonts w:ascii="Arial" w:eastAsiaTheme="minorEastAsia" w:hAnsi="Arial" w:cs="Arial"/>
        </w:rPr>
      </w:pPr>
      <w:commentRangeStart w:id="276"/>
      <w:r w:rsidRPr="00560ED9">
        <w:rPr>
          <w:rFonts w:ascii="Arial" w:eastAsiaTheme="minorEastAsia" w:hAnsi="Arial" w:cs="Arial"/>
        </w:rPr>
        <w:t xml:space="preserve">La preimagen de </w:t>
      </w:r>
      <m:oMath>
        <m:r>
          <w:rPr>
            <w:rFonts w:ascii="Cambria Math" w:eastAsiaTheme="minorEastAsia" w:hAnsi="Cambria Math" w:cs="Arial"/>
          </w:rPr>
          <m:t>e</m:t>
        </m:r>
      </m:oMath>
      <w:r w:rsidR="00346FB5" w:rsidRPr="00560ED9">
        <w:rPr>
          <w:rFonts w:ascii="Arial" w:eastAsiaTheme="minorEastAsia" w:hAnsi="Arial" w:cs="Arial"/>
        </w:rPr>
        <w:t xml:space="preserve"> </w:t>
      </w:r>
      <w:r w:rsidRPr="00560ED9">
        <w:rPr>
          <w:rFonts w:ascii="Arial" w:eastAsiaTheme="minorEastAsia" w:hAnsi="Arial" w:cs="Arial"/>
        </w:rPr>
        <w:t>s</w:t>
      </w:r>
      <w:r w:rsidR="00346FB5" w:rsidRPr="00560ED9">
        <w:rPr>
          <w:rFonts w:ascii="Arial" w:eastAsiaTheme="minorEastAsia" w:hAnsi="Arial" w:cs="Arial"/>
        </w:rPr>
        <w:t>on</w:t>
      </w:r>
      <w:commentRangeEnd w:id="276"/>
      <w:r w:rsidR="00930E15">
        <w:rPr>
          <w:rStyle w:val="Refdecomentario"/>
          <w:rFonts w:ascii="Calibri" w:eastAsia="Calibri" w:hAnsi="Calibri" w:cs="Times New Roman"/>
          <w:lang w:val="es-MX"/>
        </w:rPr>
        <w:commentReference w:id="276"/>
      </w:r>
      <w:r w:rsidRPr="00560ED9">
        <w:rPr>
          <w:rFonts w:ascii="Arial" w:eastAsiaTheme="minorEastAsia" w:hAnsi="Arial" w:cs="Arial"/>
        </w:rPr>
        <w:t xml:space="preserve"> </w:t>
      </w:r>
      <m:oMath>
        <m:r>
          <w:rPr>
            <w:rFonts w:ascii="Cambria Math" w:eastAsiaTheme="minorEastAsia" w:hAnsi="Cambria Math" w:cs="Arial"/>
          </w:rPr>
          <m:t>3 y-5</m:t>
        </m:r>
      </m:oMath>
      <w:r w:rsidRPr="00560ED9">
        <w:rPr>
          <w:rFonts w:ascii="Arial" w:eastAsiaTheme="minorEastAsia" w:hAnsi="Arial" w:cs="Arial"/>
        </w:rPr>
        <w:t>.</w:t>
      </w:r>
    </w:p>
    <w:p w14:paraId="6514CF1D" w14:textId="77777777" w:rsidR="00346FB5" w:rsidRPr="00560ED9" w:rsidRDefault="00346FB5" w:rsidP="005A6EEF">
      <w:pPr>
        <w:tabs>
          <w:tab w:val="right" w:pos="8498"/>
        </w:tabs>
        <w:spacing w:after="0"/>
        <w:jc w:val="both"/>
        <w:rPr>
          <w:rFonts w:ascii="Arial" w:eastAsiaTheme="minorEastAsia" w:hAnsi="Arial" w:cs="Arial"/>
        </w:rPr>
      </w:pPr>
    </w:p>
    <w:p w14:paraId="61BE4905" w14:textId="6F5844F3" w:rsidR="005A6EEF" w:rsidRPr="00560ED9" w:rsidRDefault="005A6EEF">
      <w:pPr>
        <w:tabs>
          <w:tab w:val="right" w:pos="8498"/>
        </w:tabs>
        <w:spacing w:after="0"/>
        <w:jc w:val="both"/>
        <w:rPr>
          <w:rFonts w:ascii="Arial" w:eastAsiaTheme="minorEastAsia" w:hAnsi="Arial" w:cs="Arial"/>
        </w:rPr>
      </w:pPr>
      <w:r w:rsidRPr="00560ED9">
        <w:rPr>
          <w:rFonts w:ascii="Arial" w:eastAsiaTheme="minorEastAsia" w:hAnsi="Arial" w:cs="Arial"/>
        </w:rPr>
        <w:t xml:space="preserve">Como </w:t>
      </w:r>
      <w:r w:rsidR="00346FB5" w:rsidRPr="00560ED9">
        <w:rPr>
          <w:rFonts w:ascii="Arial" w:eastAsiaTheme="minorEastAsia" w:hAnsi="Arial" w:cs="Arial"/>
        </w:rPr>
        <w:t>hay un</w:t>
      </w:r>
      <w:r w:rsidRPr="00560ED9">
        <w:rPr>
          <w:rFonts w:ascii="Arial" w:eastAsiaTheme="minorEastAsia" w:hAnsi="Arial" w:cs="Arial"/>
        </w:rPr>
        <w:t xml:space="preserve"> elemento del rango </w:t>
      </w:r>
      <w:r w:rsidR="00346FB5" w:rsidRPr="00560ED9">
        <w:rPr>
          <w:rFonts w:ascii="Arial" w:eastAsiaTheme="minorEastAsia" w:hAnsi="Arial" w:cs="Arial"/>
        </w:rPr>
        <w:t xml:space="preserve">que </w:t>
      </w:r>
      <w:r w:rsidRPr="00560ED9">
        <w:rPr>
          <w:rFonts w:ascii="Arial" w:eastAsiaTheme="minorEastAsia" w:hAnsi="Arial" w:cs="Arial"/>
        </w:rPr>
        <w:t xml:space="preserve">tiene </w:t>
      </w:r>
      <w:r w:rsidR="00346FB5" w:rsidRPr="00560ED9">
        <w:rPr>
          <w:rFonts w:ascii="Arial" w:eastAsiaTheme="minorEastAsia" w:hAnsi="Arial" w:cs="Arial"/>
        </w:rPr>
        <w:t>más de una</w:t>
      </w:r>
      <w:r w:rsidRPr="00560ED9">
        <w:rPr>
          <w:rFonts w:ascii="Arial" w:eastAsiaTheme="minorEastAsia" w:hAnsi="Arial" w:cs="Arial"/>
        </w:rPr>
        <w:t xml:space="preserve"> preimagen</w:t>
      </w:r>
      <w:r w:rsidR="00D15198" w:rsidRPr="00560ED9">
        <w:rPr>
          <w:rFonts w:ascii="Arial" w:eastAsiaTheme="minorEastAsia" w:hAnsi="Arial" w:cs="Arial"/>
        </w:rPr>
        <w:t>,</w:t>
      </w:r>
      <w:r w:rsidRPr="00560ED9">
        <w:rPr>
          <w:rFonts w:ascii="Arial" w:eastAsiaTheme="minorEastAsia" w:hAnsi="Arial" w:cs="Arial"/>
        </w:rPr>
        <w:t xml:space="preserve"> </w:t>
      </w:r>
      <w:commentRangeStart w:id="277"/>
      <w:r w:rsidRPr="00930E15">
        <w:rPr>
          <w:rFonts w:ascii="Arial" w:eastAsiaTheme="minorEastAsia" w:hAnsi="Arial" w:cs="Arial"/>
          <w:strike/>
        </w:rPr>
        <w:t>entonces</w:t>
      </w:r>
      <w:commentRangeEnd w:id="277"/>
      <w:r w:rsidR="00930E15">
        <w:rPr>
          <w:rStyle w:val="Refdecomentario"/>
          <w:rFonts w:ascii="Calibri" w:eastAsia="Calibri" w:hAnsi="Calibri" w:cs="Times New Roman"/>
          <w:lang w:val="es-MX"/>
        </w:rPr>
        <w:commentReference w:id="277"/>
      </w:r>
      <w:r w:rsidRPr="00560ED9">
        <w:rPr>
          <w:rFonts w:ascii="Arial" w:eastAsiaTheme="minorEastAsia" w:hAnsi="Arial" w:cs="Arial"/>
        </w:rPr>
        <w:t xml:space="preserve"> la </w:t>
      </w:r>
      <w:r w:rsidRPr="00560ED9">
        <w:rPr>
          <w:rFonts w:ascii="Arial" w:eastAsiaTheme="minorEastAsia" w:hAnsi="Arial" w:cs="Arial"/>
          <w:b/>
        </w:rPr>
        <w:t>función no es inyectiva.</w:t>
      </w:r>
    </w:p>
    <w:p w14:paraId="537513D5" w14:textId="77777777" w:rsidR="00346FB5" w:rsidRPr="00560ED9" w:rsidRDefault="00346FB5" w:rsidP="00962CCA">
      <w:pPr>
        <w:tabs>
          <w:tab w:val="right" w:pos="8498"/>
        </w:tabs>
        <w:spacing w:after="0"/>
        <w:jc w:val="both"/>
        <w:rPr>
          <w:rFonts w:ascii="Arial" w:hAnsi="Arial" w:cs="Arial"/>
        </w:rPr>
      </w:pPr>
    </w:p>
    <w:p w14:paraId="08453522" w14:textId="69A5A152" w:rsidR="00F545CE" w:rsidRPr="00560ED9" w:rsidRDefault="00266165" w:rsidP="00962CCA">
      <w:pPr>
        <w:tabs>
          <w:tab w:val="right" w:pos="8498"/>
        </w:tabs>
        <w:spacing w:after="0"/>
        <w:jc w:val="both"/>
        <w:rPr>
          <w:rFonts w:ascii="Arial" w:hAnsi="Arial" w:cs="Arial"/>
        </w:rPr>
      </w:pPr>
      <w:r w:rsidRPr="00560ED9">
        <w:rPr>
          <w:rFonts w:ascii="Arial" w:hAnsi="Arial" w:cs="Arial"/>
        </w:rPr>
        <w:t xml:space="preserve">Para </w:t>
      </w:r>
      <w:commentRangeStart w:id="278"/>
      <w:r w:rsidRPr="00930E15">
        <w:rPr>
          <w:rFonts w:ascii="Arial" w:hAnsi="Arial" w:cs="Arial"/>
          <w:strike/>
        </w:rPr>
        <w:t>el caso de las</w:t>
      </w:r>
      <w:commentRangeEnd w:id="278"/>
      <w:r w:rsidR="00930E15" w:rsidRPr="00930E15">
        <w:rPr>
          <w:rStyle w:val="Refdecomentario"/>
          <w:rFonts w:ascii="Calibri" w:eastAsia="Calibri" w:hAnsi="Calibri" w:cs="Times New Roman"/>
          <w:strike/>
          <w:lang w:val="es-MX"/>
        </w:rPr>
        <w:commentReference w:id="278"/>
      </w:r>
      <w:r w:rsidRPr="00560ED9">
        <w:rPr>
          <w:rFonts w:ascii="Arial" w:hAnsi="Arial" w:cs="Arial"/>
        </w:rPr>
        <w:t xml:space="preserve"> funciones de números reales</w:t>
      </w:r>
      <w:r w:rsidR="00D15198" w:rsidRPr="00560ED9">
        <w:rPr>
          <w:rFonts w:ascii="Arial" w:hAnsi="Arial" w:cs="Arial"/>
        </w:rPr>
        <w:t>,</w:t>
      </w:r>
      <w:r w:rsidRPr="00560ED9">
        <w:rPr>
          <w:rFonts w:ascii="Arial" w:hAnsi="Arial" w:cs="Arial"/>
        </w:rPr>
        <w:t xml:space="preserve"> </w:t>
      </w:r>
      <w:r w:rsidR="00D15198" w:rsidRPr="00560ED9">
        <w:rPr>
          <w:rFonts w:ascii="Arial" w:hAnsi="Arial" w:cs="Arial"/>
        </w:rPr>
        <w:t>se puede determinar</w:t>
      </w:r>
      <w:r w:rsidR="00F545CE" w:rsidRPr="00560ED9">
        <w:rPr>
          <w:rFonts w:ascii="Arial" w:hAnsi="Arial" w:cs="Arial"/>
        </w:rPr>
        <w:t xml:space="preserve"> si </w:t>
      </w:r>
      <w:commentRangeStart w:id="279"/>
      <w:r w:rsidR="00F545CE" w:rsidRPr="00560ED9">
        <w:rPr>
          <w:rFonts w:ascii="Arial" w:hAnsi="Arial" w:cs="Arial"/>
        </w:rPr>
        <w:t>una</w:t>
      </w:r>
      <w:commentRangeEnd w:id="279"/>
      <w:r w:rsidR="00930E15">
        <w:rPr>
          <w:rStyle w:val="Refdecomentario"/>
          <w:rFonts w:ascii="Calibri" w:eastAsia="Calibri" w:hAnsi="Calibri" w:cs="Times New Roman"/>
          <w:lang w:val="es-MX"/>
        </w:rPr>
        <w:commentReference w:id="279"/>
      </w:r>
      <w:r w:rsidR="00F545CE" w:rsidRPr="00560ED9">
        <w:rPr>
          <w:rFonts w:ascii="Arial" w:hAnsi="Arial" w:cs="Arial"/>
        </w:rPr>
        <w:t xml:space="preserve"> función es inyectiva </w:t>
      </w:r>
      <w:commentRangeStart w:id="280"/>
      <w:r w:rsidR="00F545CE" w:rsidRPr="00930E15">
        <w:rPr>
          <w:rFonts w:ascii="Arial" w:hAnsi="Arial" w:cs="Arial"/>
          <w:strike/>
        </w:rPr>
        <w:t xml:space="preserve">a partir de la </w:t>
      </w:r>
      <w:r w:rsidR="00D15198" w:rsidRPr="00930E15">
        <w:rPr>
          <w:rFonts w:ascii="Arial" w:hAnsi="Arial" w:cs="Arial"/>
          <w:strike/>
        </w:rPr>
        <w:t>gráfica</w:t>
      </w:r>
      <w:commentRangeEnd w:id="280"/>
      <w:r w:rsidR="00930E15" w:rsidRPr="00930E15">
        <w:rPr>
          <w:rStyle w:val="Refdecomentario"/>
          <w:rFonts w:ascii="Calibri" w:eastAsia="Calibri" w:hAnsi="Calibri" w:cs="Times New Roman"/>
          <w:strike/>
          <w:lang w:val="es-MX"/>
        </w:rPr>
        <w:commentReference w:id="280"/>
      </w:r>
      <w:r w:rsidR="00F545CE" w:rsidRPr="00560ED9">
        <w:rPr>
          <w:rFonts w:ascii="Arial" w:hAnsi="Arial" w:cs="Arial"/>
        </w:rPr>
        <w:t xml:space="preserve"> </w:t>
      </w:r>
      <w:r w:rsidR="00D15198" w:rsidRPr="00560ED9">
        <w:rPr>
          <w:rFonts w:ascii="Arial" w:hAnsi="Arial" w:cs="Arial"/>
        </w:rPr>
        <w:t xml:space="preserve">trazando </w:t>
      </w:r>
      <w:r w:rsidR="00110F59" w:rsidRPr="00560ED9">
        <w:rPr>
          <w:rFonts w:ascii="Arial" w:hAnsi="Arial" w:cs="Arial"/>
        </w:rPr>
        <w:t>recta</w:t>
      </w:r>
      <w:r w:rsidR="00F545CE" w:rsidRPr="00560ED9">
        <w:rPr>
          <w:rFonts w:ascii="Arial" w:hAnsi="Arial" w:cs="Arial"/>
        </w:rPr>
        <w:t>s</w:t>
      </w:r>
      <w:r w:rsidR="00110F59" w:rsidRPr="00560ED9">
        <w:rPr>
          <w:rFonts w:ascii="Arial" w:hAnsi="Arial" w:cs="Arial"/>
        </w:rPr>
        <w:t xml:space="preserve"> </w:t>
      </w:r>
      <w:commentRangeStart w:id="281"/>
      <w:r w:rsidR="00110F59" w:rsidRPr="00560ED9">
        <w:rPr>
          <w:rFonts w:ascii="Arial" w:hAnsi="Arial" w:cs="Arial"/>
        </w:rPr>
        <w:t>horizontal</w:t>
      </w:r>
      <w:r w:rsidR="00F545CE" w:rsidRPr="00560ED9">
        <w:rPr>
          <w:rFonts w:ascii="Arial" w:hAnsi="Arial" w:cs="Arial"/>
        </w:rPr>
        <w:t>es.</w:t>
      </w:r>
      <w:commentRangeEnd w:id="281"/>
      <w:r w:rsidR="00930E15">
        <w:rPr>
          <w:rStyle w:val="Refdecomentario"/>
          <w:rFonts w:ascii="Calibri" w:eastAsia="Calibri" w:hAnsi="Calibri" w:cs="Times New Roman"/>
          <w:lang w:val="es-MX"/>
        </w:rPr>
        <w:commentReference w:id="281"/>
      </w:r>
    </w:p>
    <w:p w14:paraId="35120023" w14:textId="77777777" w:rsidR="00F545CE" w:rsidRPr="00560ED9" w:rsidRDefault="00F545CE" w:rsidP="00962CCA">
      <w:pPr>
        <w:tabs>
          <w:tab w:val="right" w:pos="8498"/>
        </w:tabs>
        <w:spacing w:after="0"/>
        <w:jc w:val="both"/>
        <w:rPr>
          <w:rFonts w:ascii="Arial" w:hAnsi="Arial" w:cs="Arial"/>
        </w:rPr>
      </w:pPr>
    </w:p>
    <w:p w14:paraId="67724BD1" w14:textId="77777777" w:rsidR="00110F59" w:rsidRPr="00560ED9" w:rsidRDefault="00110F59"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F545CE" w:rsidRPr="00560ED9" w14:paraId="4AEFFDF9" w14:textId="77777777" w:rsidTr="005A6EEF">
        <w:tc>
          <w:tcPr>
            <w:tcW w:w="8978" w:type="dxa"/>
            <w:gridSpan w:val="2"/>
            <w:shd w:val="clear" w:color="auto" w:fill="000000" w:themeFill="text1"/>
          </w:tcPr>
          <w:p w14:paraId="3C66B30E" w14:textId="77777777" w:rsidR="00F545CE" w:rsidRPr="00560ED9" w:rsidRDefault="00F545CE" w:rsidP="005A6EE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545CE" w:rsidRPr="00560ED9" w14:paraId="148E3042" w14:textId="77777777" w:rsidTr="005A6EEF">
        <w:tc>
          <w:tcPr>
            <w:tcW w:w="2518" w:type="dxa"/>
          </w:tcPr>
          <w:p w14:paraId="73EF03C8" w14:textId="77777777"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371170E" w14:textId="0C3AA678" w:rsidR="00F545CE" w:rsidRPr="00560ED9" w:rsidRDefault="00F545CE" w:rsidP="005A6EEF">
            <w:pPr>
              <w:rPr>
                <w:rFonts w:ascii="Arial" w:hAnsi="Arial" w:cs="Arial"/>
                <w:b/>
                <w:color w:val="000000"/>
                <w:sz w:val="24"/>
                <w:szCs w:val="24"/>
              </w:rPr>
            </w:pPr>
            <w:r w:rsidRPr="00560ED9">
              <w:rPr>
                <w:rFonts w:ascii="Arial" w:hAnsi="Arial" w:cs="Arial"/>
                <w:b/>
                <w:color w:val="000000"/>
                <w:sz w:val="24"/>
                <w:szCs w:val="24"/>
              </w:rPr>
              <w:t>Criterio de la recta horizontal</w:t>
            </w:r>
          </w:p>
        </w:tc>
      </w:tr>
      <w:tr w:rsidR="00F545CE" w:rsidRPr="00560ED9" w14:paraId="2620D8EF" w14:textId="77777777" w:rsidTr="005A6EEF">
        <w:tc>
          <w:tcPr>
            <w:tcW w:w="2518" w:type="dxa"/>
          </w:tcPr>
          <w:p w14:paraId="2DDE01FC" w14:textId="77777777" w:rsidR="00F545CE" w:rsidRPr="00560ED9" w:rsidRDefault="00F545CE" w:rsidP="005A6EE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8FEE841" w14:textId="3227F4E8" w:rsidR="00F545CE" w:rsidRPr="00560ED9" w:rsidRDefault="00F545CE">
            <w:pPr>
              <w:tabs>
                <w:tab w:val="right" w:pos="8498"/>
              </w:tabs>
              <w:jc w:val="both"/>
              <w:rPr>
                <w:rFonts w:ascii="Arial" w:eastAsiaTheme="minorEastAsia" w:hAnsi="Arial" w:cs="Arial"/>
              </w:rPr>
            </w:pPr>
            <w:r w:rsidRPr="00560ED9">
              <w:rPr>
                <w:rFonts w:ascii="Arial" w:hAnsi="Arial" w:cs="Arial"/>
              </w:rPr>
              <w:t>Una función de número</w:t>
            </w:r>
            <w:r w:rsidR="009C41C5" w:rsidRPr="00560ED9">
              <w:rPr>
                <w:rFonts w:ascii="Arial" w:hAnsi="Arial" w:cs="Arial"/>
              </w:rPr>
              <w:t>s</w:t>
            </w:r>
            <w:r w:rsidRPr="00560ED9">
              <w:rPr>
                <w:rFonts w:ascii="Arial" w:hAnsi="Arial" w:cs="Arial"/>
              </w:rPr>
              <w:t xml:space="preserve"> re</w:t>
            </w:r>
            <w:r w:rsidR="009C41C5" w:rsidRPr="00560ED9">
              <w:rPr>
                <w:rFonts w:ascii="Arial" w:hAnsi="Arial" w:cs="Arial"/>
              </w:rPr>
              <w:t>a</w:t>
            </w:r>
            <w:r w:rsidRPr="00560ED9">
              <w:rPr>
                <w:rFonts w:ascii="Arial" w:hAnsi="Arial" w:cs="Arial"/>
              </w:rPr>
              <w:t xml:space="preserve">les es inyectiva si y solo si ninguna recta horizontal corta </w:t>
            </w:r>
            <w:r w:rsidR="00AD0ADB" w:rsidRPr="00560ED9">
              <w:rPr>
                <w:rFonts w:ascii="Arial" w:hAnsi="Arial" w:cs="Arial"/>
              </w:rPr>
              <w:t>su gr</w:t>
            </w:r>
            <w:r w:rsidR="00EE377A" w:rsidRPr="00560ED9">
              <w:rPr>
                <w:rFonts w:ascii="Arial" w:hAnsi="Arial" w:cs="Arial"/>
              </w:rPr>
              <w:t>á</w:t>
            </w:r>
            <w:r w:rsidR="00AD0ADB" w:rsidRPr="00560ED9">
              <w:rPr>
                <w:rFonts w:ascii="Arial" w:hAnsi="Arial" w:cs="Arial"/>
              </w:rPr>
              <w:t xml:space="preserve">fica </w:t>
            </w:r>
            <w:r w:rsidRPr="00560ED9">
              <w:rPr>
                <w:rFonts w:ascii="Arial" w:hAnsi="Arial" w:cs="Arial"/>
              </w:rPr>
              <w:t xml:space="preserve">en más de un punto. </w:t>
            </w:r>
          </w:p>
        </w:tc>
      </w:tr>
    </w:tbl>
    <w:p w14:paraId="7240D635" w14:textId="77777777" w:rsidR="00F545CE" w:rsidRPr="00560ED9" w:rsidRDefault="00F545CE" w:rsidP="00962CCA">
      <w:pPr>
        <w:tabs>
          <w:tab w:val="right" w:pos="8498"/>
        </w:tabs>
        <w:spacing w:after="0"/>
        <w:jc w:val="both"/>
        <w:rPr>
          <w:rFonts w:ascii="Arial" w:hAnsi="Arial" w:cs="Arial"/>
        </w:rPr>
      </w:pPr>
    </w:p>
    <w:p w14:paraId="23EA7909" w14:textId="2C51B310" w:rsidR="00F545CE" w:rsidRPr="00560ED9" w:rsidRDefault="00F545CE" w:rsidP="00AF344A">
      <w:pPr>
        <w:tabs>
          <w:tab w:val="left" w:pos="3465"/>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4</w:t>
      </w:r>
      <w:r w:rsidR="00CD3050" w:rsidRPr="00560ED9">
        <w:rPr>
          <w:rFonts w:ascii="Arial" w:hAnsi="Arial" w:cs="Arial"/>
          <w:b/>
        </w:rPr>
        <w:t>.</w:t>
      </w:r>
      <w:r w:rsidR="00AF344A" w:rsidRPr="00560ED9">
        <w:rPr>
          <w:rFonts w:ascii="Arial" w:hAnsi="Arial" w:cs="Arial"/>
          <w:b/>
        </w:rPr>
        <w:tab/>
      </w:r>
    </w:p>
    <w:p w14:paraId="75322688"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678F12A9" w14:textId="77777777" w:rsidTr="00346FB5">
        <w:tc>
          <w:tcPr>
            <w:tcW w:w="9054" w:type="dxa"/>
            <w:gridSpan w:val="2"/>
            <w:shd w:val="clear" w:color="auto" w:fill="0D0D0D" w:themeFill="text1" w:themeFillTint="F2"/>
          </w:tcPr>
          <w:p w14:paraId="67E56CE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2E67BA85" w14:textId="77777777" w:rsidTr="00346FB5">
        <w:tc>
          <w:tcPr>
            <w:tcW w:w="1384" w:type="dxa"/>
          </w:tcPr>
          <w:p w14:paraId="76CBC132"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1BF9946" w14:textId="5AA46560"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MA_11_02_IMG25</w:t>
            </w:r>
          </w:p>
        </w:tc>
      </w:tr>
      <w:tr w:rsidR="00346FB5" w:rsidRPr="00560ED9" w14:paraId="5D2C329B" w14:textId="77777777" w:rsidTr="00346FB5">
        <w:tc>
          <w:tcPr>
            <w:tcW w:w="1384" w:type="dxa"/>
          </w:tcPr>
          <w:p w14:paraId="5C6B3A9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8B46FA8" w14:textId="7E06E119"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14DA0AB5" w14:textId="77777777" w:rsidTr="00346FB5">
        <w:tc>
          <w:tcPr>
            <w:tcW w:w="1384" w:type="dxa"/>
          </w:tcPr>
          <w:p w14:paraId="039E5574"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C410141" w14:textId="5C988EF9"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3996F73C" wp14:editId="2746E45E">
                  <wp:extent cx="2324735" cy="1887845"/>
                  <wp:effectExtent l="0" t="0" r="0" b="0"/>
                  <wp:docPr id="19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735" cy="1887845"/>
                          </a:xfrm>
                          <a:prstGeom prst="rect">
                            <a:avLst/>
                          </a:prstGeom>
                          <a:noFill/>
                          <a:ln>
                            <a:noFill/>
                          </a:ln>
                        </pic:spPr>
                      </pic:pic>
                    </a:graphicData>
                  </a:graphic>
                </wp:inline>
              </w:drawing>
            </w:r>
          </w:p>
        </w:tc>
      </w:tr>
      <w:tr w:rsidR="00346FB5" w:rsidRPr="00560ED9" w14:paraId="30B969FE" w14:textId="77777777" w:rsidTr="00346FB5">
        <w:tc>
          <w:tcPr>
            <w:tcW w:w="1384" w:type="dxa"/>
          </w:tcPr>
          <w:p w14:paraId="0BD9916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448EAE16" w14:textId="0F87BBF7" w:rsidR="00346FB5" w:rsidRPr="00560ED9" w:rsidRDefault="003359F2" w:rsidP="003359F2">
            <w:pPr>
              <w:tabs>
                <w:tab w:val="right" w:pos="8498"/>
              </w:tabs>
              <w:jc w:val="both"/>
              <w:rPr>
                <w:rFonts w:ascii="Arial" w:eastAsiaTheme="minorEastAsia" w:hAnsi="Arial" w:cs="Arial"/>
              </w:rPr>
            </w:pPr>
            <w:commentRangeStart w:id="282"/>
            <w:r>
              <w:rPr>
                <w:rFonts w:ascii="Arial" w:eastAsiaTheme="minorEastAsia" w:hAnsi="Arial" w:cs="Arial"/>
              </w:rPr>
              <w:t>De acuerdo con el criterio de la recta horizontal, n</w:t>
            </w:r>
            <w:r w:rsidR="00346FB5" w:rsidRPr="00560ED9">
              <w:rPr>
                <w:rFonts w:ascii="Arial" w:eastAsiaTheme="minorEastAsia" w:hAnsi="Arial" w:cs="Arial"/>
              </w:rPr>
              <w:t xml:space="preserve">inguna recta corta la </w:t>
            </w:r>
            <w:r w:rsidR="00EF7311" w:rsidRPr="00560ED9">
              <w:rPr>
                <w:rFonts w:ascii="Arial" w:eastAsiaTheme="minorEastAsia" w:hAnsi="Arial" w:cs="Arial"/>
              </w:rPr>
              <w:t>gráfica</w:t>
            </w:r>
            <w:r w:rsidR="00346FB5" w:rsidRPr="00560ED9">
              <w:rPr>
                <w:rFonts w:ascii="Arial" w:eastAsiaTheme="minorEastAsia" w:hAnsi="Arial" w:cs="Arial"/>
              </w:rPr>
              <w:t xml:space="preserve"> en más de un punto</w:t>
            </w:r>
            <w:r w:rsidR="00EF7311" w:rsidRPr="00560ED9">
              <w:rPr>
                <w:rFonts w:ascii="Arial" w:eastAsiaTheme="minorEastAsia" w:hAnsi="Arial" w:cs="Arial"/>
              </w:rPr>
              <w:t>, por lo tanto</w:t>
            </w:r>
            <w:commentRangeEnd w:id="282"/>
            <w:r w:rsidR="00BE2408">
              <w:rPr>
                <w:rStyle w:val="Refdecomentario"/>
                <w:rFonts w:ascii="Calibri" w:eastAsia="Calibri" w:hAnsi="Calibri" w:cs="Times New Roman"/>
              </w:rPr>
              <w:commentReference w:id="282"/>
            </w:r>
            <w:r w:rsidR="00EF7311" w:rsidRPr="00560ED9">
              <w:rPr>
                <w:rFonts w:ascii="Arial" w:eastAsiaTheme="minorEastAsia" w:hAnsi="Arial" w:cs="Arial"/>
              </w:rPr>
              <w:t xml:space="preserve"> la función es inyectiva</w:t>
            </w:r>
            <w:r>
              <w:rPr>
                <w:rFonts w:ascii="Arial" w:eastAsiaTheme="minorEastAsia" w:hAnsi="Arial" w:cs="Arial"/>
              </w:rPr>
              <w:t xml:space="preserve">. </w:t>
            </w:r>
          </w:p>
        </w:tc>
      </w:tr>
    </w:tbl>
    <w:p w14:paraId="4EF0073B" w14:textId="77777777" w:rsidR="00F545CE" w:rsidRPr="00560ED9" w:rsidRDefault="00F545CE" w:rsidP="00962CCA">
      <w:pPr>
        <w:tabs>
          <w:tab w:val="right" w:pos="8498"/>
        </w:tabs>
        <w:spacing w:after="0"/>
        <w:jc w:val="both"/>
        <w:rPr>
          <w:rFonts w:ascii="Arial" w:hAnsi="Arial" w:cs="Arial"/>
        </w:rPr>
      </w:pPr>
    </w:p>
    <w:p w14:paraId="10FF10B4" w14:textId="7C27AF16" w:rsidR="00F545CE" w:rsidRPr="00560ED9" w:rsidRDefault="00F545CE" w:rsidP="00962CCA">
      <w:pPr>
        <w:tabs>
          <w:tab w:val="right" w:pos="8498"/>
        </w:tabs>
        <w:spacing w:after="0"/>
        <w:jc w:val="both"/>
        <w:rPr>
          <w:rFonts w:ascii="Arial" w:hAnsi="Arial" w:cs="Arial"/>
          <w:b/>
        </w:rPr>
      </w:pPr>
      <w:r w:rsidRPr="00560ED9">
        <w:rPr>
          <w:rFonts w:ascii="Arial" w:hAnsi="Arial" w:cs="Arial"/>
          <w:b/>
        </w:rPr>
        <w:t xml:space="preserve">Ejemplo </w:t>
      </w:r>
      <w:r w:rsidR="005B65BF" w:rsidRPr="00560ED9">
        <w:rPr>
          <w:rFonts w:ascii="Arial" w:hAnsi="Arial" w:cs="Arial"/>
          <w:b/>
        </w:rPr>
        <w:t>5</w:t>
      </w:r>
      <w:r w:rsidRPr="00560ED9">
        <w:rPr>
          <w:rFonts w:ascii="Arial" w:hAnsi="Arial" w:cs="Arial"/>
          <w:b/>
        </w:rPr>
        <w:t>.</w:t>
      </w:r>
    </w:p>
    <w:p w14:paraId="24307A19" w14:textId="77777777" w:rsidR="00F545CE" w:rsidRPr="00560ED9" w:rsidRDefault="00F545C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2E61E432" w14:textId="77777777" w:rsidTr="00346FB5">
        <w:tc>
          <w:tcPr>
            <w:tcW w:w="9054" w:type="dxa"/>
            <w:gridSpan w:val="2"/>
            <w:shd w:val="clear" w:color="auto" w:fill="0D0D0D" w:themeFill="text1" w:themeFillTint="F2"/>
          </w:tcPr>
          <w:p w14:paraId="33F3E340"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DD7194" w14:textId="77777777" w:rsidTr="00346FB5">
        <w:tc>
          <w:tcPr>
            <w:tcW w:w="1384" w:type="dxa"/>
          </w:tcPr>
          <w:p w14:paraId="7C7C12C0"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E83F9E" w14:textId="6805E432" w:rsidR="00346FB5" w:rsidRPr="00560ED9" w:rsidRDefault="00AF344A" w:rsidP="00346FB5">
            <w:pPr>
              <w:rPr>
                <w:rFonts w:ascii="Arial" w:hAnsi="Arial" w:cs="Arial"/>
                <w:b/>
                <w:color w:val="000000"/>
                <w:sz w:val="18"/>
                <w:szCs w:val="18"/>
              </w:rPr>
            </w:pPr>
            <w:r w:rsidRPr="00560ED9">
              <w:rPr>
                <w:rFonts w:ascii="Arial" w:hAnsi="Arial" w:cs="Arial"/>
                <w:color w:val="000000"/>
              </w:rPr>
              <w:t>MA_11_02_IMG26</w:t>
            </w:r>
          </w:p>
        </w:tc>
      </w:tr>
      <w:tr w:rsidR="00346FB5" w:rsidRPr="00560ED9" w14:paraId="2AFDAAAA" w14:textId="77777777" w:rsidTr="00346FB5">
        <w:tc>
          <w:tcPr>
            <w:tcW w:w="1384" w:type="dxa"/>
          </w:tcPr>
          <w:p w14:paraId="405B2B2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0493890F" w14:textId="77EB708A" w:rsidR="00346FB5" w:rsidRPr="00560ED9" w:rsidRDefault="00346FB5" w:rsidP="00346FB5">
            <w:pPr>
              <w:rPr>
                <w:rFonts w:ascii="Arial" w:hAnsi="Arial" w:cs="Arial"/>
                <w:color w:val="000000"/>
              </w:rPr>
            </w:pPr>
            <w:r w:rsidRPr="00560ED9">
              <w:rPr>
                <w:rFonts w:ascii="Arial" w:hAnsi="Arial" w:cs="Arial"/>
                <w:color w:val="000000"/>
              </w:rPr>
              <w:t>Prueba de la recta ver</w:t>
            </w:r>
            <w:r w:rsidR="00880DE5" w:rsidRPr="00560ED9">
              <w:rPr>
                <w:rFonts w:ascii="Arial" w:hAnsi="Arial" w:cs="Arial"/>
                <w:color w:val="000000"/>
              </w:rPr>
              <w:t>t</w:t>
            </w:r>
            <w:r w:rsidRPr="00560ED9">
              <w:rPr>
                <w:rFonts w:ascii="Arial" w:hAnsi="Arial" w:cs="Arial"/>
                <w:color w:val="000000"/>
              </w:rPr>
              <w:t xml:space="preserve">ical </w:t>
            </w:r>
          </w:p>
        </w:tc>
      </w:tr>
      <w:tr w:rsidR="00346FB5" w:rsidRPr="00560ED9" w14:paraId="51668757" w14:textId="77777777" w:rsidTr="00346FB5">
        <w:tc>
          <w:tcPr>
            <w:tcW w:w="1384" w:type="dxa"/>
          </w:tcPr>
          <w:p w14:paraId="608907A9"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3F7B850" w14:textId="5ED7E5E4" w:rsidR="00346FB5" w:rsidRPr="00560ED9" w:rsidRDefault="00E44102"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737A7D24" wp14:editId="2D711EC3">
                  <wp:extent cx="2553335" cy="2077330"/>
                  <wp:effectExtent l="0" t="0" r="12065" b="5715"/>
                  <wp:docPr id="2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346FB5" w:rsidRPr="00560ED9" w14:paraId="322BD776" w14:textId="77777777" w:rsidTr="00346FB5">
        <w:tc>
          <w:tcPr>
            <w:tcW w:w="1384" w:type="dxa"/>
          </w:tcPr>
          <w:p w14:paraId="6562E9D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54D2B30D" w14:textId="204125A9" w:rsidR="00346FB5" w:rsidRPr="00560ED9" w:rsidRDefault="003359F2" w:rsidP="00331E78">
            <w:pPr>
              <w:tabs>
                <w:tab w:val="right" w:pos="8498"/>
              </w:tabs>
              <w:jc w:val="both"/>
              <w:rPr>
                <w:rFonts w:ascii="Arial" w:eastAsiaTheme="minorEastAsia" w:hAnsi="Arial" w:cs="Arial"/>
              </w:rPr>
            </w:pPr>
            <w:commentRangeStart w:id="283"/>
            <w:r>
              <w:rPr>
                <w:rFonts w:ascii="Arial" w:eastAsiaTheme="minorEastAsia" w:hAnsi="Arial" w:cs="Arial"/>
              </w:rPr>
              <w:t xml:space="preserve">De acuerdo con el criterio de la recta </w:t>
            </w:r>
            <w:r w:rsidR="00331E78">
              <w:rPr>
                <w:rFonts w:ascii="Arial" w:eastAsiaTheme="minorEastAsia" w:hAnsi="Arial" w:cs="Arial"/>
              </w:rPr>
              <w:t>horizontal</w:t>
            </w:r>
            <w:r>
              <w:rPr>
                <w:rFonts w:ascii="Arial" w:eastAsiaTheme="minorEastAsia" w:hAnsi="Arial" w:cs="Arial"/>
              </w:rPr>
              <w:t>,</w:t>
            </w:r>
            <w:r w:rsidR="00331E78">
              <w:rPr>
                <w:rFonts w:ascii="Arial" w:eastAsiaTheme="minorEastAsia" w:hAnsi="Arial" w:cs="Arial"/>
              </w:rPr>
              <w:t xml:space="preserve"> l</w:t>
            </w:r>
            <w:r w:rsidR="00346FB5" w:rsidRPr="00560ED9">
              <w:rPr>
                <w:rFonts w:ascii="Arial" w:eastAsiaTheme="minorEastAsia" w:hAnsi="Arial" w:cs="Arial"/>
              </w:rPr>
              <w:t xml:space="preserve">a recta corta la </w:t>
            </w:r>
            <w:r w:rsidR="00880DE5" w:rsidRPr="00560ED9">
              <w:rPr>
                <w:rFonts w:ascii="Arial" w:eastAsiaTheme="minorEastAsia" w:hAnsi="Arial" w:cs="Arial"/>
              </w:rPr>
              <w:t>gráfica</w:t>
            </w:r>
            <w:r w:rsidR="00346FB5" w:rsidRPr="00560ED9">
              <w:rPr>
                <w:rFonts w:ascii="Arial" w:eastAsiaTheme="minorEastAsia" w:hAnsi="Arial" w:cs="Arial"/>
              </w:rPr>
              <w:t xml:space="preserve"> de la función en más de un punto</w:t>
            </w:r>
            <w:r w:rsidR="00880DE5" w:rsidRPr="00560ED9">
              <w:rPr>
                <w:rFonts w:ascii="Arial" w:eastAsiaTheme="minorEastAsia" w:hAnsi="Arial" w:cs="Arial"/>
              </w:rPr>
              <w:t xml:space="preserve">, por lo tanto la función </w:t>
            </w:r>
            <w:r w:rsidR="00880DE5" w:rsidRPr="00560ED9">
              <w:rPr>
                <w:rFonts w:ascii="Arial" w:eastAsiaTheme="minorEastAsia" w:hAnsi="Arial" w:cs="Arial"/>
                <w:b/>
              </w:rPr>
              <w:t>no</w:t>
            </w:r>
            <w:r w:rsidR="00880DE5" w:rsidRPr="00560ED9">
              <w:rPr>
                <w:rFonts w:ascii="Arial" w:eastAsiaTheme="minorEastAsia" w:hAnsi="Arial" w:cs="Arial"/>
              </w:rPr>
              <w:t xml:space="preserve"> es inyectiva</w:t>
            </w:r>
            <w:commentRangeEnd w:id="283"/>
            <w:r w:rsidR="00BE2408">
              <w:rPr>
                <w:rStyle w:val="Refdecomentario"/>
                <w:rFonts w:ascii="Calibri" w:eastAsia="Calibri" w:hAnsi="Calibri" w:cs="Times New Roman"/>
              </w:rPr>
              <w:commentReference w:id="283"/>
            </w:r>
          </w:p>
        </w:tc>
      </w:tr>
    </w:tbl>
    <w:p w14:paraId="6CDB4BB2" w14:textId="77777777" w:rsidR="00346FB5" w:rsidRPr="00560ED9" w:rsidRDefault="00346FB5" w:rsidP="00962CCA">
      <w:pPr>
        <w:tabs>
          <w:tab w:val="right" w:pos="8498"/>
        </w:tabs>
        <w:spacing w:after="0"/>
        <w:jc w:val="both"/>
        <w:rPr>
          <w:rFonts w:ascii="Arial" w:hAnsi="Arial" w:cs="Arial"/>
        </w:rPr>
      </w:pPr>
    </w:p>
    <w:p w14:paraId="67B5D71C" w14:textId="77777777" w:rsidR="00E44102" w:rsidRPr="00560ED9" w:rsidRDefault="00E44102" w:rsidP="00962CCA">
      <w:pPr>
        <w:tabs>
          <w:tab w:val="right" w:pos="8498"/>
        </w:tabs>
        <w:spacing w:after="0"/>
        <w:jc w:val="both"/>
        <w:rPr>
          <w:rFonts w:ascii="Arial" w:hAnsi="Arial" w:cs="Arial"/>
        </w:rPr>
      </w:pPr>
    </w:p>
    <w:p w14:paraId="597CD516" w14:textId="30B73E87" w:rsidR="005421E4" w:rsidRPr="00560ED9" w:rsidRDefault="00F545CE" w:rsidP="00962CCA">
      <w:pPr>
        <w:tabs>
          <w:tab w:val="right" w:pos="8498"/>
        </w:tabs>
        <w:spacing w:after="0"/>
        <w:jc w:val="both"/>
        <w:rPr>
          <w:rFonts w:ascii="Arial" w:hAnsi="Arial" w:cs="Arial"/>
          <w:b/>
        </w:rPr>
      </w:pPr>
      <w:r w:rsidRPr="00560ED9">
        <w:rPr>
          <w:rFonts w:ascii="Arial" w:hAnsi="Arial" w:cs="Arial"/>
          <w:highlight w:val="yellow"/>
        </w:rPr>
        <w:t xml:space="preserve"> </w:t>
      </w:r>
      <w:r w:rsidR="005421E4" w:rsidRPr="00560ED9">
        <w:rPr>
          <w:rFonts w:ascii="Arial" w:hAnsi="Arial" w:cs="Arial"/>
          <w:highlight w:val="yellow"/>
        </w:rPr>
        <w:t>[SECCIÓN 2]</w:t>
      </w:r>
      <w:r w:rsidR="00524607">
        <w:rPr>
          <w:rFonts w:ascii="Arial" w:hAnsi="Arial" w:cs="Arial"/>
        </w:rPr>
        <w:t xml:space="preserve"> </w:t>
      </w:r>
      <w:r w:rsidR="005421E4" w:rsidRPr="00560ED9">
        <w:rPr>
          <w:rFonts w:ascii="Arial" w:hAnsi="Arial" w:cs="Arial"/>
          <w:b/>
        </w:rPr>
        <w:t>2.2 Funciones sobreyectivas</w:t>
      </w:r>
    </w:p>
    <w:p w14:paraId="2052DCC5" w14:textId="77777777" w:rsidR="001D2324" w:rsidRPr="00560ED9" w:rsidRDefault="001D2324" w:rsidP="00962CCA">
      <w:pPr>
        <w:tabs>
          <w:tab w:val="right" w:pos="8498"/>
        </w:tabs>
        <w:spacing w:after="0"/>
        <w:jc w:val="both"/>
        <w:rPr>
          <w:rFonts w:ascii="Arial" w:hAnsi="Arial" w:cs="Arial"/>
          <w:b/>
        </w:rPr>
      </w:pPr>
    </w:p>
    <w:p w14:paraId="25EC3441" w14:textId="15D878AA" w:rsidR="001D2324" w:rsidRDefault="001D2324" w:rsidP="00962CCA">
      <w:pPr>
        <w:tabs>
          <w:tab w:val="right" w:pos="8498"/>
        </w:tabs>
        <w:spacing w:after="0"/>
        <w:jc w:val="both"/>
        <w:rPr>
          <w:rFonts w:ascii="Arial" w:hAnsi="Arial" w:cs="Arial"/>
        </w:rPr>
      </w:pPr>
      <w:r w:rsidRPr="00560ED9">
        <w:rPr>
          <w:rFonts w:ascii="Arial" w:hAnsi="Arial" w:cs="Arial"/>
        </w:rPr>
        <w:t xml:space="preserve">Una función es </w:t>
      </w:r>
      <w:commentRangeStart w:id="284"/>
      <w:r w:rsidRPr="00560ED9">
        <w:rPr>
          <w:rFonts w:ascii="Arial" w:hAnsi="Arial" w:cs="Arial"/>
        </w:rPr>
        <w:t>sobreyectiva</w:t>
      </w:r>
      <w:r w:rsidR="007F48AF" w:rsidRPr="00560ED9">
        <w:rPr>
          <w:rFonts w:ascii="Arial" w:hAnsi="Arial" w:cs="Arial"/>
        </w:rPr>
        <w:t>,</w:t>
      </w:r>
      <w:commentRangeEnd w:id="284"/>
      <w:r w:rsidR="00782416">
        <w:rPr>
          <w:rStyle w:val="Refdecomentario"/>
          <w:rFonts w:ascii="Calibri" w:eastAsia="Calibri" w:hAnsi="Calibri" w:cs="Times New Roman"/>
          <w:lang w:val="es-MX"/>
        </w:rPr>
        <w:commentReference w:id="284"/>
      </w:r>
      <w:r w:rsidRPr="00560ED9">
        <w:rPr>
          <w:rFonts w:ascii="Arial" w:hAnsi="Arial" w:cs="Arial"/>
        </w:rPr>
        <w:t xml:space="preserve"> si </w:t>
      </w:r>
      <w:commentRangeStart w:id="285"/>
      <w:r w:rsidRPr="00560ED9">
        <w:rPr>
          <w:rFonts w:ascii="Arial" w:hAnsi="Arial" w:cs="Arial"/>
        </w:rPr>
        <w:t>el</w:t>
      </w:r>
      <w:commentRangeEnd w:id="285"/>
      <w:r w:rsidR="00F53A48">
        <w:rPr>
          <w:rStyle w:val="Refdecomentario"/>
          <w:rFonts w:ascii="Calibri" w:eastAsia="Calibri" w:hAnsi="Calibri" w:cs="Times New Roman"/>
          <w:lang w:val="es-MX"/>
        </w:rPr>
        <w:commentReference w:id="285"/>
      </w:r>
      <w:r w:rsidRPr="00560ED9">
        <w:rPr>
          <w:rFonts w:ascii="Arial" w:hAnsi="Arial" w:cs="Arial"/>
        </w:rPr>
        <w:t xml:space="preserve"> rango es</w:t>
      </w:r>
      <w:r w:rsidR="00901044">
        <w:rPr>
          <w:rFonts w:ascii="Arial" w:hAnsi="Arial" w:cs="Arial"/>
        </w:rPr>
        <w:t xml:space="preserve"> igual </w:t>
      </w:r>
      <w:commentRangeStart w:id="286"/>
      <w:r w:rsidR="00901044">
        <w:rPr>
          <w:rFonts w:ascii="Arial" w:hAnsi="Arial" w:cs="Arial"/>
        </w:rPr>
        <w:t xml:space="preserve">al conjunto de elementos del </w:t>
      </w:r>
      <w:commentRangeEnd w:id="286"/>
      <w:r w:rsidR="00F53A48">
        <w:rPr>
          <w:rStyle w:val="Refdecomentario"/>
          <w:rFonts w:ascii="Calibri" w:eastAsia="Calibri" w:hAnsi="Calibri" w:cs="Times New Roman"/>
          <w:lang w:val="es-MX"/>
        </w:rPr>
        <w:commentReference w:id="286"/>
      </w:r>
      <w:r w:rsidRPr="00560ED9">
        <w:rPr>
          <w:rFonts w:ascii="Arial" w:hAnsi="Arial" w:cs="Arial"/>
        </w:rPr>
        <w:t>codominio</w:t>
      </w:r>
      <w:commentRangeStart w:id="287"/>
      <w:r w:rsidR="007F48AF" w:rsidRPr="00560ED9">
        <w:rPr>
          <w:rFonts w:ascii="Arial" w:hAnsi="Arial" w:cs="Arial"/>
        </w:rPr>
        <w:t xml:space="preserve">, en </w:t>
      </w:r>
      <w:commentRangeEnd w:id="287"/>
      <w:r w:rsidR="00F53A48">
        <w:rPr>
          <w:rStyle w:val="Refdecomentario"/>
          <w:rFonts w:ascii="Calibri" w:eastAsia="Calibri" w:hAnsi="Calibri" w:cs="Times New Roman"/>
          <w:lang w:val="es-MX"/>
        </w:rPr>
        <w:commentReference w:id="287"/>
      </w:r>
      <w:r w:rsidR="007F48AF" w:rsidRPr="00560ED9">
        <w:rPr>
          <w:rFonts w:ascii="Arial" w:hAnsi="Arial" w:cs="Arial"/>
        </w:rPr>
        <w:t>otras palabras:</w:t>
      </w:r>
    </w:p>
    <w:p w14:paraId="2ED18889" w14:textId="77777777" w:rsidR="00F53A48" w:rsidRPr="00560ED9" w:rsidRDefault="00F53A48"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7"/>
        <w:gridCol w:w="6341"/>
      </w:tblGrid>
      <w:tr w:rsidR="007F48AF" w:rsidRPr="00560ED9" w14:paraId="342B00F8" w14:textId="77777777" w:rsidTr="00D40FA5">
        <w:tc>
          <w:tcPr>
            <w:tcW w:w="8978" w:type="dxa"/>
            <w:gridSpan w:val="2"/>
            <w:shd w:val="clear" w:color="auto" w:fill="000000" w:themeFill="text1"/>
          </w:tcPr>
          <w:p w14:paraId="60F50E1B" w14:textId="77777777" w:rsidR="007F48AF" w:rsidRPr="00560ED9" w:rsidRDefault="007F48AF" w:rsidP="00D40FA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F48AF" w:rsidRPr="00560ED9" w14:paraId="0B9A143E" w14:textId="77777777" w:rsidTr="00D40FA5">
        <w:tc>
          <w:tcPr>
            <w:tcW w:w="2518" w:type="dxa"/>
          </w:tcPr>
          <w:p w14:paraId="70D0F7CB" w14:textId="77777777" w:rsidR="007F48AF" w:rsidRPr="00560ED9" w:rsidRDefault="007F48AF" w:rsidP="00D40FA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BF0E73" w14:textId="54400EA0" w:rsidR="007F48AF" w:rsidRPr="00560ED9" w:rsidRDefault="00893CBB" w:rsidP="00D40FA5">
            <w:pPr>
              <w:rPr>
                <w:rFonts w:ascii="Arial" w:hAnsi="Arial" w:cs="Arial"/>
                <w:b/>
                <w:color w:val="000000"/>
                <w:sz w:val="24"/>
                <w:szCs w:val="24"/>
              </w:rPr>
            </w:pPr>
            <w:r w:rsidRPr="00560ED9">
              <w:rPr>
                <w:rFonts w:ascii="Arial" w:hAnsi="Arial" w:cs="Arial"/>
                <w:b/>
                <w:color w:val="000000"/>
                <w:sz w:val="24"/>
                <w:szCs w:val="24"/>
              </w:rPr>
              <w:t>Función sobreyectiva</w:t>
            </w:r>
          </w:p>
        </w:tc>
      </w:tr>
      <w:tr w:rsidR="007F48AF" w:rsidRPr="00560ED9" w14:paraId="59E0D378" w14:textId="77777777" w:rsidTr="00D40FA5">
        <w:tc>
          <w:tcPr>
            <w:tcW w:w="2518" w:type="dxa"/>
          </w:tcPr>
          <w:p w14:paraId="3107466C" w14:textId="77777777" w:rsidR="007F48AF" w:rsidRPr="00560ED9" w:rsidRDefault="007F48AF" w:rsidP="00D40FA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F780191" w14:textId="612C3A22" w:rsidR="007F48AF" w:rsidRPr="00560ED9" w:rsidRDefault="007F48AF" w:rsidP="00F01F75">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sobreyectiva</w:t>
            </w:r>
            <w:commentRangeStart w:id="288"/>
            <w:r w:rsidRPr="00560ED9">
              <w:rPr>
                <w:rFonts w:ascii="Arial" w:hAnsi="Arial" w:cs="Arial"/>
                <w:b/>
              </w:rPr>
              <w:t>,</w:t>
            </w:r>
            <w:commentRangeEnd w:id="288"/>
            <w:r w:rsidR="00524607">
              <w:rPr>
                <w:rStyle w:val="Refdecomentario"/>
                <w:rFonts w:ascii="Calibri" w:eastAsia="Calibri" w:hAnsi="Calibri" w:cs="Times New Roman"/>
              </w:rPr>
              <w:commentReference w:id="288"/>
            </w:r>
            <w:r w:rsidRPr="00560ED9">
              <w:rPr>
                <w:rFonts w:ascii="Arial" w:hAnsi="Arial" w:cs="Arial"/>
                <w:b/>
              </w:rPr>
              <w:t xml:space="preserve"> </w:t>
            </w:r>
            <w:r w:rsidRPr="00560ED9">
              <w:rPr>
                <w:rFonts w:ascii="Arial" w:hAnsi="Arial" w:cs="Arial"/>
              </w:rPr>
              <w:t xml:space="preserve"> si  y solo si</w:t>
            </w:r>
            <w:commentRangeStart w:id="289"/>
            <w:r w:rsidRPr="00560ED9">
              <w:rPr>
                <w:rFonts w:ascii="Arial" w:hAnsi="Arial" w:cs="Arial"/>
              </w:rPr>
              <w:t>,</w:t>
            </w:r>
            <w:commentRangeEnd w:id="289"/>
            <w:r w:rsidR="00524607">
              <w:rPr>
                <w:rStyle w:val="Refdecomentario"/>
                <w:rFonts w:ascii="Calibri" w:eastAsia="Calibri" w:hAnsi="Calibri" w:cs="Times New Roman"/>
              </w:rPr>
              <w:commentReference w:id="289"/>
            </w:r>
            <w:r w:rsidRPr="00560ED9">
              <w:rPr>
                <w:rFonts w:ascii="Arial" w:hAnsi="Arial" w:cs="Arial"/>
              </w:rPr>
              <w:t xml:space="preserve"> todos los elementos </w:t>
            </w:r>
            <w:commentRangeStart w:id="290"/>
            <w:r w:rsidRPr="00560ED9">
              <w:rPr>
                <w:rFonts w:ascii="Arial" w:hAnsi="Arial" w:cs="Arial"/>
              </w:rPr>
              <w:t>del</w:t>
            </w:r>
            <w:commentRangeEnd w:id="290"/>
            <w:r w:rsidR="00524607">
              <w:rPr>
                <w:rStyle w:val="Refdecomentario"/>
                <w:rFonts w:ascii="Calibri" w:eastAsia="Calibri" w:hAnsi="Calibri" w:cs="Times New Roman"/>
              </w:rPr>
              <w:commentReference w:id="290"/>
            </w:r>
            <w:r w:rsidRPr="00560ED9">
              <w:rPr>
                <w:rFonts w:ascii="Arial" w:hAnsi="Arial" w:cs="Arial"/>
              </w:rPr>
              <w:t xml:space="preserve"> codominio son imágenes </w:t>
            </w:r>
            <w:commentRangeStart w:id="291"/>
            <w:r w:rsidRPr="00560ED9">
              <w:rPr>
                <w:rFonts w:ascii="Arial" w:hAnsi="Arial" w:cs="Arial"/>
              </w:rPr>
              <w:t>de</w:t>
            </w:r>
            <w:commentRangeEnd w:id="291"/>
            <w:r w:rsidR="00782416">
              <w:rPr>
                <w:rStyle w:val="Refdecomentario"/>
                <w:rFonts w:ascii="Calibri" w:eastAsia="Calibri" w:hAnsi="Calibri" w:cs="Times New Roman"/>
              </w:rPr>
              <w:commentReference w:id="291"/>
            </w:r>
            <w:r w:rsidRPr="00560ED9">
              <w:rPr>
                <w:rFonts w:ascii="Arial" w:hAnsi="Arial" w:cs="Arial"/>
              </w:rPr>
              <w:t xml:space="preserve"> la función</w:t>
            </w:r>
            <w:commentRangeStart w:id="292"/>
            <w:r w:rsidRPr="00560ED9">
              <w:rPr>
                <w:rFonts w:ascii="Arial" w:hAnsi="Arial" w:cs="Arial"/>
              </w:rPr>
              <w:t>.</w:t>
            </w:r>
            <w:commentRangeEnd w:id="292"/>
            <w:r w:rsidR="00524607">
              <w:rPr>
                <w:rStyle w:val="Refdecomentario"/>
                <w:rFonts w:ascii="Calibri" w:eastAsia="Calibri" w:hAnsi="Calibri" w:cs="Times New Roman"/>
              </w:rPr>
              <w:commentReference w:id="292"/>
            </w:r>
            <w:r w:rsidRPr="00560ED9">
              <w:rPr>
                <w:rFonts w:ascii="Arial" w:hAnsi="Arial" w:cs="Arial"/>
              </w:rPr>
              <w:t xml:space="preserve"> </w:t>
            </w:r>
          </w:p>
        </w:tc>
      </w:tr>
    </w:tbl>
    <w:p w14:paraId="35642533" w14:textId="77777777" w:rsidR="007F48AF" w:rsidRPr="00560ED9" w:rsidRDefault="007F48AF" w:rsidP="00962CCA">
      <w:pPr>
        <w:tabs>
          <w:tab w:val="right" w:pos="8498"/>
        </w:tabs>
        <w:spacing w:after="0"/>
        <w:jc w:val="both"/>
        <w:rPr>
          <w:rFonts w:ascii="Arial" w:hAnsi="Arial" w:cs="Arial"/>
        </w:rPr>
      </w:pPr>
    </w:p>
    <w:p w14:paraId="00CC3FB6" w14:textId="538264C3" w:rsidR="005B65BF" w:rsidRPr="00560ED9" w:rsidRDefault="005B65BF" w:rsidP="00962CCA">
      <w:pPr>
        <w:tabs>
          <w:tab w:val="right" w:pos="8498"/>
        </w:tabs>
        <w:spacing w:after="0"/>
        <w:jc w:val="both"/>
        <w:rPr>
          <w:rFonts w:ascii="Arial" w:hAnsi="Arial" w:cs="Arial"/>
          <w:b/>
        </w:rPr>
      </w:pPr>
      <w:r w:rsidRPr="00560ED9">
        <w:rPr>
          <w:rFonts w:ascii="Arial" w:hAnsi="Arial" w:cs="Arial"/>
          <w:b/>
        </w:rPr>
        <w:t>Ejemplo 1.</w:t>
      </w:r>
    </w:p>
    <w:tbl>
      <w:tblPr>
        <w:tblStyle w:val="Tablaconcuadrcula"/>
        <w:tblW w:w="0" w:type="auto"/>
        <w:tblLayout w:type="fixed"/>
        <w:tblLook w:val="04A0" w:firstRow="1" w:lastRow="0" w:firstColumn="1" w:lastColumn="0" w:noHBand="0" w:noVBand="1"/>
      </w:tblPr>
      <w:tblGrid>
        <w:gridCol w:w="1384"/>
        <w:gridCol w:w="7670"/>
      </w:tblGrid>
      <w:tr w:rsidR="00346FB5" w:rsidRPr="00560ED9" w14:paraId="714C6F00" w14:textId="77777777" w:rsidTr="00346FB5">
        <w:tc>
          <w:tcPr>
            <w:tcW w:w="9054" w:type="dxa"/>
            <w:gridSpan w:val="2"/>
            <w:shd w:val="clear" w:color="auto" w:fill="0D0D0D" w:themeFill="text1" w:themeFillTint="F2"/>
          </w:tcPr>
          <w:p w14:paraId="0D0AC5A1"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41132798" w14:textId="77777777" w:rsidTr="00346FB5">
        <w:tc>
          <w:tcPr>
            <w:tcW w:w="1384" w:type="dxa"/>
          </w:tcPr>
          <w:p w14:paraId="1C4B5813"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17E9B29" w14:textId="080F0F5D"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MA_11_02_IMG27</w:t>
            </w:r>
          </w:p>
        </w:tc>
      </w:tr>
      <w:tr w:rsidR="00346FB5" w:rsidRPr="00560ED9" w14:paraId="03812911" w14:textId="77777777" w:rsidTr="00346FB5">
        <w:tc>
          <w:tcPr>
            <w:tcW w:w="1384" w:type="dxa"/>
          </w:tcPr>
          <w:p w14:paraId="16E2D8C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17A3D723" w14:textId="07B2C383" w:rsidR="00346FB5" w:rsidRPr="00560ED9" w:rsidRDefault="00E44102">
            <w:pPr>
              <w:rPr>
                <w:rFonts w:ascii="Arial" w:hAnsi="Arial" w:cs="Arial"/>
                <w:color w:val="000000"/>
              </w:rPr>
            </w:pPr>
            <w:r w:rsidRPr="00560ED9">
              <w:rPr>
                <w:rFonts w:ascii="Arial" w:hAnsi="Arial" w:cs="Arial"/>
                <w:color w:val="000000"/>
              </w:rPr>
              <w:t xml:space="preserve">Diagrama sagital </w:t>
            </w:r>
            <w:r w:rsidR="00822CAC" w:rsidRPr="00560ED9">
              <w:rPr>
                <w:rFonts w:ascii="Arial" w:hAnsi="Arial" w:cs="Arial"/>
                <w:color w:val="000000"/>
              </w:rPr>
              <w:t xml:space="preserve">de </w:t>
            </w:r>
            <w:r w:rsidRPr="00560ED9">
              <w:rPr>
                <w:rFonts w:ascii="Arial" w:hAnsi="Arial" w:cs="Arial"/>
                <w:color w:val="000000"/>
              </w:rPr>
              <w:t>la función</w:t>
            </w:r>
            <w:r w:rsidR="00346FB5" w:rsidRPr="00560ED9">
              <w:rPr>
                <w:rFonts w:ascii="Arial" w:hAnsi="Arial" w:cs="Arial"/>
                <w:color w:val="000000"/>
              </w:rPr>
              <w:t xml:space="preserve"> </w:t>
            </w:r>
            <w:r w:rsidR="00822CAC" w:rsidRPr="00560ED9">
              <w:rPr>
                <w:rFonts w:ascii="Arial" w:hAnsi="Arial" w:cs="Arial"/>
                <w:color w:val="000000"/>
              </w:rPr>
              <w:t xml:space="preserve"> </w:t>
            </w:r>
            <m:oMath>
              <m:r>
                <w:rPr>
                  <w:rFonts w:ascii="Cambria Math" w:hAnsi="Cambria Math" w:cs="Arial"/>
                  <w:color w:val="000000"/>
                </w:rPr>
                <m:t>f</m:t>
              </m:r>
            </m:oMath>
          </w:p>
        </w:tc>
      </w:tr>
      <w:tr w:rsidR="00346FB5" w:rsidRPr="00560ED9" w14:paraId="304850FD" w14:textId="77777777" w:rsidTr="00346FB5">
        <w:tc>
          <w:tcPr>
            <w:tcW w:w="1384" w:type="dxa"/>
          </w:tcPr>
          <w:p w14:paraId="0D11325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7C5F4AC" w14:textId="7F57BD03"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62DAEF94" wp14:editId="0FC668E3">
                  <wp:extent cx="2096135" cy="1408693"/>
                  <wp:effectExtent l="0" t="0" r="12065" b="0"/>
                  <wp:docPr id="20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6292" cy="1408798"/>
                          </a:xfrm>
                          <a:prstGeom prst="rect">
                            <a:avLst/>
                          </a:prstGeom>
                          <a:noFill/>
                          <a:ln>
                            <a:noFill/>
                          </a:ln>
                        </pic:spPr>
                      </pic:pic>
                    </a:graphicData>
                  </a:graphic>
                </wp:inline>
              </w:drawing>
            </w:r>
          </w:p>
        </w:tc>
      </w:tr>
      <w:tr w:rsidR="00346FB5" w:rsidRPr="00560ED9" w14:paraId="1EC15B7E" w14:textId="77777777" w:rsidTr="00E44102">
        <w:trPr>
          <w:trHeight w:val="173"/>
        </w:trPr>
        <w:tc>
          <w:tcPr>
            <w:tcW w:w="1384" w:type="dxa"/>
          </w:tcPr>
          <w:p w14:paraId="6157BFF7"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E6C608F" w14:textId="70C38A7F" w:rsidR="00346FB5" w:rsidRPr="00560ED9" w:rsidRDefault="00821D03" w:rsidP="00821D03">
            <w:pPr>
              <w:tabs>
                <w:tab w:val="right" w:pos="8498"/>
              </w:tabs>
              <w:jc w:val="both"/>
              <w:rPr>
                <w:rFonts w:ascii="Arial" w:eastAsiaTheme="minorEastAsia" w:hAnsi="Arial" w:cs="Arial"/>
              </w:rPr>
            </w:pPr>
            <w:r>
              <w:rPr>
                <w:rFonts w:ascii="Arial" w:eastAsiaTheme="minorEastAsia" w:hAnsi="Arial" w:cs="Arial"/>
              </w:rPr>
              <w:t xml:space="preserve">Representación </w:t>
            </w:r>
            <w:commentRangeStart w:id="293"/>
            <w:r>
              <w:rPr>
                <w:rFonts w:ascii="Arial" w:eastAsiaTheme="minorEastAsia" w:hAnsi="Arial" w:cs="Arial"/>
              </w:rPr>
              <w:t>en el diagrama sagital de una función sobreyectiva.</w:t>
            </w:r>
            <w:commentRangeEnd w:id="293"/>
            <w:r w:rsidR="00782416">
              <w:rPr>
                <w:rStyle w:val="Refdecomentario"/>
                <w:rFonts w:ascii="Calibri" w:eastAsia="Calibri" w:hAnsi="Calibri" w:cs="Times New Roman"/>
              </w:rPr>
              <w:commentReference w:id="293"/>
            </w:r>
            <w:r w:rsidR="0060070E" w:rsidRPr="00560ED9">
              <w:rPr>
                <w:rFonts w:ascii="Arial" w:eastAsiaTheme="minorEastAsia" w:hAnsi="Arial" w:cs="Arial"/>
              </w:rPr>
              <w:t xml:space="preserve"> </w:t>
            </w:r>
          </w:p>
        </w:tc>
      </w:tr>
    </w:tbl>
    <w:p w14:paraId="56C48EDF" w14:textId="77777777" w:rsidR="0060070E" w:rsidRPr="00560ED9" w:rsidRDefault="0060070E" w:rsidP="0060070E">
      <w:pPr>
        <w:tabs>
          <w:tab w:val="right" w:pos="8498"/>
        </w:tabs>
        <w:spacing w:after="0"/>
        <w:jc w:val="both"/>
        <w:rPr>
          <w:rFonts w:ascii="Arial" w:hAnsi="Arial" w:cs="Arial"/>
        </w:rPr>
      </w:pPr>
    </w:p>
    <w:p w14:paraId="5746EB7A" w14:textId="66024904" w:rsidR="0060070E" w:rsidRPr="00560ED9" w:rsidRDefault="007D4343" w:rsidP="0060070E">
      <w:pPr>
        <w:tabs>
          <w:tab w:val="right" w:pos="8498"/>
        </w:tabs>
        <w:spacing w:after="0"/>
        <w:jc w:val="both"/>
        <w:rPr>
          <w:rFonts w:ascii="Arial" w:eastAsiaTheme="minorEastAsia" w:hAnsi="Arial" w:cs="Arial"/>
        </w:rPr>
      </w:pPr>
      <w:r w:rsidRPr="00560ED9">
        <w:rPr>
          <w:rFonts w:ascii="Arial" w:hAnsi="Arial" w:cs="Arial"/>
        </w:rPr>
        <w:t xml:space="preserve">En el diagrama sagital se observa que </w:t>
      </w:r>
      <m:oMath>
        <m:r>
          <w:rPr>
            <w:rFonts w:ascii="Cambria Math" w:hAnsi="Cambria Math" w:cs="Arial"/>
          </w:rPr>
          <m:t>Rang f={m,n}</m:t>
        </m:r>
      </m:oMath>
      <w:commentRangeStart w:id="294"/>
      <w:r w:rsidR="0060070E" w:rsidRPr="00560ED9">
        <w:rPr>
          <w:rFonts w:ascii="Arial" w:eastAsiaTheme="minorEastAsia" w:hAnsi="Arial" w:cs="Arial"/>
        </w:rPr>
        <w:t>,</w:t>
      </w:r>
      <w:commentRangeEnd w:id="294"/>
      <w:r w:rsidR="00782416">
        <w:rPr>
          <w:rStyle w:val="Refdecomentario"/>
          <w:rFonts w:ascii="Calibri" w:eastAsia="Calibri" w:hAnsi="Calibri" w:cs="Times New Roman"/>
          <w:lang w:val="es-MX"/>
        </w:rPr>
        <w:commentReference w:id="294"/>
      </w:r>
      <w:r w:rsidR="0060070E" w:rsidRPr="00560ED9">
        <w:rPr>
          <w:rFonts w:ascii="Arial" w:eastAsiaTheme="minorEastAsia" w:hAnsi="Arial" w:cs="Arial"/>
        </w:rPr>
        <w:t xml:space="preserve"> y </w:t>
      </w:r>
      <m:oMath>
        <m:r>
          <w:rPr>
            <w:rFonts w:ascii="Cambria Math" w:eastAsiaTheme="minorEastAsia" w:hAnsi="Cambria Math" w:cs="Arial"/>
          </w:rPr>
          <m:t>Codm f={m,n</m:t>
        </m:r>
        <w:commentRangeStart w:id="295"/>
        <m:r>
          <w:rPr>
            <w:rFonts w:ascii="Cambria Math" w:eastAsiaTheme="minorEastAsia" w:hAnsi="Cambria Math" w:cs="Arial"/>
          </w:rPr>
          <m:t>}</m:t>
        </m:r>
      </m:oMath>
      <w:r w:rsidRPr="00560ED9">
        <w:rPr>
          <w:rFonts w:ascii="Arial" w:eastAsiaTheme="minorEastAsia" w:hAnsi="Arial" w:cs="Arial"/>
        </w:rPr>
        <w:t xml:space="preserve">, </w:t>
      </w:r>
      <w:r w:rsidR="0060070E" w:rsidRPr="00560ED9">
        <w:rPr>
          <w:rFonts w:ascii="Arial" w:eastAsiaTheme="minorEastAsia" w:hAnsi="Arial" w:cs="Arial"/>
        </w:rPr>
        <w:t>como</w:t>
      </w:r>
      <w:commentRangeEnd w:id="295"/>
      <w:r w:rsidR="00782416">
        <w:rPr>
          <w:rStyle w:val="Refdecomentario"/>
          <w:rFonts w:ascii="Calibri" w:eastAsia="Calibri" w:hAnsi="Calibri" w:cs="Times New Roman"/>
          <w:lang w:val="es-MX"/>
        </w:rPr>
        <w:commentReference w:id="295"/>
      </w:r>
      <w:r w:rsidR="0060070E" w:rsidRPr="00560ED9">
        <w:rPr>
          <w:rFonts w:ascii="Arial" w:eastAsiaTheme="minorEastAsia" w:hAnsi="Arial" w:cs="Arial"/>
        </w:rPr>
        <w:t xml:space="preserve"> </w:t>
      </w:r>
      <w:r w:rsidR="0005584B">
        <w:rPr>
          <w:rFonts w:ascii="Arial" w:eastAsiaTheme="minorEastAsia" w:hAnsi="Arial" w:cs="Arial"/>
        </w:rPr>
        <w:t>el</w:t>
      </w:r>
      <w:r w:rsidR="0060070E" w:rsidRPr="00560ED9">
        <w:rPr>
          <w:rFonts w:ascii="Arial" w:eastAsiaTheme="minorEastAsia" w:hAnsi="Arial" w:cs="Arial"/>
        </w:rPr>
        <w:t xml:space="preserve"> rango </w:t>
      </w:r>
      <w:commentRangeStart w:id="296"/>
      <w:r w:rsidR="0060070E" w:rsidRPr="00560ED9">
        <w:rPr>
          <w:rFonts w:ascii="Arial" w:eastAsiaTheme="minorEastAsia" w:hAnsi="Arial" w:cs="Arial"/>
        </w:rPr>
        <w:t>y</w:t>
      </w:r>
      <w:commentRangeEnd w:id="296"/>
      <w:r w:rsidR="00782416">
        <w:rPr>
          <w:rStyle w:val="Refdecomentario"/>
          <w:rFonts w:ascii="Calibri" w:eastAsia="Calibri" w:hAnsi="Calibri" w:cs="Times New Roman"/>
          <w:lang w:val="es-MX"/>
        </w:rPr>
        <w:commentReference w:id="296"/>
      </w:r>
      <w:r w:rsidR="0060070E" w:rsidRPr="00560ED9">
        <w:rPr>
          <w:rFonts w:ascii="Arial" w:eastAsiaTheme="minorEastAsia" w:hAnsi="Arial" w:cs="Arial"/>
        </w:rPr>
        <w:t xml:space="preserve"> codominio </w:t>
      </w:r>
      <w:r w:rsidR="0005584B">
        <w:rPr>
          <w:rFonts w:ascii="Arial" w:eastAsiaTheme="minorEastAsia" w:hAnsi="Arial" w:cs="Arial"/>
        </w:rPr>
        <w:t>son iguales, la</w:t>
      </w:r>
      <w:r w:rsidR="0060070E" w:rsidRPr="00560ED9">
        <w:rPr>
          <w:rFonts w:ascii="Arial" w:eastAsiaTheme="minorEastAsia" w:hAnsi="Arial" w:cs="Arial"/>
        </w:rPr>
        <w:t xml:space="preserve"> función </w:t>
      </w:r>
      <w:commentRangeStart w:id="297"/>
      <w:r w:rsidR="0060070E" w:rsidRPr="00560ED9">
        <w:rPr>
          <w:rFonts w:ascii="Arial" w:eastAsiaTheme="minorEastAsia" w:hAnsi="Arial" w:cs="Arial"/>
          <w:b/>
        </w:rPr>
        <w:t>es sobreyectiva</w:t>
      </w:r>
      <w:commentRangeEnd w:id="297"/>
      <w:r w:rsidR="00EA2433">
        <w:rPr>
          <w:rStyle w:val="Refdecomentario"/>
          <w:rFonts w:ascii="Calibri" w:eastAsia="Calibri" w:hAnsi="Calibri" w:cs="Times New Roman"/>
          <w:lang w:val="es-MX"/>
        </w:rPr>
        <w:commentReference w:id="297"/>
      </w:r>
      <w:r w:rsidR="0060070E" w:rsidRPr="00560ED9">
        <w:rPr>
          <w:rFonts w:ascii="Arial" w:eastAsiaTheme="minorEastAsia" w:hAnsi="Arial" w:cs="Arial"/>
          <w:b/>
        </w:rPr>
        <w:t>.</w:t>
      </w:r>
    </w:p>
    <w:p w14:paraId="6C37719A" w14:textId="77777777" w:rsidR="00F41DD1" w:rsidRPr="00560ED9" w:rsidRDefault="00F41DD1" w:rsidP="00E44102">
      <w:pPr>
        <w:tabs>
          <w:tab w:val="right" w:pos="8498"/>
        </w:tabs>
        <w:spacing w:after="0"/>
        <w:jc w:val="both"/>
        <w:rPr>
          <w:rFonts w:ascii="Arial" w:hAnsi="Arial" w:cs="Arial"/>
        </w:rPr>
      </w:pPr>
    </w:p>
    <w:p w14:paraId="61D6081D" w14:textId="77777777" w:rsidR="00E44102" w:rsidRPr="00560ED9" w:rsidRDefault="00E44102" w:rsidP="00E44102">
      <w:pPr>
        <w:tabs>
          <w:tab w:val="right" w:pos="8498"/>
        </w:tabs>
        <w:spacing w:after="0"/>
        <w:jc w:val="both"/>
        <w:rPr>
          <w:rFonts w:ascii="Arial" w:hAnsi="Arial" w:cs="Arial"/>
          <w:b/>
        </w:rPr>
      </w:pPr>
      <w:r w:rsidRPr="00560ED9">
        <w:rPr>
          <w:rFonts w:ascii="Arial" w:hAnsi="Arial" w:cs="Arial"/>
          <w:b/>
        </w:rPr>
        <w:t>Ejemplo 2.</w:t>
      </w:r>
    </w:p>
    <w:p w14:paraId="6B022E74" w14:textId="77777777" w:rsidR="00E44102" w:rsidRPr="00560ED9" w:rsidRDefault="00E44102" w:rsidP="00E44102">
      <w:pPr>
        <w:tabs>
          <w:tab w:val="right" w:pos="8498"/>
        </w:tabs>
        <w:spacing w:after="0"/>
        <w:jc w:val="both"/>
        <w:rPr>
          <w:rFonts w:ascii="Arial" w:hAnsi="Arial" w:cs="Arial"/>
        </w:rPr>
      </w:pPr>
      <w:r w:rsidRPr="00560ED9">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1384"/>
        <w:gridCol w:w="7670"/>
      </w:tblGrid>
      <w:tr w:rsidR="00E44102" w:rsidRPr="00560ED9" w14:paraId="674AFD18" w14:textId="77777777" w:rsidTr="00E44102">
        <w:tc>
          <w:tcPr>
            <w:tcW w:w="9054" w:type="dxa"/>
            <w:gridSpan w:val="2"/>
            <w:shd w:val="clear" w:color="auto" w:fill="0D0D0D" w:themeFill="text1" w:themeFillTint="F2"/>
          </w:tcPr>
          <w:p w14:paraId="4DBD03E3" w14:textId="77777777" w:rsidR="00E44102" w:rsidRPr="00560ED9" w:rsidRDefault="00E44102" w:rsidP="00E4410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E44102" w:rsidRPr="00560ED9" w14:paraId="18938B37" w14:textId="77777777" w:rsidTr="00E44102">
        <w:tc>
          <w:tcPr>
            <w:tcW w:w="1384" w:type="dxa"/>
          </w:tcPr>
          <w:p w14:paraId="42DC758F" w14:textId="77777777" w:rsidR="00E44102" w:rsidRPr="00560ED9" w:rsidRDefault="00E44102" w:rsidP="00E4410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E96C1BF" w14:textId="08CD9DE6" w:rsidR="00661816" w:rsidRPr="00560ED9" w:rsidRDefault="00661816" w:rsidP="00661816">
            <w:pPr>
              <w:rPr>
                <w:rFonts w:ascii="Arial" w:hAnsi="Arial" w:cs="Arial"/>
                <w:b/>
                <w:color w:val="000000"/>
                <w:sz w:val="18"/>
                <w:szCs w:val="18"/>
              </w:rPr>
            </w:pPr>
            <w:r w:rsidRPr="00560ED9">
              <w:rPr>
                <w:rFonts w:ascii="Arial" w:hAnsi="Arial" w:cs="Arial"/>
                <w:color w:val="000000"/>
              </w:rPr>
              <w:t>MA_11_02_IMG28</w:t>
            </w:r>
          </w:p>
        </w:tc>
      </w:tr>
      <w:tr w:rsidR="00E44102" w:rsidRPr="00560ED9" w14:paraId="43686D14" w14:textId="77777777" w:rsidTr="00E44102">
        <w:tc>
          <w:tcPr>
            <w:tcW w:w="1384" w:type="dxa"/>
          </w:tcPr>
          <w:p w14:paraId="6F5073C0" w14:textId="62EAB410" w:rsidR="00E44102" w:rsidRPr="00560ED9" w:rsidRDefault="00E44102" w:rsidP="00E44102">
            <w:pPr>
              <w:rPr>
                <w:rFonts w:ascii="Arial" w:hAnsi="Arial" w:cs="Arial"/>
                <w:color w:val="000000"/>
              </w:rPr>
            </w:pPr>
            <w:r w:rsidRPr="00560ED9">
              <w:rPr>
                <w:rFonts w:ascii="Arial" w:hAnsi="Arial" w:cs="Arial"/>
                <w:b/>
                <w:color w:val="000000"/>
                <w:sz w:val="18"/>
                <w:szCs w:val="18"/>
              </w:rPr>
              <w:t>Descripción</w:t>
            </w:r>
          </w:p>
        </w:tc>
        <w:tc>
          <w:tcPr>
            <w:tcW w:w="7670" w:type="dxa"/>
          </w:tcPr>
          <w:p w14:paraId="7C75847B" w14:textId="7DA485BC" w:rsidR="00E44102" w:rsidRPr="00560ED9" w:rsidRDefault="00E44102" w:rsidP="00E44102">
            <w:pPr>
              <w:rPr>
                <w:rFonts w:ascii="Arial" w:hAnsi="Arial" w:cs="Arial"/>
                <w:color w:val="000000"/>
              </w:rPr>
            </w:pPr>
            <w:r w:rsidRPr="00560ED9">
              <w:rPr>
                <w:rFonts w:ascii="Arial" w:hAnsi="Arial" w:cs="Arial"/>
                <w:color w:val="000000"/>
              </w:rPr>
              <w:t xml:space="preserve">Diagrama </w:t>
            </w:r>
            <w:commentRangeStart w:id="298"/>
            <w:r w:rsidRPr="00560ED9">
              <w:rPr>
                <w:rFonts w:ascii="Arial" w:hAnsi="Arial" w:cs="Arial"/>
                <w:color w:val="000000"/>
              </w:rPr>
              <w:t>S</w:t>
            </w:r>
            <w:commentRangeEnd w:id="298"/>
            <w:r w:rsidR="00EA2433">
              <w:rPr>
                <w:rStyle w:val="Refdecomentario"/>
                <w:rFonts w:ascii="Calibri" w:eastAsia="Calibri" w:hAnsi="Calibri" w:cs="Times New Roman"/>
              </w:rPr>
              <w:commentReference w:id="298"/>
            </w:r>
            <w:r w:rsidRPr="00560ED9">
              <w:rPr>
                <w:rFonts w:ascii="Arial" w:hAnsi="Arial" w:cs="Arial"/>
                <w:color w:val="000000"/>
              </w:rPr>
              <w:t xml:space="preserve">agital de </w:t>
            </w:r>
            <w:r w:rsidR="00F41DD1" w:rsidRPr="00560ED9">
              <w:rPr>
                <w:rFonts w:ascii="Arial" w:hAnsi="Arial" w:cs="Arial"/>
                <w:color w:val="000000"/>
              </w:rPr>
              <w:t>la</w:t>
            </w:r>
            <w:r w:rsidRPr="00560ED9">
              <w:rPr>
                <w:rFonts w:ascii="Arial" w:hAnsi="Arial" w:cs="Arial"/>
                <w:color w:val="000000"/>
              </w:rPr>
              <w:t xml:space="preserve"> función</w:t>
            </w:r>
            <w:r w:rsidR="00F41DD1" w:rsidRPr="00560ED9">
              <w:rPr>
                <w:rFonts w:ascii="Arial" w:hAnsi="Arial" w:cs="Arial"/>
                <w:color w:val="000000"/>
              </w:rPr>
              <w:t xml:space="preserve"> g</w:t>
            </w:r>
            <w:commentRangeStart w:id="299"/>
            <w:r w:rsidR="00F41DD1" w:rsidRPr="00560ED9">
              <w:rPr>
                <w:rFonts w:ascii="Arial" w:hAnsi="Arial" w:cs="Arial"/>
                <w:color w:val="000000"/>
              </w:rPr>
              <w:t>,</w:t>
            </w:r>
            <w:commentRangeEnd w:id="299"/>
            <w:r w:rsidR="00EA2433">
              <w:rPr>
                <w:rStyle w:val="Refdecomentario"/>
                <w:rFonts w:ascii="Calibri" w:eastAsia="Calibri" w:hAnsi="Calibri" w:cs="Times New Roman"/>
              </w:rPr>
              <w:commentReference w:id="299"/>
            </w:r>
            <w:r w:rsidR="00F41DD1" w:rsidRPr="00560ED9">
              <w:rPr>
                <w:rFonts w:ascii="Arial" w:hAnsi="Arial" w:cs="Arial"/>
                <w:color w:val="000000"/>
              </w:rPr>
              <w:t xml:space="preserve"> </w:t>
            </w:r>
            <w:r w:rsidR="00F41DD1" w:rsidRPr="00EA2433">
              <w:rPr>
                <w:rFonts w:ascii="Arial" w:hAnsi="Arial" w:cs="Arial"/>
                <w:color w:val="000000"/>
                <w:shd w:val="clear" w:color="auto" w:fill="B6DDE8" w:themeFill="accent5" w:themeFillTint="66"/>
              </w:rPr>
              <w:t>cambiar f por g</w:t>
            </w:r>
          </w:p>
        </w:tc>
      </w:tr>
      <w:tr w:rsidR="00E44102" w:rsidRPr="00560ED9" w14:paraId="08628781" w14:textId="77777777" w:rsidTr="00E44102">
        <w:tc>
          <w:tcPr>
            <w:tcW w:w="1384" w:type="dxa"/>
          </w:tcPr>
          <w:p w14:paraId="182D5EA0"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F93E91C" w14:textId="77777777" w:rsidR="00E44102" w:rsidRPr="00560ED9" w:rsidRDefault="00E44102" w:rsidP="00E44102">
            <w:pPr>
              <w:rPr>
                <w:rFonts w:ascii="Arial" w:hAnsi="Arial" w:cs="Arial"/>
                <w:color w:val="000000"/>
              </w:rPr>
            </w:pPr>
            <w:r w:rsidRPr="00560ED9">
              <w:rPr>
                <w:rFonts w:ascii="Arial" w:hAnsi="Arial" w:cs="Arial"/>
                <w:noProof/>
                <w:color w:val="000000"/>
                <w:lang w:val="es-CO" w:eastAsia="es-CO"/>
              </w:rPr>
              <w:drawing>
                <wp:inline distT="0" distB="0" distL="0" distR="0" wp14:anchorId="2CEFF76F" wp14:editId="0CF43478">
                  <wp:extent cx="1979680" cy="1136862"/>
                  <wp:effectExtent l="0" t="0" r="1905" b="6350"/>
                  <wp:docPr id="2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79680" cy="1136862"/>
                          </a:xfrm>
                          <a:prstGeom prst="rect">
                            <a:avLst/>
                          </a:prstGeom>
                          <a:noFill/>
                          <a:ln>
                            <a:noFill/>
                          </a:ln>
                        </pic:spPr>
                      </pic:pic>
                    </a:graphicData>
                  </a:graphic>
                </wp:inline>
              </w:drawing>
            </w:r>
          </w:p>
        </w:tc>
      </w:tr>
      <w:tr w:rsidR="00E44102" w:rsidRPr="00560ED9" w14:paraId="00B87855" w14:textId="77777777" w:rsidTr="00E44102">
        <w:tc>
          <w:tcPr>
            <w:tcW w:w="1384" w:type="dxa"/>
          </w:tcPr>
          <w:p w14:paraId="46F51968" w14:textId="77777777" w:rsidR="00E44102" w:rsidRPr="00560ED9" w:rsidRDefault="00E44102" w:rsidP="00E44102">
            <w:pPr>
              <w:rPr>
                <w:rFonts w:ascii="Arial" w:hAnsi="Arial" w:cs="Arial"/>
                <w:color w:val="000000"/>
              </w:rPr>
            </w:pPr>
            <w:r w:rsidRPr="00560ED9">
              <w:rPr>
                <w:rFonts w:ascii="Arial" w:hAnsi="Arial" w:cs="Arial"/>
                <w:b/>
                <w:color w:val="000000"/>
                <w:sz w:val="18"/>
                <w:szCs w:val="18"/>
              </w:rPr>
              <w:t>Pie de imagen</w:t>
            </w:r>
          </w:p>
        </w:tc>
        <w:tc>
          <w:tcPr>
            <w:tcW w:w="7670" w:type="dxa"/>
          </w:tcPr>
          <w:p w14:paraId="43DC97CD" w14:textId="6776B101" w:rsidR="00E44102" w:rsidRPr="00560ED9" w:rsidRDefault="009A6B0E" w:rsidP="00E44102">
            <w:pPr>
              <w:tabs>
                <w:tab w:val="right" w:pos="8498"/>
              </w:tabs>
              <w:jc w:val="both"/>
              <w:rPr>
                <w:rFonts w:ascii="Arial" w:hAnsi="Arial" w:cs="Arial"/>
                <w:color w:val="000000"/>
              </w:rPr>
            </w:pPr>
            <w:r>
              <w:rPr>
                <w:rFonts w:ascii="Arial" w:eastAsiaTheme="minorEastAsia" w:hAnsi="Arial" w:cs="Arial"/>
              </w:rPr>
              <w:t xml:space="preserve">Representación </w:t>
            </w:r>
            <w:commentRangeStart w:id="300"/>
            <w:r>
              <w:rPr>
                <w:rFonts w:ascii="Arial" w:eastAsiaTheme="minorEastAsia" w:hAnsi="Arial" w:cs="Arial"/>
              </w:rPr>
              <w:t>en el diagrama sagital de una función no sobreyectiva</w:t>
            </w:r>
            <w:commentRangeEnd w:id="300"/>
            <w:r w:rsidR="00EA2433">
              <w:rPr>
                <w:rStyle w:val="Refdecomentario"/>
                <w:rFonts w:ascii="Calibri" w:eastAsia="Calibri" w:hAnsi="Calibri" w:cs="Times New Roman"/>
              </w:rPr>
              <w:commentReference w:id="300"/>
            </w:r>
            <w:r>
              <w:rPr>
                <w:rFonts w:ascii="Arial" w:eastAsiaTheme="minorEastAsia" w:hAnsi="Arial" w:cs="Arial"/>
              </w:rPr>
              <w:t>.</w:t>
            </w:r>
          </w:p>
        </w:tc>
      </w:tr>
    </w:tbl>
    <w:p w14:paraId="3FECF4B9" w14:textId="77777777" w:rsidR="00E44102" w:rsidRPr="00560ED9" w:rsidRDefault="00E44102" w:rsidP="00E44102">
      <w:pPr>
        <w:tabs>
          <w:tab w:val="right" w:pos="8498"/>
        </w:tabs>
        <w:spacing w:after="0"/>
        <w:jc w:val="both"/>
        <w:rPr>
          <w:rFonts w:ascii="Arial" w:hAnsi="Arial" w:cs="Arial"/>
        </w:rPr>
      </w:pPr>
    </w:p>
    <w:p w14:paraId="3506D888" w14:textId="1FE2DFC7" w:rsidR="00E44102" w:rsidRPr="00560ED9" w:rsidRDefault="00F41DD1" w:rsidP="00E44102">
      <w:pPr>
        <w:tabs>
          <w:tab w:val="right" w:pos="8498"/>
        </w:tabs>
        <w:spacing w:after="0"/>
        <w:jc w:val="both"/>
        <w:rPr>
          <w:rFonts w:ascii="Arial" w:eastAsiaTheme="minorEastAsia" w:hAnsi="Arial" w:cs="Arial"/>
        </w:rPr>
      </w:pPr>
      <w:commentRangeStart w:id="301"/>
      <w:r w:rsidRPr="00560ED9">
        <w:rPr>
          <w:rFonts w:ascii="Arial" w:hAnsi="Arial" w:cs="Arial"/>
        </w:rPr>
        <w:t xml:space="preserve">De acuerdo con el diagrama sagital, se puede determinar </w:t>
      </w:r>
      <w:commentRangeEnd w:id="301"/>
      <w:r w:rsidR="00A67BB6">
        <w:rPr>
          <w:rStyle w:val="Refdecomentario"/>
          <w:rFonts w:ascii="Calibri" w:eastAsia="Calibri" w:hAnsi="Calibri" w:cs="Times New Roman"/>
          <w:lang w:val="es-MX"/>
        </w:rPr>
        <w:commentReference w:id="301"/>
      </w:r>
      <w:proofErr w:type="spellStart"/>
      <w:r w:rsidRPr="00560ED9">
        <w:rPr>
          <w:rFonts w:ascii="Arial" w:hAnsi="Arial" w:cs="Arial"/>
        </w:rPr>
        <w:t>que</w:t>
      </w:r>
      <w:proofErr w:type="spellEnd"/>
      <w:r w:rsidR="00E44102" w:rsidRPr="00560ED9">
        <w:rPr>
          <w:rFonts w:ascii="Arial" w:hAnsi="Arial" w:cs="Arial"/>
        </w:rPr>
        <w:t xml:space="preserve"> </w:t>
      </w:r>
      <m:oMath>
        <m:r>
          <w:rPr>
            <w:rFonts w:ascii="Cambria Math" w:hAnsi="Cambria Math" w:cs="Arial"/>
          </w:rPr>
          <m:t>Rang g={a,b,e}</m:t>
        </m:r>
      </m:oMath>
      <w:commentRangeStart w:id="302"/>
      <w:r w:rsidR="00E44102" w:rsidRPr="00560ED9">
        <w:rPr>
          <w:rFonts w:ascii="Arial" w:eastAsiaTheme="minorEastAsia" w:hAnsi="Arial" w:cs="Arial"/>
        </w:rPr>
        <w:t>,</w:t>
      </w:r>
      <w:commentRangeEnd w:id="302"/>
      <w:r w:rsidR="00A67BB6">
        <w:rPr>
          <w:rStyle w:val="Refdecomentario"/>
          <w:rFonts w:ascii="Calibri" w:eastAsia="Calibri" w:hAnsi="Calibri" w:cs="Times New Roman"/>
          <w:lang w:val="es-MX"/>
        </w:rPr>
        <w:commentReference w:id="302"/>
      </w:r>
      <w:r w:rsidR="00E44102" w:rsidRPr="00560ED9">
        <w:rPr>
          <w:rFonts w:ascii="Arial" w:eastAsiaTheme="minorEastAsia" w:hAnsi="Arial" w:cs="Arial"/>
        </w:rPr>
        <w:t xml:space="preserve"> y </w:t>
      </w:r>
      <m:oMath>
        <m:r>
          <w:rPr>
            <w:rFonts w:ascii="Cambria Math" w:eastAsiaTheme="minorEastAsia" w:hAnsi="Cambria Math" w:cs="Arial"/>
          </w:rPr>
          <m:t>Codm g={a,b,c,d,e</m:t>
        </m:r>
        <w:commentRangeStart w:id="303"/>
        <m:r>
          <w:rPr>
            <w:rFonts w:ascii="Cambria Math" w:eastAsiaTheme="minorEastAsia" w:hAnsi="Cambria Math" w:cs="Arial"/>
          </w:rPr>
          <m:t>}</m:t>
        </m:r>
      </m:oMath>
      <w:r w:rsidR="00E44102" w:rsidRPr="00560ED9">
        <w:rPr>
          <w:rFonts w:ascii="Arial" w:eastAsiaTheme="minorEastAsia" w:hAnsi="Arial" w:cs="Arial"/>
        </w:rPr>
        <w:t xml:space="preserve"> como no</w:t>
      </w:r>
      <w:r w:rsidR="0060070E" w:rsidRPr="00560ED9">
        <w:rPr>
          <w:rFonts w:ascii="Arial" w:eastAsiaTheme="minorEastAsia" w:hAnsi="Arial" w:cs="Arial"/>
        </w:rPr>
        <w:t xml:space="preserve"> coincide </w:t>
      </w:r>
      <w:r w:rsidRPr="00560ED9">
        <w:rPr>
          <w:rFonts w:ascii="Arial" w:eastAsiaTheme="minorEastAsia" w:hAnsi="Arial" w:cs="Arial"/>
        </w:rPr>
        <w:t xml:space="preserve">el </w:t>
      </w:r>
      <w:r w:rsidR="0060070E" w:rsidRPr="00560ED9">
        <w:rPr>
          <w:rFonts w:ascii="Arial" w:eastAsiaTheme="minorEastAsia" w:hAnsi="Arial" w:cs="Arial"/>
        </w:rPr>
        <w:t xml:space="preserve">rango y </w:t>
      </w:r>
      <w:r w:rsidRPr="00560ED9">
        <w:rPr>
          <w:rFonts w:ascii="Arial" w:eastAsiaTheme="minorEastAsia" w:hAnsi="Arial" w:cs="Arial"/>
        </w:rPr>
        <w:t xml:space="preserve">el </w:t>
      </w:r>
      <w:r w:rsidR="0060070E" w:rsidRPr="00560ED9">
        <w:rPr>
          <w:rFonts w:ascii="Arial" w:eastAsiaTheme="minorEastAsia" w:hAnsi="Arial" w:cs="Arial"/>
        </w:rPr>
        <w:t>codominio</w:t>
      </w:r>
      <w:commentRangeEnd w:id="303"/>
      <w:r w:rsidR="00A67BB6">
        <w:rPr>
          <w:rStyle w:val="Refdecomentario"/>
          <w:rFonts w:ascii="Calibri" w:eastAsia="Calibri" w:hAnsi="Calibri" w:cs="Times New Roman"/>
          <w:lang w:val="es-MX"/>
        </w:rPr>
        <w:commentReference w:id="303"/>
      </w:r>
      <w:r w:rsidR="0060070E" w:rsidRPr="00560ED9">
        <w:rPr>
          <w:rFonts w:ascii="Arial" w:eastAsiaTheme="minorEastAsia" w:hAnsi="Arial" w:cs="Arial"/>
        </w:rPr>
        <w:t xml:space="preserve"> la </w:t>
      </w:r>
      <w:r w:rsidR="0060070E" w:rsidRPr="00560ED9">
        <w:rPr>
          <w:rFonts w:ascii="Arial" w:eastAsiaTheme="minorEastAsia" w:hAnsi="Arial" w:cs="Arial"/>
          <w:b/>
        </w:rPr>
        <w:t>función</w:t>
      </w:r>
      <w:r w:rsidR="00E44102" w:rsidRPr="00560ED9">
        <w:rPr>
          <w:rFonts w:ascii="Arial" w:eastAsiaTheme="minorEastAsia" w:hAnsi="Arial" w:cs="Arial"/>
          <w:b/>
        </w:rPr>
        <w:t xml:space="preserve"> no es sobreyectiva</w:t>
      </w:r>
      <w:r w:rsidR="00E44102" w:rsidRPr="00560ED9">
        <w:rPr>
          <w:rFonts w:ascii="Arial" w:eastAsiaTheme="minorEastAsia" w:hAnsi="Arial" w:cs="Arial"/>
        </w:rPr>
        <w:t>.</w:t>
      </w:r>
    </w:p>
    <w:p w14:paraId="0E193D24" w14:textId="3DBD6627" w:rsidR="00110F59" w:rsidRPr="00560ED9" w:rsidRDefault="00E44102" w:rsidP="0060070E">
      <w:pPr>
        <w:tabs>
          <w:tab w:val="right" w:pos="8498"/>
        </w:tabs>
        <w:spacing w:after="0"/>
        <w:jc w:val="both"/>
        <w:rPr>
          <w:rFonts w:ascii="Arial" w:hAnsi="Arial" w:cs="Arial"/>
        </w:rPr>
      </w:pPr>
      <w:r w:rsidRPr="00560ED9">
        <w:rPr>
          <w:rFonts w:ascii="Arial" w:eastAsiaTheme="minorEastAsia" w:hAnsi="Arial" w:cs="Arial"/>
        </w:rPr>
        <w:t xml:space="preserve"> </w:t>
      </w:r>
    </w:p>
    <w:p w14:paraId="2EC0948D" w14:textId="61111C31" w:rsidR="005421E4" w:rsidRPr="00560ED9" w:rsidRDefault="0060070E" w:rsidP="00962CCA">
      <w:pPr>
        <w:tabs>
          <w:tab w:val="right" w:pos="8498"/>
        </w:tabs>
        <w:spacing w:after="0"/>
        <w:jc w:val="both"/>
        <w:rPr>
          <w:rFonts w:ascii="Arial" w:eastAsiaTheme="minorEastAsia" w:hAnsi="Arial" w:cs="Arial"/>
        </w:rPr>
      </w:pPr>
      <w:r w:rsidRPr="00560ED9">
        <w:rPr>
          <w:rFonts w:ascii="Arial" w:hAnsi="Arial" w:cs="Arial"/>
          <w:b/>
        </w:rPr>
        <w:t>Ejemplo 3.</w:t>
      </w:r>
      <w:r w:rsidRPr="00560ED9">
        <w:rPr>
          <w:rFonts w:ascii="Arial" w:hAnsi="Arial" w:cs="Arial"/>
        </w:rPr>
        <w:t xml:space="preserv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r>
          <w:rPr>
            <w:rFonts w:ascii="Cambria Math" w:hAnsi="Cambria Math" w:cs="Arial"/>
          </w:rPr>
          <m:t>.</m:t>
        </m:r>
      </m:oMath>
    </w:p>
    <w:p w14:paraId="3E1D5215"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41B25538" w14:textId="77777777" w:rsidTr="00346FB5">
        <w:tc>
          <w:tcPr>
            <w:tcW w:w="9054" w:type="dxa"/>
            <w:gridSpan w:val="2"/>
            <w:shd w:val="clear" w:color="auto" w:fill="0D0D0D" w:themeFill="text1" w:themeFillTint="F2"/>
          </w:tcPr>
          <w:p w14:paraId="0004580B"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lastRenderedPageBreak/>
              <w:t>Imagen (fotografía, gráfica o ilustración)</w:t>
            </w:r>
          </w:p>
        </w:tc>
      </w:tr>
      <w:tr w:rsidR="00346FB5" w:rsidRPr="00560ED9" w14:paraId="6805CD2D" w14:textId="77777777" w:rsidTr="00346FB5">
        <w:tc>
          <w:tcPr>
            <w:tcW w:w="1384" w:type="dxa"/>
          </w:tcPr>
          <w:p w14:paraId="717C1A29"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1049646" w14:textId="56B7D3E3" w:rsidR="00346FB5" w:rsidRPr="00560ED9" w:rsidRDefault="00661816" w:rsidP="00346FB5">
            <w:pPr>
              <w:rPr>
                <w:rFonts w:ascii="Arial" w:hAnsi="Arial" w:cs="Arial"/>
                <w:b/>
                <w:color w:val="000000"/>
                <w:sz w:val="18"/>
                <w:szCs w:val="18"/>
              </w:rPr>
            </w:pPr>
            <w:r w:rsidRPr="00560ED9">
              <w:rPr>
                <w:rFonts w:ascii="Arial" w:hAnsi="Arial" w:cs="Arial"/>
                <w:color w:val="000000"/>
              </w:rPr>
              <w:t>MA_11_02_IMG29</w:t>
            </w:r>
          </w:p>
        </w:tc>
      </w:tr>
      <w:tr w:rsidR="00346FB5" w:rsidRPr="00560ED9" w14:paraId="0C95780D" w14:textId="77777777" w:rsidTr="00346FB5">
        <w:tc>
          <w:tcPr>
            <w:tcW w:w="1384" w:type="dxa"/>
          </w:tcPr>
          <w:p w14:paraId="419D17B5"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42A344DC" w14:textId="1DF059B2" w:rsidR="00346FB5" w:rsidRPr="00560ED9" w:rsidRDefault="00E44102" w:rsidP="00346FB5">
            <w:pPr>
              <w:rPr>
                <w:rFonts w:ascii="Arial" w:hAnsi="Arial" w:cs="Arial"/>
                <w:color w:val="000000"/>
              </w:rPr>
            </w:pPr>
            <w:r w:rsidRPr="00560ED9">
              <w:rPr>
                <w:rFonts w:ascii="Arial" w:hAnsi="Arial" w:cs="Arial"/>
                <w:color w:val="000000"/>
              </w:rPr>
              <w:t>Función en el plano</w:t>
            </w:r>
            <w:r w:rsidR="00346FB5" w:rsidRPr="00560ED9">
              <w:rPr>
                <w:rFonts w:ascii="Arial" w:hAnsi="Arial" w:cs="Arial"/>
                <w:color w:val="000000"/>
              </w:rPr>
              <w:t xml:space="preserve"> </w:t>
            </w:r>
          </w:p>
        </w:tc>
      </w:tr>
      <w:tr w:rsidR="00346FB5" w:rsidRPr="00560ED9" w14:paraId="6DC4DB4D" w14:textId="77777777" w:rsidTr="00346FB5">
        <w:tc>
          <w:tcPr>
            <w:tcW w:w="1384" w:type="dxa"/>
          </w:tcPr>
          <w:p w14:paraId="5D2B532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222D7FC" w14:textId="22269E1C"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34FD7F4" wp14:editId="5644581F">
                  <wp:extent cx="2324735" cy="1891348"/>
                  <wp:effectExtent l="0" t="0" r="12065" b="0"/>
                  <wp:docPr id="20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5802" cy="1892216"/>
                          </a:xfrm>
                          <a:prstGeom prst="rect">
                            <a:avLst/>
                          </a:prstGeom>
                          <a:noFill/>
                          <a:ln>
                            <a:noFill/>
                          </a:ln>
                        </pic:spPr>
                      </pic:pic>
                    </a:graphicData>
                  </a:graphic>
                </wp:inline>
              </w:drawing>
            </w:r>
          </w:p>
        </w:tc>
      </w:tr>
      <w:tr w:rsidR="00346FB5" w:rsidRPr="00560ED9" w14:paraId="49952C06" w14:textId="77777777" w:rsidTr="00346FB5">
        <w:tc>
          <w:tcPr>
            <w:tcW w:w="1384" w:type="dxa"/>
          </w:tcPr>
          <w:p w14:paraId="341E035F"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E742AA6" w14:textId="009FD362" w:rsidR="00346FB5" w:rsidRPr="00560ED9" w:rsidRDefault="00661816" w:rsidP="00346FB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oMath>
          </w:p>
        </w:tc>
      </w:tr>
    </w:tbl>
    <w:p w14:paraId="13AD723D" w14:textId="77777777" w:rsidR="00346FB5" w:rsidRPr="00560ED9" w:rsidRDefault="00346FB5" w:rsidP="00962CCA">
      <w:pPr>
        <w:tabs>
          <w:tab w:val="right" w:pos="8498"/>
        </w:tabs>
        <w:spacing w:after="0"/>
        <w:jc w:val="both"/>
        <w:rPr>
          <w:rFonts w:ascii="Arial" w:hAnsi="Arial" w:cs="Arial"/>
          <w:b/>
        </w:rPr>
      </w:pPr>
    </w:p>
    <w:p w14:paraId="05E2B94A" w14:textId="34D1F56F" w:rsidR="0060070E" w:rsidRPr="00560ED9" w:rsidRDefault="0060070E" w:rsidP="00962CCA">
      <w:pPr>
        <w:tabs>
          <w:tab w:val="right" w:pos="8498"/>
        </w:tabs>
        <w:spacing w:after="0"/>
        <w:jc w:val="both"/>
        <w:rPr>
          <w:rFonts w:ascii="Arial" w:hAnsi="Arial" w:cs="Arial"/>
          <w:b/>
        </w:rPr>
      </w:pPr>
      <w:r w:rsidRPr="00560ED9">
        <w:rPr>
          <w:rFonts w:ascii="Arial" w:hAnsi="Arial" w:cs="Arial"/>
        </w:rPr>
        <w:t xml:space="preserve">En la </w:t>
      </w:r>
      <w:r w:rsidR="00ED768D" w:rsidRPr="00560ED9">
        <w:rPr>
          <w:rFonts w:ascii="Arial" w:hAnsi="Arial" w:cs="Arial"/>
        </w:rPr>
        <w:t>gráfica</w:t>
      </w:r>
      <w:r w:rsidRPr="00560ED9">
        <w:rPr>
          <w:rFonts w:ascii="Arial" w:hAnsi="Arial" w:cs="Arial"/>
        </w:rPr>
        <w:t xml:space="preserve"> se observa que el rango</w:t>
      </w:r>
      <w:r w:rsidR="00ED768D" w:rsidRPr="00560ED9">
        <w:rPr>
          <w:rFonts w:ascii="Arial" w:hAnsi="Arial" w:cs="Arial"/>
        </w:rPr>
        <w:t xml:space="preserve"> es el conjunto de</w:t>
      </w:r>
      <w:r w:rsidRPr="00560ED9">
        <w:rPr>
          <w:rFonts w:ascii="Arial" w:hAnsi="Arial" w:cs="Arial"/>
        </w:rPr>
        <w:t xml:space="preserve"> los número</w:t>
      </w:r>
      <w:r w:rsidR="00ED768D" w:rsidRPr="00560ED9">
        <w:rPr>
          <w:rFonts w:ascii="Arial" w:hAnsi="Arial" w:cs="Arial"/>
        </w:rPr>
        <w:t>s</w:t>
      </w:r>
      <w:r w:rsidRPr="00560ED9">
        <w:rPr>
          <w:rFonts w:ascii="Arial" w:hAnsi="Arial" w:cs="Arial"/>
        </w:rPr>
        <w:t xml:space="preserve"> reales</w:t>
      </w:r>
      <w:r w:rsidR="00ED768D" w:rsidRPr="00560ED9">
        <w:rPr>
          <w:rFonts w:ascii="Arial" w:hAnsi="Arial" w:cs="Arial"/>
        </w:rPr>
        <w:t>, de la misma forma que el codominio</w:t>
      </w:r>
      <w:commentRangeStart w:id="304"/>
      <w:r w:rsidR="00ED768D" w:rsidRPr="00560ED9">
        <w:rPr>
          <w:rFonts w:ascii="Arial" w:hAnsi="Arial" w:cs="Arial"/>
        </w:rPr>
        <w:t>,</w:t>
      </w:r>
      <w:r w:rsidRPr="00560ED9">
        <w:rPr>
          <w:rFonts w:ascii="Arial" w:hAnsi="Arial" w:cs="Arial"/>
        </w:rPr>
        <w:t xml:space="preserve"> por lo tanto</w:t>
      </w:r>
      <w:commentRangeEnd w:id="304"/>
      <w:r w:rsidR="00861C9D">
        <w:rPr>
          <w:rStyle w:val="Refdecomentario"/>
          <w:rFonts w:ascii="Calibri" w:eastAsia="Calibri" w:hAnsi="Calibri" w:cs="Times New Roman"/>
          <w:lang w:val="es-MX"/>
        </w:rPr>
        <w:commentReference w:id="304"/>
      </w:r>
      <w:r w:rsidRPr="00560ED9">
        <w:rPr>
          <w:rFonts w:ascii="Arial" w:hAnsi="Arial" w:cs="Arial"/>
          <w:b/>
        </w:rPr>
        <w:t xml:space="preserve"> es una función </w:t>
      </w:r>
      <w:r w:rsidR="00ED768D" w:rsidRPr="00560ED9">
        <w:rPr>
          <w:rFonts w:ascii="Arial" w:hAnsi="Arial" w:cs="Arial"/>
          <w:b/>
        </w:rPr>
        <w:t>sobreyectiva</w:t>
      </w:r>
      <w:r w:rsidRPr="00560ED9">
        <w:rPr>
          <w:rFonts w:ascii="Arial" w:hAnsi="Arial" w:cs="Arial"/>
          <w:b/>
        </w:rPr>
        <w:t>.</w:t>
      </w:r>
    </w:p>
    <w:p w14:paraId="65EAEE33" w14:textId="77777777" w:rsidR="0060070E" w:rsidRPr="00560ED9" w:rsidRDefault="0060070E" w:rsidP="00962CCA">
      <w:pPr>
        <w:tabs>
          <w:tab w:val="right" w:pos="8498"/>
        </w:tabs>
        <w:spacing w:after="0"/>
        <w:jc w:val="both"/>
        <w:rPr>
          <w:rFonts w:ascii="Arial" w:hAnsi="Arial" w:cs="Arial"/>
          <w:b/>
        </w:rPr>
      </w:pPr>
    </w:p>
    <w:p w14:paraId="212B77CD" w14:textId="68735E89" w:rsidR="005421E4" w:rsidRPr="00560ED9" w:rsidRDefault="005421E4" w:rsidP="00962CCA">
      <w:pPr>
        <w:tabs>
          <w:tab w:val="right" w:pos="8498"/>
        </w:tabs>
        <w:spacing w:after="0"/>
        <w:jc w:val="both"/>
        <w:rPr>
          <w:rFonts w:ascii="Arial" w:hAnsi="Arial" w:cs="Arial"/>
          <w:b/>
        </w:rPr>
      </w:pPr>
      <w:r w:rsidRPr="00560ED9">
        <w:rPr>
          <w:rFonts w:ascii="Arial" w:hAnsi="Arial" w:cs="Arial"/>
          <w:highlight w:val="yellow"/>
        </w:rPr>
        <w:t>[SECCIÓN 2]</w:t>
      </w:r>
      <w:r w:rsidR="00524607">
        <w:rPr>
          <w:rFonts w:ascii="Arial" w:hAnsi="Arial" w:cs="Arial"/>
        </w:rPr>
        <w:t xml:space="preserve"> </w:t>
      </w:r>
      <w:r w:rsidRPr="00560ED9">
        <w:rPr>
          <w:rFonts w:ascii="Arial" w:hAnsi="Arial" w:cs="Arial"/>
          <w:b/>
        </w:rPr>
        <w:t xml:space="preserve">2.3 Funciones </w:t>
      </w:r>
      <w:r w:rsidR="00805B38" w:rsidRPr="00560ED9">
        <w:rPr>
          <w:rFonts w:ascii="Arial" w:hAnsi="Arial" w:cs="Arial"/>
          <w:b/>
        </w:rPr>
        <w:t>biyectiva</w:t>
      </w:r>
      <w:r w:rsidR="00267453" w:rsidRPr="00560ED9">
        <w:rPr>
          <w:rFonts w:ascii="Arial" w:hAnsi="Arial" w:cs="Arial"/>
          <w:b/>
        </w:rPr>
        <w:t>s</w:t>
      </w:r>
    </w:p>
    <w:p w14:paraId="1EDFA48F" w14:textId="6A3A9B9A" w:rsidR="00ED768D" w:rsidRPr="00560ED9" w:rsidRDefault="00ED768D" w:rsidP="00962CCA">
      <w:pPr>
        <w:tabs>
          <w:tab w:val="right" w:pos="8498"/>
        </w:tabs>
        <w:spacing w:after="0"/>
        <w:jc w:val="both"/>
        <w:rPr>
          <w:rFonts w:ascii="Arial" w:hAnsi="Arial" w:cs="Arial"/>
        </w:rPr>
      </w:pPr>
      <w:r w:rsidRPr="00560ED9">
        <w:rPr>
          <w:rFonts w:ascii="Arial" w:hAnsi="Arial" w:cs="Arial"/>
        </w:rPr>
        <w:t>Una función biyectiva establece una correspondencia biunívoca entre los elementos del dominio y los elementos del codominio, de esta forma:</w:t>
      </w:r>
    </w:p>
    <w:p w14:paraId="72259D66"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1"/>
        <w:gridCol w:w="6337"/>
      </w:tblGrid>
      <w:tr w:rsidR="0060070E" w:rsidRPr="00560ED9" w14:paraId="75B874F6" w14:textId="77777777" w:rsidTr="0060070E">
        <w:tc>
          <w:tcPr>
            <w:tcW w:w="8978" w:type="dxa"/>
            <w:gridSpan w:val="2"/>
            <w:shd w:val="clear" w:color="auto" w:fill="000000" w:themeFill="text1"/>
          </w:tcPr>
          <w:p w14:paraId="7DD88021" w14:textId="77777777" w:rsidR="0060070E" w:rsidRPr="00560ED9" w:rsidRDefault="0060070E" w:rsidP="0060070E">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0070E" w:rsidRPr="00560ED9" w14:paraId="206B35EF" w14:textId="77777777" w:rsidTr="0060070E">
        <w:tc>
          <w:tcPr>
            <w:tcW w:w="2518" w:type="dxa"/>
          </w:tcPr>
          <w:p w14:paraId="406BEEB0" w14:textId="77777777" w:rsidR="0060070E" w:rsidRPr="00560ED9" w:rsidRDefault="0060070E" w:rsidP="0060070E">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7B0B061" w14:textId="4117951E" w:rsidR="0060070E" w:rsidRPr="00560ED9" w:rsidRDefault="0077056A" w:rsidP="0060070E">
            <w:pPr>
              <w:rPr>
                <w:rFonts w:ascii="Arial" w:hAnsi="Arial" w:cs="Arial"/>
                <w:b/>
                <w:color w:val="000000"/>
                <w:sz w:val="24"/>
                <w:szCs w:val="24"/>
              </w:rPr>
            </w:pPr>
            <w:r w:rsidRPr="00560ED9">
              <w:rPr>
                <w:rFonts w:ascii="Arial" w:hAnsi="Arial" w:cs="Arial"/>
                <w:b/>
                <w:color w:val="000000"/>
                <w:sz w:val="24"/>
                <w:szCs w:val="24"/>
              </w:rPr>
              <w:t>Función Biyectiva</w:t>
            </w:r>
          </w:p>
        </w:tc>
      </w:tr>
      <w:tr w:rsidR="0060070E" w:rsidRPr="00560ED9" w14:paraId="37B39C1E" w14:textId="77777777" w:rsidTr="0060070E">
        <w:tc>
          <w:tcPr>
            <w:tcW w:w="2518" w:type="dxa"/>
          </w:tcPr>
          <w:p w14:paraId="4C00CA3F" w14:textId="77777777" w:rsidR="0060070E" w:rsidRPr="00560ED9" w:rsidRDefault="0060070E" w:rsidP="0060070E">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55BA41C" w14:textId="1B9ADE0B" w:rsidR="0060070E" w:rsidRPr="00560ED9" w:rsidRDefault="0060070E">
            <w:pPr>
              <w:tabs>
                <w:tab w:val="right" w:pos="8498"/>
              </w:tabs>
              <w:jc w:val="both"/>
              <w:rPr>
                <w:rFonts w:ascii="Arial" w:eastAsiaTheme="minorEastAsia" w:hAnsi="Arial" w:cs="Arial"/>
              </w:rPr>
            </w:pPr>
            <w:r w:rsidRPr="00560ED9">
              <w:rPr>
                <w:rFonts w:ascii="Arial" w:hAnsi="Arial" w:cs="Arial"/>
              </w:rPr>
              <w:t xml:space="preserve">Una función es </w:t>
            </w:r>
            <w:r w:rsidRPr="00560ED9">
              <w:rPr>
                <w:rFonts w:ascii="Arial" w:hAnsi="Arial" w:cs="Arial"/>
                <w:b/>
              </w:rPr>
              <w:t>biyectiva</w:t>
            </w:r>
            <w:commentRangeStart w:id="305"/>
            <w:r w:rsidR="00ED768D" w:rsidRPr="00560ED9">
              <w:rPr>
                <w:rFonts w:ascii="Arial" w:hAnsi="Arial" w:cs="Arial"/>
                <w:b/>
              </w:rPr>
              <w:t xml:space="preserve">, </w:t>
            </w:r>
            <w:r w:rsidR="00ED768D" w:rsidRPr="00560ED9">
              <w:rPr>
                <w:rFonts w:ascii="Arial" w:hAnsi="Arial" w:cs="Arial"/>
              </w:rPr>
              <w:t>si y solo</w:t>
            </w:r>
            <w:r w:rsidR="00ED768D" w:rsidRPr="00560ED9">
              <w:rPr>
                <w:rFonts w:ascii="Arial" w:hAnsi="Arial" w:cs="Arial"/>
                <w:b/>
              </w:rPr>
              <w:t xml:space="preserve"> </w:t>
            </w:r>
            <w:r w:rsidRPr="00560ED9">
              <w:rPr>
                <w:rFonts w:ascii="Arial" w:hAnsi="Arial" w:cs="Arial"/>
              </w:rPr>
              <w:t>si es</w:t>
            </w:r>
            <w:commentRangeEnd w:id="305"/>
            <w:r w:rsidR="00861C9D">
              <w:rPr>
                <w:rStyle w:val="Refdecomentario"/>
                <w:rFonts w:ascii="Calibri" w:eastAsia="Calibri" w:hAnsi="Calibri" w:cs="Times New Roman"/>
              </w:rPr>
              <w:commentReference w:id="305"/>
            </w:r>
            <w:r w:rsidRPr="00560ED9">
              <w:rPr>
                <w:rFonts w:ascii="Arial" w:hAnsi="Arial" w:cs="Arial"/>
              </w:rPr>
              <w:t xml:space="preserve"> inyectiva y sobreyectiva </w:t>
            </w:r>
            <w:commentRangeStart w:id="306"/>
            <w:r w:rsidRPr="00861C9D">
              <w:rPr>
                <w:rFonts w:ascii="Arial" w:hAnsi="Arial" w:cs="Arial"/>
                <w:strike/>
              </w:rPr>
              <w:t>al mismo tiempo</w:t>
            </w:r>
            <w:commentRangeEnd w:id="306"/>
            <w:r w:rsidR="00861C9D" w:rsidRPr="00861C9D">
              <w:rPr>
                <w:rStyle w:val="Refdecomentario"/>
                <w:rFonts w:ascii="Calibri" w:eastAsia="Calibri" w:hAnsi="Calibri" w:cs="Times New Roman"/>
                <w:strike/>
              </w:rPr>
              <w:commentReference w:id="306"/>
            </w:r>
            <w:r w:rsidRPr="00560ED9">
              <w:rPr>
                <w:rFonts w:ascii="Arial" w:hAnsi="Arial" w:cs="Arial"/>
              </w:rPr>
              <w:t>.</w:t>
            </w:r>
          </w:p>
        </w:tc>
      </w:tr>
    </w:tbl>
    <w:p w14:paraId="5674647D" w14:textId="77777777" w:rsidR="00BF0384" w:rsidRPr="00560ED9" w:rsidRDefault="00BF0384" w:rsidP="00962CCA">
      <w:pPr>
        <w:tabs>
          <w:tab w:val="right" w:pos="8498"/>
        </w:tabs>
        <w:spacing w:after="0"/>
        <w:jc w:val="both"/>
        <w:rPr>
          <w:rFonts w:ascii="Arial" w:hAnsi="Arial" w:cs="Arial"/>
        </w:rPr>
      </w:pPr>
    </w:p>
    <w:p w14:paraId="78AD766F" w14:textId="697B4C4A" w:rsidR="00544324" w:rsidRPr="00560ED9" w:rsidRDefault="00544324" w:rsidP="00962CCA">
      <w:pPr>
        <w:tabs>
          <w:tab w:val="right" w:pos="8498"/>
        </w:tabs>
        <w:spacing w:after="0"/>
        <w:jc w:val="both"/>
        <w:rPr>
          <w:rFonts w:ascii="Arial" w:hAnsi="Arial" w:cs="Arial"/>
          <w:b/>
        </w:rPr>
      </w:pPr>
      <w:r w:rsidRPr="00560ED9">
        <w:rPr>
          <w:rFonts w:ascii="Arial" w:hAnsi="Arial" w:cs="Arial"/>
          <w:b/>
        </w:rPr>
        <w:t>Ejemplo 1.</w:t>
      </w:r>
    </w:p>
    <w:p w14:paraId="11B191FB" w14:textId="77777777" w:rsidR="0060070E" w:rsidRPr="00560ED9" w:rsidRDefault="0060070E"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3A780C7" w14:textId="77777777" w:rsidTr="00346FB5">
        <w:tc>
          <w:tcPr>
            <w:tcW w:w="9054" w:type="dxa"/>
            <w:gridSpan w:val="2"/>
            <w:shd w:val="clear" w:color="auto" w:fill="0D0D0D" w:themeFill="text1" w:themeFillTint="F2"/>
          </w:tcPr>
          <w:p w14:paraId="4CAA12FE"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8711A6F" w14:textId="77777777" w:rsidTr="00346FB5">
        <w:tc>
          <w:tcPr>
            <w:tcW w:w="1384" w:type="dxa"/>
          </w:tcPr>
          <w:p w14:paraId="3C04185A"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427082B" w14:textId="1E6C7B8C" w:rsidR="00346FB5" w:rsidRPr="00560ED9" w:rsidRDefault="00267453" w:rsidP="00346FB5">
            <w:pPr>
              <w:rPr>
                <w:rFonts w:ascii="Arial" w:hAnsi="Arial" w:cs="Arial"/>
                <w:color w:val="000000"/>
              </w:rPr>
            </w:pPr>
            <w:r w:rsidRPr="00560ED9">
              <w:rPr>
                <w:rFonts w:ascii="Arial" w:hAnsi="Arial" w:cs="Arial"/>
                <w:color w:val="000000"/>
              </w:rPr>
              <w:t>MA_11_02_IMG30</w:t>
            </w:r>
          </w:p>
        </w:tc>
      </w:tr>
      <w:tr w:rsidR="00346FB5" w:rsidRPr="00560ED9" w14:paraId="7548C92E" w14:textId="77777777" w:rsidTr="00346FB5">
        <w:tc>
          <w:tcPr>
            <w:tcW w:w="1384" w:type="dxa"/>
          </w:tcPr>
          <w:p w14:paraId="560FF2BC"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3CDFEB0B" w14:textId="3475038D" w:rsidR="00346FB5" w:rsidRPr="00560ED9" w:rsidRDefault="0060070E" w:rsidP="00346FB5">
            <w:pPr>
              <w:rPr>
                <w:rFonts w:ascii="Arial" w:hAnsi="Arial" w:cs="Arial"/>
                <w:color w:val="000000"/>
              </w:rPr>
            </w:pPr>
            <w:r w:rsidRPr="00560ED9">
              <w:rPr>
                <w:rFonts w:ascii="Arial" w:hAnsi="Arial" w:cs="Arial"/>
                <w:color w:val="000000"/>
              </w:rPr>
              <w:t xml:space="preserve">Diagrama </w:t>
            </w:r>
            <w:commentRangeStart w:id="307"/>
            <w:r w:rsidRPr="00560ED9">
              <w:rPr>
                <w:rFonts w:ascii="Arial" w:hAnsi="Arial" w:cs="Arial"/>
                <w:color w:val="000000"/>
              </w:rPr>
              <w:t>S</w:t>
            </w:r>
            <w:commentRangeEnd w:id="307"/>
            <w:r w:rsidR="001D6205">
              <w:rPr>
                <w:rStyle w:val="Refdecomentario"/>
                <w:rFonts w:ascii="Calibri" w:eastAsia="Calibri" w:hAnsi="Calibri" w:cs="Times New Roman"/>
              </w:rPr>
              <w:commentReference w:id="307"/>
            </w:r>
            <w:r w:rsidRPr="00560ED9">
              <w:rPr>
                <w:rFonts w:ascii="Arial" w:hAnsi="Arial" w:cs="Arial"/>
                <w:color w:val="000000"/>
              </w:rPr>
              <w:t>agital de una función</w:t>
            </w:r>
          </w:p>
        </w:tc>
      </w:tr>
      <w:tr w:rsidR="00346FB5" w:rsidRPr="00560ED9" w14:paraId="07EF1B0E" w14:textId="77777777" w:rsidTr="00346FB5">
        <w:tc>
          <w:tcPr>
            <w:tcW w:w="1384" w:type="dxa"/>
          </w:tcPr>
          <w:p w14:paraId="045ACECB"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ABBF692" w14:textId="60978D3E" w:rsidR="00346FB5" w:rsidRPr="00560ED9" w:rsidRDefault="00544324"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26E77CCA" wp14:editId="6D4B3141">
                  <wp:extent cx="3301422" cy="1771862"/>
                  <wp:effectExtent l="0" t="0" r="635"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1422" cy="1771862"/>
                          </a:xfrm>
                          <a:prstGeom prst="rect">
                            <a:avLst/>
                          </a:prstGeom>
                          <a:noFill/>
                          <a:ln>
                            <a:noFill/>
                          </a:ln>
                        </pic:spPr>
                      </pic:pic>
                    </a:graphicData>
                  </a:graphic>
                </wp:inline>
              </w:drawing>
            </w:r>
          </w:p>
        </w:tc>
      </w:tr>
      <w:tr w:rsidR="00346FB5" w:rsidRPr="00560ED9" w14:paraId="36609607" w14:textId="77777777" w:rsidTr="00346FB5">
        <w:tc>
          <w:tcPr>
            <w:tcW w:w="1384" w:type="dxa"/>
          </w:tcPr>
          <w:p w14:paraId="7AED9DA8"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08C6315E" w14:textId="60E76273" w:rsidR="00346FB5" w:rsidRPr="00560ED9" w:rsidRDefault="0060070E" w:rsidP="00FD587F">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commentRangeStart w:id="308"/>
            <w:r w:rsidR="00FD587F">
              <w:rPr>
                <w:rFonts w:ascii="Arial" w:eastAsiaTheme="minorEastAsia" w:hAnsi="Arial" w:cs="Arial"/>
              </w:rPr>
              <w:t>en el diagrama sagital de una función biyectiva.</w:t>
            </w:r>
            <w:commentRangeEnd w:id="308"/>
            <w:r w:rsidR="001D6205">
              <w:rPr>
                <w:rStyle w:val="Refdecomentario"/>
                <w:rFonts w:ascii="Calibri" w:eastAsia="Calibri" w:hAnsi="Calibri" w:cs="Times New Roman"/>
              </w:rPr>
              <w:commentReference w:id="308"/>
            </w:r>
            <w:r w:rsidR="00FD587F">
              <w:rPr>
                <w:rFonts w:ascii="Arial" w:eastAsiaTheme="minorEastAsia" w:hAnsi="Arial" w:cs="Arial"/>
              </w:rPr>
              <w:t xml:space="preserve"> </w:t>
            </w:r>
          </w:p>
        </w:tc>
      </w:tr>
    </w:tbl>
    <w:p w14:paraId="1C43714D" w14:textId="77777777" w:rsidR="0060070E" w:rsidRPr="00560ED9" w:rsidRDefault="0060070E" w:rsidP="00962CCA">
      <w:pPr>
        <w:tabs>
          <w:tab w:val="right" w:pos="8498"/>
        </w:tabs>
        <w:spacing w:after="0"/>
        <w:jc w:val="both"/>
        <w:rPr>
          <w:rFonts w:ascii="Arial" w:hAnsi="Arial" w:cs="Arial"/>
        </w:rPr>
      </w:pPr>
    </w:p>
    <w:p w14:paraId="642715BE" w14:textId="31CA4530" w:rsidR="00544324" w:rsidRPr="00560ED9" w:rsidRDefault="00544324" w:rsidP="00544324">
      <w:pPr>
        <w:tabs>
          <w:tab w:val="right" w:pos="8498"/>
        </w:tabs>
        <w:spacing w:after="0"/>
        <w:jc w:val="both"/>
        <w:rPr>
          <w:rFonts w:ascii="Arial" w:eastAsiaTheme="minorEastAsia" w:hAnsi="Arial" w:cs="Arial"/>
        </w:rPr>
      </w:pPr>
      <w:r w:rsidRPr="00560ED9">
        <w:rPr>
          <w:rFonts w:ascii="Arial" w:hAnsi="Arial" w:cs="Arial"/>
        </w:rPr>
        <w:lastRenderedPageBreak/>
        <w:t xml:space="preserve">Se observa que el </w:t>
      </w:r>
      <m:oMath>
        <m:r>
          <w:rPr>
            <w:rFonts w:ascii="Cambria Math" w:hAnsi="Cambria Math" w:cs="Arial"/>
          </w:rPr>
          <m:t>Rang f={a,b,c,d}</m:t>
        </m:r>
      </m:oMath>
      <w:r w:rsidRPr="00560ED9">
        <w:rPr>
          <w:rFonts w:ascii="Arial" w:eastAsiaTheme="minorEastAsia" w:hAnsi="Arial" w:cs="Arial"/>
        </w:rPr>
        <w:t xml:space="preserve"> = </w:t>
      </w:r>
      <w:commentRangeStart w:id="309"/>
      <m:oMath>
        <m:r>
          <w:rPr>
            <w:rFonts w:ascii="Cambria Math" w:eastAsiaTheme="minorEastAsia" w:hAnsi="Cambria Math" w:cs="Arial"/>
          </w:rPr>
          <m:t>codm f</m:t>
        </m:r>
      </m:oMath>
      <w:r w:rsidRPr="00560ED9">
        <w:rPr>
          <w:rFonts w:ascii="Arial" w:eastAsiaTheme="minorEastAsia" w:hAnsi="Arial" w:cs="Arial"/>
        </w:rPr>
        <w:t xml:space="preserve"> por lo tanto es una función</w:t>
      </w:r>
      <w:r w:rsidRPr="00560ED9">
        <w:rPr>
          <w:rFonts w:ascii="Arial" w:eastAsiaTheme="minorEastAsia" w:hAnsi="Arial" w:cs="Arial"/>
          <w:b/>
        </w:rPr>
        <w:t xml:space="preserve"> sobreyectiva,</w:t>
      </w:r>
      <w:r w:rsidRPr="00560ED9">
        <w:rPr>
          <w:rFonts w:ascii="Arial" w:eastAsiaTheme="minorEastAsia" w:hAnsi="Arial" w:cs="Arial"/>
        </w:rPr>
        <w:t xml:space="preserve"> ahora  calculemos las </w:t>
      </w:r>
      <w:r w:rsidR="00973A82" w:rsidRPr="00560ED9">
        <w:rPr>
          <w:rFonts w:ascii="Arial" w:eastAsiaTheme="minorEastAsia" w:hAnsi="Arial" w:cs="Arial"/>
        </w:rPr>
        <w:t>preimágenes</w:t>
      </w:r>
      <w:r w:rsidRPr="00560ED9">
        <w:rPr>
          <w:rFonts w:ascii="Arial" w:eastAsiaTheme="minorEastAsia" w:hAnsi="Arial" w:cs="Arial"/>
        </w:rPr>
        <w:t xml:space="preserve"> para cada uno de esto valores </w:t>
      </w:r>
      <w:commentRangeEnd w:id="309"/>
      <w:r w:rsidR="001D4229">
        <w:rPr>
          <w:rStyle w:val="Refdecomentario"/>
          <w:rFonts w:ascii="Calibri" w:eastAsia="Calibri" w:hAnsi="Calibri" w:cs="Times New Roman"/>
          <w:lang w:val="es-MX"/>
        </w:rPr>
        <w:commentReference w:id="309"/>
      </w:r>
    </w:p>
    <w:p w14:paraId="4A79F4C3" w14:textId="77777777" w:rsidR="00544324" w:rsidRPr="00560ED9" w:rsidRDefault="00544324" w:rsidP="00544324">
      <w:pPr>
        <w:tabs>
          <w:tab w:val="right" w:pos="8498"/>
        </w:tabs>
        <w:spacing w:after="0"/>
        <w:jc w:val="both"/>
        <w:rPr>
          <w:rFonts w:ascii="Arial" w:eastAsiaTheme="minorEastAsia" w:hAnsi="Arial" w:cs="Arial"/>
        </w:rPr>
      </w:pPr>
    </w:p>
    <w:p w14:paraId="43AFB568"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a</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2</m:t>
        </m:r>
      </m:oMath>
      <w:r w:rsidRPr="00560ED9">
        <w:rPr>
          <w:rFonts w:ascii="Arial" w:eastAsiaTheme="minorEastAsia" w:hAnsi="Arial" w:cs="Arial"/>
        </w:rPr>
        <w:t>.</w:t>
      </w:r>
    </w:p>
    <w:p w14:paraId="46CF2515"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b</m:t>
        </m:r>
      </m:oMath>
      <w:r w:rsidRPr="00560ED9">
        <w:rPr>
          <w:rFonts w:ascii="Arial" w:eastAsiaTheme="minorEastAsia" w:hAnsi="Arial" w:cs="Arial"/>
        </w:rPr>
        <w:t xml:space="preserve"> es </w:t>
      </w:r>
      <m:oMath>
        <m:r>
          <w:rPr>
            <w:rFonts w:ascii="Cambria Math" w:eastAsiaTheme="minorEastAsia" w:hAnsi="Cambria Math" w:cs="Arial"/>
          </w:rPr>
          <m:t>-1</m:t>
        </m:r>
      </m:oMath>
      <w:r w:rsidRPr="00560ED9">
        <w:rPr>
          <w:rFonts w:ascii="Arial" w:eastAsiaTheme="minorEastAsia" w:hAnsi="Arial" w:cs="Arial"/>
        </w:rPr>
        <w:t>.</w:t>
      </w:r>
    </w:p>
    <w:p w14:paraId="13CE695A" w14:textId="77777777" w:rsidR="00544324" w:rsidRPr="00560ED9"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c</m:t>
        </m:r>
      </m:oMath>
      <w:r w:rsidRPr="00560ED9">
        <w:rPr>
          <w:rFonts w:ascii="Arial" w:eastAsiaTheme="minorEastAsia" w:hAnsi="Arial" w:cs="Arial"/>
        </w:rPr>
        <w:t xml:space="preserve"> </w:t>
      </w:r>
      <w:proofErr w:type="gramStart"/>
      <w:r w:rsidRPr="00560ED9">
        <w:rPr>
          <w:rFonts w:ascii="Arial" w:eastAsiaTheme="minorEastAsia" w:hAnsi="Arial" w:cs="Arial"/>
        </w:rPr>
        <w:t xml:space="preserve">es </w:t>
      </w:r>
      <w:proofErr w:type="gramEnd"/>
      <m:oMath>
        <m:r>
          <w:rPr>
            <w:rFonts w:ascii="Cambria Math" w:eastAsiaTheme="minorEastAsia" w:hAnsi="Cambria Math" w:cs="Arial"/>
          </w:rPr>
          <m:t>3</m:t>
        </m:r>
      </m:oMath>
      <w:r w:rsidRPr="00560ED9">
        <w:rPr>
          <w:rFonts w:ascii="Arial" w:eastAsiaTheme="minorEastAsia" w:hAnsi="Arial" w:cs="Arial"/>
        </w:rPr>
        <w:t>.</w:t>
      </w:r>
    </w:p>
    <w:p w14:paraId="70AC698D" w14:textId="77777777" w:rsidR="00544324" w:rsidRDefault="00544324" w:rsidP="00544324">
      <w:pPr>
        <w:tabs>
          <w:tab w:val="right" w:pos="8498"/>
        </w:tabs>
        <w:spacing w:after="0"/>
        <w:jc w:val="both"/>
        <w:rPr>
          <w:rFonts w:ascii="Arial" w:eastAsiaTheme="minorEastAsia" w:hAnsi="Arial" w:cs="Arial"/>
        </w:rPr>
      </w:pPr>
      <w:r w:rsidRPr="00560ED9">
        <w:rPr>
          <w:rFonts w:ascii="Arial" w:eastAsiaTheme="minorEastAsia" w:hAnsi="Arial" w:cs="Arial"/>
        </w:rPr>
        <w:t xml:space="preserve">La preimagen de </w:t>
      </w:r>
      <m:oMath>
        <m:r>
          <w:rPr>
            <w:rFonts w:ascii="Cambria Math" w:eastAsiaTheme="minorEastAsia" w:hAnsi="Cambria Math" w:cs="Arial"/>
          </w:rPr>
          <m:t>d</m:t>
        </m:r>
      </m:oMath>
      <w:r w:rsidRPr="00560ED9">
        <w:rPr>
          <w:rFonts w:ascii="Arial" w:eastAsiaTheme="minorEastAsia" w:hAnsi="Arial" w:cs="Arial"/>
        </w:rPr>
        <w:t xml:space="preserve"> es </w:t>
      </w:r>
      <m:oMath>
        <m:r>
          <w:rPr>
            <w:rFonts w:ascii="Cambria Math" w:eastAsiaTheme="minorEastAsia" w:hAnsi="Cambria Math" w:cs="Arial"/>
          </w:rPr>
          <m:t>-5</m:t>
        </m:r>
      </m:oMath>
      <w:r w:rsidRPr="00560ED9">
        <w:rPr>
          <w:rFonts w:ascii="Arial" w:eastAsiaTheme="minorEastAsia" w:hAnsi="Arial" w:cs="Arial"/>
        </w:rPr>
        <w:t>.</w:t>
      </w:r>
    </w:p>
    <w:p w14:paraId="4872BD50" w14:textId="77777777" w:rsidR="002C345C" w:rsidRPr="00560ED9" w:rsidRDefault="002C345C" w:rsidP="00544324">
      <w:pPr>
        <w:tabs>
          <w:tab w:val="right" w:pos="8498"/>
        </w:tabs>
        <w:spacing w:after="0"/>
        <w:jc w:val="both"/>
        <w:rPr>
          <w:rFonts w:ascii="Arial" w:eastAsiaTheme="minorEastAsia" w:hAnsi="Arial" w:cs="Arial"/>
        </w:rPr>
      </w:pPr>
    </w:p>
    <w:p w14:paraId="43F1D3F8" w14:textId="2191A206" w:rsidR="00EF237A" w:rsidRPr="00560ED9" w:rsidRDefault="00544324" w:rsidP="00962CCA">
      <w:pPr>
        <w:tabs>
          <w:tab w:val="right" w:pos="8498"/>
        </w:tabs>
        <w:spacing w:after="0"/>
        <w:jc w:val="both"/>
        <w:rPr>
          <w:rFonts w:ascii="Arial" w:hAnsi="Arial" w:cs="Arial"/>
          <w:b/>
        </w:rPr>
      </w:pPr>
      <w:r w:rsidRPr="00560ED9">
        <w:rPr>
          <w:rFonts w:ascii="Arial" w:hAnsi="Arial" w:cs="Arial"/>
        </w:rPr>
        <w:t xml:space="preserve">Como las </w:t>
      </w:r>
      <w:r w:rsidR="00973A82" w:rsidRPr="00560ED9">
        <w:rPr>
          <w:rFonts w:ascii="Arial" w:hAnsi="Arial" w:cs="Arial"/>
        </w:rPr>
        <w:t>preimágenes</w:t>
      </w:r>
      <w:r w:rsidRPr="00560ED9">
        <w:rPr>
          <w:rFonts w:ascii="Arial" w:hAnsi="Arial" w:cs="Arial"/>
        </w:rPr>
        <w:t xml:space="preserve"> son únicas</w:t>
      </w:r>
      <w:r w:rsidR="00EF237A" w:rsidRPr="00560ED9">
        <w:rPr>
          <w:rFonts w:ascii="Arial" w:hAnsi="Arial" w:cs="Arial"/>
        </w:rPr>
        <w:t xml:space="preserve">, </w:t>
      </w:r>
      <w:r w:rsidR="00EF237A" w:rsidRPr="00560ED9">
        <w:rPr>
          <w:rFonts w:ascii="Arial" w:hAnsi="Arial" w:cs="Arial"/>
          <w:i/>
        </w:rPr>
        <w:t>f</w:t>
      </w:r>
      <w:r w:rsidRPr="00560ED9">
        <w:rPr>
          <w:rFonts w:ascii="Arial" w:hAnsi="Arial" w:cs="Arial"/>
        </w:rPr>
        <w:t xml:space="preserve"> </w:t>
      </w:r>
      <w:commentRangeStart w:id="310"/>
      <w:r w:rsidRPr="00560ED9">
        <w:rPr>
          <w:rFonts w:ascii="Arial" w:hAnsi="Arial" w:cs="Arial"/>
          <w:b/>
        </w:rPr>
        <w:t xml:space="preserve">es una función inyectiva </w:t>
      </w:r>
      <w:commentRangeEnd w:id="310"/>
      <w:r w:rsidR="002C345C">
        <w:rPr>
          <w:rStyle w:val="Refdecomentario"/>
          <w:rFonts w:ascii="Calibri" w:eastAsia="Calibri" w:hAnsi="Calibri" w:cs="Times New Roman"/>
          <w:lang w:val="es-MX"/>
        </w:rPr>
        <w:commentReference w:id="310"/>
      </w:r>
    </w:p>
    <w:p w14:paraId="625E656C" w14:textId="74D56EE4" w:rsidR="0060070E" w:rsidRPr="00560ED9" w:rsidRDefault="00EF237A" w:rsidP="00962CCA">
      <w:pPr>
        <w:tabs>
          <w:tab w:val="right" w:pos="8498"/>
        </w:tabs>
        <w:spacing w:after="0"/>
        <w:jc w:val="both"/>
        <w:rPr>
          <w:rFonts w:ascii="Arial" w:hAnsi="Arial" w:cs="Arial"/>
        </w:rPr>
      </w:pPr>
      <w:r w:rsidRPr="00560ED9">
        <w:rPr>
          <w:rFonts w:ascii="Arial" w:hAnsi="Arial" w:cs="Arial"/>
        </w:rPr>
        <w:t>En conclusión,</w:t>
      </w:r>
      <w:r w:rsidR="007208F7" w:rsidRPr="00560ED9">
        <w:rPr>
          <w:rFonts w:ascii="Arial" w:hAnsi="Arial" w:cs="Arial"/>
        </w:rPr>
        <w:t xml:space="preserve"> </w:t>
      </w:r>
      <w:r w:rsidRPr="00560ED9">
        <w:rPr>
          <w:rFonts w:ascii="Arial" w:hAnsi="Arial" w:cs="Arial"/>
          <w:i/>
        </w:rPr>
        <w:t>f</w:t>
      </w:r>
      <w:r w:rsidRPr="00560ED9">
        <w:rPr>
          <w:rFonts w:ascii="Arial" w:hAnsi="Arial" w:cs="Arial"/>
        </w:rPr>
        <w:t xml:space="preserve"> es sobreyectiva e </w:t>
      </w:r>
      <w:commentRangeStart w:id="311"/>
      <w:r w:rsidRPr="00560ED9">
        <w:rPr>
          <w:rFonts w:ascii="Arial" w:hAnsi="Arial" w:cs="Arial"/>
        </w:rPr>
        <w:t xml:space="preserve">inyectiva, </w:t>
      </w:r>
      <w:r w:rsidR="00544324" w:rsidRPr="00560ED9">
        <w:rPr>
          <w:rFonts w:ascii="Arial" w:hAnsi="Arial" w:cs="Arial"/>
        </w:rPr>
        <w:t xml:space="preserve"> por lo tanto</w:t>
      </w:r>
      <w:r w:rsidR="00544324" w:rsidRPr="00560ED9">
        <w:rPr>
          <w:rFonts w:ascii="Arial" w:hAnsi="Arial" w:cs="Arial"/>
          <w:b/>
        </w:rPr>
        <w:t xml:space="preserve"> es </w:t>
      </w:r>
      <w:commentRangeEnd w:id="311"/>
      <w:r w:rsidR="005E3E36">
        <w:rPr>
          <w:rStyle w:val="Refdecomentario"/>
          <w:rFonts w:ascii="Calibri" w:eastAsia="Calibri" w:hAnsi="Calibri" w:cs="Times New Roman"/>
          <w:lang w:val="es-MX"/>
        </w:rPr>
        <w:commentReference w:id="311"/>
      </w:r>
      <w:r w:rsidR="00544324" w:rsidRPr="00560ED9">
        <w:rPr>
          <w:rFonts w:ascii="Arial" w:hAnsi="Arial" w:cs="Arial"/>
          <w:b/>
        </w:rPr>
        <w:t>biyectiva.</w:t>
      </w:r>
    </w:p>
    <w:p w14:paraId="5A65C0E4" w14:textId="77777777" w:rsidR="0060070E" w:rsidRPr="00560ED9" w:rsidRDefault="0060070E" w:rsidP="00962CCA">
      <w:pPr>
        <w:tabs>
          <w:tab w:val="right" w:pos="8498"/>
        </w:tabs>
        <w:spacing w:after="0"/>
        <w:jc w:val="both"/>
        <w:rPr>
          <w:rFonts w:ascii="Arial" w:hAnsi="Arial" w:cs="Arial"/>
        </w:rPr>
      </w:pPr>
    </w:p>
    <w:p w14:paraId="263FAFE2" w14:textId="463D6654" w:rsidR="00544324" w:rsidRPr="00560ED9" w:rsidRDefault="00544324" w:rsidP="00962CCA">
      <w:pPr>
        <w:tabs>
          <w:tab w:val="right" w:pos="8498"/>
        </w:tabs>
        <w:spacing w:after="0"/>
        <w:jc w:val="both"/>
        <w:rPr>
          <w:rFonts w:ascii="Arial" w:eastAsiaTheme="minorEastAsia" w:hAnsi="Arial" w:cs="Arial"/>
        </w:rPr>
      </w:pPr>
      <w:r w:rsidRPr="00560ED9">
        <w:rPr>
          <w:rFonts w:ascii="Arial" w:hAnsi="Arial" w:cs="Arial"/>
          <w:b/>
        </w:rPr>
        <w:t>Ejemplo 2.</w:t>
      </w:r>
      <w:r w:rsidRPr="00560ED9">
        <w:rPr>
          <w:rFonts w:ascii="Arial" w:hAnsi="Arial" w:cs="Arial"/>
        </w:rPr>
        <w:t xml:space="preserve"> </w:t>
      </w:r>
      <w:r w:rsidR="001234E4" w:rsidRPr="00560ED9">
        <w:rPr>
          <w:rFonts w:ascii="Arial" w:hAnsi="Arial" w:cs="Arial"/>
        </w:rPr>
        <w:t>La</w:t>
      </w:r>
      <w:r w:rsidRPr="00560ED9">
        <w:rPr>
          <w:rFonts w:ascii="Arial" w:hAnsi="Arial" w:cs="Arial"/>
        </w:rPr>
        <w:t xml:space="preserve">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5</m:t>
            </m:r>
          </m:sup>
        </m:sSup>
        <m:r>
          <w:rPr>
            <w:rFonts w:ascii="Cambria Math" w:hAnsi="Cambria Math" w:cs="Arial"/>
          </w:rPr>
          <m:t>.</m:t>
        </m:r>
      </m:oMath>
    </w:p>
    <w:p w14:paraId="1BEEF35C" w14:textId="77777777" w:rsidR="00544324" w:rsidRPr="00560ED9" w:rsidRDefault="00544324"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346FB5" w:rsidRPr="00560ED9" w14:paraId="35DA8126" w14:textId="77777777" w:rsidTr="00346FB5">
        <w:tc>
          <w:tcPr>
            <w:tcW w:w="9054" w:type="dxa"/>
            <w:gridSpan w:val="2"/>
            <w:shd w:val="clear" w:color="auto" w:fill="0D0D0D" w:themeFill="text1" w:themeFillTint="F2"/>
          </w:tcPr>
          <w:p w14:paraId="5E1DBCA2" w14:textId="77777777" w:rsidR="00346FB5" w:rsidRPr="00560ED9" w:rsidRDefault="00346FB5" w:rsidP="00346FB5">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346FB5" w:rsidRPr="00560ED9" w14:paraId="6EA02A69" w14:textId="77777777" w:rsidTr="00346FB5">
        <w:tc>
          <w:tcPr>
            <w:tcW w:w="1384" w:type="dxa"/>
          </w:tcPr>
          <w:p w14:paraId="1A9950AB" w14:textId="77777777" w:rsidR="00346FB5" w:rsidRPr="00560ED9" w:rsidRDefault="00346FB5" w:rsidP="00346FB5">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6B87D00" w14:textId="2A73F6ED" w:rsidR="00346FB5" w:rsidRPr="00560ED9" w:rsidRDefault="00973A82" w:rsidP="00346FB5">
            <w:pPr>
              <w:rPr>
                <w:rFonts w:ascii="Arial" w:hAnsi="Arial" w:cs="Arial"/>
                <w:b/>
                <w:color w:val="000000"/>
                <w:sz w:val="18"/>
                <w:szCs w:val="18"/>
              </w:rPr>
            </w:pPr>
            <w:r w:rsidRPr="00560ED9">
              <w:rPr>
                <w:rFonts w:ascii="Arial" w:hAnsi="Arial" w:cs="Arial"/>
                <w:color w:val="000000"/>
              </w:rPr>
              <w:t>MA_11_02_IMG31</w:t>
            </w:r>
          </w:p>
        </w:tc>
      </w:tr>
      <w:tr w:rsidR="00346FB5" w:rsidRPr="00560ED9" w14:paraId="2B8D5FB3" w14:textId="77777777" w:rsidTr="00346FB5">
        <w:tc>
          <w:tcPr>
            <w:tcW w:w="1384" w:type="dxa"/>
          </w:tcPr>
          <w:p w14:paraId="1187EDF1"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Descripción</w:t>
            </w:r>
          </w:p>
        </w:tc>
        <w:tc>
          <w:tcPr>
            <w:tcW w:w="7670" w:type="dxa"/>
          </w:tcPr>
          <w:p w14:paraId="26BFEA54" w14:textId="77777777" w:rsidR="00346FB5" w:rsidRPr="00560ED9" w:rsidRDefault="00346FB5" w:rsidP="00346FB5">
            <w:pPr>
              <w:rPr>
                <w:rFonts w:ascii="Arial" w:hAnsi="Arial" w:cs="Arial"/>
                <w:color w:val="000000"/>
              </w:rPr>
            </w:pPr>
            <w:r w:rsidRPr="00560ED9">
              <w:rPr>
                <w:rFonts w:ascii="Arial" w:hAnsi="Arial" w:cs="Arial"/>
                <w:color w:val="000000"/>
              </w:rPr>
              <w:t xml:space="preserve">Prueba de la recta horizontal </w:t>
            </w:r>
          </w:p>
        </w:tc>
      </w:tr>
      <w:tr w:rsidR="00346FB5" w:rsidRPr="00560ED9" w14:paraId="010E8CE5" w14:textId="77777777" w:rsidTr="00346FB5">
        <w:tc>
          <w:tcPr>
            <w:tcW w:w="1384" w:type="dxa"/>
          </w:tcPr>
          <w:p w14:paraId="699D1EEE"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BB8868C" w14:textId="566A4B69" w:rsidR="00346FB5" w:rsidRPr="00560ED9" w:rsidRDefault="0060070E" w:rsidP="00346FB5">
            <w:pPr>
              <w:rPr>
                <w:rFonts w:ascii="Arial" w:hAnsi="Arial" w:cs="Arial"/>
                <w:color w:val="000000"/>
              </w:rPr>
            </w:pPr>
            <w:r w:rsidRPr="00560ED9">
              <w:rPr>
                <w:rFonts w:ascii="Arial" w:hAnsi="Arial" w:cs="Arial"/>
                <w:noProof/>
                <w:color w:val="000000"/>
                <w:lang w:val="es-CO" w:eastAsia="es-CO"/>
              </w:rPr>
              <w:drawing>
                <wp:inline distT="0" distB="0" distL="0" distR="0" wp14:anchorId="4A72F515" wp14:editId="19815465">
                  <wp:extent cx="2324735" cy="1891347"/>
                  <wp:effectExtent l="0" t="0" r="1206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346FB5" w:rsidRPr="00560ED9" w14:paraId="0FA5482D" w14:textId="77777777" w:rsidTr="00346FB5">
        <w:tc>
          <w:tcPr>
            <w:tcW w:w="1384" w:type="dxa"/>
          </w:tcPr>
          <w:p w14:paraId="263FCD1D" w14:textId="77777777" w:rsidR="00346FB5" w:rsidRPr="00560ED9" w:rsidRDefault="00346FB5" w:rsidP="00346FB5">
            <w:pPr>
              <w:rPr>
                <w:rFonts w:ascii="Arial" w:hAnsi="Arial" w:cs="Arial"/>
                <w:color w:val="000000"/>
              </w:rPr>
            </w:pPr>
            <w:r w:rsidRPr="00560ED9">
              <w:rPr>
                <w:rFonts w:ascii="Arial" w:hAnsi="Arial" w:cs="Arial"/>
                <w:b/>
                <w:color w:val="000000"/>
                <w:sz w:val="18"/>
                <w:szCs w:val="18"/>
              </w:rPr>
              <w:t>Pie de imagen</w:t>
            </w:r>
          </w:p>
        </w:tc>
        <w:tc>
          <w:tcPr>
            <w:tcW w:w="7670" w:type="dxa"/>
          </w:tcPr>
          <w:p w14:paraId="78AC938C" w14:textId="212A4D89" w:rsidR="00346FB5" w:rsidRPr="00560ED9" w:rsidRDefault="00346FB5">
            <w:pPr>
              <w:tabs>
                <w:tab w:val="right" w:pos="8498"/>
              </w:tabs>
              <w:jc w:val="both"/>
              <w:rPr>
                <w:rFonts w:ascii="Arial" w:eastAsiaTheme="minorEastAsia" w:hAnsi="Arial" w:cs="Arial"/>
              </w:rPr>
            </w:pPr>
            <w:r w:rsidRPr="00560ED9">
              <w:rPr>
                <w:rFonts w:ascii="Arial" w:eastAsiaTheme="minorEastAsia" w:hAnsi="Arial" w:cs="Arial"/>
              </w:rPr>
              <w:t xml:space="preserve">Ninguna recta </w:t>
            </w:r>
            <w:commentRangeStart w:id="312"/>
            <w:r w:rsidRPr="00560ED9">
              <w:rPr>
                <w:rFonts w:ascii="Arial" w:eastAsiaTheme="minorEastAsia" w:hAnsi="Arial" w:cs="Arial"/>
              </w:rPr>
              <w:t>corta</w:t>
            </w:r>
            <w:commentRangeEnd w:id="312"/>
            <w:r w:rsidR="005E3E36">
              <w:rPr>
                <w:rStyle w:val="Refdecomentario"/>
                <w:rFonts w:ascii="Calibri" w:eastAsia="Calibri" w:hAnsi="Calibri" w:cs="Times New Roman"/>
              </w:rPr>
              <w:commentReference w:id="312"/>
            </w:r>
            <w:r w:rsidRPr="00560ED9">
              <w:rPr>
                <w:rFonts w:ascii="Arial" w:eastAsiaTheme="minorEastAsia" w:hAnsi="Arial" w:cs="Arial"/>
              </w:rPr>
              <w:t xml:space="preserve"> la </w:t>
            </w:r>
            <w:r w:rsidR="001234E4" w:rsidRPr="00560ED9">
              <w:rPr>
                <w:rFonts w:ascii="Arial" w:eastAsiaTheme="minorEastAsia" w:hAnsi="Arial" w:cs="Arial"/>
              </w:rPr>
              <w:t>gráfica</w:t>
            </w:r>
            <w:r w:rsidRPr="00560ED9">
              <w:rPr>
                <w:rFonts w:ascii="Arial" w:eastAsiaTheme="minorEastAsia" w:hAnsi="Arial" w:cs="Arial"/>
              </w:rPr>
              <w:t xml:space="preserve"> en más de un punto</w:t>
            </w:r>
            <w:r w:rsidR="0060070E" w:rsidRPr="00560ED9">
              <w:rPr>
                <w:rFonts w:ascii="Arial" w:eastAsiaTheme="minorEastAsia" w:hAnsi="Arial" w:cs="Arial"/>
              </w:rPr>
              <w:t xml:space="preserve"> y el r</w:t>
            </w:r>
            <w:r w:rsidR="001234E4" w:rsidRPr="00560ED9">
              <w:rPr>
                <w:rFonts w:ascii="Arial" w:eastAsiaTheme="minorEastAsia" w:hAnsi="Arial" w:cs="Arial"/>
              </w:rPr>
              <w:t>a</w:t>
            </w:r>
            <w:r w:rsidR="0060070E" w:rsidRPr="00560ED9">
              <w:rPr>
                <w:rFonts w:ascii="Arial" w:eastAsiaTheme="minorEastAsia" w:hAnsi="Arial" w:cs="Arial"/>
              </w:rPr>
              <w:t>ngo</w:t>
            </w:r>
            <w:r w:rsidR="001234E4" w:rsidRPr="00560ED9">
              <w:rPr>
                <w:rFonts w:ascii="Arial" w:eastAsiaTheme="minorEastAsia" w:hAnsi="Arial" w:cs="Arial"/>
              </w:rPr>
              <w:t xml:space="preserve"> </w:t>
            </w:r>
            <w:r w:rsidR="0060070E" w:rsidRPr="00560ED9">
              <w:rPr>
                <w:rFonts w:ascii="Arial" w:eastAsiaTheme="minorEastAsia" w:hAnsi="Arial" w:cs="Arial"/>
              </w:rPr>
              <w:t>son los</w:t>
            </w:r>
            <w:r w:rsidR="001234E4" w:rsidRPr="00560ED9">
              <w:rPr>
                <w:rFonts w:ascii="Arial" w:eastAsiaTheme="minorEastAsia" w:hAnsi="Arial" w:cs="Arial"/>
              </w:rPr>
              <w:t xml:space="preserve"> números</w:t>
            </w:r>
            <w:r w:rsidR="0060070E" w:rsidRPr="00560ED9">
              <w:rPr>
                <w:rFonts w:ascii="Arial" w:eastAsiaTheme="minorEastAsia" w:hAnsi="Arial" w:cs="Arial"/>
              </w:rPr>
              <w:t xml:space="preserve"> </w:t>
            </w:r>
            <w:commentRangeStart w:id="313"/>
            <w:r w:rsidR="0060070E" w:rsidRPr="00560ED9">
              <w:rPr>
                <w:rFonts w:ascii="Arial" w:eastAsiaTheme="minorEastAsia" w:hAnsi="Arial" w:cs="Arial"/>
              </w:rPr>
              <w:t>reales</w:t>
            </w:r>
            <w:r w:rsidR="001234E4" w:rsidRPr="00560ED9">
              <w:rPr>
                <w:rFonts w:ascii="Arial" w:eastAsiaTheme="minorEastAsia" w:hAnsi="Arial" w:cs="Arial"/>
              </w:rPr>
              <w:t xml:space="preserve">, por lo tanto la función es </w:t>
            </w:r>
            <w:r w:rsidR="001234E4" w:rsidRPr="00C41AD6">
              <w:rPr>
                <w:rFonts w:ascii="Arial" w:eastAsiaTheme="minorEastAsia" w:hAnsi="Arial" w:cs="Arial"/>
                <w:b/>
              </w:rPr>
              <w:t>biyectiva</w:t>
            </w:r>
            <w:commentRangeEnd w:id="313"/>
            <w:r w:rsidR="005E3E36">
              <w:rPr>
                <w:rStyle w:val="Refdecomentario"/>
                <w:rFonts w:ascii="Calibri" w:eastAsia="Calibri" w:hAnsi="Calibri" w:cs="Times New Roman"/>
              </w:rPr>
              <w:commentReference w:id="313"/>
            </w:r>
          </w:p>
        </w:tc>
      </w:tr>
    </w:tbl>
    <w:p w14:paraId="60F2CFE0" w14:textId="77777777" w:rsidR="00346FB5" w:rsidRPr="00560ED9" w:rsidRDefault="00346FB5" w:rsidP="00962CCA">
      <w:pPr>
        <w:tabs>
          <w:tab w:val="right" w:pos="8498"/>
        </w:tabs>
        <w:spacing w:after="0"/>
        <w:jc w:val="both"/>
        <w:rPr>
          <w:rFonts w:ascii="Arial" w:hAnsi="Arial" w:cs="Arial"/>
        </w:rPr>
      </w:pPr>
    </w:p>
    <w:p w14:paraId="00ACECE6" w14:textId="0E0FA51A" w:rsidR="00544324" w:rsidRPr="00560ED9" w:rsidRDefault="001234E4" w:rsidP="00962CCA">
      <w:pPr>
        <w:tabs>
          <w:tab w:val="right" w:pos="8498"/>
        </w:tabs>
        <w:spacing w:after="0"/>
        <w:jc w:val="both"/>
        <w:rPr>
          <w:rFonts w:ascii="Arial" w:hAnsi="Arial" w:cs="Arial"/>
          <w:b/>
        </w:rPr>
      </w:pPr>
      <w:commentRangeStart w:id="314"/>
      <w:r w:rsidRPr="00560ED9">
        <w:rPr>
          <w:rFonts w:ascii="Arial" w:hAnsi="Arial" w:cs="Arial"/>
        </w:rPr>
        <w:t>Gráficamente</w:t>
      </w:r>
      <w:r w:rsidR="009A6148" w:rsidRPr="00560ED9">
        <w:rPr>
          <w:rFonts w:ascii="Arial" w:hAnsi="Arial" w:cs="Arial"/>
        </w:rPr>
        <w:t>,</w:t>
      </w:r>
      <w:r w:rsidRPr="00560ED9">
        <w:rPr>
          <w:rFonts w:ascii="Arial" w:hAnsi="Arial" w:cs="Arial"/>
        </w:rPr>
        <w:t xml:space="preserve"> se puede</w:t>
      </w:r>
      <w:r w:rsidR="00544324" w:rsidRPr="00560ED9">
        <w:rPr>
          <w:rFonts w:ascii="Arial" w:hAnsi="Arial" w:cs="Arial"/>
        </w:rPr>
        <w:t xml:space="preserve"> ver que </w:t>
      </w:r>
      <w:r w:rsidRPr="00560ED9">
        <w:rPr>
          <w:rFonts w:ascii="Arial" w:hAnsi="Arial" w:cs="Arial"/>
        </w:rPr>
        <w:t xml:space="preserve">la función </w:t>
      </w:r>
      <w:r w:rsidR="00544324" w:rsidRPr="00560ED9">
        <w:rPr>
          <w:rFonts w:ascii="Arial" w:hAnsi="Arial" w:cs="Arial"/>
        </w:rPr>
        <w:t xml:space="preserve">pasa la prueba de la recta horizontal por lo que </w:t>
      </w:r>
      <w:r w:rsidRPr="00560ED9">
        <w:rPr>
          <w:rFonts w:ascii="Arial" w:hAnsi="Arial" w:cs="Arial"/>
        </w:rPr>
        <w:t>e</w:t>
      </w:r>
      <w:r w:rsidR="00544324" w:rsidRPr="00560ED9">
        <w:rPr>
          <w:rFonts w:ascii="Arial" w:hAnsi="Arial" w:cs="Arial"/>
        </w:rPr>
        <w:t xml:space="preserve">s inyectiva y además el rango </w:t>
      </w:r>
      <w:r w:rsidRPr="00560ED9">
        <w:rPr>
          <w:rFonts w:ascii="Arial" w:hAnsi="Arial" w:cs="Arial"/>
        </w:rPr>
        <w:t>de la función es el co</w:t>
      </w:r>
      <w:r w:rsidR="00D40FA5" w:rsidRPr="00560ED9">
        <w:rPr>
          <w:rFonts w:ascii="Arial" w:hAnsi="Arial" w:cs="Arial"/>
        </w:rPr>
        <w:t>n</w:t>
      </w:r>
      <w:r w:rsidRPr="00560ED9">
        <w:rPr>
          <w:rFonts w:ascii="Arial" w:hAnsi="Arial" w:cs="Arial"/>
        </w:rPr>
        <w:t xml:space="preserve">junto de </w:t>
      </w:r>
      <w:r w:rsidR="00544324" w:rsidRPr="00560ED9">
        <w:rPr>
          <w:rFonts w:ascii="Arial" w:hAnsi="Arial" w:cs="Arial"/>
        </w:rPr>
        <w:t>lo</w:t>
      </w:r>
      <w:r w:rsidRPr="00560ED9">
        <w:rPr>
          <w:rFonts w:ascii="Arial" w:hAnsi="Arial" w:cs="Arial"/>
        </w:rPr>
        <w:t>s</w:t>
      </w:r>
      <w:r w:rsidR="00544324" w:rsidRPr="00560ED9">
        <w:rPr>
          <w:rFonts w:ascii="Arial" w:hAnsi="Arial" w:cs="Arial"/>
        </w:rPr>
        <w:t xml:space="preserve"> números reales por lo que es sobreyectiva, por tanto la</w:t>
      </w:r>
      <w:r w:rsidR="00544324" w:rsidRPr="00560ED9">
        <w:rPr>
          <w:rFonts w:ascii="Arial" w:hAnsi="Arial" w:cs="Arial"/>
          <w:b/>
        </w:rPr>
        <w:t xml:space="preserve"> función es biyectiva.</w:t>
      </w:r>
      <w:commentRangeEnd w:id="314"/>
      <w:r w:rsidR="003C4F02">
        <w:rPr>
          <w:rStyle w:val="Refdecomentario"/>
          <w:rFonts w:ascii="Calibri" w:eastAsia="Calibri" w:hAnsi="Calibri" w:cs="Times New Roman"/>
          <w:lang w:val="es-MX"/>
        </w:rPr>
        <w:commentReference w:id="314"/>
      </w:r>
    </w:p>
    <w:p w14:paraId="5E0BE5B9"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68"/>
        <w:gridCol w:w="6360"/>
      </w:tblGrid>
      <w:tr w:rsidR="00073787" w:rsidRPr="00560ED9" w14:paraId="78CC549D" w14:textId="77777777" w:rsidTr="00073787">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78C28D" w14:textId="77777777" w:rsidR="00073787" w:rsidRPr="00560ED9" w:rsidRDefault="00073787" w:rsidP="00073787">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073787" w:rsidRPr="00560ED9" w14:paraId="15BF3CF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7107B" w14:textId="77777777" w:rsidR="00073787" w:rsidRPr="00560ED9" w:rsidRDefault="00073787" w:rsidP="00073787">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A02BDB" w14:textId="4A7F5D5B" w:rsidR="00073787" w:rsidRPr="00560ED9" w:rsidRDefault="00073787" w:rsidP="00073787">
            <w:pPr>
              <w:rPr>
                <w:rFonts w:ascii="Arial" w:hAnsi="Arial" w:cs="Arial"/>
                <w:b/>
                <w:color w:val="000000"/>
                <w:sz w:val="18"/>
                <w:szCs w:val="18"/>
              </w:rPr>
            </w:pPr>
            <w:r w:rsidRPr="00560ED9">
              <w:rPr>
                <w:rFonts w:ascii="Arial" w:hAnsi="Arial" w:cs="Arial"/>
                <w:color w:val="000000"/>
              </w:rPr>
              <w:t>MA_11_02_CO_REC70</w:t>
            </w:r>
          </w:p>
        </w:tc>
      </w:tr>
      <w:tr w:rsidR="00073787" w:rsidRPr="00560ED9" w14:paraId="00BF4B4D"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373E0"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13A89" w14:textId="6C1896E9" w:rsidR="00073787" w:rsidRPr="00560ED9" w:rsidRDefault="002913EA" w:rsidP="002913EA">
            <w:pPr>
              <w:rPr>
                <w:rFonts w:ascii="Arial" w:hAnsi="Arial" w:cs="Arial"/>
                <w:color w:val="000000"/>
              </w:rPr>
            </w:pPr>
            <w:r w:rsidRPr="00560ED9">
              <w:rPr>
                <w:rFonts w:ascii="Arial" w:hAnsi="Arial" w:cs="Arial"/>
                <w:color w:val="000000"/>
              </w:rPr>
              <w:t>La relación recíproca</w:t>
            </w:r>
          </w:p>
        </w:tc>
      </w:tr>
      <w:tr w:rsidR="00073787" w:rsidRPr="00560ED9" w14:paraId="176FDC07" w14:textId="77777777" w:rsidTr="0007378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87EEC" w14:textId="77777777" w:rsidR="00073787" w:rsidRPr="00560ED9" w:rsidRDefault="00073787" w:rsidP="00073787">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E9F52F" w14:textId="68711487" w:rsidR="00073787" w:rsidRPr="00560ED9" w:rsidRDefault="00AB74A4" w:rsidP="00380943">
            <w:pPr>
              <w:rPr>
                <w:rFonts w:ascii="Arial" w:hAnsi="Arial" w:cs="Arial"/>
                <w:color w:val="000000"/>
              </w:rPr>
            </w:pPr>
            <w:r w:rsidRPr="00560ED9">
              <w:rPr>
                <w:rFonts w:ascii="Arial" w:hAnsi="Arial" w:cs="Arial"/>
                <w:color w:val="000000"/>
              </w:rPr>
              <w:t xml:space="preserve">Interactivo en el que se define la relación </w:t>
            </w:r>
            <w:r w:rsidR="003F6578" w:rsidRPr="00560ED9">
              <w:rPr>
                <w:rFonts w:ascii="Arial" w:hAnsi="Arial" w:cs="Arial"/>
                <w:color w:val="000000"/>
              </w:rPr>
              <w:t>recíproca</w:t>
            </w:r>
            <w:r w:rsidRPr="00560ED9">
              <w:rPr>
                <w:rFonts w:ascii="Arial" w:hAnsi="Arial" w:cs="Arial"/>
                <w:color w:val="000000"/>
              </w:rPr>
              <w:t xml:space="preserve"> y su relación con las propiedades </w:t>
            </w:r>
            <w:r w:rsidR="00380943" w:rsidRPr="00560ED9">
              <w:rPr>
                <w:rFonts w:ascii="Arial" w:hAnsi="Arial" w:cs="Arial"/>
                <w:color w:val="000000"/>
              </w:rPr>
              <w:t>inyectiva, sobreyectiva y biyectiva de las</w:t>
            </w:r>
            <w:r w:rsidRPr="00560ED9">
              <w:rPr>
                <w:rFonts w:ascii="Arial" w:hAnsi="Arial" w:cs="Arial"/>
                <w:color w:val="000000"/>
              </w:rPr>
              <w:t xml:space="preserve"> funciones.</w:t>
            </w:r>
          </w:p>
        </w:tc>
      </w:tr>
    </w:tbl>
    <w:p w14:paraId="3958A4C0" w14:textId="77777777" w:rsidR="00073787" w:rsidRPr="00560ED9" w:rsidRDefault="00073787" w:rsidP="00073787">
      <w:pPr>
        <w:spacing w:after="0"/>
        <w:jc w:val="both"/>
        <w:rPr>
          <w:rFonts w:ascii="Arial" w:hAnsi="Arial" w:cs="Arial"/>
        </w:rPr>
      </w:pPr>
    </w:p>
    <w:tbl>
      <w:tblPr>
        <w:tblStyle w:val="Tablaconcuadrcula"/>
        <w:tblW w:w="0" w:type="auto"/>
        <w:tblLook w:val="04A0" w:firstRow="1" w:lastRow="0" w:firstColumn="1" w:lastColumn="0" w:noHBand="0" w:noVBand="1"/>
      </w:tblPr>
      <w:tblGrid>
        <w:gridCol w:w="2481"/>
        <w:gridCol w:w="6347"/>
      </w:tblGrid>
      <w:tr w:rsidR="00073787" w:rsidRPr="00560ED9" w14:paraId="7B802E67" w14:textId="77777777" w:rsidTr="00073787">
        <w:tc>
          <w:tcPr>
            <w:tcW w:w="9033" w:type="dxa"/>
            <w:gridSpan w:val="2"/>
            <w:shd w:val="clear" w:color="auto" w:fill="000000" w:themeFill="text1"/>
          </w:tcPr>
          <w:p w14:paraId="18B53A09" w14:textId="77777777"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73787" w:rsidRPr="00560ED9" w14:paraId="547067A7" w14:textId="77777777" w:rsidTr="00073787">
        <w:tc>
          <w:tcPr>
            <w:tcW w:w="2518" w:type="dxa"/>
          </w:tcPr>
          <w:p w14:paraId="7F811C07" w14:textId="77777777" w:rsidR="00073787" w:rsidRPr="00560ED9" w:rsidRDefault="00073787" w:rsidP="00073787">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71D2711" w14:textId="48BC093C" w:rsidR="00073787" w:rsidRPr="00560ED9" w:rsidRDefault="00073787" w:rsidP="00073787">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F3135C" w:rsidRPr="00560ED9">
              <w:rPr>
                <w:rFonts w:ascii="Arial" w:eastAsiaTheme="minorEastAsia" w:hAnsi="Arial" w:cs="Arial"/>
                <w:color w:val="000000"/>
                <w:sz w:val="24"/>
                <w:szCs w:val="24"/>
              </w:rPr>
              <w:t>8</w:t>
            </w:r>
            <w:r w:rsidRPr="00560ED9">
              <w:rPr>
                <w:rFonts w:ascii="Arial" w:eastAsiaTheme="minorEastAsia" w:hAnsi="Arial" w:cs="Arial"/>
                <w:color w:val="000000"/>
                <w:sz w:val="24"/>
                <w:szCs w:val="24"/>
              </w:rPr>
              <w:t>0</w:t>
            </w:r>
          </w:p>
        </w:tc>
      </w:tr>
      <w:tr w:rsidR="00073787" w:rsidRPr="00560ED9" w14:paraId="076A40D4" w14:textId="77777777" w:rsidTr="00073787">
        <w:tc>
          <w:tcPr>
            <w:tcW w:w="2518" w:type="dxa"/>
          </w:tcPr>
          <w:p w14:paraId="77455F83"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B6E095E" w14:textId="16AD242A" w:rsidR="00073787" w:rsidRPr="00560ED9" w:rsidRDefault="00AB74A4" w:rsidP="00073787">
            <w:pPr>
              <w:rPr>
                <w:rFonts w:ascii="Arial" w:eastAsiaTheme="minorEastAsia" w:hAnsi="Arial" w:cs="Arial"/>
                <w:color w:val="000000"/>
                <w:sz w:val="24"/>
                <w:szCs w:val="24"/>
              </w:rPr>
            </w:pPr>
            <w:r w:rsidRPr="00560ED9">
              <w:rPr>
                <w:rFonts w:ascii="Arial" w:eastAsiaTheme="minorEastAsia" w:hAnsi="Arial" w:cs="Arial"/>
                <w:color w:val="000000"/>
                <w:sz w:val="24"/>
                <w:szCs w:val="24"/>
              </w:rPr>
              <w:t>Funciones inyectivas, sobreyectivas y biyectivas</w:t>
            </w:r>
          </w:p>
        </w:tc>
      </w:tr>
      <w:tr w:rsidR="00073787" w:rsidRPr="00560ED9" w14:paraId="06466C95" w14:textId="77777777" w:rsidTr="00073787">
        <w:tc>
          <w:tcPr>
            <w:tcW w:w="2518" w:type="dxa"/>
          </w:tcPr>
          <w:p w14:paraId="1245CB27" w14:textId="77777777" w:rsidR="00073787" w:rsidRPr="00560ED9" w:rsidRDefault="00073787" w:rsidP="00073787">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A8F4B3F" w14:textId="32D8AA06" w:rsidR="00073787" w:rsidRPr="00560ED9" w:rsidRDefault="00AB74A4">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que se </w:t>
            </w:r>
            <w:commentRangeStart w:id="315"/>
            <w:r w:rsidRPr="00560ED9">
              <w:rPr>
                <w:rFonts w:ascii="Arial" w:eastAsiaTheme="minorEastAsia" w:hAnsi="Arial" w:cs="Arial"/>
                <w:color w:val="000000"/>
                <w:sz w:val="24"/>
                <w:szCs w:val="24"/>
              </w:rPr>
              <w:t>p</w:t>
            </w:r>
            <w:r w:rsidR="00073787" w:rsidRPr="00560ED9">
              <w:rPr>
                <w:rFonts w:ascii="Arial" w:eastAsiaTheme="minorEastAsia" w:hAnsi="Arial" w:cs="Arial"/>
                <w:color w:val="000000"/>
                <w:sz w:val="24"/>
                <w:szCs w:val="24"/>
              </w:rPr>
              <w:t>ractica</w:t>
            </w:r>
            <w:commentRangeEnd w:id="315"/>
            <w:r w:rsidR="00265292">
              <w:rPr>
                <w:rStyle w:val="Refdecomentario"/>
                <w:rFonts w:ascii="Calibri" w:eastAsia="Calibri" w:hAnsi="Calibri" w:cs="Times New Roman"/>
              </w:rPr>
              <w:commentReference w:id="315"/>
            </w:r>
            <w:r w:rsidR="00073787" w:rsidRPr="00560ED9">
              <w:rPr>
                <w:rFonts w:ascii="Arial" w:eastAsiaTheme="minorEastAsia" w:hAnsi="Arial" w:cs="Arial"/>
                <w:color w:val="000000"/>
                <w:sz w:val="24"/>
                <w:szCs w:val="24"/>
              </w:rPr>
              <w:t xml:space="preserve"> </w:t>
            </w:r>
            <w:r w:rsidR="0004652C" w:rsidRPr="00560ED9">
              <w:rPr>
                <w:rFonts w:ascii="Arial" w:eastAsiaTheme="minorEastAsia" w:hAnsi="Arial" w:cs="Arial"/>
                <w:color w:val="000000"/>
                <w:sz w:val="24"/>
                <w:szCs w:val="24"/>
              </w:rPr>
              <w:t xml:space="preserve">procesos para </w:t>
            </w:r>
            <w:r w:rsidR="00F3135C" w:rsidRPr="00560ED9">
              <w:rPr>
                <w:rFonts w:ascii="Arial" w:eastAsiaTheme="minorEastAsia" w:hAnsi="Arial" w:cs="Arial"/>
                <w:color w:val="000000"/>
                <w:sz w:val="24"/>
                <w:szCs w:val="24"/>
              </w:rPr>
              <w:t>identifica</w:t>
            </w:r>
            <w:r w:rsidR="0004652C" w:rsidRPr="00560ED9">
              <w:rPr>
                <w:rFonts w:ascii="Arial" w:eastAsiaTheme="minorEastAsia" w:hAnsi="Arial" w:cs="Arial"/>
                <w:color w:val="000000"/>
                <w:sz w:val="24"/>
                <w:szCs w:val="24"/>
              </w:rPr>
              <w:t>r</w:t>
            </w:r>
            <w:r w:rsidR="00F3135C" w:rsidRPr="00560ED9">
              <w:rPr>
                <w:rFonts w:ascii="Arial" w:eastAsiaTheme="minorEastAsia" w:hAnsi="Arial" w:cs="Arial"/>
                <w:color w:val="000000"/>
                <w:sz w:val="24"/>
                <w:szCs w:val="24"/>
              </w:rPr>
              <w:t xml:space="preserve"> las funciones inyectivas, sobreyectivas y biyectivas</w:t>
            </w:r>
            <w:r w:rsidR="00073787" w:rsidRPr="00560ED9">
              <w:rPr>
                <w:rFonts w:ascii="Arial" w:eastAsiaTheme="minorEastAsia" w:hAnsi="Arial" w:cs="Arial"/>
                <w:color w:val="000000"/>
                <w:sz w:val="24"/>
                <w:szCs w:val="24"/>
              </w:rPr>
              <w:t>.</w:t>
            </w:r>
          </w:p>
        </w:tc>
      </w:tr>
    </w:tbl>
    <w:p w14:paraId="763B5A80" w14:textId="77777777" w:rsidR="00073787" w:rsidRPr="00560ED9" w:rsidRDefault="00073787" w:rsidP="00962CCA">
      <w:pPr>
        <w:tabs>
          <w:tab w:val="right" w:pos="8498"/>
        </w:tabs>
        <w:spacing w:after="0"/>
        <w:jc w:val="both"/>
        <w:rPr>
          <w:rFonts w:ascii="Arial" w:hAnsi="Arial" w:cs="Arial"/>
        </w:rPr>
      </w:pPr>
    </w:p>
    <w:p w14:paraId="2B3752B3" w14:textId="3C8B89F9" w:rsidR="00110F59" w:rsidRPr="00560ED9" w:rsidRDefault="0060070E" w:rsidP="00962CCA">
      <w:pPr>
        <w:tabs>
          <w:tab w:val="right" w:pos="8498"/>
        </w:tabs>
        <w:spacing w:after="0"/>
        <w:jc w:val="both"/>
        <w:rPr>
          <w:rFonts w:ascii="Arial" w:hAnsi="Arial" w:cs="Arial"/>
          <w:b/>
        </w:rPr>
      </w:pPr>
      <w:r w:rsidRPr="00560ED9">
        <w:rPr>
          <w:rFonts w:ascii="Arial" w:hAnsi="Arial" w:cs="Arial"/>
          <w:highlight w:val="yellow"/>
        </w:rPr>
        <w:lastRenderedPageBreak/>
        <w:t xml:space="preserve"> </w:t>
      </w:r>
      <w:r w:rsidR="005421E4" w:rsidRPr="00560ED9">
        <w:rPr>
          <w:rFonts w:ascii="Arial" w:hAnsi="Arial" w:cs="Arial"/>
          <w:highlight w:val="yellow"/>
        </w:rPr>
        <w:t>[SECCIÓN 2]</w:t>
      </w:r>
      <w:r w:rsidR="005A02DB">
        <w:rPr>
          <w:rFonts w:ascii="Arial" w:hAnsi="Arial" w:cs="Arial"/>
        </w:rPr>
        <w:t xml:space="preserve"> </w:t>
      </w:r>
      <w:r w:rsidR="005421E4" w:rsidRPr="00560ED9">
        <w:rPr>
          <w:rFonts w:ascii="Arial" w:hAnsi="Arial" w:cs="Arial"/>
          <w:b/>
        </w:rPr>
        <w:t xml:space="preserve">2.4 </w:t>
      </w:r>
      <w:r w:rsidR="00110F59" w:rsidRPr="00560ED9">
        <w:rPr>
          <w:rFonts w:ascii="Arial" w:hAnsi="Arial" w:cs="Arial"/>
          <w:b/>
        </w:rPr>
        <w:t xml:space="preserve">Propiedades de funciones de números reales </w:t>
      </w:r>
    </w:p>
    <w:p w14:paraId="4D55D422" w14:textId="77777777" w:rsidR="00110F59" w:rsidRPr="00560ED9" w:rsidRDefault="00110F59" w:rsidP="00962CCA">
      <w:pPr>
        <w:tabs>
          <w:tab w:val="right" w:pos="8498"/>
        </w:tabs>
        <w:spacing w:after="0"/>
        <w:jc w:val="both"/>
        <w:rPr>
          <w:rFonts w:ascii="Arial" w:hAnsi="Arial" w:cs="Arial"/>
          <w:b/>
        </w:rPr>
      </w:pPr>
    </w:p>
    <w:p w14:paraId="51D95C6B" w14:textId="437975BD" w:rsidR="00C0419F" w:rsidRPr="00560ED9" w:rsidRDefault="00C0419F" w:rsidP="00962CCA">
      <w:pPr>
        <w:tabs>
          <w:tab w:val="right" w:pos="8498"/>
        </w:tabs>
        <w:spacing w:after="0"/>
        <w:jc w:val="both"/>
        <w:rPr>
          <w:rFonts w:ascii="Arial" w:hAnsi="Arial" w:cs="Arial"/>
        </w:rPr>
      </w:pPr>
      <w:r w:rsidRPr="00560ED9">
        <w:rPr>
          <w:rFonts w:ascii="Arial" w:hAnsi="Arial" w:cs="Arial"/>
        </w:rPr>
        <w:t>Las características de las funciones de números reales</w:t>
      </w:r>
      <w:commentRangeStart w:id="316"/>
      <w:r w:rsidRPr="00560ED9">
        <w:rPr>
          <w:rFonts w:ascii="Arial" w:hAnsi="Arial" w:cs="Arial"/>
        </w:rPr>
        <w:t>, se pueden estudiar</w:t>
      </w:r>
      <w:commentRangeEnd w:id="316"/>
      <w:r w:rsidR="009D6B31">
        <w:rPr>
          <w:rStyle w:val="Refdecomentario"/>
          <w:rFonts w:ascii="Calibri" w:eastAsia="Calibri" w:hAnsi="Calibri" w:cs="Times New Roman"/>
          <w:lang w:val="es-MX"/>
        </w:rPr>
        <w:commentReference w:id="316"/>
      </w:r>
      <w:r w:rsidRPr="00560ED9">
        <w:rPr>
          <w:rFonts w:ascii="Arial" w:hAnsi="Arial" w:cs="Arial"/>
        </w:rPr>
        <w:t xml:space="preserve"> teniendo en cuenta las propiedades y </w:t>
      </w:r>
      <w:commentRangeStart w:id="317"/>
      <w:r w:rsidRPr="00560ED9">
        <w:rPr>
          <w:rFonts w:ascii="Arial" w:hAnsi="Arial" w:cs="Arial"/>
        </w:rPr>
        <w:t>operaciones de</w:t>
      </w:r>
      <w:commentRangeEnd w:id="317"/>
      <w:r w:rsidR="009D6B31">
        <w:rPr>
          <w:rStyle w:val="Refdecomentario"/>
          <w:rFonts w:ascii="Calibri" w:eastAsia="Calibri" w:hAnsi="Calibri" w:cs="Times New Roman"/>
          <w:lang w:val="es-MX"/>
        </w:rPr>
        <w:commentReference w:id="317"/>
      </w:r>
      <w:r w:rsidRPr="00560ED9">
        <w:rPr>
          <w:rFonts w:ascii="Arial" w:hAnsi="Arial" w:cs="Arial"/>
        </w:rPr>
        <w:t xml:space="preserve"> </w:t>
      </w:r>
      <w:r w:rsidR="00462E41" w:rsidRPr="00560ED9">
        <w:rPr>
          <w:rFonts w:ascii="Arial" w:hAnsi="Arial" w:cs="Arial"/>
        </w:rPr>
        <w:t>este conjunto numérico</w:t>
      </w:r>
      <w:r w:rsidRPr="00560ED9">
        <w:rPr>
          <w:rFonts w:ascii="Arial" w:hAnsi="Arial" w:cs="Arial"/>
        </w:rPr>
        <w:t>.</w:t>
      </w:r>
      <w:r w:rsidR="00462E41" w:rsidRPr="00560ED9">
        <w:rPr>
          <w:rFonts w:ascii="Arial" w:hAnsi="Arial" w:cs="Arial"/>
        </w:rPr>
        <w:t xml:space="preserve"> </w:t>
      </w:r>
    </w:p>
    <w:p w14:paraId="600D0887" w14:textId="77777777" w:rsidR="00F3135C" w:rsidRPr="00560ED9" w:rsidRDefault="00F3135C" w:rsidP="00962CCA">
      <w:pPr>
        <w:tabs>
          <w:tab w:val="right" w:pos="8498"/>
        </w:tabs>
        <w:spacing w:after="0"/>
        <w:jc w:val="both"/>
        <w:rPr>
          <w:rFonts w:ascii="Arial" w:hAnsi="Arial" w:cs="Arial"/>
        </w:rPr>
      </w:pPr>
    </w:p>
    <w:p w14:paraId="2CD8946B" w14:textId="1C8D2DEE" w:rsidR="005421E4" w:rsidRPr="00560ED9" w:rsidRDefault="00DF6492" w:rsidP="00962CCA">
      <w:pPr>
        <w:tabs>
          <w:tab w:val="right" w:pos="8498"/>
        </w:tabs>
        <w:spacing w:after="0"/>
        <w:jc w:val="both"/>
        <w:rPr>
          <w:rFonts w:ascii="Arial" w:hAnsi="Arial" w:cs="Arial"/>
          <w:b/>
        </w:rPr>
      </w:pPr>
      <w:r w:rsidRPr="00560ED9">
        <w:rPr>
          <w:rFonts w:ascii="Arial" w:hAnsi="Arial" w:cs="Arial"/>
          <w:highlight w:val="yellow"/>
        </w:rPr>
        <w:t xml:space="preserve"> </w:t>
      </w:r>
      <w:r w:rsidR="00110F59" w:rsidRPr="00560ED9">
        <w:rPr>
          <w:rFonts w:ascii="Arial" w:hAnsi="Arial" w:cs="Arial"/>
          <w:highlight w:val="yellow"/>
        </w:rPr>
        <w:t>[SECCIÓN 3]</w:t>
      </w:r>
      <w:r w:rsidR="009D6B31">
        <w:rPr>
          <w:rFonts w:ascii="Arial" w:hAnsi="Arial" w:cs="Arial"/>
        </w:rPr>
        <w:t xml:space="preserve"> </w:t>
      </w:r>
      <w:r w:rsidR="00110F59" w:rsidRPr="00560ED9">
        <w:rPr>
          <w:rFonts w:ascii="Arial" w:hAnsi="Arial" w:cs="Arial"/>
          <w:b/>
        </w:rPr>
        <w:t xml:space="preserve">2.4.1 </w:t>
      </w:r>
      <w:r w:rsidR="005421E4" w:rsidRPr="00560ED9">
        <w:rPr>
          <w:rFonts w:ascii="Arial" w:hAnsi="Arial" w:cs="Arial"/>
          <w:b/>
        </w:rPr>
        <w:t xml:space="preserve">Funciones pares </w:t>
      </w:r>
    </w:p>
    <w:p w14:paraId="1FAF5E64" w14:textId="77777777" w:rsidR="00FC124F" w:rsidRPr="00560ED9" w:rsidRDefault="00FC124F" w:rsidP="00962CCA">
      <w:pPr>
        <w:tabs>
          <w:tab w:val="right" w:pos="8498"/>
        </w:tabs>
        <w:spacing w:after="0"/>
        <w:jc w:val="both"/>
        <w:rPr>
          <w:rFonts w:ascii="Arial" w:hAnsi="Arial" w:cs="Arial"/>
          <w:b/>
        </w:rPr>
      </w:pPr>
    </w:p>
    <w:p w14:paraId="25C4D5CE" w14:textId="62CDFF84" w:rsidR="00FC124F" w:rsidRPr="00560ED9" w:rsidRDefault="00FC124F" w:rsidP="00962CCA">
      <w:pPr>
        <w:tabs>
          <w:tab w:val="right" w:pos="8498"/>
        </w:tabs>
        <w:spacing w:after="0"/>
        <w:jc w:val="both"/>
        <w:rPr>
          <w:rFonts w:ascii="Arial" w:hAnsi="Arial" w:cs="Arial"/>
          <w:b/>
        </w:rPr>
      </w:pPr>
      <w:commentRangeStart w:id="318"/>
      <w:r w:rsidRPr="00560ED9">
        <w:rPr>
          <w:rFonts w:ascii="Arial" w:hAnsi="Arial" w:cs="Arial"/>
        </w:rPr>
        <w:t xml:space="preserve">En el plano cartesiano la </w:t>
      </w:r>
      <w:r w:rsidR="00276EDB" w:rsidRPr="00560ED9">
        <w:rPr>
          <w:rFonts w:ascii="Arial" w:hAnsi="Arial" w:cs="Arial"/>
        </w:rPr>
        <w:t>gráfica</w:t>
      </w:r>
      <w:r w:rsidRPr="00560ED9">
        <w:rPr>
          <w:rFonts w:ascii="Arial" w:hAnsi="Arial" w:cs="Arial"/>
        </w:rPr>
        <w:t xml:space="preserve"> de una función par se </w:t>
      </w:r>
      <w:r w:rsidR="002226DD" w:rsidRPr="00560ED9">
        <w:rPr>
          <w:rFonts w:ascii="Arial" w:hAnsi="Arial" w:cs="Arial"/>
        </w:rPr>
        <w:t xml:space="preserve">identifica </w:t>
      </w:r>
      <w:r w:rsidRPr="00560ED9">
        <w:rPr>
          <w:rFonts w:ascii="Arial" w:hAnsi="Arial" w:cs="Arial"/>
        </w:rPr>
        <w:t xml:space="preserve">porque al ser reflejada por el eje </w:t>
      </w:r>
      <m:oMath>
        <m:r>
          <w:rPr>
            <w:rFonts w:ascii="Cambria Math" w:hAnsi="Cambria Math" w:cs="Arial"/>
          </w:rPr>
          <m:t>Y</m:t>
        </m:r>
      </m:oMath>
      <w:r w:rsidRPr="00560ED9">
        <w:rPr>
          <w:rFonts w:ascii="Arial" w:eastAsiaTheme="minorEastAsia" w:hAnsi="Arial" w:cs="Arial"/>
        </w:rPr>
        <w:t>, la gráfica obtenida coincide</w:t>
      </w:r>
      <w:r w:rsidR="00EA7E5F">
        <w:rPr>
          <w:rFonts w:ascii="Arial" w:eastAsiaTheme="minorEastAsia" w:hAnsi="Arial" w:cs="Arial"/>
        </w:rPr>
        <w:t xml:space="preserve"> con la representación gráfica de la función</w:t>
      </w:r>
      <w:r w:rsidRPr="00560ED9">
        <w:rPr>
          <w:rFonts w:ascii="Arial" w:eastAsiaTheme="minorEastAsia" w:hAnsi="Arial" w:cs="Arial"/>
        </w:rPr>
        <w:t>. En general:</w:t>
      </w:r>
      <w:commentRangeEnd w:id="318"/>
      <w:r w:rsidR="002A59BF">
        <w:rPr>
          <w:rStyle w:val="Refdecomentario"/>
          <w:rFonts w:ascii="Calibri" w:eastAsia="Calibri" w:hAnsi="Calibri" w:cs="Times New Roman"/>
          <w:lang w:val="es-MX"/>
        </w:rPr>
        <w:commentReference w:id="318"/>
      </w:r>
    </w:p>
    <w:p w14:paraId="7E09B9BE" w14:textId="77777777" w:rsidR="005421E4" w:rsidRPr="00560ED9" w:rsidRDefault="005421E4"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DF6492" w:rsidRPr="00560ED9" w14:paraId="06B2E0AB" w14:textId="77777777" w:rsidTr="00DF6492">
        <w:tc>
          <w:tcPr>
            <w:tcW w:w="8978" w:type="dxa"/>
            <w:gridSpan w:val="2"/>
            <w:shd w:val="clear" w:color="auto" w:fill="000000" w:themeFill="text1"/>
          </w:tcPr>
          <w:p w14:paraId="51C827FC"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DF6492" w:rsidRPr="00560ED9" w14:paraId="1E66FF3C" w14:textId="77777777" w:rsidTr="00DF6492">
        <w:tc>
          <w:tcPr>
            <w:tcW w:w="2518" w:type="dxa"/>
          </w:tcPr>
          <w:p w14:paraId="1761A5BD"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1FFE2F" w14:textId="319BE672"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Par</w:t>
            </w:r>
          </w:p>
        </w:tc>
      </w:tr>
      <w:tr w:rsidR="00DF6492" w:rsidRPr="00560ED9" w14:paraId="5718FCF6" w14:textId="77777777" w:rsidTr="00DF6492">
        <w:tc>
          <w:tcPr>
            <w:tcW w:w="2518" w:type="dxa"/>
          </w:tcPr>
          <w:p w14:paraId="705A5013"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21BA3FF" w14:textId="77777777" w:rsidR="00DF6492" w:rsidRPr="00560ED9" w:rsidRDefault="00DF6492" w:rsidP="00DF6492">
            <w:pPr>
              <w:tabs>
                <w:tab w:val="right" w:pos="8498"/>
              </w:tabs>
              <w:jc w:val="both"/>
              <w:rPr>
                <w:rFonts w:ascii="Arial" w:eastAsiaTheme="minorEastAsia" w:hAnsi="Arial" w:cs="Arial"/>
              </w:rPr>
            </w:pPr>
            <w:commentRangeStart w:id="319"/>
            <w:r w:rsidRPr="00560ED9">
              <w:rPr>
                <w:rFonts w:ascii="Arial" w:hAnsi="Arial" w:cs="Arial"/>
              </w:rPr>
              <w:t>Una función se dice</w:t>
            </w:r>
            <w:commentRangeEnd w:id="319"/>
            <w:r w:rsidR="0079739F">
              <w:rPr>
                <w:rStyle w:val="Refdecomentario"/>
                <w:rFonts w:ascii="Calibri" w:eastAsia="Calibri" w:hAnsi="Calibri" w:cs="Times New Roman"/>
              </w:rPr>
              <w:commentReference w:id="319"/>
            </w:r>
            <w:r w:rsidRPr="00560ED9">
              <w:rPr>
                <w:rFonts w:ascii="Arial" w:hAnsi="Arial" w:cs="Arial"/>
              </w:rPr>
              <w:t xml:space="preserve"> </w:t>
            </w:r>
            <w:r w:rsidRPr="00560ED9">
              <w:rPr>
                <w:rFonts w:ascii="Arial" w:hAnsi="Arial" w:cs="Arial"/>
                <w:b/>
              </w:rPr>
              <w:t>par</w:t>
            </w:r>
            <w:r w:rsidRPr="00560ED9">
              <w:rPr>
                <w:rFonts w:ascii="Arial" w:hAnsi="Arial" w:cs="Arial"/>
              </w:rPr>
              <w:t xml:space="preserve"> si para todo </w:t>
            </w:r>
            <m:oMath>
              <m:r>
                <w:rPr>
                  <w:rFonts w:ascii="Cambria Math" w:hAnsi="Cambria Math" w:cs="Arial"/>
                </w:rPr>
                <m:t>a∈Dom f</m:t>
              </m:r>
            </m:oMath>
            <w:r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Pr="00560ED9">
              <w:rPr>
                <w:rFonts w:ascii="Arial" w:eastAsiaTheme="minorEastAsia" w:hAnsi="Arial" w:cs="Arial"/>
              </w:rPr>
              <w:t xml:space="preserve"> y además </w:t>
            </w:r>
          </w:p>
          <w:p w14:paraId="396F4FF2" w14:textId="77777777" w:rsidR="00DF6492" w:rsidRPr="00560ED9" w:rsidRDefault="00DF6492" w:rsidP="00DF6492">
            <w:pPr>
              <w:tabs>
                <w:tab w:val="right" w:pos="8498"/>
              </w:tabs>
              <w:jc w:val="both"/>
              <w:rPr>
                <w:rFonts w:ascii="Arial" w:eastAsiaTheme="minorEastAsia" w:hAnsi="Arial" w:cs="Arial"/>
              </w:rPr>
            </w:pPr>
          </w:p>
          <w:p w14:paraId="1ECDC55B" w14:textId="6C7AC4B0" w:rsidR="00DF6492" w:rsidRPr="00560ED9" w:rsidRDefault="00DF6492" w:rsidP="00DF6492">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a</m:t>
                    </m:r>
                  </m:e>
                </m:d>
                <m:r>
                  <w:rPr>
                    <w:rFonts w:ascii="Cambria Math" w:hAnsi="Cambria Math" w:cs="Arial"/>
                  </w:rPr>
                  <m:t>=f(-a</m:t>
                </m:r>
                <w:commentRangeStart w:id="320"/>
                <m:r>
                  <w:rPr>
                    <w:rFonts w:ascii="Cambria Math" w:hAnsi="Cambria Math" w:cs="Arial"/>
                  </w:rPr>
                  <m:t>)</m:t>
                </m:r>
                <w:commentRangeEnd w:id="320"/>
                <m:r>
                  <m:rPr>
                    <m:sty m:val="p"/>
                  </m:rPr>
                  <w:rPr>
                    <w:rStyle w:val="Refdecomentario"/>
                    <w:rFonts w:ascii="Calibri" w:eastAsia="Calibri" w:hAnsi="Calibri" w:cs="Times New Roman"/>
                  </w:rPr>
                  <w:commentReference w:id="320"/>
                </m:r>
              </m:oMath>
            </m:oMathPara>
          </w:p>
        </w:tc>
      </w:tr>
    </w:tbl>
    <w:p w14:paraId="74D95CC0" w14:textId="77777777" w:rsidR="00DF6492" w:rsidRPr="00560ED9" w:rsidRDefault="00DF6492" w:rsidP="00962CCA">
      <w:pPr>
        <w:tabs>
          <w:tab w:val="right" w:pos="8498"/>
        </w:tabs>
        <w:spacing w:after="0"/>
        <w:jc w:val="both"/>
        <w:rPr>
          <w:rFonts w:ascii="Arial" w:hAnsi="Arial" w:cs="Arial"/>
          <w:b/>
        </w:rPr>
      </w:pPr>
    </w:p>
    <w:p w14:paraId="10C77F56" w14:textId="5AD5AAB9" w:rsidR="00EE2ABA" w:rsidRPr="00560ED9"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w:commentRangeStart w:id="321"/>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w:commentRangeEnd w:id="321"/>
        <m:r>
          <m:rPr>
            <m:sty m:val="p"/>
          </m:rPr>
          <w:rPr>
            <w:rStyle w:val="Refdecomentario"/>
            <w:rFonts w:ascii="Calibri" w:eastAsia="Calibri" w:hAnsi="Calibri" w:cs="Times New Roman"/>
            <w:lang w:val="es-MX"/>
          </w:rPr>
          <w:commentReference w:id="321"/>
        </m:r>
      </m:oMath>
    </w:p>
    <w:p w14:paraId="7217A59F" w14:textId="77777777" w:rsidR="00153489" w:rsidRPr="00560ED9" w:rsidRDefault="00153489" w:rsidP="00EE2ABA">
      <w:pPr>
        <w:tabs>
          <w:tab w:val="right" w:pos="8498"/>
        </w:tabs>
        <w:spacing w:after="0"/>
        <w:jc w:val="both"/>
        <w:rPr>
          <w:rFonts w:ascii="Arial" w:eastAsiaTheme="minorEastAsia" w:hAnsi="Arial" w:cs="Arial"/>
        </w:rPr>
      </w:pPr>
    </w:p>
    <w:p w14:paraId="3FEC0C4F" w14:textId="77777777" w:rsidR="00DF6492" w:rsidRPr="00560ED9" w:rsidRDefault="00DF6492" w:rsidP="00DF6492">
      <w:pPr>
        <w:tabs>
          <w:tab w:val="right" w:pos="8498"/>
        </w:tabs>
        <w:spacing w:after="0"/>
        <w:jc w:val="both"/>
        <w:rPr>
          <w:rFonts w:ascii="Arial" w:eastAsiaTheme="minorEastAsia" w:hAnsi="Arial" w:cs="Arial"/>
        </w:rPr>
      </w:pPr>
      <w:r w:rsidRPr="00560ED9">
        <w:rPr>
          <w:rFonts w:ascii="Arial" w:eastAsiaTheme="minorEastAsia" w:hAnsi="Arial" w:cs="Arial"/>
        </w:rPr>
        <w:t xml:space="preserve">El dominio de la función son todos los números </w:t>
      </w:r>
      <w:commentRangeStart w:id="322"/>
      <w:r w:rsidRPr="00560ED9">
        <w:rPr>
          <w:rFonts w:ascii="Arial" w:eastAsiaTheme="minorEastAsia" w:hAnsi="Arial" w:cs="Arial"/>
        </w:rPr>
        <w:t xml:space="preserve">reales, ahora si </w:t>
      </w:r>
      <w:commentRangeEnd w:id="322"/>
      <w:r w:rsidR="0079739F">
        <w:rPr>
          <w:rStyle w:val="Refdecomentario"/>
          <w:rFonts w:ascii="Calibri" w:eastAsia="Calibri" w:hAnsi="Calibri" w:cs="Times New Roman"/>
          <w:lang w:val="es-MX"/>
        </w:rPr>
        <w:commentReference w:id="322"/>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5DA108A4" w14:textId="77777777" w:rsidR="00DF6492" w:rsidRPr="00560ED9" w:rsidRDefault="00DF6492" w:rsidP="00DF6492">
      <w:pPr>
        <w:tabs>
          <w:tab w:val="right" w:pos="8498"/>
        </w:tabs>
        <w:spacing w:after="0"/>
        <w:jc w:val="both"/>
        <w:rPr>
          <w:rFonts w:ascii="Arial" w:eastAsiaTheme="minorEastAsia" w:hAnsi="Arial" w:cs="Arial"/>
        </w:rPr>
      </w:pPr>
    </w:p>
    <w:p w14:paraId="05D56289" w14:textId="77777777" w:rsidR="00DF6492" w:rsidRPr="00560ED9" w:rsidRDefault="00DF6492" w:rsidP="00DF6492">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2</m:t>
              </m:r>
            </m:sup>
          </m:sSup>
          <m:r>
            <w:rPr>
              <w:rFonts w:ascii="Cambria Math" w:eastAsiaTheme="minorEastAsia" w:hAnsi="Cambria Math" w:cs="Arial"/>
            </w:rPr>
            <m:t>=f(a)</m:t>
          </m:r>
        </m:oMath>
      </m:oMathPara>
    </w:p>
    <w:p w14:paraId="6631C4E9" w14:textId="77777777" w:rsidR="00DF6492" w:rsidRPr="00560ED9" w:rsidRDefault="00DF6492" w:rsidP="00DF6492">
      <w:pPr>
        <w:tabs>
          <w:tab w:val="right" w:pos="8498"/>
        </w:tabs>
        <w:spacing w:after="0"/>
        <w:jc w:val="both"/>
        <w:rPr>
          <w:rFonts w:ascii="Arial" w:eastAsiaTheme="minorEastAsia" w:hAnsi="Arial" w:cs="Arial"/>
        </w:rPr>
      </w:pPr>
      <w:r w:rsidRPr="00560ED9">
        <w:rPr>
          <w:rFonts w:ascii="Arial" w:eastAsiaTheme="minorEastAsia" w:hAnsi="Arial" w:cs="Arial"/>
        </w:rPr>
        <w:t xml:space="preserve">Por lo </w:t>
      </w:r>
      <w:commentRangeStart w:id="323"/>
      <w:r w:rsidRPr="00560ED9">
        <w:rPr>
          <w:rFonts w:ascii="Arial" w:eastAsiaTheme="minorEastAsia" w:hAnsi="Arial" w:cs="Arial"/>
        </w:rPr>
        <w:t>tanto</w:t>
      </w:r>
      <w:commentRangeEnd w:id="323"/>
      <w:r w:rsidR="0079739F">
        <w:rPr>
          <w:rStyle w:val="Refdecomentario"/>
          <w:rFonts w:ascii="Calibri" w:eastAsia="Calibri" w:hAnsi="Calibri" w:cs="Times New Roman"/>
          <w:lang w:val="es-MX"/>
        </w:rPr>
        <w:commentReference w:id="323"/>
      </w:r>
      <w:r w:rsidRPr="00560ED9">
        <w:rPr>
          <w:rFonts w:ascii="Arial" w:eastAsiaTheme="minorEastAsia" w:hAnsi="Arial" w:cs="Arial"/>
        </w:rPr>
        <w:t xml:space="preserve"> </w:t>
      </w:r>
      <m:oMath>
        <m:r>
          <w:rPr>
            <w:rFonts w:ascii="Cambria Math" w:eastAsiaTheme="minorEastAsia" w:hAnsi="Cambria Math" w:cs="Arial"/>
          </w:rPr>
          <m:t>f</m:t>
        </m:r>
      </m:oMath>
      <w:r w:rsidRPr="00560ED9">
        <w:rPr>
          <w:rFonts w:ascii="Arial" w:eastAsiaTheme="minorEastAsia" w:hAnsi="Arial" w:cs="Arial"/>
        </w:rPr>
        <w:t xml:space="preserve"> es par.</w:t>
      </w:r>
    </w:p>
    <w:p w14:paraId="0FFB8A0F" w14:textId="77777777" w:rsidR="00DF6492" w:rsidRPr="00560ED9" w:rsidRDefault="00DF6492"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08D33B9E" w14:textId="77777777" w:rsidTr="00DF6492">
        <w:tc>
          <w:tcPr>
            <w:tcW w:w="9054" w:type="dxa"/>
            <w:gridSpan w:val="2"/>
            <w:shd w:val="clear" w:color="auto" w:fill="0D0D0D" w:themeFill="text1" w:themeFillTint="F2"/>
          </w:tcPr>
          <w:p w14:paraId="5CF39CCD"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3030ABDD" w14:textId="77777777" w:rsidTr="00DF6492">
        <w:tc>
          <w:tcPr>
            <w:tcW w:w="1384" w:type="dxa"/>
          </w:tcPr>
          <w:p w14:paraId="2AA2D964"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47AA59F" w14:textId="2DBBA27F"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MA_11_02_IMG32</w:t>
            </w:r>
          </w:p>
        </w:tc>
      </w:tr>
      <w:tr w:rsidR="00DF6492" w:rsidRPr="00560ED9" w14:paraId="7BBA187F" w14:textId="77777777" w:rsidTr="00DF6492">
        <w:tc>
          <w:tcPr>
            <w:tcW w:w="1384" w:type="dxa"/>
          </w:tcPr>
          <w:p w14:paraId="563E14BA"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Descripción</w:t>
            </w:r>
          </w:p>
        </w:tc>
        <w:tc>
          <w:tcPr>
            <w:tcW w:w="7670" w:type="dxa"/>
          </w:tcPr>
          <w:p w14:paraId="26ADFC70" w14:textId="2A5A475A" w:rsidR="00DF6492" w:rsidRPr="00560ED9" w:rsidRDefault="00DF6492" w:rsidP="00DF6492">
            <w:pPr>
              <w:rPr>
                <w:rFonts w:ascii="Arial" w:hAnsi="Arial" w:cs="Arial"/>
                <w:color w:val="000000"/>
              </w:rPr>
            </w:pPr>
            <w:commentRangeStart w:id="324"/>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hAnsi="Arial" w:cs="Arial"/>
                <w:color w:val="000000"/>
              </w:rPr>
              <w:t xml:space="preserve"> </w:t>
            </w:r>
            <w:commentRangeEnd w:id="324"/>
            <w:r w:rsidR="00B13E4D">
              <w:rPr>
                <w:rStyle w:val="Refdecomentario"/>
                <w:rFonts w:ascii="Calibri" w:eastAsia="Calibri" w:hAnsi="Calibri" w:cs="Times New Roman"/>
              </w:rPr>
              <w:commentReference w:id="324"/>
            </w:r>
          </w:p>
        </w:tc>
      </w:tr>
      <w:tr w:rsidR="00DF6492" w:rsidRPr="00560ED9" w14:paraId="18CA80A0" w14:textId="77777777" w:rsidTr="00DF6492">
        <w:tc>
          <w:tcPr>
            <w:tcW w:w="1384" w:type="dxa"/>
          </w:tcPr>
          <w:p w14:paraId="2D4AA8BD"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4382404" w14:textId="4C534F01" w:rsidR="00DF6492" w:rsidRPr="00560ED9" w:rsidRDefault="00DF6492" w:rsidP="00DF6492">
            <w:pPr>
              <w:rPr>
                <w:rFonts w:ascii="Arial" w:hAnsi="Arial" w:cs="Arial"/>
                <w:color w:val="000000"/>
              </w:rPr>
            </w:pPr>
            <w:r w:rsidRPr="00560ED9">
              <w:rPr>
                <w:rFonts w:ascii="Arial" w:eastAsiaTheme="minorEastAsia" w:hAnsi="Arial" w:cs="Arial"/>
                <w:noProof/>
                <w:lang w:val="es-CO" w:eastAsia="es-CO"/>
              </w:rPr>
              <w:drawing>
                <wp:inline distT="0" distB="0" distL="0" distR="0" wp14:anchorId="330AC4F6" wp14:editId="1D91EA9B">
                  <wp:extent cx="3451860" cy="1184910"/>
                  <wp:effectExtent l="0" t="0" r="2540" b="8890"/>
                  <wp:docPr id="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1860" cy="1184910"/>
                          </a:xfrm>
                          <a:prstGeom prst="rect">
                            <a:avLst/>
                          </a:prstGeom>
                          <a:noFill/>
                          <a:ln>
                            <a:noFill/>
                          </a:ln>
                        </pic:spPr>
                      </pic:pic>
                    </a:graphicData>
                  </a:graphic>
                </wp:inline>
              </w:drawing>
            </w:r>
          </w:p>
        </w:tc>
      </w:tr>
      <w:tr w:rsidR="00DF6492" w:rsidRPr="00560ED9" w14:paraId="6D1D9604" w14:textId="77777777" w:rsidTr="00DF6492">
        <w:tc>
          <w:tcPr>
            <w:tcW w:w="1384" w:type="dxa"/>
          </w:tcPr>
          <w:p w14:paraId="2BB5456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6435557D" w14:textId="4163F5BB" w:rsidR="00DF6492" w:rsidRPr="00560ED9" w:rsidRDefault="004975D6" w:rsidP="004975D6">
            <w:pPr>
              <w:tabs>
                <w:tab w:val="right" w:pos="8498"/>
              </w:tabs>
              <w:jc w:val="both"/>
              <w:rPr>
                <w:rFonts w:ascii="Arial" w:eastAsiaTheme="minorEastAsia" w:hAnsi="Arial" w:cs="Arial"/>
              </w:rPr>
            </w:pPr>
            <w:r>
              <w:rPr>
                <w:rFonts w:ascii="Arial" w:hAnsi="Arial" w:cs="Arial"/>
                <w:color w:val="000000"/>
              </w:rPr>
              <w:t xml:space="preserve">Prueba gráfica </w:t>
            </w:r>
            <w:commentRangeStart w:id="325"/>
            <w:r>
              <w:rPr>
                <w:rFonts w:ascii="Arial" w:hAnsi="Arial" w:cs="Arial"/>
                <w:color w:val="000000"/>
              </w:rPr>
              <w:t>que</w:t>
            </w:r>
            <w:commentRangeEnd w:id="325"/>
            <w:r w:rsidR="0079739F">
              <w:rPr>
                <w:rStyle w:val="Refdecomentario"/>
                <w:rFonts w:ascii="Calibri" w:eastAsia="Calibri" w:hAnsi="Calibri" w:cs="Times New Roman"/>
              </w:rPr>
              <w:commentReference w:id="325"/>
            </w:r>
            <w:r w:rsidR="002B4374" w:rsidRPr="00560ED9">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002B4374">
              <w:rPr>
                <w:rFonts w:ascii="Arial" w:eastAsiaTheme="minorEastAsia" w:hAnsi="Arial" w:cs="Arial"/>
                <w:color w:val="000000"/>
              </w:rPr>
              <w:t xml:space="preserve"> es</w:t>
            </w:r>
            <w:r>
              <w:rPr>
                <w:rFonts w:ascii="Arial" w:eastAsiaTheme="minorEastAsia" w:hAnsi="Arial" w:cs="Arial"/>
                <w:color w:val="000000"/>
              </w:rPr>
              <w:t xml:space="preserve"> una función</w:t>
            </w:r>
            <w:r w:rsidR="002B4374">
              <w:rPr>
                <w:rFonts w:ascii="Arial" w:eastAsiaTheme="minorEastAsia" w:hAnsi="Arial" w:cs="Arial"/>
                <w:color w:val="000000"/>
              </w:rPr>
              <w:t xml:space="preserve"> par</w:t>
            </w:r>
          </w:p>
        </w:tc>
      </w:tr>
    </w:tbl>
    <w:p w14:paraId="6B52A793" w14:textId="77777777" w:rsidR="00DF6492" w:rsidRPr="00560ED9" w:rsidRDefault="00DF6492" w:rsidP="00EE2ABA">
      <w:pPr>
        <w:tabs>
          <w:tab w:val="right" w:pos="8498"/>
        </w:tabs>
        <w:spacing w:after="0"/>
        <w:jc w:val="both"/>
        <w:rPr>
          <w:rFonts w:ascii="Arial" w:eastAsiaTheme="minorEastAsia" w:hAnsi="Arial" w:cs="Arial"/>
        </w:rPr>
      </w:pPr>
    </w:p>
    <w:p w14:paraId="23735F07" w14:textId="41D9BCCC" w:rsidR="00EE2ABA" w:rsidRPr="00560ED9" w:rsidRDefault="00DF6492"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w:commentRangeStart w:id="326"/>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x-2</m:t>
                </m:r>
              </m:e>
            </m:d>
          </m:e>
          <m:sup>
            <m:r>
              <w:rPr>
                <w:rFonts w:ascii="Cambria Math" w:hAnsi="Cambria Math" w:cs="Arial"/>
              </w:rPr>
              <m:t>2</m:t>
            </m:r>
          </m:sup>
        </m:sSup>
        <w:commentRangeEnd w:id="326"/>
        <m:r>
          <m:rPr>
            <m:sty m:val="p"/>
          </m:rPr>
          <w:rPr>
            <w:rStyle w:val="Refdecomentario"/>
            <w:rFonts w:ascii="Calibri" w:eastAsia="Calibri" w:hAnsi="Calibri" w:cs="Times New Roman"/>
            <w:lang w:val="es-MX"/>
          </w:rPr>
          <w:commentReference w:id="326"/>
        </m:r>
      </m:oMath>
    </w:p>
    <w:p w14:paraId="1C114CB0" w14:textId="77777777" w:rsidR="00EE2ABA" w:rsidRPr="00560ED9" w:rsidRDefault="00EE2ABA" w:rsidP="00EE2ABA">
      <w:pPr>
        <w:tabs>
          <w:tab w:val="right" w:pos="8498"/>
        </w:tabs>
        <w:spacing w:after="0"/>
        <w:jc w:val="both"/>
        <w:rPr>
          <w:rFonts w:ascii="Arial" w:hAnsi="Arial" w:cs="Arial"/>
        </w:rPr>
      </w:pPr>
    </w:p>
    <w:p w14:paraId="0172DCDC" w14:textId="32B83CCB" w:rsidR="00EE2ABA" w:rsidRPr="00560ED9" w:rsidRDefault="00EE2ABA" w:rsidP="00EE2ABA">
      <w:pPr>
        <w:tabs>
          <w:tab w:val="right" w:pos="8498"/>
        </w:tabs>
        <w:spacing w:after="0"/>
        <w:jc w:val="both"/>
        <w:rPr>
          <w:rFonts w:ascii="Arial" w:hAnsi="Arial" w:cs="Arial"/>
        </w:rPr>
      </w:pPr>
      <w:commentRangeStart w:id="327"/>
      <w:r w:rsidRPr="00560ED9">
        <w:rPr>
          <w:rFonts w:ascii="Arial" w:hAnsi="Arial" w:cs="Arial"/>
        </w:rPr>
        <w:t>No es una función par,</w:t>
      </w:r>
      <w:r w:rsidR="00D40FA5" w:rsidRPr="00560ED9">
        <w:rPr>
          <w:rFonts w:ascii="Arial" w:hAnsi="Arial" w:cs="Arial"/>
        </w:rPr>
        <w:t xml:space="preserve"> </w:t>
      </w:r>
      <w:r w:rsidRPr="00560ED9">
        <w:rPr>
          <w:rFonts w:ascii="Arial" w:hAnsi="Arial" w:cs="Arial"/>
        </w:rPr>
        <w:t xml:space="preserve"> por ejemplo</w:t>
      </w:r>
      <w:commentRangeEnd w:id="327"/>
      <w:r w:rsidR="00C412A2">
        <w:rPr>
          <w:rStyle w:val="Refdecomentario"/>
          <w:rFonts w:ascii="Calibri" w:eastAsia="Calibri" w:hAnsi="Calibri" w:cs="Times New Roman"/>
          <w:lang w:val="es-MX"/>
        </w:rPr>
        <w:commentReference w:id="327"/>
      </w:r>
      <w:r w:rsidRPr="00560ED9">
        <w:rPr>
          <w:rFonts w:ascii="Arial" w:hAnsi="Arial" w:cs="Arial"/>
        </w:rPr>
        <w:t xml:space="preserve"> para </w:t>
      </w:r>
      <w:commentRangeStart w:id="328"/>
      <w:r w:rsidRPr="00C412A2">
        <w:rPr>
          <w:rFonts w:ascii="Arial" w:hAnsi="Arial" w:cs="Arial"/>
          <w:strike/>
        </w:rPr>
        <w:t>el caso de</w:t>
      </w:r>
      <w:commentRangeEnd w:id="328"/>
      <w:r w:rsidR="00C412A2" w:rsidRPr="00C412A2">
        <w:rPr>
          <w:rStyle w:val="Refdecomentario"/>
          <w:rFonts w:ascii="Calibri" w:eastAsia="Calibri" w:hAnsi="Calibri" w:cs="Times New Roman"/>
          <w:strike/>
          <w:lang w:val="es-MX"/>
        </w:rPr>
        <w:commentReference w:id="328"/>
      </w:r>
      <w:r w:rsidRPr="00560ED9">
        <w:rPr>
          <w:rFonts w:ascii="Arial" w:hAnsi="Arial" w:cs="Arial"/>
        </w:rPr>
        <w:t xml:space="preserve"> </w:t>
      </w:r>
      <m:oMath>
        <m:r>
          <w:rPr>
            <w:rFonts w:ascii="Cambria Math" w:hAnsi="Cambria Math" w:cs="Arial"/>
          </w:rPr>
          <m:t>1∈Dom f</m:t>
        </m:r>
      </m:oMath>
      <w:r w:rsidRPr="00560ED9">
        <w:rPr>
          <w:rFonts w:ascii="Arial" w:eastAsiaTheme="minorEastAsia" w:hAnsi="Arial" w:cs="Arial"/>
        </w:rPr>
        <w:t xml:space="preserve"> se tiene que:</w:t>
      </w:r>
    </w:p>
    <w:p w14:paraId="2E8F8F62" w14:textId="77777777" w:rsidR="00EE2ABA" w:rsidRPr="00560ED9" w:rsidRDefault="00EE2ABA" w:rsidP="00EE2ABA">
      <w:pPr>
        <w:tabs>
          <w:tab w:val="right" w:pos="8498"/>
        </w:tabs>
        <w:spacing w:after="0"/>
        <w:jc w:val="both"/>
        <w:rPr>
          <w:rFonts w:ascii="Arial" w:eastAsiaTheme="minorEastAsia" w:hAnsi="Arial" w:cs="Arial"/>
        </w:rPr>
      </w:pPr>
    </w:p>
    <w:p w14:paraId="547C6391" w14:textId="77777777"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=1≠9=</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-1-2</m:t>
                  </m:r>
                </m:e>
              </m:d>
            </m:e>
            <m:sup>
              <m:r>
                <w:rPr>
                  <w:rFonts w:ascii="Cambria Math" w:hAnsi="Cambria Math" w:cs="Arial"/>
                </w:rPr>
                <m:t>2</m:t>
              </m:r>
            </m:sup>
          </m:sSup>
          <m:r>
            <w:rPr>
              <w:rFonts w:ascii="Cambria Math" w:hAnsi="Cambria Math" w:cs="Arial"/>
            </w:rPr>
            <m:t>=f(-1)</m:t>
          </m:r>
        </m:oMath>
      </m:oMathPara>
    </w:p>
    <w:p w14:paraId="22CE3BDA" w14:textId="77777777" w:rsidR="001E4777" w:rsidRPr="00560ED9" w:rsidRDefault="001E477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DF6492" w:rsidRPr="00560ED9" w14:paraId="643D47BD" w14:textId="77777777" w:rsidTr="00DF6492">
        <w:tc>
          <w:tcPr>
            <w:tcW w:w="9054" w:type="dxa"/>
            <w:gridSpan w:val="2"/>
            <w:shd w:val="clear" w:color="auto" w:fill="0D0D0D" w:themeFill="text1" w:themeFillTint="F2"/>
          </w:tcPr>
          <w:p w14:paraId="16B621D9" w14:textId="77777777" w:rsidR="00DF6492" w:rsidRPr="00560ED9" w:rsidRDefault="00DF6492" w:rsidP="00DF649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DF6492" w:rsidRPr="00560ED9" w14:paraId="6C771005" w14:textId="77777777" w:rsidTr="00DF6492">
        <w:tc>
          <w:tcPr>
            <w:tcW w:w="1384" w:type="dxa"/>
          </w:tcPr>
          <w:p w14:paraId="1DF6098F" w14:textId="77777777" w:rsidR="00DF6492" w:rsidRPr="00560ED9" w:rsidRDefault="00DF6492" w:rsidP="00DF649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2D97C02" w14:textId="2FD20814" w:rsidR="00DF6492" w:rsidRPr="00560ED9" w:rsidRDefault="002C61A3" w:rsidP="00DF6492">
            <w:pPr>
              <w:rPr>
                <w:rFonts w:ascii="Arial" w:hAnsi="Arial" w:cs="Arial"/>
                <w:b/>
                <w:color w:val="000000"/>
                <w:sz w:val="18"/>
                <w:szCs w:val="18"/>
              </w:rPr>
            </w:pPr>
            <w:r w:rsidRPr="00560ED9">
              <w:rPr>
                <w:rFonts w:ascii="Arial" w:hAnsi="Arial" w:cs="Arial"/>
                <w:color w:val="000000"/>
              </w:rPr>
              <w:t>MA_11_02_IMG33</w:t>
            </w:r>
          </w:p>
        </w:tc>
      </w:tr>
      <w:tr w:rsidR="00DF6492" w:rsidRPr="00560ED9" w14:paraId="208B8B42" w14:textId="77777777" w:rsidTr="00DF6492">
        <w:tc>
          <w:tcPr>
            <w:tcW w:w="1384" w:type="dxa"/>
          </w:tcPr>
          <w:p w14:paraId="2EAE91F8"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Descripción</w:t>
            </w:r>
          </w:p>
        </w:tc>
        <w:tc>
          <w:tcPr>
            <w:tcW w:w="7670" w:type="dxa"/>
          </w:tcPr>
          <w:p w14:paraId="7A22B520" w14:textId="18F6B932" w:rsidR="00DF6492" w:rsidRPr="00560ED9" w:rsidRDefault="00DF6492" w:rsidP="00DF6492">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sidRPr="00560ED9">
              <w:rPr>
                <w:rFonts w:ascii="Arial" w:hAnsi="Arial" w:cs="Arial"/>
                <w:color w:val="000000"/>
              </w:rPr>
              <w:t xml:space="preserve"> </w:t>
            </w:r>
          </w:p>
        </w:tc>
      </w:tr>
      <w:tr w:rsidR="00DF6492" w:rsidRPr="00560ED9" w14:paraId="18F2DB44" w14:textId="77777777" w:rsidTr="00DF6492">
        <w:tc>
          <w:tcPr>
            <w:tcW w:w="1384" w:type="dxa"/>
          </w:tcPr>
          <w:p w14:paraId="246A158E"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4C9B35E" w14:textId="67DE8132" w:rsidR="00DF6492" w:rsidRPr="00560ED9" w:rsidRDefault="00DF6492" w:rsidP="00DF6492">
            <w:pPr>
              <w:rPr>
                <w:rFonts w:ascii="Arial" w:hAnsi="Arial" w:cs="Arial"/>
                <w:color w:val="000000"/>
              </w:rPr>
            </w:pPr>
            <w:r w:rsidRPr="00560ED9">
              <w:rPr>
                <w:rFonts w:ascii="Arial" w:hAnsi="Arial" w:cs="Arial"/>
                <w:noProof/>
                <w:lang w:val="es-CO" w:eastAsia="es-CO"/>
              </w:rPr>
              <w:drawing>
                <wp:inline distT="0" distB="0" distL="0" distR="0" wp14:anchorId="5E0F4A48" wp14:editId="1FB5158B">
                  <wp:extent cx="3676650" cy="1207770"/>
                  <wp:effectExtent l="0" t="0" r="6350" b="1143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6650" cy="1207770"/>
                          </a:xfrm>
                          <a:prstGeom prst="rect">
                            <a:avLst/>
                          </a:prstGeom>
                          <a:noFill/>
                          <a:ln>
                            <a:noFill/>
                          </a:ln>
                        </pic:spPr>
                      </pic:pic>
                    </a:graphicData>
                  </a:graphic>
                </wp:inline>
              </w:drawing>
            </w:r>
          </w:p>
        </w:tc>
      </w:tr>
      <w:tr w:rsidR="00DF6492" w:rsidRPr="00560ED9" w14:paraId="4E1CCB84" w14:textId="77777777" w:rsidTr="00DF6492">
        <w:tc>
          <w:tcPr>
            <w:tcW w:w="1384" w:type="dxa"/>
          </w:tcPr>
          <w:p w14:paraId="37D2896F" w14:textId="77777777" w:rsidR="00DF6492" w:rsidRPr="00560ED9" w:rsidRDefault="00DF6492" w:rsidP="00DF6492">
            <w:pPr>
              <w:rPr>
                <w:rFonts w:ascii="Arial" w:hAnsi="Arial" w:cs="Arial"/>
                <w:color w:val="000000"/>
              </w:rPr>
            </w:pPr>
            <w:r w:rsidRPr="00560ED9">
              <w:rPr>
                <w:rFonts w:ascii="Arial" w:hAnsi="Arial" w:cs="Arial"/>
                <w:b/>
                <w:color w:val="000000"/>
                <w:sz w:val="18"/>
                <w:szCs w:val="18"/>
              </w:rPr>
              <w:t>Pie de imagen</w:t>
            </w:r>
          </w:p>
        </w:tc>
        <w:tc>
          <w:tcPr>
            <w:tcW w:w="7670" w:type="dxa"/>
          </w:tcPr>
          <w:p w14:paraId="22EF36FA" w14:textId="7A234A75" w:rsidR="00DF6492" w:rsidRPr="00560ED9" w:rsidRDefault="004975D6" w:rsidP="004975D6">
            <w:pPr>
              <w:tabs>
                <w:tab w:val="right" w:pos="8498"/>
              </w:tabs>
              <w:jc w:val="both"/>
              <w:rPr>
                <w:rFonts w:ascii="Arial" w:eastAsiaTheme="minorEastAsia" w:hAnsi="Arial" w:cs="Arial"/>
              </w:rPr>
            </w:pPr>
            <w:r>
              <w:rPr>
                <w:rFonts w:ascii="Arial" w:eastAsiaTheme="minorEastAsia" w:hAnsi="Arial" w:cs="Arial"/>
              </w:rPr>
              <w:t xml:space="preserve">Prueba gráfica </w:t>
            </w:r>
            <w:commentRangeStart w:id="329"/>
            <w:r>
              <w:rPr>
                <w:rFonts w:ascii="Arial" w:eastAsiaTheme="minorEastAsia" w:hAnsi="Arial" w:cs="Arial"/>
              </w:rPr>
              <w:t>que</w:t>
            </w:r>
            <w:commentRangeEnd w:id="329"/>
            <w:r w:rsidR="00C412A2">
              <w:rPr>
                <w:rStyle w:val="Refdecomentario"/>
                <w:rFonts w:ascii="Calibri" w:eastAsia="Calibri" w:hAnsi="Calibri" w:cs="Times New Roman"/>
              </w:rPr>
              <w:commentReference w:id="329"/>
            </w:r>
            <w:r>
              <w:rPr>
                <w:rFonts w:ascii="Arial" w:eastAsiaTheme="minorEastAsia" w:hAnsi="Arial" w:cs="Arial"/>
              </w:rPr>
              <w:t xml:space="preserv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(x-2)</m:t>
                  </m:r>
                </m:e>
                <m:sup>
                  <m:r>
                    <w:rPr>
                      <w:rFonts w:ascii="Cambria Math" w:hAnsi="Cambria Math" w:cs="Arial"/>
                      <w:color w:val="000000"/>
                    </w:rPr>
                    <m:t>2</m:t>
                  </m:r>
                </m:sup>
              </m:sSup>
            </m:oMath>
            <w:r>
              <w:rPr>
                <w:rFonts w:ascii="Arial" w:eastAsiaTheme="minorEastAsia" w:hAnsi="Arial" w:cs="Arial"/>
                <w:color w:val="000000"/>
              </w:rPr>
              <w:t xml:space="preserve"> no es una función </w:t>
            </w:r>
            <w:commentRangeStart w:id="330"/>
            <w:r>
              <w:rPr>
                <w:rFonts w:ascii="Arial" w:eastAsiaTheme="minorEastAsia" w:hAnsi="Arial" w:cs="Arial"/>
                <w:color w:val="000000"/>
              </w:rPr>
              <w:t>impar</w:t>
            </w:r>
            <w:commentRangeEnd w:id="330"/>
            <w:r w:rsidR="00C412A2">
              <w:rPr>
                <w:rStyle w:val="Refdecomentario"/>
                <w:rFonts w:ascii="Calibri" w:eastAsia="Calibri" w:hAnsi="Calibri" w:cs="Times New Roman"/>
              </w:rPr>
              <w:commentReference w:id="330"/>
            </w:r>
          </w:p>
        </w:tc>
      </w:tr>
    </w:tbl>
    <w:p w14:paraId="3536F916" w14:textId="77777777" w:rsidR="008F1883" w:rsidRPr="00560ED9" w:rsidRDefault="008F1883" w:rsidP="00962CCA">
      <w:pPr>
        <w:tabs>
          <w:tab w:val="right" w:pos="8498"/>
        </w:tabs>
        <w:spacing w:after="0"/>
        <w:jc w:val="both"/>
        <w:rPr>
          <w:rFonts w:ascii="Arial" w:hAnsi="Arial" w:cs="Arial"/>
        </w:rPr>
      </w:pPr>
    </w:p>
    <w:p w14:paraId="23E2AA7E" w14:textId="6A5A84BF" w:rsidR="005421E4"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5421E4" w:rsidRPr="00560ED9">
        <w:rPr>
          <w:rFonts w:ascii="Arial" w:hAnsi="Arial" w:cs="Arial"/>
          <w:highlight w:val="yellow"/>
        </w:rPr>
        <w:t>]</w:t>
      </w:r>
      <w:r w:rsidR="00B13E4D">
        <w:rPr>
          <w:rFonts w:ascii="Arial" w:hAnsi="Arial" w:cs="Arial"/>
        </w:rPr>
        <w:t xml:space="preserve"> </w:t>
      </w:r>
      <w:r w:rsidR="005421E4" w:rsidRPr="00560ED9">
        <w:rPr>
          <w:rFonts w:ascii="Arial" w:hAnsi="Arial" w:cs="Arial"/>
          <w:b/>
        </w:rPr>
        <w:t>2.4</w:t>
      </w:r>
      <w:r w:rsidRPr="00560ED9">
        <w:rPr>
          <w:rFonts w:ascii="Arial" w:hAnsi="Arial" w:cs="Arial"/>
          <w:b/>
        </w:rPr>
        <w:t>.2</w:t>
      </w:r>
      <w:r w:rsidR="005421E4" w:rsidRPr="00560ED9">
        <w:rPr>
          <w:rFonts w:ascii="Arial" w:hAnsi="Arial" w:cs="Arial"/>
          <w:b/>
        </w:rPr>
        <w:t xml:space="preserve"> Funciones </w:t>
      </w:r>
      <w:commentRangeStart w:id="331"/>
      <w:r w:rsidR="005421E4" w:rsidRPr="00560ED9">
        <w:rPr>
          <w:rFonts w:ascii="Arial" w:hAnsi="Arial" w:cs="Arial"/>
          <w:b/>
        </w:rPr>
        <w:t>Impares</w:t>
      </w:r>
      <w:commentRangeEnd w:id="331"/>
      <w:r w:rsidR="00C412A2">
        <w:rPr>
          <w:rStyle w:val="Refdecomentario"/>
          <w:rFonts w:ascii="Calibri" w:eastAsia="Calibri" w:hAnsi="Calibri" w:cs="Times New Roman"/>
          <w:lang w:val="es-MX"/>
        </w:rPr>
        <w:commentReference w:id="331"/>
      </w:r>
      <w:r w:rsidR="005421E4" w:rsidRPr="00560ED9">
        <w:rPr>
          <w:rFonts w:ascii="Arial" w:hAnsi="Arial" w:cs="Arial"/>
          <w:b/>
        </w:rPr>
        <w:t xml:space="preserve"> </w:t>
      </w:r>
    </w:p>
    <w:p w14:paraId="58895D5B" w14:textId="77777777" w:rsidR="00FC124F" w:rsidRPr="00560ED9" w:rsidRDefault="00FC124F" w:rsidP="00FC124F">
      <w:pPr>
        <w:tabs>
          <w:tab w:val="right" w:pos="8498"/>
        </w:tabs>
        <w:spacing w:after="0"/>
        <w:jc w:val="both"/>
        <w:rPr>
          <w:rFonts w:ascii="Arial" w:hAnsi="Arial" w:cs="Arial"/>
        </w:rPr>
      </w:pPr>
    </w:p>
    <w:p w14:paraId="124ABEE0" w14:textId="36D05221" w:rsidR="00FC124F" w:rsidRPr="00560ED9" w:rsidRDefault="00FC124F" w:rsidP="00FC124F">
      <w:pPr>
        <w:tabs>
          <w:tab w:val="right" w:pos="8498"/>
        </w:tabs>
        <w:spacing w:after="0"/>
        <w:jc w:val="both"/>
        <w:rPr>
          <w:rFonts w:ascii="Arial" w:eastAsiaTheme="minorEastAsia" w:hAnsi="Arial" w:cs="Arial"/>
        </w:rPr>
      </w:pPr>
      <w:commentRangeStart w:id="332"/>
      <w:r w:rsidRPr="00560ED9">
        <w:rPr>
          <w:rFonts w:ascii="Arial" w:hAnsi="Arial" w:cs="Arial"/>
        </w:rPr>
        <w:t xml:space="preserve">En el plano cartesiano la gráfica de una función impar se identifica porque al ser reflejada por el eje </w:t>
      </w:r>
      <m:oMath>
        <m:r>
          <w:rPr>
            <w:rFonts w:ascii="Cambria Math" w:hAnsi="Cambria Math" w:cs="Arial"/>
          </w:rPr>
          <m:t>Y</m:t>
        </m:r>
      </m:oMath>
      <w:r w:rsidRPr="00560ED9">
        <w:rPr>
          <w:rFonts w:ascii="Arial" w:eastAsiaTheme="minorEastAsia" w:hAnsi="Arial" w:cs="Arial"/>
        </w:rPr>
        <w:t xml:space="preserve"> y después por el eje </w:t>
      </w:r>
      <m:oMath>
        <m:r>
          <w:rPr>
            <w:rFonts w:ascii="Cambria Math" w:eastAsiaTheme="minorEastAsia" w:hAnsi="Cambria Math" w:cs="Arial"/>
          </w:rPr>
          <m:t>X</m:t>
        </m:r>
      </m:oMath>
      <w:r w:rsidRPr="00560ED9">
        <w:rPr>
          <w:rFonts w:ascii="Arial" w:eastAsiaTheme="minorEastAsia" w:hAnsi="Arial" w:cs="Arial"/>
        </w:rPr>
        <w:t xml:space="preserve"> la</w:t>
      </w:r>
      <w:r w:rsidR="001E78D8" w:rsidRPr="00560ED9">
        <w:rPr>
          <w:rFonts w:ascii="Arial" w:eastAsiaTheme="minorEastAsia" w:hAnsi="Arial" w:cs="Arial"/>
        </w:rPr>
        <w:t xml:space="preserve"> grá</w:t>
      </w:r>
      <w:r w:rsidRPr="00560ED9">
        <w:rPr>
          <w:rFonts w:ascii="Arial" w:eastAsiaTheme="minorEastAsia" w:hAnsi="Arial" w:cs="Arial"/>
        </w:rPr>
        <w:t xml:space="preserve">fica obtenida coincide con la gráfica de la función. </w:t>
      </w:r>
      <w:r w:rsidR="001E78D8" w:rsidRPr="00560ED9">
        <w:rPr>
          <w:rFonts w:ascii="Arial" w:eastAsiaTheme="minorEastAsia" w:hAnsi="Arial" w:cs="Arial"/>
        </w:rPr>
        <w:t>En general:</w:t>
      </w:r>
      <w:commentRangeEnd w:id="332"/>
      <w:r w:rsidR="002A59BF">
        <w:rPr>
          <w:rStyle w:val="Refdecomentario"/>
          <w:rFonts w:ascii="Calibri" w:eastAsia="Calibri" w:hAnsi="Calibri" w:cs="Times New Roman"/>
          <w:lang w:val="es-MX"/>
        </w:rPr>
        <w:commentReference w:id="332"/>
      </w:r>
    </w:p>
    <w:p w14:paraId="2C933302" w14:textId="77777777"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DF6492" w:rsidRPr="00560ED9" w14:paraId="21B36A59" w14:textId="77777777" w:rsidTr="00DF6492">
        <w:tc>
          <w:tcPr>
            <w:tcW w:w="8978" w:type="dxa"/>
            <w:gridSpan w:val="2"/>
            <w:shd w:val="clear" w:color="auto" w:fill="000000" w:themeFill="text1"/>
          </w:tcPr>
          <w:p w14:paraId="5AA25C15" w14:textId="77777777" w:rsidR="00DF6492" w:rsidRPr="00560ED9" w:rsidRDefault="00DF6492" w:rsidP="00DF6492">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DF6492" w:rsidRPr="00560ED9" w14:paraId="2D13620E" w14:textId="77777777" w:rsidTr="00DF6492">
        <w:tc>
          <w:tcPr>
            <w:tcW w:w="2518" w:type="dxa"/>
          </w:tcPr>
          <w:p w14:paraId="7B038E34" w14:textId="77777777" w:rsidR="00DF6492" w:rsidRPr="00560ED9" w:rsidRDefault="00DF6492" w:rsidP="00DF6492">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7351BB" w14:textId="486A3EAA" w:rsidR="00DF6492" w:rsidRPr="00560ED9" w:rsidRDefault="00D40FA5" w:rsidP="00DF6492">
            <w:pPr>
              <w:rPr>
                <w:rFonts w:ascii="Arial" w:hAnsi="Arial" w:cs="Arial"/>
                <w:b/>
                <w:color w:val="000000"/>
                <w:sz w:val="24"/>
                <w:szCs w:val="24"/>
              </w:rPr>
            </w:pPr>
            <w:r w:rsidRPr="00560ED9">
              <w:rPr>
                <w:rFonts w:ascii="Arial" w:hAnsi="Arial" w:cs="Arial"/>
                <w:b/>
                <w:color w:val="000000"/>
                <w:sz w:val="24"/>
                <w:szCs w:val="24"/>
              </w:rPr>
              <w:t>Función</w:t>
            </w:r>
            <w:r w:rsidR="00DF6492" w:rsidRPr="00560ED9">
              <w:rPr>
                <w:rFonts w:ascii="Arial" w:hAnsi="Arial" w:cs="Arial"/>
                <w:b/>
                <w:color w:val="000000"/>
                <w:sz w:val="24"/>
                <w:szCs w:val="24"/>
              </w:rPr>
              <w:t xml:space="preserve"> </w:t>
            </w:r>
            <w:r w:rsidR="00B3786F" w:rsidRPr="00560ED9">
              <w:rPr>
                <w:rFonts w:ascii="Arial" w:hAnsi="Arial" w:cs="Arial"/>
                <w:b/>
                <w:color w:val="000000"/>
                <w:sz w:val="24"/>
                <w:szCs w:val="24"/>
              </w:rPr>
              <w:t>imp</w:t>
            </w:r>
            <w:r w:rsidR="00DF6492" w:rsidRPr="00560ED9">
              <w:rPr>
                <w:rFonts w:ascii="Arial" w:hAnsi="Arial" w:cs="Arial"/>
                <w:b/>
                <w:color w:val="000000"/>
                <w:sz w:val="24"/>
                <w:szCs w:val="24"/>
              </w:rPr>
              <w:t>ar</w:t>
            </w:r>
          </w:p>
        </w:tc>
      </w:tr>
      <w:tr w:rsidR="00DF6492" w:rsidRPr="00560ED9" w14:paraId="0AA1A9BE" w14:textId="77777777" w:rsidTr="00DF6492">
        <w:tc>
          <w:tcPr>
            <w:tcW w:w="2518" w:type="dxa"/>
          </w:tcPr>
          <w:p w14:paraId="5BA574DF" w14:textId="77777777" w:rsidR="00DF6492" w:rsidRPr="00560ED9" w:rsidRDefault="00DF6492" w:rsidP="00DF6492">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5817B48" w14:textId="73759111" w:rsidR="00DF6492" w:rsidRPr="00560ED9" w:rsidRDefault="00DF6492" w:rsidP="00DF6492">
            <w:pPr>
              <w:tabs>
                <w:tab w:val="right" w:pos="8498"/>
              </w:tabs>
              <w:jc w:val="both"/>
              <w:rPr>
                <w:rFonts w:ascii="Arial" w:eastAsiaTheme="minorEastAsia" w:hAnsi="Arial" w:cs="Arial"/>
              </w:rPr>
            </w:pPr>
            <w:commentRangeStart w:id="333"/>
            <w:r w:rsidRPr="00560ED9">
              <w:rPr>
                <w:rFonts w:ascii="Arial" w:hAnsi="Arial" w:cs="Arial"/>
              </w:rPr>
              <w:t>Una función se dice</w:t>
            </w:r>
            <w:commentRangeEnd w:id="333"/>
            <w:r w:rsidR="00C412A2">
              <w:rPr>
                <w:rStyle w:val="Refdecomentario"/>
                <w:rFonts w:ascii="Calibri" w:eastAsia="Calibri" w:hAnsi="Calibri" w:cs="Times New Roman"/>
              </w:rPr>
              <w:commentReference w:id="333"/>
            </w:r>
            <w:r w:rsidRPr="00560ED9">
              <w:rPr>
                <w:rFonts w:ascii="Arial" w:hAnsi="Arial" w:cs="Arial"/>
              </w:rPr>
              <w:t xml:space="preserve"> </w:t>
            </w:r>
            <w:r w:rsidR="00FC124F" w:rsidRPr="00560ED9">
              <w:rPr>
                <w:rFonts w:ascii="Arial" w:hAnsi="Arial" w:cs="Arial"/>
                <w:b/>
              </w:rPr>
              <w:t>im</w:t>
            </w:r>
            <w:r w:rsidRPr="00560ED9">
              <w:rPr>
                <w:rFonts w:ascii="Arial" w:hAnsi="Arial" w:cs="Arial"/>
                <w:b/>
              </w:rPr>
              <w:t>par</w:t>
            </w:r>
            <w:r w:rsidRPr="00560ED9">
              <w:rPr>
                <w:rFonts w:ascii="Arial" w:hAnsi="Arial" w:cs="Arial"/>
              </w:rPr>
              <w:t xml:space="preserve"> si para todo </w:t>
            </w:r>
            <m:oMath>
              <m:r>
                <w:rPr>
                  <w:rFonts w:ascii="Cambria Math" w:hAnsi="Cambria Math" w:cs="Arial"/>
                </w:rPr>
                <m:t>a∈Dom f</m:t>
              </m:r>
            </m:oMath>
            <w:r w:rsidRPr="00560ED9">
              <w:rPr>
                <w:rFonts w:ascii="Arial" w:eastAsiaTheme="minorEastAsia" w:hAnsi="Arial" w:cs="Arial"/>
              </w:rPr>
              <w:t xml:space="preserve"> se tiene que </w:t>
            </w:r>
            <m:oMath>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∈Dom f</m:t>
              </m:r>
            </m:oMath>
            <w:r w:rsidRPr="00560ED9">
              <w:rPr>
                <w:rFonts w:ascii="Arial" w:eastAsiaTheme="minorEastAsia" w:hAnsi="Arial" w:cs="Arial"/>
              </w:rPr>
              <w:t xml:space="preserve"> y además </w:t>
            </w:r>
          </w:p>
          <w:p w14:paraId="0363650F" w14:textId="77777777" w:rsidR="00DF6492" w:rsidRPr="00560ED9" w:rsidRDefault="00DF6492" w:rsidP="00DF6492">
            <w:pPr>
              <w:tabs>
                <w:tab w:val="right" w:pos="8498"/>
              </w:tabs>
              <w:jc w:val="both"/>
              <w:rPr>
                <w:rFonts w:ascii="Arial" w:eastAsiaTheme="minorEastAsia" w:hAnsi="Arial" w:cs="Arial"/>
              </w:rPr>
            </w:pPr>
          </w:p>
          <w:p w14:paraId="17289325" w14:textId="76F99372" w:rsidR="00DF6492" w:rsidRPr="00560ED9" w:rsidRDefault="00DF6492" w:rsidP="00DF6492">
            <w:pPr>
              <w:tabs>
                <w:tab w:val="right" w:pos="8498"/>
              </w:tabs>
              <w:jc w:val="both"/>
              <w:rPr>
                <w:rFonts w:ascii="Arial" w:eastAsiaTheme="minorEastAsia" w:hAnsi="Arial" w:cs="Arial"/>
              </w:rPr>
            </w:pPr>
            <m:oMathPara>
              <m:oMath>
                <m:r>
                  <w:rPr>
                    <w:rFonts w:ascii="Cambria Math" w:eastAsiaTheme="minorEastAsia" w:hAnsi="Cambria Math" w:cs="Arial"/>
                  </w:rPr>
                  <m:t>-</m:t>
                </m:r>
                <m:r>
                  <w:rPr>
                    <w:rFonts w:ascii="Cambria Math" w:hAnsi="Cambria Math" w:cs="Arial"/>
                  </w:rPr>
                  <m:t>f</m:t>
                </m:r>
                <m:d>
                  <m:dPr>
                    <m:ctrlPr>
                      <w:rPr>
                        <w:rFonts w:ascii="Cambria Math" w:hAnsi="Cambria Math" w:cs="Arial"/>
                        <w:i/>
                      </w:rPr>
                    </m:ctrlPr>
                  </m:dPr>
                  <m:e>
                    <m:r>
                      <w:rPr>
                        <w:rFonts w:ascii="Cambria Math" w:hAnsi="Cambria Math" w:cs="Arial"/>
                      </w:rPr>
                      <m:t>a</m:t>
                    </m:r>
                  </m:e>
                </m:d>
                <m:r>
                  <w:rPr>
                    <w:rFonts w:ascii="Cambria Math" w:hAnsi="Cambria Math" w:cs="Arial"/>
                  </w:rPr>
                  <m:t>=f(-a)</m:t>
                </m:r>
              </m:oMath>
            </m:oMathPara>
          </w:p>
        </w:tc>
      </w:tr>
    </w:tbl>
    <w:p w14:paraId="645E1E4E" w14:textId="77777777" w:rsidR="001F5539" w:rsidRPr="00560ED9" w:rsidRDefault="001F5539" w:rsidP="00962CCA">
      <w:pPr>
        <w:tabs>
          <w:tab w:val="right" w:pos="8498"/>
        </w:tabs>
        <w:spacing w:after="0"/>
        <w:jc w:val="both"/>
        <w:rPr>
          <w:rFonts w:ascii="Arial" w:hAnsi="Arial" w:cs="Arial"/>
          <w:highlight w:val="yellow"/>
        </w:rPr>
      </w:pPr>
    </w:p>
    <w:p w14:paraId="2A9F86A5" w14:textId="6D56625D" w:rsidR="00EE2ABA" w:rsidRPr="00560ED9" w:rsidRDefault="00DF6492" w:rsidP="00EE2AB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w:commentRangeStart w:id="334"/>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w:commentRangeEnd w:id="334"/>
        <m:r>
          <m:rPr>
            <m:sty m:val="p"/>
          </m:rPr>
          <w:rPr>
            <w:rStyle w:val="Refdecomentario"/>
            <w:rFonts w:ascii="Calibri" w:eastAsia="Calibri" w:hAnsi="Calibri" w:cs="Times New Roman"/>
            <w:lang w:val="es-MX"/>
          </w:rPr>
          <w:commentReference w:id="334"/>
        </m:r>
      </m:oMath>
    </w:p>
    <w:p w14:paraId="430AE4BE" w14:textId="77777777"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t xml:space="preserve">El dominio de la función son todos los números reales, ahora si </w:t>
      </w:r>
      <m:oMath>
        <m:r>
          <w:rPr>
            <w:rFonts w:ascii="Cambria Math" w:eastAsiaTheme="minorEastAsia" w:hAnsi="Cambria Math" w:cs="Arial"/>
          </w:rPr>
          <m:t>a</m:t>
        </m:r>
        <m:r>
          <m:rPr>
            <m:scr m:val="double-struck"/>
          </m:rPr>
          <w:rPr>
            <w:rFonts w:ascii="Cambria Math" w:eastAsiaTheme="minorEastAsia" w:hAnsi="Cambria Math" w:cs="Arial"/>
          </w:rPr>
          <m:t>∈R</m:t>
        </m:r>
      </m:oMath>
      <w:r w:rsidRPr="00560ED9">
        <w:rPr>
          <w:rFonts w:ascii="Arial" w:eastAsiaTheme="minorEastAsia" w:hAnsi="Arial" w:cs="Arial"/>
        </w:rPr>
        <w:t xml:space="preserve"> se tiene que:</w:t>
      </w:r>
    </w:p>
    <w:p w14:paraId="13F620B9" w14:textId="77777777" w:rsidR="00EE2ABA" w:rsidRPr="00560ED9" w:rsidRDefault="00EE2ABA" w:rsidP="00EE2ABA">
      <w:pPr>
        <w:tabs>
          <w:tab w:val="right" w:pos="8498"/>
        </w:tabs>
        <w:spacing w:after="0"/>
        <w:jc w:val="both"/>
        <w:rPr>
          <w:rFonts w:ascii="Arial" w:eastAsiaTheme="minorEastAsia" w:hAnsi="Arial" w:cs="Arial"/>
        </w:rPr>
      </w:pPr>
    </w:p>
    <w:p w14:paraId="6452088F" w14:textId="4DDFA73E" w:rsidR="00EE2ABA" w:rsidRPr="00560ED9" w:rsidRDefault="00EE2ABA" w:rsidP="00EE2AB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3</m:t>
              </m:r>
            </m:sup>
          </m:sSup>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a</m:t>
                  </m:r>
                </m:e>
              </m:d>
            </m:e>
            <m:sup>
              <m:r>
                <w:rPr>
                  <w:rFonts w:ascii="Cambria Math" w:eastAsiaTheme="minorEastAsia" w:hAnsi="Cambria Math" w:cs="Arial"/>
                </w:rPr>
                <m:t>3</m:t>
              </m:r>
            </m:sup>
          </m:sSup>
          <m:r>
            <w:rPr>
              <w:rFonts w:ascii="Cambria Math" w:eastAsiaTheme="minorEastAsia" w:hAnsi="Cambria Math" w:cs="Arial"/>
            </w:rPr>
            <m:t>=-f(a)</m:t>
          </m:r>
        </m:oMath>
      </m:oMathPara>
    </w:p>
    <w:p w14:paraId="54C7EB7B" w14:textId="77777777" w:rsidR="00EE2ABA" w:rsidRPr="00560ED9" w:rsidRDefault="00EE2ABA" w:rsidP="00EE2ABA">
      <w:pPr>
        <w:tabs>
          <w:tab w:val="right" w:pos="8498"/>
        </w:tabs>
        <w:spacing w:after="0"/>
        <w:jc w:val="both"/>
        <w:rPr>
          <w:rFonts w:ascii="Arial" w:eastAsiaTheme="minorEastAsia" w:hAnsi="Arial" w:cs="Arial"/>
        </w:rPr>
      </w:pPr>
    </w:p>
    <w:p w14:paraId="3A1F4E5C" w14:textId="14A1A581" w:rsidR="00EE2ABA" w:rsidRPr="00560ED9" w:rsidRDefault="00EE2ABA" w:rsidP="00EE2ABA">
      <w:pPr>
        <w:tabs>
          <w:tab w:val="right" w:pos="8498"/>
        </w:tabs>
        <w:spacing w:after="0"/>
        <w:jc w:val="both"/>
        <w:rPr>
          <w:rFonts w:ascii="Arial" w:eastAsiaTheme="minorEastAsia" w:hAnsi="Arial" w:cs="Arial"/>
        </w:rPr>
      </w:pPr>
      <w:r w:rsidRPr="00560ED9">
        <w:rPr>
          <w:rFonts w:ascii="Arial" w:eastAsiaTheme="minorEastAsia" w:hAnsi="Arial" w:cs="Arial"/>
        </w:rPr>
        <w:t xml:space="preserve">Por lo </w:t>
      </w:r>
      <w:commentRangeStart w:id="335"/>
      <w:r w:rsidRPr="00560ED9">
        <w:rPr>
          <w:rFonts w:ascii="Arial" w:eastAsiaTheme="minorEastAsia" w:hAnsi="Arial" w:cs="Arial"/>
        </w:rPr>
        <w:t>tanto</w:t>
      </w:r>
      <w:commentRangeEnd w:id="335"/>
      <w:r w:rsidR="00AE7769">
        <w:rPr>
          <w:rStyle w:val="Refdecomentario"/>
          <w:rFonts w:ascii="Calibri" w:eastAsia="Calibri" w:hAnsi="Calibri" w:cs="Times New Roman"/>
          <w:lang w:val="es-MX"/>
        </w:rPr>
        <w:commentReference w:id="335"/>
      </w:r>
      <w:r w:rsidRPr="00560ED9">
        <w:rPr>
          <w:rFonts w:ascii="Arial" w:eastAsiaTheme="minorEastAsia" w:hAnsi="Arial" w:cs="Arial"/>
        </w:rPr>
        <w:t xml:space="preserve"> </w:t>
      </w:r>
      <m:oMath>
        <m:r>
          <w:rPr>
            <w:rFonts w:ascii="Cambria Math" w:eastAsiaTheme="minorEastAsia" w:hAnsi="Cambria Math" w:cs="Arial"/>
          </w:rPr>
          <m:t>f</m:t>
        </m:r>
      </m:oMath>
      <w:r w:rsidRPr="00560ED9">
        <w:rPr>
          <w:rFonts w:ascii="Arial" w:eastAsiaTheme="minorEastAsia" w:hAnsi="Arial" w:cs="Arial"/>
        </w:rPr>
        <w:t xml:space="preserve"> es impar.</w:t>
      </w:r>
    </w:p>
    <w:p w14:paraId="5E0DF54A" w14:textId="77777777" w:rsidR="00EE2ABA" w:rsidRPr="00560ED9" w:rsidRDefault="00EE2ABA" w:rsidP="00EE2AB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D4205" w:rsidRPr="00560ED9" w14:paraId="66D27DD6" w14:textId="77777777" w:rsidTr="00B3786F">
        <w:tc>
          <w:tcPr>
            <w:tcW w:w="9054" w:type="dxa"/>
            <w:gridSpan w:val="2"/>
            <w:shd w:val="clear" w:color="auto" w:fill="0D0D0D" w:themeFill="text1" w:themeFillTint="F2"/>
          </w:tcPr>
          <w:p w14:paraId="2BF811E0"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5F9BE54D" w14:textId="77777777" w:rsidTr="00B3786F">
        <w:tc>
          <w:tcPr>
            <w:tcW w:w="1384" w:type="dxa"/>
          </w:tcPr>
          <w:p w14:paraId="3432752D"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C6118C" w14:textId="67E15575"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4</w:t>
            </w:r>
          </w:p>
        </w:tc>
      </w:tr>
      <w:tr w:rsidR="002D4205" w:rsidRPr="00560ED9" w14:paraId="7E1B5F65" w14:textId="77777777" w:rsidTr="00B3786F">
        <w:tc>
          <w:tcPr>
            <w:tcW w:w="1384" w:type="dxa"/>
          </w:tcPr>
          <w:p w14:paraId="7AB892B6"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15E144DC" w14:textId="68585FAB"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Pr="00560ED9">
              <w:rPr>
                <w:rFonts w:ascii="Arial" w:hAnsi="Arial" w:cs="Arial"/>
                <w:color w:val="000000"/>
              </w:rPr>
              <w:t xml:space="preserve"> </w:t>
            </w:r>
          </w:p>
        </w:tc>
      </w:tr>
      <w:tr w:rsidR="002D4205" w:rsidRPr="00560ED9" w14:paraId="18558869" w14:textId="77777777" w:rsidTr="00B3786F">
        <w:tc>
          <w:tcPr>
            <w:tcW w:w="1384" w:type="dxa"/>
          </w:tcPr>
          <w:p w14:paraId="7B279DB9"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9DAC21C" w14:textId="04ADBF12" w:rsidR="002D4205" w:rsidRPr="00560ED9" w:rsidRDefault="002D4205" w:rsidP="00B3786F">
            <w:pPr>
              <w:rPr>
                <w:rFonts w:ascii="Arial" w:hAnsi="Arial" w:cs="Arial"/>
                <w:color w:val="000000"/>
              </w:rPr>
            </w:pPr>
            <w:r w:rsidRPr="00560ED9">
              <w:rPr>
                <w:rFonts w:ascii="Arial" w:eastAsiaTheme="minorEastAsia" w:hAnsi="Arial" w:cs="Arial"/>
                <w:noProof/>
                <w:lang w:val="es-CO" w:eastAsia="es-CO"/>
              </w:rPr>
              <w:drawing>
                <wp:inline distT="0" distB="0" distL="0" distR="0" wp14:anchorId="1887C652" wp14:editId="034B0543">
                  <wp:extent cx="3855720" cy="1287780"/>
                  <wp:effectExtent l="0" t="0" r="5080" b="7620"/>
                  <wp:docPr id="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5720" cy="1287780"/>
                          </a:xfrm>
                          <a:prstGeom prst="rect">
                            <a:avLst/>
                          </a:prstGeom>
                          <a:noFill/>
                          <a:ln>
                            <a:noFill/>
                          </a:ln>
                        </pic:spPr>
                      </pic:pic>
                    </a:graphicData>
                  </a:graphic>
                </wp:inline>
              </w:drawing>
            </w:r>
          </w:p>
        </w:tc>
      </w:tr>
      <w:tr w:rsidR="002D4205" w:rsidRPr="00560ED9" w14:paraId="228E3826" w14:textId="77777777" w:rsidTr="00B3786F">
        <w:tc>
          <w:tcPr>
            <w:tcW w:w="1384" w:type="dxa"/>
          </w:tcPr>
          <w:p w14:paraId="245EEEA0"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68F538BA" w14:textId="1133893A" w:rsidR="002D4205" w:rsidRPr="00560ED9" w:rsidRDefault="004975D6" w:rsidP="004975D6">
            <w:pPr>
              <w:tabs>
                <w:tab w:val="right" w:pos="8498"/>
              </w:tabs>
              <w:jc w:val="both"/>
              <w:rPr>
                <w:rFonts w:ascii="Arial" w:eastAsiaTheme="minorEastAsia" w:hAnsi="Arial" w:cs="Arial"/>
              </w:rPr>
            </w:pPr>
            <w:r>
              <w:rPr>
                <w:rFonts w:ascii="Arial" w:hAnsi="Arial" w:cs="Arial"/>
                <w:color w:val="000000"/>
              </w:rPr>
              <w:t xml:space="preserve">Prueba gráfica </w:t>
            </w:r>
            <w:commentRangeStart w:id="336"/>
            <w:r>
              <w:rPr>
                <w:rFonts w:ascii="Arial" w:hAnsi="Arial" w:cs="Arial"/>
                <w:color w:val="000000"/>
              </w:rPr>
              <w:t>que</w:t>
            </w:r>
            <w:commentRangeEnd w:id="336"/>
            <w:r w:rsidR="000B3DB9">
              <w:rPr>
                <w:rStyle w:val="Refdecomentario"/>
                <w:rFonts w:ascii="Calibri" w:eastAsia="Calibri" w:hAnsi="Calibri" w:cs="Times New Roman"/>
              </w:rPr>
              <w:commentReference w:id="336"/>
            </w:r>
            <w:r>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oMath>
            <w:r w:rsidR="008B774A">
              <w:rPr>
                <w:rFonts w:ascii="Arial" w:eastAsiaTheme="minorEastAsia" w:hAnsi="Arial" w:cs="Arial"/>
                <w:color w:val="000000"/>
              </w:rPr>
              <w:t xml:space="preserve"> es</w:t>
            </w:r>
            <w:r>
              <w:rPr>
                <w:rFonts w:ascii="Arial" w:eastAsiaTheme="minorEastAsia" w:hAnsi="Arial" w:cs="Arial"/>
                <w:color w:val="000000"/>
              </w:rPr>
              <w:t xml:space="preserve"> una función </w:t>
            </w:r>
            <w:r w:rsidR="008B774A">
              <w:rPr>
                <w:rFonts w:ascii="Arial" w:eastAsiaTheme="minorEastAsia" w:hAnsi="Arial" w:cs="Arial"/>
                <w:color w:val="000000"/>
              </w:rPr>
              <w:t>impar</w:t>
            </w:r>
          </w:p>
        </w:tc>
      </w:tr>
    </w:tbl>
    <w:p w14:paraId="733CCD45" w14:textId="77777777" w:rsidR="00EE2ABA" w:rsidRPr="00560ED9" w:rsidRDefault="00EE2ABA" w:rsidP="00EE2ABA">
      <w:pPr>
        <w:tabs>
          <w:tab w:val="right" w:pos="8498"/>
        </w:tabs>
        <w:spacing w:after="0"/>
        <w:jc w:val="both"/>
        <w:rPr>
          <w:rFonts w:ascii="Arial" w:eastAsiaTheme="minorEastAsia" w:hAnsi="Arial" w:cs="Arial"/>
        </w:rPr>
      </w:pPr>
    </w:p>
    <w:p w14:paraId="7E9BD729" w14:textId="70157D81" w:rsidR="00EE2ABA" w:rsidRPr="00560ED9" w:rsidRDefault="002D4205" w:rsidP="00EE2ABA">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w:t>
      </w:r>
      <w:r w:rsidR="00EE2ABA" w:rsidRPr="00560ED9">
        <w:rPr>
          <w:rFonts w:ascii="Arial" w:eastAsiaTheme="minorEastAsia"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m:t>
        </m:r>
        <w:commentRangeStart w:id="337"/>
        <m:r>
          <w:rPr>
            <w:rFonts w:ascii="Cambria Math" w:hAnsi="Cambria Math" w:cs="Arial"/>
          </w:rPr>
          <m:t>2</m:t>
        </m:r>
        <w:commentRangeEnd w:id="337"/>
        <m:r>
          <m:rPr>
            <m:sty m:val="p"/>
          </m:rPr>
          <w:rPr>
            <w:rStyle w:val="Refdecomentario"/>
            <w:rFonts w:ascii="Calibri" w:eastAsia="Calibri" w:hAnsi="Calibri" w:cs="Times New Roman"/>
            <w:lang w:val="es-MX"/>
          </w:rPr>
          <w:commentReference w:id="337"/>
        </m:r>
      </m:oMath>
    </w:p>
    <w:p w14:paraId="24B9F1F0" w14:textId="77777777" w:rsidR="00EE2ABA" w:rsidRPr="00560ED9" w:rsidRDefault="00EE2ABA" w:rsidP="00EE2ABA">
      <w:pPr>
        <w:tabs>
          <w:tab w:val="right" w:pos="8498"/>
        </w:tabs>
        <w:spacing w:after="0"/>
        <w:jc w:val="both"/>
        <w:rPr>
          <w:rFonts w:ascii="Arial" w:hAnsi="Arial" w:cs="Arial"/>
        </w:rPr>
      </w:pPr>
    </w:p>
    <w:p w14:paraId="24D53A13" w14:textId="710F79F1" w:rsidR="00EE2ABA" w:rsidRPr="00560ED9" w:rsidRDefault="00EE2ABA" w:rsidP="00EE2ABA">
      <w:pPr>
        <w:tabs>
          <w:tab w:val="right" w:pos="8498"/>
        </w:tabs>
        <w:spacing w:after="0"/>
        <w:jc w:val="both"/>
        <w:rPr>
          <w:rFonts w:ascii="Arial" w:hAnsi="Arial" w:cs="Arial"/>
        </w:rPr>
      </w:pPr>
      <w:commentRangeStart w:id="338"/>
      <w:r w:rsidRPr="00560ED9">
        <w:rPr>
          <w:rFonts w:ascii="Arial" w:hAnsi="Arial" w:cs="Arial"/>
        </w:rPr>
        <w:t>No</w:t>
      </w:r>
      <w:commentRangeEnd w:id="338"/>
      <w:r w:rsidR="000B3DB9">
        <w:rPr>
          <w:rStyle w:val="Refdecomentario"/>
          <w:rFonts w:ascii="Calibri" w:eastAsia="Calibri" w:hAnsi="Calibri" w:cs="Times New Roman"/>
          <w:lang w:val="es-MX"/>
        </w:rPr>
        <w:commentReference w:id="338"/>
      </w:r>
      <w:r w:rsidRPr="00560ED9">
        <w:rPr>
          <w:rFonts w:ascii="Arial" w:hAnsi="Arial" w:cs="Arial"/>
        </w:rPr>
        <w:t xml:space="preserve"> es una función impar, ya que</w:t>
      </w:r>
      <w:r w:rsidR="005C59F7" w:rsidRPr="00560ED9">
        <w:rPr>
          <w:rFonts w:ascii="Arial" w:hAnsi="Arial" w:cs="Arial"/>
        </w:rPr>
        <w:t xml:space="preserve"> tomando un caso particular, por ejemplo</w:t>
      </w:r>
      <w:r w:rsidRPr="00560ED9">
        <w:rPr>
          <w:rFonts w:ascii="Arial" w:hAnsi="Arial" w:cs="Arial"/>
        </w:rPr>
        <w:t xml:space="preserve"> </w:t>
      </w:r>
      <m:oMath>
        <m:r>
          <w:rPr>
            <w:rFonts w:ascii="Cambria Math" w:hAnsi="Cambria Math" w:cs="Arial"/>
          </w:rPr>
          <m:t xml:space="preserve">1∈Dom </m:t>
        </m:r>
        <m:r>
          <m:rPr>
            <m:sty m:val="p"/>
          </m:rPr>
          <w:rPr>
            <w:rStyle w:val="Refdecomentario"/>
            <w:rFonts w:ascii="Calibri" w:eastAsia="Calibri" w:hAnsi="Calibri" w:cs="Times New Roman"/>
            <w:lang w:val="es-MX"/>
          </w:rPr>
          <w:commentReference w:id="339"/>
        </m:r>
      </m:oMath>
      <w:r w:rsidRPr="00560ED9">
        <w:rPr>
          <w:rFonts w:ascii="Arial" w:eastAsiaTheme="minorEastAsia" w:hAnsi="Arial" w:cs="Arial"/>
        </w:rPr>
        <w:t xml:space="preserve"> se tiene que:</w:t>
      </w:r>
    </w:p>
    <w:p w14:paraId="2321A3DA" w14:textId="77777777" w:rsidR="00EE2ABA" w:rsidRPr="00560ED9" w:rsidRDefault="00EE2ABA" w:rsidP="00EE2ABA">
      <w:pPr>
        <w:tabs>
          <w:tab w:val="right" w:pos="8498"/>
        </w:tabs>
        <w:spacing w:after="0"/>
        <w:jc w:val="both"/>
        <w:rPr>
          <w:rFonts w:ascii="Arial" w:eastAsiaTheme="minorEastAsia" w:hAnsi="Arial" w:cs="Arial"/>
        </w:rPr>
      </w:pPr>
    </w:p>
    <w:p w14:paraId="5C979778" w14:textId="6FB3D3DA" w:rsidR="00EE2ABA" w:rsidRPr="00560ED9" w:rsidRDefault="00EE2ABA" w:rsidP="00EE2AB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-1</m:t>
              </m:r>
            </m:e>
          </m:d>
          <m:r>
            <w:rPr>
              <w:rFonts w:ascii="Cambria Math" w:hAnsi="Cambria Math" w:cs="Arial"/>
            </w:rPr>
            <m:t>=3</m:t>
          </m:r>
          <m:d>
            <m:dPr>
              <m:ctrlPr>
                <w:rPr>
                  <w:rFonts w:ascii="Cambria Math" w:hAnsi="Cambria Math" w:cs="Arial"/>
                  <w:i/>
                </w:rPr>
              </m:ctrlPr>
            </m:dPr>
            <m:e>
              <m:r>
                <w:rPr>
                  <w:rFonts w:ascii="Cambria Math" w:hAnsi="Cambria Math" w:cs="Arial"/>
                </w:rPr>
                <m:t>-1</m:t>
              </m:r>
            </m:e>
          </m:d>
          <m:r>
            <w:rPr>
              <w:rFonts w:ascii="Cambria Math" w:hAnsi="Cambria Math" w:cs="Arial"/>
            </w:rPr>
            <m:t>-2=-5≠-1=-(3</m:t>
          </m:r>
          <m:d>
            <m:dPr>
              <m:ctrlPr>
                <w:rPr>
                  <w:rFonts w:ascii="Cambria Math" w:hAnsi="Cambria Math" w:cs="Arial"/>
                  <w:i/>
                </w:rPr>
              </m:ctrlPr>
            </m:dPr>
            <m:e>
              <m:r>
                <w:rPr>
                  <w:rFonts w:ascii="Cambria Math" w:hAnsi="Cambria Math" w:cs="Arial"/>
                </w:rPr>
                <m:t>1</m:t>
              </m:r>
            </m:e>
          </m:d>
          <m:r>
            <w:rPr>
              <w:rFonts w:ascii="Cambria Math" w:hAnsi="Cambria Math" w:cs="Arial"/>
            </w:rPr>
            <m:t>-2)=-f(1)</m:t>
          </m:r>
        </m:oMath>
      </m:oMathPara>
    </w:p>
    <w:p w14:paraId="14F2A632" w14:textId="77777777" w:rsidR="00EE2ABA" w:rsidRPr="00560ED9" w:rsidRDefault="00EE2ABA" w:rsidP="000C38B4">
      <w:pPr>
        <w:tabs>
          <w:tab w:val="right" w:pos="8498"/>
        </w:tabs>
        <w:spacing w:after="0"/>
        <w:jc w:val="both"/>
        <w:rPr>
          <w:rFonts w:ascii="Arial" w:eastAsiaTheme="minorEastAsia" w:hAnsi="Arial" w:cs="Arial"/>
        </w:rPr>
      </w:pPr>
    </w:p>
    <w:tbl>
      <w:tblPr>
        <w:tblStyle w:val="Tablaconcuadrcula"/>
        <w:tblW w:w="9054" w:type="dxa"/>
        <w:tblLayout w:type="fixed"/>
        <w:tblLook w:val="04A0" w:firstRow="1" w:lastRow="0" w:firstColumn="1" w:lastColumn="0" w:noHBand="0" w:noVBand="1"/>
      </w:tblPr>
      <w:tblGrid>
        <w:gridCol w:w="1384"/>
        <w:gridCol w:w="7670"/>
      </w:tblGrid>
      <w:tr w:rsidR="002D4205" w:rsidRPr="00560ED9" w14:paraId="6D821064" w14:textId="77777777" w:rsidTr="000C4725">
        <w:tc>
          <w:tcPr>
            <w:tcW w:w="9054" w:type="dxa"/>
            <w:gridSpan w:val="2"/>
            <w:shd w:val="clear" w:color="auto" w:fill="0D0D0D" w:themeFill="text1" w:themeFillTint="F2"/>
          </w:tcPr>
          <w:p w14:paraId="22A6A12D" w14:textId="77777777" w:rsidR="002D4205" w:rsidRPr="00560ED9" w:rsidRDefault="002D4205"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2D4205" w:rsidRPr="00560ED9" w14:paraId="7DC6D84C" w14:textId="77777777" w:rsidTr="000C4725">
        <w:tc>
          <w:tcPr>
            <w:tcW w:w="1384" w:type="dxa"/>
          </w:tcPr>
          <w:p w14:paraId="31BBAC63" w14:textId="77777777" w:rsidR="002D4205" w:rsidRPr="00560ED9" w:rsidRDefault="002D4205"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7D126B6" w14:textId="4F78EBD6" w:rsidR="002D4205" w:rsidRPr="00560ED9" w:rsidRDefault="002D4205" w:rsidP="00B3786F">
            <w:pPr>
              <w:rPr>
                <w:rFonts w:ascii="Arial" w:hAnsi="Arial" w:cs="Arial"/>
                <w:b/>
                <w:color w:val="000000"/>
                <w:sz w:val="18"/>
                <w:szCs w:val="18"/>
              </w:rPr>
            </w:pPr>
            <w:r w:rsidRPr="00560ED9">
              <w:rPr>
                <w:rFonts w:ascii="Arial" w:hAnsi="Arial" w:cs="Arial"/>
                <w:color w:val="000000"/>
              </w:rPr>
              <w:t>MA_11_02_IMG3</w:t>
            </w:r>
            <w:r w:rsidR="002C61A3" w:rsidRPr="00560ED9">
              <w:rPr>
                <w:rFonts w:ascii="Arial" w:hAnsi="Arial" w:cs="Arial"/>
                <w:color w:val="000000"/>
              </w:rPr>
              <w:t>5</w:t>
            </w:r>
          </w:p>
        </w:tc>
      </w:tr>
      <w:tr w:rsidR="002D4205" w:rsidRPr="00560ED9" w14:paraId="18C29EA9" w14:textId="77777777" w:rsidTr="000C4725">
        <w:tc>
          <w:tcPr>
            <w:tcW w:w="1384" w:type="dxa"/>
          </w:tcPr>
          <w:p w14:paraId="5064E70D"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4A00B8E9" w14:textId="01006811" w:rsidR="002D4205" w:rsidRPr="00560ED9" w:rsidRDefault="002D4205" w:rsidP="002D4205">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Pr="00560ED9">
              <w:rPr>
                <w:rFonts w:ascii="Arial" w:hAnsi="Arial" w:cs="Arial"/>
                <w:color w:val="000000"/>
              </w:rPr>
              <w:t xml:space="preserve"> </w:t>
            </w:r>
          </w:p>
        </w:tc>
      </w:tr>
      <w:tr w:rsidR="002D4205" w:rsidRPr="00560ED9" w14:paraId="0614400E" w14:textId="77777777" w:rsidTr="000C4725">
        <w:tc>
          <w:tcPr>
            <w:tcW w:w="1384" w:type="dxa"/>
          </w:tcPr>
          <w:p w14:paraId="7D4D6EF7" w14:textId="77777777" w:rsidR="002D4205" w:rsidRPr="00560ED9" w:rsidRDefault="002D4205" w:rsidP="00B3786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EA6F511" w14:textId="14259723" w:rsidR="002D4205" w:rsidRPr="00560ED9" w:rsidRDefault="002D4205" w:rsidP="00B3786F">
            <w:pPr>
              <w:rPr>
                <w:rFonts w:ascii="Arial" w:hAnsi="Arial" w:cs="Arial"/>
                <w:color w:val="000000"/>
              </w:rPr>
            </w:pPr>
            <w:r w:rsidRPr="00560ED9">
              <w:rPr>
                <w:rFonts w:ascii="Arial" w:hAnsi="Arial" w:cs="Arial"/>
                <w:noProof/>
                <w:lang w:val="es-CO" w:eastAsia="es-CO"/>
              </w:rPr>
              <w:drawing>
                <wp:inline distT="0" distB="0" distL="0" distR="0" wp14:anchorId="0123DDC1" wp14:editId="074F4377">
                  <wp:extent cx="4646536" cy="1610995"/>
                  <wp:effectExtent l="0" t="0" r="1905" b="0"/>
                  <wp:docPr id="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6858" cy="1611107"/>
                          </a:xfrm>
                          <a:prstGeom prst="rect">
                            <a:avLst/>
                          </a:prstGeom>
                          <a:noFill/>
                          <a:ln>
                            <a:noFill/>
                          </a:ln>
                        </pic:spPr>
                      </pic:pic>
                    </a:graphicData>
                  </a:graphic>
                </wp:inline>
              </w:drawing>
            </w:r>
          </w:p>
        </w:tc>
      </w:tr>
      <w:tr w:rsidR="000C4725" w:rsidRPr="00560ED9" w14:paraId="4A57753D" w14:textId="77777777" w:rsidTr="000C4725">
        <w:tc>
          <w:tcPr>
            <w:tcW w:w="1384" w:type="dxa"/>
          </w:tcPr>
          <w:p w14:paraId="51EA1960" w14:textId="77777777" w:rsidR="000C4725" w:rsidRPr="00560ED9" w:rsidRDefault="000C4725" w:rsidP="000C4725">
            <w:pPr>
              <w:rPr>
                <w:rFonts w:ascii="Arial" w:hAnsi="Arial" w:cs="Arial"/>
                <w:color w:val="000000"/>
              </w:rPr>
            </w:pPr>
            <w:r w:rsidRPr="00560ED9">
              <w:rPr>
                <w:rFonts w:ascii="Arial" w:hAnsi="Arial" w:cs="Arial"/>
                <w:b/>
                <w:color w:val="000000"/>
                <w:sz w:val="18"/>
                <w:szCs w:val="18"/>
              </w:rPr>
              <w:t>Pie de imagen</w:t>
            </w:r>
          </w:p>
        </w:tc>
        <w:tc>
          <w:tcPr>
            <w:tcW w:w="7670" w:type="dxa"/>
          </w:tcPr>
          <w:p w14:paraId="1CDC4BDF" w14:textId="65D5F4F3" w:rsidR="000C4725" w:rsidRPr="00560ED9" w:rsidRDefault="004975D6" w:rsidP="000D10F7">
            <w:pPr>
              <w:tabs>
                <w:tab w:val="right" w:pos="8498"/>
              </w:tabs>
              <w:jc w:val="both"/>
              <w:rPr>
                <w:rFonts w:ascii="Arial" w:eastAsiaTheme="minorEastAsia" w:hAnsi="Arial" w:cs="Arial"/>
              </w:rPr>
            </w:pPr>
            <w:r>
              <w:rPr>
                <w:rFonts w:ascii="Arial" w:eastAsiaTheme="minorEastAsia" w:hAnsi="Arial" w:cs="Arial"/>
                <w:color w:val="000000"/>
              </w:rPr>
              <w:t xml:space="preserve">Prueba gráfica </w:t>
            </w:r>
            <w:commentRangeStart w:id="340"/>
            <w:r>
              <w:rPr>
                <w:rFonts w:ascii="Arial" w:eastAsiaTheme="minorEastAsia" w:hAnsi="Arial" w:cs="Arial"/>
                <w:color w:val="000000"/>
              </w:rPr>
              <w:t>que</w:t>
            </w:r>
            <w:commentRangeEnd w:id="340"/>
            <w:r w:rsidR="000B3DB9">
              <w:rPr>
                <w:rStyle w:val="Refdecomentario"/>
                <w:rFonts w:ascii="Calibri" w:eastAsia="Calibri" w:hAnsi="Calibri" w:cs="Times New Roman"/>
              </w:rPr>
              <w:commentReference w:id="340"/>
            </w:r>
            <w:r>
              <w:rPr>
                <w:rFonts w:ascii="Arial" w:eastAsiaTheme="minorEastAsia"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=3x-2</m:t>
              </m:r>
            </m:oMath>
            <w:r w:rsidR="000C4725" w:rsidRPr="00560ED9">
              <w:rPr>
                <w:rFonts w:ascii="Arial" w:hAnsi="Arial" w:cs="Arial"/>
                <w:color w:val="000000"/>
              </w:rPr>
              <w:t xml:space="preserve"> </w:t>
            </w:r>
            <w:r w:rsidR="000C4725">
              <w:rPr>
                <w:rFonts w:ascii="Arial" w:hAnsi="Arial" w:cs="Arial"/>
                <w:color w:val="000000"/>
              </w:rPr>
              <w:t xml:space="preserve"> no es</w:t>
            </w:r>
            <w:r w:rsidR="000D10F7">
              <w:rPr>
                <w:rFonts w:ascii="Arial" w:hAnsi="Arial" w:cs="Arial"/>
                <w:color w:val="000000"/>
              </w:rPr>
              <w:t xml:space="preserve"> una función </w:t>
            </w:r>
            <w:r w:rsidR="000C4725">
              <w:rPr>
                <w:rFonts w:ascii="Arial" w:hAnsi="Arial" w:cs="Arial"/>
                <w:color w:val="000000"/>
              </w:rPr>
              <w:t>impar</w:t>
            </w:r>
          </w:p>
        </w:tc>
      </w:tr>
    </w:tbl>
    <w:p w14:paraId="0AEAAF2E" w14:textId="38F2A45C" w:rsidR="000C38B4" w:rsidRPr="00560ED9" w:rsidRDefault="000C38B4" w:rsidP="00962CCA">
      <w:pPr>
        <w:tabs>
          <w:tab w:val="right" w:pos="8498"/>
        </w:tabs>
        <w:spacing w:after="0"/>
        <w:jc w:val="both"/>
        <w:rPr>
          <w:rFonts w:ascii="Arial" w:eastAsiaTheme="minorEastAsia" w:hAnsi="Arial" w:cs="Arial"/>
        </w:rPr>
      </w:pPr>
    </w:p>
    <w:p w14:paraId="4B4016A9" w14:textId="77777777" w:rsidR="00EE2ABA" w:rsidRPr="00560ED9" w:rsidRDefault="00EE2ABA" w:rsidP="00962CCA">
      <w:pPr>
        <w:tabs>
          <w:tab w:val="right" w:pos="8498"/>
        </w:tabs>
        <w:spacing w:after="0"/>
        <w:jc w:val="both"/>
        <w:rPr>
          <w:rFonts w:ascii="Arial" w:eastAsiaTheme="minorEastAsia" w:hAnsi="Arial" w:cs="Arial"/>
          <w:highlight w:val="yellow"/>
        </w:rPr>
      </w:pPr>
    </w:p>
    <w:tbl>
      <w:tblPr>
        <w:tblStyle w:val="Tablaconcuadrcula"/>
        <w:tblW w:w="0" w:type="auto"/>
        <w:tblLook w:val="04A0" w:firstRow="1" w:lastRow="0" w:firstColumn="1" w:lastColumn="0" w:noHBand="0" w:noVBand="1"/>
      </w:tblPr>
      <w:tblGrid>
        <w:gridCol w:w="2481"/>
        <w:gridCol w:w="6347"/>
      </w:tblGrid>
      <w:tr w:rsidR="00F3135C" w:rsidRPr="00560ED9" w14:paraId="5045F041" w14:textId="77777777" w:rsidTr="003248DC">
        <w:tc>
          <w:tcPr>
            <w:tcW w:w="9033" w:type="dxa"/>
            <w:gridSpan w:val="2"/>
            <w:shd w:val="clear" w:color="auto" w:fill="000000" w:themeFill="text1"/>
          </w:tcPr>
          <w:p w14:paraId="7D2003FD" w14:textId="77777777"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F3135C" w:rsidRPr="00560ED9" w14:paraId="55CB3F53" w14:textId="77777777" w:rsidTr="003248DC">
        <w:tc>
          <w:tcPr>
            <w:tcW w:w="2518" w:type="dxa"/>
          </w:tcPr>
          <w:p w14:paraId="261EC475" w14:textId="77777777" w:rsidR="00F3135C" w:rsidRPr="00560ED9" w:rsidRDefault="00F3135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056383FD" w14:textId="625A2F7A" w:rsidR="00F3135C" w:rsidRPr="00560ED9" w:rsidRDefault="00F3135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MA_11_02_REC90</w:t>
            </w:r>
          </w:p>
        </w:tc>
      </w:tr>
      <w:tr w:rsidR="00F3135C" w:rsidRPr="00560ED9" w14:paraId="77315736" w14:textId="77777777" w:rsidTr="003248DC">
        <w:tc>
          <w:tcPr>
            <w:tcW w:w="2518" w:type="dxa"/>
          </w:tcPr>
          <w:p w14:paraId="714938C1"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11329A5" w14:textId="735D72A6"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color w:val="000000"/>
                <w:sz w:val="24"/>
                <w:szCs w:val="24"/>
              </w:rPr>
              <w:t>Funciones pares e impares</w:t>
            </w:r>
          </w:p>
        </w:tc>
      </w:tr>
      <w:tr w:rsidR="00F3135C" w:rsidRPr="00560ED9" w14:paraId="77D23C68" w14:textId="77777777" w:rsidTr="003248DC">
        <w:tc>
          <w:tcPr>
            <w:tcW w:w="2518" w:type="dxa"/>
          </w:tcPr>
          <w:p w14:paraId="3AEB9C44" w14:textId="77777777" w:rsidR="00F3135C" w:rsidRPr="00560ED9" w:rsidRDefault="00F3135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BD6BB09" w14:textId="40FA5335" w:rsidR="00F3135C" w:rsidRPr="00560ED9" w:rsidRDefault="00AB74A4" w:rsidP="00AB74A4">
            <w:pPr>
              <w:rPr>
                <w:rFonts w:ascii="Arial" w:eastAsiaTheme="minorEastAsia" w:hAnsi="Arial" w:cs="Arial"/>
                <w:color w:val="000000"/>
                <w:sz w:val="24"/>
                <w:szCs w:val="24"/>
              </w:rPr>
            </w:pPr>
            <w:r w:rsidRPr="00560ED9">
              <w:rPr>
                <w:rFonts w:ascii="Arial" w:eastAsiaTheme="minorEastAsia" w:hAnsi="Arial" w:cs="Arial"/>
                <w:color w:val="000000"/>
                <w:sz w:val="24"/>
                <w:szCs w:val="24"/>
              </w:rPr>
              <w:t>A</w:t>
            </w:r>
            <w:r w:rsidR="005C59F7" w:rsidRPr="00560ED9">
              <w:rPr>
                <w:rFonts w:ascii="Arial" w:eastAsiaTheme="minorEastAsia" w:hAnsi="Arial" w:cs="Arial"/>
                <w:color w:val="000000"/>
                <w:sz w:val="24"/>
                <w:szCs w:val="24"/>
              </w:rPr>
              <w:t>c</w:t>
            </w:r>
            <w:r w:rsidRPr="00560ED9">
              <w:rPr>
                <w:rFonts w:ascii="Arial" w:eastAsiaTheme="minorEastAsia" w:hAnsi="Arial" w:cs="Arial"/>
                <w:color w:val="000000"/>
                <w:sz w:val="24"/>
                <w:szCs w:val="24"/>
              </w:rPr>
              <w:t>tividad en la que se p</w:t>
            </w:r>
            <w:r w:rsidR="00F3135C" w:rsidRPr="00560ED9">
              <w:rPr>
                <w:rFonts w:ascii="Arial" w:eastAsiaTheme="minorEastAsia" w:hAnsi="Arial" w:cs="Arial"/>
                <w:color w:val="000000"/>
                <w:sz w:val="24"/>
                <w:szCs w:val="24"/>
              </w:rPr>
              <w:t xml:space="preserve">ractica </w:t>
            </w:r>
            <w:commentRangeStart w:id="341"/>
            <w:r w:rsidR="00F3135C" w:rsidRPr="00560ED9">
              <w:rPr>
                <w:rFonts w:ascii="Arial" w:eastAsiaTheme="minorEastAsia" w:hAnsi="Arial" w:cs="Arial"/>
                <w:color w:val="000000"/>
                <w:sz w:val="24"/>
                <w:szCs w:val="24"/>
              </w:rPr>
              <w:t>como</w:t>
            </w:r>
            <w:commentRangeEnd w:id="341"/>
            <w:r w:rsidR="00A72653">
              <w:rPr>
                <w:rStyle w:val="Refdecomentario"/>
                <w:rFonts w:ascii="Calibri" w:eastAsia="Calibri" w:hAnsi="Calibri" w:cs="Times New Roman"/>
              </w:rPr>
              <w:commentReference w:id="341"/>
            </w:r>
            <w:r w:rsidR="00F3135C" w:rsidRPr="00560ED9">
              <w:rPr>
                <w:rFonts w:ascii="Arial" w:eastAsiaTheme="minorEastAsia" w:hAnsi="Arial" w:cs="Arial"/>
                <w:color w:val="000000"/>
                <w:sz w:val="24"/>
                <w:szCs w:val="24"/>
              </w:rPr>
              <w:t xml:space="preserve"> se identifican las funciones pares e impares</w:t>
            </w:r>
            <w:commentRangeStart w:id="342"/>
            <w:r w:rsidR="00F3135C" w:rsidRPr="00560ED9">
              <w:rPr>
                <w:rFonts w:ascii="Arial" w:eastAsiaTheme="minorEastAsia" w:hAnsi="Arial" w:cs="Arial"/>
                <w:color w:val="000000"/>
                <w:sz w:val="24"/>
                <w:szCs w:val="24"/>
              </w:rPr>
              <w:t>.</w:t>
            </w:r>
            <w:commentRangeEnd w:id="342"/>
            <w:r w:rsidR="00A72653">
              <w:rPr>
                <w:rStyle w:val="Refdecomentario"/>
                <w:rFonts w:ascii="Calibri" w:eastAsia="Calibri" w:hAnsi="Calibri" w:cs="Times New Roman"/>
              </w:rPr>
              <w:commentReference w:id="342"/>
            </w:r>
          </w:p>
        </w:tc>
      </w:tr>
    </w:tbl>
    <w:p w14:paraId="6375F76E" w14:textId="77777777" w:rsidR="00F3135C" w:rsidRPr="00560ED9" w:rsidRDefault="00F3135C" w:rsidP="00962CCA">
      <w:pPr>
        <w:tabs>
          <w:tab w:val="right" w:pos="8498"/>
        </w:tabs>
        <w:spacing w:after="0"/>
        <w:jc w:val="both"/>
        <w:rPr>
          <w:rFonts w:ascii="Arial" w:eastAsiaTheme="minorEastAsia" w:hAnsi="Arial" w:cs="Arial"/>
          <w:highlight w:val="yellow"/>
        </w:rPr>
      </w:pPr>
    </w:p>
    <w:p w14:paraId="22F726B1" w14:textId="77777777" w:rsidR="00AB74A4" w:rsidRPr="00560ED9" w:rsidRDefault="00AB74A4" w:rsidP="00962CCA">
      <w:pPr>
        <w:tabs>
          <w:tab w:val="right" w:pos="8498"/>
        </w:tabs>
        <w:spacing w:after="0"/>
        <w:jc w:val="both"/>
        <w:rPr>
          <w:rFonts w:ascii="Arial" w:eastAsiaTheme="minorEastAsia" w:hAnsi="Arial" w:cs="Arial"/>
          <w:highlight w:val="yellow"/>
        </w:rPr>
      </w:pPr>
    </w:p>
    <w:p w14:paraId="0082E6FE" w14:textId="4D82BD00"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2.4.3</w:t>
      </w:r>
      <w:r w:rsidR="008C26A1" w:rsidRPr="00560ED9">
        <w:rPr>
          <w:rFonts w:ascii="Arial" w:hAnsi="Arial" w:cs="Arial"/>
          <w:b/>
        </w:rPr>
        <w:t xml:space="preserve"> Funciones </w:t>
      </w:r>
      <w:commentRangeStart w:id="343"/>
      <w:r w:rsidR="008C26A1" w:rsidRPr="00560ED9">
        <w:rPr>
          <w:rFonts w:ascii="Arial" w:hAnsi="Arial" w:cs="Arial"/>
          <w:b/>
        </w:rPr>
        <w:t>Creciente</w:t>
      </w:r>
      <w:r w:rsidR="005C59F7" w:rsidRPr="00560ED9">
        <w:rPr>
          <w:rFonts w:ascii="Arial" w:hAnsi="Arial" w:cs="Arial"/>
          <w:b/>
        </w:rPr>
        <w:t>s</w:t>
      </w:r>
      <w:commentRangeEnd w:id="343"/>
      <w:r w:rsidR="00A72653">
        <w:rPr>
          <w:rStyle w:val="Refdecomentario"/>
          <w:rFonts w:ascii="Calibri" w:eastAsia="Calibri" w:hAnsi="Calibri" w:cs="Times New Roman"/>
          <w:lang w:val="es-MX"/>
        </w:rPr>
        <w:commentReference w:id="343"/>
      </w:r>
    </w:p>
    <w:p w14:paraId="270E0ACF" w14:textId="77777777" w:rsidR="009C55B0" w:rsidRPr="00560ED9" w:rsidRDefault="009C55B0" w:rsidP="00962CCA">
      <w:pPr>
        <w:tabs>
          <w:tab w:val="right" w:pos="8498"/>
        </w:tabs>
        <w:spacing w:after="0"/>
        <w:jc w:val="both"/>
        <w:rPr>
          <w:rFonts w:ascii="Arial" w:hAnsi="Arial" w:cs="Arial"/>
          <w:b/>
        </w:rPr>
      </w:pPr>
    </w:p>
    <w:p w14:paraId="768C5BD3" w14:textId="5CAC580F" w:rsidR="009C55B0" w:rsidRPr="00560ED9" w:rsidRDefault="009C55B0" w:rsidP="009C55B0">
      <w:pPr>
        <w:tabs>
          <w:tab w:val="right" w:pos="8498"/>
        </w:tabs>
        <w:spacing w:after="0"/>
        <w:jc w:val="both"/>
        <w:rPr>
          <w:rFonts w:ascii="Arial" w:eastAsiaTheme="minorEastAsia" w:hAnsi="Arial" w:cs="Arial"/>
        </w:rPr>
      </w:pPr>
      <w:commentRangeStart w:id="344"/>
      <w:r w:rsidRPr="00560ED9">
        <w:rPr>
          <w:rFonts w:ascii="Arial" w:hAnsi="Arial" w:cs="Arial"/>
        </w:rPr>
        <w:t>En el plano cartesiano la gráfica de una función creciente se identifica</w:t>
      </w:r>
      <w:commentRangeEnd w:id="344"/>
      <w:r w:rsidR="00A72653">
        <w:rPr>
          <w:rStyle w:val="Refdecomentario"/>
          <w:rFonts w:ascii="Calibri" w:eastAsia="Calibri" w:hAnsi="Calibri" w:cs="Times New Roman"/>
          <w:lang w:val="es-MX"/>
        </w:rPr>
        <w:commentReference w:id="344"/>
      </w:r>
      <w:r w:rsidRPr="00560ED9">
        <w:rPr>
          <w:rFonts w:ascii="Arial" w:hAnsi="Arial" w:cs="Arial"/>
        </w:rPr>
        <w:t xml:space="preserve"> porque asciende de izquierda a derecha. En forma general:</w:t>
      </w:r>
    </w:p>
    <w:p w14:paraId="60C166A9" w14:textId="77777777" w:rsidR="009C55B0" w:rsidRPr="00560ED9" w:rsidRDefault="009C55B0" w:rsidP="00962CCA">
      <w:pPr>
        <w:tabs>
          <w:tab w:val="right" w:pos="8498"/>
        </w:tabs>
        <w:spacing w:after="0"/>
        <w:jc w:val="both"/>
        <w:rPr>
          <w:rFonts w:ascii="Arial" w:hAnsi="Arial" w:cs="Arial"/>
          <w:b/>
        </w:rPr>
      </w:pPr>
    </w:p>
    <w:p w14:paraId="6D9D43AB" w14:textId="77777777" w:rsidR="00B3786F" w:rsidRPr="00560ED9" w:rsidRDefault="00B3786F" w:rsidP="00DD081E">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B3786F" w:rsidRPr="00560ED9" w14:paraId="049DD851" w14:textId="77777777" w:rsidTr="00B3786F">
        <w:tc>
          <w:tcPr>
            <w:tcW w:w="8978" w:type="dxa"/>
            <w:gridSpan w:val="2"/>
            <w:shd w:val="clear" w:color="auto" w:fill="000000" w:themeFill="text1"/>
          </w:tcPr>
          <w:p w14:paraId="5A22D0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4DC6843F" w14:textId="77777777" w:rsidTr="00B3786F">
        <w:tc>
          <w:tcPr>
            <w:tcW w:w="2518" w:type="dxa"/>
          </w:tcPr>
          <w:p w14:paraId="368053B3"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417BD4F" w14:textId="5ABB19AE"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Funci</w:t>
            </w:r>
            <w:r w:rsidR="005C59F7" w:rsidRPr="00560ED9">
              <w:rPr>
                <w:rFonts w:ascii="Arial" w:hAnsi="Arial" w:cs="Arial"/>
                <w:b/>
                <w:color w:val="000000"/>
                <w:sz w:val="24"/>
                <w:szCs w:val="24"/>
              </w:rPr>
              <w:t>ó</w:t>
            </w:r>
            <w:r w:rsidRPr="00560ED9">
              <w:rPr>
                <w:rFonts w:ascii="Arial" w:hAnsi="Arial" w:cs="Arial"/>
                <w:b/>
                <w:color w:val="000000"/>
                <w:sz w:val="24"/>
                <w:szCs w:val="24"/>
              </w:rPr>
              <w:t>n creciente</w:t>
            </w:r>
          </w:p>
        </w:tc>
      </w:tr>
      <w:tr w:rsidR="00B3786F" w:rsidRPr="00560ED9" w14:paraId="27DC01CE" w14:textId="77777777" w:rsidTr="00B3786F">
        <w:tc>
          <w:tcPr>
            <w:tcW w:w="2518" w:type="dxa"/>
          </w:tcPr>
          <w:p w14:paraId="53CC4B2A"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6E3818" w14:textId="56D50712"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9C55B0"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w:t>
            </w:r>
            <w:commentRangeStart w:id="345"/>
            <w:r w:rsidRPr="00560ED9">
              <w:rPr>
                <w:rFonts w:ascii="Arial" w:eastAsiaTheme="minorEastAsia" w:hAnsi="Arial" w:cs="Arial"/>
              </w:rPr>
              <w:t>esta</w:t>
            </w:r>
            <w:commentRangeEnd w:id="345"/>
            <w:r w:rsidR="00A72653">
              <w:rPr>
                <w:rStyle w:val="Refdecomentario"/>
                <w:rFonts w:ascii="Calibri" w:eastAsia="Calibri" w:hAnsi="Calibri" w:cs="Times New Roman"/>
              </w:rPr>
              <w:commentReference w:id="345"/>
            </w:r>
            <w:r w:rsidRPr="00560ED9">
              <w:rPr>
                <w:rFonts w:ascii="Arial" w:eastAsiaTheme="minorEastAsia" w:hAnsi="Arial" w:cs="Arial"/>
              </w:rPr>
              <w:t xml:space="preserve"> definida en ese intervalo y además  se cumple que</w:t>
            </w:r>
            <w:commentRangeStart w:id="346"/>
            <w:r w:rsidRPr="00560ED9">
              <w:rPr>
                <w:rFonts w:ascii="Arial" w:eastAsiaTheme="minorEastAsia" w:hAnsi="Arial" w:cs="Arial"/>
              </w:rPr>
              <w:t>:</w:t>
            </w:r>
            <w:commentRangeEnd w:id="346"/>
            <w:r w:rsidR="00A72653">
              <w:rPr>
                <w:rStyle w:val="Refdecomentario"/>
                <w:rFonts w:ascii="Calibri" w:eastAsia="Calibri" w:hAnsi="Calibri" w:cs="Times New Roman"/>
              </w:rPr>
              <w:commentReference w:id="346"/>
            </w:r>
          </w:p>
          <w:p w14:paraId="346ABF78" w14:textId="77777777" w:rsidR="00B3786F" w:rsidRPr="00560ED9" w:rsidRDefault="00B3786F" w:rsidP="00B3786F">
            <w:pPr>
              <w:tabs>
                <w:tab w:val="right" w:pos="8498"/>
              </w:tabs>
              <w:jc w:val="both"/>
              <w:rPr>
                <w:rFonts w:ascii="Arial" w:eastAsiaTheme="minorEastAsia" w:hAnsi="Arial" w:cs="Arial"/>
              </w:rPr>
            </w:pPr>
          </w:p>
          <w:p w14:paraId="7E4034C2" w14:textId="77777777" w:rsidR="00B3786F" w:rsidRPr="00560ED9" w:rsidRDefault="00B3786F" w:rsidP="00B3786F">
            <w:pPr>
              <w:tabs>
                <w:tab w:val="right" w:pos="8498"/>
              </w:tabs>
              <w:jc w:val="center"/>
              <w:rPr>
                <w:rFonts w:ascii="Arial" w:eastAsiaTheme="minorEastAsia" w:hAnsi="Arial" w:cs="Arial"/>
              </w:rPr>
            </w:pPr>
            <w:commentRangeStart w:id="347"/>
            <w:r w:rsidRPr="00560ED9">
              <w:rPr>
                <w:rFonts w:ascii="Arial" w:eastAsiaTheme="minorEastAsia" w:hAnsi="Arial" w:cs="Arial"/>
              </w:rPr>
              <w:t xml:space="preserve">Si </w:t>
            </w:r>
            <m:oMath>
              <m:r>
                <w:rPr>
                  <w:rFonts w:ascii="Cambria Math" w:eastAsiaTheme="minorEastAsia" w:hAnsi="Cambria Math" w:cs="Arial"/>
                </w:rPr>
                <m:t>c&lt;d</m:t>
              </m:r>
            </m:oMath>
            <w:r w:rsidRPr="00560ED9">
              <w:rPr>
                <w:rFonts w:ascii="Arial" w:eastAsiaTheme="minorEastAsia" w:hAnsi="Arial" w:cs="Arial"/>
              </w:rPr>
              <w:t xml:space="preserve"> </w:t>
            </w:r>
            <w:commentRangeEnd w:id="347"/>
            <w:r w:rsidR="00484D08">
              <w:rPr>
                <w:rStyle w:val="Refdecomentario"/>
                <w:rFonts w:ascii="Calibri" w:eastAsia="Calibri" w:hAnsi="Calibri" w:cs="Times New Roman"/>
              </w:rPr>
              <w:commentReference w:id="347"/>
            </w:r>
            <w:r w:rsidRPr="00560ED9">
              <w:rPr>
                <w:rFonts w:ascii="Arial" w:eastAsiaTheme="minorEastAsia" w:hAnsi="Arial" w:cs="Arial"/>
              </w:rPr>
              <w:t xml:space="preserve">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&lt;f(d)</m:t>
              </m:r>
            </m:oMath>
          </w:p>
          <w:p w14:paraId="0034F256" w14:textId="77777777" w:rsidR="00B3786F" w:rsidRPr="00560ED9" w:rsidRDefault="00B3786F" w:rsidP="00B3786F">
            <w:pPr>
              <w:tabs>
                <w:tab w:val="right" w:pos="8498"/>
              </w:tabs>
              <w:jc w:val="both"/>
              <w:rPr>
                <w:rFonts w:ascii="Arial" w:eastAsiaTheme="minorEastAsia" w:hAnsi="Arial" w:cs="Arial"/>
              </w:rPr>
            </w:pPr>
          </w:p>
          <w:p w14:paraId="18F5C6E5" w14:textId="0F6993B5" w:rsidR="00B3786F" w:rsidRPr="00560ED9" w:rsidRDefault="00B3786F" w:rsidP="00B3786F">
            <w:pPr>
              <w:tabs>
                <w:tab w:val="right" w:pos="8498"/>
              </w:tabs>
              <w:jc w:val="both"/>
              <w:rPr>
                <w:rFonts w:ascii="Arial" w:eastAsiaTheme="minorEastAsia" w:hAnsi="Arial" w:cs="Arial"/>
              </w:rPr>
            </w:pPr>
            <w:commentRangeStart w:id="348"/>
            <w:r w:rsidRPr="00560ED9">
              <w:rPr>
                <w:rFonts w:ascii="Arial" w:eastAsiaTheme="minorEastAsia" w:hAnsi="Arial" w:cs="Arial"/>
              </w:rPr>
              <w:t>Para</w:t>
            </w:r>
            <w:commentRangeEnd w:id="348"/>
            <w:r w:rsidR="00484D08">
              <w:rPr>
                <w:rStyle w:val="Refdecomentario"/>
                <w:rFonts w:ascii="Calibri" w:eastAsia="Calibri" w:hAnsi="Calibri" w:cs="Times New Roman"/>
              </w:rPr>
              <w:commentReference w:id="348"/>
            </w:r>
            <w:r w:rsidRPr="00560ED9">
              <w:rPr>
                <w:rFonts w:ascii="Arial" w:eastAsiaTheme="minorEastAsia" w:hAnsi="Arial" w:cs="Arial"/>
              </w:rPr>
              <w:t xml:space="preserve"> todo </w:t>
            </w:r>
            <m:oMath>
              <m:r>
                <w:rPr>
                  <w:rFonts w:ascii="Cambria Math" w:eastAsiaTheme="minorEastAsia" w:hAnsi="Cambria Math" w:cs="Arial"/>
                </w:rPr>
                <m:t>c,d∈(a,b</m:t>
              </m:r>
              <w:commentRangeStart w:id="349"/>
              <m:r>
                <w:rPr>
                  <w:rFonts w:ascii="Cambria Math" w:eastAsiaTheme="minorEastAsia" w:hAnsi="Cambria Math" w:cs="Arial"/>
                </w:rPr>
                <m:t>)</m:t>
              </m:r>
              <w:commentRangeEnd w:id="349"/>
              <m:r>
                <m:rPr>
                  <m:sty m:val="p"/>
                </m:rPr>
                <w:rPr>
                  <w:rStyle w:val="Refdecomentario"/>
                  <w:rFonts w:ascii="Calibri" w:eastAsia="Calibri" w:hAnsi="Calibri" w:cs="Times New Roman"/>
                </w:rPr>
                <w:commentReference w:id="349"/>
              </m:r>
            </m:oMath>
          </w:p>
        </w:tc>
      </w:tr>
    </w:tbl>
    <w:p w14:paraId="257709BD" w14:textId="77777777" w:rsidR="00DD081E" w:rsidRPr="00560ED9" w:rsidRDefault="00DD081E" w:rsidP="00DD081E">
      <w:pPr>
        <w:tabs>
          <w:tab w:val="right" w:pos="8498"/>
        </w:tabs>
        <w:spacing w:after="0"/>
        <w:jc w:val="both"/>
        <w:rPr>
          <w:rFonts w:ascii="Arial" w:hAnsi="Arial" w:cs="Arial"/>
          <w:highlight w:val="yellow"/>
        </w:rPr>
      </w:pPr>
    </w:p>
    <w:p w14:paraId="2B0CB9D2" w14:textId="457D15BB" w:rsidR="008C26A1" w:rsidRPr="00560ED9" w:rsidRDefault="00153489" w:rsidP="00962CCA">
      <w:pPr>
        <w:tabs>
          <w:tab w:val="right" w:pos="8498"/>
        </w:tabs>
        <w:spacing w:after="0"/>
        <w:jc w:val="both"/>
        <w:rPr>
          <w:rFonts w:ascii="Arial" w:hAnsi="Arial" w:cs="Arial"/>
          <w:b/>
        </w:rPr>
      </w:pPr>
      <w:r w:rsidRPr="00560ED9">
        <w:rPr>
          <w:rFonts w:ascii="Arial" w:hAnsi="Arial" w:cs="Arial"/>
          <w:b/>
        </w:rPr>
        <w:t>Ejemplo</w:t>
      </w:r>
      <w:r w:rsidR="009C55B0" w:rsidRPr="00560ED9">
        <w:rPr>
          <w:rFonts w:ascii="Arial" w:hAnsi="Arial" w:cs="Arial"/>
          <w:b/>
        </w:rPr>
        <w:t xml:space="preserve"> 1.</w:t>
      </w:r>
    </w:p>
    <w:tbl>
      <w:tblPr>
        <w:tblStyle w:val="Tablaconcuadrcula"/>
        <w:tblW w:w="0" w:type="auto"/>
        <w:tblLayout w:type="fixed"/>
        <w:tblLook w:val="04A0" w:firstRow="1" w:lastRow="0" w:firstColumn="1" w:lastColumn="0" w:noHBand="0" w:noVBand="1"/>
      </w:tblPr>
      <w:tblGrid>
        <w:gridCol w:w="1384"/>
        <w:gridCol w:w="7670"/>
      </w:tblGrid>
      <w:tr w:rsidR="00B3786F" w:rsidRPr="00560ED9" w14:paraId="52B6DFCE" w14:textId="77777777" w:rsidTr="00B3786F">
        <w:tc>
          <w:tcPr>
            <w:tcW w:w="9054" w:type="dxa"/>
            <w:gridSpan w:val="2"/>
            <w:shd w:val="clear" w:color="auto" w:fill="0D0D0D" w:themeFill="text1" w:themeFillTint="F2"/>
          </w:tcPr>
          <w:p w14:paraId="698948B3"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068C918B" w14:textId="77777777" w:rsidTr="00B3786F">
        <w:tc>
          <w:tcPr>
            <w:tcW w:w="1384" w:type="dxa"/>
          </w:tcPr>
          <w:p w14:paraId="4CB4C770"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E53F937" w14:textId="65220433"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MA_11_02_IMG36</w:t>
            </w:r>
          </w:p>
        </w:tc>
      </w:tr>
      <w:tr w:rsidR="00B3786F" w:rsidRPr="00560ED9" w14:paraId="7DCDC879" w14:textId="77777777" w:rsidTr="00B3786F">
        <w:tc>
          <w:tcPr>
            <w:tcW w:w="1384" w:type="dxa"/>
          </w:tcPr>
          <w:p w14:paraId="59B83DD0"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0C2836DF" w14:textId="450FC3EC"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hAnsi="Arial" w:cs="Arial"/>
                <w:color w:val="000000"/>
              </w:rPr>
              <w:t xml:space="preserve"> </w:t>
            </w:r>
          </w:p>
        </w:tc>
      </w:tr>
      <w:tr w:rsidR="00B3786F" w:rsidRPr="00560ED9" w14:paraId="4D32723A" w14:textId="77777777" w:rsidTr="00B3786F">
        <w:tc>
          <w:tcPr>
            <w:tcW w:w="1384" w:type="dxa"/>
          </w:tcPr>
          <w:p w14:paraId="5A90C463"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ECB02AC" w14:textId="317A84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4C7602D0" wp14:editId="24552591">
                  <wp:extent cx="2553335" cy="2077331"/>
                  <wp:effectExtent l="0" t="0" r="1206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3610" cy="2077555"/>
                          </a:xfrm>
                          <a:prstGeom prst="rect">
                            <a:avLst/>
                          </a:prstGeom>
                          <a:noFill/>
                          <a:ln>
                            <a:noFill/>
                          </a:ln>
                        </pic:spPr>
                      </pic:pic>
                    </a:graphicData>
                  </a:graphic>
                </wp:inline>
              </w:drawing>
            </w:r>
          </w:p>
        </w:tc>
      </w:tr>
      <w:tr w:rsidR="00B3786F" w:rsidRPr="00560ED9" w14:paraId="7DC79BAE" w14:textId="77777777" w:rsidTr="00B3786F">
        <w:tc>
          <w:tcPr>
            <w:tcW w:w="1384" w:type="dxa"/>
          </w:tcPr>
          <w:p w14:paraId="2354EAB9"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0BBD71E9" w14:textId="66237ED9"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x</m:t>
                  </m:r>
                </m:sup>
              </m:sSup>
            </m:oMath>
            <w:r w:rsidR="00544324" w:rsidRPr="00560ED9">
              <w:rPr>
                <w:rFonts w:ascii="Arial" w:eastAsiaTheme="minorEastAsia" w:hAnsi="Arial" w:cs="Arial"/>
              </w:rPr>
              <w:t xml:space="preserve"> </w:t>
            </w:r>
            <w:r w:rsidRPr="00560ED9">
              <w:rPr>
                <w:rFonts w:ascii="Arial" w:eastAsiaTheme="minorEastAsia" w:hAnsi="Arial" w:cs="Arial"/>
              </w:rPr>
              <w:t>es creciente</w:t>
            </w:r>
            <w:r w:rsidR="003D666F">
              <w:rPr>
                <w:rFonts w:ascii="Arial" w:eastAsiaTheme="minorEastAsia" w:hAnsi="Arial" w:cs="Arial"/>
              </w:rPr>
              <w:t xml:space="preserve"> en todo su dominio</w:t>
            </w:r>
            <w:commentRangeStart w:id="350"/>
            <w:r w:rsidR="003D666F">
              <w:rPr>
                <w:rFonts w:ascii="Arial" w:eastAsiaTheme="minorEastAsia" w:hAnsi="Arial" w:cs="Arial"/>
              </w:rPr>
              <w:t>.</w:t>
            </w:r>
            <w:commentRangeEnd w:id="350"/>
            <w:r w:rsidR="00484D08">
              <w:rPr>
                <w:rStyle w:val="Refdecomentario"/>
                <w:rFonts w:ascii="Calibri" w:eastAsia="Calibri" w:hAnsi="Calibri" w:cs="Times New Roman"/>
              </w:rPr>
              <w:commentReference w:id="350"/>
            </w:r>
          </w:p>
        </w:tc>
      </w:tr>
    </w:tbl>
    <w:p w14:paraId="330E9EC0" w14:textId="77777777" w:rsidR="00B3786F" w:rsidRPr="00560ED9" w:rsidRDefault="00B3786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1165E3" w:rsidRPr="00560ED9" w14:paraId="3EE9ECD1" w14:textId="77777777" w:rsidTr="001165E3">
        <w:tc>
          <w:tcPr>
            <w:tcW w:w="8978" w:type="dxa"/>
            <w:gridSpan w:val="2"/>
            <w:shd w:val="clear" w:color="auto" w:fill="000000" w:themeFill="text1"/>
          </w:tcPr>
          <w:p w14:paraId="5DBD36B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04F9ACF9" w14:textId="77777777" w:rsidTr="001165E3">
        <w:tc>
          <w:tcPr>
            <w:tcW w:w="2518" w:type="dxa"/>
          </w:tcPr>
          <w:p w14:paraId="2F2EE6F1"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55E7D4C" w14:textId="1BA06B71" w:rsidR="001165E3" w:rsidRPr="00560ED9" w:rsidRDefault="009C55B0" w:rsidP="001165E3">
            <w:pPr>
              <w:rPr>
                <w:rFonts w:ascii="Arial" w:hAnsi="Arial" w:cs="Arial"/>
                <w:b/>
                <w:color w:val="000000"/>
                <w:sz w:val="24"/>
                <w:szCs w:val="24"/>
              </w:rPr>
            </w:pPr>
            <w:r w:rsidRPr="00560ED9">
              <w:rPr>
                <w:rFonts w:ascii="Arial" w:hAnsi="Arial" w:cs="Arial"/>
                <w:b/>
                <w:color w:val="000000"/>
                <w:sz w:val="24"/>
                <w:szCs w:val="24"/>
              </w:rPr>
              <w:t>Función monótona</w:t>
            </w:r>
            <w:r w:rsidR="001165E3" w:rsidRPr="00560ED9">
              <w:rPr>
                <w:rFonts w:ascii="Arial" w:hAnsi="Arial" w:cs="Arial"/>
                <w:b/>
                <w:color w:val="000000"/>
                <w:sz w:val="24"/>
                <w:szCs w:val="24"/>
              </w:rPr>
              <w:t xml:space="preserve"> </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6E86659" w14:textId="77777777" w:rsidTr="001165E3">
        <w:tc>
          <w:tcPr>
            <w:tcW w:w="2518" w:type="dxa"/>
          </w:tcPr>
          <w:p w14:paraId="796D7032"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F8470CE" w14:textId="74469408"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1843B4" w:rsidRPr="00560ED9">
              <w:rPr>
                <w:rFonts w:ascii="Arial" w:hAnsi="Arial" w:cs="Arial"/>
              </w:rPr>
              <w:t>monótona</w:t>
            </w:r>
            <w:r w:rsidRPr="00560ED9">
              <w:rPr>
                <w:rFonts w:ascii="Arial" w:hAnsi="Arial" w:cs="Arial"/>
              </w:rPr>
              <w:t xml:space="preserve"> creciente si es creciente en todo su dominio</w:t>
            </w:r>
            <w:commentRangeStart w:id="351"/>
            <w:r w:rsidRPr="00560ED9">
              <w:rPr>
                <w:rFonts w:ascii="Arial" w:hAnsi="Arial" w:cs="Arial"/>
              </w:rPr>
              <w:t>.</w:t>
            </w:r>
            <w:commentRangeEnd w:id="351"/>
            <w:r w:rsidR="00451E10">
              <w:rPr>
                <w:rStyle w:val="Refdecomentario"/>
                <w:rFonts w:ascii="Calibri" w:eastAsia="Calibri" w:hAnsi="Calibri" w:cs="Times New Roman"/>
              </w:rPr>
              <w:commentReference w:id="351"/>
            </w:r>
          </w:p>
        </w:tc>
      </w:tr>
    </w:tbl>
    <w:p w14:paraId="2D06176B" w14:textId="77777777" w:rsidR="001165E3" w:rsidRPr="00560ED9" w:rsidRDefault="001165E3" w:rsidP="00962CCA">
      <w:pPr>
        <w:tabs>
          <w:tab w:val="right" w:pos="8498"/>
        </w:tabs>
        <w:spacing w:after="0"/>
        <w:jc w:val="both"/>
        <w:rPr>
          <w:rFonts w:ascii="Arial" w:hAnsi="Arial" w:cs="Arial"/>
          <w:b/>
        </w:rPr>
      </w:pPr>
    </w:p>
    <w:p w14:paraId="777F4957" w14:textId="4CB7E82E" w:rsidR="008C26A1" w:rsidRPr="00560ED9" w:rsidRDefault="001F5539" w:rsidP="00962CCA">
      <w:pPr>
        <w:tabs>
          <w:tab w:val="right" w:pos="8498"/>
        </w:tabs>
        <w:spacing w:after="0"/>
        <w:jc w:val="both"/>
        <w:rPr>
          <w:rFonts w:ascii="Arial" w:hAnsi="Arial" w:cs="Arial"/>
          <w:b/>
        </w:rPr>
      </w:pPr>
      <w:r w:rsidRPr="00560ED9">
        <w:rPr>
          <w:rFonts w:ascii="Arial" w:hAnsi="Arial" w:cs="Arial"/>
          <w:highlight w:val="yellow"/>
        </w:rPr>
        <w:t>[SECCIÓN 3</w:t>
      </w:r>
      <w:r w:rsidR="008C26A1" w:rsidRPr="00560ED9">
        <w:rPr>
          <w:rFonts w:ascii="Arial" w:hAnsi="Arial" w:cs="Arial"/>
          <w:highlight w:val="yellow"/>
        </w:rPr>
        <w:t>]</w:t>
      </w:r>
      <w:r w:rsidRPr="00560ED9">
        <w:rPr>
          <w:rFonts w:ascii="Arial" w:hAnsi="Arial" w:cs="Arial"/>
          <w:b/>
        </w:rPr>
        <w:t>2.4.4</w:t>
      </w:r>
      <w:r w:rsidR="008C26A1" w:rsidRPr="00560ED9">
        <w:rPr>
          <w:rFonts w:ascii="Arial" w:hAnsi="Arial" w:cs="Arial"/>
          <w:b/>
        </w:rPr>
        <w:t xml:space="preserve"> Funciones </w:t>
      </w:r>
      <w:commentRangeStart w:id="352"/>
      <w:r w:rsidR="008C26A1" w:rsidRPr="00560ED9">
        <w:rPr>
          <w:rFonts w:ascii="Arial" w:hAnsi="Arial" w:cs="Arial"/>
          <w:b/>
        </w:rPr>
        <w:t>D</w:t>
      </w:r>
      <w:commentRangeEnd w:id="352"/>
      <w:r w:rsidR="00484D08">
        <w:rPr>
          <w:rStyle w:val="Refdecomentario"/>
          <w:rFonts w:ascii="Calibri" w:eastAsia="Calibri" w:hAnsi="Calibri" w:cs="Times New Roman"/>
          <w:lang w:val="es-MX"/>
        </w:rPr>
        <w:commentReference w:id="352"/>
      </w:r>
      <w:r w:rsidR="008C26A1" w:rsidRPr="00560ED9">
        <w:rPr>
          <w:rFonts w:ascii="Arial" w:hAnsi="Arial" w:cs="Arial"/>
          <w:b/>
        </w:rPr>
        <w:t>ecrecientes</w:t>
      </w:r>
    </w:p>
    <w:p w14:paraId="25C41019" w14:textId="77777777" w:rsidR="000F7DC3" w:rsidRPr="00560ED9" w:rsidRDefault="000F7DC3" w:rsidP="000F7DC3">
      <w:pPr>
        <w:tabs>
          <w:tab w:val="right" w:pos="8498"/>
        </w:tabs>
        <w:spacing w:after="0"/>
        <w:jc w:val="both"/>
        <w:rPr>
          <w:rFonts w:ascii="Arial" w:hAnsi="Arial" w:cs="Arial"/>
          <w:highlight w:val="yellow"/>
        </w:rPr>
      </w:pPr>
    </w:p>
    <w:p w14:paraId="7A3A3304" w14:textId="06B3290C" w:rsidR="000F7DC3" w:rsidRPr="00560ED9" w:rsidRDefault="000F7DC3" w:rsidP="00962CCA">
      <w:pPr>
        <w:tabs>
          <w:tab w:val="right" w:pos="8498"/>
        </w:tabs>
        <w:spacing w:after="0"/>
        <w:jc w:val="both"/>
        <w:rPr>
          <w:rFonts w:ascii="Arial" w:hAnsi="Arial" w:cs="Arial"/>
        </w:rPr>
      </w:pPr>
      <w:commentRangeStart w:id="353"/>
      <w:r w:rsidRPr="00560ED9">
        <w:rPr>
          <w:rFonts w:ascii="Arial" w:hAnsi="Arial" w:cs="Arial"/>
        </w:rPr>
        <w:t>En el plano cartesiano la gráfica de una función decreciente se identifica</w:t>
      </w:r>
      <w:commentRangeEnd w:id="353"/>
      <w:r w:rsidR="00484D08">
        <w:rPr>
          <w:rStyle w:val="Refdecomentario"/>
          <w:rFonts w:ascii="Calibri" w:eastAsia="Calibri" w:hAnsi="Calibri" w:cs="Times New Roman"/>
          <w:lang w:val="es-MX"/>
        </w:rPr>
        <w:commentReference w:id="353"/>
      </w:r>
      <w:r w:rsidRPr="00560ED9">
        <w:rPr>
          <w:rFonts w:ascii="Arial" w:hAnsi="Arial" w:cs="Arial"/>
        </w:rPr>
        <w:t xml:space="preserve"> </w:t>
      </w:r>
      <w:r w:rsidR="00214AF5">
        <w:rPr>
          <w:rFonts w:ascii="Arial" w:hAnsi="Arial" w:cs="Arial"/>
        </w:rPr>
        <w:t>a medida que aumentan los valores del domi</w:t>
      </w:r>
      <w:r w:rsidR="00451E10">
        <w:rPr>
          <w:rFonts w:ascii="Arial" w:hAnsi="Arial" w:cs="Arial"/>
        </w:rPr>
        <w:t xml:space="preserve">nio, los valores del codominio </w:t>
      </w:r>
      <w:r w:rsidR="00214AF5">
        <w:rPr>
          <w:rFonts w:ascii="Arial" w:hAnsi="Arial" w:cs="Arial"/>
        </w:rPr>
        <w:t>disminuyen.</w:t>
      </w:r>
    </w:p>
    <w:p w14:paraId="555B0374" w14:textId="77777777" w:rsidR="000F7DC3" w:rsidRPr="00560ED9" w:rsidRDefault="000F7DC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B3786F" w:rsidRPr="00560ED9" w14:paraId="4D41A342" w14:textId="77777777" w:rsidTr="00B3786F">
        <w:tc>
          <w:tcPr>
            <w:tcW w:w="8978" w:type="dxa"/>
            <w:gridSpan w:val="2"/>
            <w:shd w:val="clear" w:color="auto" w:fill="000000" w:themeFill="text1"/>
          </w:tcPr>
          <w:p w14:paraId="46CD4E4C" w14:textId="77777777" w:rsidR="00B3786F" w:rsidRPr="00560ED9" w:rsidRDefault="00B3786F" w:rsidP="00B3786F">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B3786F" w:rsidRPr="00560ED9" w14:paraId="37560FA1" w14:textId="77777777" w:rsidTr="00B3786F">
        <w:tc>
          <w:tcPr>
            <w:tcW w:w="2518" w:type="dxa"/>
          </w:tcPr>
          <w:p w14:paraId="6A20F929" w14:textId="77777777" w:rsidR="00B3786F" w:rsidRPr="00560ED9" w:rsidRDefault="00B3786F" w:rsidP="00B3786F">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E03801A" w14:textId="52A9E9C5" w:rsidR="00B3786F" w:rsidRPr="00560ED9" w:rsidRDefault="000F7DC3" w:rsidP="00B3786F">
            <w:pPr>
              <w:rPr>
                <w:rFonts w:ascii="Arial" w:hAnsi="Arial" w:cs="Arial"/>
                <w:b/>
                <w:color w:val="000000"/>
                <w:sz w:val="24"/>
                <w:szCs w:val="24"/>
              </w:rPr>
            </w:pPr>
            <w:r w:rsidRPr="00560ED9">
              <w:rPr>
                <w:rFonts w:ascii="Arial" w:hAnsi="Arial" w:cs="Arial"/>
                <w:b/>
                <w:color w:val="000000"/>
                <w:sz w:val="24"/>
                <w:szCs w:val="24"/>
              </w:rPr>
              <w:t>Función</w:t>
            </w:r>
            <w:r w:rsidR="00B3786F" w:rsidRPr="00560ED9">
              <w:rPr>
                <w:rFonts w:ascii="Arial" w:hAnsi="Arial" w:cs="Arial"/>
                <w:b/>
                <w:color w:val="000000"/>
                <w:sz w:val="24"/>
                <w:szCs w:val="24"/>
              </w:rPr>
              <w:t xml:space="preserve"> </w:t>
            </w:r>
            <w:r w:rsidRPr="00560ED9">
              <w:rPr>
                <w:rFonts w:ascii="Arial" w:hAnsi="Arial" w:cs="Arial"/>
                <w:b/>
                <w:color w:val="000000"/>
                <w:sz w:val="24"/>
                <w:szCs w:val="24"/>
              </w:rPr>
              <w:t>de</w:t>
            </w:r>
            <w:r w:rsidR="00B3786F" w:rsidRPr="00560ED9">
              <w:rPr>
                <w:rFonts w:ascii="Arial" w:hAnsi="Arial" w:cs="Arial"/>
                <w:b/>
                <w:color w:val="000000"/>
                <w:sz w:val="24"/>
                <w:szCs w:val="24"/>
              </w:rPr>
              <w:t>creciente</w:t>
            </w:r>
          </w:p>
        </w:tc>
      </w:tr>
      <w:tr w:rsidR="00B3786F" w:rsidRPr="00560ED9" w14:paraId="62BD018A" w14:textId="77777777" w:rsidTr="00B3786F">
        <w:tc>
          <w:tcPr>
            <w:tcW w:w="2518" w:type="dxa"/>
          </w:tcPr>
          <w:p w14:paraId="7BA27770" w14:textId="77777777" w:rsidR="00B3786F" w:rsidRPr="00560ED9" w:rsidRDefault="00B3786F" w:rsidP="00B3786F">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345A55" w14:textId="5B7A15F0" w:rsidR="00B3786F" w:rsidRPr="00560ED9" w:rsidRDefault="00B3786F" w:rsidP="00B3786F">
            <w:pPr>
              <w:tabs>
                <w:tab w:val="right" w:pos="8498"/>
              </w:tabs>
              <w:jc w:val="both"/>
              <w:rPr>
                <w:rFonts w:ascii="Arial" w:eastAsiaTheme="minorEastAsia" w:hAnsi="Arial" w:cs="Arial"/>
              </w:rPr>
            </w:pPr>
            <w:r w:rsidRPr="00560ED9">
              <w:rPr>
                <w:rFonts w:ascii="Arial" w:hAnsi="Arial" w:cs="Arial"/>
              </w:rPr>
              <w:t xml:space="preserve">Una función </w:t>
            </w:r>
            <w:r w:rsidR="000F7DC3" w:rsidRPr="00560ED9">
              <w:rPr>
                <w:rFonts w:ascii="Arial" w:hAnsi="Arial" w:cs="Arial"/>
              </w:rPr>
              <w:t>es</w:t>
            </w:r>
            <w:r w:rsidRPr="00560ED9">
              <w:rPr>
                <w:rFonts w:ascii="Arial" w:hAnsi="Arial" w:cs="Arial"/>
              </w:rPr>
              <w:t xml:space="preserve"> creciente en un intervalo </w:t>
            </w:r>
            <m:oMath>
              <m:r>
                <w:rPr>
                  <w:rFonts w:ascii="Cambria Math" w:hAnsi="Cambria Math" w:cs="Arial"/>
                </w:rPr>
                <m:t>(a,b)</m:t>
              </m:r>
            </m:oMath>
            <w:r w:rsidRPr="00560ED9">
              <w:rPr>
                <w:rFonts w:ascii="Arial" w:eastAsiaTheme="minorEastAsia" w:hAnsi="Arial" w:cs="Arial"/>
              </w:rPr>
              <w:t xml:space="preserve"> si </w:t>
            </w:r>
            <w:commentRangeStart w:id="354"/>
            <w:r w:rsidRPr="00560ED9">
              <w:rPr>
                <w:rFonts w:ascii="Arial" w:eastAsiaTheme="minorEastAsia" w:hAnsi="Arial" w:cs="Arial"/>
              </w:rPr>
              <w:t>esta</w:t>
            </w:r>
            <w:commentRangeEnd w:id="354"/>
            <w:r w:rsidR="00484D08">
              <w:rPr>
                <w:rStyle w:val="Refdecomentario"/>
                <w:rFonts w:ascii="Calibri" w:eastAsia="Calibri" w:hAnsi="Calibri" w:cs="Times New Roman"/>
              </w:rPr>
              <w:commentReference w:id="354"/>
            </w:r>
            <w:r w:rsidRPr="00560ED9">
              <w:rPr>
                <w:rFonts w:ascii="Arial" w:eastAsiaTheme="minorEastAsia" w:hAnsi="Arial" w:cs="Arial"/>
              </w:rPr>
              <w:t xml:space="preserve"> definida en ese intervalo y además  se cumple que</w:t>
            </w:r>
            <w:commentRangeStart w:id="355"/>
            <w:r w:rsidRPr="00560ED9">
              <w:rPr>
                <w:rFonts w:ascii="Arial" w:eastAsiaTheme="minorEastAsia" w:hAnsi="Arial" w:cs="Arial"/>
              </w:rPr>
              <w:t>:</w:t>
            </w:r>
            <w:commentRangeEnd w:id="355"/>
            <w:r w:rsidR="00484D08">
              <w:rPr>
                <w:rStyle w:val="Refdecomentario"/>
                <w:rFonts w:ascii="Calibri" w:eastAsia="Calibri" w:hAnsi="Calibri" w:cs="Times New Roman"/>
              </w:rPr>
              <w:commentReference w:id="355"/>
            </w:r>
          </w:p>
          <w:p w14:paraId="167A6904" w14:textId="77777777" w:rsidR="00B3786F" w:rsidRPr="00560ED9" w:rsidRDefault="00B3786F" w:rsidP="00B3786F">
            <w:pPr>
              <w:tabs>
                <w:tab w:val="right" w:pos="8498"/>
              </w:tabs>
              <w:jc w:val="both"/>
              <w:rPr>
                <w:rFonts w:ascii="Arial" w:eastAsiaTheme="minorEastAsia" w:hAnsi="Arial" w:cs="Arial"/>
              </w:rPr>
            </w:pPr>
          </w:p>
          <w:p w14:paraId="711B74EC" w14:textId="77777777" w:rsidR="00B3786F" w:rsidRPr="00560ED9" w:rsidRDefault="00B3786F" w:rsidP="00B3786F">
            <w:pPr>
              <w:tabs>
                <w:tab w:val="right" w:pos="8498"/>
              </w:tabs>
              <w:jc w:val="center"/>
              <w:rPr>
                <w:rFonts w:ascii="Arial" w:eastAsiaTheme="minorEastAsia" w:hAnsi="Arial" w:cs="Arial"/>
              </w:rPr>
            </w:pPr>
            <w:commentRangeStart w:id="356"/>
            <w:r w:rsidRPr="00560ED9">
              <w:rPr>
                <w:rFonts w:ascii="Arial" w:eastAsiaTheme="minorEastAsia" w:hAnsi="Arial" w:cs="Arial"/>
              </w:rPr>
              <w:t xml:space="preserve">Si </w:t>
            </w:r>
            <m:oMath>
              <m:r>
                <w:rPr>
                  <w:rFonts w:ascii="Cambria Math" w:eastAsiaTheme="minorEastAsia" w:hAnsi="Cambria Math" w:cs="Arial"/>
                </w:rPr>
                <m:t>c&lt;d</m:t>
              </m:r>
              <w:commentRangeEnd w:id="356"/>
              <m:r>
                <m:rPr>
                  <m:sty m:val="p"/>
                </m:rPr>
                <w:rPr>
                  <w:rStyle w:val="Refdecomentario"/>
                  <w:rFonts w:ascii="Calibri" w:eastAsia="Calibri" w:hAnsi="Calibri" w:cs="Times New Roman"/>
                </w:rPr>
                <w:commentReference w:id="356"/>
              </m:r>
            </m:oMath>
            <w:r w:rsidRPr="00560ED9">
              <w:rPr>
                <w:rFonts w:ascii="Arial" w:eastAsiaTheme="minorEastAsia" w:hAnsi="Arial" w:cs="Arial"/>
              </w:rPr>
              <w:t xml:space="preserve"> entonces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c</m:t>
                  </m:r>
                </m:e>
              </m:d>
              <m:r>
                <w:rPr>
                  <w:rFonts w:ascii="Cambria Math" w:eastAsiaTheme="minorEastAsia" w:hAnsi="Cambria Math" w:cs="Arial"/>
                </w:rPr>
                <m:t>&gt;f(d)</m:t>
              </m:r>
            </m:oMath>
          </w:p>
          <w:p w14:paraId="456183F6" w14:textId="77777777" w:rsidR="00B3786F" w:rsidRPr="00560ED9" w:rsidRDefault="00B3786F" w:rsidP="00B3786F">
            <w:pPr>
              <w:tabs>
                <w:tab w:val="right" w:pos="8498"/>
              </w:tabs>
              <w:jc w:val="both"/>
              <w:rPr>
                <w:rFonts w:ascii="Arial" w:eastAsiaTheme="minorEastAsia" w:hAnsi="Arial" w:cs="Arial"/>
              </w:rPr>
            </w:pPr>
          </w:p>
          <w:p w14:paraId="6F56746A" w14:textId="0FD4AD1B" w:rsidR="00B3786F" w:rsidRPr="00560ED9" w:rsidRDefault="00B3786F" w:rsidP="00B3786F">
            <w:pPr>
              <w:tabs>
                <w:tab w:val="right" w:pos="8498"/>
              </w:tabs>
              <w:jc w:val="both"/>
              <w:rPr>
                <w:rFonts w:ascii="Arial" w:eastAsiaTheme="minorEastAsia" w:hAnsi="Arial" w:cs="Arial"/>
              </w:rPr>
            </w:pPr>
            <w:commentRangeStart w:id="357"/>
            <w:r w:rsidRPr="00560ED9">
              <w:rPr>
                <w:rFonts w:ascii="Arial" w:eastAsiaTheme="minorEastAsia" w:hAnsi="Arial" w:cs="Arial"/>
              </w:rPr>
              <w:t>Para</w:t>
            </w:r>
            <w:commentRangeEnd w:id="357"/>
            <w:r w:rsidR="008E3BBF">
              <w:rPr>
                <w:rStyle w:val="Refdecomentario"/>
                <w:rFonts w:ascii="Calibri" w:eastAsia="Calibri" w:hAnsi="Calibri" w:cs="Times New Roman"/>
              </w:rPr>
              <w:commentReference w:id="357"/>
            </w:r>
            <w:r w:rsidRPr="00560ED9">
              <w:rPr>
                <w:rFonts w:ascii="Arial" w:eastAsiaTheme="minorEastAsia" w:hAnsi="Arial" w:cs="Arial"/>
              </w:rPr>
              <w:t xml:space="preserve"> todo </w:t>
            </w:r>
            <m:oMath>
              <m:r>
                <w:rPr>
                  <w:rFonts w:ascii="Cambria Math" w:eastAsiaTheme="minorEastAsia" w:hAnsi="Cambria Math" w:cs="Arial"/>
                </w:rPr>
                <m:t>c,d∈(a,b</m:t>
              </m:r>
              <w:commentRangeStart w:id="358"/>
              <m:r>
                <w:rPr>
                  <w:rFonts w:ascii="Cambria Math" w:eastAsiaTheme="minorEastAsia" w:hAnsi="Cambria Math" w:cs="Arial"/>
                </w:rPr>
                <m:t>)</m:t>
              </m:r>
              <w:commentRangeEnd w:id="358"/>
              <m:r>
                <m:rPr>
                  <m:sty m:val="p"/>
                </m:rPr>
                <w:rPr>
                  <w:rStyle w:val="Refdecomentario"/>
                  <w:rFonts w:ascii="Calibri" w:eastAsia="Calibri" w:hAnsi="Calibri" w:cs="Times New Roman"/>
                </w:rPr>
                <w:commentReference w:id="358"/>
              </m:r>
            </m:oMath>
          </w:p>
        </w:tc>
      </w:tr>
    </w:tbl>
    <w:p w14:paraId="5B1BAC74" w14:textId="77777777" w:rsidR="00153489" w:rsidRPr="00560ED9" w:rsidRDefault="00153489" w:rsidP="00153489">
      <w:pPr>
        <w:tabs>
          <w:tab w:val="right" w:pos="8498"/>
        </w:tabs>
        <w:spacing w:after="0"/>
        <w:jc w:val="both"/>
        <w:rPr>
          <w:rFonts w:ascii="Arial" w:hAnsi="Arial" w:cs="Arial"/>
        </w:rPr>
      </w:pPr>
    </w:p>
    <w:p w14:paraId="4FB3B74E" w14:textId="5BD794F2" w:rsidR="00153489" w:rsidRPr="00560ED9" w:rsidRDefault="00153489" w:rsidP="00153489">
      <w:pPr>
        <w:tabs>
          <w:tab w:val="right" w:pos="8498"/>
        </w:tabs>
        <w:spacing w:after="0"/>
        <w:jc w:val="both"/>
        <w:rPr>
          <w:rFonts w:ascii="Arial" w:eastAsiaTheme="minorEastAsia" w:hAnsi="Arial" w:cs="Arial"/>
          <w:b/>
        </w:rPr>
      </w:pPr>
      <w:r w:rsidRPr="00560ED9">
        <w:rPr>
          <w:rFonts w:ascii="Arial" w:hAnsi="Arial" w:cs="Arial"/>
          <w:b/>
        </w:rPr>
        <w:t>Ejemplo</w:t>
      </w:r>
      <w:r w:rsidR="000F7DC3" w:rsidRPr="00560ED9">
        <w:rPr>
          <w:rFonts w:ascii="Arial" w:hAnsi="Arial" w:cs="Arial"/>
          <w:b/>
        </w:rPr>
        <w:t xml:space="preserve"> 1.</w:t>
      </w:r>
    </w:p>
    <w:p w14:paraId="430777FB" w14:textId="77777777" w:rsidR="00292AD9" w:rsidRPr="00560ED9" w:rsidRDefault="00292AD9"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3786F" w:rsidRPr="00560ED9" w14:paraId="43217D15" w14:textId="77777777" w:rsidTr="00B3786F">
        <w:tc>
          <w:tcPr>
            <w:tcW w:w="9054" w:type="dxa"/>
            <w:gridSpan w:val="2"/>
            <w:shd w:val="clear" w:color="auto" w:fill="0D0D0D" w:themeFill="text1" w:themeFillTint="F2"/>
          </w:tcPr>
          <w:p w14:paraId="1B8E74BF" w14:textId="77777777" w:rsidR="00B3786F" w:rsidRPr="00560ED9" w:rsidRDefault="00B3786F" w:rsidP="00B3786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B3786F" w:rsidRPr="00560ED9" w14:paraId="309636BF" w14:textId="77777777" w:rsidTr="00B3786F">
        <w:tc>
          <w:tcPr>
            <w:tcW w:w="1384" w:type="dxa"/>
          </w:tcPr>
          <w:p w14:paraId="76C86338" w14:textId="77777777" w:rsidR="00B3786F" w:rsidRPr="00560ED9" w:rsidRDefault="00B3786F" w:rsidP="00B3786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0935E53" w14:textId="7E836F5A" w:rsidR="00B3786F" w:rsidRPr="00560ED9" w:rsidRDefault="00B6156C" w:rsidP="00B3786F">
            <w:pPr>
              <w:rPr>
                <w:rFonts w:ascii="Arial" w:hAnsi="Arial" w:cs="Arial"/>
                <w:b/>
                <w:color w:val="000000"/>
                <w:sz w:val="18"/>
                <w:szCs w:val="18"/>
              </w:rPr>
            </w:pPr>
            <w:r w:rsidRPr="00560ED9">
              <w:rPr>
                <w:rFonts w:ascii="Arial" w:hAnsi="Arial" w:cs="Arial"/>
                <w:color w:val="000000"/>
              </w:rPr>
              <w:t>MA_11_02_IMG37</w:t>
            </w:r>
          </w:p>
        </w:tc>
      </w:tr>
      <w:tr w:rsidR="00B3786F" w:rsidRPr="00560ED9" w14:paraId="30EFBCCC" w14:textId="77777777" w:rsidTr="00B3786F">
        <w:tc>
          <w:tcPr>
            <w:tcW w:w="1384" w:type="dxa"/>
          </w:tcPr>
          <w:p w14:paraId="0DBF17C1"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Descripción</w:t>
            </w:r>
          </w:p>
        </w:tc>
        <w:tc>
          <w:tcPr>
            <w:tcW w:w="7670" w:type="dxa"/>
          </w:tcPr>
          <w:p w14:paraId="76FF0856" w14:textId="66030004" w:rsidR="00B3786F" w:rsidRPr="00560ED9" w:rsidRDefault="00B3786F" w:rsidP="00544324">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r>
                <m:rPr>
                  <m:sty m:val="p"/>
                </m:rPr>
                <w:rPr>
                  <w:rFonts w:ascii="Cambria Math" w:hAnsi="Cambria Math" w:cs="Arial"/>
                  <w:color w:val="000000"/>
                </w:rPr>
                <m:t>ln⁡</m:t>
              </m:r>
              <m:r>
                <w:rPr>
                  <w:rFonts w:ascii="Cambria Math" w:hAnsi="Cambria Math" w:cs="Arial"/>
                  <w:color w:val="000000"/>
                </w:rPr>
                <m:t>(x)</m:t>
              </m:r>
            </m:oMath>
            <w:r w:rsidRPr="00560ED9">
              <w:rPr>
                <w:rFonts w:ascii="Arial" w:hAnsi="Arial" w:cs="Arial"/>
                <w:color w:val="000000"/>
              </w:rPr>
              <w:t xml:space="preserve"> </w:t>
            </w:r>
          </w:p>
        </w:tc>
      </w:tr>
      <w:tr w:rsidR="00B3786F" w:rsidRPr="00560ED9" w14:paraId="1B1F3A22" w14:textId="77777777" w:rsidTr="00B3786F">
        <w:tc>
          <w:tcPr>
            <w:tcW w:w="1384" w:type="dxa"/>
          </w:tcPr>
          <w:p w14:paraId="782AAF67"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89805B2" w14:textId="0463D8DA" w:rsidR="00B3786F" w:rsidRPr="00560ED9" w:rsidRDefault="00544324" w:rsidP="00B3786F">
            <w:pPr>
              <w:rPr>
                <w:rFonts w:ascii="Arial" w:hAnsi="Arial" w:cs="Arial"/>
                <w:color w:val="000000"/>
              </w:rPr>
            </w:pPr>
            <w:r w:rsidRPr="00560ED9">
              <w:rPr>
                <w:rFonts w:ascii="Arial" w:hAnsi="Arial" w:cs="Arial"/>
                <w:noProof/>
                <w:color w:val="000000"/>
                <w:lang w:val="es-CO" w:eastAsia="es-CO"/>
              </w:rPr>
              <w:drawing>
                <wp:inline distT="0" distB="0" distL="0" distR="0" wp14:anchorId="5DFA4F24" wp14:editId="334E8830">
                  <wp:extent cx="2096135" cy="1705364"/>
                  <wp:effectExtent l="0" t="0" r="1206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6664" cy="1705795"/>
                          </a:xfrm>
                          <a:prstGeom prst="rect">
                            <a:avLst/>
                          </a:prstGeom>
                          <a:noFill/>
                          <a:ln>
                            <a:noFill/>
                          </a:ln>
                        </pic:spPr>
                      </pic:pic>
                    </a:graphicData>
                  </a:graphic>
                </wp:inline>
              </w:drawing>
            </w:r>
          </w:p>
        </w:tc>
      </w:tr>
      <w:tr w:rsidR="00B3786F" w:rsidRPr="00560ED9" w14:paraId="789EE9A2" w14:textId="77777777" w:rsidTr="00B3786F">
        <w:tc>
          <w:tcPr>
            <w:tcW w:w="1384" w:type="dxa"/>
          </w:tcPr>
          <w:p w14:paraId="1805F43C" w14:textId="77777777" w:rsidR="00B3786F" w:rsidRPr="00560ED9" w:rsidRDefault="00B3786F" w:rsidP="00B3786F">
            <w:pPr>
              <w:rPr>
                <w:rFonts w:ascii="Arial" w:hAnsi="Arial" w:cs="Arial"/>
                <w:color w:val="000000"/>
              </w:rPr>
            </w:pPr>
            <w:r w:rsidRPr="00560ED9">
              <w:rPr>
                <w:rFonts w:ascii="Arial" w:hAnsi="Arial" w:cs="Arial"/>
                <w:b/>
                <w:color w:val="000000"/>
                <w:sz w:val="18"/>
                <w:szCs w:val="18"/>
              </w:rPr>
              <w:t>Pie de imagen</w:t>
            </w:r>
          </w:p>
        </w:tc>
        <w:tc>
          <w:tcPr>
            <w:tcW w:w="7670" w:type="dxa"/>
          </w:tcPr>
          <w:p w14:paraId="37775905" w14:textId="7879E127" w:rsidR="00B3786F" w:rsidRPr="00560ED9" w:rsidRDefault="00B3786F" w:rsidP="00544324">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=-ln (x)</m:t>
              </m:r>
            </m:oMath>
            <w:r w:rsidR="00544324" w:rsidRPr="00560ED9">
              <w:rPr>
                <w:rFonts w:ascii="Arial" w:eastAsiaTheme="minorEastAsia" w:hAnsi="Arial" w:cs="Arial"/>
              </w:rPr>
              <w:t xml:space="preserve"> </w:t>
            </w:r>
            <w:r w:rsidRPr="00560ED9">
              <w:rPr>
                <w:rFonts w:ascii="Arial" w:eastAsiaTheme="minorEastAsia" w:hAnsi="Arial" w:cs="Arial"/>
              </w:rPr>
              <w:t xml:space="preserve">es </w:t>
            </w:r>
            <w:r w:rsidR="001165E3" w:rsidRPr="00560ED9">
              <w:rPr>
                <w:rFonts w:ascii="Arial" w:eastAsiaTheme="minorEastAsia" w:hAnsi="Arial" w:cs="Arial"/>
              </w:rPr>
              <w:t>de</w:t>
            </w:r>
            <w:r w:rsidRPr="00560ED9">
              <w:rPr>
                <w:rFonts w:ascii="Arial" w:eastAsiaTheme="minorEastAsia" w:hAnsi="Arial" w:cs="Arial"/>
              </w:rPr>
              <w:t>creciente</w:t>
            </w:r>
          </w:p>
        </w:tc>
      </w:tr>
    </w:tbl>
    <w:p w14:paraId="483E5D4F" w14:textId="77777777" w:rsidR="00B3786F" w:rsidRPr="00560ED9" w:rsidRDefault="00B3786F" w:rsidP="00962CCA">
      <w:pPr>
        <w:tabs>
          <w:tab w:val="right" w:pos="8498"/>
        </w:tabs>
        <w:spacing w:after="0"/>
        <w:jc w:val="both"/>
        <w:rPr>
          <w:rFonts w:ascii="Arial" w:hAnsi="Arial" w:cs="Arial"/>
          <w:b/>
        </w:rPr>
      </w:pPr>
    </w:p>
    <w:p w14:paraId="7E68B8FC" w14:textId="77777777" w:rsidR="001165E3" w:rsidRPr="00560ED9" w:rsidRDefault="001165E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0"/>
        <w:gridCol w:w="6338"/>
      </w:tblGrid>
      <w:tr w:rsidR="001165E3" w:rsidRPr="00560ED9" w14:paraId="7EB6E015" w14:textId="77777777" w:rsidTr="001165E3">
        <w:tc>
          <w:tcPr>
            <w:tcW w:w="8978" w:type="dxa"/>
            <w:gridSpan w:val="2"/>
            <w:shd w:val="clear" w:color="auto" w:fill="000000" w:themeFill="text1"/>
          </w:tcPr>
          <w:p w14:paraId="5F23E28B"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8A6856D" w14:textId="77777777" w:rsidTr="001165E3">
        <w:tc>
          <w:tcPr>
            <w:tcW w:w="2518" w:type="dxa"/>
          </w:tcPr>
          <w:p w14:paraId="48BF93EB"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89A75CF" w14:textId="76BF7BD1" w:rsidR="001165E3" w:rsidRPr="00560ED9" w:rsidRDefault="000F7DC3" w:rsidP="001165E3">
            <w:pPr>
              <w:rPr>
                <w:rFonts w:ascii="Arial" w:hAnsi="Arial" w:cs="Arial"/>
                <w:b/>
                <w:color w:val="000000"/>
                <w:sz w:val="24"/>
                <w:szCs w:val="24"/>
              </w:rPr>
            </w:pPr>
            <w:r w:rsidRPr="00560ED9">
              <w:rPr>
                <w:rFonts w:ascii="Arial" w:hAnsi="Arial" w:cs="Arial"/>
                <w:b/>
                <w:color w:val="000000"/>
                <w:sz w:val="24"/>
                <w:szCs w:val="24"/>
              </w:rPr>
              <w:t>Monótona</w:t>
            </w:r>
            <w:r w:rsidR="001165E3" w:rsidRPr="00560ED9">
              <w:rPr>
                <w:rFonts w:ascii="Arial" w:hAnsi="Arial" w:cs="Arial"/>
                <w:b/>
                <w:color w:val="000000"/>
                <w:sz w:val="24"/>
                <w:szCs w:val="24"/>
              </w:rPr>
              <w:t xml:space="preserve"> de</w:t>
            </w:r>
            <w:r w:rsidRPr="00560ED9">
              <w:rPr>
                <w:rFonts w:ascii="Arial" w:hAnsi="Arial" w:cs="Arial"/>
                <w:b/>
                <w:color w:val="000000"/>
                <w:sz w:val="24"/>
                <w:szCs w:val="24"/>
              </w:rPr>
              <w:t>c</w:t>
            </w:r>
            <w:r w:rsidR="001165E3" w:rsidRPr="00560ED9">
              <w:rPr>
                <w:rFonts w:ascii="Arial" w:hAnsi="Arial" w:cs="Arial"/>
                <w:b/>
                <w:color w:val="000000"/>
                <w:sz w:val="24"/>
                <w:szCs w:val="24"/>
              </w:rPr>
              <w:t>reciente</w:t>
            </w:r>
          </w:p>
        </w:tc>
      </w:tr>
      <w:tr w:rsidR="001165E3" w:rsidRPr="00560ED9" w14:paraId="770014C1" w14:textId="77777777" w:rsidTr="001165E3">
        <w:tc>
          <w:tcPr>
            <w:tcW w:w="2518" w:type="dxa"/>
          </w:tcPr>
          <w:p w14:paraId="075990ED"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197DE9" w14:textId="2AFDFB6F"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se denomina </w:t>
            </w:r>
            <w:r w:rsidR="000F7DC3" w:rsidRPr="00560ED9">
              <w:rPr>
                <w:rFonts w:ascii="Arial" w:hAnsi="Arial" w:cs="Arial"/>
              </w:rPr>
              <w:t>monótona</w:t>
            </w:r>
            <w:r w:rsidRPr="00560ED9">
              <w:rPr>
                <w:rFonts w:ascii="Arial" w:hAnsi="Arial" w:cs="Arial"/>
              </w:rPr>
              <w:t xml:space="preserve"> decreciente si es decreciente en todo su dominio</w:t>
            </w:r>
            <w:commentRangeStart w:id="359"/>
            <w:r w:rsidRPr="00560ED9">
              <w:rPr>
                <w:rFonts w:ascii="Arial" w:hAnsi="Arial" w:cs="Arial"/>
              </w:rPr>
              <w:t>.</w:t>
            </w:r>
            <w:commentRangeEnd w:id="359"/>
            <w:r w:rsidR="00451E10">
              <w:rPr>
                <w:rStyle w:val="Refdecomentario"/>
                <w:rFonts w:ascii="Calibri" w:eastAsia="Calibri" w:hAnsi="Calibri" w:cs="Times New Roman"/>
              </w:rPr>
              <w:commentReference w:id="359"/>
            </w:r>
          </w:p>
        </w:tc>
      </w:tr>
    </w:tbl>
    <w:p w14:paraId="34053811" w14:textId="77777777" w:rsidR="003248DC" w:rsidRPr="00560ED9" w:rsidRDefault="003248DC" w:rsidP="00962CCA">
      <w:pPr>
        <w:tabs>
          <w:tab w:val="right" w:pos="8498"/>
        </w:tabs>
        <w:spacing w:after="0"/>
        <w:jc w:val="both"/>
        <w:rPr>
          <w:rFonts w:ascii="Arial" w:hAnsi="Arial" w:cs="Arial"/>
          <w:b/>
        </w:rPr>
      </w:pPr>
    </w:p>
    <w:p w14:paraId="16134A3D" w14:textId="1AB9E32C" w:rsidR="001355E2" w:rsidRPr="00560ED9" w:rsidRDefault="00292AD9" w:rsidP="00292AD9">
      <w:pPr>
        <w:tabs>
          <w:tab w:val="right" w:pos="8498"/>
        </w:tabs>
        <w:spacing w:after="0"/>
        <w:jc w:val="both"/>
        <w:rPr>
          <w:rFonts w:ascii="Arial" w:hAnsi="Arial" w:cs="Arial"/>
          <w:b/>
        </w:rPr>
      </w:pPr>
      <w:r w:rsidRPr="00560ED9">
        <w:rPr>
          <w:rFonts w:ascii="Arial" w:hAnsi="Arial" w:cs="Arial"/>
          <w:highlight w:val="yellow"/>
        </w:rPr>
        <w:t>[SECCIÓN 3]</w:t>
      </w:r>
      <w:r w:rsidR="00451E10">
        <w:rPr>
          <w:rFonts w:ascii="Arial" w:hAnsi="Arial" w:cs="Arial"/>
        </w:rPr>
        <w:t xml:space="preserve"> </w:t>
      </w:r>
      <w:r w:rsidRPr="00560ED9">
        <w:rPr>
          <w:rFonts w:ascii="Arial" w:hAnsi="Arial" w:cs="Arial"/>
          <w:b/>
        </w:rPr>
        <w:t xml:space="preserve">2.4.4 </w:t>
      </w:r>
      <w:r w:rsidR="001165E3" w:rsidRPr="00560ED9">
        <w:rPr>
          <w:rFonts w:ascii="Arial" w:hAnsi="Arial" w:cs="Arial"/>
          <w:b/>
        </w:rPr>
        <w:t>Máximos</w:t>
      </w:r>
      <w:r w:rsidR="00676D00" w:rsidRPr="00560ED9">
        <w:rPr>
          <w:rFonts w:ascii="Arial" w:hAnsi="Arial" w:cs="Arial"/>
          <w:b/>
        </w:rPr>
        <w:t xml:space="preserve"> y </w:t>
      </w:r>
      <w:r w:rsidR="001165E3" w:rsidRPr="00560ED9">
        <w:rPr>
          <w:rFonts w:ascii="Arial" w:hAnsi="Arial" w:cs="Arial"/>
          <w:b/>
        </w:rPr>
        <w:t>mínimos</w:t>
      </w:r>
      <w:r w:rsidR="00676D00" w:rsidRPr="00560ED9">
        <w:rPr>
          <w:rFonts w:ascii="Arial" w:hAnsi="Arial" w:cs="Arial"/>
          <w:b/>
        </w:rPr>
        <w:t xml:space="preserve"> relativos</w:t>
      </w:r>
      <w:r w:rsidR="00B3786F" w:rsidRPr="00560ED9">
        <w:rPr>
          <w:rFonts w:ascii="Arial" w:hAnsi="Arial" w:cs="Arial"/>
          <w:b/>
        </w:rPr>
        <w:t xml:space="preserve"> y absolutos</w:t>
      </w:r>
    </w:p>
    <w:p w14:paraId="5B961E01" w14:textId="77777777" w:rsidR="001355E2" w:rsidRPr="00560ED9" w:rsidRDefault="001355E2" w:rsidP="00292AD9">
      <w:pPr>
        <w:tabs>
          <w:tab w:val="right" w:pos="8498"/>
        </w:tabs>
        <w:spacing w:after="0"/>
        <w:jc w:val="both"/>
        <w:rPr>
          <w:rFonts w:ascii="Arial" w:hAnsi="Arial" w:cs="Arial"/>
          <w:b/>
        </w:rPr>
      </w:pPr>
    </w:p>
    <w:p w14:paraId="797D6B9B" w14:textId="6BB37680" w:rsidR="001355E2" w:rsidRPr="00560ED9" w:rsidRDefault="00F23A7A" w:rsidP="001355E2">
      <w:pPr>
        <w:tabs>
          <w:tab w:val="right" w:pos="8498"/>
        </w:tabs>
        <w:spacing w:after="0"/>
        <w:jc w:val="both"/>
        <w:rPr>
          <w:rFonts w:ascii="Arial" w:eastAsiaTheme="minorEastAsia" w:hAnsi="Arial" w:cs="Arial"/>
        </w:rPr>
      </w:pPr>
      <w:commentRangeStart w:id="360"/>
      <w:r w:rsidRPr="00560ED9">
        <w:rPr>
          <w:rFonts w:ascii="Arial" w:eastAsiaTheme="minorEastAsia" w:hAnsi="Arial" w:cs="Arial"/>
        </w:rPr>
        <w:t>En una función</w:t>
      </w:r>
      <w:commentRangeEnd w:id="360"/>
      <w:r w:rsidR="00DB3140">
        <w:rPr>
          <w:rStyle w:val="Refdecomentario"/>
          <w:rFonts w:ascii="Calibri" w:eastAsia="Calibri" w:hAnsi="Calibri" w:cs="Times New Roman"/>
          <w:lang w:val="es-MX"/>
        </w:rPr>
        <w:commentReference w:id="360"/>
      </w:r>
      <w:r w:rsidRPr="00560ED9">
        <w:rPr>
          <w:rFonts w:ascii="Arial" w:eastAsiaTheme="minorEastAsia" w:hAnsi="Arial" w:cs="Arial"/>
        </w:rPr>
        <w:t xml:space="preserve"> definida en los números </w:t>
      </w:r>
      <w:commentRangeStart w:id="361"/>
      <w:r w:rsidRPr="00560ED9">
        <w:rPr>
          <w:rFonts w:ascii="Arial" w:eastAsiaTheme="minorEastAsia" w:hAnsi="Arial" w:cs="Arial"/>
        </w:rPr>
        <w:t>reales</w:t>
      </w:r>
      <w:commentRangeEnd w:id="361"/>
      <w:r w:rsidR="008E3BBF">
        <w:rPr>
          <w:rStyle w:val="Refdecomentario"/>
          <w:rFonts w:ascii="Calibri" w:eastAsia="Calibri" w:hAnsi="Calibri" w:cs="Times New Roman"/>
          <w:lang w:val="es-MX"/>
        </w:rPr>
        <w:commentReference w:id="361"/>
      </w:r>
      <w:r w:rsidRPr="00560ED9">
        <w:rPr>
          <w:rFonts w:ascii="Arial" w:eastAsiaTheme="minorEastAsia" w:hAnsi="Arial" w:cs="Arial"/>
        </w:rPr>
        <w:t xml:space="preserve"> </w:t>
      </w:r>
      <m:oMath>
        <m:r>
          <w:rPr>
            <w:rFonts w:ascii="Cambria Math" w:eastAsiaTheme="minorEastAsia" w:hAnsi="Cambria Math" w:cs="Arial"/>
          </w:rPr>
          <m:t>f(a)</m:t>
        </m:r>
      </m:oMath>
      <w:r w:rsidR="008E3BBF">
        <w:rPr>
          <w:rFonts w:ascii="Arial" w:eastAsiaTheme="minorEastAsia" w:hAnsi="Arial" w:cs="Arial"/>
        </w:rPr>
        <w:t xml:space="preserve"> es el mínimo de la función </w:t>
      </w:r>
      <w:r w:rsidR="001355E2" w:rsidRPr="00560ED9">
        <w:rPr>
          <w:rFonts w:ascii="Arial" w:eastAsiaTheme="minorEastAsia" w:hAnsi="Arial" w:cs="Arial"/>
        </w:rPr>
        <w:t xml:space="preserve">y </w:t>
      </w:r>
      <m:oMath>
        <m:r>
          <w:rPr>
            <w:rFonts w:ascii="Cambria Math" w:eastAsiaTheme="minorEastAsia" w:hAnsi="Cambria Math" w:cs="Arial"/>
          </w:rPr>
          <m:t>a</m:t>
        </m:r>
      </m:oMath>
      <w:r w:rsidR="001355E2" w:rsidRPr="00560ED9">
        <w:rPr>
          <w:rFonts w:ascii="Arial" w:eastAsiaTheme="minorEastAsia" w:hAnsi="Arial" w:cs="Arial"/>
        </w:rPr>
        <w:t xml:space="preserve"> es el valor </w:t>
      </w:r>
      <w:commentRangeStart w:id="362"/>
      <w:r w:rsidR="001355E2" w:rsidRPr="00560ED9">
        <w:rPr>
          <w:rFonts w:ascii="Arial" w:eastAsiaTheme="minorEastAsia" w:hAnsi="Arial" w:cs="Arial"/>
        </w:rPr>
        <w:t xml:space="preserve">donde lo alcanza. Si </w:t>
      </w:r>
      <w:commentRangeEnd w:id="362"/>
      <w:r w:rsidR="00DB3140">
        <w:rPr>
          <w:rStyle w:val="Refdecomentario"/>
          <w:rFonts w:ascii="Calibri" w:eastAsia="Calibri" w:hAnsi="Calibri" w:cs="Times New Roman"/>
          <w:lang w:val="es-MX"/>
        </w:rPr>
        <w:commentReference w:id="362"/>
      </w:r>
      <w:r w:rsidR="001355E2" w:rsidRPr="00560ED9">
        <w:rPr>
          <w:rFonts w:ascii="Arial" w:eastAsiaTheme="minorEastAsia" w:hAnsi="Arial" w:cs="Arial"/>
        </w:rPr>
        <w:t>se cumple la siguiente definición:</w:t>
      </w:r>
    </w:p>
    <w:p w14:paraId="3A9ED287" w14:textId="6CA3AA90" w:rsidR="00292AD9" w:rsidRPr="00560ED9" w:rsidRDefault="00292AD9" w:rsidP="00292AD9">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1"/>
        <w:gridCol w:w="6337"/>
      </w:tblGrid>
      <w:tr w:rsidR="001165E3" w:rsidRPr="00560ED9" w14:paraId="5330ED92" w14:textId="77777777" w:rsidTr="001165E3">
        <w:tc>
          <w:tcPr>
            <w:tcW w:w="8978" w:type="dxa"/>
            <w:gridSpan w:val="2"/>
            <w:shd w:val="clear" w:color="auto" w:fill="000000" w:themeFill="text1"/>
          </w:tcPr>
          <w:p w14:paraId="0209F60C"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3ADF03A9" w14:textId="77777777" w:rsidTr="001165E3">
        <w:tc>
          <w:tcPr>
            <w:tcW w:w="2518" w:type="dxa"/>
          </w:tcPr>
          <w:p w14:paraId="1716D143"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166ABF0" w14:textId="213828E0"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absoluto</w:t>
            </w:r>
          </w:p>
        </w:tc>
      </w:tr>
      <w:tr w:rsidR="001165E3" w:rsidRPr="00560ED9" w14:paraId="6ED700D5" w14:textId="77777777" w:rsidTr="001165E3">
        <w:tc>
          <w:tcPr>
            <w:tcW w:w="2518" w:type="dxa"/>
          </w:tcPr>
          <w:p w14:paraId="189C2C56"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813A38E" w14:textId="77777777"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proofErr w:type="spellStart"/>
            <w:r w:rsidRPr="00560ED9">
              <w:rPr>
                <w:rFonts w:ascii="Arial" w:eastAsiaTheme="minorEastAsia" w:hAnsi="Arial" w:cs="Arial"/>
              </w:rPr>
              <w:t>m</w:t>
            </w:r>
            <w:commentRangeStart w:id="363"/>
            <w:r w:rsidRPr="00560ED9">
              <w:rPr>
                <w:rFonts w:ascii="Arial" w:eastAsiaTheme="minorEastAsia" w:hAnsi="Arial" w:cs="Arial"/>
              </w:rPr>
              <w:t>i</w:t>
            </w:r>
            <w:commentRangeEnd w:id="363"/>
            <w:r w:rsidR="008E3BBF">
              <w:rPr>
                <w:rStyle w:val="Refdecomentario"/>
                <w:rFonts w:ascii="Calibri" w:eastAsia="Calibri" w:hAnsi="Calibri" w:cs="Times New Roman"/>
              </w:rPr>
              <w:commentReference w:id="363"/>
            </w:r>
            <w:r w:rsidRPr="00560ED9">
              <w:rPr>
                <w:rFonts w:ascii="Arial" w:eastAsiaTheme="minorEastAsia" w:hAnsi="Arial" w:cs="Arial"/>
              </w:rPr>
              <w:t>nimo</w:t>
            </w:r>
            <w:proofErr w:type="spellEnd"/>
            <w:r w:rsidRPr="00560ED9">
              <w:rPr>
                <w:rFonts w:ascii="Arial" w:eastAsiaTheme="minorEastAsia" w:hAnsi="Arial" w:cs="Arial"/>
              </w:rPr>
              <w:t xml:space="preserve"> 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34764E3C" w14:textId="77777777" w:rsidR="001165E3" w:rsidRPr="00560ED9" w:rsidRDefault="001165E3" w:rsidP="001165E3">
            <w:pPr>
              <w:tabs>
                <w:tab w:val="right" w:pos="8498"/>
              </w:tabs>
              <w:jc w:val="both"/>
              <w:rPr>
                <w:rFonts w:ascii="Arial" w:eastAsiaTheme="minorEastAsia" w:hAnsi="Arial" w:cs="Arial"/>
              </w:rPr>
            </w:pPr>
          </w:p>
          <w:p w14:paraId="39A430DC" w14:textId="7777777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6AF33253" w14:textId="77777777" w:rsidR="001165E3" w:rsidRPr="00560ED9" w:rsidRDefault="001165E3" w:rsidP="001165E3">
            <w:pPr>
              <w:tabs>
                <w:tab w:val="right" w:pos="8498"/>
              </w:tabs>
              <w:jc w:val="both"/>
              <w:rPr>
                <w:rFonts w:ascii="Arial" w:eastAsiaTheme="minorEastAsia" w:hAnsi="Arial" w:cs="Arial"/>
              </w:rPr>
            </w:pPr>
          </w:p>
          <w:p w14:paraId="4D7DD165" w14:textId="0933F082" w:rsidR="001165E3" w:rsidRPr="00560ED9" w:rsidRDefault="001165E3" w:rsidP="001165E3">
            <w:pPr>
              <w:tabs>
                <w:tab w:val="right" w:pos="8498"/>
              </w:tabs>
              <w:jc w:val="both"/>
              <w:rPr>
                <w:rFonts w:ascii="Arial" w:eastAsiaTheme="minorEastAsia" w:hAnsi="Arial" w:cs="Arial"/>
              </w:rPr>
            </w:pPr>
            <w:proofErr w:type="gramStart"/>
            <w:r w:rsidRPr="00560ED9">
              <w:rPr>
                <w:rFonts w:ascii="Arial" w:eastAsiaTheme="minorEastAsia" w:hAnsi="Arial" w:cs="Arial"/>
              </w:rPr>
              <w:t>para</w:t>
            </w:r>
            <w:proofErr w:type="gramEnd"/>
            <w:r w:rsidRPr="00560ED9">
              <w:rPr>
                <w:rFonts w:ascii="Arial" w:eastAsiaTheme="minorEastAsia" w:hAnsi="Arial" w:cs="Arial"/>
              </w:rPr>
              <w:t xml:space="preserve"> todo </w:t>
            </w:r>
            <m:oMath>
              <m:r>
                <w:rPr>
                  <w:rFonts w:ascii="Cambria Math" w:eastAsiaTheme="minorEastAsia" w:hAnsi="Cambria Math" w:cs="Arial"/>
                </w:rPr>
                <m:t>x∈Dom f</m:t>
              </m:r>
            </m:oMath>
            <w:r w:rsidRPr="00560ED9">
              <w:rPr>
                <w:rFonts w:ascii="Arial" w:eastAsiaTheme="minorEastAsia" w:hAnsi="Arial" w:cs="Arial"/>
              </w:rPr>
              <w:t>.</w:t>
            </w:r>
          </w:p>
        </w:tc>
      </w:tr>
    </w:tbl>
    <w:p w14:paraId="02C843F5" w14:textId="77777777" w:rsidR="001165E3" w:rsidRPr="00560ED9" w:rsidRDefault="001165E3" w:rsidP="00292AD9">
      <w:pPr>
        <w:tabs>
          <w:tab w:val="right" w:pos="8498"/>
        </w:tabs>
        <w:spacing w:after="0"/>
        <w:jc w:val="both"/>
        <w:rPr>
          <w:rFonts w:ascii="Arial" w:hAnsi="Arial" w:cs="Arial"/>
        </w:rPr>
      </w:pPr>
    </w:p>
    <w:p w14:paraId="1DAC77CF" w14:textId="7338CE39" w:rsidR="00153489" w:rsidRPr="00560ED9" w:rsidRDefault="00153489" w:rsidP="00292AD9">
      <w:pPr>
        <w:tabs>
          <w:tab w:val="right" w:pos="8498"/>
        </w:tabs>
        <w:spacing w:after="0"/>
        <w:jc w:val="both"/>
        <w:rPr>
          <w:rFonts w:ascii="Arial" w:hAnsi="Arial" w:cs="Arial"/>
          <w:b/>
        </w:rPr>
      </w:pPr>
      <w:r w:rsidRPr="00560ED9">
        <w:rPr>
          <w:rFonts w:ascii="Arial" w:hAnsi="Arial" w:cs="Arial"/>
          <w:b/>
        </w:rPr>
        <w:t>Ejemplo</w:t>
      </w:r>
      <w:r w:rsidR="00F23A7A" w:rsidRPr="00560ED9">
        <w:rPr>
          <w:rFonts w:ascii="Arial" w:hAnsi="Arial" w:cs="Arial"/>
          <w:b/>
        </w:rPr>
        <w:t xml:space="preserve"> 1.</w:t>
      </w:r>
    </w:p>
    <w:p w14:paraId="7C7CF23F" w14:textId="77777777" w:rsidR="00153489" w:rsidRPr="00560ED9" w:rsidRDefault="00153489" w:rsidP="00292AD9">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62420B77" w14:textId="77777777" w:rsidTr="001165E3">
        <w:tc>
          <w:tcPr>
            <w:tcW w:w="9054" w:type="dxa"/>
            <w:gridSpan w:val="2"/>
            <w:shd w:val="clear" w:color="auto" w:fill="0D0D0D" w:themeFill="text1" w:themeFillTint="F2"/>
          </w:tcPr>
          <w:p w14:paraId="1A7DAC27"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08A3442B" w14:textId="77777777" w:rsidTr="001165E3">
        <w:tc>
          <w:tcPr>
            <w:tcW w:w="1384" w:type="dxa"/>
          </w:tcPr>
          <w:p w14:paraId="1ABEB005"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07376DA" w14:textId="20EC9218"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MA_11_02_IMG38</w:t>
            </w:r>
          </w:p>
        </w:tc>
      </w:tr>
      <w:tr w:rsidR="001165E3" w:rsidRPr="00560ED9" w14:paraId="64571F4F" w14:textId="77777777" w:rsidTr="001165E3">
        <w:tc>
          <w:tcPr>
            <w:tcW w:w="1384" w:type="dxa"/>
          </w:tcPr>
          <w:p w14:paraId="7A7AD738"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559F88FC" w14:textId="3CD90F48" w:rsidR="001165E3" w:rsidRPr="00560ED9" w:rsidRDefault="001165E3" w:rsidP="001165E3">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p>
        </w:tc>
      </w:tr>
      <w:tr w:rsidR="001165E3" w:rsidRPr="00560ED9" w14:paraId="51D314C4" w14:textId="77777777" w:rsidTr="001165E3">
        <w:tc>
          <w:tcPr>
            <w:tcW w:w="1384" w:type="dxa"/>
          </w:tcPr>
          <w:p w14:paraId="7D590BE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C29FCC6" w14:textId="29CC410F"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114B8874" wp14:editId="6305B1AD">
                  <wp:extent cx="2324735" cy="1891347"/>
                  <wp:effectExtent l="0" t="0" r="1206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971" cy="1891539"/>
                          </a:xfrm>
                          <a:prstGeom prst="rect">
                            <a:avLst/>
                          </a:prstGeom>
                          <a:noFill/>
                          <a:ln>
                            <a:noFill/>
                          </a:ln>
                        </pic:spPr>
                      </pic:pic>
                    </a:graphicData>
                  </a:graphic>
                </wp:inline>
              </w:drawing>
            </w:r>
          </w:p>
        </w:tc>
      </w:tr>
      <w:tr w:rsidR="001165E3" w:rsidRPr="00560ED9" w14:paraId="3A7A048F" w14:textId="77777777" w:rsidTr="001165E3">
        <w:tc>
          <w:tcPr>
            <w:tcW w:w="1384" w:type="dxa"/>
          </w:tcPr>
          <w:p w14:paraId="29D07F11"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3EA77D2D" w14:textId="05796ABA" w:rsidR="001165E3" w:rsidRPr="00560ED9" w:rsidRDefault="001165E3" w:rsidP="0022439C">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=3</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-5</m:t>
              </m:r>
            </m:oMath>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a</w:t>
            </w:r>
            <w:r w:rsidR="0022439C">
              <w:rPr>
                <w:rFonts w:ascii="Arial" w:eastAsiaTheme="minorEastAsia" w:hAnsi="Arial" w:cs="Arial"/>
                <w:color w:val="000000"/>
              </w:rPr>
              <w:t>lcanza un</w:t>
            </w:r>
            <w:r w:rsidR="002B2B89" w:rsidRPr="00560ED9">
              <w:rPr>
                <w:rFonts w:ascii="Arial" w:eastAsiaTheme="minorEastAsia" w:hAnsi="Arial" w:cs="Arial"/>
                <w:color w:val="000000"/>
              </w:rPr>
              <w:t xml:space="preserve"> </w:t>
            </w:r>
            <w:r w:rsidR="00F23A7A" w:rsidRPr="00560ED9">
              <w:rPr>
                <w:rFonts w:ascii="Arial" w:eastAsiaTheme="minorEastAsia" w:hAnsi="Arial" w:cs="Arial"/>
                <w:color w:val="000000"/>
              </w:rPr>
              <w:t>mínimo</w:t>
            </w:r>
            <w:r w:rsidR="002B2B89" w:rsidRPr="00560ED9">
              <w:rPr>
                <w:rFonts w:ascii="Arial" w:eastAsiaTheme="minorEastAsia" w:hAnsi="Arial" w:cs="Arial"/>
                <w:color w:val="000000"/>
              </w:rPr>
              <w:t xml:space="preserve"> absoluto en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0</m:t>
                  </m:r>
                </m:e>
              </m:d>
              <m:r>
                <w:rPr>
                  <w:rFonts w:ascii="Cambria Math" w:eastAsiaTheme="minorEastAsia" w:hAnsi="Cambria Math" w:cs="Arial"/>
                  <w:color w:val="000000"/>
                </w:rPr>
                <m:t>=-5</m:t>
              </m:r>
            </m:oMath>
          </w:p>
        </w:tc>
      </w:tr>
    </w:tbl>
    <w:p w14:paraId="471C0F24" w14:textId="77777777" w:rsidR="001165E3" w:rsidRPr="00560ED9" w:rsidRDefault="001165E3" w:rsidP="00292AD9">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16366985" w14:textId="77777777" w:rsidTr="001165E3">
        <w:tc>
          <w:tcPr>
            <w:tcW w:w="8978" w:type="dxa"/>
            <w:gridSpan w:val="2"/>
            <w:shd w:val="clear" w:color="auto" w:fill="000000" w:themeFill="text1"/>
          </w:tcPr>
          <w:p w14:paraId="3E21152E"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3BFEC52" w14:textId="77777777" w:rsidTr="001165E3">
        <w:tc>
          <w:tcPr>
            <w:tcW w:w="2518" w:type="dxa"/>
          </w:tcPr>
          <w:p w14:paraId="407AC4B2"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0D8AF0A" w14:textId="6418E11F" w:rsidR="001165E3" w:rsidRPr="00560ED9" w:rsidRDefault="00F23A7A" w:rsidP="001165E3">
            <w:pPr>
              <w:rPr>
                <w:rFonts w:ascii="Arial" w:hAnsi="Arial" w:cs="Arial"/>
                <w:b/>
                <w:color w:val="000000"/>
                <w:sz w:val="24"/>
                <w:szCs w:val="24"/>
              </w:rPr>
            </w:pPr>
            <w:r w:rsidRPr="00560ED9">
              <w:rPr>
                <w:rFonts w:ascii="Arial" w:hAnsi="Arial" w:cs="Arial"/>
                <w:b/>
                <w:color w:val="000000"/>
                <w:sz w:val="24"/>
                <w:szCs w:val="24"/>
              </w:rPr>
              <w:t>Máximo</w:t>
            </w:r>
            <w:r w:rsidR="001165E3" w:rsidRPr="00560ED9">
              <w:rPr>
                <w:rFonts w:ascii="Arial" w:hAnsi="Arial" w:cs="Arial"/>
                <w:b/>
                <w:color w:val="000000"/>
                <w:sz w:val="24"/>
                <w:szCs w:val="24"/>
              </w:rPr>
              <w:t xml:space="preserve"> absoluto</w:t>
            </w:r>
          </w:p>
        </w:tc>
      </w:tr>
      <w:tr w:rsidR="001165E3" w:rsidRPr="00560ED9" w14:paraId="684EFA60" w14:textId="77777777" w:rsidTr="001165E3">
        <w:tc>
          <w:tcPr>
            <w:tcW w:w="2518" w:type="dxa"/>
          </w:tcPr>
          <w:p w14:paraId="04D9EFE4"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D4B919" w14:textId="2981513B"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F23A7A" w:rsidRPr="00560ED9">
              <w:rPr>
                <w:rFonts w:ascii="Arial" w:eastAsiaTheme="minorEastAsia" w:hAnsi="Arial" w:cs="Arial"/>
              </w:rPr>
              <w:t xml:space="preserve">máximo </w:t>
            </w:r>
            <w:r w:rsidRPr="00560ED9">
              <w:rPr>
                <w:rFonts w:ascii="Arial" w:eastAsiaTheme="minorEastAsia" w:hAnsi="Arial" w:cs="Arial"/>
              </w:rPr>
              <w:t xml:space="preserve">absoluto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además</w:t>
            </w:r>
          </w:p>
          <w:p w14:paraId="76CDC18E" w14:textId="77777777" w:rsidR="001165E3" w:rsidRPr="00560ED9" w:rsidRDefault="001165E3" w:rsidP="001165E3">
            <w:pPr>
              <w:tabs>
                <w:tab w:val="right" w:pos="8498"/>
              </w:tabs>
              <w:jc w:val="both"/>
              <w:rPr>
                <w:rFonts w:ascii="Arial" w:eastAsiaTheme="minorEastAsia" w:hAnsi="Arial" w:cs="Arial"/>
              </w:rPr>
            </w:pPr>
          </w:p>
          <w:p w14:paraId="4E875DBF" w14:textId="61161EA5"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≥f(x)</m:t>
                </m:r>
              </m:oMath>
            </m:oMathPara>
          </w:p>
          <w:p w14:paraId="3A243749" w14:textId="77777777" w:rsidR="001165E3" w:rsidRPr="00560ED9" w:rsidRDefault="001165E3" w:rsidP="001165E3">
            <w:pPr>
              <w:tabs>
                <w:tab w:val="right" w:pos="8498"/>
              </w:tabs>
              <w:jc w:val="both"/>
              <w:rPr>
                <w:rFonts w:ascii="Arial" w:eastAsiaTheme="minorEastAsia" w:hAnsi="Arial" w:cs="Arial"/>
              </w:rPr>
            </w:pPr>
          </w:p>
          <w:p w14:paraId="1A69CFA0" w14:textId="28A29475" w:rsidR="001165E3" w:rsidRPr="00560ED9" w:rsidRDefault="00F23A7A" w:rsidP="001165E3">
            <w:pPr>
              <w:tabs>
                <w:tab w:val="right" w:pos="8498"/>
              </w:tabs>
              <w:jc w:val="both"/>
              <w:rPr>
                <w:rFonts w:ascii="Arial" w:eastAsiaTheme="minorEastAsia" w:hAnsi="Arial" w:cs="Arial"/>
              </w:rPr>
            </w:pPr>
            <w:commentRangeStart w:id="364"/>
            <w:r w:rsidRPr="00560ED9">
              <w:rPr>
                <w:rFonts w:ascii="Arial" w:eastAsiaTheme="minorEastAsia" w:hAnsi="Arial" w:cs="Arial"/>
              </w:rPr>
              <w:t>Para</w:t>
            </w:r>
            <w:commentRangeEnd w:id="364"/>
            <w:r w:rsidR="00DB3140">
              <w:rPr>
                <w:rStyle w:val="Refdecomentario"/>
                <w:rFonts w:ascii="Calibri" w:eastAsia="Calibri" w:hAnsi="Calibri" w:cs="Times New Roman"/>
              </w:rPr>
              <w:commentReference w:id="364"/>
            </w:r>
            <w:r w:rsidR="001165E3" w:rsidRPr="00560ED9">
              <w:rPr>
                <w:rFonts w:ascii="Arial" w:eastAsiaTheme="minorEastAsia" w:hAnsi="Arial" w:cs="Arial"/>
              </w:rPr>
              <w:t xml:space="preserve"> todo </w:t>
            </w:r>
            <m:oMath>
              <m:r>
                <w:rPr>
                  <w:rFonts w:ascii="Cambria Math" w:eastAsiaTheme="minorEastAsia" w:hAnsi="Cambria Math" w:cs="Arial"/>
                </w:rPr>
                <m:t>x∈Dom f</m:t>
              </m:r>
            </m:oMath>
            <w:r w:rsidR="001165E3" w:rsidRPr="00560ED9">
              <w:rPr>
                <w:rFonts w:ascii="Arial" w:eastAsiaTheme="minorEastAsia" w:hAnsi="Arial" w:cs="Arial"/>
              </w:rPr>
              <w:t>.</w:t>
            </w:r>
          </w:p>
        </w:tc>
      </w:tr>
    </w:tbl>
    <w:p w14:paraId="38E81921" w14:textId="77777777" w:rsidR="001165E3" w:rsidRPr="00560ED9" w:rsidRDefault="001165E3" w:rsidP="001165E3">
      <w:pPr>
        <w:tabs>
          <w:tab w:val="right" w:pos="8498"/>
        </w:tabs>
        <w:spacing w:after="0"/>
        <w:jc w:val="both"/>
        <w:rPr>
          <w:rFonts w:ascii="Arial" w:eastAsiaTheme="minorEastAsia" w:hAnsi="Arial" w:cs="Arial"/>
        </w:rPr>
      </w:pPr>
    </w:p>
    <w:p w14:paraId="3B18E22D" w14:textId="40A4C0BA" w:rsidR="001165E3" w:rsidRPr="00560ED9" w:rsidRDefault="001165E3" w:rsidP="001165E3">
      <w:pPr>
        <w:tabs>
          <w:tab w:val="right" w:pos="8498"/>
        </w:tabs>
        <w:spacing w:after="0"/>
        <w:jc w:val="both"/>
        <w:rPr>
          <w:rFonts w:ascii="Arial" w:eastAsiaTheme="minorEastAsia" w:hAnsi="Arial" w:cs="Arial"/>
        </w:rPr>
      </w:pPr>
      <w:r w:rsidRPr="00560ED9">
        <w:rPr>
          <w:rFonts w:ascii="Arial" w:eastAsiaTheme="minorEastAsia" w:hAnsi="Arial" w:cs="Arial"/>
        </w:rPr>
        <w:t>En es</w:t>
      </w:r>
      <w:r w:rsidR="00F23A7A" w:rsidRPr="00560ED9">
        <w:rPr>
          <w:rFonts w:ascii="Arial" w:eastAsiaTheme="minorEastAsia" w:hAnsi="Arial" w:cs="Arial"/>
        </w:rPr>
        <w:t>te</w:t>
      </w:r>
      <w:r w:rsidRPr="00560ED9">
        <w:rPr>
          <w:rFonts w:ascii="Arial" w:eastAsiaTheme="minorEastAsia" w:hAnsi="Arial" w:cs="Arial"/>
        </w:rPr>
        <w:t xml:space="preserve"> caso</w:t>
      </w:r>
      <w:r w:rsidR="00F23A7A" w:rsidRPr="00560ED9">
        <w:rPr>
          <w:rFonts w:ascii="Arial" w:eastAsiaTheme="minorEastAsia" w:hAnsi="Arial" w:cs="Arial"/>
        </w:rPr>
        <w:t xml:space="preserve">, </w:t>
      </w:r>
      <m:oMath>
        <m:r>
          <w:rPr>
            <w:rFonts w:ascii="Cambria Math" w:eastAsiaTheme="minorEastAsia" w:hAnsi="Cambria Math" w:cs="Arial"/>
          </w:rPr>
          <m:t>f(a)</m:t>
        </m:r>
      </m:oMath>
      <w:r w:rsidRPr="00560ED9">
        <w:rPr>
          <w:rFonts w:ascii="Arial" w:eastAsiaTheme="minorEastAsia" w:hAnsi="Arial" w:cs="Arial"/>
        </w:rPr>
        <w:t xml:space="preserve"> es e</w:t>
      </w:r>
      <w:r w:rsidR="00667CF2" w:rsidRPr="00560ED9">
        <w:rPr>
          <w:rFonts w:ascii="Arial" w:eastAsiaTheme="minorEastAsia" w:hAnsi="Arial" w:cs="Arial"/>
        </w:rPr>
        <w:t>l máximo</w:t>
      </w:r>
      <w:r w:rsidRPr="00560ED9">
        <w:rPr>
          <w:rFonts w:ascii="Arial" w:eastAsiaTheme="minorEastAsia" w:hAnsi="Arial" w:cs="Arial"/>
        </w:rPr>
        <w:t xml:space="preserve"> de la función y </w:t>
      </w:r>
      <m:oMath>
        <m:r>
          <w:rPr>
            <w:rFonts w:ascii="Cambria Math" w:eastAsiaTheme="minorEastAsia" w:hAnsi="Cambria Math" w:cs="Arial"/>
          </w:rPr>
          <m:t>a</m:t>
        </m:r>
      </m:oMath>
      <w:r w:rsidRPr="00560ED9">
        <w:rPr>
          <w:rFonts w:ascii="Arial" w:eastAsiaTheme="minorEastAsia" w:hAnsi="Arial" w:cs="Arial"/>
        </w:rPr>
        <w:t xml:space="preserve"> es el valor donde lo alcanza.</w:t>
      </w:r>
    </w:p>
    <w:p w14:paraId="44A9B45C" w14:textId="77777777" w:rsidR="001165E3" w:rsidRPr="00560ED9" w:rsidRDefault="001165E3" w:rsidP="001165E3">
      <w:pPr>
        <w:tabs>
          <w:tab w:val="right" w:pos="8498"/>
        </w:tabs>
        <w:spacing w:after="0"/>
        <w:jc w:val="both"/>
        <w:rPr>
          <w:rFonts w:ascii="Arial" w:hAnsi="Arial" w:cs="Arial"/>
        </w:rPr>
      </w:pPr>
    </w:p>
    <w:p w14:paraId="3D79095C" w14:textId="0B828507" w:rsidR="001165E3" w:rsidRPr="00560ED9" w:rsidRDefault="001165E3" w:rsidP="001165E3">
      <w:pPr>
        <w:tabs>
          <w:tab w:val="right" w:pos="8498"/>
        </w:tabs>
        <w:spacing w:after="0"/>
        <w:jc w:val="both"/>
        <w:rPr>
          <w:rFonts w:ascii="Arial" w:hAnsi="Arial" w:cs="Arial"/>
          <w:b/>
        </w:rPr>
      </w:pPr>
      <w:r w:rsidRPr="00560ED9">
        <w:rPr>
          <w:rFonts w:ascii="Arial" w:hAnsi="Arial" w:cs="Arial"/>
          <w:b/>
        </w:rPr>
        <w:t>Ejemplo</w:t>
      </w:r>
      <w:r w:rsidR="00883AD5" w:rsidRPr="00560ED9">
        <w:rPr>
          <w:rFonts w:ascii="Arial" w:hAnsi="Arial" w:cs="Arial"/>
          <w:b/>
        </w:rPr>
        <w:t xml:space="preserve"> 2.</w:t>
      </w:r>
    </w:p>
    <w:p w14:paraId="6768E363"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165E3" w:rsidRPr="00560ED9" w14:paraId="13C87D97" w14:textId="77777777" w:rsidTr="001165E3">
        <w:tc>
          <w:tcPr>
            <w:tcW w:w="9054" w:type="dxa"/>
            <w:gridSpan w:val="2"/>
            <w:shd w:val="clear" w:color="auto" w:fill="0D0D0D" w:themeFill="text1" w:themeFillTint="F2"/>
          </w:tcPr>
          <w:p w14:paraId="3DE84C6B" w14:textId="77777777" w:rsidR="001165E3" w:rsidRPr="00560ED9" w:rsidRDefault="001165E3" w:rsidP="001165E3">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1165E3" w:rsidRPr="00560ED9" w14:paraId="229F321E" w14:textId="77777777" w:rsidTr="001165E3">
        <w:tc>
          <w:tcPr>
            <w:tcW w:w="1384" w:type="dxa"/>
          </w:tcPr>
          <w:p w14:paraId="0D86BFBB" w14:textId="77777777" w:rsidR="001165E3" w:rsidRPr="00560ED9" w:rsidRDefault="001165E3" w:rsidP="001165E3">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76336B" w14:textId="18237342" w:rsidR="001165E3" w:rsidRPr="00560ED9" w:rsidRDefault="00B6156C" w:rsidP="001165E3">
            <w:pPr>
              <w:rPr>
                <w:rFonts w:ascii="Arial" w:hAnsi="Arial" w:cs="Arial"/>
                <w:b/>
                <w:color w:val="000000"/>
                <w:sz w:val="18"/>
                <w:szCs w:val="18"/>
              </w:rPr>
            </w:pPr>
            <w:r w:rsidRPr="00560ED9">
              <w:rPr>
                <w:rFonts w:ascii="Arial" w:hAnsi="Arial" w:cs="Arial"/>
                <w:color w:val="000000"/>
              </w:rPr>
              <w:t>MA_11_02_IMG39</w:t>
            </w:r>
          </w:p>
        </w:tc>
      </w:tr>
      <w:tr w:rsidR="001165E3" w:rsidRPr="00560ED9" w14:paraId="27B205B4" w14:textId="77777777" w:rsidTr="001165E3">
        <w:tc>
          <w:tcPr>
            <w:tcW w:w="1384" w:type="dxa"/>
          </w:tcPr>
          <w:p w14:paraId="50525CC0"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Descripción</w:t>
            </w:r>
          </w:p>
        </w:tc>
        <w:tc>
          <w:tcPr>
            <w:tcW w:w="7670" w:type="dxa"/>
          </w:tcPr>
          <w:p w14:paraId="02BCFFE7" w14:textId="2AE82089" w:rsidR="001165E3" w:rsidRPr="00560ED9" w:rsidRDefault="001165E3" w:rsidP="002B2B8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x-1</m:t>
                      </m:r>
                    </m:e>
                  </m:d>
                </m:e>
                <m:sup>
                  <m:r>
                    <w:rPr>
                      <w:rFonts w:ascii="Cambria Math" w:hAnsi="Cambria Math" w:cs="Arial"/>
                      <w:color w:val="000000"/>
                    </w:rPr>
                    <m:t>2</m:t>
                  </m:r>
                </m:sup>
              </m:sSup>
            </m:oMath>
            <w:r w:rsidRPr="00560ED9">
              <w:rPr>
                <w:rFonts w:ascii="Arial" w:hAnsi="Arial" w:cs="Arial"/>
                <w:color w:val="000000"/>
              </w:rPr>
              <w:t xml:space="preserve"> </w:t>
            </w:r>
          </w:p>
        </w:tc>
      </w:tr>
      <w:tr w:rsidR="001165E3" w:rsidRPr="00560ED9" w14:paraId="4C23C0C9" w14:textId="77777777" w:rsidTr="001165E3">
        <w:tc>
          <w:tcPr>
            <w:tcW w:w="1384" w:type="dxa"/>
          </w:tcPr>
          <w:p w14:paraId="73919A7D"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3E0A4EC" w14:textId="6A16A37A" w:rsidR="001165E3" w:rsidRPr="00560ED9" w:rsidRDefault="002B2B89" w:rsidP="001165E3">
            <w:pPr>
              <w:rPr>
                <w:rFonts w:ascii="Arial" w:hAnsi="Arial" w:cs="Arial"/>
                <w:color w:val="000000"/>
              </w:rPr>
            </w:pPr>
            <w:r w:rsidRPr="00560ED9">
              <w:rPr>
                <w:rFonts w:ascii="Arial" w:hAnsi="Arial" w:cs="Arial"/>
                <w:noProof/>
                <w:color w:val="000000"/>
                <w:lang w:val="es-CO" w:eastAsia="es-CO"/>
              </w:rPr>
              <w:drawing>
                <wp:inline distT="0" distB="0" distL="0" distR="0" wp14:anchorId="46F06ED7" wp14:editId="75D9E925">
                  <wp:extent cx="2240311" cy="182266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0311" cy="1822662"/>
                          </a:xfrm>
                          <a:prstGeom prst="rect">
                            <a:avLst/>
                          </a:prstGeom>
                          <a:noFill/>
                          <a:ln>
                            <a:noFill/>
                          </a:ln>
                        </pic:spPr>
                      </pic:pic>
                    </a:graphicData>
                  </a:graphic>
                </wp:inline>
              </w:drawing>
            </w:r>
          </w:p>
        </w:tc>
      </w:tr>
      <w:tr w:rsidR="001165E3" w:rsidRPr="00560ED9" w14:paraId="1D26F046" w14:textId="77777777" w:rsidTr="001165E3">
        <w:tc>
          <w:tcPr>
            <w:tcW w:w="1384" w:type="dxa"/>
          </w:tcPr>
          <w:p w14:paraId="12A7AAB3" w14:textId="77777777" w:rsidR="001165E3" w:rsidRPr="00560ED9" w:rsidRDefault="001165E3" w:rsidP="001165E3">
            <w:pPr>
              <w:rPr>
                <w:rFonts w:ascii="Arial" w:hAnsi="Arial" w:cs="Arial"/>
                <w:color w:val="000000"/>
              </w:rPr>
            </w:pPr>
            <w:r w:rsidRPr="00560ED9">
              <w:rPr>
                <w:rFonts w:ascii="Arial" w:hAnsi="Arial" w:cs="Arial"/>
                <w:b/>
                <w:color w:val="000000"/>
                <w:sz w:val="18"/>
                <w:szCs w:val="18"/>
              </w:rPr>
              <w:t>Pie de imagen</w:t>
            </w:r>
          </w:p>
        </w:tc>
        <w:tc>
          <w:tcPr>
            <w:tcW w:w="7670" w:type="dxa"/>
          </w:tcPr>
          <w:p w14:paraId="454C5A09" w14:textId="365FAA90" w:rsidR="001165E3" w:rsidRPr="00560ED9" w:rsidRDefault="002B2B89"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=4-3</m:t>
              </m:r>
              <m:sSup>
                <m:sSupPr>
                  <m:ctrlPr>
                    <w:rPr>
                      <w:rFonts w:ascii="Cambria Math" w:hAnsi="Cambria Math" w:cs="Arial"/>
                      <w:i/>
                      <w:color w:val="000000"/>
                    </w:rPr>
                  </m:ctrlPr>
                </m:sSupPr>
                <m:e>
                  <m:r>
                    <w:rPr>
                      <w:rFonts w:ascii="Cambria Math" w:hAnsi="Cambria Math" w:cs="Arial"/>
                      <w:color w:val="000000"/>
                    </w:rPr>
                    <m:t>(x-1)</m:t>
                  </m:r>
                </m:e>
                <m:sup>
                  <m:r>
                    <w:rPr>
                      <w:rFonts w:ascii="Cambria Math" w:hAnsi="Cambria Math" w:cs="Arial"/>
                      <w:color w:val="000000"/>
                    </w:rPr>
                    <m:t>2</m:t>
                  </m:r>
                </m:sup>
              </m:sSup>
            </m:oMath>
            <w:r w:rsidRPr="00560ED9">
              <w:rPr>
                <w:rFonts w:ascii="Arial" w:eastAsiaTheme="minorEastAsia" w:hAnsi="Arial" w:cs="Arial"/>
                <w:color w:val="000000"/>
              </w:rPr>
              <w:t xml:space="preserve"> </w:t>
            </w:r>
            <w:r w:rsidR="00256D35" w:rsidRPr="00560ED9">
              <w:rPr>
                <w:rFonts w:ascii="Arial" w:eastAsiaTheme="minorEastAsia" w:hAnsi="Arial" w:cs="Arial"/>
                <w:color w:val="000000"/>
              </w:rPr>
              <w:t>a</w:t>
            </w:r>
            <w:r w:rsidRPr="00560ED9">
              <w:rPr>
                <w:rFonts w:ascii="Arial" w:eastAsiaTheme="minorEastAsia" w:hAnsi="Arial" w:cs="Arial"/>
                <w:color w:val="000000"/>
              </w:rPr>
              <w:t>lcanza un máximo absoluto</w:t>
            </w:r>
            <w:r w:rsidR="001E5723">
              <w:rPr>
                <w:rFonts w:ascii="Arial" w:eastAsiaTheme="minorEastAsia" w:hAnsi="Arial" w:cs="Arial"/>
                <w:color w:val="000000"/>
              </w:rPr>
              <w:t xml:space="preserve"> en </w:t>
            </w:r>
            <w:r w:rsidRPr="00560ED9">
              <w:rPr>
                <w:rFonts w:ascii="Arial" w:eastAsiaTheme="minorEastAsia" w:hAnsi="Arial" w:cs="Arial"/>
                <w:color w:val="000000"/>
              </w:rPr>
              <w:t xml:space="preserve"> </w:t>
            </w:r>
            <m:oMath>
              <m:r>
                <w:rPr>
                  <w:rFonts w:ascii="Cambria Math" w:eastAsiaTheme="minorEastAsia" w:hAnsi="Cambria Math" w:cs="Arial"/>
                  <w:color w:val="000000"/>
                </w:rPr>
                <m:t>f</m:t>
              </m:r>
              <m:d>
                <m:dPr>
                  <m:ctrlPr>
                    <w:rPr>
                      <w:rFonts w:ascii="Cambria Math" w:eastAsiaTheme="minorEastAsia" w:hAnsi="Cambria Math" w:cs="Arial"/>
                      <w:i/>
                      <w:color w:val="000000"/>
                    </w:rPr>
                  </m:ctrlPr>
                </m:dPr>
                <m:e>
                  <m:r>
                    <w:rPr>
                      <w:rFonts w:ascii="Cambria Math" w:eastAsiaTheme="minorEastAsia" w:hAnsi="Cambria Math" w:cs="Arial"/>
                      <w:color w:val="000000"/>
                    </w:rPr>
                    <m:t>1</m:t>
                  </m:r>
                </m:e>
              </m:d>
              <m:r>
                <w:rPr>
                  <w:rFonts w:ascii="Cambria Math" w:eastAsiaTheme="minorEastAsia" w:hAnsi="Cambria Math" w:cs="Arial"/>
                  <w:color w:val="000000"/>
                </w:rPr>
                <m:t>=4</m:t>
              </m:r>
            </m:oMath>
          </w:p>
        </w:tc>
      </w:tr>
    </w:tbl>
    <w:p w14:paraId="79DC8192" w14:textId="77777777" w:rsidR="001165E3" w:rsidRPr="00560ED9" w:rsidRDefault="001165E3" w:rsidP="001165E3">
      <w:pPr>
        <w:tabs>
          <w:tab w:val="right" w:pos="8498"/>
        </w:tabs>
        <w:spacing w:after="0"/>
        <w:jc w:val="both"/>
        <w:rPr>
          <w:rFonts w:ascii="Arial" w:hAnsi="Arial" w:cs="Arial"/>
        </w:rPr>
      </w:pPr>
    </w:p>
    <w:p w14:paraId="5C6C4382"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1165E3" w:rsidRPr="00560ED9" w14:paraId="3FB864C5" w14:textId="77777777" w:rsidTr="001165E3">
        <w:tc>
          <w:tcPr>
            <w:tcW w:w="8978" w:type="dxa"/>
            <w:gridSpan w:val="2"/>
            <w:shd w:val="clear" w:color="auto" w:fill="000000" w:themeFill="text1"/>
          </w:tcPr>
          <w:p w14:paraId="4066B847"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5E6AC0B9" w14:textId="77777777" w:rsidTr="001165E3">
        <w:tc>
          <w:tcPr>
            <w:tcW w:w="2518" w:type="dxa"/>
          </w:tcPr>
          <w:p w14:paraId="1FFE9F67"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35F0FD" w14:textId="6965F70C"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Mínimo relativo</w:t>
            </w:r>
          </w:p>
        </w:tc>
      </w:tr>
      <w:tr w:rsidR="001165E3" w:rsidRPr="00560ED9" w14:paraId="0D3E4B66" w14:textId="77777777" w:rsidTr="001165E3">
        <w:tc>
          <w:tcPr>
            <w:tcW w:w="2518" w:type="dxa"/>
          </w:tcPr>
          <w:p w14:paraId="4070567E"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E57C8FB" w14:textId="18B1B3AD"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proofErr w:type="spellStart"/>
            <w:r w:rsidRPr="00560ED9">
              <w:rPr>
                <w:rFonts w:ascii="Arial" w:eastAsiaTheme="minorEastAsia" w:hAnsi="Arial" w:cs="Arial"/>
              </w:rPr>
              <w:t>m</w:t>
            </w:r>
            <w:commentRangeStart w:id="365"/>
            <w:r w:rsidRPr="00560ED9">
              <w:rPr>
                <w:rFonts w:ascii="Arial" w:eastAsiaTheme="minorEastAsia" w:hAnsi="Arial" w:cs="Arial"/>
              </w:rPr>
              <w:t>i</w:t>
            </w:r>
            <w:commentRangeEnd w:id="365"/>
            <w:r w:rsidR="00DB3140">
              <w:rPr>
                <w:rStyle w:val="Refdecomentario"/>
                <w:rFonts w:ascii="Calibri" w:eastAsia="Calibri" w:hAnsi="Calibri" w:cs="Times New Roman"/>
              </w:rPr>
              <w:commentReference w:id="365"/>
            </w:r>
            <w:r w:rsidRPr="00560ED9">
              <w:rPr>
                <w:rFonts w:ascii="Arial" w:eastAsiaTheme="minorEastAsia" w:hAnsi="Arial" w:cs="Arial"/>
              </w:rPr>
              <w:t>nimo</w:t>
            </w:r>
            <w:proofErr w:type="spellEnd"/>
            <w:r w:rsidRPr="00560ED9">
              <w:rPr>
                <w:rFonts w:ascii="Arial" w:eastAsiaTheme="minorEastAsia" w:hAnsi="Arial" w:cs="Arial"/>
              </w:rPr>
              <w:t xml:space="preserve"> 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m:t>
              </m:r>
              <m:r>
                <m:rPr>
                  <m:scr m:val="double-struck"/>
                </m:rPr>
                <w:rPr>
                  <w:rFonts w:ascii="Cambria Math" w:eastAsiaTheme="minorEastAsia" w:hAnsi="Cambria Math" w:cs="Arial"/>
                </w:rPr>
                <m:t>R</m:t>
              </m:r>
              <m:r>
                <w:rPr>
                  <w:rFonts w:ascii="Cambria Math" w:eastAsiaTheme="minorEastAsia" w:hAnsi="Cambria Math" w:cs="Arial"/>
                </w:rPr>
                <m:t>, h&gt;</m:t>
              </m:r>
              <w:commentRangeStart w:id="366"/>
              <m:r>
                <w:rPr>
                  <w:rFonts w:ascii="Cambria Math" w:eastAsiaTheme="minorEastAsia" w:hAnsi="Cambria Math" w:cs="Arial"/>
                </w:rPr>
                <m:t>0</m:t>
              </m:r>
            </m:oMath>
            <w:r w:rsidRPr="00560ED9">
              <w:rPr>
                <w:rFonts w:ascii="Arial" w:eastAsiaTheme="minorEastAsia" w:hAnsi="Arial" w:cs="Arial"/>
              </w:rPr>
              <w:t xml:space="preserve"> tal que</w:t>
            </w:r>
            <w:r w:rsidR="000C02D1" w:rsidRPr="00560ED9">
              <w:rPr>
                <w:rFonts w:ascii="Arial" w:eastAsiaTheme="minorEastAsia" w:hAnsi="Arial" w:cs="Arial"/>
              </w:rPr>
              <w:t>,</w:t>
            </w:r>
            <w:commentRangeEnd w:id="366"/>
            <w:r w:rsidR="00E41BF7">
              <w:rPr>
                <w:rStyle w:val="Refdecomentario"/>
                <w:rFonts w:ascii="Calibri" w:eastAsia="Calibri" w:hAnsi="Calibri" w:cs="Times New Roman"/>
              </w:rPr>
              <w:commentReference w:id="366"/>
            </w:r>
          </w:p>
          <w:p w14:paraId="38C63248" w14:textId="77777777" w:rsidR="001165E3" w:rsidRPr="00560ED9" w:rsidRDefault="001165E3" w:rsidP="001165E3">
            <w:pPr>
              <w:tabs>
                <w:tab w:val="right" w:pos="8498"/>
              </w:tabs>
              <w:jc w:val="both"/>
              <w:rPr>
                <w:rFonts w:ascii="Arial" w:eastAsiaTheme="minorEastAsia" w:hAnsi="Arial" w:cs="Arial"/>
              </w:rPr>
            </w:pPr>
          </w:p>
          <w:p w14:paraId="2683B99E" w14:textId="7777777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&lt;f(x</m:t>
                </m:r>
                <w:commentRangeStart w:id="367"/>
                <m:r>
                  <w:rPr>
                    <w:rFonts w:ascii="Cambria Math" w:eastAsiaTheme="minorEastAsia" w:hAnsi="Cambria Math" w:cs="Arial"/>
                  </w:rPr>
                  <m:t>)</m:t>
                </m:r>
                <w:commentRangeEnd w:id="367"/>
                <m:r>
                  <m:rPr>
                    <m:sty m:val="p"/>
                  </m:rPr>
                  <w:rPr>
                    <w:rStyle w:val="Refdecomentario"/>
                    <w:rFonts w:ascii="Calibri" w:eastAsia="Calibri" w:hAnsi="Calibri" w:cs="Times New Roman"/>
                  </w:rPr>
                  <w:commentReference w:id="367"/>
                </m:r>
              </m:oMath>
            </m:oMathPara>
          </w:p>
          <w:p w14:paraId="2674A47D" w14:textId="77777777" w:rsidR="001165E3" w:rsidRPr="00560ED9" w:rsidRDefault="001165E3" w:rsidP="001165E3">
            <w:pPr>
              <w:tabs>
                <w:tab w:val="right" w:pos="8498"/>
              </w:tabs>
              <w:jc w:val="both"/>
              <w:rPr>
                <w:rFonts w:ascii="Arial" w:eastAsiaTheme="minorEastAsia" w:hAnsi="Arial" w:cs="Arial"/>
              </w:rPr>
            </w:pPr>
          </w:p>
          <w:p w14:paraId="02DDACE4" w14:textId="7B533214" w:rsidR="001165E3" w:rsidRPr="00560ED9" w:rsidRDefault="000C02D1">
            <w:pPr>
              <w:tabs>
                <w:tab w:val="right" w:pos="8498"/>
              </w:tabs>
              <w:jc w:val="both"/>
              <w:rPr>
                <w:rFonts w:ascii="Arial" w:eastAsiaTheme="minorEastAsia" w:hAnsi="Arial" w:cs="Arial"/>
              </w:rPr>
            </w:pPr>
            <w:commentRangeStart w:id="368"/>
            <w:r w:rsidRPr="00560ED9">
              <w:rPr>
                <w:rFonts w:ascii="Arial" w:eastAsiaTheme="minorEastAsia" w:hAnsi="Arial" w:cs="Arial"/>
              </w:rPr>
              <w:t>Con</w:t>
            </w:r>
            <w:commentRangeEnd w:id="368"/>
            <w:r w:rsidR="00E41BF7">
              <w:rPr>
                <w:rStyle w:val="Refdecomentario"/>
                <w:rFonts w:ascii="Calibri" w:eastAsia="Calibri" w:hAnsi="Calibri" w:cs="Times New Roman"/>
              </w:rPr>
              <w:commentReference w:id="368"/>
            </w:r>
            <w:r w:rsidRPr="00560ED9">
              <w:rPr>
                <w:rFonts w:ascii="Arial" w:eastAsiaTheme="minorEastAsia" w:hAnsi="Arial" w:cs="Arial"/>
              </w:rPr>
              <w:t xml:space="preserve"> </w:t>
            </w:r>
            <m:oMath>
              <m:r>
                <w:rPr>
                  <w:rFonts w:ascii="Cambria Math" w:eastAsiaTheme="minorEastAsia" w:hAnsi="Cambria Math" w:cs="Arial"/>
                </w:rPr>
                <m:t>x≠a</m:t>
              </m:r>
            </m:oMath>
            <w:r w:rsidRPr="00560ED9">
              <w:rPr>
                <w:rFonts w:ascii="Arial" w:eastAsiaTheme="minorEastAsia" w:hAnsi="Arial" w:cs="Arial"/>
              </w:rPr>
              <w:t>, para</w:t>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r w:rsidRPr="00560ED9">
              <w:rPr>
                <w:rFonts w:ascii="Arial" w:eastAsiaTheme="minorEastAsia" w:hAnsi="Arial" w:cs="Arial"/>
              </w:rPr>
              <w:t>.</w:t>
            </w:r>
          </w:p>
        </w:tc>
      </w:tr>
    </w:tbl>
    <w:p w14:paraId="29DF2DBF" w14:textId="53519890" w:rsidR="001165E3" w:rsidRPr="00560ED9" w:rsidRDefault="000C02D1" w:rsidP="001165E3">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 </w:t>
      </w:r>
    </w:p>
    <w:p w14:paraId="3E4D1B62" w14:textId="63A610E1" w:rsidR="000C02D1" w:rsidRPr="00560ED9" w:rsidRDefault="00DB3C31" w:rsidP="000C02D1">
      <w:pPr>
        <w:tabs>
          <w:tab w:val="right" w:pos="8498"/>
        </w:tabs>
        <w:spacing w:after="0"/>
        <w:jc w:val="both"/>
        <w:rPr>
          <w:rFonts w:ascii="Arial" w:eastAsiaTheme="minorEastAsia" w:hAnsi="Arial" w:cs="Arial"/>
        </w:rPr>
      </w:pPr>
      <w:r w:rsidRPr="00560ED9">
        <w:rPr>
          <w:rFonts w:ascii="Arial" w:eastAsiaTheme="minorEastAsia" w:hAnsi="Arial" w:cs="Arial"/>
        </w:rPr>
        <w:t xml:space="preserve">De esta </w:t>
      </w:r>
      <w:commentRangeStart w:id="369"/>
      <w:r w:rsidRPr="00560ED9">
        <w:rPr>
          <w:rFonts w:ascii="Arial" w:eastAsiaTheme="minorEastAsia" w:hAnsi="Arial" w:cs="Arial"/>
        </w:rPr>
        <w:t>manera</w:t>
      </w:r>
      <w:commentRangeEnd w:id="369"/>
      <w:r w:rsidR="00280B49">
        <w:rPr>
          <w:rStyle w:val="Refdecomentario"/>
          <w:rFonts w:ascii="Calibri" w:eastAsia="Calibri" w:hAnsi="Calibri" w:cs="Times New Roman"/>
          <w:lang w:val="es-MX"/>
        </w:rPr>
        <w:commentReference w:id="369"/>
      </w:r>
      <w:r w:rsidR="000C02D1" w:rsidRPr="00560ED9">
        <w:rPr>
          <w:rFonts w:ascii="Arial" w:eastAsiaTheme="minorEastAsia" w:hAnsi="Arial" w:cs="Arial"/>
        </w:rPr>
        <w:t xml:space="preserve"> </w:t>
      </w:r>
      <m:oMath>
        <m:r>
          <w:rPr>
            <w:rFonts w:ascii="Cambria Math" w:eastAsiaTheme="minorEastAsia" w:hAnsi="Cambria Math" w:cs="Arial"/>
          </w:rPr>
          <m:t>f(a)</m:t>
        </m:r>
      </m:oMath>
      <w:r w:rsidR="000C02D1" w:rsidRPr="00560ED9">
        <w:rPr>
          <w:rFonts w:ascii="Arial" w:eastAsiaTheme="minorEastAsia" w:hAnsi="Arial" w:cs="Arial"/>
        </w:rPr>
        <w:t xml:space="preserve"> es el mínimo relativo de la función y </w:t>
      </w:r>
      <m:oMath>
        <m:r>
          <w:rPr>
            <w:rFonts w:ascii="Cambria Math" w:eastAsiaTheme="minorEastAsia" w:hAnsi="Cambria Math" w:cs="Arial"/>
          </w:rPr>
          <m:t>a</m:t>
        </m:r>
      </m:oMath>
      <w:r w:rsidR="000C02D1" w:rsidRPr="00560ED9">
        <w:rPr>
          <w:rFonts w:ascii="Arial" w:eastAsiaTheme="minorEastAsia" w:hAnsi="Arial" w:cs="Arial"/>
        </w:rPr>
        <w:t xml:space="preserve"> es el valor donde lo alcanza.</w:t>
      </w:r>
    </w:p>
    <w:p w14:paraId="346914BB" w14:textId="77777777" w:rsidR="000C02D1" w:rsidRPr="00560ED9" w:rsidRDefault="000C02D1" w:rsidP="001165E3">
      <w:pPr>
        <w:tabs>
          <w:tab w:val="right" w:pos="8498"/>
        </w:tabs>
        <w:spacing w:after="0"/>
        <w:jc w:val="both"/>
        <w:rPr>
          <w:rFonts w:ascii="Arial" w:eastAsiaTheme="minorEastAsia" w:hAnsi="Arial" w:cs="Arial"/>
        </w:rPr>
      </w:pPr>
    </w:p>
    <w:p w14:paraId="28C9EDB6" w14:textId="77777777" w:rsidR="001165E3" w:rsidRPr="00560ED9" w:rsidRDefault="001165E3" w:rsidP="001165E3">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2"/>
        <w:gridCol w:w="6336"/>
      </w:tblGrid>
      <w:tr w:rsidR="001165E3" w:rsidRPr="00560ED9" w14:paraId="590B75E2" w14:textId="77777777" w:rsidTr="001165E3">
        <w:tc>
          <w:tcPr>
            <w:tcW w:w="8978" w:type="dxa"/>
            <w:gridSpan w:val="2"/>
            <w:shd w:val="clear" w:color="auto" w:fill="000000" w:themeFill="text1"/>
          </w:tcPr>
          <w:p w14:paraId="65B12CAA" w14:textId="77777777" w:rsidR="001165E3" w:rsidRPr="00560ED9" w:rsidRDefault="001165E3" w:rsidP="001165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165E3" w:rsidRPr="00560ED9" w14:paraId="46046934" w14:textId="77777777" w:rsidTr="001165E3">
        <w:tc>
          <w:tcPr>
            <w:tcW w:w="2518" w:type="dxa"/>
          </w:tcPr>
          <w:p w14:paraId="27B6502C" w14:textId="77777777" w:rsidR="001165E3" w:rsidRPr="00560ED9" w:rsidRDefault="001165E3" w:rsidP="001165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82E5F22" w14:textId="457510E0" w:rsidR="001165E3" w:rsidRPr="00560ED9" w:rsidRDefault="00C6364B" w:rsidP="00C6364B">
            <w:pPr>
              <w:rPr>
                <w:rFonts w:ascii="Arial" w:hAnsi="Arial" w:cs="Arial"/>
                <w:b/>
                <w:color w:val="000000"/>
                <w:sz w:val="24"/>
                <w:szCs w:val="24"/>
              </w:rPr>
            </w:pPr>
            <w:r w:rsidRPr="00560ED9">
              <w:rPr>
                <w:rFonts w:ascii="Arial" w:hAnsi="Arial" w:cs="Arial"/>
                <w:b/>
                <w:color w:val="000000"/>
                <w:sz w:val="24"/>
                <w:szCs w:val="24"/>
              </w:rPr>
              <w:t>Máx</w:t>
            </w:r>
            <w:r w:rsidR="001165E3" w:rsidRPr="00560ED9">
              <w:rPr>
                <w:rFonts w:ascii="Arial" w:hAnsi="Arial" w:cs="Arial"/>
                <w:b/>
                <w:color w:val="000000"/>
                <w:sz w:val="24"/>
                <w:szCs w:val="24"/>
              </w:rPr>
              <w:t>imo relativo</w:t>
            </w:r>
          </w:p>
        </w:tc>
      </w:tr>
      <w:tr w:rsidR="001165E3" w:rsidRPr="00560ED9" w14:paraId="002BD5BC" w14:textId="77777777" w:rsidTr="001165E3">
        <w:tc>
          <w:tcPr>
            <w:tcW w:w="2518" w:type="dxa"/>
          </w:tcPr>
          <w:p w14:paraId="3244BF2A" w14:textId="77777777" w:rsidR="001165E3" w:rsidRPr="00560ED9" w:rsidRDefault="001165E3" w:rsidP="001165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2668ED8" w14:textId="771EAD55" w:rsidR="001165E3" w:rsidRPr="00560ED9" w:rsidRDefault="001165E3" w:rsidP="001165E3">
            <w:pPr>
              <w:tabs>
                <w:tab w:val="right" w:pos="8498"/>
              </w:tabs>
              <w:jc w:val="both"/>
              <w:rPr>
                <w:rFonts w:ascii="Arial" w:eastAsiaTheme="minorEastAsia" w:hAnsi="Arial" w:cs="Arial"/>
              </w:rPr>
            </w:pPr>
            <w:r w:rsidRPr="00560ED9">
              <w:rPr>
                <w:rFonts w:ascii="Arial" w:hAnsi="Arial" w:cs="Arial"/>
              </w:rPr>
              <w:t xml:space="preserve">Una función </w:t>
            </w:r>
            <m:oMath>
              <m:r>
                <w:rPr>
                  <w:rFonts w:ascii="Cambria Math" w:hAnsi="Cambria Math" w:cs="Arial"/>
                </w:rPr>
                <m:t>f</m:t>
              </m:r>
            </m:oMath>
            <w:r w:rsidRPr="00560ED9">
              <w:rPr>
                <w:rFonts w:ascii="Arial" w:eastAsiaTheme="minorEastAsia" w:hAnsi="Arial" w:cs="Arial"/>
              </w:rPr>
              <w:t xml:space="preserve"> tiene un </w:t>
            </w:r>
            <w:r w:rsidR="00320178" w:rsidRPr="00560ED9">
              <w:rPr>
                <w:rFonts w:ascii="Arial" w:eastAsiaTheme="minorEastAsia" w:hAnsi="Arial" w:cs="Arial"/>
              </w:rPr>
              <w:t xml:space="preserve">máximo </w:t>
            </w:r>
            <w:r w:rsidRPr="00560ED9">
              <w:rPr>
                <w:rFonts w:ascii="Arial" w:eastAsiaTheme="minorEastAsia" w:hAnsi="Arial" w:cs="Arial"/>
              </w:rPr>
              <w:t xml:space="preserve">relativo en </w:t>
            </w:r>
            <m:oMath>
              <m:r>
                <w:rPr>
                  <w:rFonts w:ascii="Cambria Math" w:eastAsiaTheme="minorEastAsia" w:hAnsi="Cambria Math" w:cs="Arial"/>
                </w:rPr>
                <m:t>a</m:t>
              </m:r>
            </m:oMath>
            <w:r w:rsidRPr="00560ED9">
              <w:rPr>
                <w:rFonts w:ascii="Arial" w:eastAsiaTheme="minorEastAsia" w:hAnsi="Arial" w:cs="Arial"/>
              </w:rPr>
              <w:t xml:space="preserve"> si y solo si </w:t>
            </w:r>
            <m:oMath>
              <m:r>
                <w:rPr>
                  <w:rFonts w:ascii="Cambria Math" w:eastAsiaTheme="minorEastAsia" w:hAnsi="Cambria Math" w:cs="Arial"/>
                </w:rPr>
                <m:t>a∈Dom f</m:t>
              </m:r>
            </m:oMath>
            <w:r w:rsidRPr="00560ED9">
              <w:rPr>
                <w:rFonts w:ascii="Arial" w:eastAsiaTheme="minorEastAsia" w:hAnsi="Arial" w:cs="Arial"/>
              </w:rPr>
              <w:t xml:space="preserve"> y existe un </w:t>
            </w:r>
            <m:oMath>
              <m:r>
                <w:rPr>
                  <w:rFonts w:ascii="Cambria Math" w:eastAsiaTheme="minorEastAsia" w:hAnsi="Cambria Math" w:cs="Arial"/>
                </w:rPr>
                <m:t>h&gt;0</m:t>
              </m:r>
            </m:oMath>
            <w:r w:rsidRPr="00560ED9">
              <w:rPr>
                <w:rFonts w:ascii="Arial" w:eastAsiaTheme="minorEastAsia" w:hAnsi="Arial" w:cs="Arial"/>
              </w:rPr>
              <w:t xml:space="preserve"> tal que</w:t>
            </w:r>
          </w:p>
          <w:p w14:paraId="0382AD1E" w14:textId="77777777" w:rsidR="001165E3" w:rsidRPr="00560ED9" w:rsidRDefault="001165E3" w:rsidP="001165E3">
            <w:pPr>
              <w:tabs>
                <w:tab w:val="right" w:pos="8498"/>
              </w:tabs>
              <w:jc w:val="both"/>
              <w:rPr>
                <w:rFonts w:ascii="Arial" w:eastAsiaTheme="minorEastAsia" w:hAnsi="Arial" w:cs="Arial"/>
              </w:rPr>
            </w:pPr>
          </w:p>
          <w:p w14:paraId="473817AA" w14:textId="45DAEFA7" w:rsidR="001165E3" w:rsidRPr="00560ED9" w:rsidRDefault="001165E3" w:rsidP="001165E3">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&gt;f(x)</m:t>
                </m:r>
              </m:oMath>
            </m:oMathPara>
          </w:p>
          <w:p w14:paraId="4DF09E56" w14:textId="77777777" w:rsidR="001165E3" w:rsidRPr="00560ED9" w:rsidRDefault="001165E3" w:rsidP="001165E3">
            <w:pPr>
              <w:tabs>
                <w:tab w:val="right" w:pos="8498"/>
              </w:tabs>
              <w:jc w:val="both"/>
              <w:rPr>
                <w:rFonts w:ascii="Arial" w:eastAsiaTheme="minorEastAsia" w:hAnsi="Arial" w:cs="Arial"/>
              </w:rPr>
            </w:pPr>
          </w:p>
          <w:p w14:paraId="22F73152" w14:textId="6EEC812C" w:rsidR="001165E3" w:rsidRPr="00560ED9" w:rsidRDefault="00320178" w:rsidP="001165E3">
            <w:pPr>
              <w:tabs>
                <w:tab w:val="right" w:pos="8498"/>
              </w:tabs>
              <w:jc w:val="both"/>
              <w:rPr>
                <w:rFonts w:ascii="Arial" w:eastAsiaTheme="minorEastAsia" w:hAnsi="Arial" w:cs="Arial"/>
              </w:rPr>
            </w:pPr>
            <w:commentRangeStart w:id="370"/>
            <w:r w:rsidRPr="00560ED9">
              <w:rPr>
                <w:rFonts w:ascii="Arial" w:eastAsiaTheme="minorEastAsia" w:hAnsi="Arial" w:cs="Arial"/>
              </w:rPr>
              <w:t>Para</w:t>
            </w:r>
            <w:commentRangeEnd w:id="370"/>
            <w:r w:rsidR="00BF167C">
              <w:rPr>
                <w:rStyle w:val="Refdecomentario"/>
                <w:rFonts w:ascii="Calibri" w:eastAsia="Calibri" w:hAnsi="Calibri" w:cs="Times New Roman"/>
              </w:rPr>
              <w:commentReference w:id="370"/>
            </w:r>
            <w:r w:rsidR="001165E3" w:rsidRPr="00560ED9">
              <w:rPr>
                <w:rFonts w:ascii="Arial" w:eastAsiaTheme="minorEastAsia" w:hAnsi="Arial" w:cs="Arial"/>
              </w:rPr>
              <w:t xml:space="preserve"> todo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a-h,a+h</m:t>
                  </m:r>
                </m:e>
              </m:d>
              <m:r>
                <w:rPr>
                  <w:rFonts w:ascii="Cambria Math" w:eastAsiaTheme="minorEastAsia" w:hAnsi="Cambria Math" w:cs="Arial"/>
                </w:rPr>
                <m:t>⊆Dom f</m:t>
              </m:r>
            </m:oMath>
            <w:r w:rsidR="001165E3" w:rsidRPr="00560ED9">
              <w:rPr>
                <w:rFonts w:ascii="Arial" w:eastAsiaTheme="minorEastAsia" w:hAnsi="Arial" w:cs="Arial"/>
              </w:rPr>
              <w:t>.</w:t>
            </w:r>
          </w:p>
        </w:tc>
      </w:tr>
    </w:tbl>
    <w:p w14:paraId="2CB33097" w14:textId="77777777" w:rsidR="001165E3" w:rsidRPr="00560ED9" w:rsidRDefault="001165E3" w:rsidP="001165E3">
      <w:pPr>
        <w:tabs>
          <w:tab w:val="right" w:pos="8498"/>
        </w:tabs>
        <w:spacing w:after="0"/>
        <w:jc w:val="both"/>
        <w:rPr>
          <w:rFonts w:ascii="Arial" w:eastAsiaTheme="minorEastAsia" w:hAnsi="Arial" w:cs="Arial"/>
        </w:rPr>
      </w:pPr>
    </w:p>
    <w:p w14:paraId="6BB54C56" w14:textId="77777777" w:rsidR="001165E3" w:rsidRPr="00560ED9" w:rsidRDefault="001165E3" w:rsidP="001165E3">
      <w:pPr>
        <w:tabs>
          <w:tab w:val="right" w:pos="8498"/>
        </w:tabs>
        <w:spacing w:after="0"/>
        <w:jc w:val="both"/>
        <w:rPr>
          <w:rFonts w:ascii="Arial" w:hAnsi="Arial" w:cs="Arial"/>
        </w:rPr>
      </w:pPr>
    </w:p>
    <w:p w14:paraId="6D5A5E7B" w14:textId="02247963" w:rsidR="00153489" w:rsidRPr="00560ED9" w:rsidRDefault="00E50C4A" w:rsidP="00292AD9">
      <w:pPr>
        <w:tabs>
          <w:tab w:val="right" w:pos="8498"/>
        </w:tabs>
        <w:spacing w:after="0"/>
        <w:jc w:val="both"/>
        <w:rPr>
          <w:rFonts w:ascii="Arial" w:eastAsiaTheme="minorEastAsia" w:hAnsi="Arial" w:cs="Arial"/>
        </w:rPr>
      </w:pPr>
      <w:r w:rsidRPr="00560ED9">
        <w:rPr>
          <w:rFonts w:ascii="Arial" w:hAnsi="Arial" w:cs="Arial"/>
          <w:b/>
        </w:rPr>
        <w:t xml:space="preserve">Ejemplo 2. </w:t>
      </w:r>
      <w:r w:rsidR="002C2543" w:rsidRPr="00560ED9">
        <w:rPr>
          <w:rFonts w:ascii="Arial" w:hAnsi="Arial" w:cs="Arial"/>
        </w:rPr>
        <w:t>O</w:t>
      </w:r>
      <w:r w:rsidR="00153489" w:rsidRPr="00560ED9">
        <w:rPr>
          <w:rFonts w:ascii="Arial" w:hAnsi="Arial" w:cs="Arial"/>
        </w:rPr>
        <w:t xml:space="preserve">bserva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m:t>
        </m:r>
        <w:commentRangeStart w:id="371"/>
        <m:r>
          <w:rPr>
            <w:rFonts w:ascii="Cambria Math" w:hAnsi="Cambria Math" w:cs="Arial"/>
          </w:rPr>
          <m:t>3x</m:t>
        </m:r>
        <w:commentRangeEnd w:id="371"/>
        <m:r>
          <m:rPr>
            <m:sty m:val="p"/>
          </m:rPr>
          <w:rPr>
            <w:rStyle w:val="Refdecomentario"/>
            <w:rFonts w:ascii="Calibri" w:eastAsia="Calibri" w:hAnsi="Calibri" w:cs="Times New Roman"/>
            <w:lang w:val="es-MX"/>
          </w:rPr>
          <w:commentReference w:id="371"/>
        </m:r>
      </m:oMath>
    </w:p>
    <w:p w14:paraId="0D5F155B" w14:textId="77777777" w:rsidR="00153489" w:rsidRPr="00560ED9" w:rsidRDefault="00153489" w:rsidP="00292AD9">
      <w:pPr>
        <w:tabs>
          <w:tab w:val="right" w:pos="8498"/>
        </w:tabs>
        <w:spacing w:after="0"/>
        <w:jc w:val="both"/>
        <w:rPr>
          <w:rFonts w:ascii="Arial" w:eastAsiaTheme="minorEastAsia" w:hAnsi="Arial" w:cs="Arial"/>
        </w:rPr>
      </w:pPr>
    </w:p>
    <w:p w14:paraId="1AB9453D" w14:textId="77777777" w:rsidR="00292AD9" w:rsidRPr="00560ED9" w:rsidRDefault="00292AD9" w:rsidP="00292AD9">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BE90EA0" w14:textId="77777777" w:rsidTr="00A03409">
        <w:tc>
          <w:tcPr>
            <w:tcW w:w="9054" w:type="dxa"/>
            <w:gridSpan w:val="2"/>
            <w:shd w:val="clear" w:color="auto" w:fill="0D0D0D" w:themeFill="text1" w:themeFillTint="F2"/>
          </w:tcPr>
          <w:p w14:paraId="5CB08B9E"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4049D93E" w14:textId="77777777" w:rsidTr="00A03409">
        <w:tc>
          <w:tcPr>
            <w:tcW w:w="1384" w:type="dxa"/>
          </w:tcPr>
          <w:p w14:paraId="36E3155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0B6CFAC" w14:textId="3C8736A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6156C" w:rsidRPr="00560ED9">
              <w:rPr>
                <w:rFonts w:ascii="Arial" w:hAnsi="Arial" w:cs="Arial"/>
                <w:color w:val="000000"/>
              </w:rPr>
              <w:t>0</w:t>
            </w:r>
          </w:p>
        </w:tc>
      </w:tr>
      <w:tr w:rsidR="00C6364B" w:rsidRPr="00560ED9" w14:paraId="5AACF43D" w14:textId="77777777" w:rsidTr="00A03409">
        <w:tc>
          <w:tcPr>
            <w:tcW w:w="1384" w:type="dxa"/>
          </w:tcPr>
          <w:p w14:paraId="6C1FFE9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2776D68" w14:textId="540A0116" w:rsidR="00C6364B" w:rsidRPr="00560ED9" w:rsidRDefault="00C6364B" w:rsidP="00A03409">
            <w:pPr>
              <w:rPr>
                <w:rFonts w:ascii="Arial" w:hAnsi="Arial" w:cs="Arial"/>
                <w:color w:val="000000"/>
              </w:rPr>
            </w:pPr>
            <w:r w:rsidRPr="00560ED9">
              <w:rPr>
                <w:rFonts w:ascii="Arial" w:hAnsi="Arial" w:cs="Arial"/>
                <w:color w:val="000000"/>
              </w:rPr>
              <w:t xml:space="preserve">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3</m:t>
                  </m:r>
                </m:sup>
              </m:sSup>
              <m:r>
                <w:rPr>
                  <w:rFonts w:ascii="Cambria Math" w:hAnsi="Cambria Math" w:cs="Arial"/>
                  <w:color w:val="000000"/>
                </w:rPr>
                <m:t>-3x</m:t>
              </m:r>
            </m:oMath>
          </w:p>
        </w:tc>
      </w:tr>
      <w:tr w:rsidR="00C6364B" w:rsidRPr="00560ED9" w14:paraId="5842678D" w14:textId="77777777" w:rsidTr="00A03409">
        <w:tc>
          <w:tcPr>
            <w:tcW w:w="1384" w:type="dxa"/>
          </w:tcPr>
          <w:p w14:paraId="3822B09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5DE3275" w14:textId="0A8E7033" w:rsidR="00C6364B" w:rsidRPr="00560ED9" w:rsidRDefault="002B2B89" w:rsidP="00A03409">
            <w:pPr>
              <w:rPr>
                <w:rFonts w:ascii="Arial" w:hAnsi="Arial" w:cs="Arial"/>
                <w:color w:val="000000"/>
              </w:rPr>
            </w:pPr>
            <w:r w:rsidRPr="00560ED9">
              <w:rPr>
                <w:rFonts w:ascii="Arial" w:hAnsi="Arial" w:cs="Arial"/>
                <w:noProof/>
                <w:color w:val="000000"/>
                <w:lang w:val="es-CO" w:eastAsia="es-CO"/>
              </w:rPr>
              <w:drawing>
                <wp:inline distT="0" distB="0" distL="0" distR="0" wp14:anchorId="47320FCF" wp14:editId="60D9095F">
                  <wp:extent cx="2553335" cy="2077330"/>
                  <wp:effectExtent l="0" t="0" r="1206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3335" cy="2077330"/>
                          </a:xfrm>
                          <a:prstGeom prst="rect">
                            <a:avLst/>
                          </a:prstGeom>
                          <a:noFill/>
                          <a:ln>
                            <a:noFill/>
                          </a:ln>
                        </pic:spPr>
                      </pic:pic>
                    </a:graphicData>
                  </a:graphic>
                </wp:inline>
              </w:drawing>
            </w:r>
          </w:p>
        </w:tc>
      </w:tr>
      <w:tr w:rsidR="00C6364B" w:rsidRPr="00560ED9" w14:paraId="0648E5C4" w14:textId="77777777" w:rsidTr="00A03409">
        <w:tc>
          <w:tcPr>
            <w:tcW w:w="1384" w:type="dxa"/>
          </w:tcPr>
          <w:p w14:paraId="068B7D2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04C9DA7" w14:textId="40CD6458" w:rsidR="00C6364B" w:rsidRPr="00560ED9" w:rsidRDefault="00C6364B" w:rsidP="001E5723">
            <w:pPr>
              <w:tabs>
                <w:tab w:val="right" w:pos="8498"/>
              </w:tabs>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-3x</m:t>
              </m:r>
            </m:oMath>
            <w:r w:rsidR="002B2B89" w:rsidRPr="00560ED9">
              <w:rPr>
                <w:rFonts w:ascii="Arial" w:eastAsiaTheme="minorEastAsia" w:hAnsi="Arial" w:cs="Arial"/>
              </w:rPr>
              <w:t xml:space="preserve"> tiene un máximo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r w:rsidR="002B2B89" w:rsidRPr="00560ED9">
              <w:rPr>
                <w:rFonts w:ascii="Arial" w:eastAsiaTheme="minorEastAsia" w:hAnsi="Arial" w:cs="Arial"/>
              </w:rPr>
              <w:t xml:space="preserve"> y un mínimo relativo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=-2</m:t>
              </m:r>
            </m:oMath>
            <w:commentRangeStart w:id="372"/>
            <w:r w:rsidR="001E5723">
              <w:rPr>
                <w:rFonts w:ascii="Arial" w:eastAsiaTheme="minorEastAsia" w:hAnsi="Arial" w:cs="Arial"/>
              </w:rPr>
              <w:t>.</w:t>
            </w:r>
            <w:commentRangeEnd w:id="372"/>
            <w:r w:rsidR="00BF167C">
              <w:rPr>
                <w:rStyle w:val="Refdecomentario"/>
                <w:rFonts w:ascii="Calibri" w:eastAsia="Calibri" w:hAnsi="Calibri" w:cs="Times New Roman"/>
              </w:rPr>
              <w:commentReference w:id="372"/>
            </w:r>
          </w:p>
        </w:tc>
      </w:tr>
    </w:tbl>
    <w:p w14:paraId="03860A0E" w14:textId="77777777" w:rsidR="00745442" w:rsidRPr="00560ED9" w:rsidRDefault="00745442"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3248DC" w:rsidRPr="00560ED9" w14:paraId="2245C310" w14:textId="77777777" w:rsidTr="003248DC">
        <w:tc>
          <w:tcPr>
            <w:tcW w:w="9033" w:type="dxa"/>
            <w:gridSpan w:val="2"/>
            <w:shd w:val="clear" w:color="auto" w:fill="000000" w:themeFill="text1"/>
          </w:tcPr>
          <w:p w14:paraId="36C79902" w14:textId="77777777"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2A6581B6" w14:textId="77777777" w:rsidTr="003248DC">
        <w:tc>
          <w:tcPr>
            <w:tcW w:w="2518" w:type="dxa"/>
          </w:tcPr>
          <w:p w14:paraId="6958EE6A" w14:textId="77777777" w:rsidR="003248DC" w:rsidRPr="00560ED9" w:rsidRDefault="003248DC" w:rsidP="003248DC">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13BF3BCA" w14:textId="392AB94F" w:rsidR="003248DC" w:rsidRPr="00560ED9" w:rsidRDefault="003248DC" w:rsidP="003248DC">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MA_11_02_REC100</w:t>
            </w:r>
          </w:p>
        </w:tc>
      </w:tr>
      <w:tr w:rsidR="003248DC" w:rsidRPr="00560ED9" w14:paraId="3F7838DA" w14:textId="77777777" w:rsidTr="003248DC">
        <w:tc>
          <w:tcPr>
            <w:tcW w:w="2518" w:type="dxa"/>
          </w:tcPr>
          <w:p w14:paraId="132DE7FB"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632938E3" w14:textId="70555137" w:rsidR="003248DC" w:rsidRPr="00560ED9" w:rsidRDefault="00943091" w:rsidP="00D80B7E">
            <w:pPr>
              <w:rPr>
                <w:rFonts w:ascii="Arial" w:eastAsiaTheme="minorEastAsia" w:hAnsi="Arial" w:cs="Arial"/>
                <w:color w:val="000000"/>
                <w:sz w:val="24"/>
                <w:szCs w:val="24"/>
              </w:rPr>
            </w:pPr>
            <w:r w:rsidRPr="00560ED9">
              <w:rPr>
                <w:rFonts w:ascii="Arial" w:eastAsiaTheme="minorEastAsia" w:hAnsi="Arial" w:cs="Arial"/>
                <w:color w:val="000000"/>
                <w:sz w:val="24"/>
                <w:szCs w:val="24"/>
              </w:rPr>
              <w:t>Funciones crecientes</w:t>
            </w:r>
            <w:r w:rsidR="00D80B7E" w:rsidRPr="00560ED9">
              <w:rPr>
                <w:rFonts w:ascii="Arial" w:eastAsiaTheme="minorEastAsia" w:hAnsi="Arial" w:cs="Arial"/>
                <w:color w:val="000000"/>
                <w:sz w:val="24"/>
                <w:szCs w:val="24"/>
              </w:rPr>
              <w:t xml:space="preserve"> y</w:t>
            </w:r>
            <w:r w:rsidRPr="00560ED9">
              <w:rPr>
                <w:rFonts w:ascii="Arial" w:eastAsiaTheme="minorEastAsia" w:hAnsi="Arial" w:cs="Arial"/>
                <w:color w:val="000000"/>
                <w:sz w:val="24"/>
                <w:szCs w:val="24"/>
              </w:rPr>
              <w:t xml:space="preserve"> decrecientes</w:t>
            </w:r>
            <w:r w:rsidR="00D80B7E" w:rsidRPr="00560ED9">
              <w:rPr>
                <w:rFonts w:ascii="Arial" w:eastAsiaTheme="minorEastAsia" w:hAnsi="Arial" w:cs="Arial"/>
                <w:color w:val="000000"/>
                <w:sz w:val="24"/>
                <w:szCs w:val="24"/>
              </w:rPr>
              <w:t>;</w:t>
            </w:r>
            <w:r w:rsidR="003248DC" w:rsidRPr="00560ED9">
              <w:rPr>
                <w:rFonts w:ascii="Arial" w:eastAsiaTheme="minorEastAsia" w:hAnsi="Arial" w:cs="Arial"/>
                <w:color w:val="000000"/>
                <w:sz w:val="24"/>
                <w:szCs w:val="24"/>
              </w:rPr>
              <w:t xml:space="preserve"> </w:t>
            </w:r>
            <w:r w:rsidRPr="00560ED9">
              <w:rPr>
                <w:rFonts w:ascii="Arial" w:eastAsiaTheme="minorEastAsia" w:hAnsi="Arial" w:cs="Arial"/>
                <w:color w:val="000000"/>
                <w:sz w:val="24"/>
                <w:szCs w:val="24"/>
              </w:rPr>
              <w:t>máximos</w:t>
            </w:r>
            <w:r w:rsidR="003248DC" w:rsidRPr="00560ED9">
              <w:rPr>
                <w:rFonts w:ascii="Arial" w:eastAsiaTheme="minorEastAsia" w:hAnsi="Arial" w:cs="Arial"/>
                <w:color w:val="000000"/>
                <w:sz w:val="24"/>
                <w:szCs w:val="24"/>
              </w:rPr>
              <w:t xml:space="preserve"> y </w:t>
            </w:r>
            <w:r w:rsidRPr="00560ED9">
              <w:rPr>
                <w:rFonts w:ascii="Arial" w:eastAsiaTheme="minorEastAsia" w:hAnsi="Arial" w:cs="Arial"/>
                <w:color w:val="000000"/>
                <w:sz w:val="24"/>
                <w:szCs w:val="24"/>
              </w:rPr>
              <w:t>mínimos</w:t>
            </w:r>
          </w:p>
        </w:tc>
      </w:tr>
      <w:tr w:rsidR="003248DC" w:rsidRPr="00560ED9" w14:paraId="585FE205" w14:textId="77777777" w:rsidTr="003248DC">
        <w:tc>
          <w:tcPr>
            <w:tcW w:w="2518" w:type="dxa"/>
          </w:tcPr>
          <w:p w14:paraId="0229DB9D" w14:textId="77777777" w:rsidR="003248DC" w:rsidRPr="00560ED9" w:rsidRDefault="003248DC" w:rsidP="003248DC">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1ADAD667" w14:textId="66D7F77D" w:rsidR="003248DC" w:rsidRPr="00560ED9" w:rsidRDefault="00AB74A4" w:rsidP="00B12904">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la que se p</w:t>
            </w:r>
            <w:r w:rsidR="003248DC" w:rsidRPr="00560ED9">
              <w:rPr>
                <w:rFonts w:ascii="Arial" w:eastAsiaTheme="minorEastAsia" w:hAnsi="Arial" w:cs="Arial"/>
                <w:color w:val="000000"/>
                <w:sz w:val="24"/>
                <w:szCs w:val="24"/>
              </w:rPr>
              <w:t xml:space="preserve">ractica </w:t>
            </w:r>
            <w:commentRangeStart w:id="373"/>
            <w:r w:rsidR="00320178" w:rsidRPr="00560ED9">
              <w:rPr>
                <w:rFonts w:ascii="Arial" w:eastAsiaTheme="minorEastAsia" w:hAnsi="Arial" w:cs="Arial"/>
                <w:color w:val="000000"/>
                <w:sz w:val="24"/>
                <w:szCs w:val="24"/>
              </w:rPr>
              <w:t>como</w:t>
            </w:r>
            <w:commentRangeEnd w:id="373"/>
            <w:r w:rsidR="00BF167C">
              <w:rPr>
                <w:rStyle w:val="Refdecomentario"/>
                <w:rFonts w:ascii="Calibri" w:eastAsia="Calibri" w:hAnsi="Calibri" w:cs="Times New Roman"/>
              </w:rPr>
              <w:commentReference w:id="373"/>
            </w:r>
            <w:r w:rsidR="00320178" w:rsidRPr="00560ED9">
              <w:rPr>
                <w:rFonts w:ascii="Arial" w:eastAsiaTheme="minorEastAsia" w:hAnsi="Arial" w:cs="Arial"/>
                <w:color w:val="000000"/>
                <w:sz w:val="24"/>
                <w:szCs w:val="24"/>
              </w:rPr>
              <w:t xml:space="preserve"> se identifican</w:t>
            </w:r>
            <w:r w:rsidR="003248DC" w:rsidRPr="00560ED9">
              <w:rPr>
                <w:rFonts w:ascii="Arial" w:eastAsiaTheme="minorEastAsia" w:hAnsi="Arial" w:cs="Arial"/>
                <w:color w:val="000000"/>
                <w:sz w:val="24"/>
                <w:szCs w:val="24"/>
              </w:rPr>
              <w:t xml:space="preserve"> las funciones crecientes</w:t>
            </w:r>
            <w:commentRangeStart w:id="374"/>
            <w:r w:rsidR="003248DC" w:rsidRPr="00560ED9">
              <w:rPr>
                <w:rFonts w:ascii="Arial" w:eastAsiaTheme="minorEastAsia" w:hAnsi="Arial" w:cs="Arial"/>
                <w:color w:val="000000"/>
                <w:sz w:val="24"/>
                <w:szCs w:val="24"/>
              </w:rPr>
              <w:t>, d</w:t>
            </w:r>
            <w:commentRangeEnd w:id="374"/>
            <w:r w:rsidR="00451E10">
              <w:rPr>
                <w:rStyle w:val="Refdecomentario"/>
                <w:rFonts w:ascii="Calibri" w:eastAsia="Calibri" w:hAnsi="Calibri" w:cs="Times New Roman"/>
              </w:rPr>
              <w:commentReference w:id="374"/>
            </w:r>
            <w:r w:rsidR="003248DC" w:rsidRPr="00560ED9">
              <w:rPr>
                <w:rFonts w:ascii="Arial" w:eastAsiaTheme="minorEastAsia" w:hAnsi="Arial" w:cs="Arial"/>
                <w:color w:val="000000"/>
                <w:sz w:val="24"/>
                <w:szCs w:val="24"/>
              </w:rPr>
              <w:t xml:space="preserve">ecrecientes, </w:t>
            </w:r>
            <w:r w:rsidR="00943091" w:rsidRPr="00560ED9">
              <w:rPr>
                <w:rFonts w:ascii="Arial" w:eastAsiaTheme="minorEastAsia" w:hAnsi="Arial" w:cs="Arial"/>
                <w:color w:val="000000"/>
                <w:sz w:val="24"/>
                <w:szCs w:val="24"/>
              </w:rPr>
              <w:t>así</w:t>
            </w:r>
            <w:r w:rsidRPr="00560ED9">
              <w:rPr>
                <w:rFonts w:ascii="Arial" w:eastAsiaTheme="minorEastAsia" w:hAnsi="Arial" w:cs="Arial"/>
                <w:color w:val="000000"/>
                <w:sz w:val="24"/>
                <w:szCs w:val="24"/>
              </w:rPr>
              <w:t xml:space="preserve"> como sus</w:t>
            </w:r>
            <w:r w:rsidR="003248DC" w:rsidRPr="00560ED9">
              <w:rPr>
                <w:rFonts w:ascii="Arial" w:eastAsiaTheme="minorEastAsia" w:hAnsi="Arial" w:cs="Arial"/>
                <w:color w:val="000000"/>
                <w:sz w:val="24"/>
                <w:szCs w:val="24"/>
              </w:rPr>
              <w:t xml:space="preserve"> </w:t>
            </w:r>
            <w:r w:rsidR="00943091" w:rsidRPr="00560ED9">
              <w:rPr>
                <w:rFonts w:ascii="Arial" w:eastAsiaTheme="minorEastAsia" w:hAnsi="Arial" w:cs="Arial"/>
                <w:color w:val="000000"/>
                <w:sz w:val="24"/>
                <w:szCs w:val="24"/>
              </w:rPr>
              <w:t>máximos</w:t>
            </w:r>
            <w:r w:rsidR="00451E10">
              <w:rPr>
                <w:rFonts w:ascii="Arial" w:eastAsiaTheme="minorEastAsia" w:hAnsi="Arial" w:cs="Arial"/>
                <w:color w:val="000000"/>
                <w:sz w:val="24"/>
                <w:szCs w:val="24"/>
              </w:rPr>
              <w:t xml:space="preserve"> y </w:t>
            </w:r>
            <w:r w:rsidR="00943091" w:rsidRPr="00560ED9">
              <w:rPr>
                <w:rFonts w:ascii="Arial" w:eastAsiaTheme="minorEastAsia" w:hAnsi="Arial" w:cs="Arial"/>
                <w:color w:val="000000"/>
                <w:sz w:val="24"/>
                <w:szCs w:val="24"/>
              </w:rPr>
              <w:t>mínimos</w:t>
            </w:r>
            <w:r w:rsidRPr="00560ED9">
              <w:rPr>
                <w:rFonts w:ascii="Arial" w:eastAsiaTheme="minorEastAsia" w:hAnsi="Arial" w:cs="Arial"/>
                <w:color w:val="000000"/>
                <w:sz w:val="24"/>
                <w:szCs w:val="24"/>
              </w:rPr>
              <w:t xml:space="preserve"> a partir de su </w:t>
            </w:r>
            <w:r w:rsidR="00B6156C" w:rsidRPr="00560ED9">
              <w:rPr>
                <w:rFonts w:ascii="Arial" w:eastAsiaTheme="minorEastAsia" w:hAnsi="Arial" w:cs="Arial"/>
                <w:color w:val="000000"/>
                <w:sz w:val="24"/>
                <w:szCs w:val="24"/>
              </w:rPr>
              <w:t xml:space="preserve">representación </w:t>
            </w:r>
            <w:r w:rsidR="00943091" w:rsidRPr="00560ED9">
              <w:rPr>
                <w:rFonts w:ascii="Arial" w:eastAsiaTheme="minorEastAsia" w:hAnsi="Arial" w:cs="Arial"/>
                <w:color w:val="000000"/>
                <w:sz w:val="24"/>
                <w:szCs w:val="24"/>
              </w:rPr>
              <w:t>gráfica</w:t>
            </w:r>
            <w:commentRangeStart w:id="375"/>
            <w:r w:rsidRPr="00560ED9">
              <w:rPr>
                <w:rFonts w:ascii="Arial" w:eastAsiaTheme="minorEastAsia" w:hAnsi="Arial" w:cs="Arial"/>
                <w:color w:val="000000"/>
                <w:sz w:val="24"/>
                <w:szCs w:val="24"/>
              </w:rPr>
              <w:t>.</w:t>
            </w:r>
            <w:commentRangeEnd w:id="375"/>
            <w:r w:rsidR="00451E10">
              <w:rPr>
                <w:rStyle w:val="Refdecomentario"/>
                <w:rFonts w:ascii="Calibri" w:eastAsia="Calibri" w:hAnsi="Calibri" w:cs="Times New Roman"/>
              </w:rPr>
              <w:commentReference w:id="375"/>
            </w:r>
          </w:p>
        </w:tc>
      </w:tr>
    </w:tbl>
    <w:p w14:paraId="69B18893" w14:textId="77777777" w:rsidR="003248DC" w:rsidRPr="00560ED9" w:rsidRDefault="003248DC" w:rsidP="00962CCA">
      <w:pPr>
        <w:tabs>
          <w:tab w:val="right" w:pos="8498"/>
        </w:tabs>
        <w:spacing w:after="0"/>
        <w:jc w:val="both"/>
        <w:rPr>
          <w:rFonts w:ascii="Arial" w:hAnsi="Arial" w:cs="Arial"/>
          <w:b/>
        </w:rPr>
      </w:pPr>
    </w:p>
    <w:p w14:paraId="1B3EBEDA" w14:textId="2ED6993F" w:rsidR="007505EF" w:rsidRPr="00560ED9" w:rsidRDefault="003248DC"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3</w:t>
      </w:r>
      <w:r w:rsidR="008C26A1" w:rsidRPr="00560ED9">
        <w:rPr>
          <w:rFonts w:ascii="Arial" w:hAnsi="Arial" w:cs="Arial"/>
          <w:highlight w:val="yellow"/>
        </w:rPr>
        <w:t>]</w:t>
      </w:r>
      <w:r w:rsidR="00451E10">
        <w:rPr>
          <w:rFonts w:ascii="Arial" w:hAnsi="Arial" w:cs="Arial"/>
        </w:rPr>
        <w:t xml:space="preserve"> </w:t>
      </w:r>
      <w:r w:rsidR="001F5539" w:rsidRPr="00560ED9">
        <w:rPr>
          <w:rFonts w:ascii="Arial" w:hAnsi="Arial" w:cs="Arial"/>
          <w:b/>
        </w:rPr>
        <w:t>2.4.1</w:t>
      </w:r>
      <w:r w:rsidR="008C26A1" w:rsidRPr="00560ED9">
        <w:rPr>
          <w:rFonts w:ascii="Arial" w:hAnsi="Arial" w:cs="Arial"/>
          <w:b/>
        </w:rPr>
        <w:t xml:space="preserve"> Concavidad </w:t>
      </w:r>
    </w:p>
    <w:p w14:paraId="3CE35745" w14:textId="5FC38A91" w:rsidR="00A16143" w:rsidRPr="00560ED9" w:rsidRDefault="008A3419" w:rsidP="00962CCA">
      <w:pPr>
        <w:tabs>
          <w:tab w:val="right" w:pos="8498"/>
        </w:tabs>
        <w:spacing w:after="0"/>
        <w:jc w:val="both"/>
        <w:rPr>
          <w:rFonts w:ascii="Arial" w:hAnsi="Arial" w:cs="Arial"/>
        </w:rPr>
      </w:pPr>
      <w:r w:rsidRPr="00560ED9">
        <w:rPr>
          <w:rFonts w:ascii="Arial" w:hAnsi="Arial" w:cs="Arial"/>
        </w:rPr>
        <w:t xml:space="preserve">La </w:t>
      </w:r>
      <w:commentRangeStart w:id="376"/>
      <w:r w:rsidRPr="00560ED9">
        <w:rPr>
          <w:rFonts w:ascii="Arial" w:hAnsi="Arial" w:cs="Arial"/>
        </w:rPr>
        <w:t>concavidad</w:t>
      </w:r>
      <w:commentRangeEnd w:id="376"/>
      <w:r w:rsidR="00ED1F8C">
        <w:rPr>
          <w:rStyle w:val="Refdecomentario"/>
          <w:rFonts w:ascii="Calibri" w:eastAsia="Calibri" w:hAnsi="Calibri" w:cs="Times New Roman"/>
          <w:lang w:val="es-MX"/>
        </w:rPr>
        <w:commentReference w:id="376"/>
      </w:r>
      <w:r w:rsidRPr="00560ED9">
        <w:rPr>
          <w:rFonts w:ascii="Arial" w:hAnsi="Arial" w:cs="Arial"/>
        </w:rPr>
        <w:t xml:space="preserve"> es una característica de las funciones</w:t>
      </w:r>
      <w:commentRangeStart w:id="377"/>
      <w:r w:rsidRPr="00560ED9">
        <w:rPr>
          <w:rFonts w:ascii="Arial" w:hAnsi="Arial" w:cs="Arial"/>
        </w:rPr>
        <w:t>,</w:t>
      </w:r>
      <w:commentRangeEnd w:id="377"/>
      <w:r w:rsidR="00BF167C">
        <w:rPr>
          <w:rStyle w:val="Refdecomentario"/>
          <w:rFonts w:ascii="Calibri" w:eastAsia="Calibri" w:hAnsi="Calibri" w:cs="Times New Roman"/>
          <w:lang w:val="es-MX"/>
        </w:rPr>
        <w:commentReference w:id="377"/>
      </w:r>
      <w:r w:rsidR="000B4D0F">
        <w:rPr>
          <w:rFonts w:ascii="Arial" w:hAnsi="Arial" w:cs="Arial"/>
        </w:rPr>
        <w:t xml:space="preserve"> </w:t>
      </w:r>
      <w:r w:rsidRPr="00560ED9">
        <w:rPr>
          <w:rFonts w:ascii="Arial" w:hAnsi="Arial" w:cs="Arial"/>
        </w:rPr>
        <w:t xml:space="preserve">que proporciona información acerca de la forma de la </w:t>
      </w:r>
      <w:commentRangeStart w:id="378"/>
      <w:r w:rsidRPr="00560ED9">
        <w:rPr>
          <w:rFonts w:ascii="Arial" w:hAnsi="Arial" w:cs="Arial"/>
        </w:rPr>
        <w:t xml:space="preserve">curva la gráfica de una </w:t>
      </w:r>
      <w:commentRangeEnd w:id="378"/>
      <w:r w:rsidR="00BF167C">
        <w:rPr>
          <w:rStyle w:val="Refdecomentario"/>
          <w:rFonts w:ascii="Calibri" w:eastAsia="Calibri" w:hAnsi="Calibri" w:cs="Times New Roman"/>
          <w:lang w:val="es-MX"/>
        </w:rPr>
        <w:commentReference w:id="378"/>
      </w:r>
      <w:r w:rsidRPr="00560ED9">
        <w:rPr>
          <w:rFonts w:ascii="Arial" w:hAnsi="Arial" w:cs="Arial"/>
        </w:rPr>
        <w:t xml:space="preserve">función.  </w:t>
      </w:r>
      <w:commentRangeStart w:id="379"/>
      <w:r w:rsidRPr="00560ED9">
        <w:rPr>
          <w:rFonts w:ascii="Arial" w:hAnsi="Arial" w:cs="Arial"/>
        </w:rPr>
        <w:t xml:space="preserve">En este sentido,  la </w:t>
      </w:r>
      <w:commentRangeEnd w:id="379"/>
      <w:r w:rsidR="00AD75ED">
        <w:rPr>
          <w:rStyle w:val="Refdecomentario"/>
          <w:rFonts w:ascii="Calibri" w:eastAsia="Calibri" w:hAnsi="Calibri" w:cs="Times New Roman"/>
          <w:lang w:val="es-MX"/>
        </w:rPr>
        <w:commentReference w:id="379"/>
      </w:r>
      <w:r w:rsidRPr="00560ED9">
        <w:rPr>
          <w:rFonts w:ascii="Arial" w:hAnsi="Arial" w:cs="Arial"/>
        </w:rPr>
        <w:t xml:space="preserve">gráfica de una función puede ser </w:t>
      </w:r>
      <w:commentRangeStart w:id="380"/>
      <w:r w:rsidRPr="00560ED9">
        <w:rPr>
          <w:rFonts w:ascii="Arial" w:hAnsi="Arial" w:cs="Arial"/>
        </w:rPr>
        <w:t xml:space="preserve">convexa o cóncava, como se muestra a continuación: </w:t>
      </w:r>
    </w:p>
    <w:p w14:paraId="19835C93" w14:textId="00201C5C" w:rsidR="00745442" w:rsidRPr="00560ED9" w:rsidRDefault="00C6364B" w:rsidP="00962CCA">
      <w:pPr>
        <w:tabs>
          <w:tab w:val="right" w:pos="8498"/>
        </w:tabs>
        <w:spacing w:after="0"/>
        <w:jc w:val="both"/>
        <w:rPr>
          <w:rFonts w:ascii="Arial" w:eastAsiaTheme="minorEastAsia" w:hAnsi="Arial" w:cs="Arial"/>
        </w:rPr>
      </w:pPr>
      <w:r w:rsidRPr="00560ED9">
        <w:rPr>
          <w:rFonts w:ascii="Arial" w:hAnsi="Arial" w:cs="Arial"/>
        </w:rPr>
        <w:t>En el plano cartesiano</w:t>
      </w:r>
      <w:r w:rsidR="00A16143" w:rsidRPr="00560ED9">
        <w:rPr>
          <w:rFonts w:ascii="Arial" w:hAnsi="Arial" w:cs="Arial"/>
        </w:rPr>
        <w:t xml:space="preserve"> la </w:t>
      </w:r>
      <w:r w:rsidR="008A3419" w:rsidRPr="00560ED9">
        <w:rPr>
          <w:rFonts w:ascii="Arial" w:hAnsi="Arial" w:cs="Arial"/>
          <w:b/>
        </w:rPr>
        <w:t>convexidad</w:t>
      </w:r>
      <w:r w:rsidR="00A16143" w:rsidRPr="00560ED9">
        <w:rPr>
          <w:rFonts w:ascii="Arial" w:hAnsi="Arial" w:cs="Arial"/>
        </w:rPr>
        <w:t xml:space="preserve"> </w:t>
      </w:r>
      <w:r w:rsidRPr="00560ED9">
        <w:rPr>
          <w:rFonts w:ascii="Arial" w:hAnsi="Arial" w:cs="Arial"/>
        </w:rPr>
        <w:t xml:space="preserve">de una función se identifica porque al tomar dos puntos de la </w:t>
      </w:r>
      <w:r w:rsidR="00320178" w:rsidRPr="00560ED9">
        <w:rPr>
          <w:rFonts w:ascii="Arial" w:hAnsi="Arial" w:cs="Arial"/>
        </w:rPr>
        <w:t>gráfica</w:t>
      </w:r>
      <w:r w:rsidR="00A16143" w:rsidRPr="00560ED9">
        <w:rPr>
          <w:rFonts w:ascii="Arial" w:hAnsi="Arial" w:cs="Arial"/>
        </w:rPr>
        <w:t>,</w:t>
      </w:r>
      <w:r w:rsidRPr="00560ED9">
        <w:rPr>
          <w:rFonts w:ascii="Arial" w:hAnsi="Arial" w:cs="Arial"/>
        </w:rPr>
        <w:t xml:space="preserve"> el segmento que </w:t>
      </w:r>
      <w:r w:rsidR="00320178" w:rsidRPr="00560ED9">
        <w:rPr>
          <w:rFonts w:ascii="Arial" w:hAnsi="Arial" w:cs="Arial"/>
        </w:rPr>
        <w:t>l</w:t>
      </w:r>
      <w:r w:rsidRPr="00560ED9">
        <w:rPr>
          <w:rFonts w:ascii="Arial" w:hAnsi="Arial" w:cs="Arial"/>
        </w:rPr>
        <w:t xml:space="preserve">os une </w:t>
      </w:r>
      <w:r w:rsidR="008A3419" w:rsidRPr="00560ED9">
        <w:rPr>
          <w:rFonts w:ascii="Arial" w:hAnsi="Arial" w:cs="Arial"/>
        </w:rPr>
        <w:t xml:space="preserve">está </w:t>
      </w:r>
      <w:r w:rsidRPr="00560ED9">
        <w:rPr>
          <w:rFonts w:ascii="Arial" w:hAnsi="Arial" w:cs="Arial"/>
        </w:rPr>
        <w:t xml:space="preserve">por encima de la </w:t>
      </w:r>
      <w:r w:rsidR="008A3419" w:rsidRPr="00560ED9">
        <w:rPr>
          <w:rFonts w:ascii="Arial" w:hAnsi="Arial" w:cs="Arial"/>
        </w:rPr>
        <w:t xml:space="preserve">curva de la </w:t>
      </w:r>
      <w:r w:rsidR="000C3D9D" w:rsidRPr="00560ED9">
        <w:rPr>
          <w:rFonts w:ascii="Arial" w:hAnsi="Arial" w:cs="Arial"/>
        </w:rPr>
        <w:t>función</w:t>
      </w:r>
      <w:r w:rsidR="00A16143" w:rsidRPr="00560ED9">
        <w:rPr>
          <w:rFonts w:ascii="Arial" w:hAnsi="Arial" w:cs="Arial"/>
        </w:rPr>
        <w:t>.</w:t>
      </w:r>
      <w:r w:rsidR="008A3419" w:rsidRPr="00560ED9">
        <w:rPr>
          <w:rFonts w:ascii="Arial" w:hAnsi="Arial" w:cs="Arial"/>
        </w:rPr>
        <w:t xml:space="preserve"> Una función convexa se denomina también cóncava hacia arriba, como se muestra en los siguientes ejemplos</w:t>
      </w:r>
      <w:commentRangeEnd w:id="380"/>
      <w:r w:rsidR="00A61E22">
        <w:rPr>
          <w:rStyle w:val="Refdecomentario"/>
          <w:rFonts w:ascii="Calibri" w:eastAsia="Calibri" w:hAnsi="Calibri" w:cs="Times New Roman"/>
          <w:lang w:val="es-MX"/>
        </w:rPr>
        <w:commentReference w:id="380"/>
      </w:r>
    </w:p>
    <w:p w14:paraId="505F8EA8" w14:textId="77777777" w:rsidR="00EC7300" w:rsidRPr="00560ED9" w:rsidRDefault="00EC7300" w:rsidP="00962CCA">
      <w:pPr>
        <w:tabs>
          <w:tab w:val="right" w:pos="8498"/>
        </w:tabs>
        <w:spacing w:after="0"/>
        <w:jc w:val="both"/>
        <w:rPr>
          <w:rFonts w:ascii="Arial" w:hAnsi="Arial" w:cs="Arial"/>
        </w:rPr>
      </w:pPr>
    </w:p>
    <w:p w14:paraId="014977D4" w14:textId="6ADE9B63" w:rsidR="002B2B89" w:rsidRPr="00560ED9" w:rsidRDefault="002B2B89" w:rsidP="00962CCA">
      <w:pPr>
        <w:tabs>
          <w:tab w:val="right" w:pos="8498"/>
        </w:tabs>
        <w:spacing w:after="0"/>
        <w:jc w:val="both"/>
        <w:rPr>
          <w:rFonts w:ascii="Arial" w:hAnsi="Arial" w:cs="Arial"/>
          <w:b/>
        </w:rPr>
      </w:pPr>
      <w:r w:rsidRPr="00560ED9">
        <w:rPr>
          <w:rFonts w:ascii="Arial" w:hAnsi="Arial" w:cs="Arial"/>
          <w:b/>
        </w:rPr>
        <w:t>Ejemplo 1.</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w:commentRangeStart w:id="381"/>
        <m:sSup>
          <m:sSupPr>
            <m:ctrlPr>
              <w:rPr>
                <w:rFonts w:ascii="Cambria Math" w:hAnsi="Cambria Math" w:cs="Arial"/>
                <w:i/>
                <w:color w:val="000000"/>
                <w:sz w:val="22"/>
                <w:szCs w:val="22"/>
                <w:lang w:val="es-MX"/>
              </w:rPr>
            </m:ctrlPr>
          </m:sSupPr>
          <m:e>
            <m:r>
              <w:rPr>
                <w:rFonts w:ascii="Cambria Math" w:hAnsi="Cambria Math" w:cs="Arial"/>
                <w:color w:val="000000"/>
              </w:rPr>
              <m:t>x</m:t>
            </m:r>
          </m:e>
          <m:sup>
            <m:r>
              <w:rPr>
                <w:rFonts w:ascii="Cambria Math" w:hAnsi="Cambria Math" w:cs="Arial"/>
                <w:color w:val="000000"/>
              </w:rPr>
              <m:t>2</m:t>
            </m:r>
          </m:sup>
        </m:sSup>
        <w:commentRangeEnd w:id="381"/>
        <m:r>
          <m:rPr>
            <m:sty m:val="p"/>
          </m:rPr>
          <w:rPr>
            <w:rStyle w:val="Refdecomentario"/>
            <w:rFonts w:ascii="Calibri" w:eastAsia="Calibri" w:hAnsi="Calibri" w:cs="Times New Roman"/>
            <w:lang w:val="es-MX"/>
          </w:rPr>
          <w:commentReference w:id="381"/>
        </m:r>
      </m:oMath>
    </w:p>
    <w:p w14:paraId="36C75CC9" w14:textId="77777777" w:rsidR="00EC7300" w:rsidRPr="00560ED9" w:rsidRDefault="00EC730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DA42F61" w14:textId="77777777" w:rsidTr="00A03409">
        <w:tc>
          <w:tcPr>
            <w:tcW w:w="9054" w:type="dxa"/>
            <w:gridSpan w:val="2"/>
            <w:shd w:val="clear" w:color="auto" w:fill="0D0D0D" w:themeFill="text1" w:themeFillTint="F2"/>
          </w:tcPr>
          <w:p w14:paraId="27951FBD" w14:textId="77777777" w:rsidR="00C6364B" w:rsidRPr="00560ED9" w:rsidRDefault="00C6364B" w:rsidP="00A03409">
            <w:pPr>
              <w:jc w:val="center"/>
              <w:rPr>
                <w:rFonts w:ascii="Arial" w:hAnsi="Arial" w:cs="Arial"/>
                <w:b/>
                <w:color w:val="FFFFFF" w:themeColor="background1"/>
              </w:rPr>
            </w:pPr>
          </w:p>
          <w:p w14:paraId="5545B100" w14:textId="162BC0EE" w:rsidR="00C6364B" w:rsidRPr="00560ED9" w:rsidRDefault="00C6364B" w:rsidP="00A03409">
            <w:pPr>
              <w:jc w:val="center"/>
              <w:rPr>
                <w:rFonts w:ascii="Arial" w:hAnsi="Arial" w:cs="Arial"/>
                <w:b/>
                <w:color w:val="FFFFFF" w:themeColor="background1"/>
              </w:rPr>
            </w:pPr>
          </w:p>
        </w:tc>
      </w:tr>
      <w:tr w:rsidR="00C6364B" w:rsidRPr="00560ED9" w14:paraId="47EAACEA" w14:textId="77777777" w:rsidTr="00A03409">
        <w:tc>
          <w:tcPr>
            <w:tcW w:w="1384" w:type="dxa"/>
          </w:tcPr>
          <w:p w14:paraId="4EBA8909"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527EE37" w14:textId="5F36F280"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1</w:t>
            </w:r>
          </w:p>
        </w:tc>
      </w:tr>
      <w:tr w:rsidR="00C6364B" w:rsidRPr="00560ED9" w14:paraId="115A14DA" w14:textId="77777777" w:rsidTr="00A03409">
        <w:tc>
          <w:tcPr>
            <w:tcW w:w="1384" w:type="dxa"/>
          </w:tcPr>
          <w:p w14:paraId="10F86D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25859962" w14:textId="6A23B1F0" w:rsidR="00C6364B" w:rsidRPr="00560ED9" w:rsidRDefault="00320178" w:rsidP="00A5536C">
            <w:pPr>
              <w:rPr>
                <w:rFonts w:ascii="Arial" w:hAnsi="Arial" w:cs="Arial"/>
                <w:color w:val="000000"/>
              </w:rPr>
            </w:pPr>
            <w:r w:rsidRPr="00560ED9">
              <w:rPr>
                <w:rFonts w:ascii="Arial" w:hAnsi="Arial" w:cs="Arial"/>
                <w:color w:val="000000"/>
              </w:rPr>
              <w:t>Gr</w:t>
            </w:r>
            <w:commentRangeStart w:id="382"/>
            <w:r w:rsidRPr="00560ED9">
              <w:rPr>
                <w:rFonts w:ascii="Arial" w:hAnsi="Arial" w:cs="Arial"/>
                <w:color w:val="000000"/>
              </w:rPr>
              <w:t>a</w:t>
            </w:r>
            <w:commentRangeEnd w:id="382"/>
            <w:r w:rsidR="00056B77">
              <w:rPr>
                <w:rStyle w:val="Refdecomentario"/>
                <w:rFonts w:ascii="Calibri" w:eastAsia="Calibri" w:hAnsi="Calibri" w:cs="Times New Roman"/>
              </w:rPr>
              <w:commentReference w:id="382"/>
            </w:r>
            <w:r w:rsidRPr="00560ED9">
              <w:rPr>
                <w:rFonts w:ascii="Arial" w:hAnsi="Arial" w:cs="Arial"/>
                <w:color w:val="000000"/>
              </w:rPr>
              <w:t>fica de la</w:t>
            </w:r>
            <w:r w:rsidR="00C6364B" w:rsidRPr="00560ED9">
              <w:rPr>
                <w:rFonts w:ascii="Arial" w:hAnsi="Arial" w:cs="Arial"/>
                <w:color w:val="000000"/>
              </w:rPr>
              <w:t xml:space="preserve"> función </w:t>
            </w:r>
          </w:p>
        </w:tc>
      </w:tr>
      <w:tr w:rsidR="00C6364B" w:rsidRPr="00560ED9" w14:paraId="51B301DA" w14:textId="77777777" w:rsidTr="00A03409">
        <w:tc>
          <w:tcPr>
            <w:tcW w:w="1384" w:type="dxa"/>
          </w:tcPr>
          <w:p w14:paraId="47DEB74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629EE97" w14:textId="66AD3977"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1E8286EA" wp14:editId="107E7C14">
                  <wp:extent cx="1869129" cy="1517862"/>
                  <wp:effectExtent l="0" t="0" r="1079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69146" cy="1517876"/>
                          </a:xfrm>
                          <a:prstGeom prst="rect">
                            <a:avLst/>
                          </a:prstGeom>
                          <a:noFill/>
                          <a:ln>
                            <a:noFill/>
                          </a:ln>
                        </pic:spPr>
                      </pic:pic>
                    </a:graphicData>
                  </a:graphic>
                </wp:inline>
              </w:drawing>
            </w:r>
          </w:p>
        </w:tc>
      </w:tr>
      <w:tr w:rsidR="00C6364B" w:rsidRPr="00560ED9" w14:paraId="68B0BD82" w14:textId="77777777" w:rsidTr="00A03409">
        <w:tc>
          <w:tcPr>
            <w:tcW w:w="1384" w:type="dxa"/>
          </w:tcPr>
          <w:p w14:paraId="5B5AF0B8"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4AD1AB98" w14:textId="7E5C8C58" w:rsidR="00C6364B" w:rsidRPr="00560ED9" w:rsidRDefault="008A3419" w:rsidP="00A5536C">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hacia arriba, porque e</w:t>
            </w:r>
            <w:r w:rsidR="00C6364B" w:rsidRPr="00560ED9">
              <w:rPr>
                <w:rFonts w:ascii="Arial" w:eastAsiaTheme="minorEastAsia" w:hAnsi="Arial" w:cs="Arial"/>
              </w:rPr>
              <w:t>l segmento</w:t>
            </w:r>
            <w:r w:rsidR="00320178" w:rsidRPr="00560ED9">
              <w:rPr>
                <w:rFonts w:ascii="Arial" w:eastAsiaTheme="minorEastAsia" w:hAnsi="Arial" w:cs="Arial"/>
              </w:rPr>
              <w:t xml:space="preserve"> que une dos puntos </w:t>
            </w:r>
            <w:commentRangeStart w:id="383"/>
            <w:r w:rsidR="00320178" w:rsidRPr="00560ED9">
              <w:rPr>
                <w:rFonts w:ascii="Arial" w:eastAsiaTheme="minorEastAsia" w:hAnsi="Arial" w:cs="Arial"/>
              </w:rPr>
              <w:t>de</w:t>
            </w:r>
            <w:commentRangeEnd w:id="383"/>
            <w:r w:rsidR="00A81EAF">
              <w:rPr>
                <w:rStyle w:val="Refdecomentario"/>
                <w:rFonts w:ascii="Calibri" w:eastAsia="Calibri" w:hAnsi="Calibri" w:cs="Times New Roman"/>
              </w:rPr>
              <w:commentReference w:id="383"/>
            </w:r>
            <w:r w:rsidR="00320178" w:rsidRPr="00560ED9">
              <w:rPr>
                <w:rFonts w:ascii="Arial" w:eastAsiaTheme="minorEastAsia" w:hAnsi="Arial" w:cs="Arial"/>
              </w:rPr>
              <w:t xml:space="preserve"> la gráfica está </w:t>
            </w:r>
            <w:r w:rsidR="00C6364B" w:rsidRPr="00560ED9">
              <w:rPr>
                <w:rFonts w:ascii="Arial" w:eastAsiaTheme="minorEastAsia" w:hAnsi="Arial" w:cs="Arial"/>
              </w:rPr>
              <w:t xml:space="preserve">por encima de </w:t>
            </w:r>
            <w:commentRangeStart w:id="384"/>
            <w:r w:rsidR="00C6364B" w:rsidRPr="00560ED9">
              <w:rPr>
                <w:rFonts w:ascii="Arial" w:eastAsiaTheme="minorEastAsia" w:hAnsi="Arial" w:cs="Arial"/>
              </w:rPr>
              <w:t>la</w:t>
            </w:r>
            <w:commentRangeEnd w:id="384"/>
            <w:r w:rsidR="00141552">
              <w:rPr>
                <w:rStyle w:val="Refdecomentario"/>
                <w:rFonts w:ascii="Calibri" w:eastAsia="Calibri" w:hAnsi="Calibri" w:cs="Times New Roman"/>
              </w:rPr>
              <w:commentReference w:id="384"/>
            </w:r>
            <w:r w:rsidR="00C6364B" w:rsidRPr="00560ED9">
              <w:rPr>
                <w:rFonts w:ascii="Arial" w:eastAsiaTheme="minorEastAsia" w:hAnsi="Arial" w:cs="Arial"/>
              </w:rPr>
              <w:t xml:space="preserve"> </w:t>
            </w:r>
            <w:r w:rsidR="00A5536C">
              <w:rPr>
                <w:rFonts w:ascii="Arial" w:eastAsiaTheme="minorEastAsia" w:hAnsi="Arial" w:cs="Arial"/>
              </w:rPr>
              <w:t>función</w:t>
            </w:r>
            <w:r w:rsidR="00C6364B" w:rsidRPr="00560ED9">
              <w:rPr>
                <w:rFonts w:ascii="Arial" w:eastAsiaTheme="minorEastAsia" w:hAnsi="Arial" w:cs="Arial"/>
              </w:rPr>
              <w:t>.</w:t>
            </w:r>
          </w:p>
        </w:tc>
      </w:tr>
    </w:tbl>
    <w:p w14:paraId="193F690F" w14:textId="77777777" w:rsidR="00EC7300" w:rsidRPr="00560ED9" w:rsidRDefault="00EC7300" w:rsidP="00EC7300">
      <w:pPr>
        <w:tabs>
          <w:tab w:val="right" w:pos="8498"/>
        </w:tabs>
        <w:spacing w:after="0"/>
        <w:jc w:val="both"/>
        <w:rPr>
          <w:rFonts w:ascii="Arial" w:hAnsi="Arial" w:cs="Arial"/>
          <w:b/>
        </w:rPr>
      </w:pPr>
    </w:p>
    <w:p w14:paraId="5356598D" w14:textId="5340FEC7" w:rsidR="00715990" w:rsidRPr="00560ED9" w:rsidRDefault="00715990" w:rsidP="00715990">
      <w:pPr>
        <w:tabs>
          <w:tab w:val="right" w:pos="8498"/>
        </w:tabs>
        <w:spacing w:after="0"/>
        <w:jc w:val="both"/>
        <w:rPr>
          <w:rFonts w:ascii="Arial" w:hAnsi="Arial" w:cs="Arial"/>
          <w:b/>
        </w:rPr>
      </w:pPr>
      <w:r w:rsidRPr="00560ED9">
        <w:rPr>
          <w:rFonts w:ascii="Arial" w:hAnsi="Arial" w:cs="Arial"/>
          <w:b/>
        </w:rPr>
        <w:t>Ejemplo 2.</w:t>
      </w:r>
      <w:r w:rsidR="00A16143" w:rsidRPr="00560ED9">
        <w:rPr>
          <w:rFonts w:ascii="Arial" w:hAnsi="Arial" w:cs="Arial"/>
          <w:b/>
        </w:rPr>
        <w:t xml:space="preserve"> </w:t>
      </w:r>
      <m:oMath>
        <m:r>
          <w:rPr>
            <w:rFonts w:ascii="Cambria Math" w:hAnsi="Cambria Math" w:cs="Arial"/>
            <w:color w:val="000000"/>
          </w:rPr>
          <m:t>f</m:t>
        </m:r>
        <m:d>
          <m:dPr>
            <m:ctrlPr>
              <w:rPr>
                <w:rFonts w:ascii="Cambria Math" w:hAnsi="Cambria Math" w:cs="Arial"/>
                <w:i/>
                <w:color w:val="000000"/>
                <w:sz w:val="22"/>
                <w:szCs w:val="22"/>
                <w:lang w:val="es-MX"/>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sz w:val="22"/>
                <w:szCs w:val="22"/>
                <w:lang w:val="es-MX"/>
              </w:rPr>
            </m:ctrlPr>
          </m:sSupPr>
          <m:e>
            <m:r>
              <w:rPr>
                <w:rFonts w:ascii="Cambria Math" w:hAnsi="Cambria Math" w:cs="Arial"/>
                <w:color w:val="000000"/>
              </w:rPr>
              <m:t>2</m:t>
            </m:r>
          </m:e>
          <m:sup>
            <m:r>
              <w:rPr>
                <w:rFonts w:ascii="Cambria Math" w:hAnsi="Cambria Math" w:cs="Arial"/>
                <w:color w:val="000000"/>
              </w:rPr>
              <m:t>x</m:t>
            </m:r>
          </m:sup>
        </m:sSup>
      </m:oMath>
    </w:p>
    <w:p w14:paraId="0B0B80BC" w14:textId="77777777" w:rsidR="00715990" w:rsidRPr="00560ED9" w:rsidRDefault="00715990" w:rsidP="00EC7300">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15E2D297" w14:textId="77777777" w:rsidTr="00A03409">
        <w:tc>
          <w:tcPr>
            <w:tcW w:w="9054" w:type="dxa"/>
            <w:gridSpan w:val="2"/>
            <w:shd w:val="clear" w:color="auto" w:fill="0D0D0D" w:themeFill="text1" w:themeFillTint="F2"/>
          </w:tcPr>
          <w:p w14:paraId="611FA3FC"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tc>
      </w:tr>
      <w:tr w:rsidR="00C6364B" w:rsidRPr="00560ED9" w14:paraId="5BFA34AA" w14:textId="77777777" w:rsidTr="00A03409">
        <w:tc>
          <w:tcPr>
            <w:tcW w:w="1384" w:type="dxa"/>
          </w:tcPr>
          <w:p w14:paraId="39B5AEBE"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9FD783B" w14:textId="1BE2556E"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2</w:t>
            </w:r>
          </w:p>
        </w:tc>
      </w:tr>
      <w:tr w:rsidR="00C6364B" w:rsidRPr="00560ED9" w14:paraId="4D073235" w14:textId="77777777" w:rsidTr="00A03409">
        <w:tc>
          <w:tcPr>
            <w:tcW w:w="1384" w:type="dxa"/>
          </w:tcPr>
          <w:p w14:paraId="28C357A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690702E6" w14:textId="26FDC279" w:rsidR="00C6364B" w:rsidRPr="00560ED9" w:rsidRDefault="00715990">
            <w:pPr>
              <w:rPr>
                <w:rFonts w:ascii="Arial" w:hAnsi="Arial" w:cs="Arial"/>
                <w:color w:val="000000"/>
              </w:rPr>
            </w:pPr>
            <w:r w:rsidRPr="00560ED9">
              <w:rPr>
                <w:rFonts w:ascii="Arial" w:hAnsi="Arial" w:cs="Arial"/>
                <w:color w:val="000000"/>
              </w:rPr>
              <w:t>Gr</w:t>
            </w:r>
            <w:commentRangeStart w:id="385"/>
            <w:r w:rsidRPr="00560ED9">
              <w:rPr>
                <w:rFonts w:ascii="Arial" w:hAnsi="Arial" w:cs="Arial"/>
                <w:color w:val="000000"/>
              </w:rPr>
              <w:t>a</w:t>
            </w:r>
            <w:commentRangeEnd w:id="385"/>
            <w:r w:rsidR="00141552">
              <w:rPr>
                <w:rStyle w:val="Refdecomentario"/>
                <w:rFonts w:ascii="Calibri" w:eastAsia="Calibri" w:hAnsi="Calibri" w:cs="Times New Roman"/>
              </w:rPr>
              <w:commentReference w:id="385"/>
            </w:r>
            <w:r w:rsidRPr="00560ED9">
              <w:rPr>
                <w:rFonts w:ascii="Arial" w:hAnsi="Arial" w:cs="Arial"/>
                <w:color w:val="000000"/>
              </w:rPr>
              <w:t xml:space="preserve">fica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24E0A59C" w14:textId="77777777" w:rsidTr="00A03409">
        <w:tc>
          <w:tcPr>
            <w:tcW w:w="1384" w:type="dxa"/>
          </w:tcPr>
          <w:p w14:paraId="281DF060"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F9B538A" w14:textId="160CCE09" w:rsidR="00C6364B" w:rsidRPr="00560ED9" w:rsidRDefault="00C6364B" w:rsidP="00A03409">
            <w:pPr>
              <w:rPr>
                <w:rFonts w:ascii="Arial" w:hAnsi="Arial" w:cs="Arial"/>
                <w:color w:val="000000"/>
              </w:rPr>
            </w:pPr>
            <w:r w:rsidRPr="00560ED9">
              <w:rPr>
                <w:rFonts w:ascii="Arial" w:hAnsi="Arial" w:cs="Arial"/>
                <w:b/>
                <w:noProof/>
                <w:lang w:val="es-CO" w:eastAsia="es-CO"/>
              </w:rPr>
              <w:drawing>
                <wp:inline distT="0" distB="0" distL="0" distR="0" wp14:anchorId="0448E9CB" wp14:editId="7C3DBEE6">
                  <wp:extent cx="2053802" cy="1667829"/>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3821" cy="1667844"/>
                          </a:xfrm>
                          <a:prstGeom prst="rect">
                            <a:avLst/>
                          </a:prstGeom>
                          <a:noFill/>
                          <a:ln>
                            <a:noFill/>
                          </a:ln>
                        </pic:spPr>
                      </pic:pic>
                    </a:graphicData>
                  </a:graphic>
                </wp:inline>
              </w:drawing>
            </w:r>
          </w:p>
        </w:tc>
      </w:tr>
      <w:tr w:rsidR="00C6364B" w:rsidRPr="00560ED9" w14:paraId="5E3B051E" w14:textId="77777777" w:rsidTr="00A03409">
        <w:tc>
          <w:tcPr>
            <w:tcW w:w="1384" w:type="dxa"/>
          </w:tcPr>
          <w:p w14:paraId="593E084B"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BD10F0C" w14:textId="56614D9F" w:rsidR="00C6364B" w:rsidRPr="00560ED9" w:rsidRDefault="000C3D9D">
            <w:pPr>
              <w:tabs>
                <w:tab w:val="right" w:pos="8498"/>
              </w:tabs>
              <w:jc w:val="both"/>
              <w:rPr>
                <w:rFonts w:ascii="Arial" w:eastAsiaTheme="minorEastAsia" w:hAnsi="Arial" w:cs="Arial"/>
              </w:rPr>
            </w:pPr>
            <w:r w:rsidRPr="00560ED9">
              <w:rPr>
                <w:rFonts w:ascii="Arial" w:eastAsiaTheme="minorEastAsia" w:hAnsi="Arial" w:cs="Arial"/>
              </w:rPr>
              <w:t>La función</w:t>
            </w:r>
            <w:r w:rsidR="00A5536C">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convexa o cóncava hacia arriba, porque e</w:t>
            </w:r>
            <w:r w:rsidR="00715990" w:rsidRPr="00560ED9">
              <w:rPr>
                <w:rFonts w:ascii="Arial" w:eastAsiaTheme="minorEastAsia" w:hAnsi="Arial" w:cs="Arial"/>
              </w:rPr>
              <w:t xml:space="preserve">l segmento que une dos puntos </w:t>
            </w:r>
            <w:commentRangeStart w:id="386"/>
            <w:r w:rsidR="00715990" w:rsidRPr="00560ED9">
              <w:rPr>
                <w:rFonts w:ascii="Arial" w:eastAsiaTheme="minorEastAsia" w:hAnsi="Arial" w:cs="Arial"/>
              </w:rPr>
              <w:t>de</w:t>
            </w:r>
            <w:commentRangeEnd w:id="386"/>
            <w:r w:rsidR="00A81EAF">
              <w:rPr>
                <w:rStyle w:val="Refdecomentario"/>
                <w:rFonts w:ascii="Calibri" w:eastAsia="Calibri" w:hAnsi="Calibri" w:cs="Times New Roman"/>
              </w:rPr>
              <w:commentReference w:id="386"/>
            </w:r>
            <w:r w:rsidR="00715990" w:rsidRPr="00560ED9">
              <w:rPr>
                <w:rFonts w:ascii="Arial" w:eastAsiaTheme="minorEastAsia" w:hAnsi="Arial" w:cs="Arial"/>
              </w:rPr>
              <w:t xml:space="preserve"> la gráfica está por encima de la </w:t>
            </w:r>
            <w:r w:rsidRPr="00560ED9">
              <w:rPr>
                <w:rFonts w:ascii="Arial" w:eastAsiaTheme="minorEastAsia" w:hAnsi="Arial" w:cs="Arial"/>
              </w:rPr>
              <w:t xml:space="preserve">curva de la </w:t>
            </w:r>
            <w:r w:rsidR="00B12904" w:rsidRPr="00560ED9">
              <w:rPr>
                <w:rFonts w:ascii="Arial" w:eastAsiaTheme="minorEastAsia" w:hAnsi="Arial" w:cs="Arial"/>
              </w:rPr>
              <w:t>función</w:t>
            </w:r>
            <w:commentRangeStart w:id="387"/>
            <w:r w:rsidR="00715990" w:rsidRPr="00560ED9">
              <w:rPr>
                <w:rFonts w:ascii="Arial" w:eastAsiaTheme="minorEastAsia" w:hAnsi="Arial" w:cs="Arial"/>
              </w:rPr>
              <w:t>.</w:t>
            </w:r>
            <w:commentRangeEnd w:id="387"/>
            <w:r w:rsidR="001F0176">
              <w:rPr>
                <w:rStyle w:val="Refdecomentario"/>
                <w:rFonts w:ascii="Calibri" w:eastAsia="Calibri" w:hAnsi="Calibri" w:cs="Times New Roman"/>
              </w:rPr>
              <w:commentReference w:id="387"/>
            </w:r>
          </w:p>
        </w:tc>
      </w:tr>
    </w:tbl>
    <w:p w14:paraId="053B9F41" w14:textId="3C3E988E" w:rsidR="00EC7300" w:rsidRPr="00560ED9" w:rsidRDefault="00EC7300" w:rsidP="00EC7300">
      <w:pPr>
        <w:tabs>
          <w:tab w:val="right" w:pos="8498"/>
        </w:tabs>
        <w:spacing w:after="0"/>
        <w:jc w:val="both"/>
        <w:rPr>
          <w:rFonts w:ascii="Arial" w:hAnsi="Arial" w:cs="Arial"/>
        </w:rPr>
      </w:pPr>
    </w:p>
    <w:p w14:paraId="649F8AF7" w14:textId="461DCA3A" w:rsidR="00C6364B" w:rsidRPr="00560ED9" w:rsidRDefault="00C6364B" w:rsidP="00C6364B">
      <w:pPr>
        <w:tabs>
          <w:tab w:val="right" w:pos="8498"/>
        </w:tabs>
        <w:spacing w:after="0"/>
        <w:jc w:val="both"/>
        <w:rPr>
          <w:rFonts w:ascii="Arial" w:eastAsiaTheme="minorEastAsia" w:hAnsi="Arial" w:cs="Arial"/>
        </w:rPr>
      </w:pPr>
      <w:r w:rsidRPr="00560ED9">
        <w:rPr>
          <w:rFonts w:ascii="Arial" w:hAnsi="Arial" w:cs="Arial"/>
        </w:rPr>
        <w:lastRenderedPageBreak/>
        <w:t>En el plano cartesiano</w:t>
      </w:r>
      <w:r w:rsidR="000C3D9D" w:rsidRPr="00560ED9">
        <w:rPr>
          <w:rFonts w:ascii="Arial" w:hAnsi="Arial" w:cs="Arial"/>
        </w:rPr>
        <w:t>,</w:t>
      </w:r>
      <w:r w:rsidRPr="00560ED9">
        <w:rPr>
          <w:rFonts w:ascii="Arial" w:hAnsi="Arial" w:cs="Arial"/>
        </w:rPr>
        <w:t xml:space="preserve"> </w:t>
      </w:r>
      <w:r w:rsidR="000C3D9D" w:rsidRPr="00560ED9">
        <w:rPr>
          <w:rFonts w:ascii="Arial" w:hAnsi="Arial" w:cs="Arial"/>
        </w:rPr>
        <w:t xml:space="preserve">la </w:t>
      </w:r>
      <w:r w:rsidR="000C3D9D" w:rsidRPr="00560ED9">
        <w:rPr>
          <w:rFonts w:ascii="Arial" w:hAnsi="Arial" w:cs="Arial"/>
          <w:b/>
        </w:rPr>
        <w:t>concavidad</w:t>
      </w:r>
      <w:r w:rsidR="000C3D9D" w:rsidRPr="00560ED9">
        <w:rPr>
          <w:rFonts w:ascii="Arial" w:hAnsi="Arial" w:cs="Arial"/>
        </w:rPr>
        <w:t xml:space="preserve"> de una función</w:t>
      </w:r>
      <w:r w:rsidRPr="00560ED9">
        <w:rPr>
          <w:rFonts w:ascii="Arial" w:hAnsi="Arial" w:cs="Arial"/>
        </w:rPr>
        <w:t xml:space="preserve"> se identifica </w:t>
      </w:r>
      <w:commentRangeStart w:id="388"/>
      <w:r w:rsidRPr="00560ED9">
        <w:rPr>
          <w:rFonts w:ascii="Arial" w:hAnsi="Arial" w:cs="Arial"/>
        </w:rPr>
        <w:t>porque</w:t>
      </w:r>
      <w:commentRangeEnd w:id="388"/>
      <w:r w:rsidR="00344F81">
        <w:rPr>
          <w:rStyle w:val="Refdecomentario"/>
          <w:rFonts w:ascii="Calibri" w:eastAsia="Calibri" w:hAnsi="Calibri" w:cs="Times New Roman"/>
          <w:lang w:val="es-MX"/>
        </w:rPr>
        <w:commentReference w:id="388"/>
      </w:r>
      <w:r w:rsidRPr="00560ED9">
        <w:rPr>
          <w:rFonts w:ascii="Arial" w:hAnsi="Arial" w:cs="Arial"/>
        </w:rPr>
        <w:t xml:space="preserve"> al tomar dos puntos de la </w:t>
      </w:r>
      <w:commentRangeStart w:id="389"/>
      <w:r w:rsidR="00A16143" w:rsidRPr="00560ED9">
        <w:rPr>
          <w:rFonts w:ascii="Arial" w:hAnsi="Arial" w:cs="Arial"/>
        </w:rPr>
        <w:t>gráfica</w:t>
      </w:r>
      <w:commentRangeEnd w:id="389"/>
      <w:r w:rsidR="00344F81">
        <w:rPr>
          <w:rStyle w:val="Refdecomentario"/>
          <w:rFonts w:ascii="Calibri" w:eastAsia="Calibri" w:hAnsi="Calibri" w:cs="Times New Roman"/>
          <w:lang w:val="es-MX"/>
        </w:rPr>
        <w:commentReference w:id="389"/>
      </w:r>
      <w:r w:rsidRPr="00560ED9">
        <w:rPr>
          <w:rFonts w:ascii="Arial" w:hAnsi="Arial" w:cs="Arial"/>
        </w:rPr>
        <w:t xml:space="preserve"> el segmento que los une </w:t>
      </w:r>
      <w:r w:rsidR="000C3D9D" w:rsidRPr="00560ED9">
        <w:rPr>
          <w:rFonts w:ascii="Arial" w:hAnsi="Arial" w:cs="Arial"/>
        </w:rPr>
        <w:t xml:space="preserve">está </w:t>
      </w:r>
      <w:r w:rsidRPr="00560ED9">
        <w:rPr>
          <w:rFonts w:ascii="Arial" w:hAnsi="Arial" w:cs="Arial"/>
        </w:rPr>
        <w:t xml:space="preserve">por debajo de la </w:t>
      </w:r>
      <w:r w:rsidR="00A16143" w:rsidRPr="00560ED9">
        <w:rPr>
          <w:rFonts w:ascii="Arial" w:hAnsi="Arial" w:cs="Arial"/>
        </w:rPr>
        <w:t>gráfica</w:t>
      </w:r>
      <w:r w:rsidRPr="00560ED9">
        <w:rPr>
          <w:rFonts w:ascii="Arial" w:hAnsi="Arial" w:cs="Arial"/>
        </w:rPr>
        <w:t>.</w:t>
      </w:r>
      <w:r w:rsidR="004D4A76" w:rsidRPr="00560ED9">
        <w:rPr>
          <w:rFonts w:ascii="Arial" w:hAnsi="Arial" w:cs="Arial"/>
        </w:rPr>
        <w:t xml:space="preserve"> Una función cóncava se denomina también cóncava hacia abajo.</w:t>
      </w:r>
    </w:p>
    <w:p w14:paraId="2383D218"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66124139" w14:textId="77777777" w:rsidTr="00A03409">
        <w:tc>
          <w:tcPr>
            <w:tcW w:w="9054" w:type="dxa"/>
            <w:gridSpan w:val="2"/>
            <w:shd w:val="clear" w:color="auto" w:fill="0D0D0D" w:themeFill="text1" w:themeFillTint="F2"/>
          </w:tcPr>
          <w:p w14:paraId="131F9573" w14:textId="77777777" w:rsidR="00C6364B" w:rsidRPr="00560ED9" w:rsidRDefault="00C6364B" w:rsidP="00A03409">
            <w:pPr>
              <w:jc w:val="center"/>
              <w:rPr>
                <w:rFonts w:ascii="Arial" w:hAnsi="Arial" w:cs="Arial"/>
                <w:b/>
                <w:color w:val="FFFFFF" w:themeColor="background1"/>
              </w:rPr>
            </w:pPr>
          </w:p>
          <w:p w14:paraId="3DB50F21" w14:textId="77777777" w:rsidR="00C6364B" w:rsidRPr="00560ED9" w:rsidRDefault="00C6364B" w:rsidP="00A03409">
            <w:pPr>
              <w:jc w:val="center"/>
              <w:rPr>
                <w:rFonts w:ascii="Arial" w:hAnsi="Arial" w:cs="Arial"/>
                <w:b/>
                <w:color w:val="FFFFFF" w:themeColor="background1"/>
              </w:rPr>
            </w:pPr>
          </w:p>
        </w:tc>
      </w:tr>
      <w:tr w:rsidR="00C6364B" w:rsidRPr="00560ED9" w14:paraId="37E41C3B" w14:textId="77777777" w:rsidTr="00A03409">
        <w:tc>
          <w:tcPr>
            <w:tcW w:w="1384" w:type="dxa"/>
          </w:tcPr>
          <w:p w14:paraId="655D188C"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F83A1D4" w14:textId="110FE6EF"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3</w:t>
            </w:r>
          </w:p>
        </w:tc>
      </w:tr>
      <w:tr w:rsidR="00C6364B" w:rsidRPr="00560ED9" w14:paraId="6D636FE4" w14:textId="77777777" w:rsidTr="00A03409">
        <w:tc>
          <w:tcPr>
            <w:tcW w:w="1384" w:type="dxa"/>
          </w:tcPr>
          <w:p w14:paraId="451BD195"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57442C46" w14:textId="7FE3F5BF" w:rsidR="00C6364B" w:rsidRPr="00560ED9" w:rsidRDefault="00A16143">
            <w:pPr>
              <w:rPr>
                <w:rFonts w:ascii="Arial" w:hAnsi="Arial" w:cs="Arial"/>
                <w:color w:val="000000"/>
              </w:rPr>
            </w:pPr>
            <w:r w:rsidRPr="00560ED9">
              <w:rPr>
                <w:rFonts w:ascii="Arial" w:hAnsi="Arial" w:cs="Arial"/>
                <w:color w:val="000000"/>
              </w:rPr>
              <w:t>Gr</w:t>
            </w:r>
            <w:commentRangeStart w:id="390"/>
            <w:r w:rsidRPr="00560ED9">
              <w:rPr>
                <w:rFonts w:ascii="Arial" w:hAnsi="Arial" w:cs="Arial"/>
                <w:color w:val="000000"/>
              </w:rPr>
              <w:t>a</w:t>
            </w:r>
            <w:commentRangeEnd w:id="390"/>
            <w:r w:rsidR="00344F81">
              <w:rPr>
                <w:rStyle w:val="Refdecomentario"/>
                <w:rFonts w:ascii="Calibri" w:eastAsia="Calibri" w:hAnsi="Calibri" w:cs="Times New Roman"/>
              </w:rPr>
              <w:commentReference w:id="390"/>
            </w:r>
            <w:r w:rsidRPr="00560ED9">
              <w:rPr>
                <w:rFonts w:ascii="Arial" w:hAnsi="Arial" w:cs="Arial"/>
                <w:color w:val="000000"/>
              </w:rPr>
              <w:t xml:space="preserve">fica de la función </w:t>
            </w:r>
            <w:r w:rsidR="00C6364B" w:rsidRPr="00560ED9">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p>
        </w:tc>
      </w:tr>
      <w:tr w:rsidR="00C6364B" w:rsidRPr="00560ED9" w14:paraId="5BEA7167" w14:textId="77777777" w:rsidTr="00A03409">
        <w:tc>
          <w:tcPr>
            <w:tcW w:w="1384" w:type="dxa"/>
          </w:tcPr>
          <w:p w14:paraId="1AC85E57"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3D7E149" w14:textId="2984F3EF"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33B056F0" wp14:editId="05DEB9BE">
                  <wp:extent cx="2096135" cy="1702207"/>
                  <wp:effectExtent l="0" t="0" r="1206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6585" cy="1702572"/>
                          </a:xfrm>
                          <a:prstGeom prst="rect">
                            <a:avLst/>
                          </a:prstGeom>
                          <a:noFill/>
                          <a:ln>
                            <a:noFill/>
                          </a:ln>
                        </pic:spPr>
                      </pic:pic>
                    </a:graphicData>
                  </a:graphic>
                </wp:inline>
              </w:drawing>
            </w:r>
          </w:p>
        </w:tc>
      </w:tr>
      <w:tr w:rsidR="00C6364B" w:rsidRPr="00560ED9" w14:paraId="75FDF4FC" w14:textId="77777777" w:rsidTr="00A03409">
        <w:tc>
          <w:tcPr>
            <w:tcW w:w="1384" w:type="dxa"/>
          </w:tcPr>
          <w:p w14:paraId="4C0D6BF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39F48E25" w14:textId="6A107D4D" w:rsidR="00C6364B" w:rsidRPr="00560ED9" w:rsidRDefault="004D4A76">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oMath>
            <w:r w:rsidRPr="00560ED9">
              <w:rPr>
                <w:rFonts w:ascii="Arial" w:eastAsiaTheme="minorEastAsia" w:hAnsi="Arial" w:cs="Arial"/>
              </w:rPr>
              <w:t xml:space="preserve"> es cóncava, debido a que e</w:t>
            </w:r>
            <w:r w:rsidR="00C6364B" w:rsidRPr="00560ED9">
              <w:rPr>
                <w:rFonts w:ascii="Arial" w:eastAsiaTheme="minorEastAsia" w:hAnsi="Arial" w:cs="Arial"/>
              </w:rPr>
              <w:t>l segmento</w:t>
            </w:r>
            <w:r w:rsidR="001E5723">
              <w:rPr>
                <w:rFonts w:ascii="Arial" w:eastAsiaTheme="minorEastAsia" w:hAnsi="Arial" w:cs="Arial"/>
              </w:rPr>
              <w:t xml:space="preserve"> que une dos puntos cualesquiera</w:t>
            </w:r>
            <w:r w:rsidR="00C6364B" w:rsidRPr="00560ED9">
              <w:rPr>
                <w:rFonts w:ascii="Arial" w:eastAsiaTheme="minorEastAsia" w:hAnsi="Arial" w:cs="Arial"/>
              </w:rPr>
              <w:t xml:space="preserve"> </w:t>
            </w:r>
            <w:r w:rsidR="001E5723">
              <w:rPr>
                <w:rFonts w:ascii="Arial" w:eastAsiaTheme="minorEastAsia" w:hAnsi="Arial" w:cs="Arial"/>
              </w:rPr>
              <w:t xml:space="preserve">de la función </w:t>
            </w:r>
            <w:r w:rsidRPr="00560ED9">
              <w:rPr>
                <w:rFonts w:ascii="Arial" w:eastAsiaTheme="minorEastAsia" w:hAnsi="Arial" w:cs="Arial"/>
              </w:rPr>
              <w:t xml:space="preserve">está </w:t>
            </w:r>
            <w:r w:rsidR="00C6364B" w:rsidRPr="00560ED9">
              <w:rPr>
                <w:rFonts w:ascii="Arial" w:eastAsiaTheme="minorEastAsia" w:hAnsi="Arial" w:cs="Arial"/>
              </w:rPr>
              <w:t xml:space="preserve">por debajo de la </w:t>
            </w:r>
            <w:r w:rsidRPr="00560ED9">
              <w:rPr>
                <w:rFonts w:ascii="Arial" w:eastAsiaTheme="minorEastAsia" w:hAnsi="Arial" w:cs="Arial"/>
              </w:rPr>
              <w:t>gráfica</w:t>
            </w:r>
            <w:commentRangeStart w:id="391"/>
            <w:r w:rsidR="00C6364B" w:rsidRPr="00560ED9">
              <w:rPr>
                <w:rFonts w:ascii="Arial" w:eastAsiaTheme="minorEastAsia" w:hAnsi="Arial" w:cs="Arial"/>
              </w:rPr>
              <w:t>.</w:t>
            </w:r>
            <w:commentRangeEnd w:id="391"/>
            <w:r w:rsidR="00FD0B00">
              <w:rPr>
                <w:rStyle w:val="Refdecomentario"/>
                <w:rFonts w:ascii="Calibri" w:eastAsia="Calibri" w:hAnsi="Calibri" w:cs="Times New Roman"/>
              </w:rPr>
              <w:commentReference w:id="391"/>
            </w:r>
          </w:p>
        </w:tc>
      </w:tr>
    </w:tbl>
    <w:p w14:paraId="2AAC55B1" w14:textId="77777777" w:rsidR="00C6364B" w:rsidRPr="00560ED9" w:rsidRDefault="00C6364B" w:rsidP="00C6364B">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C6364B" w:rsidRPr="00560ED9" w14:paraId="77C6D2B6" w14:textId="77777777" w:rsidTr="00A03409">
        <w:tc>
          <w:tcPr>
            <w:tcW w:w="9054" w:type="dxa"/>
            <w:gridSpan w:val="2"/>
            <w:shd w:val="clear" w:color="auto" w:fill="0D0D0D" w:themeFill="text1" w:themeFillTint="F2"/>
          </w:tcPr>
          <w:p w14:paraId="4291C102" w14:textId="77777777" w:rsidR="00C6364B" w:rsidRPr="00560ED9" w:rsidRDefault="00C6364B" w:rsidP="00A03409">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06041BE" w14:textId="77777777" w:rsidR="00A03409" w:rsidRPr="00560ED9" w:rsidRDefault="00A03409" w:rsidP="00A03409">
            <w:pPr>
              <w:jc w:val="center"/>
              <w:rPr>
                <w:rFonts w:ascii="Arial" w:hAnsi="Arial" w:cs="Arial"/>
                <w:b/>
                <w:color w:val="FFFFFF" w:themeColor="background1"/>
              </w:rPr>
            </w:pPr>
          </w:p>
        </w:tc>
      </w:tr>
      <w:tr w:rsidR="00C6364B" w:rsidRPr="00560ED9" w14:paraId="24A893EA" w14:textId="77777777" w:rsidTr="00A03409">
        <w:tc>
          <w:tcPr>
            <w:tcW w:w="1384" w:type="dxa"/>
          </w:tcPr>
          <w:p w14:paraId="218E9544" w14:textId="77777777" w:rsidR="00C6364B" w:rsidRPr="00560ED9" w:rsidRDefault="00C6364B" w:rsidP="00A03409">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60122FF" w14:textId="269FD923" w:rsidR="00C6364B" w:rsidRPr="00560ED9" w:rsidRDefault="00C6364B" w:rsidP="00A03409">
            <w:pPr>
              <w:rPr>
                <w:rFonts w:ascii="Arial" w:hAnsi="Arial" w:cs="Arial"/>
                <w:b/>
                <w:color w:val="000000"/>
                <w:sz w:val="18"/>
                <w:szCs w:val="18"/>
              </w:rPr>
            </w:pPr>
            <w:r w:rsidRPr="00560ED9">
              <w:rPr>
                <w:rFonts w:ascii="Arial" w:hAnsi="Arial" w:cs="Arial"/>
                <w:color w:val="000000"/>
              </w:rPr>
              <w:t>MA_11_02_IMG4</w:t>
            </w:r>
            <w:r w:rsidR="00B12904" w:rsidRPr="00560ED9">
              <w:rPr>
                <w:rFonts w:ascii="Arial" w:hAnsi="Arial" w:cs="Arial"/>
                <w:color w:val="000000"/>
              </w:rPr>
              <w:t>4</w:t>
            </w:r>
          </w:p>
        </w:tc>
      </w:tr>
      <w:tr w:rsidR="00C6364B" w:rsidRPr="00560ED9" w14:paraId="3B0DE043" w14:textId="77777777" w:rsidTr="00A03409">
        <w:tc>
          <w:tcPr>
            <w:tcW w:w="1384" w:type="dxa"/>
          </w:tcPr>
          <w:p w14:paraId="723F3479"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Descripción</w:t>
            </w:r>
          </w:p>
        </w:tc>
        <w:tc>
          <w:tcPr>
            <w:tcW w:w="7670" w:type="dxa"/>
          </w:tcPr>
          <w:p w14:paraId="7DCCF632" w14:textId="6D09D517" w:rsidR="00C6364B" w:rsidRPr="00560ED9" w:rsidRDefault="003C38CD">
            <w:pPr>
              <w:rPr>
                <w:rFonts w:ascii="Arial" w:hAnsi="Arial" w:cs="Arial"/>
                <w:color w:val="000000"/>
              </w:rPr>
            </w:pPr>
            <w:r w:rsidRPr="00560ED9">
              <w:rPr>
                <w:rFonts w:ascii="Arial" w:hAnsi="Arial" w:cs="Arial"/>
                <w:color w:val="000000"/>
              </w:rPr>
              <w:t xml:space="preserve">Representación </w:t>
            </w:r>
            <w:r w:rsidR="00B12904" w:rsidRPr="00560ED9">
              <w:rPr>
                <w:rFonts w:ascii="Arial" w:hAnsi="Arial" w:cs="Arial"/>
                <w:color w:val="000000"/>
              </w:rPr>
              <w:t>gráfica</w:t>
            </w:r>
            <w:r w:rsidRPr="00560ED9">
              <w:rPr>
                <w:rFonts w:ascii="Arial" w:hAnsi="Arial" w:cs="Arial"/>
                <w:color w:val="000000"/>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p>
        </w:tc>
      </w:tr>
      <w:tr w:rsidR="00C6364B" w:rsidRPr="00560ED9" w14:paraId="74DCADDE" w14:textId="77777777" w:rsidTr="00A03409">
        <w:tc>
          <w:tcPr>
            <w:tcW w:w="1384" w:type="dxa"/>
          </w:tcPr>
          <w:p w14:paraId="1E614D2C"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5DA5ADE" w14:textId="4F118449" w:rsidR="00C6364B" w:rsidRPr="00560ED9" w:rsidRDefault="00C6364B" w:rsidP="00A03409">
            <w:pPr>
              <w:rPr>
                <w:rFonts w:ascii="Arial" w:hAnsi="Arial" w:cs="Arial"/>
                <w:color w:val="000000"/>
              </w:rPr>
            </w:pPr>
            <w:r w:rsidRPr="00560ED9">
              <w:rPr>
                <w:rFonts w:ascii="Arial" w:hAnsi="Arial" w:cs="Arial"/>
                <w:noProof/>
                <w:lang w:val="es-CO" w:eastAsia="es-CO"/>
              </w:rPr>
              <w:drawing>
                <wp:inline distT="0" distB="0" distL="0" distR="0" wp14:anchorId="6E0CB3CB" wp14:editId="785A5353">
                  <wp:extent cx="2053802" cy="1667829"/>
                  <wp:effectExtent l="0" t="0" r="381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201" cy="1668153"/>
                          </a:xfrm>
                          <a:prstGeom prst="rect">
                            <a:avLst/>
                          </a:prstGeom>
                          <a:noFill/>
                          <a:ln>
                            <a:noFill/>
                          </a:ln>
                        </pic:spPr>
                      </pic:pic>
                    </a:graphicData>
                  </a:graphic>
                </wp:inline>
              </w:drawing>
            </w:r>
          </w:p>
        </w:tc>
      </w:tr>
      <w:tr w:rsidR="00C6364B" w:rsidRPr="00560ED9" w14:paraId="60AD385D" w14:textId="77777777" w:rsidTr="00A03409">
        <w:tc>
          <w:tcPr>
            <w:tcW w:w="1384" w:type="dxa"/>
          </w:tcPr>
          <w:p w14:paraId="510718D4" w14:textId="77777777" w:rsidR="00C6364B" w:rsidRPr="00560ED9" w:rsidRDefault="00C6364B" w:rsidP="00A03409">
            <w:pPr>
              <w:rPr>
                <w:rFonts w:ascii="Arial" w:hAnsi="Arial" w:cs="Arial"/>
                <w:color w:val="000000"/>
              </w:rPr>
            </w:pPr>
            <w:r w:rsidRPr="00560ED9">
              <w:rPr>
                <w:rFonts w:ascii="Arial" w:hAnsi="Arial" w:cs="Arial"/>
                <w:b/>
                <w:color w:val="000000"/>
                <w:sz w:val="18"/>
                <w:szCs w:val="18"/>
              </w:rPr>
              <w:t>Pie de imagen</w:t>
            </w:r>
          </w:p>
        </w:tc>
        <w:tc>
          <w:tcPr>
            <w:tcW w:w="7670" w:type="dxa"/>
          </w:tcPr>
          <w:p w14:paraId="18506E89" w14:textId="551DBBE1" w:rsidR="00C6364B" w:rsidRPr="00560ED9" w:rsidRDefault="003C38CD" w:rsidP="001E5723">
            <w:pPr>
              <w:tabs>
                <w:tab w:val="right" w:pos="8498"/>
              </w:tabs>
              <w:jc w:val="both"/>
              <w:rPr>
                <w:rFonts w:ascii="Arial" w:eastAsiaTheme="minorEastAsia" w:hAnsi="Arial" w:cs="Arial"/>
              </w:rPr>
            </w:pPr>
            <w:r w:rsidRPr="00560ED9">
              <w:rPr>
                <w:rFonts w:ascii="Arial" w:eastAsiaTheme="minorEastAsia" w:hAnsi="Arial" w:cs="Arial"/>
              </w:rPr>
              <w:t>La función</w:t>
            </w:r>
            <w:r w:rsidR="00D8785B">
              <w:rPr>
                <w:rFonts w:ascii="Arial" w:eastAsiaTheme="minorEastAsia" w:hAnsi="Arial" w:cs="Arial"/>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=1-</m:t>
              </m:r>
              <m:sSup>
                <m:sSupPr>
                  <m:ctrlPr>
                    <w:rPr>
                      <w:rFonts w:ascii="Cambria Math" w:hAnsi="Cambria Math" w:cs="Arial"/>
                      <w:i/>
                      <w:color w:val="000000"/>
                    </w:rPr>
                  </m:ctrlPr>
                </m:sSupPr>
                <m:e>
                  <m:r>
                    <w:rPr>
                      <w:rFonts w:ascii="Cambria Math" w:hAnsi="Cambria Math" w:cs="Arial"/>
                      <w:color w:val="000000"/>
                    </w:rPr>
                    <m:t>2</m:t>
                  </m:r>
                </m:e>
                <m:sup>
                  <m:r>
                    <w:rPr>
                      <w:rFonts w:ascii="Cambria Math" w:hAnsi="Cambria Math" w:cs="Arial"/>
                      <w:color w:val="000000"/>
                    </w:rPr>
                    <m:t>x</m:t>
                  </m:r>
                </m:sup>
              </m:sSup>
            </m:oMath>
            <w:r w:rsidRPr="00560ED9">
              <w:rPr>
                <w:rFonts w:ascii="Arial" w:eastAsiaTheme="minorEastAsia" w:hAnsi="Arial" w:cs="Arial"/>
              </w:rPr>
              <w:t xml:space="preserve"> es cóncava hacia abajo</w:t>
            </w:r>
            <w:r w:rsidR="001E5723">
              <w:rPr>
                <w:rFonts w:ascii="Arial" w:eastAsiaTheme="minorEastAsia" w:hAnsi="Arial" w:cs="Arial"/>
              </w:rPr>
              <w:t xml:space="preserve">, </w:t>
            </w:r>
            <w:r w:rsidR="001E5723" w:rsidRPr="00560ED9">
              <w:rPr>
                <w:rFonts w:ascii="Arial" w:eastAsiaTheme="minorEastAsia" w:hAnsi="Arial" w:cs="Arial"/>
              </w:rPr>
              <w:t>debido a que el segmento</w:t>
            </w:r>
            <w:r w:rsidR="001E5723">
              <w:rPr>
                <w:rFonts w:ascii="Arial" w:eastAsiaTheme="minorEastAsia" w:hAnsi="Arial" w:cs="Arial"/>
              </w:rPr>
              <w:t xml:space="preserve"> que une dos puntos cualesquiera</w:t>
            </w:r>
            <w:r w:rsidR="001E5723" w:rsidRPr="00560ED9">
              <w:rPr>
                <w:rFonts w:ascii="Arial" w:eastAsiaTheme="minorEastAsia" w:hAnsi="Arial" w:cs="Arial"/>
              </w:rPr>
              <w:t xml:space="preserve"> </w:t>
            </w:r>
            <w:r w:rsidR="001E5723">
              <w:rPr>
                <w:rFonts w:ascii="Arial" w:eastAsiaTheme="minorEastAsia" w:hAnsi="Arial" w:cs="Arial"/>
              </w:rPr>
              <w:t xml:space="preserve">de la función </w:t>
            </w:r>
            <w:r w:rsidR="001E5723" w:rsidRPr="00560ED9">
              <w:rPr>
                <w:rFonts w:ascii="Arial" w:eastAsiaTheme="minorEastAsia" w:hAnsi="Arial" w:cs="Arial"/>
              </w:rPr>
              <w:t>está por debajo de la gráfica</w:t>
            </w:r>
            <w:commentRangeStart w:id="392"/>
            <w:r w:rsidR="001E5723" w:rsidRPr="00560ED9">
              <w:rPr>
                <w:rFonts w:ascii="Arial" w:eastAsiaTheme="minorEastAsia" w:hAnsi="Arial" w:cs="Arial"/>
              </w:rPr>
              <w:t>.</w:t>
            </w:r>
            <w:commentRangeEnd w:id="392"/>
            <w:r w:rsidR="00FD0B00">
              <w:rPr>
                <w:rStyle w:val="Refdecomentario"/>
                <w:rFonts w:ascii="Calibri" w:eastAsia="Calibri" w:hAnsi="Calibri" w:cs="Times New Roman"/>
              </w:rPr>
              <w:commentReference w:id="392"/>
            </w:r>
          </w:p>
        </w:tc>
      </w:tr>
    </w:tbl>
    <w:p w14:paraId="07E87003" w14:textId="77777777" w:rsidR="003248DC" w:rsidRPr="00560ED9" w:rsidRDefault="003248DC" w:rsidP="003248DC">
      <w:pPr>
        <w:tabs>
          <w:tab w:val="right" w:pos="8498"/>
        </w:tabs>
        <w:spacing w:after="0"/>
        <w:jc w:val="both"/>
        <w:rPr>
          <w:rFonts w:ascii="Arial" w:hAnsi="Arial" w:cs="Arial"/>
          <w:b/>
        </w:rPr>
      </w:pPr>
    </w:p>
    <w:p w14:paraId="7B1DE1CD"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3248DC" w:rsidRPr="00560ED9" w14:paraId="101C1D53" w14:textId="77777777" w:rsidTr="003248DC">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46C76F3" w14:textId="77777777" w:rsidR="003248DC" w:rsidRPr="00560ED9" w:rsidRDefault="003248DC" w:rsidP="003248DC">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248DC" w:rsidRPr="00560ED9" w14:paraId="55074935"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DB2D9" w14:textId="77777777" w:rsidR="003248DC" w:rsidRPr="00560ED9" w:rsidRDefault="003248DC" w:rsidP="003248DC">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hideMark/>
          </w:tcPr>
          <w:p w14:paraId="39E3036D" w14:textId="2C2707D9" w:rsidR="003248DC" w:rsidRPr="00560ED9" w:rsidRDefault="003248DC" w:rsidP="003248DC">
            <w:pPr>
              <w:rPr>
                <w:rFonts w:ascii="Arial" w:hAnsi="Arial" w:cs="Arial"/>
                <w:b/>
                <w:color w:val="000000"/>
                <w:sz w:val="18"/>
                <w:szCs w:val="18"/>
              </w:rPr>
            </w:pPr>
            <w:r w:rsidRPr="00560ED9">
              <w:rPr>
                <w:rFonts w:ascii="Arial" w:hAnsi="Arial" w:cs="Arial"/>
                <w:color w:val="000000"/>
              </w:rPr>
              <w:t>MA_11_02_CO_REC110</w:t>
            </w:r>
          </w:p>
        </w:tc>
      </w:tr>
      <w:tr w:rsidR="003248DC" w:rsidRPr="00560ED9" w14:paraId="76B0B349"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06394"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2548D8C5" w14:textId="16C541DC" w:rsidR="003248DC" w:rsidRPr="00560ED9" w:rsidRDefault="00232A5C" w:rsidP="003248DC">
            <w:pPr>
              <w:rPr>
                <w:rFonts w:ascii="Arial" w:hAnsi="Arial" w:cs="Arial"/>
                <w:color w:val="000000"/>
              </w:rPr>
            </w:pPr>
            <w:r w:rsidRPr="00560ED9">
              <w:rPr>
                <w:rFonts w:ascii="Arial" w:hAnsi="Arial" w:cs="Arial"/>
                <w:color w:val="000000"/>
              </w:rPr>
              <w:t>La importancia de la concavidad</w:t>
            </w:r>
          </w:p>
        </w:tc>
      </w:tr>
      <w:tr w:rsidR="003248DC" w:rsidRPr="00560ED9" w14:paraId="04F3AEFA" w14:textId="77777777" w:rsidTr="00DC683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B00C9" w14:textId="77777777" w:rsidR="003248DC" w:rsidRPr="00560ED9" w:rsidRDefault="003248DC" w:rsidP="003248DC">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33BA163B" w14:textId="3A269A8B" w:rsidR="003248DC" w:rsidRPr="00560ED9" w:rsidRDefault="00F57B99" w:rsidP="00A36615">
            <w:pPr>
              <w:rPr>
                <w:rFonts w:ascii="Arial" w:hAnsi="Arial" w:cs="Arial"/>
                <w:color w:val="000000"/>
              </w:rPr>
            </w:pPr>
            <w:r w:rsidRPr="00560ED9">
              <w:rPr>
                <w:rFonts w:ascii="Arial" w:hAnsi="Arial" w:cs="Arial"/>
                <w:color w:val="000000"/>
              </w:rPr>
              <w:t>Interactivo</w:t>
            </w:r>
            <w:r w:rsidR="00A36615" w:rsidRPr="00560ED9">
              <w:rPr>
                <w:rFonts w:ascii="Arial" w:hAnsi="Arial" w:cs="Arial"/>
                <w:color w:val="000000"/>
              </w:rPr>
              <w:t xml:space="preserve"> en el que se expresa la relación entre la concavidad y el </w:t>
            </w:r>
            <w:r w:rsidRPr="00560ED9">
              <w:rPr>
                <w:rFonts w:ascii="Arial" w:hAnsi="Arial" w:cs="Arial"/>
                <w:color w:val="000000"/>
              </w:rPr>
              <w:t>comportamiento</w:t>
            </w:r>
            <w:r w:rsidR="00A36615" w:rsidRPr="00560ED9">
              <w:rPr>
                <w:rFonts w:ascii="Arial" w:hAnsi="Arial" w:cs="Arial"/>
                <w:color w:val="000000"/>
              </w:rPr>
              <w:t xml:space="preserve"> de la variación en la función</w:t>
            </w:r>
            <w:commentRangeStart w:id="393"/>
            <w:r w:rsidR="00A36615" w:rsidRPr="00560ED9">
              <w:rPr>
                <w:rFonts w:ascii="Arial" w:hAnsi="Arial" w:cs="Arial"/>
                <w:color w:val="000000"/>
              </w:rPr>
              <w:t>.</w:t>
            </w:r>
            <w:commentRangeEnd w:id="393"/>
            <w:r w:rsidR="00FD0B00">
              <w:rPr>
                <w:rStyle w:val="Refdecomentario"/>
                <w:rFonts w:ascii="Calibri" w:eastAsia="Calibri" w:hAnsi="Calibri" w:cs="Times New Roman"/>
              </w:rPr>
              <w:commentReference w:id="393"/>
            </w:r>
          </w:p>
        </w:tc>
      </w:tr>
    </w:tbl>
    <w:p w14:paraId="19B0E0E0" w14:textId="77777777" w:rsidR="003248DC" w:rsidRPr="00560ED9" w:rsidRDefault="003248DC" w:rsidP="003248DC">
      <w:pPr>
        <w:tabs>
          <w:tab w:val="right" w:pos="8498"/>
        </w:tabs>
        <w:spacing w:after="0"/>
        <w:jc w:val="both"/>
        <w:rPr>
          <w:rFonts w:ascii="Arial" w:hAnsi="Arial" w:cs="Arial"/>
          <w:b/>
        </w:rPr>
      </w:pPr>
    </w:p>
    <w:p w14:paraId="3F0397EF" w14:textId="77777777" w:rsidR="003248DC" w:rsidRPr="00560ED9" w:rsidRDefault="003248DC" w:rsidP="00C6364B">
      <w:pPr>
        <w:tabs>
          <w:tab w:val="right" w:pos="8498"/>
        </w:tabs>
        <w:spacing w:after="0"/>
        <w:jc w:val="both"/>
        <w:rPr>
          <w:rFonts w:ascii="Arial" w:hAnsi="Arial" w:cs="Arial"/>
          <w:b/>
        </w:rPr>
      </w:pPr>
    </w:p>
    <w:p w14:paraId="6BCED301" w14:textId="17B94FD6" w:rsidR="008C26A1" w:rsidRPr="00560ED9" w:rsidRDefault="002B2B89" w:rsidP="00962CCA">
      <w:pPr>
        <w:tabs>
          <w:tab w:val="right" w:pos="8498"/>
        </w:tabs>
        <w:spacing w:after="0"/>
        <w:jc w:val="both"/>
        <w:rPr>
          <w:rFonts w:ascii="Arial" w:hAnsi="Arial" w:cs="Arial"/>
          <w:b/>
        </w:rPr>
      </w:pPr>
      <w:r w:rsidRPr="00560ED9">
        <w:rPr>
          <w:rFonts w:ascii="Arial" w:hAnsi="Arial" w:cs="Arial"/>
          <w:highlight w:val="yellow"/>
        </w:rPr>
        <w:t xml:space="preserve"> </w:t>
      </w:r>
      <w:r w:rsidR="001F5539" w:rsidRPr="00560ED9">
        <w:rPr>
          <w:rFonts w:ascii="Arial" w:hAnsi="Arial" w:cs="Arial"/>
          <w:highlight w:val="yellow"/>
        </w:rPr>
        <w:t>[SECCIÓN 2</w:t>
      </w:r>
      <w:r w:rsidR="008C26A1" w:rsidRPr="00560ED9">
        <w:rPr>
          <w:rFonts w:ascii="Arial" w:hAnsi="Arial" w:cs="Arial"/>
          <w:highlight w:val="yellow"/>
        </w:rPr>
        <w:t>]</w:t>
      </w:r>
      <w:r w:rsidR="00FD0B00">
        <w:rPr>
          <w:rFonts w:ascii="Arial" w:hAnsi="Arial" w:cs="Arial"/>
        </w:rPr>
        <w:t xml:space="preserve"> </w:t>
      </w:r>
      <w:r w:rsidR="001F5539" w:rsidRPr="00560ED9">
        <w:rPr>
          <w:rFonts w:ascii="Arial" w:hAnsi="Arial" w:cs="Arial"/>
          <w:b/>
        </w:rPr>
        <w:t>2.5</w:t>
      </w:r>
      <w:r w:rsidR="008C26A1" w:rsidRPr="00560ED9">
        <w:rPr>
          <w:rFonts w:ascii="Arial" w:hAnsi="Arial" w:cs="Arial"/>
          <w:b/>
        </w:rPr>
        <w:t xml:space="preserve"> Consolidación </w:t>
      </w:r>
    </w:p>
    <w:p w14:paraId="5B4B4AB8" w14:textId="77777777" w:rsidR="00F54ADE" w:rsidRPr="00560ED9" w:rsidRDefault="00F54ADE" w:rsidP="00962CCA">
      <w:pPr>
        <w:tabs>
          <w:tab w:val="right" w:pos="8498"/>
        </w:tabs>
        <w:spacing w:after="0"/>
        <w:jc w:val="both"/>
        <w:rPr>
          <w:rFonts w:ascii="Arial" w:hAnsi="Arial" w:cs="Arial"/>
          <w:b/>
        </w:rPr>
      </w:pPr>
    </w:p>
    <w:p w14:paraId="5DE9282D" w14:textId="77777777" w:rsidR="00BB641D" w:rsidRPr="00560ED9" w:rsidRDefault="00BB641D" w:rsidP="00BB641D">
      <w:pPr>
        <w:spacing w:after="0"/>
        <w:rPr>
          <w:rFonts w:ascii="Arial" w:hAnsi="Arial" w:cs="Arial"/>
          <w:b/>
        </w:rPr>
      </w:pPr>
      <w:r w:rsidRPr="00560ED9">
        <w:rPr>
          <w:rFonts w:ascii="Arial" w:hAnsi="Arial" w:cs="Arial"/>
        </w:rPr>
        <w:lastRenderedPageBreak/>
        <w:t xml:space="preserve">Estas actividades te permitirán reforzar los conocimientos adquiridos en esta sección. </w:t>
      </w:r>
    </w:p>
    <w:p w14:paraId="177F159F" w14:textId="77777777" w:rsidR="003248DC" w:rsidRPr="00560ED9" w:rsidRDefault="003248DC"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703376C" w14:textId="77777777" w:rsidTr="002B76E9">
        <w:tc>
          <w:tcPr>
            <w:tcW w:w="9033" w:type="dxa"/>
            <w:gridSpan w:val="2"/>
            <w:shd w:val="clear" w:color="auto" w:fill="000000" w:themeFill="text1"/>
          </w:tcPr>
          <w:p w14:paraId="016D3E7F"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46145C4E" w14:textId="77777777" w:rsidTr="002B76E9">
        <w:tc>
          <w:tcPr>
            <w:tcW w:w="2518" w:type="dxa"/>
          </w:tcPr>
          <w:p w14:paraId="3172074C"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7E8EC479" w14:textId="021BA74E"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MA_11_02_REC120</w:t>
            </w:r>
          </w:p>
        </w:tc>
      </w:tr>
      <w:tr w:rsidR="003248DC" w:rsidRPr="00560ED9" w14:paraId="04660CEC" w14:textId="77777777" w:rsidTr="002B76E9">
        <w:tc>
          <w:tcPr>
            <w:tcW w:w="2518" w:type="dxa"/>
          </w:tcPr>
          <w:p w14:paraId="1625EA0A"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479042F8" w14:textId="456C38C7" w:rsidR="003248DC" w:rsidRPr="00560ED9" w:rsidRDefault="00BB641D" w:rsidP="002B76E9">
            <w:pPr>
              <w:rPr>
                <w:rFonts w:ascii="Arial" w:eastAsiaTheme="minorEastAsia" w:hAnsi="Arial" w:cs="Arial"/>
                <w:color w:val="000000"/>
                <w:sz w:val="24"/>
                <w:szCs w:val="24"/>
              </w:rPr>
            </w:pPr>
            <w:r w:rsidRPr="00560ED9">
              <w:rPr>
                <w:rFonts w:ascii="Arial" w:eastAsiaTheme="minorEastAsia" w:hAnsi="Arial" w:cs="Arial"/>
                <w:color w:val="000000"/>
                <w:sz w:val="24"/>
                <w:szCs w:val="24"/>
              </w:rPr>
              <w:t>Refuerza</w:t>
            </w:r>
            <w:r w:rsidR="00A36615" w:rsidRPr="00560ED9">
              <w:rPr>
                <w:rFonts w:ascii="Arial" w:eastAsiaTheme="minorEastAsia" w:hAnsi="Arial" w:cs="Arial"/>
                <w:color w:val="000000"/>
                <w:sz w:val="24"/>
                <w:szCs w:val="24"/>
              </w:rPr>
              <w:t xml:space="preserve"> tu aprendizaje: </w:t>
            </w:r>
            <w:r w:rsidRPr="00560ED9">
              <w:rPr>
                <w:rFonts w:ascii="Arial" w:eastAsiaTheme="minorEastAsia" w:hAnsi="Arial" w:cs="Arial"/>
                <w:color w:val="000000"/>
                <w:sz w:val="24"/>
                <w:szCs w:val="24"/>
              </w:rPr>
              <w:t>Comportamiento</w:t>
            </w:r>
            <w:r w:rsidR="00A36615" w:rsidRPr="00560ED9">
              <w:rPr>
                <w:rFonts w:ascii="Arial" w:eastAsiaTheme="minorEastAsia" w:hAnsi="Arial" w:cs="Arial"/>
                <w:color w:val="000000"/>
                <w:sz w:val="24"/>
                <w:szCs w:val="24"/>
              </w:rPr>
              <w:t xml:space="preserve"> de la </w:t>
            </w:r>
            <w:r w:rsidRPr="00560ED9">
              <w:rPr>
                <w:rFonts w:ascii="Arial" w:eastAsiaTheme="minorEastAsia" w:hAnsi="Arial" w:cs="Arial"/>
                <w:color w:val="000000"/>
                <w:sz w:val="24"/>
                <w:szCs w:val="24"/>
              </w:rPr>
              <w:t>variación</w:t>
            </w:r>
            <w:r w:rsidR="00A36615" w:rsidRPr="00560ED9">
              <w:rPr>
                <w:rFonts w:ascii="Arial" w:eastAsiaTheme="minorEastAsia" w:hAnsi="Arial" w:cs="Arial"/>
                <w:color w:val="000000"/>
                <w:sz w:val="24"/>
                <w:szCs w:val="24"/>
              </w:rPr>
              <w:t xml:space="preserve"> de la función desde su </w:t>
            </w:r>
            <w:r w:rsidRPr="00560ED9">
              <w:rPr>
                <w:rFonts w:ascii="Arial" w:eastAsiaTheme="minorEastAsia" w:hAnsi="Arial" w:cs="Arial"/>
                <w:color w:val="000000"/>
                <w:sz w:val="24"/>
                <w:szCs w:val="24"/>
              </w:rPr>
              <w:t>representación gráfica</w:t>
            </w:r>
          </w:p>
        </w:tc>
      </w:tr>
      <w:tr w:rsidR="003248DC" w:rsidRPr="00560ED9" w14:paraId="2E2991D3" w14:textId="77777777" w:rsidTr="002B76E9">
        <w:tc>
          <w:tcPr>
            <w:tcW w:w="2518" w:type="dxa"/>
          </w:tcPr>
          <w:p w14:paraId="5A0A71A1"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5DB61AA8" w14:textId="06D42F52" w:rsidR="003248DC" w:rsidRPr="00560ED9" w:rsidRDefault="00A36615">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la que se </w:t>
            </w:r>
            <w:commentRangeStart w:id="394"/>
            <w:r w:rsidRPr="00560ED9">
              <w:rPr>
                <w:rFonts w:ascii="Arial" w:eastAsiaTheme="minorEastAsia" w:hAnsi="Arial" w:cs="Arial"/>
                <w:color w:val="000000"/>
                <w:sz w:val="24"/>
                <w:szCs w:val="24"/>
              </w:rPr>
              <w:t>p</w:t>
            </w:r>
            <w:r w:rsidR="002B76E9" w:rsidRPr="00560ED9">
              <w:rPr>
                <w:rFonts w:ascii="Arial" w:eastAsiaTheme="minorEastAsia" w:hAnsi="Arial" w:cs="Arial"/>
                <w:color w:val="000000"/>
                <w:sz w:val="24"/>
                <w:szCs w:val="24"/>
              </w:rPr>
              <w:t>ractica</w:t>
            </w:r>
            <w:commentRangeEnd w:id="394"/>
            <w:r w:rsidR="00B3541F">
              <w:rPr>
                <w:rStyle w:val="Refdecomentario"/>
                <w:rFonts w:ascii="Calibri" w:eastAsia="Calibri" w:hAnsi="Calibri" w:cs="Times New Roman"/>
              </w:rPr>
              <w:commentReference w:id="394"/>
            </w:r>
            <w:r w:rsidR="002B76E9" w:rsidRPr="00560ED9">
              <w:rPr>
                <w:rFonts w:ascii="Arial" w:eastAsiaTheme="minorEastAsia" w:hAnsi="Arial" w:cs="Arial"/>
                <w:color w:val="000000"/>
                <w:sz w:val="24"/>
                <w:szCs w:val="24"/>
              </w:rPr>
              <w:t xml:space="preserve"> </w:t>
            </w:r>
            <w:r w:rsidR="00BB641D" w:rsidRPr="00560ED9">
              <w:rPr>
                <w:rFonts w:ascii="Arial" w:eastAsiaTheme="minorEastAsia" w:hAnsi="Arial" w:cs="Arial"/>
                <w:color w:val="000000"/>
                <w:sz w:val="24"/>
                <w:szCs w:val="24"/>
              </w:rPr>
              <w:t xml:space="preserve">procesos para </w:t>
            </w:r>
            <w:r w:rsidR="002B76E9" w:rsidRPr="00560ED9">
              <w:rPr>
                <w:rFonts w:ascii="Arial" w:eastAsiaTheme="minorEastAsia" w:hAnsi="Arial" w:cs="Arial"/>
                <w:color w:val="000000"/>
                <w:sz w:val="24"/>
                <w:szCs w:val="24"/>
              </w:rPr>
              <w:t>identifica</w:t>
            </w:r>
            <w:r w:rsidR="00BB641D" w:rsidRPr="00560ED9">
              <w:rPr>
                <w:rFonts w:ascii="Arial" w:eastAsiaTheme="minorEastAsia" w:hAnsi="Arial" w:cs="Arial"/>
                <w:color w:val="000000"/>
                <w:sz w:val="24"/>
                <w:szCs w:val="24"/>
              </w:rPr>
              <w:t>r</w:t>
            </w:r>
            <w:r w:rsidR="002B76E9" w:rsidRPr="00560ED9">
              <w:rPr>
                <w:rFonts w:ascii="Arial" w:eastAsiaTheme="minorEastAsia" w:hAnsi="Arial" w:cs="Arial"/>
                <w:color w:val="000000"/>
                <w:sz w:val="24"/>
                <w:szCs w:val="24"/>
              </w:rPr>
              <w:t xml:space="preserve"> la concavidad </w:t>
            </w:r>
            <w:r w:rsidRPr="00560ED9">
              <w:rPr>
                <w:rFonts w:ascii="Arial" w:eastAsiaTheme="minorEastAsia" w:hAnsi="Arial" w:cs="Arial"/>
                <w:color w:val="000000"/>
                <w:sz w:val="24"/>
                <w:szCs w:val="24"/>
              </w:rPr>
              <w:t xml:space="preserve">de una función </w:t>
            </w:r>
            <w:r w:rsidR="002B76E9" w:rsidRPr="00560ED9">
              <w:rPr>
                <w:rFonts w:ascii="Arial" w:eastAsiaTheme="minorEastAsia" w:hAnsi="Arial" w:cs="Arial"/>
                <w:color w:val="000000"/>
                <w:sz w:val="24"/>
                <w:szCs w:val="24"/>
              </w:rPr>
              <w:t>y el comp</w:t>
            </w:r>
            <w:r w:rsidRPr="00560ED9">
              <w:rPr>
                <w:rFonts w:ascii="Arial" w:eastAsiaTheme="minorEastAsia" w:hAnsi="Arial" w:cs="Arial"/>
                <w:color w:val="000000"/>
                <w:sz w:val="24"/>
                <w:szCs w:val="24"/>
              </w:rPr>
              <w:t>o</w:t>
            </w:r>
            <w:r w:rsidR="002B76E9" w:rsidRPr="00560ED9">
              <w:rPr>
                <w:rFonts w:ascii="Arial" w:eastAsiaTheme="minorEastAsia" w:hAnsi="Arial" w:cs="Arial"/>
                <w:color w:val="000000"/>
                <w:sz w:val="24"/>
                <w:szCs w:val="24"/>
              </w:rPr>
              <w:t xml:space="preserve">rtamiento </w:t>
            </w:r>
            <w:r w:rsidRPr="00560ED9">
              <w:rPr>
                <w:rFonts w:ascii="Arial" w:eastAsiaTheme="minorEastAsia" w:hAnsi="Arial" w:cs="Arial"/>
                <w:color w:val="000000"/>
                <w:sz w:val="24"/>
                <w:szCs w:val="24"/>
              </w:rPr>
              <w:t xml:space="preserve">en la variación </w:t>
            </w:r>
            <w:r w:rsidR="002B76E9" w:rsidRPr="00560ED9">
              <w:rPr>
                <w:rFonts w:ascii="Arial" w:eastAsiaTheme="minorEastAsia" w:hAnsi="Arial" w:cs="Arial"/>
                <w:color w:val="000000"/>
                <w:sz w:val="24"/>
                <w:szCs w:val="24"/>
              </w:rPr>
              <w:t xml:space="preserve">que </w:t>
            </w:r>
            <w:r w:rsidRPr="00560ED9">
              <w:rPr>
                <w:rFonts w:ascii="Arial" w:eastAsiaTheme="minorEastAsia" w:hAnsi="Arial" w:cs="Arial"/>
                <w:color w:val="000000"/>
                <w:sz w:val="24"/>
                <w:szCs w:val="24"/>
              </w:rPr>
              <w:t xml:space="preserve">estas propiedades </w:t>
            </w:r>
            <w:r w:rsidR="002B76E9" w:rsidRPr="00560ED9">
              <w:rPr>
                <w:rFonts w:ascii="Arial" w:eastAsiaTheme="minorEastAsia" w:hAnsi="Arial" w:cs="Arial"/>
                <w:color w:val="000000"/>
                <w:sz w:val="24"/>
                <w:szCs w:val="24"/>
              </w:rPr>
              <w:t>determinan</w:t>
            </w:r>
            <w:commentRangeStart w:id="395"/>
            <w:r w:rsidR="002B76E9" w:rsidRPr="00560ED9">
              <w:rPr>
                <w:rFonts w:ascii="Arial" w:eastAsiaTheme="minorEastAsia" w:hAnsi="Arial" w:cs="Arial"/>
                <w:color w:val="000000"/>
                <w:sz w:val="24"/>
                <w:szCs w:val="24"/>
              </w:rPr>
              <w:t>.</w:t>
            </w:r>
            <w:commentRangeEnd w:id="395"/>
            <w:r w:rsidR="007A179D">
              <w:rPr>
                <w:rStyle w:val="Refdecomentario"/>
                <w:rFonts w:ascii="Calibri" w:eastAsia="Calibri" w:hAnsi="Calibri" w:cs="Times New Roman"/>
              </w:rPr>
              <w:commentReference w:id="395"/>
            </w:r>
          </w:p>
        </w:tc>
      </w:tr>
    </w:tbl>
    <w:p w14:paraId="6B8EE1A3" w14:textId="77777777" w:rsidR="003248DC" w:rsidRPr="00560ED9" w:rsidRDefault="003248DC" w:rsidP="003248DC">
      <w:pPr>
        <w:spacing w:after="0"/>
        <w:jc w:val="both"/>
        <w:rPr>
          <w:rFonts w:ascii="Arial" w:hAnsi="Arial" w:cs="Arial"/>
        </w:rPr>
      </w:pPr>
    </w:p>
    <w:p w14:paraId="0898736C" w14:textId="77777777" w:rsidR="00A36615" w:rsidRPr="00560ED9" w:rsidRDefault="00A36615" w:rsidP="003248DC">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3248DC" w:rsidRPr="00560ED9" w14:paraId="505808D9" w14:textId="77777777" w:rsidTr="002B76E9">
        <w:tc>
          <w:tcPr>
            <w:tcW w:w="9033" w:type="dxa"/>
            <w:gridSpan w:val="2"/>
            <w:shd w:val="clear" w:color="auto" w:fill="000000" w:themeFill="text1"/>
          </w:tcPr>
          <w:p w14:paraId="637310CA" w14:textId="77777777"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3248DC" w:rsidRPr="00560ED9" w14:paraId="5AB7950F" w14:textId="77777777" w:rsidTr="002B76E9">
        <w:tc>
          <w:tcPr>
            <w:tcW w:w="2518" w:type="dxa"/>
          </w:tcPr>
          <w:p w14:paraId="5C584326" w14:textId="77777777" w:rsidR="003248DC" w:rsidRPr="00560ED9" w:rsidRDefault="003248DC"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4114EC3C" w14:textId="1D12AFDF" w:rsidR="003248DC" w:rsidRPr="00560ED9" w:rsidRDefault="003248DC"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MA_11_02_REC130</w:t>
            </w:r>
          </w:p>
        </w:tc>
      </w:tr>
      <w:tr w:rsidR="003248DC" w:rsidRPr="00560ED9" w14:paraId="191D69A4" w14:textId="77777777" w:rsidTr="002B76E9">
        <w:tc>
          <w:tcPr>
            <w:tcW w:w="2518" w:type="dxa"/>
          </w:tcPr>
          <w:p w14:paraId="4FDE436E"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1CCDAAC8" w14:textId="0056173A" w:rsidR="003248DC" w:rsidRPr="00560ED9" w:rsidRDefault="00A36615" w:rsidP="002B76E9">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Refuerza tu aprendizaje: </w:t>
            </w:r>
            <w:r w:rsidR="002B76E9" w:rsidRPr="00560ED9">
              <w:rPr>
                <w:rFonts w:ascii="Arial" w:eastAsiaTheme="minorEastAsia" w:hAnsi="Arial" w:cs="Arial"/>
                <w:color w:val="000000"/>
                <w:sz w:val="24"/>
                <w:szCs w:val="24"/>
              </w:rPr>
              <w:t>Propiedades de las funciones</w:t>
            </w:r>
          </w:p>
        </w:tc>
      </w:tr>
      <w:tr w:rsidR="003248DC" w:rsidRPr="00560ED9" w14:paraId="69EE2619" w14:textId="77777777" w:rsidTr="002B76E9">
        <w:tc>
          <w:tcPr>
            <w:tcW w:w="2518" w:type="dxa"/>
          </w:tcPr>
          <w:p w14:paraId="186A67C9" w14:textId="77777777" w:rsidR="003248DC" w:rsidRPr="00560ED9" w:rsidRDefault="003248DC"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51C4E21" w14:textId="3A9495F7" w:rsidR="003248DC" w:rsidRPr="00560ED9" w:rsidRDefault="00A36615" w:rsidP="005F006D">
            <w:pPr>
              <w:jc w:val="both"/>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la que se </w:t>
            </w:r>
            <w:r w:rsidR="005F006D" w:rsidRPr="00560ED9">
              <w:rPr>
                <w:rFonts w:ascii="Arial" w:eastAsiaTheme="minorEastAsia" w:hAnsi="Arial" w:cs="Arial"/>
                <w:color w:val="000000"/>
                <w:sz w:val="24"/>
                <w:szCs w:val="24"/>
              </w:rPr>
              <w:t>relacionan las propiedades de las funciones con su representación gráfica</w:t>
            </w:r>
          </w:p>
        </w:tc>
      </w:tr>
    </w:tbl>
    <w:p w14:paraId="1BD471E3" w14:textId="77777777" w:rsidR="00676D00" w:rsidRPr="00560ED9" w:rsidRDefault="00676D00" w:rsidP="00962CCA">
      <w:pPr>
        <w:tabs>
          <w:tab w:val="right" w:pos="8498"/>
        </w:tabs>
        <w:spacing w:after="0"/>
        <w:jc w:val="both"/>
        <w:rPr>
          <w:rFonts w:ascii="Arial" w:hAnsi="Arial" w:cs="Arial"/>
          <w:b/>
        </w:rPr>
      </w:pPr>
    </w:p>
    <w:p w14:paraId="713A4F99" w14:textId="6BE5523A"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1]</w:t>
      </w:r>
      <w:r w:rsidR="007A179D">
        <w:rPr>
          <w:rFonts w:ascii="Arial" w:hAnsi="Arial" w:cs="Arial"/>
        </w:rPr>
        <w:t xml:space="preserve"> </w:t>
      </w:r>
      <w:r w:rsidRPr="00560ED9">
        <w:rPr>
          <w:rFonts w:ascii="Arial" w:hAnsi="Arial" w:cs="Arial"/>
          <w:b/>
        </w:rPr>
        <w:t xml:space="preserve">3 Clasificación de las funciones de números reales </w:t>
      </w:r>
    </w:p>
    <w:p w14:paraId="5C959321" w14:textId="77777777" w:rsidR="008C26A1" w:rsidRPr="00560ED9" w:rsidRDefault="008C26A1" w:rsidP="00962CCA">
      <w:pPr>
        <w:tabs>
          <w:tab w:val="right" w:pos="8498"/>
        </w:tabs>
        <w:spacing w:after="0"/>
        <w:jc w:val="both"/>
        <w:rPr>
          <w:rFonts w:ascii="Arial" w:hAnsi="Arial" w:cs="Arial"/>
          <w:b/>
        </w:rPr>
      </w:pPr>
    </w:p>
    <w:p w14:paraId="34E2FEC4" w14:textId="6D53F153" w:rsidR="00A03409" w:rsidRPr="00560ED9" w:rsidRDefault="00A03409" w:rsidP="00962CCA">
      <w:pPr>
        <w:tabs>
          <w:tab w:val="right" w:pos="8498"/>
        </w:tabs>
        <w:spacing w:after="0"/>
        <w:jc w:val="both"/>
        <w:rPr>
          <w:rFonts w:ascii="Arial" w:hAnsi="Arial" w:cs="Arial"/>
        </w:rPr>
      </w:pPr>
      <w:r w:rsidRPr="00560ED9">
        <w:rPr>
          <w:rFonts w:ascii="Arial" w:hAnsi="Arial" w:cs="Arial"/>
        </w:rPr>
        <w:t xml:space="preserve">Las funciones de números reales que tienen una expresión analítica </w:t>
      </w:r>
      <w:r w:rsidR="00BB641D" w:rsidRPr="00560ED9">
        <w:rPr>
          <w:rFonts w:ascii="Arial" w:hAnsi="Arial" w:cs="Arial"/>
        </w:rPr>
        <w:t xml:space="preserve">se clasifican </w:t>
      </w:r>
      <w:r w:rsidRPr="00560ED9">
        <w:rPr>
          <w:rFonts w:ascii="Arial" w:hAnsi="Arial" w:cs="Arial"/>
        </w:rPr>
        <w:t xml:space="preserve">en dos </w:t>
      </w:r>
      <w:commentRangeStart w:id="396"/>
      <w:r w:rsidRPr="00560ED9">
        <w:rPr>
          <w:rFonts w:ascii="Arial" w:hAnsi="Arial" w:cs="Arial"/>
        </w:rPr>
        <w:t>tipo</w:t>
      </w:r>
      <w:r w:rsidR="00BB641D" w:rsidRPr="00560ED9">
        <w:rPr>
          <w:rFonts w:ascii="Arial" w:hAnsi="Arial" w:cs="Arial"/>
        </w:rPr>
        <w:t>s</w:t>
      </w:r>
      <w:r w:rsidRPr="00560ED9">
        <w:rPr>
          <w:rFonts w:ascii="Arial" w:hAnsi="Arial" w:cs="Arial"/>
        </w:rPr>
        <w:t xml:space="preserve"> de funciones</w:t>
      </w:r>
      <w:r w:rsidR="00BB641D" w:rsidRPr="00560ED9">
        <w:rPr>
          <w:rFonts w:ascii="Arial" w:hAnsi="Arial" w:cs="Arial"/>
        </w:rPr>
        <w:t>:</w:t>
      </w:r>
      <w:r w:rsidRPr="00560ED9">
        <w:rPr>
          <w:rFonts w:ascii="Arial" w:hAnsi="Arial" w:cs="Arial"/>
        </w:rPr>
        <w:t xml:space="preserve"> las</w:t>
      </w:r>
      <w:commentRangeEnd w:id="396"/>
      <w:r w:rsidR="00846F2B">
        <w:rPr>
          <w:rStyle w:val="Refdecomentario"/>
          <w:rFonts w:ascii="Calibri" w:eastAsia="Calibri" w:hAnsi="Calibri" w:cs="Times New Roman"/>
          <w:lang w:val="es-MX"/>
        </w:rPr>
        <w:commentReference w:id="396"/>
      </w:r>
      <w:r w:rsidRPr="00560ED9">
        <w:rPr>
          <w:rFonts w:ascii="Arial" w:hAnsi="Arial" w:cs="Arial"/>
        </w:rPr>
        <w:t xml:space="preserve"> algebraicas y </w:t>
      </w:r>
      <w:commentRangeStart w:id="397"/>
      <w:r w:rsidRPr="00846F2B">
        <w:rPr>
          <w:rFonts w:ascii="Arial" w:hAnsi="Arial" w:cs="Arial"/>
          <w:strike/>
        </w:rPr>
        <w:t>las</w:t>
      </w:r>
      <w:commentRangeEnd w:id="397"/>
      <w:r w:rsidR="00846F2B" w:rsidRPr="00846F2B">
        <w:rPr>
          <w:rStyle w:val="Refdecomentario"/>
          <w:rFonts w:ascii="Calibri" w:eastAsia="Calibri" w:hAnsi="Calibri" w:cs="Times New Roman"/>
          <w:strike/>
          <w:lang w:val="es-MX"/>
        </w:rPr>
        <w:commentReference w:id="397"/>
      </w:r>
      <w:r w:rsidRPr="00560ED9">
        <w:rPr>
          <w:rFonts w:ascii="Arial" w:hAnsi="Arial" w:cs="Arial"/>
        </w:rPr>
        <w:t xml:space="preserve"> trascendentes.</w:t>
      </w:r>
    </w:p>
    <w:p w14:paraId="789E241C" w14:textId="77777777" w:rsidR="00A03409" w:rsidRPr="00560ED9" w:rsidRDefault="00A03409" w:rsidP="00962CCA">
      <w:pPr>
        <w:tabs>
          <w:tab w:val="right" w:pos="8498"/>
        </w:tabs>
        <w:spacing w:after="0"/>
        <w:jc w:val="both"/>
        <w:rPr>
          <w:rFonts w:ascii="Arial" w:hAnsi="Arial" w:cs="Arial"/>
          <w:b/>
        </w:rPr>
      </w:pPr>
    </w:p>
    <w:p w14:paraId="340D5724" w14:textId="57907068" w:rsidR="00681E85"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2]</w:t>
      </w:r>
      <w:r w:rsidR="007A179D">
        <w:rPr>
          <w:rFonts w:ascii="Arial" w:hAnsi="Arial" w:cs="Arial"/>
        </w:rPr>
        <w:t xml:space="preserve"> </w:t>
      </w:r>
      <w:r w:rsidR="00681E85" w:rsidRPr="00560ED9">
        <w:rPr>
          <w:rFonts w:ascii="Arial" w:hAnsi="Arial" w:cs="Arial"/>
          <w:b/>
        </w:rPr>
        <w:t>3.1 Funciones algebraicas</w:t>
      </w:r>
    </w:p>
    <w:p w14:paraId="4D0E57B4" w14:textId="77777777" w:rsidR="00681E85" w:rsidRPr="00560ED9" w:rsidRDefault="00681E85" w:rsidP="00962CCA">
      <w:pPr>
        <w:tabs>
          <w:tab w:val="right" w:pos="8498"/>
        </w:tabs>
        <w:spacing w:after="0"/>
        <w:jc w:val="both"/>
        <w:rPr>
          <w:rFonts w:ascii="Arial" w:hAnsi="Arial" w:cs="Arial"/>
          <w:b/>
        </w:rPr>
      </w:pPr>
    </w:p>
    <w:p w14:paraId="1E5243BE" w14:textId="379500BD" w:rsidR="00681E85" w:rsidRPr="00560ED9" w:rsidRDefault="008D4D89" w:rsidP="00962CCA">
      <w:pPr>
        <w:tabs>
          <w:tab w:val="right" w:pos="8498"/>
        </w:tabs>
        <w:spacing w:after="0"/>
        <w:jc w:val="both"/>
        <w:rPr>
          <w:rFonts w:ascii="Arial" w:hAnsi="Arial" w:cs="Arial"/>
        </w:rPr>
      </w:pPr>
      <w:r w:rsidRPr="00560ED9">
        <w:rPr>
          <w:rFonts w:ascii="Arial" w:hAnsi="Arial" w:cs="Arial"/>
          <w:b/>
        </w:rPr>
        <w:t>Las funciones algebraicas</w:t>
      </w:r>
      <w:r w:rsidRPr="00560ED9">
        <w:rPr>
          <w:rFonts w:ascii="Arial" w:hAnsi="Arial" w:cs="Arial"/>
        </w:rPr>
        <w:t xml:space="preserve"> son todas aquellas</w:t>
      </w:r>
      <w:r w:rsidR="000B57E3" w:rsidRPr="00560ED9">
        <w:rPr>
          <w:rFonts w:ascii="Arial" w:hAnsi="Arial" w:cs="Arial"/>
        </w:rPr>
        <w:t xml:space="preserve"> cuya expresión analítica se construye usando suma, resta, multiplicación, división, potenciación de exponentes racionales</w:t>
      </w:r>
      <w:commentRangeStart w:id="398"/>
      <w:r w:rsidR="000B57E3" w:rsidRPr="00560ED9">
        <w:rPr>
          <w:rFonts w:ascii="Arial" w:hAnsi="Arial" w:cs="Arial"/>
        </w:rPr>
        <w:t>,</w:t>
      </w:r>
      <w:commentRangeEnd w:id="398"/>
      <w:r w:rsidR="00846F2B">
        <w:rPr>
          <w:rStyle w:val="Refdecomentario"/>
          <w:rFonts w:ascii="Calibri" w:eastAsia="Calibri" w:hAnsi="Calibri" w:cs="Times New Roman"/>
          <w:lang w:val="es-MX"/>
        </w:rPr>
        <w:commentReference w:id="398"/>
      </w:r>
      <w:r w:rsidR="000B57E3" w:rsidRPr="00560ED9">
        <w:rPr>
          <w:rFonts w:ascii="Arial" w:hAnsi="Arial" w:cs="Arial"/>
        </w:rPr>
        <w:t xml:space="preserve"> y radicales de índice natural, por ejemplo:</w:t>
      </w:r>
    </w:p>
    <w:p w14:paraId="6A4A193E" w14:textId="77777777" w:rsidR="000B57E3" w:rsidRPr="00560ED9" w:rsidRDefault="000B57E3" w:rsidP="00962CCA">
      <w:pPr>
        <w:tabs>
          <w:tab w:val="right" w:pos="8498"/>
        </w:tabs>
        <w:spacing w:after="0"/>
        <w:jc w:val="both"/>
        <w:rPr>
          <w:rFonts w:ascii="Arial" w:hAnsi="Arial" w:cs="Arial"/>
        </w:rPr>
      </w:pPr>
    </w:p>
    <w:p w14:paraId="4D53BA59" w14:textId="77777777" w:rsidR="007A179D" w:rsidRDefault="000B57E3" w:rsidP="000B57E3">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=x+1</m:t>
        </m:r>
      </m:oMath>
      <w:r w:rsidRPr="00560ED9">
        <w:rPr>
          <w:rFonts w:ascii="Arial" w:eastAsiaTheme="minorEastAsia" w:hAnsi="Arial" w:cs="Arial"/>
        </w:rPr>
        <w:t xml:space="preserve"> ,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f>
          <m:fPr>
            <m:ctrlPr>
              <w:rPr>
                <w:rFonts w:ascii="Cambria Math" w:eastAsiaTheme="minorEastAsia" w:hAnsi="Cambria Math" w:cs="Arial"/>
                <w:i/>
              </w:rPr>
            </m:ctrlPr>
          </m:fPr>
          <m:num>
            <m:r>
              <w:rPr>
                <w:rFonts w:ascii="Cambria Math" w:eastAsiaTheme="minorEastAsia" w:hAnsi="Cambria Math" w:cs="Arial"/>
              </w:rPr>
              <m:t>4</m:t>
            </m:r>
          </m:num>
          <m:den>
            <m:r>
              <w:rPr>
                <w:rFonts w:ascii="Cambria Math" w:eastAsiaTheme="minorEastAsia" w:hAnsi="Cambria Math" w:cs="Arial"/>
              </w:rPr>
              <m:t>2x+7</m:t>
            </m:r>
          </m:den>
        </m:f>
        <m:r>
          <w:rPr>
            <w:rFonts w:ascii="Cambria Math" w:eastAsiaTheme="minorEastAsia" w:hAnsi="Cambria Math" w:cs="Arial"/>
          </w:rPr>
          <m:t xml:space="preserve"> </m:t>
        </m:r>
      </m:oMath>
      <w:r w:rsidRPr="00560ED9">
        <w:rPr>
          <w:rFonts w:ascii="Arial" w:eastAsiaTheme="minorEastAsia" w:hAnsi="Arial" w:cs="Arial"/>
        </w:rPr>
        <w:t xml:space="preserve">,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x</m:t>
                </m:r>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e>
        </m:rad>
      </m:oMath>
      <w:r w:rsidRPr="00560ED9">
        <w:rPr>
          <w:rFonts w:ascii="Arial" w:eastAsiaTheme="minorEastAsia" w:hAnsi="Arial" w:cs="Arial"/>
        </w:rPr>
        <w:t xml:space="preserve"> ,  </w:t>
      </w:r>
      <m:oMath>
        <m:r>
          <w:rPr>
            <w:rFonts w:ascii="Cambria Math" w:eastAsiaTheme="minorEastAsia" w:hAnsi="Cambria Math" w:cs="Arial"/>
          </w:rPr>
          <m:t>m</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-4x+7</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5</m:t>
                </m:r>
              </m:sup>
            </m:sSup>
            <m:r>
              <w:rPr>
                <w:rFonts w:ascii="Cambria Math" w:eastAsiaTheme="minorEastAsia" w:hAnsi="Cambria Math" w:cs="Arial"/>
              </w:rPr>
              <m:t>-1</m:t>
            </m:r>
          </m:den>
        </m:f>
      </m:oMath>
      <w:r w:rsidRPr="00560ED9">
        <w:rPr>
          <w:rFonts w:ascii="Arial" w:eastAsiaTheme="minorEastAsia" w:hAnsi="Arial" w:cs="Arial"/>
        </w:rPr>
        <w:t xml:space="preserve"> ,</w:t>
      </w:r>
    </w:p>
    <w:p w14:paraId="5B353101" w14:textId="2020C0C0" w:rsidR="007A179D" w:rsidRPr="007A179D" w:rsidRDefault="000B57E3" w:rsidP="000B57E3">
      <w:pPr>
        <w:tabs>
          <w:tab w:val="right" w:pos="8498"/>
        </w:tabs>
        <w:spacing w:after="0"/>
        <w:jc w:val="center"/>
        <w:rPr>
          <w:rFonts w:ascii="Arial" w:eastAsiaTheme="minorEastAsia" w:hAnsi="Arial" w:cs="Arial"/>
        </w:rPr>
      </w:pPr>
      <w:r w:rsidRPr="00560ED9">
        <w:rPr>
          <w:rFonts w:ascii="Arial" w:eastAsiaTheme="minorEastAsia" w:hAnsi="Arial" w:cs="Arial"/>
        </w:rPr>
        <w:t xml:space="preserve"> </w:t>
      </w:r>
    </w:p>
    <w:p w14:paraId="37B73D69" w14:textId="22A5CA6F" w:rsidR="000B57E3" w:rsidRPr="007A179D" w:rsidRDefault="000B57E3" w:rsidP="000B57E3">
      <w:pPr>
        <w:tabs>
          <w:tab w:val="right" w:pos="8498"/>
        </w:tabs>
        <w:spacing w:after="0"/>
        <w:jc w:val="center"/>
        <w:rPr>
          <w:rFonts w:ascii="Arial" w:hAnsi="Arial" w:cs="Arial"/>
        </w:rPr>
      </w:pPr>
      <m:oMathPara>
        <m:oMathParaPr>
          <m:jc m:val="center"/>
        </m:oMathParaPr>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2/3</m:t>
              </m:r>
            </m:sup>
          </m:sSup>
          <m:r>
            <w:rPr>
              <w:rFonts w:ascii="Cambria Math" w:eastAsiaTheme="minorEastAsia" w:hAnsi="Cambria Math" w:cs="Arial"/>
            </w:rPr>
            <m:t>-4x</m:t>
          </m:r>
        </m:oMath>
      </m:oMathPara>
    </w:p>
    <w:p w14:paraId="249EC9D9" w14:textId="77777777" w:rsidR="000B57E3" w:rsidRPr="00560ED9" w:rsidRDefault="000B57E3" w:rsidP="00962CCA">
      <w:pPr>
        <w:tabs>
          <w:tab w:val="right" w:pos="8498"/>
        </w:tabs>
        <w:spacing w:after="0"/>
        <w:jc w:val="both"/>
        <w:rPr>
          <w:rFonts w:ascii="Arial" w:hAnsi="Arial" w:cs="Arial"/>
        </w:rPr>
      </w:pPr>
    </w:p>
    <w:p w14:paraId="2503390F" w14:textId="466DA294" w:rsidR="000B57E3" w:rsidRPr="00560ED9" w:rsidRDefault="00B664A4" w:rsidP="00962CCA">
      <w:pPr>
        <w:tabs>
          <w:tab w:val="right" w:pos="8498"/>
        </w:tabs>
        <w:spacing w:after="0"/>
        <w:jc w:val="both"/>
        <w:rPr>
          <w:rFonts w:ascii="Arial" w:hAnsi="Arial" w:cs="Arial"/>
        </w:rPr>
      </w:pPr>
      <w:r w:rsidRPr="00560ED9">
        <w:rPr>
          <w:rFonts w:ascii="Arial" w:hAnsi="Arial" w:cs="Arial"/>
        </w:rPr>
        <w:t>L</w:t>
      </w:r>
      <w:r w:rsidR="000B57E3" w:rsidRPr="00560ED9">
        <w:rPr>
          <w:rFonts w:ascii="Arial" w:hAnsi="Arial" w:cs="Arial"/>
        </w:rPr>
        <w:t xml:space="preserve">as funciones algebraicas más usuales son: las funciones potencia, las funciones </w:t>
      </w:r>
      <w:r w:rsidRPr="00560ED9">
        <w:rPr>
          <w:rFonts w:ascii="Arial" w:hAnsi="Arial" w:cs="Arial"/>
        </w:rPr>
        <w:t>polinómica</w:t>
      </w:r>
      <w:r w:rsidR="00C62FD6" w:rsidRPr="00560ED9">
        <w:rPr>
          <w:rFonts w:ascii="Arial" w:hAnsi="Arial" w:cs="Arial"/>
        </w:rPr>
        <w:t>s</w:t>
      </w:r>
      <w:r w:rsidR="000B57E3" w:rsidRPr="00560ED9">
        <w:rPr>
          <w:rFonts w:ascii="Arial" w:hAnsi="Arial" w:cs="Arial"/>
        </w:rPr>
        <w:t xml:space="preserve">, las funciones racionales y </w:t>
      </w:r>
      <w:r w:rsidRPr="00560ED9">
        <w:rPr>
          <w:rFonts w:ascii="Arial" w:hAnsi="Arial" w:cs="Arial"/>
        </w:rPr>
        <w:t>l</w:t>
      </w:r>
      <w:r w:rsidR="000B57E3" w:rsidRPr="00560ED9">
        <w:rPr>
          <w:rFonts w:ascii="Arial" w:hAnsi="Arial" w:cs="Arial"/>
        </w:rPr>
        <w:t>as funciones radicales.</w:t>
      </w:r>
    </w:p>
    <w:p w14:paraId="777A61BE" w14:textId="77777777" w:rsidR="00681E85" w:rsidRPr="00560ED9" w:rsidRDefault="00681E85" w:rsidP="00962CCA">
      <w:pPr>
        <w:tabs>
          <w:tab w:val="right" w:pos="8498"/>
        </w:tabs>
        <w:spacing w:after="0"/>
        <w:jc w:val="both"/>
        <w:rPr>
          <w:rFonts w:ascii="Arial" w:hAnsi="Arial" w:cs="Arial"/>
          <w:highlight w:val="yellow"/>
        </w:rPr>
      </w:pPr>
    </w:p>
    <w:p w14:paraId="0477FF89" w14:textId="238F461E" w:rsidR="008C26A1"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7A179D">
        <w:rPr>
          <w:rFonts w:ascii="Arial" w:hAnsi="Arial" w:cs="Arial"/>
        </w:rPr>
        <w:t xml:space="preserve"> </w:t>
      </w:r>
      <w:r w:rsidR="00A95008" w:rsidRPr="00560ED9">
        <w:rPr>
          <w:rFonts w:ascii="Arial" w:hAnsi="Arial" w:cs="Arial"/>
          <w:b/>
        </w:rPr>
        <w:t>3.1.1 Funciones p</w:t>
      </w:r>
      <w:r w:rsidRPr="00560ED9">
        <w:rPr>
          <w:rFonts w:ascii="Arial" w:hAnsi="Arial" w:cs="Arial"/>
          <w:b/>
        </w:rPr>
        <w:t>otencia</w:t>
      </w:r>
    </w:p>
    <w:p w14:paraId="3EA65E53" w14:textId="77777777" w:rsidR="00AE05CA" w:rsidRPr="00560ED9" w:rsidRDefault="00AE05CA" w:rsidP="00962CCA">
      <w:pPr>
        <w:tabs>
          <w:tab w:val="right" w:pos="8498"/>
        </w:tabs>
        <w:spacing w:after="0"/>
        <w:jc w:val="both"/>
        <w:rPr>
          <w:rFonts w:ascii="Arial" w:hAnsi="Arial" w:cs="Arial"/>
          <w:b/>
        </w:rPr>
      </w:pPr>
    </w:p>
    <w:p w14:paraId="0F7D674E" w14:textId="77777777" w:rsidR="00AE05CA" w:rsidRDefault="004A523F" w:rsidP="00962CCA">
      <w:pPr>
        <w:tabs>
          <w:tab w:val="right" w:pos="8498"/>
        </w:tabs>
        <w:spacing w:after="0"/>
        <w:jc w:val="both"/>
        <w:rPr>
          <w:rFonts w:ascii="Arial" w:hAnsi="Arial" w:cs="Arial"/>
        </w:rPr>
      </w:pPr>
      <w:commentRangeStart w:id="399"/>
      <w:r w:rsidRPr="00560ED9">
        <w:rPr>
          <w:rFonts w:ascii="Arial" w:hAnsi="Arial" w:cs="Arial"/>
        </w:rPr>
        <w:t>U</w:t>
      </w:r>
      <w:r w:rsidR="00C62FD6" w:rsidRPr="00560ED9">
        <w:rPr>
          <w:rFonts w:ascii="Arial" w:hAnsi="Arial" w:cs="Arial"/>
        </w:rPr>
        <w:t>na función potencia se define como</w:t>
      </w:r>
    </w:p>
    <w:p w14:paraId="115CA68F" w14:textId="58F0C3F2" w:rsidR="00C62FD6" w:rsidRPr="00560ED9" w:rsidRDefault="00C62FD6" w:rsidP="00962CCA">
      <w:pPr>
        <w:tabs>
          <w:tab w:val="right" w:pos="8498"/>
        </w:tabs>
        <w:spacing w:after="0"/>
        <w:jc w:val="both"/>
        <w:rPr>
          <w:rFonts w:ascii="Arial" w:hAnsi="Arial" w:cs="Arial"/>
          <w:b/>
        </w:rPr>
      </w:pPr>
      <w:r w:rsidRPr="00560ED9">
        <w:rPr>
          <w:rFonts w:ascii="Arial" w:hAnsi="Arial" w:cs="Arial"/>
        </w:rPr>
        <w:t>:</w:t>
      </w:r>
      <w:commentRangeEnd w:id="399"/>
      <w:r w:rsidR="00AE05CA">
        <w:rPr>
          <w:rStyle w:val="Refdecomentario"/>
          <w:rFonts w:ascii="Calibri" w:eastAsia="Calibri" w:hAnsi="Calibri" w:cs="Times New Roman"/>
          <w:lang w:val="es-MX"/>
        </w:rPr>
        <w:commentReference w:id="399"/>
      </w:r>
    </w:p>
    <w:tbl>
      <w:tblPr>
        <w:tblStyle w:val="Tablaconcuadrcula"/>
        <w:tblW w:w="0" w:type="auto"/>
        <w:tblLook w:val="04A0" w:firstRow="1" w:lastRow="0" w:firstColumn="1" w:lastColumn="0" w:noHBand="0" w:noVBand="1"/>
      </w:tblPr>
      <w:tblGrid>
        <w:gridCol w:w="2491"/>
        <w:gridCol w:w="6337"/>
      </w:tblGrid>
      <w:tr w:rsidR="000B57E3" w:rsidRPr="00560ED9" w14:paraId="4C78C17C" w14:textId="77777777" w:rsidTr="000B57E3">
        <w:tc>
          <w:tcPr>
            <w:tcW w:w="8978" w:type="dxa"/>
            <w:gridSpan w:val="2"/>
            <w:shd w:val="clear" w:color="auto" w:fill="000000" w:themeFill="text1"/>
          </w:tcPr>
          <w:p w14:paraId="0E256AA4"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B57E3" w:rsidRPr="00560ED9" w14:paraId="430A7465" w14:textId="77777777" w:rsidTr="000B57E3">
        <w:tc>
          <w:tcPr>
            <w:tcW w:w="2518" w:type="dxa"/>
          </w:tcPr>
          <w:p w14:paraId="4FA39CD2"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2C3F7E9" w14:textId="45CD40C9"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Funciones potencia</w:t>
            </w:r>
          </w:p>
        </w:tc>
      </w:tr>
      <w:tr w:rsidR="000B57E3" w:rsidRPr="00560ED9" w14:paraId="3D7C60DB" w14:textId="77777777" w:rsidTr="000B57E3">
        <w:tc>
          <w:tcPr>
            <w:tcW w:w="2518" w:type="dxa"/>
          </w:tcPr>
          <w:p w14:paraId="03201CDD"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B6237E" w14:textId="19A59FC5" w:rsidR="000B57E3" w:rsidRPr="00560ED9" w:rsidRDefault="000B57E3" w:rsidP="000B57E3">
            <w:pPr>
              <w:tabs>
                <w:tab w:val="right" w:pos="8498"/>
              </w:tabs>
              <w:jc w:val="both"/>
              <w:rPr>
                <w:rFonts w:ascii="Arial" w:eastAsiaTheme="minorEastAsia" w:hAnsi="Arial" w:cs="Arial"/>
              </w:rPr>
            </w:pPr>
            <w:commentRangeStart w:id="400"/>
            <w:r w:rsidRPr="00560ED9">
              <w:rPr>
                <w:rFonts w:ascii="Arial" w:hAnsi="Arial" w:cs="Arial"/>
              </w:rPr>
              <w:t>Una función</w:t>
            </w:r>
            <w:commentRangeEnd w:id="400"/>
            <w:r w:rsidR="00AE05CA">
              <w:rPr>
                <w:rStyle w:val="Refdecomentario"/>
                <w:rFonts w:ascii="Calibri" w:eastAsia="Calibri" w:hAnsi="Calibri" w:cs="Times New Roman"/>
              </w:rPr>
              <w:commentReference w:id="400"/>
            </w:r>
            <w:r w:rsidRPr="00560ED9">
              <w:rPr>
                <w:rFonts w:ascii="Arial" w:hAnsi="Arial" w:cs="Arial"/>
              </w:rPr>
              <w:t xml:space="preserve"> de la forma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oMath>
            <w:r w:rsidRPr="00560ED9">
              <w:rPr>
                <w:rFonts w:ascii="Arial" w:eastAsiaTheme="minorEastAsia" w:hAnsi="Arial" w:cs="Arial"/>
              </w:rPr>
              <w:t xml:space="preserve"> con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Pr="00560ED9">
              <w:rPr>
                <w:rFonts w:ascii="Arial" w:eastAsiaTheme="minorEastAsia" w:hAnsi="Arial" w:cs="Arial"/>
              </w:rPr>
              <w:t xml:space="preserve"> se </w:t>
            </w:r>
            <w:commentRangeStart w:id="401"/>
            <w:r w:rsidRPr="00560ED9">
              <w:rPr>
                <w:rFonts w:ascii="Arial" w:eastAsiaTheme="minorEastAsia" w:hAnsi="Arial" w:cs="Arial"/>
              </w:rPr>
              <w:t>denomina una función</w:t>
            </w:r>
            <w:commentRangeEnd w:id="401"/>
            <w:r w:rsidR="00AE05CA">
              <w:rPr>
                <w:rStyle w:val="Refdecomentario"/>
                <w:rFonts w:ascii="Calibri" w:eastAsia="Calibri" w:hAnsi="Calibri" w:cs="Times New Roman"/>
              </w:rPr>
              <w:commentReference w:id="401"/>
            </w:r>
            <w:r w:rsidRPr="00560ED9">
              <w:rPr>
                <w:rFonts w:ascii="Arial" w:eastAsiaTheme="minorEastAsia" w:hAnsi="Arial" w:cs="Arial"/>
              </w:rPr>
              <w:t xml:space="preserve"> potencia.</w:t>
            </w:r>
          </w:p>
        </w:tc>
      </w:tr>
    </w:tbl>
    <w:p w14:paraId="20400B1A" w14:textId="77777777" w:rsidR="007D4912" w:rsidRPr="00560ED9" w:rsidRDefault="007D4912" w:rsidP="00962CCA">
      <w:pPr>
        <w:tabs>
          <w:tab w:val="right" w:pos="8498"/>
        </w:tabs>
        <w:spacing w:after="0"/>
        <w:jc w:val="both"/>
        <w:rPr>
          <w:rFonts w:ascii="Arial" w:eastAsiaTheme="minorEastAsia" w:hAnsi="Arial" w:cs="Arial"/>
        </w:rPr>
      </w:pPr>
    </w:p>
    <w:p w14:paraId="528E3B5F" w14:textId="5790F889" w:rsidR="000B57E3" w:rsidRPr="00560ED9" w:rsidRDefault="004A523F">
      <w:pPr>
        <w:tabs>
          <w:tab w:val="right" w:pos="8498"/>
        </w:tabs>
        <w:spacing w:after="0"/>
        <w:jc w:val="both"/>
        <w:rPr>
          <w:rFonts w:ascii="Arial" w:eastAsiaTheme="minorEastAsia" w:hAnsi="Arial" w:cs="Arial"/>
        </w:rPr>
      </w:pPr>
      <w:r w:rsidRPr="00560ED9">
        <w:rPr>
          <w:rFonts w:ascii="Arial" w:hAnsi="Arial" w:cs="Arial"/>
        </w:rPr>
        <w:lastRenderedPageBreak/>
        <w:t xml:space="preserve">El dominio de </w:t>
      </w:r>
      <w:commentRangeStart w:id="402"/>
      <w:r w:rsidRPr="00560ED9">
        <w:rPr>
          <w:rFonts w:ascii="Arial" w:hAnsi="Arial" w:cs="Arial"/>
        </w:rPr>
        <w:t>una función</w:t>
      </w:r>
      <w:commentRangeEnd w:id="402"/>
      <w:r w:rsidR="00AE05CA">
        <w:rPr>
          <w:rStyle w:val="Refdecomentario"/>
          <w:rFonts w:ascii="Calibri" w:eastAsia="Calibri" w:hAnsi="Calibri" w:cs="Times New Roman"/>
          <w:lang w:val="es-MX"/>
        </w:rPr>
        <w:commentReference w:id="402"/>
      </w:r>
      <w:r w:rsidRPr="00560ED9">
        <w:rPr>
          <w:rFonts w:ascii="Arial" w:hAnsi="Arial" w:cs="Arial"/>
        </w:rPr>
        <w:t xml:space="preserve"> potencia es el conjunto de los números reales</w:t>
      </w:r>
      <w:commentRangeStart w:id="403"/>
      <w:r w:rsidRPr="00560ED9">
        <w:rPr>
          <w:rFonts w:ascii="Arial" w:hAnsi="Arial" w:cs="Arial"/>
        </w:rPr>
        <w:t xml:space="preserve">, </w:t>
      </w:r>
      <w:r w:rsidRPr="00560ED9">
        <w:rPr>
          <w:rFonts w:ascii="Arial" w:eastAsiaTheme="minorEastAsia" w:hAnsi="Arial" w:cs="Arial"/>
        </w:rPr>
        <w:t>las otras</w:t>
      </w:r>
      <w:commentRangeEnd w:id="403"/>
      <w:r w:rsidR="00AE05CA">
        <w:rPr>
          <w:rStyle w:val="Refdecomentario"/>
          <w:rFonts w:ascii="Calibri" w:eastAsia="Calibri" w:hAnsi="Calibri" w:cs="Times New Roman"/>
          <w:lang w:val="es-MX"/>
        </w:rPr>
        <w:commentReference w:id="403"/>
      </w:r>
      <w:r w:rsidRPr="00560ED9">
        <w:rPr>
          <w:rFonts w:ascii="Arial" w:eastAsiaTheme="minorEastAsia" w:hAnsi="Arial" w:cs="Arial"/>
        </w:rPr>
        <w:t xml:space="preserve"> características </w:t>
      </w:r>
      <w:commentRangeStart w:id="404"/>
      <w:r w:rsidRPr="00087457">
        <w:rPr>
          <w:rFonts w:ascii="Arial" w:eastAsiaTheme="minorEastAsia" w:hAnsi="Arial" w:cs="Arial"/>
          <w:strike/>
        </w:rPr>
        <w:t>de la funció</w:t>
      </w:r>
      <w:r w:rsidRPr="00560ED9">
        <w:rPr>
          <w:rFonts w:ascii="Arial" w:eastAsiaTheme="minorEastAsia" w:hAnsi="Arial" w:cs="Arial"/>
        </w:rPr>
        <w:t>n</w:t>
      </w:r>
      <w:commentRangeEnd w:id="404"/>
      <w:r w:rsidR="00087457">
        <w:rPr>
          <w:rStyle w:val="Refdecomentario"/>
          <w:rFonts w:ascii="Calibri" w:eastAsia="Calibri" w:hAnsi="Calibri" w:cs="Times New Roman"/>
          <w:lang w:val="es-MX"/>
        </w:rPr>
        <w:commentReference w:id="404"/>
      </w:r>
      <w:r w:rsidRPr="00560ED9">
        <w:rPr>
          <w:rFonts w:ascii="Arial" w:eastAsiaTheme="minorEastAsia" w:hAnsi="Arial" w:cs="Arial"/>
        </w:rPr>
        <w:t xml:space="preserve"> </w:t>
      </w:r>
      <w:r w:rsidR="000B57E3" w:rsidRPr="00560ED9">
        <w:rPr>
          <w:rFonts w:ascii="Arial" w:eastAsiaTheme="minorEastAsia" w:hAnsi="Arial" w:cs="Arial"/>
        </w:rPr>
        <w:t xml:space="preserve">dependen de si </w:t>
      </w:r>
      <m:oMath>
        <m:r>
          <w:rPr>
            <w:rFonts w:ascii="Cambria Math" w:eastAsiaTheme="minorEastAsia" w:hAnsi="Cambria Math" w:cs="Arial"/>
          </w:rPr>
          <m:t>n</m:t>
        </m:r>
      </m:oMath>
      <w:r w:rsidR="000B57E3" w:rsidRPr="00560ED9">
        <w:rPr>
          <w:rFonts w:ascii="Arial" w:eastAsiaTheme="minorEastAsia" w:hAnsi="Arial" w:cs="Arial"/>
        </w:rPr>
        <w:t xml:space="preserve"> es</w:t>
      </w:r>
      <w:r w:rsidR="00B36AF7">
        <w:rPr>
          <w:rFonts w:ascii="Arial" w:eastAsiaTheme="minorEastAsia" w:hAnsi="Arial" w:cs="Arial"/>
        </w:rPr>
        <w:t xml:space="preserve"> un número natural</w:t>
      </w:r>
      <w:r w:rsidR="000B57E3" w:rsidRPr="00560ED9">
        <w:rPr>
          <w:rFonts w:ascii="Arial" w:eastAsiaTheme="minorEastAsia" w:hAnsi="Arial" w:cs="Arial"/>
        </w:rPr>
        <w:t xml:space="preserve"> par o impar.</w:t>
      </w:r>
    </w:p>
    <w:p w14:paraId="20367FC2" w14:textId="77777777" w:rsidR="00A36615" w:rsidRPr="00560ED9" w:rsidRDefault="00A36615" w:rsidP="00962CCA">
      <w:pPr>
        <w:tabs>
          <w:tab w:val="right" w:pos="8498"/>
        </w:tabs>
        <w:spacing w:after="0"/>
        <w:jc w:val="both"/>
        <w:rPr>
          <w:rFonts w:ascii="Arial" w:eastAsiaTheme="minorEastAsia" w:hAnsi="Arial" w:cs="Arial"/>
        </w:rPr>
      </w:pPr>
    </w:p>
    <w:p w14:paraId="7712DF5F" w14:textId="7BE23573" w:rsidR="000B57E3" w:rsidRPr="00B23998" w:rsidRDefault="00B23998" w:rsidP="00962CCA">
      <w:pPr>
        <w:tabs>
          <w:tab w:val="right" w:pos="8498"/>
        </w:tabs>
        <w:spacing w:after="0"/>
        <w:jc w:val="both"/>
        <w:rPr>
          <w:rFonts w:ascii="Arial" w:eastAsiaTheme="minorEastAsia" w:hAnsi="Arial" w:cs="Arial"/>
          <w:b/>
        </w:rPr>
      </w:pPr>
      <w:r w:rsidRPr="00B23998">
        <w:rPr>
          <w:rFonts w:ascii="Arial" w:hAnsi="Arial" w:cs="Arial"/>
          <w:b/>
          <w:color w:val="000000"/>
        </w:rPr>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w:t>
      </w:r>
      <w:r w:rsidR="000B57E3" w:rsidRPr="00B23998">
        <w:rPr>
          <w:rFonts w:ascii="Arial" w:eastAsiaTheme="minorEastAsia" w:hAnsi="Arial" w:cs="Arial"/>
          <w:b/>
        </w:rPr>
        <w:t xml:space="preserve"> </w:t>
      </w:r>
      <m:oMath>
        <m:r>
          <m:rPr>
            <m:sty m:val="bi"/>
          </m:rPr>
          <w:rPr>
            <w:rFonts w:ascii="Cambria Math" w:eastAsiaTheme="minorEastAsia" w:hAnsi="Cambria Math" w:cs="Arial"/>
          </w:rPr>
          <m:t>n</m:t>
        </m:r>
      </m:oMath>
      <w:r w:rsidR="000B57E3" w:rsidRPr="00B23998">
        <w:rPr>
          <w:rFonts w:ascii="Arial" w:eastAsiaTheme="minorEastAsia" w:hAnsi="Arial" w:cs="Arial"/>
          <w:b/>
        </w:rPr>
        <w:t xml:space="preserve"> </w:t>
      </w:r>
      <w:r w:rsidRPr="00B23998">
        <w:rPr>
          <w:rFonts w:ascii="Arial" w:eastAsiaTheme="minorEastAsia" w:hAnsi="Arial" w:cs="Arial"/>
          <w:b/>
        </w:rPr>
        <w:t>un</w:t>
      </w:r>
      <w:r w:rsidR="00B36AF7" w:rsidRPr="00B23998">
        <w:rPr>
          <w:rFonts w:ascii="Arial" w:eastAsiaTheme="minorEastAsia" w:hAnsi="Arial" w:cs="Arial"/>
          <w:b/>
        </w:rPr>
        <w:t xml:space="preserve"> </w:t>
      </w:r>
      <w:r w:rsidRPr="00B23998">
        <w:rPr>
          <w:rFonts w:ascii="Arial" w:eastAsiaTheme="minorEastAsia" w:hAnsi="Arial" w:cs="Arial"/>
          <w:b/>
        </w:rPr>
        <w:t>número</w:t>
      </w:r>
      <w:r w:rsidR="00B36AF7" w:rsidRPr="00B23998">
        <w:rPr>
          <w:rFonts w:ascii="Arial" w:eastAsiaTheme="minorEastAsia" w:hAnsi="Arial" w:cs="Arial"/>
          <w:b/>
        </w:rPr>
        <w:t xml:space="preserve"> natural </w:t>
      </w:r>
      <w:r w:rsidR="000B57E3" w:rsidRPr="00B23998">
        <w:rPr>
          <w:rFonts w:ascii="Arial" w:eastAsiaTheme="minorEastAsia" w:hAnsi="Arial" w:cs="Arial"/>
          <w:b/>
        </w:rPr>
        <w:t>par</w:t>
      </w:r>
    </w:p>
    <w:p w14:paraId="1BDB5FA4" w14:textId="440FB48D" w:rsidR="0095386E" w:rsidRDefault="002428B8" w:rsidP="00962CCA">
      <w:pPr>
        <w:tabs>
          <w:tab w:val="right" w:pos="8498"/>
        </w:tabs>
        <w:spacing w:after="0"/>
        <w:jc w:val="both"/>
        <w:rPr>
          <w:rFonts w:ascii="Arial" w:eastAsiaTheme="minorEastAsia" w:hAnsi="Arial" w:cs="Arial"/>
        </w:rPr>
      </w:pPr>
      <w:commentRangeStart w:id="405"/>
      <w:r w:rsidRPr="00560ED9">
        <w:rPr>
          <w:rFonts w:ascii="Arial" w:eastAsiaTheme="minorEastAsia" w:hAnsi="Arial" w:cs="Arial"/>
        </w:rPr>
        <w:t>La grafica</w:t>
      </w:r>
      <w:commentRangeEnd w:id="405"/>
      <w:r w:rsidR="00AE05CA">
        <w:rPr>
          <w:rStyle w:val="Refdecomentario"/>
          <w:rFonts w:ascii="Calibri" w:eastAsia="Calibri" w:hAnsi="Calibri" w:cs="Times New Roman"/>
          <w:lang w:val="es-MX"/>
        </w:rPr>
        <w:commentReference w:id="405"/>
      </w:r>
      <w:r w:rsidRPr="00560ED9">
        <w:rPr>
          <w:rFonts w:ascii="Arial" w:eastAsiaTheme="minorEastAsia" w:hAnsi="Arial" w:cs="Arial"/>
        </w:rPr>
        <w:t xml:space="preserve"> de las </w:t>
      </w:r>
      <w:r w:rsidR="0095386E" w:rsidRPr="00560ED9">
        <w:rPr>
          <w:rFonts w:ascii="Arial" w:eastAsiaTheme="minorEastAsia" w:hAnsi="Arial" w:cs="Arial"/>
        </w:rPr>
        <w:t>funci</w:t>
      </w:r>
      <w:r w:rsidRPr="00560ED9">
        <w:rPr>
          <w:rFonts w:ascii="Arial" w:eastAsiaTheme="minorEastAsia" w:hAnsi="Arial" w:cs="Arial"/>
        </w:rPr>
        <w:t>ones</w:t>
      </w:r>
      <w:r w:rsidR="0095386E" w:rsidRPr="00560ED9">
        <w:rPr>
          <w:rFonts w:ascii="Arial" w:eastAsiaTheme="minorEastAsia" w:hAnsi="Arial" w:cs="Arial"/>
        </w:rPr>
        <w:t xml:space="preserve"> potencia con </w:t>
      </w:r>
      <w:proofErr w:type="gramStart"/>
      <w:r w:rsidR="0095386E" w:rsidRPr="00560ED9">
        <w:rPr>
          <w:rFonts w:ascii="Arial" w:eastAsiaTheme="minorEastAsia" w:hAnsi="Arial" w:cs="Arial"/>
        </w:rPr>
        <w:t>el</w:t>
      </w:r>
      <w:proofErr w:type="gramEnd"/>
      <w:r w:rsidR="0095386E" w:rsidRPr="00560ED9">
        <w:rPr>
          <w:rFonts w:ascii="Arial" w:eastAsiaTheme="minorEastAsia" w:hAnsi="Arial" w:cs="Arial"/>
        </w:rPr>
        <w:t xml:space="preserve"> exponente </w:t>
      </w:r>
      <w:commentRangeStart w:id="406"/>
      <w:r w:rsidR="0095386E" w:rsidRPr="00560ED9">
        <w:rPr>
          <w:rFonts w:ascii="Arial" w:eastAsiaTheme="minorEastAsia" w:hAnsi="Arial" w:cs="Arial"/>
        </w:rPr>
        <w:t xml:space="preserve">n par </w:t>
      </w:r>
      <w:r w:rsidRPr="00560ED9">
        <w:rPr>
          <w:rFonts w:ascii="Arial" w:eastAsiaTheme="minorEastAsia" w:hAnsi="Arial" w:cs="Arial"/>
        </w:rPr>
        <w:t>son</w:t>
      </w:r>
      <w:r w:rsidR="0095386E" w:rsidRPr="00560ED9">
        <w:rPr>
          <w:rFonts w:ascii="Arial" w:eastAsiaTheme="minorEastAsia" w:hAnsi="Arial" w:cs="Arial"/>
        </w:rPr>
        <w:t>:</w:t>
      </w:r>
      <w:commentRangeEnd w:id="406"/>
      <w:r w:rsidR="00AE05CA">
        <w:rPr>
          <w:rStyle w:val="Refdecomentario"/>
          <w:rFonts w:ascii="Calibri" w:eastAsia="Calibri" w:hAnsi="Calibri" w:cs="Times New Roman"/>
          <w:lang w:val="es-MX"/>
        </w:rPr>
        <w:commentReference w:id="406"/>
      </w:r>
    </w:p>
    <w:p w14:paraId="518FB1EA" w14:textId="77777777" w:rsidR="00010314" w:rsidRPr="00560ED9" w:rsidRDefault="00010314"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0C0281D8" w14:textId="77777777" w:rsidTr="00657D64">
        <w:tc>
          <w:tcPr>
            <w:tcW w:w="9054" w:type="dxa"/>
            <w:gridSpan w:val="2"/>
            <w:shd w:val="clear" w:color="auto" w:fill="0D0D0D" w:themeFill="text1" w:themeFillTint="F2"/>
          </w:tcPr>
          <w:p w14:paraId="443E8F7A"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F1321C0" w14:textId="77777777" w:rsidR="00657D64" w:rsidRPr="00560ED9" w:rsidRDefault="00657D64" w:rsidP="00657D64">
            <w:pPr>
              <w:jc w:val="center"/>
              <w:rPr>
                <w:rFonts w:ascii="Arial" w:hAnsi="Arial" w:cs="Arial"/>
                <w:b/>
                <w:color w:val="FFFFFF" w:themeColor="background1"/>
              </w:rPr>
            </w:pPr>
          </w:p>
        </w:tc>
      </w:tr>
      <w:tr w:rsidR="00657D64" w:rsidRPr="00560ED9" w14:paraId="27996A2A" w14:textId="77777777" w:rsidTr="00657D64">
        <w:tc>
          <w:tcPr>
            <w:tcW w:w="1384" w:type="dxa"/>
          </w:tcPr>
          <w:p w14:paraId="573BECB2"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0F44F78" w14:textId="10904707"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MA_11_02_IMG45</w:t>
            </w:r>
          </w:p>
        </w:tc>
      </w:tr>
      <w:tr w:rsidR="00657D64" w:rsidRPr="00560ED9" w14:paraId="01D20BDB" w14:textId="77777777" w:rsidTr="00657D64">
        <w:tc>
          <w:tcPr>
            <w:tcW w:w="1384" w:type="dxa"/>
          </w:tcPr>
          <w:p w14:paraId="438A903E" w14:textId="2A5171D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35CC8333" w14:textId="0B485B20" w:rsidR="00657D64" w:rsidRPr="00560ED9" w:rsidRDefault="00657D64" w:rsidP="00657D64">
            <w:pPr>
              <w:rPr>
                <w:rFonts w:ascii="Arial" w:hAnsi="Arial" w:cs="Arial"/>
                <w:color w:val="000000"/>
              </w:rPr>
            </w:pPr>
            <w:r w:rsidRPr="00560ED9">
              <w:rPr>
                <w:rFonts w:ascii="Arial" w:hAnsi="Arial" w:cs="Arial"/>
                <w:color w:val="000000"/>
              </w:rPr>
              <w:t xml:space="preserve">Potencias pares </w:t>
            </w:r>
          </w:p>
        </w:tc>
      </w:tr>
      <w:tr w:rsidR="00657D64" w:rsidRPr="00560ED9" w14:paraId="619763C3" w14:textId="77777777" w:rsidTr="00657D64">
        <w:tc>
          <w:tcPr>
            <w:tcW w:w="1384" w:type="dxa"/>
          </w:tcPr>
          <w:p w14:paraId="721D793E"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FC13190" w14:textId="7118E17A"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60B192F5" wp14:editId="5EBE9BFD">
                  <wp:extent cx="1867535" cy="1519380"/>
                  <wp:effectExtent l="0" t="0" r="12065"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657D64" w:rsidRPr="00560ED9" w14:paraId="63551326" w14:textId="77777777" w:rsidTr="00657D64">
        <w:tc>
          <w:tcPr>
            <w:tcW w:w="1384" w:type="dxa"/>
          </w:tcPr>
          <w:p w14:paraId="07DB12D3"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7A6DDA1A" w14:textId="10A92C50" w:rsidR="00657D64" w:rsidRPr="00560ED9" w:rsidRDefault="0095386E" w:rsidP="003906AA">
            <w:pPr>
              <w:tabs>
                <w:tab w:val="right" w:pos="8498"/>
              </w:tabs>
              <w:jc w:val="both"/>
              <w:rPr>
                <w:rFonts w:ascii="Arial" w:eastAsiaTheme="minorEastAsia" w:hAnsi="Arial" w:cs="Arial"/>
              </w:rPr>
            </w:pPr>
            <w:r w:rsidRPr="00560ED9">
              <w:rPr>
                <w:rFonts w:ascii="Arial" w:eastAsiaTheme="minorEastAsia" w:hAnsi="Arial" w:cs="Arial"/>
              </w:rPr>
              <w:t>Representación g</w:t>
            </w:r>
            <w:r w:rsidR="00657D64" w:rsidRPr="00560ED9">
              <w:rPr>
                <w:rFonts w:ascii="Arial" w:eastAsiaTheme="minorEastAsia" w:hAnsi="Arial" w:cs="Arial"/>
              </w:rPr>
              <w:t>r</w:t>
            </w:r>
            <w:r w:rsidRPr="00560ED9">
              <w:rPr>
                <w:rFonts w:ascii="Arial" w:eastAsiaTheme="minorEastAsia" w:hAnsi="Arial" w:cs="Arial"/>
              </w:rPr>
              <w:t>á</w:t>
            </w:r>
            <w:r w:rsidR="005F09CC">
              <w:rPr>
                <w:rFonts w:ascii="Arial" w:eastAsiaTheme="minorEastAsia" w:hAnsi="Arial" w:cs="Arial"/>
              </w:rPr>
              <w:t xml:space="preserve">fica de </w:t>
            </w:r>
            <w:r w:rsidR="00657D64" w:rsidRPr="00560ED9">
              <w:rPr>
                <w:rFonts w:ascii="Arial" w:eastAsiaTheme="minorEastAsia" w:hAnsi="Arial" w:cs="Arial"/>
              </w:rPr>
              <w:t xml:space="preserve">funciones potencia </w:t>
            </w:r>
            <w:r w:rsidRPr="00560ED9">
              <w:rPr>
                <w:rFonts w:ascii="Arial" w:eastAsiaTheme="minorEastAsia" w:hAnsi="Arial" w:cs="Arial"/>
              </w:rPr>
              <w:t>con exponente</w:t>
            </w:r>
            <w:r w:rsidR="005F09CC">
              <w:rPr>
                <w:rFonts w:ascii="Arial" w:eastAsiaTheme="minorEastAsia" w:hAnsi="Arial" w:cs="Arial"/>
              </w:rPr>
              <w:t xml:space="preserve"> </w:t>
            </w:r>
            <w:r w:rsidR="005F09CC" w:rsidRPr="005F09CC">
              <w:rPr>
                <w:rFonts w:ascii="Arial" w:eastAsiaTheme="minorEastAsia" w:hAnsi="Arial" w:cs="Arial"/>
                <w:i/>
              </w:rPr>
              <w:t>n</w:t>
            </w:r>
            <w:r w:rsidRPr="00560ED9">
              <w:rPr>
                <w:rFonts w:ascii="Arial" w:eastAsiaTheme="minorEastAsia" w:hAnsi="Arial" w:cs="Arial"/>
              </w:rPr>
              <w:t xml:space="preserve"> </w:t>
            </w:r>
            <w:r w:rsidR="005F09CC">
              <w:rPr>
                <w:rFonts w:ascii="Arial" w:eastAsiaTheme="minorEastAsia" w:hAnsi="Arial" w:cs="Arial"/>
              </w:rPr>
              <w:t xml:space="preserve"> un </w:t>
            </w:r>
            <w:r w:rsidR="003906AA">
              <w:rPr>
                <w:rFonts w:ascii="Arial" w:eastAsiaTheme="minorEastAsia" w:hAnsi="Arial" w:cs="Arial"/>
              </w:rPr>
              <w:t xml:space="preserve">número natural </w:t>
            </w:r>
            <w:r w:rsidR="00657D64" w:rsidRPr="00560ED9">
              <w:rPr>
                <w:rFonts w:ascii="Arial" w:eastAsiaTheme="minorEastAsia" w:hAnsi="Arial" w:cs="Arial"/>
              </w:rPr>
              <w:t>par</w:t>
            </w:r>
            <w:commentRangeStart w:id="407"/>
            <w:r w:rsidR="00657D64" w:rsidRPr="00560ED9">
              <w:rPr>
                <w:rFonts w:ascii="Arial" w:eastAsiaTheme="minorEastAsia" w:hAnsi="Arial" w:cs="Arial"/>
              </w:rPr>
              <w:t>.</w:t>
            </w:r>
            <w:commentRangeEnd w:id="407"/>
            <w:r w:rsidR="00AE05CA">
              <w:rPr>
                <w:rStyle w:val="Refdecomentario"/>
                <w:rFonts w:ascii="Calibri" w:eastAsia="Calibri" w:hAnsi="Calibri" w:cs="Times New Roman"/>
              </w:rPr>
              <w:commentReference w:id="407"/>
            </w:r>
          </w:p>
        </w:tc>
      </w:tr>
    </w:tbl>
    <w:p w14:paraId="058C7929" w14:textId="77777777" w:rsidR="00F635CD" w:rsidRPr="00560ED9" w:rsidRDefault="00F635CD" w:rsidP="00962CCA">
      <w:pPr>
        <w:tabs>
          <w:tab w:val="right" w:pos="8498"/>
        </w:tabs>
        <w:spacing w:after="0"/>
        <w:jc w:val="both"/>
        <w:rPr>
          <w:rFonts w:ascii="Arial" w:eastAsiaTheme="minorEastAsia" w:hAnsi="Arial" w:cs="Arial"/>
        </w:rPr>
      </w:pPr>
    </w:p>
    <w:p w14:paraId="7910CE57" w14:textId="2ED14FAF" w:rsidR="00F635CD" w:rsidRPr="00560ED9" w:rsidRDefault="00F635CD" w:rsidP="00962CCA">
      <w:pPr>
        <w:tabs>
          <w:tab w:val="right" w:pos="8498"/>
        </w:tabs>
        <w:spacing w:after="0"/>
        <w:jc w:val="both"/>
        <w:rPr>
          <w:rFonts w:ascii="Arial" w:eastAsiaTheme="minorEastAsia" w:hAnsi="Arial" w:cs="Arial"/>
        </w:rPr>
      </w:pPr>
      <w:commentRangeStart w:id="408"/>
      <w:r w:rsidRPr="00560ED9">
        <w:rPr>
          <w:rFonts w:ascii="Arial" w:eastAsiaTheme="minorEastAsia" w:hAnsi="Arial" w:cs="Arial"/>
        </w:rPr>
        <w:t>Las características principales son:</w:t>
      </w:r>
      <w:commentRangeEnd w:id="408"/>
      <w:r w:rsidR="007A179D">
        <w:rPr>
          <w:rStyle w:val="Refdecomentario"/>
          <w:rFonts w:ascii="Calibri" w:eastAsia="Calibri" w:hAnsi="Calibri" w:cs="Times New Roman"/>
          <w:lang w:val="es-MX"/>
        </w:rPr>
        <w:commentReference w:id="408"/>
      </w:r>
    </w:p>
    <w:p w14:paraId="417E8C18" w14:textId="77777777" w:rsidR="00F635CD" w:rsidRPr="00560ED9" w:rsidRDefault="00F635CD"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04793A2" w14:textId="77777777" w:rsidTr="00E84D1A">
        <w:trPr>
          <w:jc w:val="center"/>
        </w:trPr>
        <w:tc>
          <w:tcPr>
            <w:tcW w:w="3460" w:type="dxa"/>
          </w:tcPr>
          <w:p w14:paraId="53CC27DE" w14:textId="77777777" w:rsidR="00F635CD" w:rsidRPr="00560ED9" w:rsidRDefault="00F635CD" w:rsidP="00E84D1A">
            <w:pPr>
              <w:tabs>
                <w:tab w:val="right" w:pos="8498"/>
              </w:tabs>
              <w:jc w:val="both"/>
              <w:rPr>
                <w:rFonts w:ascii="Arial" w:hAnsi="Arial" w:cs="Arial"/>
              </w:rPr>
            </w:pPr>
            <w:r w:rsidRPr="00560ED9">
              <w:rPr>
                <w:rFonts w:ascii="Arial" w:hAnsi="Arial" w:cs="Arial"/>
              </w:rPr>
              <w:t>Dominio:</w:t>
            </w:r>
          </w:p>
        </w:tc>
        <w:tc>
          <w:tcPr>
            <w:tcW w:w="3141" w:type="dxa"/>
          </w:tcPr>
          <w:p w14:paraId="5A224896"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87C6031" w14:textId="77777777" w:rsidTr="00E84D1A">
        <w:trPr>
          <w:jc w:val="center"/>
        </w:trPr>
        <w:tc>
          <w:tcPr>
            <w:tcW w:w="3460" w:type="dxa"/>
          </w:tcPr>
          <w:p w14:paraId="04F79256" w14:textId="77777777" w:rsidR="00F635CD" w:rsidRPr="00560ED9" w:rsidRDefault="00F635CD" w:rsidP="00E84D1A">
            <w:pPr>
              <w:tabs>
                <w:tab w:val="right" w:pos="8498"/>
              </w:tabs>
              <w:jc w:val="both"/>
              <w:rPr>
                <w:rFonts w:ascii="Arial" w:hAnsi="Arial" w:cs="Arial"/>
              </w:rPr>
            </w:pPr>
            <w:r w:rsidRPr="00560ED9">
              <w:rPr>
                <w:rFonts w:ascii="Arial" w:hAnsi="Arial" w:cs="Arial"/>
              </w:rPr>
              <w:t>Rango:</w:t>
            </w:r>
          </w:p>
        </w:tc>
        <w:tc>
          <w:tcPr>
            <w:tcW w:w="3141" w:type="dxa"/>
          </w:tcPr>
          <w:p w14:paraId="28B590AF" w14:textId="103998C9" w:rsidR="00F635CD" w:rsidRPr="00560ED9" w:rsidRDefault="00F635CD" w:rsidP="00E84D1A">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8D283F4" w14:textId="77777777" w:rsidTr="00E84D1A">
        <w:trPr>
          <w:jc w:val="center"/>
        </w:trPr>
        <w:tc>
          <w:tcPr>
            <w:tcW w:w="3460" w:type="dxa"/>
          </w:tcPr>
          <w:p w14:paraId="368310BE" w14:textId="77777777" w:rsidR="00F635CD" w:rsidRPr="00560ED9" w:rsidRDefault="00F635CD" w:rsidP="00E84D1A">
            <w:pPr>
              <w:tabs>
                <w:tab w:val="right" w:pos="8498"/>
              </w:tabs>
              <w:jc w:val="both"/>
              <w:rPr>
                <w:rFonts w:ascii="Arial" w:hAnsi="Arial" w:cs="Arial"/>
              </w:rPr>
            </w:pPr>
            <w:r w:rsidRPr="00560ED9">
              <w:rPr>
                <w:rFonts w:ascii="Arial" w:hAnsi="Arial" w:cs="Arial"/>
              </w:rPr>
              <w:t>Inyectiva:</w:t>
            </w:r>
          </w:p>
        </w:tc>
        <w:tc>
          <w:tcPr>
            <w:tcW w:w="3141" w:type="dxa"/>
          </w:tcPr>
          <w:p w14:paraId="5D2613CD" w14:textId="7F223D9E"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F635CD" w:rsidRPr="00560ED9" w14:paraId="525496F4" w14:textId="77777777" w:rsidTr="00E84D1A">
        <w:trPr>
          <w:jc w:val="center"/>
        </w:trPr>
        <w:tc>
          <w:tcPr>
            <w:tcW w:w="3460" w:type="dxa"/>
          </w:tcPr>
          <w:p w14:paraId="5F1CF15E" w14:textId="77777777" w:rsidR="00F635CD" w:rsidRPr="00560ED9" w:rsidRDefault="00F635CD" w:rsidP="00E84D1A">
            <w:pPr>
              <w:tabs>
                <w:tab w:val="right" w:pos="8498"/>
              </w:tabs>
              <w:jc w:val="both"/>
              <w:rPr>
                <w:rFonts w:ascii="Arial" w:hAnsi="Arial" w:cs="Arial"/>
              </w:rPr>
            </w:pPr>
            <w:r w:rsidRPr="00560ED9">
              <w:rPr>
                <w:rFonts w:ascii="Arial" w:hAnsi="Arial" w:cs="Arial"/>
              </w:rPr>
              <w:t>Sobreyectiva:</w:t>
            </w:r>
          </w:p>
        </w:tc>
        <w:tc>
          <w:tcPr>
            <w:tcW w:w="3141" w:type="dxa"/>
          </w:tcPr>
          <w:p w14:paraId="74649928" w14:textId="02244552" w:rsidR="00F635CD" w:rsidRPr="00560ED9" w:rsidRDefault="00F635CD" w:rsidP="00E84D1A">
            <w:pPr>
              <w:tabs>
                <w:tab w:val="right" w:pos="8498"/>
              </w:tabs>
              <w:jc w:val="center"/>
              <w:rPr>
                <w:rFonts w:ascii="Arial" w:eastAsia="Cambria" w:hAnsi="Arial" w:cs="Arial"/>
              </w:rPr>
            </w:pPr>
            <w:r w:rsidRPr="00560ED9">
              <w:rPr>
                <w:rFonts w:ascii="Arial" w:eastAsia="Cambria" w:hAnsi="Arial" w:cs="Arial"/>
              </w:rPr>
              <w:t>No</w:t>
            </w:r>
          </w:p>
        </w:tc>
      </w:tr>
      <w:tr w:rsidR="008320E7" w:rsidRPr="00560ED9" w14:paraId="03CB696F" w14:textId="77777777" w:rsidTr="00E84D1A">
        <w:trPr>
          <w:jc w:val="center"/>
        </w:trPr>
        <w:tc>
          <w:tcPr>
            <w:tcW w:w="3460" w:type="dxa"/>
          </w:tcPr>
          <w:p w14:paraId="15428C6C" w14:textId="4BBC3141" w:rsidR="008320E7" w:rsidRPr="00560ED9" w:rsidRDefault="008320E7" w:rsidP="00E84D1A">
            <w:pPr>
              <w:tabs>
                <w:tab w:val="right" w:pos="8498"/>
              </w:tabs>
              <w:jc w:val="both"/>
              <w:rPr>
                <w:rFonts w:ascii="Arial" w:hAnsi="Arial" w:cs="Arial"/>
              </w:rPr>
            </w:pPr>
            <w:r w:rsidRPr="00560ED9">
              <w:rPr>
                <w:rFonts w:ascii="Arial" w:hAnsi="Arial" w:cs="Arial"/>
              </w:rPr>
              <w:t>La función es par o impar:</w:t>
            </w:r>
          </w:p>
        </w:tc>
        <w:tc>
          <w:tcPr>
            <w:tcW w:w="3141" w:type="dxa"/>
          </w:tcPr>
          <w:p w14:paraId="3511B7F8" w14:textId="0DBA7B16" w:rsidR="008320E7" w:rsidRPr="00560ED9" w:rsidRDefault="008320E7" w:rsidP="00E84D1A">
            <w:pPr>
              <w:tabs>
                <w:tab w:val="right" w:pos="8498"/>
              </w:tabs>
              <w:jc w:val="center"/>
              <w:rPr>
                <w:rFonts w:ascii="Arial" w:eastAsia="Cambria" w:hAnsi="Arial" w:cs="Arial"/>
              </w:rPr>
            </w:pPr>
            <w:r w:rsidRPr="00560ED9">
              <w:rPr>
                <w:rFonts w:ascii="Arial" w:eastAsia="Cambria" w:hAnsi="Arial" w:cs="Arial"/>
              </w:rPr>
              <w:t>Par</w:t>
            </w:r>
          </w:p>
        </w:tc>
      </w:tr>
      <w:tr w:rsidR="00F635CD" w:rsidRPr="00560ED9" w14:paraId="55278BB6" w14:textId="77777777" w:rsidTr="00E84D1A">
        <w:trPr>
          <w:jc w:val="center"/>
        </w:trPr>
        <w:tc>
          <w:tcPr>
            <w:tcW w:w="3460" w:type="dxa"/>
          </w:tcPr>
          <w:p w14:paraId="4045BBB3" w14:textId="452545D5" w:rsidR="00F635CD" w:rsidRPr="00560ED9" w:rsidRDefault="008320E7" w:rsidP="00E84D1A">
            <w:pPr>
              <w:tabs>
                <w:tab w:val="right" w:pos="8498"/>
              </w:tabs>
              <w:jc w:val="both"/>
              <w:rPr>
                <w:rFonts w:ascii="Arial" w:hAnsi="Arial" w:cs="Arial"/>
              </w:rPr>
            </w:pPr>
            <w:r w:rsidRPr="00560ED9">
              <w:rPr>
                <w:rFonts w:ascii="Arial" w:hAnsi="Arial" w:cs="Arial"/>
              </w:rPr>
              <w:t>Máximo</w:t>
            </w:r>
            <w:r w:rsidR="00F635CD" w:rsidRPr="00560ED9">
              <w:rPr>
                <w:rFonts w:ascii="Arial" w:hAnsi="Arial" w:cs="Arial"/>
              </w:rPr>
              <w:t>:</w:t>
            </w:r>
          </w:p>
        </w:tc>
        <w:tc>
          <w:tcPr>
            <w:tcW w:w="3141" w:type="dxa"/>
          </w:tcPr>
          <w:p w14:paraId="4E3EAAB4" w14:textId="2E263D1F"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36840" w:rsidRPr="00560ED9">
              <w:rPr>
                <w:rFonts w:ascii="Arial" w:eastAsiaTheme="minorEastAsia" w:hAnsi="Arial" w:cs="Arial"/>
              </w:rPr>
              <w:t xml:space="preserve"> tiene</w:t>
            </w:r>
          </w:p>
        </w:tc>
      </w:tr>
      <w:tr w:rsidR="00F635CD" w:rsidRPr="00560ED9" w14:paraId="0D4E7401" w14:textId="77777777" w:rsidTr="00E84D1A">
        <w:trPr>
          <w:jc w:val="center"/>
        </w:trPr>
        <w:tc>
          <w:tcPr>
            <w:tcW w:w="3460" w:type="dxa"/>
          </w:tcPr>
          <w:p w14:paraId="6927BA87" w14:textId="77777777" w:rsidR="00F635CD" w:rsidRPr="00560ED9" w:rsidRDefault="00F635CD" w:rsidP="00E84D1A">
            <w:pPr>
              <w:tabs>
                <w:tab w:val="right" w:pos="8498"/>
              </w:tabs>
              <w:jc w:val="both"/>
              <w:rPr>
                <w:rFonts w:ascii="Arial" w:hAnsi="Arial" w:cs="Arial"/>
              </w:rPr>
            </w:pPr>
            <w:r w:rsidRPr="00560ED9">
              <w:rPr>
                <w:rFonts w:ascii="Arial" w:hAnsi="Arial" w:cs="Arial"/>
              </w:rPr>
              <w:t>Valores en que alcanza el máximo:</w:t>
            </w:r>
          </w:p>
        </w:tc>
        <w:tc>
          <w:tcPr>
            <w:tcW w:w="3141" w:type="dxa"/>
          </w:tcPr>
          <w:p w14:paraId="342BBF16" w14:textId="77777777"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224C3765" w14:textId="77777777" w:rsidTr="00E84D1A">
        <w:trPr>
          <w:jc w:val="center"/>
        </w:trPr>
        <w:tc>
          <w:tcPr>
            <w:tcW w:w="3460" w:type="dxa"/>
          </w:tcPr>
          <w:p w14:paraId="15C50902" w14:textId="41F4E3EE" w:rsidR="00F635CD" w:rsidRPr="00560ED9" w:rsidRDefault="008320E7" w:rsidP="00E84D1A">
            <w:pPr>
              <w:tabs>
                <w:tab w:val="right" w:pos="8498"/>
              </w:tabs>
              <w:jc w:val="both"/>
              <w:rPr>
                <w:rFonts w:ascii="Arial" w:hAnsi="Arial" w:cs="Arial"/>
              </w:rPr>
            </w:pPr>
            <w:r w:rsidRPr="00560ED9">
              <w:rPr>
                <w:rFonts w:ascii="Arial" w:hAnsi="Arial" w:cs="Arial"/>
              </w:rPr>
              <w:t>Mínimo:</w:t>
            </w:r>
          </w:p>
        </w:tc>
        <w:tc>
          <w:tcPr>
            <w:tcW w:w="3141" w:type="dxa"/>
          </w:tcPr>
          <w:p w14:paraId="42F73F82" w14:textId="74346E3A" w:rsidR="00F635CD" w:rsidRPr="00560ED9" w:rsidRDefault="00F635CD" w:rsidP="00E84D1A">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F635CD" w:rsidRPr="00560ED9" w14:paraId="71CBCA1B" w14:textId="77777777" w:rsidTr="00E84D1A">
        <w:trPr>
          <w:jc w:val="center"/>
        </w:trPr>
        <w:tc>
          <w:tcPr>
            <w:tcW w:w="3460" w:type="dxa"/>
          </w:tcPr>
          <w:p w14:paraId="60F5D703" w14:textId="6AD8FC59" w:rsidR="00F635CD" w:rsidRPr="00560ED9" w:rsidRDefault="00F635CD" w:rsidP="00E84D1A">
            <w:pPr>
              <w:tabs>
                <w:tab w:val="right" w:pos="8498"/>
              </w:tabs>
              <w:jc w:val="both"/>
              <w:rPr>
                <w:rFonts w:ascii="Arial" w:hAnsi="Arial" w:cs="Arial"/>
              </w:rPr>
            </w:pPr>
            <w:r w:rsidRPr="00560ED9">
              <w:rPr>
                <w:rFonts w:ascii="Arial" w:hAnsi="Arial" w:cs="Arial"/>
              </w:rPr>
              <w:t xml:space="preserve">Valores en que alcanza el </w:t>
            </w:r>
            <w:r w:rsidR="008320E7" w:rsidRPr="00560ED9">
              <w:rPr>
                <w:rFonts w:ascii="Arial" w:hAnsi="Arial" w:cs="Arial"/>
              </w:rPr>
              <w:t>mínimo</w:t>
            </w:r>
            <w:r w:rsidRPr="00560ED9">
              <w:rPr>
                <w:rFonts w:ascii="Arial" w:hAnsi="Arial" w:cs="Arial"/>
              </w:rPr>
              <w:t>:</w:t>
            </w:r>
          </w:p>
        </w:tc>
        <w:tc>
          <w:tcPr>
            <w:tcW w:w="3141" w:type="dxa"/>
          </w:tcPr>
          <w:p w14:paraId="52466634" w14:textId="28FB8562" w:rsidR="00F635CD" w:rsidRPr="00560ED9" w:rsidRDefault="00F635CD" w:rsidP="00F635CD">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F635CD" w:rsidRPr="00560ED9" w14:paraId="4BF25042" w14:textId="77777777" w:rsidTr="00E84D1A">
        <w:trPr>
          <w:jc w:val="center"/>
        </w:trPr>
        <w:tc>
          <w:tcPr>
            <w:tcW w:w="3460" w:type="dxa"/>
          </w:tcPr>
          <w:p w14:paraId="32155942" w14:textId="2155C8D6" w:rsidR="00F635CD" w:rsidRPr="00560ED9" w:rsidRDefault="008320E7" w:rsidP="00E84D1A">
            <w:pPr>
              <w:tabs>
                <w:tab w:val="right" w:pos="8498"/>
              </w:tabs>
              <w:jc w:val="both"/>
              <w:rPr>
                <w:rFonts w:ascii="Arial" w:hAnsi="Arial" w:cs="Arial"/>
              </w:rPr>
            </w:pPr>
            <w:r w:rsidRPr="00560ED9">
              <w:rPr>
                <w:rFonts w:ascii="Arial" w:hAnsi="Arial" w:cs="Arial"/>
              </w:rPr>
              <w:t>Intervalo donde la función es decreciente</w:t>
            </w:r>
            <w:r w:rsidR="00F635CD" w:rsidRPr="00560ED9">
              <w:rPr>
                <w:rFonts w:ascii="Arial" w:hAnsi="Arial" w:cs="Arial"/>
              </w:rPr>
              <w:t>:</w:t>
            </w:r>
          </w:p>
        </w:tc>
        <w:tc>
          <w:tcPr>
            <w:tcW w:w="3141" w:type="dxa"/>
          </w:tcPr>
          <w:p w14:paraId="780DFEBB" w14:textId="27DAAB7D"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142F1F38" w14:textId="77777777" w:rsidTr="00E84D1A">
        <w:trPr>
          <w:jc w:val="center"/>
        </w:trPr>
        <w:tc>
          <w:tcPr>
            <w:tcW w:w="3460" w:type="dxa"/>
          </w:tcPr>
          <w:p w14:paraId="29FDC56D" w14:textId="73067FCC" w:rsidR="00F635CD" w:rsidRPr="00560ED9" w:rsidRDefault="008320E7">
            <w:pPr>
              <w:tabs>
                <w:tab w:val="right" w:pos="8498"/>
              </w:tabs>
              <w:jc w:val="both"/>
              <w:rPr>
                <w:rFonts w:ascii="Arial" w:hAnsi="Arial" w:cs="Arial"/>
              </w:rPr>
            </w:pPr>
            <w:r w:rsidRPr="00560ED9">
              <w:rPr>
                <w:rFonts w:ascii="Arial" w:hAnsi="Arial" w:cs="Arial"/>
              </w:rPr>
              <w:t xml:space="preserve">Intervalo donde la función es </w:t>
            </w:r>
            <w:r w:rsidR="00F635CD" w:rsidRPr="00560ED9">
              <w:rPr>
                <w:rFonts w:ascii="Arial" w:hAnsi="Arial" w:cs="Arial"/>
              </w:rPr>
              <w:t>creciente</w:t>
            </w:r>
            <w:r w:rsidRPr="00560ED9">
              <w:rPr>
                <w:rFonts w:ascii="Arial" w:hAnsi="Arial" w:cs="Arial"/>
              </w:rPr>
              <w:t>:</w:t>
            </w:r>
          </w:p>
        </w:tc>
        <w:tc>
          <w:tcPr>
            <w:tcW w:w="3141" w:type="dxa"/>
          </w:tcPr>
          <w:p w14:paraId="078BAB16" w14:textId="034E51DC" w:rsidR="00F635CD" w:rsidRPr="00560ED9" w:rsidRDefault="00F635CD" w:rsidP="00F635CD">
            <w:pPr>
              <w:tabs>
                <w:tab w:val="right" w:pos="8498"/>
              </w:tabs>
              <w:jc w:val="center"/>
              <w:rPr>
                <w:rFonts w:ascii="Arial" w:hAnsi="Arial" w:cs="Arial"/>
              </w:rPr>
            </w:pPr>
            <m:oMathPara>
              <m:oMath>
                <m:r>
                  <w:rPr>
                    <w:rFonts w:ascii="Cambria Math" w:hAnsi="Cambria Math" w:cs="Arial"/>
                  </w:rPr>
                  <m:t>[0,∞)</m:t>
                </m:r>
              </m:oMath>
            </m:oMathPara>
          </w:p>
        </w:tc>
      </w:tr>
      <w:tr w:rsidR="00F635CD" w:rsidRPr="00560ED9" w14:paraId="68C9B60B" w14:textId="77777777" w:rsidTr="00E84D1A">
        <w:trPr>
          <w:jc w:val="center"/>
        </w:trPr>
        <w:tc>
          <w:tcPr>
            <w:tcW w:w="3460" w:type="dxa"/>
          </w:tcPr>
          <w:p w14:paraId="6ECD71F8" w14:textId="5B61AEF1" w:rsidR="00F635CD" w:rsidRPr="00560ED9" w:rsidRDefault="008320E7" w:rsidP="00E84D1A">
            <w:pPr>
              <w:tabs>
                <w:tab w:val="right" w:pos="8498"/>
              </w:tabs>
              <w:jc w:val="both"/>
              <w:rPr>
                <w:rFonts w:ascii="Arial" w:hAnsi="Arial" w:cs="Arial"/>
              </w:rPr>
            </w:pPr>
            <w:r w:rsidRPr="00560ED9">
              <w:rPr>
                <w:rFonts w:ascii="Arial" w:hAnsi="Arial" w:cs="Arial"/>
              </w:rPr>
              <w:t xml:space="preserve">Concavidad: </w:t>
            </w:r>
          </w:p>
        </w:tc>
        <w:tc>
          <w:tcPr>
            <w:tcW w:w="3141" w:type="dxa"/>
          </w:tcPr>
          <w:p w14:paraId="5A9A33FF" w14:textId="45B91451" w:rsidR="00F635CD" w:rsidRPr="00560ED9" w:rsidRDefault="00D8785B" w:rsidP="00D8785B">
            <w:pPr>
              <w:tabs>
                <w:tab w:val="right" w:pos="8498"/>
              </w:tabs>
              <w:jc w:val="center"/>
              <w:rPr>
                <w:rFonts w:ascii="Arial" w:hAnsi="Arial" w:cs="Arial"/>
              </w:rPr>
            </w:pPr>
            <w:r>
              <w:rPr>
                <w:rFonts w:ascii="Arial" w:eastAsiaTheme="minorEastAsia" w:hAnsi="Arial" w:cs="Arial"/>
              </w:rPr>
              <w:t>Cóncava</w:t>
            </w:r>
            <w:r w:rsidR="00B4460A" w:rsidRPr="00560ED9">
              <w:rPr>
                <w:rFonts w:ascii="Arial" w:eastAsiaTheme="minorEastAsia" w:hAnsi="Arial" w:cs="Arial"/>
              </w:rPr>
              <w:t xml:space="preserve"> hacia arriba</w:t>
            </w:r>
          </w:p>
        </w:tc>
      </w:tr>
    </w:tbl>
    <w:p w14:paraId="0A44A59D" w14:textId="77777777" w:rsidR="000B57E3" w:rsidRPr="00560ED9" w:rsidRDefault="000B57E3" w:rsidP="00962CCA">
      <w:pPr>
        <w:tabs>
          <w:tab w:val="right" w:pos="8498"/>
        </w:tabs>
        <w:spacing w:after="0"/>
        <w:jc w:val="both"/>
        <w:rPr>
          <w:rFonts w:ascii="Arial" w:eastAsiaTheme="minorEastAsia" w:hAnsi="Arial" w:cs="Arial"/>
        </w:rPr>
      </w:pPr>
    </w:p>
    <w:p w14:paraId="4CA6CEE1" w14:textId="365B5BBD" w:rsidR="00B23998" w:rsidRPr="00B23998" w:rsidRDefault="00B23998" w:rsidP="00B23998">
      <w:pPr>
        <w:tabs>
          <w:tab w:val="right" w:pos="8498"/>
        </w:tabs>
        <w:spacing w:after="0"/>
        <w:jc w:val="both"/>
        <w:rPr>
          <w:rFonts w:ascii="Arial" w:eastAsiaTheme="minorEastAsia" w:hAnsi="Arial" w:cs="Arial"/>
          <w:b/>
        </w:rPr>
      </w:pPr>
      <w:r w:rsidRPr="00B23998">
        <w:rPr>
          <w:rFonts w:ascii="Arial" w:hAnsi="Arial" w:cs="Arial"/>
          <w:b/>
          <w:color w:val="000000"/>
        </w:rPr>
        <w:t xml:space="preserve">Funciones potencia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x</m:t>
            </m:r>
          </m:e>
          <m:sup>
            <m:r>
              <m:rPr>
                <m:sty m:val="bi"/>
              </m:rPr>
              <w:rPr>
                <w:rFonts w:ascii="Cambria Math" w:hAnsi="Cambria Math" w:cs="Arial"/>
              </w:rPr>
              <m:t>n</m:t>
            </m:r>
          </m:sup>
        </m:sSup>
      </m:oMath>
      <w:r w:rsidRPr="00B23998">
        <w:rPr>
          <w:rFonts w:ascii="Arial" w:eastAsiaTheme="minorEastAsia" w:hAnsi="Arial" w:cs="Arial"/>
          <w:b/>
        </w:rPr>
        <w:t xml:space="preserve"> con </w:t>
      </w:r>
      <m:oMath>
        <m:r>
          <m:rPr>
            <m:sty m:val="bi"/>
          </m:rPr>
          <w:rPr>
            <w:rFonts w:ascii="Cambria Math" w:eastAsiaTheme="minorEastAsia" w:hAnsi="Cambria Math" w:cs="Arial"/>
          </w:rPr>
          <m:t>n</m:t>
        </m:r>
      </m:oMath>
      <w:r w:rsidRPr="00B23998">
        <w:rPr>
          <w:rFonts w:ascii="Arial" w:eastAsiaTheme="minorEastAsia" w:hAnsi="Arial" w:cs="Arial"/>
          <w:b/>
        </w:rPr>
        <w:t xml:space="preserve"> un número natural </w:t>
      </w:r>
      <w:r>
        <w:rPr>
          <w:rFonts w:ascii="Arial" w:eastAsiaTheme="minorEastAsia" w:hAnsi="Arial" w:cs="Arial"/>
          <w:b/>
        </w:rPr>
        <w:t>im</w:t>
      </w:r>
      <w:r w:rsidRPr="00B23998">
        <w:rPr>
          <w:rFonts w:ascii="Arial" w:eastAsiaTheme="minorEastAsia" w:hAnsi="Arial" w:cs="Arial"/>
          <w:b/>
        </w:rPr>
        <w:t>par</w:t>
      </w:r>
    </w:p>
    <w:p w14:paraId="10FA48ED" w14:textId="77777777" w:rsidR="00087457" w:rsidRDefault="00087457" w:rsidP="002428B8">
      <w:pPr>
        <w:tabs>
          <w:tab w:val="right" w:pos="8498"/>
        </w:tabs>
        <w:spacing w:after="0"/>
        <w:jc w:val="both"/>
        <w:rPr>
          <w:rFonts w:ascii="Arial" w:eastAsiaTheme="minorEastAsia" w:hAnsi="Arial" w:cs="Arial"/>
        </w:rPr>
      </w:pPr>
    </w:p>
    <w:p w14:paraId="29D89EEE" w14:textId="5ECCA708" w:rsidR="002428B8" w:rsidRPr="00560ED9" w:rsidRDefault="002428B8" w:rsidP="002428B8">
      <w:pPr>
        <w:tabs>
          <w:tab w:val="right" w:pos="8498"/>
        </w:tabs>
        <w:spacing w:after="0"/>
        <w:jc w:val="both"/>
        <w:rPr>
          <w:rFonts w:ascii="Arial" w:eastAsiaTheme="minorEastAsia" w:hAnsi="Arial" w:cs="Arial"/>
        </w:rPr>
      </w:pPr>
      <w:commentRangeStart w:id="409"/>
      <w:r w:rsidRPr="00560ED9">
        <w:rPr>
          <w:rFonts w:ascii="Arial" w:eastAsiaTheme="minorEastAsia" w:hAnsi="Arial" w:cs="Arial"/>
        </w:rPr>
        <w:t>La grafica</w:t>
      </w:r>
      <w:commentRangeEnd w:id="409"/>
      <w:r w:rsidR="00087457">
        <w:rPr>
          <w:rStyle w:val="Refdecomentario"/>
          <w:rFonts w:ascii="Calibri" w:eastAsia="Calibri" w:hAnsi="Calibri" w:cs="Times New Roman"/>
          <w:lang w:val="es-MX"/>
        </w:rPr>
        <w:commentReference w:id="409"/>
      </w:r>
      <w:r w:rsidRPr="00560ED9">
        <w:rPr>
          <w:rFonts w:ascii="Arial" w:eastAsiaTheme="minorEastAsia" w:hAnsi="Arial" w:cs="Arial"/>
        </w:rPr>
        <w:t xml:space="preserve"> de las funciones potencia con </w:t>
      </w:r>
      <w:commentRangeStart w:id="410"/>
      <w:r w:rsidRPr="00087457">
        <w:rPr>
          <w:rFonts w:ascii="Arial" w:eastAsiaTheme="minorEastAsia" w:hAnsi="Arial" w:cs="Arial"/>
          <w:strike/>
        </w:rPr>
        <w:t>su</w:t>
      </w:r>
      <w:commentRangeEnd w:id="410"/>
      <w:r w:rsidR="00087457" w:rsidRPr="00087457">
        <w:rPr>
          <w:rStyle w:val="Refdecomentario"/>
          <w:rFonts w:ascii="Calibri" w:eastAsia="Calibri" w:hAnsi="Calibri" w:cs="Times New Roman"/>
          <w:strike/>
          <w:lang w:val="es-MX"/>
        </w:rPr>
        <w:commentReference w:id="410"/>
      </w:r>
      <w:r w:rsidRPr="00560ED9">
        <w:rPr>
          <w:rFonts w:ascii="Arial" w:eastAsiaTheme="minorEastAsia" w:hAnsi="Arial" w:cs="Arial"/>
        </w:rPr>
        <w:t xml:space="preserve"> exponente n impar </w:t>
      </w:r>
      <w:commentRangeStart w:id="411"/>
      <w:r w:rsidRPr="00560ED9">
        <w:rPr>
          <w:rFonts w:ascii="Arial" w:eastAsiaTheme="minorEastAsia" w:hAnsi="Arial" w:cs="Arial"/>
        </w:rPr>
        <w:t>son:</w:t>
      </w:r>
      <w:commentRangeEnd w:id="411"/>
      <w:r w:rsidR="00087457">
        <w:rPr>
          <w:rStyle w:val="Refdecomentario"/>
          <w:rFonts w:ascii="Calibri" w:eastAsia="Calibri" w:hAnsi="Calibri" w:cs="Times New Roman"/>
          <w:lang w:val="es-MX"/>
        </w:rPr>
        <w:commentReference w:id="411"/>
      </w:r>
    </w:p>
    <w:p w14:paraId="5175A8C6" w14:textId="77777777" w:rsidR="002428B8" w:rsidRPr="00560ED9" w:rsidRDefault="002428B8" w:rsidP="00962CCA">
      <w:pPr>
        <w:tabs>
          <w:tab w:val="right" w:pos="8498"/>
        </w:tabs>
        <w:spacing w:after="0"/>
        <w:jc w:val="both"/>
        <w:rPr>
          <w:rFonts w:ascii="Arial" w:eastAsiaTheme="minorEastAsia" w:hAnsi="Arial" w:cs="Arial"/>
          <w:b/>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3EE552AB" w14:textId="77777777" w:rsidTr="00657D64">
        <w:tc>
          <w:tcPr>
            <w:tcW w:w="9054" w:type="dxa"/>
            <w:gridSpan w:val="2"/>
            <w:shd w:val="clear" w:color="auto" w:fill="0D0D0D" w:themeFill="text1" w:themeFillTint="F2"/>
          </w:tcPr>
          <w:p w14:paraId="5445611D"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AB68EF" w14:textId="77777777" w:rsidR="00657D64" w:rsidRPr="00560ED9" w:rsidRDefault="00657D64" w:rsidP="00657D64">
            <w:pPr>
              <w:jc w:val="center"/>
              <w:rPr>
                <w:rFonts w:ascii="Arial" w:hAnsi="Arial" w:cs="Arial"/>
                <w:b/>
                <w:color w:val="FFFFFF" w:themeColor="background1"/>
              </w:rPr>
            </w:pPr>
          </w:p>
        </w:tc>
      </w:tr>
      <w:tr w:rsidR="00657D64" w:rsidRPr="00560ED9" w14:paraId="4C11827D" w14:textId="77777777" w:rsidTr="00657D64">
        <w:tc>
          <w:tcPr>
            <w:tcW w:w="1384" w:type="dxa"/>
          </w:tcPr>
          <w:p w14:paraId="7EA14CA6"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D06770A" w14:textId="1B9BD51E" w:rsidR="00657D64" w:rsidRPr="00560ED9" w:rsidRDefault="005F006D" w:rsidP="00657D64">
            <w:pPr>
              <w:rPr>
                <w:rFonts w:ascii="Arial" w:hAnsi="Arial" w:cs="Arial"/>
                <w:b/>
                <w:color w:val="000000"/>
                <w:sz w:val="18"/>
                <w:szCs w:val="18"/>
              </w:rPr>
            </w:pPr>
            <w:r w:rsidRPr="00560ED9">
              <w:rPr>
                <w:rFonts w:ascii="Arial" w:hAnsi="Arial" w:cs="Arial"/>
                <w:color w:val="000000"/>
              </w:rPr>
              <w:t>MA_11_02_IMG46</w:t>
            </w:r>
          </w:p>
        </w:tc>
      </w:tr>
      <w:tr w:rsidR="00657D64" w:rsidRPr="00560ED9" w14:paraId="02B3794E" w14:textId="77777777" w:rsidTr="00657D64">
        <w:tc>
          <w:tcPr>
            <w:tcW w:w="1384" w:type="dxa"/>
          </w:tcPr>
          <w:p w14:paraId="56C7D6AA"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Potencia</w:t>
            </w:r>
          </w:p>
        </w:tc>
        <w:tc>
          <w:tcPr>
            <w:tcW w:w="7670" w:type="dxa"/>
          </w:tcPr>
          <w:p w14:paraId="4B832F1E" w14:textId="49B96B7A" w:rsidR="00657D64" w:rsidRPr="00560ED9" w:rsidRDefault="00657D64" w:rsidP="00657D64">
            <w:pPr>
              <w:rPr>
                <w:rFonts w:ascii="Arial" w:hAnsi="Arial" w:cs="Arial"/>
                <w:color w:val="000000"/>
              </w:rPr>
            </w:pPr>
            <w:r w:rsidRPr="00560ED9">
              <w:rPr>
                <w:rFonts w:ascii="Arial" w:hAnsi="Arial" w:cs="Arial"/>
                <w:color w:val="000000"/>
              </w:rPr>
              <w:t xml:space="preserve">Potencias impares </w:t>
            </w:r>
          </w:p>
        </w:tc>
      </w:tr>
      <w:tr w:rsidR="00657D64" w:rsidRPr="00560ED9" w14:paraId="0D95CA00" w14:textId="77777777" w:rsidTr="00657D64">
        <w:tc>
          <w:tcPr>
            <w:tcW w:w="1384" w:type="dxa"/>
          </w:tcPr>
          <w:p w14:paraId="3A414BED"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60A8B7A" w14:textId="16F6580B" w:rsidR="00657D64" w:rsidRPr="00560ED9" w:rsidRDefault="00657D64"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3533651F" wp14:editId="7014660D">
                  <wp:extent cx="2324735" cy="1891347"/>
                  <wp:effectExtent l="0" t="0" r="1206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832" cy="1891426"/>
                          </a:xfrm>
                          <a:prstGeom prst="rect">
                            <a:avLst/>
                          </a:prstGeom>
                          <a:noFill/>
                          <a:ln>
                            <a:noFill/>
                          </a:ln>
                        </pic:spPr>
                      </pic:pic>
                    </a:graphicData>
                  </a:graphic>
                </wp:inline>
              </w:drawing>
            </w:r>
          </w:p>
        </w:tc>
      </w:tr>
      <w:tr w:rsidR="00657D64" w:rsidRPr="00560ED9" w14:paraId="464327E9" w14:textId="77777777" w:rsidTr="00657D64">
        <w:tc>
          <w:tcPr>
            <w:tcW w:w="1384" w:type="dxa"/>
          </w:tcPr>
          <w:p w14:paraId="46730D15"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46C9C97A" w14:textId="53D82814" w:rsidR="00657D64" w:rsidRPr="00560ED9" w:rsidRDefault="003906AA" w:rsidP="005F09CC">
            <w:pPr>
              <w:tabs>
                <w:tab w:val="right" w:pos="8498"/>
              </w:tabs>
              <w:jc w:val="both"/>
              <w:rPr>
                <w:rFonts w:ascii="Arial" w:eastAsiaTheme="minorEastAsia" w:hAnsi="Arial" w:cs="Arial"/>
              </w:rPr>
            </w:pPr>
            <w:r>
              <w:rPr>
                <w:rFonts w:ascii="Arial" w:eastAsiaTheme="minorEastAsia" w:hAnsi="Arial" w:cs="Arial"/>
              </w:rPr>
              <w:t>Grá</w:t>
            </w:r>
            <w:r w:rsidR="005F09CC">
              <w:rPr>
                <w:rFonts w:ascii="Arial" w:eastAsiaTheme="minorEastAsia" w:hAnsi="Arial" w:cs="Arial"/>
              </w:rPr>
              <w:t>fica de</w:t>
            </w:r>
            <w:r w:rsidR="00657D64" w:rsidRPr="00560ED9">
              <w:rPr>
                <w:rFonts w:ascii="Arial" w:eastAsiaTheme="minorEastAsia" w:hAnsi="Arial" w:cs="Arial"/>
              </w:rPr>
              <w:t xml:space="preserve"> funciones potencia </w:t>
            </w:r>
            <w:r w:rsidR="002428B8" w:rsidRPr="00560ED9">
              <w:rPr>
                <w:rFonts w:ascii="Arial" w:eastAsiaTheme="minorEastAsia" w:hAnsi="Arial" w:cs="Arial"/>
              </w:rPr>
              <w:t xml:space="preserve">con </w:t>
            </w:r>
            <w:proofErr w:type="gramStart"/>
            <w:r w:rsidR="002428B8" w:rsidRPr="00560ED9">
              <w:rPr>
                <w:rFonts w:ascii="Arial" w:eastAsiaTheme="minorEastAsia" w:hAnsi="Arial" w:cs="Arial"/>
              </w:rPr>
              <w:t>el</w:t>
            </w:r>
            <w:proofErr w:type="gramEnd"/>
            <w:r w:rsidR="002428B8" w:rsidRPr="00560ED9">
              <w:rPr>
                <w:rFonts w:ascii="Arial" w:eastAsiaTheme="minorEastAsia" w:hAnsi="Arial" w:cs="Arial"/>
              </w:rPr>
              <w:t xml:space="preserve"> exponente </w:t>
            </w:r>
            <w:r w:rsidR="002428B8" w:rsidRPr="003906AA">
              <w:rPr>
                <w:rFonts w:ascii="Arial" w:eastAsiaTheme="minorEastAsia" w:hAnsi="Arial" w:cs="Arial"/>
                <w:i/>
              </w:rPr>
              <w:t>n</w:t>
            </w:r>
            <w:r w:rsidR="005F09CC">
              <w:rPr>
                <w:rFonts w:ascii="Arial" w:eastAsiaTheme="minorEastAsia" w:hAnsi="Arial" w:cs="Arial"/>
              </w:rPr>
              <w:t xml:space="preserve"> un número</w:t>
            </w:r>
            <w:r>
              <w:rPr>
                <w:rFonts w:ascii="Arial" w:eastAsiaTheme="minorEastAsia" w:hAnsi="Arial" w:cs="Arial"/>
              </w:rPr>
              <w:t xml:space="preserve"> natural</w:t>
            </w:r>
            <w:r w:rsidR="005F09CC">
              <w:rPr>
                <w:rFonts w:ascii="Arial" w:eastAsiaTheme="minorEastAsia" w:hAnsi="Arial" w:cs="Arial"/>
              </w:rPr>
              <w:t xml:space="preserve"> </w:t>
            </w:r>
            <w:r w:rsidR="00657D64" w:rsidRPr="00560ED9">
              <w:rPr>
                <w:rFonts w:ascii="Arial" w:eastAsiaTheme="minorEastAsia" w:hAnsi="Arial" w:cs="Arial"/>
              </w:rPr>
              <w:t>impar</w:t>
            </w:r>
            <w:commentRangeStart w:id="412"/>
            <w:r w:rsidR="00657D64" w:rsidRPr="00560ED9">
              <w:rPr>
                <w:rFonts w:ascii="Arial" w:eastAsiaTheme="minorEastAsia" w:hAnsi="Arial" w:cs="Arial"/>
              </w:rPr>
              <w:t>.</w:t>
            </w:r>
            <w:commentRangeEnd w:id="412"/>
            <w:r w:rsidR="00087457">
              <w:rPr>
                <w:rStyle w:val="Refdecomentario"/>
                <w:rFonts w:ascii="Calibri" w:eastAsia="Calibri" w:hAnsi="Calibri" w:cs="Times New Roman"/>
              </w:rPr>
              <w:commentReference w:id="412"/>
            </w:r>
          </w:p>
        </w:tc>
      </w:tr>
    </w:tbl>
    <w:p w14:paraId="26394F1C" w14:textId="77777777" w:rsidR="00F635CD" w:rsidRPr="00560ED9" w:rsidRDefault="00F635CD" w:rsidP="00962CCA">
      <w:pPr>
        <w:tabs>
          <w:tab w:val="right" w:pos="8498"/>
        </w:tabs>
        <w:spacing w:after="0"/>
        <w:jc w:val="both"/>
        <w:rPr>
          <w:rFonts w:ascii="Arial" w:eastAsiaTheme="minorEastAsia" w:hAnsi="Arial" w:cs="Arial"/>
        </w:rPr>
      </w:pPr>
    </w:p>
    <w:p w14:paraId="7388D01C" w14:textId="170E911B" w:rsidR="00F635CD" w:rsidRPr="00560ED9" w:rsidRDefault="00F635CD" w:rsidP="00F635CD">
      <w:pPr>
        <w:tabs>
          <w:tab w:val="right" w:pos="8498"/>
        </w:tabs>
        <w:spacing w:after="0"/>
        <w:jc w:val="both"/>
        <w:rPr>
          <w:rFonts w:ascii="Arial" w:eastAsiaTheme="minorEastAsia" w:hAnsi="Arial" w:cs="Arial"/>
        </w:rPr>
      </w:pPr>
      <w:commentRangeStart w:id="413"/>
      <w:r w:rsidRPr="00560ED9">
        <w:rPr>
          <w:rFonts w:ascii="Arial" w:eastAsiaTheme="minorEastAsia" w:hAnsi="Arial" w:cs="Arial"/>
        </w:rPr>
        <w:t>Las características principales de estas funciones son:</w:t>
      </w:r>
      <w:commentRangeEnd w:id="413"/>
      <w:r w:rsidR="007A179D">
        <w:rPr>
          <w:rStyle w:val="Refdecomentario"/>
          <w:rFonts w:ascii="Calibri" w:eastAsia="Calibri" w:hAnsi="Calibri" w:cs="Times New Roman"/>
          <w:lang w:val="es-MX"/>
        </w:rPr>
        <w:commentReference w:id="413"/>
      </w:r>
    </w:p>
    <w:p w14:paraId="62A4B051" w14:textId="77777777" w:rsidR="00F635CD" w:rsidRPr="00560ED9" w:rsidRDefault="00F635CD" w:rsidP="00F635CD">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635CD" w:rsidRPr="00560ED9" w14:paraId="72155A63" w14:textId="77777777" w:rsidTr="00E84D1A">
        <w:trPr>
          <w:jc w:val="center"/>
        </w:trPr>
        <w:tc>
          <w:tcPr>
            <w:tcW w:w="3460" w:type="dxa"/>
          </w:tcPr>
          <w:p w14:paraId="630CEDDD" w14:textId="77777777" w:rsidR="00F635CD" w:rsidRPr="00560ED9" w:rsidRDefault="00F635CD" w:rsidP="00E84D1A">
            <w:pPr>
              <w:tabs>
                <w:tab w:val="right" w:pos="8498"/>
              </w:tabs>
              <w:jc w:val="both"/>
              <w:rPr>
                <w:rFonts w:ascii="Arial" w:hAnsi="Arial" w:cs="Arial"/>
              </w:rPr>
            </w:pPr>
            <w:r w:rsidRPr="00560ED9">
              <w:rPr>
                <w:rFonts w:ascii="Arial" w:hAnsi="Arial" w:cs="Arial"/>
              </w:rPr>
              <w:t>Dominio:</w:t>
            </w:r>
          </w:p>
        </w:tc>
        <w:tc>
          <w:tcPr>
            <w:tcW w:w="3141" w:type="dxa"/>
          </w:tcPr>
          <w:p w14:paraId="020E1A58" w14:textId="77777777" w:rsidR="00F635CD" w:rsidRPr="00560ED9" w:rsidRDefault="00F635CD" w:rsidP="00E84D1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5D70FC60" w14:textId="77777777" w:rsidTr="00E84D1A">
        <w:trPr>
          <w:jc w:val="center"/>
        </w:trPr>
        <w:tc>
          <w:tcPr>
            <w:tcW w:w="3460" w:type="dxa"/>
          </w:tcPr>
          <w:p w14:paraId="38397F8E" w14:textId="77777777" w:rsidR="00F635CD" w:rsidRPr="00560ED9" w:rsidRDefault="00F635CD" w:rsidP="00E84D1A">
            <w:pPr>
              <w:tabs>
                <w:tab w:val="right" w:pos="8498"/>
              </w:tabs>
              <w:jc w:val="both"/>
              <w:rPr>
                <w:rFonts w:ascii="Arial" w:hAnsi="Arial" w:cs="Arial"/>
              </w:rPr>
            </w:pPr>
            <w:r w:rsidRPr="00560ED9">
              <w:rPr>
                <w:rFonts w:ascii="Arial" w:hAnsi="Arial" w:cs="Arial"/>
              </w:rPr>
              <w:t>Rango:</w:t>
            </w:r>
          </w:p>
        </w:tc>
        <w:tc>
          <w:tcPr>
            <w:tcW w:w="3141" w:type="dxa"/>
          </w:tcPr>
          <w:p w14:paraId="10DF313F" w14:textId="0F0D7764" w:rsidR="00F635CD" w:rsidRPr="00560ED9" w:rsidRDefault="00F635CD" w:rsidP="00F635CD">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635CD" w:rsidRPr="00560ED9" w14:paraId="166BA83A" w14:textId="77777777" w:rsidTr="00E84D1A">
        <w:trPr>
          <w:jc w:val="center"/>
        </w:trPr>
        <w:tc>
          <w:tcPr>
            <w:tcW w:w="3460" w:type="dxa"/>
          </w:tcPr>
          <w:p w14:paraId="528EDB72" w14:textId="77777777" w:rsidR="00F635CD" w:rsidRPr="00560ED9" w:rsidRDefault="00F635CD" w:rsidP="00E84D1A">
            <w:pPr>
              <w:tabs>
                <w:tab w:val="right" w:pos="8498"/>
              </w:tabs>
              <w:jc w:val="both"/>
              <w:rPr>
                <w:rFonts w:ascii="Arial" w:hAnsi="Arial" w:cs="Arial"/>
              </w:rPr>
            </w:pPr>
            <w:r w:rsidRPr="00560ED9">
              <w:rPr>
                <w:rFonts w:ascii="Arial" w:hAnsi="Arial" w:cs="Arial"/>
              </w:rPr>
              <w:t>Inyectiva:</w:t>
            </w:r>
          </w:p>
        </w:tc>
        <w:tc>
          <w:tcPr>
            <w:tcW w:w="3141" w:type="dxa"/>
          </w:tcPr>
          <w:p w14:paraId="4D8585D2" w14:textId="0A65670F" w:rsidR="00F635CD" w:rsidRPr="00560ED9" w:rsidRDefault="00F635CD" w:rsidP="00F635CD">
            <w:pPr>
              <w:tabs>
                <w:tab w:val="right" w:pos="8498"/>
              </w:tabs>
              <w:jc w:val="center"/>
              <w:rPr>
                <w:rFonts w:ascii="Arial" w:eastAsia="Cambria" w:hAnsi="Arial" w:cs="Arial"/>
              </w:rPr>
            </w:pPr>
            <w:commentRangeStart w:id="414"/>
            <w:r w:rsidRPr="00560ED9">
              <w:rPr>
                <w:rFonts w:ascii="Arial" w:eastAsia="Cambria" w:hAnsi="Arial" w:cs="Arial"/>
              </w:rPr>
              <w:t>Si</w:t>
            </w:r>
            <w:commentRangeEnd w:id="414"/>
            <w:r w:rsidR="00087457">
              <w:rPr>
                <w:rStyle w:val="Refdecomentario"/>
                <w:rFonts w:ascii="Calibri" w:eastAsia="Calibri" w:hAnsi="Calibri" w:cs="Times New Roman"/>
              </w:rPr>
              <w:commentReference w:id="414"/>
            </w:r>
          </w:p>
        </w:tc>
      </w:tr>
      <w:tr w:rsidR="00F635CD" w:rsidRPr="00560ED9" w14:paraId="3E318109" w14:textId="77777777" w:rsidTr="00E84D1A">
        <w:trPr>
          <w:jc w:val="center"/>
        </w:trPr>
        <w:tc>
          <w:tcPr>
            <w:tcW w:w="3460" w:type="dxa"/>
          </w:tcPr>
          <w:p w14:paraId="3B2171DE" w14:textId="77777777" w:rsidR="00F635CD" w:rsidRPr="00560ED9" w:rsidRDefault="00F635CD" w:rsidP="00E84D1A">
            <w:pPr>
              <w:tabs>
                <w:tab w:val="right" w:pos="8498"/>
              </w:tabs>
              <w:jc w:val="both"/>
              <w:rPr>
                <w:rFonts w:ascii="Arial" w:hAnsi="Arial" w:cs="Arial"/>
              </w:rPr>
            </w:pPr>
            <w:r w:rsidRPr="00560ED9">
              <w:rPr>
                <w:rFonts w:ascii="Arial" w:hAnsi="Arial" w:cs="Arial"/>
              </w:rPr>
              <w:t>Sobreyectiva:</w:t>
            </w:r>
          </w:p>
        </w:tc>
        <w:tc>
          <w:tcPr>
            <w:tcW w:w="3141" w:type="dxa"/>
          </w:tcPr>
          <w:p w14:paraId="0D1A1F5A" w14:textId="0A6C19A8" w:rsidR="00F635CD" w:rsidRPr="00560ED9" w:rsidRDefault="00F635CD" w:rsidP="00E84D1A">
            <w:pPr>
              <w:tabs>
                <w:tab w:val="right" w:pos="8498"/>
              </w:tabs>
              <w:jc w:val="center"/>
              <w:rPr>
                <w:rFonts w:ascii="Arial" w:eastAsia="Cambria" w:hAnsi="Arial" w:cs="Arial"/>
              </w:rPr>
            </w:pPr>
            <w:commentRangeStart w:id="415"/>
            <w:r w:rsidRPr="00560ED9">
              <w:rPr>
                <w:rFonts w:ascii="Arial" w:eastAsia="Cambria" w:hAnsi="Arial" w:cs="Arial"/>
              </w:rPr>
              <w:t>Si</w:t>
            </w:r>
            <w:commentRangeEnd w:id="415"/>
            <w:r w:rsidR="00087457">
              <w:rPr>
                <w:rStyle w:val="Refdecomentario"/>
                <w:rFonts w:ascii="Calibri" w:eastAsia="Calibri" w:hAnsi="Calibri" w:cs="Times New Roman"/>
              </w:rPr>
              <w:commentReference w:id="415"/>
            </w:r>
          </w:p>
        </w:tc>
      </w:tr>
      <w:tr w:rsidR="00F635CD" w:rsidRPr="00560ED9" w14:paraId="0E88D0FA" w14:textId="77777777" w:rsidTr="00E84D1A">
        <w:trPr>
          <w:jc w:val="center"/>
        </w:trPr>
        <w:tc>
          <w:tcPr>
            <w:tcW w:w="3460" w:type="dxa"/>
          </w:tcPr>
          <w:p w14:paraId="0C2FF8BC" w14:textId="69E278B5" w:rsidR="00F635CD" w:rsidRPr="00560ED9" w:rsidRDefault="002428B8" w:rsidP="00E84D1A">
            <w:pPr>
              <w:tabs>
                <w:tab w:val="right" w:pos="8498"/>
              </w:tabs>
              <w:jc w:val="both"/>
              <w:rPr>
                <w:rFonts w:ascii="Arial" w:hAnsi="Arial" w:cs="Arial"/>
              </w:rPr>
            </w:pPr>
            <w:r w:rsidRPr="00560ED9">
              <w:rPr>
                <w:rFonts w:ascii="Arial" w:hAnsi="Arial" w:cs="Arial"/>
              </w:rPr>
              <w:t>La función es par o impar:</w:t>
            </w:r>
          </w:p>
        </w:tc>
        <w:tc>
          <w:tcPr>
            <w:tcW w:w="3141" w:type="dxa"/>
          </w:tcPr>
          <w:p w14:paraId="2765FC32" w14:textId="303DA321" w:rsidR="00F635CD" w:rsidRPr="00560ED9" w:rsidRDefault="002428B8" w:rsidP="00E84D1A">
            <w:pPr>
              <w:tabs>
                <w:tab w:val="right" w:pos="8498"/>
              </w:tabs>
              <w:jc w:val="center"/>
              <w:rPr>
                <w:rFonts w:ascii="Arial" w:eastAsia="Cambria" w:hAnsi="Arial" w:cs="Arial"/>
              </w:rPr>
            </w:pPr>
            <w:r w:rsidRPr="00560ED9">
              <w:rPr>
                <w:rFonts w:ascii="Arial" w:eastAsia="Cambria" w:hAnsi="Arial" w:cs="Arial"/>
              </w:rPr>
              <w:t>Impar</w:t>
            </w:r>
          </w:p>
        </w:tc>
      </w:tr>
      <w:tr w:rsidR="00F635CD" w:rsidRPr="00560ED9" w14:paraId="7260751C" w14:textId="77777777" w:rsidTr="00E84D1A">
        <w:trPr>
          <w:jc w:val="center"/>
        </w:trPr>
        <w:tc>
          <w:tcPr>
            <w:tcW w:w="3460" w:type="dxa"/>
          </w:tcPr>
          <w:p w14:paraId="16DD2ACB" w14:textId="47A7E7A1" w:rsidR="00F635CD" w:rsidRPr="00560ED9" w:rsidRDefault="002428B8" w:rsidP="00E84D1A">
            <w:pPr>
              <w:tabs>
                <w:tab w:val="right" w:pos="8498"/>
              </w:tabs>
              <w:jc w:val="both"/>
              <w:rPr>
                <w:rFonts w:ascii="Arial" w:hAnsi="Arial" w:cs="Arial"/>
              </w:rPr>
            </w:pPr>
            <w:r w:rsidRPr="00560ED9">
              <w:rPr>
                <w:rFonts w:ascii="Arial" w:hAnsi="Arial" w:cs="Arial"/>
              </w:rPr>
              <w:t>Máximo</w:t>
            </w:r>
            <w:r w:rsidR="00F635CD" w:rsidRPr="00560ED9">
              <w:rPr>
                <w:rFonts w:ascii="Arial" w:hAnsi="Arial" w:cs="Arial"/>
              </w:rPr>
              <w:t>:</w:t>
            </w:r>
          </w:p>
        </w:tc>
        <w:tc>
          <w:tcPr>
            <w:tcW w:w="3141" w:type="dxa"/>
          </w:tcPr>
          <w:p w14:paraId="3DBF63B2" w14:textId="7EFF4DCD"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0012203B" w14:textId="77777777" w:rsidTr="00E84D1A">
        <w:trPr>
          <w:jc w:val="center"/>
        </w:trPr>
        <w:tc>
          <w:tcPr>
            <w:tcW w:w="3460" w:type="dxa"/>
          </w:tcPr>
          <w:p w14:paraId="79799E04" w14:textId="77777777" w:rsidR="00F635CD" w:rsidRPr="00560ED9" w:rsidRDefault="00F635CD" w:rsidP="00E84D1A">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9B0008E" w14:textId="0F6DDFA3"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74B7151E" w14:textId="77777777" w:rsidTr="00E84D1A">
        <w:trPr>
          <w:jc w:val="center"/>
        </w:trPr>
        <w:tc>
          <w:tcPr>
            <w:tcW w:w="3460" w:type="dxa"/>
          </w:tcPr>
          <w:p w14:paraId="526B2657" w14:textId="05292305" w:rsidR="00F635CD" w:rsidRPr="00560ED9" w:rsidRDefault="007D30A3" w:rsidP="00E84D1A">
            <w:pPr>
              <w:tabs>
                <w:tab w:val="right" w:pos="8498"/>
              </w:tabs>
              <w:jc w:val="both"/>
              <w:rPr>
                <w:rFonts w:ascii="Arial" w:hAnsi="Arial" w:cs="Arial"/>
              </w:rPr>
            </w:pPr>
            <w:r w:rsidRPr="00560ED9">
              <w:rPr>
                <w:rFonts w:ascii="Arial" w:hAnsi="Arial" w:cs="Arial"/>
              </w:rPr>
              <w:t>Mínimo:</w:t>
            </w:r>
          </w:p>
        </w:tc>
        <w:tc>
          <w:tcPr>
            <w:tcW w:w="3141" w:type="dxa"/>
          </w:tcPr>
          <w:p w14:paraId="73AAA634" w14:textId="0E45FBF1" w:rsidR="00F635CD" w:rsidRPr="00560ED9" w:rsidRDefault="00F635CD" w:rsidP="00E84D1A">
            <w:pPr>
              <w:tabs>
                <w:tab w:val="right" w:pos="8498"/>
              </w:tabs>
              <w:jc w:val="center"/>
              <w:rPr>
                <w:rFonts w:ascii="Arial" w:eastAsia="Cambria" w:hAnsi="Arial" w:cs="Arial"/>
              </w:rPr>
            </w:pPr>
            <w:r w:rsidRPr="00560ED9">
              <w:rPr>
                <w:rFonts w:ascii="Arial" w:eastAsiaTheme="minorEastAsia" w:hAnsi="Arial" w:cs="Arial"/>
              </w:rPr>
              <w:t>No</w:t>
            </w:r>
            <w:r w:rsidR="00AC0B6B" w:rsidRPr="00560ED9">
              <w:rPr>
                <w:rFonts w:ascii="Arial" w:eastAsiaTheme="minorEastAsia" w:hAnsi="Arial" w:cs="Arial"/>
              </w:rPr>
              <w:t xml:space="preserve"> tiene</w:t>
            </w:r>
          </w:p>
        </w:tc>
      </w:tr>
      <w:tr w:rsidR="00F635CD" w:rsidRPr="00560ED9" w14:paraId="25E691FA" w14:textId="77777777" w:rsidTr="00E84D1A">
        <w:trPr>
          <w:jc w:val="center"/>
        </w:trPr>
        <w:tc>
          <w:tcPr>
            <w:tcW w:w="3460" w:type="dxa"/>
          </w:tcPr>
          <w:p w14:paraId="2EB22665" w14:textId="16313024" w:rsidR="00F635CD" w:rsidRPr="00560ED9" w:rsidRDefault="00F635CD" w:rsidP="00E84D1A">
            <w:pPr>
              <w:tabs>
                <w:tab w:val="right" w:pos="8498"/>
              </w:tabs>
              <w:jc w:val="both"/>
              <w:rPr>
                <w:rFonts w:ascii="Arial" w:hAnsi="Arial" w:cs="Arial"/>
              </w:rPr>
            </w:pPr>
            <w:r w:rsidRPr="00560ED9">
              <w:rPr>
                <w:rFonts w:ascii="Arial" w:hAnsi="Arial" w:cs="Arial"/>
              </w:rPr>
              <w:t xml:space="preserve">Valores en que alcanza el </w:t>
            </w:r>
            <w:r w:rsidR="002428B8" w:rsidRPr="00560ED9">
              <w:rPr>
                <w:rFonts w:ascii="Arial" w:hAnsi="Arial" w:cs="Arial"/>
              </w:rPr>
              <w:t>mínimo</w:t>
            </w:r>
            <w:r w:rsidRPr="00560ED9">
              <w:rPr>
                <w:rFonts w:ascii="Arial" w:hAnsi="Arial" w:cs="Arial"/>
              </w:rPr>
              <w:t>:</w:t>
            </w:r>
          </w:p>
        </w:tc>
        <w:tc>
          <w:tcPr>
            <w:tcW w:w="3141" w:type="dxa"/>
          </w:tcPr>
          <w:p w14:paraId="0377CC55" w14:textId="781086D4" w:rsidR="00F635CD" w:rsidRPr="00560ED9" w:rsidRDefault="002428B8" w:rsidP="00E84D1A">
            <w:pPr>
              <w:tabs>
                <w:tab w:val="right" w:pos="8498"/>
              </w:tabs>
              <w:jc w:val="center"/>
              <w:rPr>
                <w:rFonts w:ascii="Arial" w:eastAsia="Cambria" w:hAnsi="Arial" w:cs="Arial"/>
              </w:rPr>
            </w:pPr>
            <w:r w:rsidRPr="00560ED9">
              <w:rPr>
                <w:rFonts w:ascii="Arial" w:eastAsiaTheme="minorEastAsia" w:hAnsi="Arial" w:cs="Arial"/>
              </w:rPr>
              <w:t>No aplica</w:t>
            </w:r>
          </w:p>
        </w:tc>
      </w:tr>
      <w:tr w:rsidR="00F635CD" w:rsidRPr="00560ED9" w14:paraId="1BB19096" w14:textId="77777777" w:rsidTr="00E84D1A">
        <w:trPr>
          <w:jc w:val="center"/>
        </w:trPr>
        <w:tc>
          <w:tcPr>
            <w:tcW w:w="3460" w:type="dxa"/>
          </w:tcPr>
          <w:p w14:paraId="197AE709" w14:textId="2D11643C" w:rsidR="00F635CD" w:rsidRPr="00560ED9" w:rsidRDefault="002428B8" w:rsidP="00E84D1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1AFDF520" w14:textId="0F3F16F6" w:rsidR="00F635CD" w:rsidRPr="00560ED9" w:rsidRDefault="002428B8" w:rsidP="00F635CD">
            <w:pPr>
              <w:tabs>
                <w:tab w:val="right" w:pos="8498"/>
              </w:tabs>
              <w:jc w:val="center"/>
              <w:rPr>
                <w:rFonts w:ascii="Arial" w:hAnsi="Arial" w:cs="Arial"/>
              </w:rPr>
            </w:pPr>
            <m:oMathPara>
              <m:oMath>
                <m:r>
                  <w:rPr>
                    <w:rFonts w:ascii="Cambria Math" w:eastAsiaTheme="minorEastAsia" w:hAnsi="Cambria Math" w:cs="Arial"/>
                  </w:rPr>
                  <m:t>∅</m:t>
                </m:r>
              </m:oMath>
            </m:oMathPara>
          </w:p>
        </w:tc>
      </w:tr>
      <w:tr w:rsidR="00F635CD" w:rsidRPr="00560ED9" w14:paraId="2FBBF8B8" w14:textId="77777777" w:rsidTr="00E84D1A">
        <w:trPr>
          <w:jc w:val="center"/>
        </w:trPr>
        <w:tc>
          <w:tcPr>
            <w:tcW w:w="3460" w:type="dxa"/>
          </w:tcPr>
          <w:p w14:paraId="06049AAB" w14:textId="02608196" w:rsidR="00F635CD" w:rsidRPr="00560ED9" w:rsidRDefault="002428B8" w:rsidP="00E84D1A">
            <w:pPr>
              <w:tabs>
                <w:tab w:val="right" w:pos="8498"/>
              </w:tabs>
              <w:jc w:val="both"/>
              <w:rPr>
                <w:rFonts w:ascii="Arial" w:hAnsi="Arial" w:cs="Arial"/>
              </w:rPr>
            </w:pPr>
            <w:r w:rsidRPr="00560ED9">
              <w:rPr>
                <w:rFonts w:ascii="Arial" w:hAnsi="Arial" w:cs="Arial"/>
              </w:rPr>
              <w:t xml:space="preserve">Intervalo donde la función es </w:t>
            </w:r>
            <w:commentRangeStart w:id="416"/>
            <w:r w:rsidRPr="00560ED9">
              <w:rPr>
                <w:rFonts w:ascii="Arial" w:hAnsi="Arial" w:cs="Arial"/>
              </w:rPr>
              <w:t>decreciente</w:t>
            </w:r>
            <w:commentRangeEnd w:id="416"/>
            <w:r w:rsidR="00087457">
              <w:rPr>
                <w:rStyle w:val="Refdecomentario"/>
                <w:rFonts w:ascii="Calibri" w:eastAsia="Calibri" w:hAnsi="Calibri" w:cs="Times New Roman"/>
              </w:rPr>
              <w:commentReference w:id="416"/>
            </w:r>
            <w:r w:rsidRPr="00560ED9">
              <w:rPr>
                <w:rFonts w:ascii="Arial" w:hAnsi="Arial" w:cs="Arial"/>
              </w:rPr>
              <w:t>:</w:t>
            </w:r>
          </w:p>
        </w:tc>
        <w:tc>
          <w:tcPr>
            <w:tcW w:w="3141" w:type="dxa"/>
          </w:tcPr>
          <w:p w14:paraId="79AE533B" w14:textId="0992F5D4" w:rsidR="00F635CD" w:rsidRPr="00560ED9" w:rsidRDefault="002428B8" w:rsidP="00E84D1A">
            <w:pPr>
              <w:tabs>
                <w:tab w:val="right" w:pos="8498"/>
              </w:tabs>
              <w:jc w:val="center"/>
              <w:rPr>
                <w:rFonts w:ascii="Arial" w:hAnsi="Arial" w:cs="Arial"/>
              </w:rPr>
            </w:pPr>
            <m:oMath>
              <m:r>
                <m:rPr>
                  <m:scr m:val="double-struck"/>
                </m:rPr>
                <w:rPr>
                  <w:rFonts w:ascii="Cambria Math" w:hAnsi="Cambria Math" w:cs="Arial"/>
                </w:rPr>
                <m:t>R</m:t>
              </m:r>
            </m:oMath>
            <w:r w:rsidRPr="00560ED9" w:rsidDel="002428B8">
              <w:rPr>
                <w:rFonts w:ascii="Arial" w:hAnsi="Arial" w:cs="Arial"/>
              </w:rPr>
              <w:t xml:space="preserve"> </w:t>
            </w:r>
          </w:p>
        </w:tc>
      </w:tr>
      <w:tr w:rsidR="00F635CD" w:rsidRPr="00560ED9" w14:paraId="2394CCC4" w14:textId="77777777" w:rsidTr="00E84D1A">
        <w:trPr>
          <w:jc w:val="center"/>
        </w:trPr>
        <w:tc>
          <w:tcPr>
            <w:tcW w:w="3460" w:type="dxa"/>
          </w:tcPr>
          <w:p w14:paraId="59416F1A" w14:textId="5FDF6506" w:rsidR="00F635CD" w:rsidRPr="00560ED9" w:rsidRDefault="00F635CD">
            <w:pPr>
              <w:tabs>
                <w:tab w:val="right" w:pos="8498"/>
              </w:tabs>
              <w:jc w:val="both"/>
              <w:rPr>
                <w:rFonts w:ascii="Arial" w:hAnsi="Arial" w:cs="Arial"/>
              </w:rPr>
            </w:pPr>
            <w:r w:rsidRPr="00560ED9">
              <w:rPr>
                <w:rFonts w:ascii="Arial" w:hAnsi="Arial" w:cs="Arial"/>
              </w:rPr>
              <w:t>Concav</w:t>
            </w:r>
            <w:r w:rsidR="007D30A3" w:rsidRPr="00560ED9">
              <w:rPr>
                <w:rFonts w:ascii="Arial" w:hAnsi="Arial" w:cs="Arial"/>
              </w:rPr>
              <w:t>idad</w:t>
            </w:r>
            <w:r w:rsidRPr="00560ED9">
              <w:rPr>
                <w:rFonts w:ascii="Arial" w:hAnsi="Arial" w:cs="Arial"/>
              </w:rPr>
              <w:t>:</w:t>
            </w:r>
          </w:p>
        </w:tc>
        <w:tc>
          <w:tcPr>
            <w:tcW w:w="3141" w:type="dxa"/>
          </w:tcPr>
          <w:p w14:paraId="668351F4" w14:textId="77777777" w:rsidR="00F635CD" w:rsidRPr="00560ED9" w:rsidRDefault="007D30A3" w:rsidP="00F01F75">
            <w:pPr>
              <w:tabs>
                <w:tab w:val="right" w:pos="8498"/>
              </w:tabs>
              <w:rPr>
                <w:rFonts w:ascii="Arial" w:eastAsiaTheme="minorEastAsia" w:hAnsi="Arial" w:cs="Arial"/>
              </w:rPr>
            </w:pPr>
            <w:r w:rsidRPr="00560ED9">
              <w:rPr>
                <w:rFonts w:ascii="Arial" w:eastAsiaTheme="minorEastAsia" w:hAnsi="Arial" w:cs="Arial"/>
              </w:rPr>
              <w:t xml:space="preserve">Cóncava hacia arriba en el intervalo </w:t>
            </w:r>
            <m:oMath>
              <m:r>
                <w:rPr>
                  <w:rFonts w:ascii="Cambria Math" w:hAnsi="Cambria Math" w:cs="Arial"/>
                </w:rPr>
                <m:t>[0,∞)</m:t>
              </m:r>
            </m:oMath>
            <w:r w:rsidRPr="00560ED9">
              <w:rPr>
                <w:rFonts w:ascii="Arial" w:eastAsiaTheme="minorEastAsia" w:hAnsi="Arial" w:cs="Arial"/>
              </w:rPr>
              <w:t>.</w:t>
            </w:r>
          </w:p>
          <w:p w14:paraId="3E50247E" w14:textId="242932F7" w:rsidR="007D30A3" w:rsidRPr="00560ED9" w:rsidRDefault="007D30A3" w:rsidP="00F01F75">
            <w:pPr>
              <w:tabs>
                <w:tab w:val="right" w:pos="8498"/>
              </w:tabs>
              <w:rPr>
                <w:rFonts w:ascii="Arial" w:hAnsi="Arial" w:cs="Arial"/>
              </w:rPr>
            </w:pPr>
            <w:r w:rsidRPr="00560ED9">
              <w:rPr>
                <w:rFonts w:ascii="Arial" w:eastAsiaTheme="minorEastAsia" w:hAnsi="Arial" w:cs="Arial"/>
              </w:rPr>
              <w:t xml:space="preserve">Cóncava hacia abajo en el intervalo </w:t>
            </w:r>
            <m:oMath>
              <m:r>
                <w:rPr>
                  <w:rFonts w:ascii="Cambria Math" w:hAnsi="Cambria Math" w:cs="Arial"/>
                </w:rPr>
                <m:t>(-∞,0]</m:t>
              </m:r>
            </m:oMath>
          </w:p>
        </w:tc>
      </w:tr>
    </w:tbl>
    <w:p w14:paraId="3B3A2B08"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2B76E9" w:rsidRPr="00560ED9" w14:paraId="0D7F042A"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191B2A4"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6588C494"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CF76C7"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0CA0FD" w14:textId="04CC3C13" w:rsidR="002B76E9" w:rsidRPr="00560ED9" w:rsidRDefault="002B76E9" w:rsidP="002B76E9">
            <w:pPr>
              <w:rPr>
                <w:rFonts w:ascii="Arial" w:hAnsi="Arial" w:cs="Arial"/>
                <w:b/>
                <w:color w:val="000000"/>
                <w:sz w:val="18"/>
                <w:szCs w:val="18"/>
              </w:rPr>
            </w:pPr>
            <w:r w:rsidRPr="00560ED9">
              <w:rPr>
                <w:rFonts w:ascii="Arial" w:hAnsi="Arial" w:cs="Arial"/>
                <w:color w:val="000000"/>
              </w:rPr>
              <w:t>MA_11_02_CO_REC140</w:t>
            </w:r>
          </w:p>
        </w:tc>
      </w:tr>
      <w:tr w:rsidR="002B76E9" w:rsidRPr="00560ED9" w14:paraId="1F055A00"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A4439"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80C1C" w14:textId="48E9DDF0" w:rsidR="002B76E9" w:rsidRPr="00560ED9" w:rsidRDefault="007C4C89">
            <w:pPr>
              <w:rPr>
                <w:rFonts w:ascii="Arial" w:hAnsi="Arial" w:cs="Arial"/>
                <w:color w:val="000000"/>
              </w:rPr>
            </w:pPr>
            <w:r w:rsidRPr="00560ED9">
              <w:rPr>
                <w:rFonts w:ascii="Arial" w:hAnsi="Arial" w:cs="Arial"/>
                <w:color w:val="000000"/>
              </w:rPr>
              <w:t>Análisis de la representación gráfica de la función potencia</w:t>
            </w:r>
          </w:p>
        </w:tc>
      </w:tr>
      <w:tr w:rsidR="002B76E9" w:rsidRPr="00560ED9" w14:paraId="204505BE" w14:textId="77777777" w:rsidTr="002B76E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A84F2"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B14AD" w14:textId="00FDA94B" w:rsidR="002B76E9" w:rsidRPr="00560ED9" w:rsidRDefault="007C4C89" w:rsidP="007C4C89">
            <w:pPr>
              <w:rPr>
                <w:rFonts w:ascii="Arial" w:hAnsi="Arial" w:cs="Arial"/>
                <w:color w:val="000000"/>
              </w:rPr>
            </w:pPr>
            <w:r w:rsidRPr="00560ED9">
              <w:rPr>
                <w:rFonts w:ascii="Arial" w:hAnsi="Arial" w:cs="Arial"/>
                <w:color w:val="000000"/>
              </w:rPr>
              <w:t xml:space="preserve">Interactivo en el que </w:t>
            </w:r>
            <w:commentRangeStart w:id="417"/>
            <w:r w:rsidRPr="00560ED9">
              <w:rPr>
                <w:rFonts w:ascii="Arial" w:hAnsi="Arial" w:cs="Arial"/>
                <w:color w:val="000000"/>
              </w:rPr>
              <w:t>se</w:t>
            </w:r>
            <w:commentRangeEnd w:id="417"/>
            <w:r w:rsidR="00A03B28">
              <w:rPr>
                <w:rStyle w:val="Refdecomentario"/>
                <w:rFonts w:ascii="Calibri" w:eastAsia="Calibri" w:hAnsi="Calibri" w:cs="Times New Roman"/>
              </w:rPr>
              <w:commentReference w:id="417"/>
            </w:r>
            <w:r w:rsidRPr="00560ED9">
              <w:rPr>
                <w:rFonts w:ascii="Arial" w:hAnsi="Arial" w:cs="Arial"/>
                <w:color w:val="000000"/>
              </w:rPr>
              <w:t xml:space="preserve"> la función potencia a partir de distintos intervalos en su representación gráfica</w:t>
            </w:r>
          </w:p>
        </w:tc>
      </w:tr>
    </w:tbl>
    <w:p w14:paraId="7F214AA9" w14:textId="77777777" w:rsidR="002B76E9" w:rsidRPr="00560ED9" w:rsidRDefault="002B76E9" w:rsidP="00962CCA">
      <w:pPr>
        <w:tabs>
          <w:tab w:val="right" w:pos="8498"/>
        </w:tabs>
        <w:spacing w:after="0"/>
        <w:jc w:val="both"/>
        <w:rPr>
          <w:rFonts w:ascii="Arial" w:hAnsi="Arial" w:cs="Arial"/>
          <w:highlight w:val="yellow"/>
        </w:rPr>
      </w:pPr>
    </w:p>
    <w:p w14:paraId="2D915927" w14:textId="73CE628F"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681E85" w:rsidRPr="00560ED9">
        <w:rPr>
          <w:rFonts w:ascii="Arial" w:hAnsi="Arial" w:cs="Arial"/>
          <w:b/>
        </w:rPr>
        <w:t xml:space="preserve">3.1.2 Funciones </w:t>
      </w:r>
      <w:r w:rsidR="0070053B" w:rsidRPr="00560ED9">
        <w:rPr>
          <w:rFonts w:ascii="Arial" w:hAnsi="Arial" w:cs="Arial"/>
          <w:b/>
        </w:rPr>
        <w:t>polinómicas</w:t>
      </w:r>
    </w:p>
    <w:p w14:paraId="0F004CB7" w14:textId="77777777" w:rsidR="000B57E3" w:rsidRPr="00560ED9" w:rsidRDefault="000B57E3" w:rsidP="00962CCA">
      <w:pPr>
        <w:tabs>
          <w:tab w:val="right" w:pos="8498"/>
        </w:tabs>
        <w:spacing w:after="0"/>
        <w:jc w:val="both"/>
        <w:rPr>
          <w:rFonts w:ascii="Arial" w:hAnsi="Arial" w:cs="Arial"/>
          <w:b/>
        </w:rPr>
      </w:pPr>
    </w:p>
    <w:p w14:paraId="1C4055D7" w14:textId="6614CC4C" w:rsidR="00E96B63" w:rsidRDefault="00E96B63" w:rsidP="00962CCA">
      <w:pPr>
        <w:tabs>
          <w:tab w:val="right" w:pos="8498"/>
        </w:tabs>
        <w:spacing w:after="0"/>
        <w:jc w:val="both"/>
        <w:rPr>
          <w:rFonts w:ascii="Arial" w:hAnsi="Arial" w:cs="Arial"/>
        </w:rPr>
      </w:pPr>
      <w:r w:rsidRPr="00560ED9">
        <w:rPr>
          <w:rFonts w:ascii="Arial" w:hAnsi="Arial" w:cs="Arial"/>
        </w:rPr>
        <w:t>Una función polinómica se define como:</w:t>
      </w:r>
    </w:p>
    <w:p w14:paraId="513D9AFF" w14:textId="77777777" w:rsidR="00A03B28" w:rsidRPr="00560ED9" w:rsidRDefault="00A03B28"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8"/>
        <w:gridCol w:w="6340"/>
      </w:tblGrid>
      <w:tr w:rsidR="000B57E3" w:rsidRPr="00560ED9" w14:paraId="65E6267C" w14:textId="77777777" w:rsidTr="000B57E3">
        <w:tc>
          <w:tcPr>
            <w:tcW w:w="8978" w:type="dxa"/>
            <w:gridSpan w:val="2"/>
            <w:shd w:val="clear" w:color="auto" w:fill="000000" w:themeFill="text1"/>
          </w:tcPr>
          <w:p w14:paraId="202C7DE3" w14:textId="77777777" w:rsidR="000B57E3" w:rsidRPr="00560ED9" w:rsidRDefault="000B57E3" w:rsidP="000B57E3">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B57E3" w:rsidRPr="00560ED9" w14:paraId="041A5751" w14:textId="77777777" w:rsidTr="000B57E3">
        <w:tc>
          <w:tcPr>
            <w:tcW w:w="2518" w:type="dxa"/>
          </w:tcPr>
          <w:p w14:paraId="495F45A7" w14:textId="77777777"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lastRenderedPageBreak/>
              <w:t>Título</w:t>
            </w:r>
          </w:p>
        </w:tc>
        <w:tc>
          <w:tcPr>
            <w:tcW w:w="6460" w:type="dxa"/>
          </w:tcPr>
          <w:p w14:paraId="66FFF301" w14:textId="65C23EEE" w:rsidR="000B57E3" w:rsidRPr="00560ED9" w:rsidRDefault="000B57E3" w:rsidP="000B57E3">
            <w:pPr>
              <w:rPr>
                <w:rFonts w:ascii="Arial" w:hAnsi="Arial" w:cs="Arial"/>
                <w:b/>
                <w:color w:val="000000"/>
                <w:sz w:val="24"/>
                <w:szCs w:val="24"/>
              </w:rPr>
            </w:pPr>
            <w:r w:rsidRPr="00560ED9">
              <w:rPr>
                <w:rFonts w:ascii="Arial" w:hAnsi="Arial" w:cs="Arial"/>
                <w:b/>
                <w:color w:val="000000"/>
                <w:sz w:val="24"/>
                <w:szCs w:val="24"/>
              </w:rPr>
              <w:t>Función polinómica</w:t>
            </w:r>
          </w:p>
        </w:tc>
      </w:tr>
      <w:tr w:rsidR="000B57E3" w:rsidRPr="00560ED9" w14:paraId="3CDCF9E7" w14:textId="77777777" w:rsidTr="000B57E3">
        <w:tc>
          <w:tcPr>
            <w:tcW w:w="2518" w:type="dxa"/>
          </w:tcPr>
          <w:p w14:paraId="01946BC3" w14:textId="77777777" w:rsidR="000B57E3" w:rsidRPr="00560ED9" w:rsidRDefault="000B57E3" w:rsidP="000B57E3">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934604A" w14:textId="77777777" w:rsidR="000B57E3" w:rsidRPr="00560ED9" w:rsidRDefault="000B57E3" w:rsidP="000B57E3">
            <w:pPr>
              <w:tabs>
                <w:tab w:val="right" w:pos="8498"/>
              </w:tabs>
              <w:jc w:val="both"/>
              <w:rPr>
                <w:rFonts w:ascii="Arial" w:hAnsi="Arial" w:cs="Arial"/>
              </w:rPr>
            </w:pPr>
            <w:r w:rsidRPr="00560ED9">
              <w:rPr>
                <w:rFonts w:ascii="Arial" w:hAnsi="Arial" w:cs="Arial"/>
              </w:rPr>
              <w:t xml:space="preserve">Una función de la forma </w:t>
            </w:r>
          </w:p>
          <w:p w14:paraId="0BDD501F" w14:textId="77777777" w:rsidR="000B57E3" w:rsidRPr="00560ED9" w:rsidRDefault="000B57E3" w:rsidP="000B57E3">
            <w:pPr>
              <w:tabs>
                <w:tab w:val="right" w:pos="8498"/>
              </w:tabs>
              <w:jc w:val="both"/>
              <w:rPr>
                <w:rFonts w:ascii="Arial" w:eastAsiaTheme="minorEastAsia" w:hAnsi="Arial" w:cs="Arial"/>
              </w:rPr>
            </w:pPr>
          </w:p>
          <w:p w14:paraId="11B72635" w14:textId="44577E9E" w:rsidR="000B57E3" w:rsidRPr="00560ED9" w:rsidRDefault="000B57E3" w:rsidP="000B57E3">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oMath>
            </m:oMathPara>
          </w:p>
          <w:p w14:paraId="7BB5E349" w14:textId="77777777" w:rsidR="000B57E3" w:rsidRPr="00560ED9" w:rsidRDefault="000B57E3" w:rsidP="000B57E3">
            <w:pPr>
              <w:tabs>
                <w:tab w:val="right" w:pos="8498"/>
              </w:tabs>
              <w:jc w:val="both"/>
              <w:rPr>
                <w:rFonts w:ascii="Arial" w:eastAsiaTheme="minorEastAsia" w:hAnsi="Arial" w:cs="Arial"/>
              </w:rPr>
            </w:pPr>
          </w:p>
          <w:p w14:paraId="43F14016" w14:textId="0A9DC9CD" w:rsidR="000B57E3" w:rsidRPr="00560ED9" w:rsidRDefault="000B57E3" w:rsidP="000B57E3">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r>
                <w:rPr>
                  <w:rFonts w:ascii="Cambria Math" w:eastAsiaTheme="minorEastAsia" w:hAnsi="Cambria Math" w:cs="Arial"/>
                </w:rPr>
                <m:t>n</m:t>
              </m:r>
              <m:r>
                <m:rPr>
                  <m:scr m:val="double-struck"/>
                </m:rPr>
                <w:rPr>
                  <w:rFonts w:ascii="Cambria Math" w:eastAsiaTheme="minorEastAsia" w:hAnsi="Cambria Math" w:cs="Arial"/>
                </w:rPr>
                <m:t>∈N∪{</m:t>
              </m:r>
              <m:r>
                <w:rPr>
                  <w:rFonts w:ascii="Cambria Math" w:eastAsiaTheme="minorEastAsia" w:hAnsi="Cambria Math" w:cs="Arial"/>
                </w:rPr>
                <m:t>0}</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se denomina </w:t>
            </w:r>
            <w:commentRangeStart w:id="418"/>
            <w:r w:rsidRPr="00560ED9">
              <w:rPr>
                <w:rFonts w:ascii="Arial" w:eastAsiaTheme="minorEastAsia" w:hAnsi="Arial" w:cs="Arial"/>
              </w:rPr>
              <w:t>una</w:t>
            </w:r>
            <w:commentRangeEnd w:id="418"/>
            <w:r w:rsidR="00A03B28">
              <w:rPr>
                <w:rStyle w:val="Refdecomentario"/>
                <w:rFonts w:ascii="Calibri" w:eastAsia="Calibri" w:hAnsi="Calibri" w:cs="Times New Roman"/>
              </w:rPr>
              <w:commentReference w:id="418"/>
            </w:r>
            <w:r w:rsidRPr="00560ED9">
              <w:rPr>
                <w:rFonts w:ascii="Arial" w:eastAsiaTheme="minorEastAsia" w:hAnsi="Arial" w:cs="Arial"/>
              </w:rPr>
              <w:t xml:space="preserve"> función polinómica</w:t>
            </w:r>
            <w:commentRangeStart w:id="419"/>
            <w:r w:rsidRPr="00560ED9">
              <w:rPr>
                <w:rFonts w:ascii="Arial" w:eastAsiaTheme="minorEastAsia" w:hAnsi="Arial" w:cs="Arial"/>
              </w:rPr>
              <w:t>s</w:t>
            </w:r>
            <w:commentRangeEnd w:id="419"/>
            <w:r w:rsidR="00A03B28">
              <w:rPr>
                <w:rStyle w:val="Refdecomentario"/>
                <w:rFonts w:ascii="Calibri" w:eastAsia="Calibri" w:hAnsi="Calibri" w:cs="Times New Roman"/>
              </w:rPr>
              <w:commentReference w:id="419"/>
            </w:r>
            <w:r w:rsidRPr="00560ED9">
              <w:rPr>
                <w:rFonts w:ascii="Arial" w:eastAsiaTheme="minorEastAsia" w:hAnsi="Arial" w:cs="Arial"/>
              </w:rPr>
              <w:t>.</w:t>
            </w:r>
          </w:p>
          <w:p w14:paraId="20C4E6F5" w14:textId="77777777" w:rsidR="000B57E3" w:rsidRPr="00560ED9" w:rsidRDefault="000B57E3" w:rsidP="000B57E3">
            <w:pPr>
              <w:tabs>
                <w:tab w:val="right" w:pos="8498"/>
              </w:tabs>
              <w:jc w:val="both"/>
              <w:rPr>
                <w:rFonts w:ascii="Arial" w:eastAsiaTheme="minorEastAsia" w:hAnsi="Arial" w:cs="Arial"/>
              </w:rPr>
            </w:pPr>
          </w:p>
        </w:tc>
      </w:tr>
    </w:tbl>
    <w:p w14:paraId="198BB85D" w14:textId="77777777" w:rsidR="000B57E3" w:rsidRPr="00560ED9" w:rsidRDefault="000B57E3" w:rsidP="00962CCA">
      <w:pPr>
        <w:tabs>
          <w:tab w:val="right" w:pos="8498"/>
        </w:tabs>
        <w:spacing w:after="0"/>
        <w:jc w:val="both"/>
        <w:rPr>
          <w:rFonts w:ascii="Arial" w:hAnsi="Arial" w:cs="Arial"/>
          <w:b/>
        </w:rPr>
      </w:pPr>
    </w:p>
    <w:p w14:paraId="4FD13832" w14:textId="77777777" w:rsidR="0070053B" w:rsidRPr="00560ED9" w:rsidRDefault="0070053B" w:rsidP="00962CCA">
      <w:pPr>
        <w:tabs>
          <w:tab w:val="right" w:pos="8498"/>
        </w:tabs>
        <w:spacing w:after="0"/>
        <w:jc w:val="both"/>
        <w:rPr>
          <w:rFonts w:ascii="Arial" w:hAnsi="Arial" w:cs="Arial"/>
        </w:rPr>
      </w:pPr>
      <w:r w:rsidRPr="00560ED9">
        <w:rPr>
          <w:rFonts w:ascii="Arial" w:hAnsi="Arial" w:cs="Arial"/>
        </w:rPr>
        <w:t>El dominio de las funciones polinómicas es el conjunto de los números reales</w:t>
      </w:r>
      <w:commentRangeStart w:id="420"/>
      <w:r w:rsidRPr="00560ED9">
        <w:rPr>
          <w:rFonts w:ascii="Arial" w:hAnsi="Arial" w:cs="Arial"/>
        </w:rPr>
        <w:t>, l</w:t>
      </w:r>
      <w:r w:rsidR="00E84D1A" w:rsidRPr="00560ED9">
        <w:rPr>
          <w:rFonts w:ascii="Arial" w:hAnsi="Arial" w:cs="Arial"/>
        </w:rPr>
        <w:t xml:space="preserve">as </w:t>
      </w:r>
      <w:commentRangeEnd w:id="420"/>
      <w:r w:rsidR="00A03B28">
        <w:rPr>
          <w:rStyle w:val="Refdecomentario"/>
          <w:rFonts w:ascii="Calibri" w:eastAsia="Calibri" w:hAnsi="Calibri" w:cs="Times New Roman"/>
          <w:lang w:val="es-MX"/>
        </w:rPr>
        <w:commentReference w:id="420"/>
      </w:r>
      <w:r w:rsidRPr="00560ED9">
        <w:rPr>
          <w:rFonts w:ascii="Arial" w:hAnsi="Arial" w:cs="Arial"/>
        </w:rPr>
        <w:t xml:space="preserve">demás </w:t>
      </w:r>
      <w:r w:rsidR="00E84D1A" w:rsidRPr="00560ED9">
        <w:rPr>
          <w:rFonts w:ascii="Arial" w:hAnsi="Arial" w:cs="Arial"/>
        </w:rPr>
        <w:t xml:space="preserve">propiedades y características </w:t>
      </w:r>
      <w:commentRangeStart w:id="421"/>
      <w:r w:rsidR="00E84D1A" w:rsidRPr="00DF6094">
        <w:rPr>
          <w:rFonts w:ascii="Arial" w:hAnsi="Arial" w:cs="Arial"/>
          <w:strike/>
        </w:rPr>
        <w:t>de las funciones polinómica</w:t>
      </w:r>
      <w:r w:rsidRPr="00DF6094">
        <w:rPr>
          <w:rFonts w:ascii="Arial" w:hAnsi="Arial" w:cs="Arial"/>
          <w:strike/>
        </w:rPr>
        <w:t>s</w:t>
      </w:r>
      <w:commentRangeEnd w:id="421"/>
      <w:r w:rsidR="00DF6094" w:rsidRPr="00DF6094">
        <w:rPr>
          <w:rStyle w:val="Refdecomentario"/>
          <w:rFonts w:ascii="Calibri" w:eastAsia="Calibri" w:hAnsi="Calibri" w:cs="Times New Roman"/>
          <w:strike/>
          <w:lang w:val="es-MX"/>
        </w:rPr>
        <w:commentReference w:id="421"/>
      </w:r>
      <w:r w:rsidRPr="00560ED9">
        <w:rPr>
          <w:rFonts w:ascii="Arial" w:hAnsi="Arial" w:cs="Arial"/>
        </w:rPr>
        <w:t xml:space="preserve"> </w:t>
      </w:r>
      <w:commentRangeStart w:id="422"/>
      <w:r w:rsidRPr="00560ED9">
        <w:rPr>
          <w:rFonts w:ascii="Arial" w:hAnsi="Arial" w:cs="Arial"/>
        </w:rPr>
        <w:t>depende</w:t>
      </w:r>
      <w:commentRangeEnd w:id="422"/>
      <w:r w:rsidR="00A03B28">
        <w:rPr>
          <w:rStyle w:val="Refdecomentario"/>
          <w:rFonts w:ascii="Calibri" w:eastAsia="Calibri" w:hAnsi="Calibri" w:cs="Times New Roman"/>
          <w:lang w:val="es-MX"/>
        </w:rPr>
        <w:commentReference w:id="422"/>
      </w:r>
      <w:r w:rsidRPr="00560ED9">
        <w:rPr>
          <w:rFonts w:ascii="Arial" w:hAnsi="Arial" w:cs="Arial"/>
        </w:rPr>
        <w:t xml:space="preserve"> del grado </w:t>
      </w:r>
      <w:commentRangeStart w:id="423"/>
      <w:r w:rsidRPr="00560ED9">
        <w:rPr>
          <w:rFonts w:ascii="Arial" w:hAnsi="Arial" w:cs="Arial"/>
        </w:rPr>
        <w:t xml:space="preserve">de </w:t>
      </w:r>
      <w:commentRangeStart w:id="424"/>
      <w:r w:rsidRPr="00560ED9">
        <w:rPr>
          <w:rFonts w:ascii="Arial" w:hAnsi="Arial" w:cs="Arial"/>
        </w:rPr>
        <w:t>l</w:t>
      </w:r>
      <w:commentRangeEnd w:id="423"/>
      <w:r w:rsidR="00DF6094">
        <w:rPr>
          <w:rStyle w:val="Refdecomentario"/>
          <w:rFonts w:ascii="Calibri" w:eastAsia="Calibri" w:hAnsi="Calibri" w:cs="Times New Roman"/>
          <w:lang w:val="es-MX"/>
        </w:rPr>
        <w:commentReference w:id="423"/>
      </w:r>
      <w:r w:rsidRPr="00560ED9">
        <w:rPr>
          <w:rFonts w:ascii="Arial" w:hAnsi="Arial" w:cs="Arial"/>
        </w:rPr>
        <w:t>a misma</w:t>
      </w:r>
      <w:commentRangeEnd w:id="424"/>
      <w:r w:rsidR="00DF6094">
        <w:rPr>
          <w:rStyle w:val="Refdecomentario"/>
          <w:rFonts w:ascii="Calibri" w:eastAsia="Calibri" w:hAnsi="Calibri" w:cs="Times New Roman"/>
          <w:lang w:val="es-MX"/>
        </w:rPr>
        <w:commentReference w:id="424"/>
      </w:r>
      <w:r w:rsidRPr="00560ED9">
        <w:rPr>
          <w:rFonts w:ascii="Arial" w:hAnsi="Arial" w:cs="Arial"/>
        </w:rPr>
        <w:t xml:space="preserve">. </w:t>
      </w:r>
    </w:p>
    <w:p w14:paraId="5E889A45"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70053B" w:rsidRPr="00560ED9" w14:paraId="22FF0DE8" w14:textId="77777777" w:rsidTr="0070053B">
        <w:tc>
          <w:tcPr>
            <w:tcW w:w="8978" w:type="dxa"/>
            <w:gridSpan w:val="2"/>
            <w:shd w:val="clear" w:color="auto" w:fill="000000" w:themeFill="text1"/>
          </w:tcPr>
          <w:p w14:paraId="23418103" w14:textId="77777777" w:rsidR="0070053B" w:rsidRPr="00560ED9" w:rsidRDefault="0070053B" w:rsidP="0070053B">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70053B" w:rsidRPr="00560ED9" w14:paraId="09EB3AB8" w14:textId="77777777" w:rsidTr="0070053B">
        <w:tc>
          <w:tcPr>
            <w:tcW w:w="2518" w:type="dxa"/>
          </w:tcPr>
          <w:p w14:paraId="2DC55181" w14:textId="77777777" w:rsidR="0070053B" w:rsidRPr="00560ED9" w:rsidRDefault="0070053B" w:rsidP="0070053B">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62E86EB0" w14:textId="5846636A" w:rsidR="0070053B" w:rsidRPr="00560ED9" w:rsidRDefault="0070053B">
            <w:pPr>
              <w:tabs>
                <w:tab w:val="right" w:pos="8498"/>
              </w:tabs>
              <w:jc w:val="both"/>
              <w:rPr>
                <w:rFonts w:ascii="Arial" w:hAnsi="Arial" w:cs="Arial"/>
                <w:color w:val="000000"/>
                <w:sz w:val="24"/>
                <w:szCs w:val="24"/>
              </w:rPr>
            </w:pPr>
            <w:r w:rsidRPr="00560ED9">
              <w:rPr>
                <w:rFonts w:ascii="Arial" w:hAnsi="Arial" w:cs="Arial"/>
              </w:rPr>
              <w:t xml:space="preserve">El grado de una función </w:t>
            </w:r>
            <w:commentRangeStart w:id="425"/>
            <w:r w:rsidRPr="00560ED9">
              <w:rPr>
                <w:rFonts w:ascii="Arial" w:hAnsi="Arial" w:cs="Arial"/>
              </w:rPr>
              <w:t>es</w:t>
            </w:r>
            <w:commentRangeEnd w:id="425"/>
            <w:r w:rsidR="00DF6094">
              <w:rPr>
                <w:rStyle w:val="Refdecomentario"/>
                <w:rFonts w:ascii="Calibri" w:eastAsia="Calibri" w:hAnsi="Calibri" w:cs="Times New Roman"/>
              </w:rPr>
              <w:commentReference w:id="425"/>
            </w:r>
            <w:r w:rsidRPr="00560ED9">
              <w:rPr>
                <w:rFonts w:ascii="Arial" w:hAnsi="Arial" w:cs="Arial"/>
              </w:rPr>
              <w:t xml:space="preserve"> la mayor potencia </w:t>
            </w:r>
            <w:commentRangeStart w:id="426"/>
            <w:r w:rsidRPr="00560ED9">
              <w:rPr>
                <w:rFonts w:ascii="Arial" w:hAnsi="Arial" w:cs="Arial"/>
              </w:rPr>
              <w:t>de la</w:t>
            </w:r>
            <w:commentRangeEnd w:id="426"/>
            <w:r w:rsidR="00DF6094">
              <w:rPr>
                <w:rStyle w:val="Refdecomentario"/>
                <w:rFonts w:ascii="Calibri" w:eastAsia="Calibri" w:hAnsi="Calibri" w:cs="Times New Roman"/>
              </w:rPr>
              <w:commentReference w:id="426"/>
            </w:r>
            <w:r w:rsidRPr="00560ED9">
              <w:rPr>
                <w:rFonts w:ascii="Arial" w:hAnsi="Arial" w:cs="Arial"/>
              </w:rPr>
              <w:t xml:space="preserve"> expresión</w:t>
            </w:r>
            <w:r w:rsidR="00CA6795" w:rsidRPr="00560ED9">
              <w:rPr>
                <w:rFonts w:ascii="Arial" w:hAnsi="Arial" w:cs="Arial"/>
              </w:rPr>
              <w:t xml:space="preserve"> algebraica </w:t>
            </w:r>
            <w:commentRangeStart w:id="427"/>
            <w:r w:rsidR="00CA6795" w:rsidRPr="00DF6094">
              <w:rPr>
                <w:rFonts w:ascii="Arial" w:hAnsi="Arial" w:cs="Arial"/>
                <w:strike/>
              </w:rPr>
              <w:t>de una función polinómica</w:t>
            </w:r>
            <w:commentRangeEnd w:id="427"/>
            <w:r w:rsidR="00DF6094">
              <w:rPr>
                <w:rStyle w:val="Refdecomentario"/>
                <w:rFonts w:ascii="Calibri" w:eastAsia="Calibri" w:hAnsi="Calibri" w:cs="Times New Roman"/>
              </w:rPr>
              <w:commentReference w:id="427"/>
            </w:r>
            <w:r w:rsidRPr="00560ED9">
              <w:rPr>
                <w:rFonts w:ascii="Arial" w:hAnsi="Arial" w:cs="Arial"/>
              </w:rPr>
              <w:t>.</w:t>
            </w:r>
          </w:p>
        </w:tc>
      </w:tr>
    </w:tbl>
    <w:p w14:paraId="39932814" w14:textId="77777777" w:rsidR="0070053B" w:rsidRPr="00560ED9" w:rsidRDefault="0070053B" w:rsidP="00962CCA">
      <w:pPr>
        <w:tabs>
          <w:tab w:val="right" w:pos="8498"/>
        </w:tabs>
        <w:spacing w:after="0"/>
        <w:jc w:val="both"/>
        <w:rPr>
          <w:rFonts w:ascii="Arial" w:hAnsi="Arial" w:cs="Arial"/>
        </w:rPr>
      </w:pPr>
    </w:p>
    <w:p w14:paraId="33E45391" w14:textId="315EF692" w:rsidR="00CA6795" w:rsidRPr="00560ED9" w:rsidRDefault="00CA6795" w:rsidP="00962CCA">
      <w:pPr>
        <w:tabs>
          <w:tab w:val="right" w:pos="8498"/>
        </w:tabs>
        <w:spacing w:after="0"/>
        <w:jc w:val="both"/>
        <w:rPr>
          <w:rFonts w:ascii="Arial" w:hAnsi="Arial" w:cs="Arial"/>
        </w:rPr>
      </w:pPr>
      <w:r w:rsidRPr="00560ED9">
        <w:rPr>
          <w:rFonts w:ascii="Arial" w:hAnsi="Arial" w:cs="Arial"/>
        </w:rPr>
        <w:t>Por ejemplo</w:t>
      </w:r>
      <w:commentRangeStart w:id="428"/>
      <w:r w:rsidR="004E73FA" w:rsidRPr="00560ED9">
        <w:rPr>
          <w:rFonts w:ascii="Arial" w:hAnsi="Arial" w:cs="Arial"/>
        </w:rPr>
        <w:t>,</w:t>
      </w:r>
      <w:commentRangeEnd w:id="428"/>
      <w:r w:rsidR="00DF6094">
        <w:rPr>
          <w:rStyle w:val="Refdecomentario"/>
          <w:rFonts w:ascii="Calibri" w:eastAsia="Calibri" w:hAnsi="Calibri" w:cs="Times New Roman"/>
          <w:lang w:val="es-MX"/>
        </w:rPr>
        <w:commentReference w:id="428"/>
      </w:r>
    </w:p>
    <w:p w14:paraId="5966B6F1" w14:textId="6338D9B9" w:rsidR="00CA6795" w:rsidRPr="00560ED9" w:rsidRDefault="00CA6795" w:rsidP="00962CCA">
      <w:pPr>
        <w:tabs>
          <w:tab w:val="right" w:pos="8498"/>
        </w:tabs>
        <w:spacing w:after="0"/>
        <w:jc w:val="both"/>
        <w:rPr>
          <w:rFonts w:ascii="Arial" w:eastAsiaTheme="minorEastAsia" w:hAnsi="Arial" w:cs="Arial"/>
        </w:rPr>
      </w:pPr>
      <w:r w:rsidRPr="00560ED9">
        <w:rPr>
          <w:rFonts w:ascii="Arial" w:hAnsi="Arial" w:cs="Arial"/>
        </w:rPr>
        <w:t xml:space="preserve">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=3x-6</m:t>
        </m:r>
      </m:oMath>
      <w:r w:rsidRPr="00560ED9">
        <w:rPr>
          <w:rFonts w:ascii="Arial" w:eastAsiaTheme="minorEastAsia" w:hAnsi="Arial" w:cs="Arial"/>
        </w:rPr>
        <w:t xml:space="preserve"> tiene grado 1 puesto que el mayor exponente de </w:t>
      </w:r>
      <w:r w:rsidRPr="00560ED9">
        <w:rPr>
          <w:rFonts w:ascii="Arial" w:eastAsiaTheme="minorEastAsia" w:hAnsi="Arial" w:cs="Arial"/>
          <w:i/>
        </w:rPr>
        <w:t>x</w:t>
      </w:r>
      <w:r w:rsidRPr="00560ED9">
        <w:rPr>
          <w:rFonts w:ascii="Arial" w:eastAsiaTheme="minorEastAsia" w:hAnsi="Arial" w:cs="Arial"/>
        </w:rPr>
        <w:t xml:space="preserve"> es 1</w:t>
      </w:r>
    </w:p>
    <w:p w14:paraId="17057DDA" w14:textId="04C094F1" w:rsidR="00CA6795" w:rsidRDefault="00CA6795"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+1</m:t>
        </m:r>
      </m:oMath>
      <w:r w:rsidRPr="00560ED9">
        <w:rPr>
          <w:rFonts w:ascii="Arial" w:eastAsiaTheme="minorEastAsia" w:hAnsi="Arial" w:cs="Arial"/>
        </w:rPr>
        <w:t xml:space="preserve"> tiene grado 3, puesto que el mayor exponente </w:t>
      </w:r>
      <w:commentRangeStart w:id="429"/>
      <w:r w:rsidRPr="00560ED9">
        <w:rPr>
          <w:rFonts w:ascii="Arial" w:eastAsiaTheme="minorEastAsia" w:hAnsi="Arial" w:cs="Arial"/>
        </w:rPr>
        <w:t xml:space="preserve">de la </w:t>
      </w:r>
      <w:commentRangeEnd w:id="429"/>
      <w:r w:rsidR="008F3F9F">
        <w:rPr>
          <w:rStyle w:val="Refdecomentario"/>
          <w:rFonts w:ascii="Calibri" w:eastAsia="Calibri" w:hAnsi="Calibri" w:cs="Times New Roman"/>
          <w:lang w:val="es-MX"/>
        </w:rPr>
        <w:commentReference w:id="429"/>
      </w:r>
      <w:r w:rsidRPr="00560ED9">
        <w:rPr>
          <w:rFonts w:ascii="Arial" w:eastAsiaTheme="minorEastAsia" w:hAnsi="Arial" w:cs="Arial"/>
        </w:rPr>
        <w:t>función es 3.</w:t>
      </w:r>
    </w:p>
    <w:p w14:paraId="6E64B585" w14:textId="77777777" w:rsidR="00DF6094" w:rsidRPr="00560ED9" w:rsidRDefault="00DF6094" w:rsidP="00962CCA">
      <w:pPr>
        <w:tabs>
          <w:tab w:val="right" w:pos="8498"/>
        </w:tabs>
        <w:spacing w:after="0"/>
        <w:jc w:val="both"/>
        <w:rPr>
          <w:rFonts w:ascii="Arial" w:hAnsi="Arial" w:cs="Arial"/>
        </w:rPr>
      </w:pPr>
    </w:p>
    <w:p w14:paraId="21D55C83" w14:textId="6E949BC7" w:rsidR="0070053B" w:rsidRPr="00560ED9" w:rsidRDefault="0070053B" w:rsidP="00962CCA">
      <w:pPr>
        <w:tabs>
          <w:tab w:val="right" w:pos="8498"/>
        </w:tabs>
        <w:spacing w:after="0"/>
        <w:jc w:val="both"/>
        <w:rPr>
          <w:rFonts w:ascii="Arial" w:eastAsiaTheme="minorEastAsia" w:hAnsi="Arial" w:cs="Arial"/>
        </w:rPr>
      </w:pPr>
      <w:r w:rsidRPr="00560ED9">
        <w:rPr>
          <w:rFonts w:ascii="Arial" w:hAnsi="Arial" w:cs="Arial"/>
        </w:rPr>
        <w:t xml:space="preserve">Las funciones polinómicas que se pueden caracterizar completamente son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=0</m:t>
        </m:r>
      </m:oMath>
      <w:r w:rsidRPr="00560ED9">
        <w:rPr>
          <w:rFonts w:ascii="Arial" w:eastAsiaTheme="minorEastAsia" w:hAnsi="Arial" w:cs="Arial"/>
        </w:rPr>
        <w:t xml:space="preserve">, la funciones de grado cero o </w:t>
      </w:r>
      <w:r w:rsidR="00CA6795" w:rsidRPr="00560ED9">
        <w:rPr>
          <w:rFonts w:ascii="Arial" w:eastAsiaTheme="minorEastAsia" w:hAnsi="Arial" w:cs="Arial"/>
        </w:rPr>
        <w:t xml:space="preserve">funciones </w:t>
      </w:r>
      <w:r w:rsidRPr="00560ED9">
        <w:rPr>
          <w:rFonts w:ascii="Arial" w:eastAsiaTheme="minorEastAsia" w:hAnsi="Arial" w:cs="Arial"/>
        </w:rPr>
        <w:t>consta</w:t>
      </w:r>
      <w:r w:rsidR="00CA6795" w:rsidRPr="00560ED9">
        <w:rPr>
          <w:rFonts w:ascii="Arial" w:eastAsiaTheme="minorEastAsia" w:hAnsi="Arial" w:cs="Arial"/>
        </w:rPr>
        <w:t>n</w:t>
      </w:r>
      <w:r w:rsidRPr="00560ED9">
        <w:rPr>
          <w:rFonts w:ascii="Arial" w:eastAsiaTheme="minorEastAsia" w:hAnsi="Arial" w:cs="Arial"/>
        </w:rPr>
        <w:t xml:space="preserve">tes, las funciones de grado </w:t>
      </w:r>
      <w:commentRangeStart w:id="430"/>
      <w:r w:rsidRPr="00560ED9">
        <w:rPr>
          <w:rFonts w:ascii="Arial" w:eastAsiaTheme="minorEastAsia" w:hAnsi="Arial" w:cs="Arial"/>
        </w:rPr>
        <w:t>uno</w:t>
      </w:r>
      <w:commentRangeEnd w:id="430"/>
      <w:r w:rsidR="005547AC">
        <w:rPr>
          <w:rStyle w:val="Refdecomentario"/>
          <w:rFonts w:ascii="Calibri" w:eastAsia="Calibri" w:hAnsi="Calibri" w:cs="Times New Roman"/>
          <w:lang w:val="es-MX"/>
        </w:rPr>
        <w:commentReference w:id="430"/>
      </w:r>
      <w:r w:rsidRPr="00560ED9">
        <w:rPr>
          <w:rFonts w:ascii="Arial" w:eastAsiaTheme="minorEastAsia" w:hAnsi="Arial" w:cs="Arial"/>
        </w:rPr>
        <w:t xml:space="preserve"> que se clasifican en lineales y </w:t>
      </w:r>
      <w:commentRangeStart w:id="431"/>
      <w:r w:rsidRPr="00560ED9">
        <w:rPr>
          <w:rFonts w:ascii="Arial" w:eastAsiaTheme="minorEastAsia" w:hAnsi="Arial" w:cs="Arial"/>
        </w:rPr>
        <w:t>afines</w:t>
      </w:r>
      <w:commentRangeEnd w:id="431"/>
      <w:r w:rsidR="005547AC">
        <w:rPr>
          <w:rStyle w:val="Refdecomentario"/>
          <w:rFonts w:ascii="Calibri" w:eastAsia="Calibri" w:hAnsi="Calibri" w:cs="Times New Roman"/>
          <w:lang w:val="es-MX"/>
        </w:rPr>
        <w:commentReference w:id="431"/>
      </w:r>
      <w:r w:rsidRPr="00560ED9">
        <w:rPr>
          <w:rFonts w:ascii="Arial" w:eastAsiaTheme="minorEastAsia" w:hAnsi="Arial" w:cs="Arial"/>
        </w:rPr>
        <w:t xml:space="preserve"> y las de grado </w:t>
      </w:r>
      <w:commentRangeStart w:id="432"/>
      <w:r w:rsidRPr="00560ED9">
        <w:rPr>
          <w:rFonts w:ascii="Arial" w:eastAsiaTheme="minorEastAsia" w:hAnsi="Arial" w:cs="Arial"/>
        </w:rPr>
        <w:t>dos</w:t>
      </w:r>
      <w:commentRangeEnd w:id="432"/>
      <w:r w:rsidR="005547AC">
        <w:rPr>
          <w:rStyle w:val="Refdecomentario"/>
          <w:rFonts w:ascii="Calibri" w:eastAsia="Calibri" w:hAnsi="Calibri" w:cs="Times New Roman"/>
          <w:lang w:val="es-MX"/>
        </w:rPr>
        <w:commentReference w:id="432"/>
      </w:r>
      <w:r w:rsidRPr="00560ED9">
        <w:rPr>
          <w:rFonts w:ascii="Arial" w:eastAsiaTheme="minorEastAsia" w:hAnsi="Arial" w:cs="Arial"/>
        </w:rPr>
        <w:t xml:space="preserve"> que son las funciones cuadráticas</w:t>
      </w:r>
      <w:r w:rsidR="00657D64" w:rsidRPr="00560ED9">
        <w:rPr>
          <w:rFonts w:ascii="Arial" w:eastAsiaTheme="minorEastAsia" w:hAnsi="Arial" w:cs="Arial"/>
        </w:rPr>
        <w:t>.</w:t>
      </w:r>
    </w:p>
    <w:p w14:paraId="4393F83A" w14:textId="77777777" w:rsidR="0070053B" w:rsidRPr="00560ED9" w:rsidRDefault="0070053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1E3DB38D" w14:textId="77777777" w:rsidTr="00E84D1A">
        <w:tc>
          <w:tcPr>
            <w:tcW w:w="8978" w:type="dxa"/>
            <w:gridSpan w:val="2"/>
            <w:shd w:val="clear" w:color="auto" w:fill="000000" w:themeFill="text1"/>
          </w:tcPr>
          <w:p w14:paraId="654B8BC3"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14589FA7" w14:textId="77777777" w:rsidTr="00E84D1A">
        <w:tc>
          <w:tcPr>
            <w:tcW w:w="2518" w:type="dxa"/>
          </w:tcPr>
          <w:p w14:paraId="401DD76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53DE5B12" w14:textId="52339C72"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constante</w:t>
            </w:r>
          </w:p>
        </w:tc>
      </w:tr>
      <w:tr w:rsidR="00E84D1A" w:rsidRPr="00560ED9" w14:paraId="2D467EE8" w14:textId="77777777" w:rsidTr="00E84D1A">
        <w:tc>
          <w:tcPr>
            <w:tcW w:w="2518" w:type="dxa"/>
          </w:tcPr>
          <w:p w14:paraId="26F1828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A29BCCE"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4E3CE80D" w14:textId="77777777" w:rsidR="00E84D1A" w:rsidRPr="00560ED9" w:rsidRDefault="00E84D1A" w:rsidP="00E84D1A">
            <w:pPr>
              <w:tabs>
                <w:tab w:val="right" w:pos="8498"/>
              </w:tabs>
              <w:jc w:val="both"/>
              <w:rPr>
                <w:rFonts w:ascii="Arial" w:eastAsiaTheme="minorEastAsia" w:hAnsi="Arial" w:cs="Arial"/>
              </w:rPr>
            </w:pPr>
          </w:p>
          <w:p w14:paraId="119F23ED" w14:textId="010A2C1C" w:rsidR="00E84D1A" w:rsidRPr="00560ED9" w:rsidRDefault="00E84D1A" w:rsidP="00E84D1A">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w:commentRangeStart w:id="433"/>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w:commentRangeEnd w:id="433"/>
                <m:r>
                  <m:rPr>
                    <m:sty m:val="p"/>
                  </m:rPr>
                  <w:rPr>
                    <w:rStyle w:val="Refdecomentario"/>
                    <w:rFonts w:ascii="Calibri" w:eastAsia="Calibri" w:hAnsi="Calibri" w:cs="Times New Roman"/>
                  </w:rPr>
                  <w:commentReference w:id="433"/>
                </m:r>
              </m:oMath>
            </m:oMathPara>
          </w:p>
          <w:p w14:paraId="2131EF7A" w14:textId="77777777" w:rsidR="00E84D1A" w:rsidRPr="00560ED9" w:rsidRDefault="00E84D1A" w:rsidP="00E84D1A">
            <w:pPr>
              <w:tabs>
                <w:tab w:val="right" w:pos="8498"/>
              </w:tabs>
              <w:jc w:val="both"/>
              <w:rPr>
                <w:rFonts w:ascii="Arial" w:eastAsiaTheme="minorEastAsia" w:hAnsi="Arial" w:cs="Arial"/>
              </w:rPr>
            </w:pPr>
          </w:p>
          <w:p w14:paraId="13BCCD86" w14:textId="30AD26AB" w:rsidR="00E84D1A" w:rsidRPr="00560ED9" w:rsidRDefault="00E84D1A" w:rsidP="00E84D1A">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m:t>
              </m:r>
              <w:commentRangeStart w:id="434"/>
              <m:r>
                <m:rPr>
                  <m:scr m:val="double-struck"/>
                </m:rPr>
                <w:rPr>
                  <w:rFonts w:ascii="Cambria Math" w:eastAsiaTheme="minorEastAsia" w:hAnsi="Cambria Math" w:cs="Arial"/>
                </w:rPr>
                <m:t>R</m:t>
              </m:r>
              <w:commentRangeEnd w:id="434"/>
              <m:r>
                <m:rPr>
                  <m:sty m:val="p"/>
                </m:rPr>
                <w:rPr>
                  <w:rStyle w:val="Refdecomentario"/>
                  <w:rFonts w:ascii="Calibri" w:eastAsia="Calibri" w:hAnsi="Calibri" w:cs="Times New Roman"/>
                </w:rPr>
                <w:commentReference w:id="434"/>
              </m:r>
            </m:oMath>
            <w:r w:rsidRPr="00560ED9">
              <w:rPr>
                <w:rFonts w:ascii="Arial" w:eastAsiaTheme="minorEastAsia" w:hAnsi="Arial" w:cs="Arial"/>
              </w:rPr>
              <w:t xml:space="preserve"> se denomina función constante.</w:t>
            </w:r>
          </w:p>
          <w:p w14:paraId="4D255BFB" w14:textId="77777777" w:rsidR="00E84D1A" w:rsidRPr="00560ED9" w:rsidRDefault="00E84D1A" w:rsidP="00E84D1A">
            <w:pPr>
              <w:tabs>
                <w:tab w:val="right" w:pos="8498"/>
              </w:tabs>
              <w:jc w:val="both"/>
              <w:rPr>
                <w:rFonts w:ascii="Arial" w:eastAsiaTheme="minorEastAsia" w:hAnsi="Arial" w:cs="Arial"/>
              </w:rPr>
            </w:pPr>
          </w:p>
        </w:tc>
      </w:tr>
    </w:tbl>
    <w:p w14:paraId="38C61B9C" w14:textId="24A8BCDA" w:rsidR="00B73CAF" w:rsidRPr="00560ED9" w:rsidRDefault="00B73CAF" w:rsidP="00962CCA">
      <w:pPr>
        <w:tabs>
          <w:tab w:val="right" w:pos="8498"/>
        </w:tabs>
        <w:spacing w:after="0"/>
        <w:jc w:val="both"/>
        <w:rPr>
          <w:rFonts w:ascii="Arial" w:hAnsi="Arial" w:cs="Arial"/>
        </w:rPr>
      </w:pPr>
    </w:p>
    <w:p w14:paraId="68AA6CD0" w14:textId="6D1D6909" w:rsidR="002038B2" w:rsidRPr="00560ED9" w:rsidRDefault="002038B2" w:rsidP="00962CCA">
      <w:pPr>
        <w:tabs>
          <w:tab w:val="right" w:pos="8498"/>
        </w:tabs>
        <w:spacing w:after="0"/>
        <w:jc w:val="both"/>
        <w:rPr>
          <w:rFonts w:ascii="Arial" w:hAnsi="Arial" w:cs="Arial"/>
        </w:rPr>
      </w:pPr>
      <w:commentRangeStart w:id="435"/>
      <w:r w:rsidRPr="00560ED9">
        <w:rPr>
          <w:rFonts w:ascii="Arial" w:hAnsi="Arial" w:cs="Arial"/>
        </w:rPr>
        <w:t>La grafica</w:t>
      </w:r>
      <w:commentRangeEnd w:id="435"/>
      <w:r w:rsidR="005547AC">
        <w:rPr>
          <w:rStyle w:val="Refdecomentario"/>
          <w:rFonts w:ascii="Calibri" w:eastAsia="Calibri" w:hAnsi="Calibri" w:cs="Times New Roman"/>
          <w:lang w:val="es-MX"/>
        </w:rPr>
        <w:commentReference w:id="435"/>
      </w:r>
      <w:r w:rsidRPr="00560ED9">
        <w:rPr>
          <w:rFonts w:ascii="Arial" w:hAnsi="Arial" w:cs="Arial"/>
        </w:rPr>
        <w:t xml:space="preserve"> de las funciones constantes siempre son rectas horizontales.</w:t>
      </w:r>
    </w:p>
    <w:p w14:paraId="7861C8F0" w14:textId="77777777" w:rsidR="00E84D1A" w:rsidRPr="00560ED9" w:rsidRDefault="00E84D1A"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657D64" w:rsidRPr="00560ED9" w14:paraId="7CC693B7" w14:textId="77777777" w:rsidTr="00657D64">
        <w:tc>
          <w:tcPr>
            <w:tcW w:w="9054" w:type="dxa"/>
            <w:gridSpan w:val="2"/>
            <w:shd w:val="clear" w:color="auto" w:fill="0D0D0D" w:themeFill="text1" w:themeFillTint="F2"/>
          </w:tcPr>
          <w:p w14:paraId="16075302" w14:textId="77777777" w:rsidR="00657D64" w:rsidRPr="00560ED9" w:rsidRDefault="00657D64" w:rsidP="00657D64">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2082029" w14:textId="77777777" w:rsidR="00657D64" w:rsidRPr="00560ED9" w:rsidRDefault="00657D64" w:rsidP="00657D64">
            <w:pPr>
              <w:jc w:val="center"/>
              <w:rPr>
                <w:rFonts w:ascii="Arial" w:hAnsi="Arial" w:cs="Arial"/>
                <w:b/>
                <w:color w:val="FFFFFF" w:themeColor="background1"/>
              </w:rPr>
            </w:pPr>
          </w:p>
        </w:tc>
      </w:tr>
      <w:tr w:rsidR="00657D64" w:rsidRPr="00560ED9" w14:paraId="32360756" w14:textId="77777777" w:rsidTr="00657D64">
        <w:tc>
          <w:tcPr>
            <w:tcW w:w="1384" w:type="dxa"/>
          </w:tcPr>
          <w:p w14:paraId="691DD6FA" w14:textId="77777777" w:rsidR="00657D64" w:rsidRPr="00560ED9" w:rsidRDefault="00657D64" w:rsidP="00657D64">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CD2CA2" w14:textId="02EF36F5" w:rsidR="00657D64" w:rsidRPr="00560ED9" w:rsidRDefault="00657D64" w:rsidP="002038B2">
            <w:pPr>
              <w:rPr>
                <w:rFonts w:ascii="Arial" w:hAnsi="Arial" w:cs="Arial"/>
                <w:b/>
                <w:color w:val="000000"/>
                <w:sz w:val="18"/>
                <w:szCs w:val="18"/>
              </w:rPr>
            </w:pPr>
            <w:r w:rsidRPr="00560ED9">
              <w:rPr>
                <w:rFonts w:ascii="Arial" w:hAnsi="Arial" w:cs="Arial"/>
                <w:color w:val="000000"/>
              </w:rPr>
              <w:t>MA_11_02_IMG4</w:t>
            </w:r>
            <w:r w:rsidR="004E73FA" w:rsidRPr="00560ED9">
              <w:rPr>
                <w:rFonts w:ascii="Arial" w:hAnsi="Arial" w:cs="Arial"/>
                <w:color w:val="000000"/>
              </w:rPr>
              <w:t>7</w:t>
            </w:r>
          </w:p>
        </w:tc>
      </w:tr>
      <w:tr w:rsidR="00657D64" w:rsidRPr="00560ED9" w14:paraId="5D93C944" w14:textId="77777777" w:rsidTr="00657D64">
        <w:tc>
          <w:tcPr>
            <w:tcW w:w="1384" w:type="dxa"/>
          </w:tcPr>
          <w:p w14:paraId="5DC448D4" w14:textId="1F60BEBD" w:rsidR="00657D64" w:rsidRPr="00560ED9" w:rsidRDefault="00CA6795" w:rsidP="00657D64">
            <w:pPr>
              <w:rPr>
                <w:rFonts w:ascii="Arial" w:hAnsi="Arial" w:cs="Arial"/>
                <w:color w:val="000000"/>
              </w:rPr>
            </w:pPr>
            <w:r w:rsidRPr="00560ED9">
              <w:rPr>
                <w:rFonts w:ascii="Arial" w:hAnsi="Arial" w:cs="Arial"/>
                <w:b/>
                <w:color w:val="000000"/>
                <w:sz w:val="18"/>
                <w:szCs w:val="18"/>
              </w:rPr>
              <w:t>Descripción</w:t>
            </w:r>
          </w:p>
        </w:tc>
        <w:tc>
          <w:tcPr>
            <w:tcW w:w="7670" w:type="dxa"/>
          </w:tcPr>
          <w:p w14:paraId="4E2ADE02" w14:textId="635FF222" w:rsidR="00657D64" w:rsidRPr="00560ED9" w:rsidRDefault="00CA6795" w:rsidP="00657D64">
            <w:pPr>
              <w:rPr>
                <w:rFonts w:ascii="Arial" w:hAnsi="Arial" w:cs="Arial"/>
                <w:color w:val="000000"/>
              </w:rPr>
            </w:pPr>
            <w:r w:rsidRPr="00560ED9">
              <w:rPr>
                <w:rFonts w:ascii="Arial" w:hAnsi="Arial" w:cs="Arial"/>
                <w:color w:val="000000"/>
              </w:rPr>
              <w:t xml:space="preserve">Función constante </w:t>
            </w:r>
          </w:p>
        </w:tc>
      </w:tr>
      <w:tr w:rsidR="00657D64" w:rsidRPr="00560ED9" w14:paraId="7846B982" w14:textId="77777777" w:rsidTr="00657D64">
        <w:tc>
          <w:tcPr>
            <w:tcW w:w="1384" w:type="dxa"/>
          </w:tcPr>
          <w:p w14:paraId="099D2E0B"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DFC0488" w14:textId="7F33D8C9" w:rsidR="00657D64" w:rsidRPr="00560ED9" w:rsidRDefault="002038B2" w:rsidP="00657D64">
            <w:pPr>
              <w:rPr>
                <w:rFonts w:ascii="Arial" w:hAnsi="Arial" w:cs="Arial"/>
                <w:color w:val="000000"/>
              </w:rPr>
            </w:pPr>
            <w:r w:rsidRPr="00560ED9">
              <w:rPr>
                <w:rFonts w:ascii="Arial" w:hAnsi="Arial" w:cs="Arial"/>
                <w:noProof/>
                <w:color w:val="000000"/>
                <w:lang w:val="es-CO" w:eastAsia="es-CO"/>
              </w:rPr>
              <w:drawing>
                <wp:inline distT="0" distB="0" distL="0" distR="0" wp14:anchorId="7BC8F21A" wp14:editId="67E66815">
                  <wp:extent cx="1867535" cy="1519381"/>
                  <wp:effectExtent l="0" t="0" r="1206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7961" cy="1519728"/>
                          </a:xfrm>
                          <a:prstGeom prst="rect">
                            <a:avLst/>
                          </a:prstGeom>
                          <a:noFill/>
                          <a:ln>
                            <a:noFill/>
                          </a:ln>
                        </pic:spPr>
                      </pic:pic>
                    </a:graphicData>
                  </a:graphic>
                </wp:inline>
              </w:drawing>
            </w:r>
          </w:p>
        </w:tc>
      </w:tr>
      <w:tr w:rsidR="00657D64" w:rsidRPr="00560ED9" w14:paraId="113EAB7C" w14:textId="77777777" w:rsidTr="00657D64">
        <w:tc>
          <w:tcPr>
            <w:tcW w:w="1384" w:type="dxa"/>
          </w:tcPr>
          <w:p w14:paraId="4C47A3D7" w14:textId="77777777" w:rsidR="00657D64" w:rsidRPr="00560ED9" w:rsidRDefault="00657D64" w:rsidP="00657D64">
            <w:pPr>
              <w:rPr>
                <w:rFonts w:ascii="Arial" w:hAnsi="Arial" w:cs="Arial"/>
                <w:color w:val="000000"/>
              </w:rPr>
            </w:pPr>
            <w:r w:rsidRPr="00560ED9">
              <w:rPr>
                <w:rFonts w:ascii="Arial" w:hAnsi="Arial" w:cs="Arial"/>
                <w:b/>
                <w:color w:val="000000"/>
                <w:sz w:val="18"/>
                <w:szCs w:val="18"/>
              </w:rPr>
              <w:t>Pie de imagen</w:t>
            </w:r>
          </w:p>
        </w:tc>
        <w:tc>
          <w:tcPr>
            <w:tcW w:w="7670" w:type="dxa"/>
          </w:tcPr>
          <w:p w14:paraId="7365536E" w14:textId="058F6973" w:rsidR="00657D64" w:rsidRPr="00560ED9" w:rsidRDefault="00CA6795">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constante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=2</m:t>
              </m:r>
            </m:oMath>
          </w:p>
        </w:tc>
      </w:tr>
    </w:tbl>
    <w:p w14:paraId="7DFF7CEB" w14:textId="77777777" w:rsidR="00E84D1A" w:rsidRPr="00560ED9" w:rsidRDefault="00E84D1A" w:rsidP="00962CCA">
      <w:pPr>
        <w:tabs>
          <w:tab w:val="right" w:pos="8498"/>
        </w:tabs>
        <w:spacing w:after="0"/>
        <w:jc w:val="both"/>
        <w:rPr>
          <w:rFonts w:ascii="Arial" w:hAnsi="Arial" w:cs="Arial"/>
        </w:rPr>
      </w:pPr>
    </w:p>
    <w:p w14:paraId="218DFD19" w14:textId="77777777" w:rsidR="00AC0B6B" w:rsidRPr="00560ED9" w:rsidRDefault="00AC0B6B" w:rsidP="00AC0B6B">
      <w:pPr>
        <w:tabs>
          <w:tab w:val="right" w:pos="8498"/>
        </w:tabs>
        <w:spacing w:after="0"/>
        <w:jc w:val="both"/>
        <w:rPr>
          <w:rFonts w:ascii="Arial" w:eastAsiaTheme="minorEastAsia" w:hAnsi="Arial" w:cs="Arial"/>
        </w:rPr>
      </w:pPr>
      <w:commentRangeStart w:id="436"/>
      <w:r w:rsidRPr="00560ED9">
        <w:rPr>
          <w:rFonts w:ascii="Arial" w:eastAsiaTheme="minorEastAsia" w:hAnsi="Arial" w:cs="Arial"/>
        </w:rPr>
        <w:t>Las características principales de estas funciones son:</w:t>
      </w:r>
      <w:commentRangeEnd w:id="436"/>
      <w:r w:rsidR="001B184E">
        <w:rPr>
          <w:rStyle w:val="Refdecomentario"/>
          <w:rFonts w:ascii="Calibri" w:eastAsia="Calibri" w:hAnsi="Calibri" w:cs="Times New Roman"/>
          <w:lang w:val="es-MX"/>
        </w:rPr>
        <w:commentReference w:id="436"/>
      </w:r>
    </w:p>
    <w:p w14:paraId="5F336140" w14:textId="77777777" w:rsidR="00AC0B6B" w:rsidRPr="00560ED9" w:rsidRDefault="00AC0B6B" w:rsidP="00AC0B6B">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C0B6B" w:rsidRPr="00560ED9" w14:paraId="773A8CCD" w14:textId="77777777" w:rsidTr="00AC0B6B">
        <w:trPr>
          <w:jc w:val="center"/>
        </w:trPr>
        <w:tc>
          <w:tcPr>
            <w:tcW w:w="3460" w:type="dxa"/>
          </w:tcPr>
          <w:p w14:paraId="5126C4CB" w14:textId="77777777" w:rsidR="00AC0B6B" w:rsidRPr="00560ED9" w:rsidRDefault="00AC0B6B" w:rsidP="00AC0B6B">
            <w:pPr>
              <w:tabs>
                <w:tab w:val="right" w:pos="8498"/>
              </w:tabs>
              <w:jc w:val="both"/>
              <w:rPr>
                <w:rFonts w:ascii="Arial" w:hAnsi="Arial" w:cs="Arial"/>
              </w:rPr>
            </w:pPr>
            <w:r w:rsidRPr="00560ED9">
              <w:rPr>
                <w:rFonts w:ascii="Arial" w:hAnsi="Arial" w:cs="Arial"/>
              </w:rPr>
              <w:t>Dominio:</w:t>
            </w:r>
          </w:p>
        </w:tc>
        <w:tc>
          <w:tcPr>
            <w:tcW w:w="3141" w:type="dxa"/>
          </w:tcPr>
          <w:p w14:paraId="575872D7" w14:textId="77777777" w:rsidR="00AC0B6B" w:rsidRPr="00560ED9" w:rsidRDefault="00AC0B6B" w:rsidP="00AC0B6B">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C0B6B" w:rsidRPr="00560ED9" w14:paraId="41B214D2" w14:textId="77777777" w:rsidTr="00AC0B6B">
        <w:trPr>
          <w:jc w:val="center"/>
        </w:trPr>
        <w:tc>
          <w:tcPr>
            <w:tcW w:w="3460" w:type="dxa"/>
          </w:tcPr>
          <w:p w14:paraId="1C38877D" w14:textId="77777777" w:rsidR="00AC0B6B" w:rsidRPr="00560ED9" w:rsidRDefault="00AC0B6B" w:rsidP="00AC0B6B">
            <w:pPr>
              <w:tabs>
                <w:tab w:val="right" w:pos="8498"/>
              </w:tabs>
              <w:jc w:val="both"/>
              <w:rPr>
                <w:rFonts w:ascii="Arial" w:hAnsi="Arial" w:cs="Arial"/>
              </w:rPr>
            </w:pPr>
            <w:r w:rsidRPr="00560ED9">
              <w:rPr>
                <w:rFonts w:ascii="Arial" w:hAnsi="Arial" w:cs="Arial"/>
              </w:rPr>
              <w:t>Rango:</w:t>
            </w:r>
          </w:p>
        </w:tc>
        <w:tc>
          <w:tcPr>
            <w:tcW w:w="3141" w:type="dxa"/>
          </w:tcPr>
          <w:p w14:paraId="3FB2995B" w14:textId="0C7EE9E9" w:rsidR="00AC0B6B" w:rsidRPr="00560ED9" w:rsidRDefault="00AC0B6B" w:rsidP="00AC0B6B">
            <w:pPr>
              <w:tabs>
                <w:tab w:val="right" w:pos="8498"/>
              </w:tabs>
              <w:jc w:val="center"/>
              <w:rPr>
                <w:rFonts w:ascii="Arial" w:hAnsi="Arial"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r>
                  <w:rPr>
                    <w:rFonts w:ascii="Cambria Math" w:hAnsi="Cambria Math" w:cs="Arial"/>
                  </w:rPr>
                  <m:t>}</m:t>
                </m:r>
              </m:oMath>
            </m:oMathPara>
          </w:p>
        </w:tc>
      </w:tr>
      <w:tr w:rsidR="00AC0B6B" w:rsidRPr="00560ED9" w14:paraId="45D57D00" w14:textId="77777777" w:rsidTr="00AC0B6B">
        <w:trPr>
          <w:jc w:val="center"/>
        </w:trPr>
        <w:tc>
          <w:tcPr>
            <w:tcW w:w="3460" w:type="dxa"/>
          </w:tcPr>
          <w:p w14:paraId="67D5912E" w14:textId="77777777" w:rsidR="00AC0B6B" w:rsidRPr="00560ED9" w:rsidRDefault="00AC0B6B" w:rsidP="00AC0B6B">
            <w:pPr>
              <w:tabs>
                <w:tab w:val="right" w:pos="8498"/>
              </w:tabs>
              <w:jc w:val="both"/>
              <w:rPr>
                <w:rFonts w:ascii="Arial" w:hAnsi="Arial" w:cs="Arial"/>
              </w:rPr>
            </w:pPr>
            <w:r w:rsidRPr="00560ED9">
              <w:rPr>
                <w:rFonts w:ascii="Arial" w:hAnsi="Arial" w:cs="Arial"/>
              </w:rPr>
              <w:t>Inyectiva:</w:t>
            </w:r>
          </w:p>
        </w:tc>
        <w:tc>
          <w:tcPr>
            <w:tcW w:w="3141" w:type="dxa"/>
          </w:tcPr>
          <w:p w14:paraId="072F8A33" w14:textId="6C9BADA3"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1968EDBC" w14:textId="77777777" w:rsidTr="00AC0B6B">
        <w:trPr>
          <w:jc w:val="center"/>
        </w:trPr>
        <w:tc>
          <w:tcPr>
            <w:tcW w:w="3460" w:type="dxa"/>
          </w:tcPr>
          <w:p w14:paraId="2A2944DD" w14:textId="77777777" w:rsidR="00AC0B6B" w:rsidRPr="00560ED9" w:rsidRDefault="00AC0B6B" w:rsidP="00AC0B6B">
            <w:pPr>
              <w:tabs>
                <w:tab w:val="right" w:pos="8498"/>
              </w:tabs>
              <w:jc w:val="both"/>
              <w:rPr>
                <w:rFonts w:ascii="Arial" w:hAnsi="Arial" w:cs="Arial"/>
              </w:rPr>
            </w:pPr>
            <w:r w:rsidRPr="00560ED9">
              <w:rPr>
                <w:rFonts w:ascii="Arial" w:hAnsi="Arial" w:cs="Arial"/>
              </w:rPr>
              <w:t>Sobreyectiva:</w:t>
            </w:r>
          </w:p>
        </w:tc>
        <w:tc>
          <w:tcPr>
            <w:tcW w:w="3141" w:type="dxa"/>
          </w:tcPr>
          <w:p w14:paraId="0C43A04A" w14:textId="4AF769BA" w:rsidR="00AC0B6B" w:rsidRPr="00560ED9" w:rsidRDefault="00AC0B6B" w:rsidP="00AC0B6B">
            <w:pPr>
              <w:tabs>
                <w:tab w:val="right" w:pos="8498"/>
              </w:tabs>
              <w:jc w:val="center"/>
              <w:rPr>
                <w:rFonts w:ascii="Arial" w:eastAsia="Cambria" w:hAnsi="Arial" w:cs="Arial"/>
              </w:rPr>
            </w:pPr>
            <w:r w:rsidRPr="00560ED9">
              <w:rPr>
                <w:rFonts w:ascii="Arial" w:eastAsia="Cambria" w:hAnsi="Arial" w:cs="Arial"/>
              </w:rPr>
              <w:t>No</w:t>
            </w:r>
          </w:p>
        </w:tc>
      </w:tr>
      <w:tr w:rsidR="00AC0B6B" w:rsidRPr="00560ED9" w14:paraId="5A8FC885" w14:textId="77777777" w:rsidTr="00AC0B6B">
        <w:trPr>
          <w:jc w:val="center"/>
        </w:trPr>
        <w:tc>
          <w:tcPr>
            <w:tcW w:w="3460" w:type="dxa"/>
          </w:tcPr>
          <w:p w14:paraId="6974F746" w14:textId="69CD1440" w:rsidR="00AC0B6B" w:rsidRPr="00560ED9" w:rsidRDefault="00F93C9F" w:rsidP="00AC0B6B">
            <w:pPr>
              <w:tabs>
                <w:tab w:val="right" w:pos="8498"/>
              </w:tabs>
              <w:jc w:val="both"/>
              <w:rPr>
                <w:rFonts w:ascii="Arial" w:hAnsi="Arial" w:cs="Arial"/>
              </w:rPr>
            </w:pPr>
            <w:r w:rsidRPr="00560ED9">
              <w:rPr>
                <w:rFonts w:ascii="Arial" w:hAnsi="Arial" w:cs="Arial"/>
              </w:rPr>
              <w:t>La función es par o impar:</w:t>
            </w:r>
          </w:p>
        </w:tc>
        <w:tc>
          <w:tcPr>
            <w:tcW w:w="3141" w:type="dxa"/>
          </w:tcPr>
          <w:p w14:paraId="473F1830" w14:textId="7B8ED348" w:rsidR="00AC0B6B" w:rsidRPr="00560ED9" w:rsidRDefault="00F93C9F" w:rsidP="00AC0B6B">
            <w:pPr>
              <w:tabs>
                <w:tab w:val="right" w:pos="8498"/>
              </w:tabs>
              <w:jc w:val="center"/>
              <w:rPr>
                <w:rFonts w:ascii="Arial" w:eastAsia="Cambria" w:hAnsi="Arial" w:cs="Arial"/>
              </w:rPr>
            </w:pPr>
            <w:r w:rsidRPr="00560ED9">
              <w:rPr>
                <w:rFonts w:ascii="Arial" w:eastAsia="Cambria" w:hAnsi="Arial" w:cs="Arial"/>
              </w:rPr>
              <w:t>Par</w:t>
            </w:r>
          </w:p>
        </w:tc>
      </w:tr>
      <w:tr w:rsidR="00AC0B6B" w:rsidRPr="00560ED9" w14:paraId="021654FF" w14:textId="77777777" w:rsidTr="00AC0B6B">
        <w:trPr>
          <w:jc w:val="center"/>
        </w:trPr>
        <w:tc>
          <w:tcPr>
            <w:tcW w:w="3460" w:type="dxa"/>
          </w:tcPr>
          <w:p w14:paraId="6B9F307D" w14:textId="314C70E9" w:rsidR="00AC0B6B" w:rsidRPr="00560ED9" w:rsidRDefault="00F93C9F" w:rsidP="00AC0B6B">
            <w:pPr>
              <w:tabs>
                <w:tab w:val="right" w:pos="8498"/>
              </w:tabs>
              <w:jc w:val="both"/>
              <w:rPr>
                <w:rFonts w:ascii="Arial" w:hAnsi="Arial" w:cs="Arial"/>
              </w:rPr>
            </w:pPr>
            <w:r w:rsidRPr="00560ED9">
              <w:rPr>
                <w:rFonts w:ascii="Arial" w:hAnsi="Arial" w:cs="Arial"/>
              </w:rPr>
              <w:t>Máximo</w:t>
            </w:r>
            <w:r w:rsidR="00AC0B6B" w:rsidRPr="00560ED9">
              <w:rPr>
                <w:rFonts w:ascii="Arial" w:hAnsi="Arial" w:cs="Arial"/>
              </w:rPr>
              <w:t>:</w:t>
            </w:r>
          </w:p>
        </w:tc>
        <w:tc>
          <w:tcPr>
            <w:tcW w:w="3141" w:type="dxa"/>
          </w:tcPr>
          <w:p w14:paraId="55142D2F" w14:textId="17C6A03A"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38A9D6A0" w14:textId="77777777" w:rsidTr="00AC0B6B">
        <w:trPr>
          <w:jc w:val="center"/>
        </w:trPr>
        <w:tc>
          <w:tcPr>
            <w:tcW w:w="3460" w:type="dxa"/>
          </w:tcPr>
          <w:p w14:paraId="2DC763D9" w14:textId="77777777" w:rsidR="00AC0B6B" w:rsidRPr="00560ED9" w:rsidRDefault="00AC0B6B" w:rsidP="00AC0B6B">
            <w:pPr>
              <w:tabs>
                <w:tab w:val="right" w:pos="8498"/>
              </w:tabs>
              <w:jc w:val="both"/>
              <w:rPr>
                <w:rFonts w:ascii="Arial" w:hAnsi="Arial" w:cs="Arial"/>
              </w:rPr>
            </w:pPr>
            <w:r w:rsidRPr="00560ED9">
              <w:rPr>
                <w:rFonts w:ascii="Arial" w:hAnsi="Arial" w:cs="Arial"/>
              </w:rPr>
              <w:t>Valores en que alcanza el máximo:</w:t>
            </w:r>
          </w:p>
        </w:tc>
        <w:tc>
          <w:tcPr>
            <w:tcW w:w="3141" w:type="dxa"/>
          </w:tcPr>
          <w:p w14:paraId="554E51ED" w14:textId="2F226A33"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AC0B6B" w:rsidRPr="00560ED9" w14:paraId="1E5A91EC" w14:textId="77777777" w:rsidTr="00AC0B6B">
        <w:trPr>
          <w:jc w:val="center"/>
        </w:trPr>
        <w:tc>
          <w:tcPr>
            <w:tcW w:w="3460" w:type="dxa"/>
          </w:tcPr>
          <w:p w14:paraId="669B96AF" w14:textId="5C9468F1" w:rsidR="00AC0B6B" w:rsidRPr="00560ED9" w:rsidRDefault="00F93C9F" w:rsidP="00AC0B6B">
            <w:pPr>
              <w:tabs>
                <w:tab w:val="right" w:pos="8498"/>
              </w:tabs>
              <w:jc w:val="both"/>
              <w:rPr>
                <w:rFonts w:ascii="Arial" w:hAnsi="Arial" w:cs="Arial"/>
              </w:rPr>
            </w:pPr>
            <w:r w:rsidRPr="00560ED9">
              <w:rPr>
                <w:rFonts w:ascii="Arial" w:hAnsi="Arial" w:cs="Arial"/>
              </w:rPr>
              <w:t>Mínimo</w:t>
            </w:r>
          </w:p>
        </w:tc>
        <w:tc>
          <w:tcPr>
            <w:tcW w:w="3141" w:type="dxa"/>
          </w:tcPr>
          <w:p w14:paraId="79F09A40" w14:textId="5E7CE509" w:rsidR="00AC0B6B" w:rsidRPr="00560ED9" w:rsidRDefault="00AC0B6B" w:rsidP="00AC0B6B">
            <w:pPr>
              <w:tabs>
                <w:tab w:val="right" w:pos="8498"/>
              </w:tabs>
              <w:jc w:val="center"/>
              <w:rPr>
                <w:rFonts w:ascii="Arial" w:eastAsia="Cambria" w:hAnsi="Arial" w:cs="Arial"/>
              </w:rPr>
            </w:pPr>
            <m:oMathPara>
              <m:oMath>
                <m:r>
                  <w:rPr>
                    <w:rFonts w:ascii="Cambria Math" w:eastAsia="Cambria" w:hAnsi="Cambria Math" w:cs="Arial"/>
                  </w:rPr>
                  <m:t>{</m:t>
                </m:r>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0</m:t>
                    </m:r>
                  </m:sub>
                </m:sSub>
                <m:r>
                  <w:rPr>
                    <w:rFonts w:ascii="Cambria Math" w:eastAsia="Cambria" w:hAnsi="Cambria Math" w:cs="Arial"/>
                  </w:rPr>
                  <m:t>}</m:t>
                </m:r>
              </m:oMath>
            </m:oMathPara>
          </w:p>
        </w:tc>
      </w:tr>
      <w:tr w:rsidR="00AC0B6B" w:rsidRPr="00560ED9" w14:paraId="589FF1C7" w14:textId="77777777" w:rsidTr="00AC0B6B">
        <w:trPr>
          <w:jc w:val="center"/>
        </w:trPr>
        <w:tc>
          <w:tcPr>
            <w:tcW w:w="3460" w:type="dxa"/>
          </w:tcPr>
          <w:p w14:paraId="139CCA34" w14:textId="448ADEA3" w:rsidR="00AC0B6B" w:rsidRPr="00560ED9" w:rsidRDefault="00AC0B6B" w:rsidP="00AC0B6B">
            <w:pPr>
              <w:tabs>
                <w:tab w:val="right" w:pos="8498"/>
              </w:tabs>
              <w:jc w:val="both"/>
              <w:rPr>
                <w:rFonts w:ascii="Arial" w:hAnsi="Arial" w:cs="Arial"/>
              </w:rPr>
            </w:pPr>
            <w:r w:rsidRPr="00560ED9">
              <w:rPr>
                <w:rFonts w:ascii="Arial" w:hAnsi="Arial" w:cs="Arial"/>
              </w:rPr>
              <w:t xml:space="preserve">Valores en que alcanza el </w:t>
            </w:r>
            <w:r w:rsidR="00F93C9F" w:rsidRPr="00560ED9">
              <w:rPr>
                <w:rFonts w:ascii="Arial" w:hAnsi="Arial" w:cs="Arial"/>
              </w:rPr>
              <w:t>mínimo</w:t>
            </w:r>
            <w:r w:rsidRPr="00560ED9">
              <w:rPr>
                <w:rFonts w:ascii="Arial" w:hAnsi="Arial" w:cs="Arial"/>
              </w:rPr>
              <w:t>:</w:t>
            </w:r>
          </w:p>
        </w:tc>
        <w:tc>
          <w:tcPr>
            <w:tcW w:w="3141" w:type="dxa"/>
          </w:tcPr>
          <w:p w14:paraId="0105DA9A" w14:textId="4B651269" w:rsidR="00AC0B6B" w:rsidRPr="00560ED9" w:rsidRDefault="00AC0B6B" w:rsidP="00AC0B6B">
            <w:pPr>
              <w:tabs>
                <w:tab w:val="right" w:pos="8498"/>
              </w:tabs>
              <w:jc w:val="center"/>
              <w:rPr>
                <w:rFonts w:ascii="Arial" w:eastAsia="Cambria" w:hAnsi="Arial" w:cs="Arial"/>
              </w:rPr>
            </w:pPr>
            <m:oMathPara>
              <m:oMath>
                <m:r>
                  <m:rPr>
                    <m:scr m:val="double-struck"/>
                  </m:rPr>
                  <w:rPr>
                    <w:rFonts w:ascii="Cambria Math" w:eastAsiaTheme="minorEastAsia" w:hAnsi="Cambria Math" w:cs="Arial"/>
                  </w:rPr>
                  <m:t>R</m:t>
                </m:r>
              </m:oMath>
            </m:oMathPara>
          </w:p>
        </w:tc>
      </w:tr>
      <w:tr w:rsidR="00F93C9F" w:rsidRPr="00560ED9" w14:paraId="62E5DFE9" w14:textId="77777777" w:rsidTr="00AC0B6B">
        <w:trPr>
          <w:jc w:val="center"/>
        </w:trPr>
        <w:tc>
          <w:tcPr>
            <w:tcW w:w="3460" w:type="dxa"/>
          </w:tcPr>
          <w:p w14:paraId="77A293DA" w14:textId="2E1BF3CD"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Pr="00560ED9">
              <w:rPr>
                <w:rFonts w:ascii="Arial" w:hAnsi="Arial" w:cs="Arial"/>
              </w:rPr>
              <w:t xml:space="preserve"> donde la función es decreciente:</w:t>
            </w:r>
          </w:p>
        </w:tc>
        <w:tc>
          <w:tcPr>
            <w:tcW w:w="3141" w:type="dxa"/>
          </w:tcPr>
          <w:p w14:paraId="330F0955" w14:textId="55F6CD49"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r w:rsidR="00F93C9F" w:rsidRPr="00560ED9" w14:paraId="49ED05DD" w14:textId="77777777" w:rsidTr="00AC0B6B">
        <w:trPr>
          <w:jc w:val="center"/>
        </w:trPr>
        <w:tc>
          <w:tcPr>
            <w:tcW w:w="3460" w:type="dxa"/>
          </w:tcPr>
          <w:p w14:paraId="5F92D494" w14:textId="0164CC0E" w:rsidR="00F93C9F" w:rsidRPr="00560ED9" w:rsidRDefault="00F93C9F" w:rsidP="00AC0B6B">
            <w:pPr>
              <w:tabs>
                <w:tab w:val="right" w:pos="8498"/>
              </w:tabs>
              <w:jc w:val="both"/>
              <w:rPr>
                <w:rFonts w:ascii="Arial" w:hAnsi="Arial" w:cs="Arial"/>
              </w:rPr>
            </w:pPr>
            <w:r w:rsidRPr="00560ED9">
              <w:rPr>
                <w:rFonts w:ascii="Arial" w:hAnsi="Arial" w:cs="Arial"/>
              </w:rPr>
              <w:t>Intervalo</w:t>
            </w:r>
            <w:r w:rsidR="004E73FA" w:rsidRPr="00560ED9">
              <w:rPr>
                <w:rFonts w:ascii="Arial" w:hAnsi="Arial" w:cs="Arial"/>
              </w:rPr>
              <w:t>s</w:t>
            </w:r>
            <w:r w:rsidRPr="00560ED9">
              <w:rPr>
                <w:rFonts w:ascii="Arial" w:hAnsi="Arial" w:cs="Arial"/>
              </w:rPr>
              <w:t xml:space="preserve"> donde la función es creciente:</w:t>
            </w:r>
          </w:p>
        </w:tc>
        <w:tc>
          <w:tcPr>
            <w:tcW w:w="3141" w:type="dxa"/>
          </w:tcPr>
          <w:p w14:paraId="1EF2211D" w14:textId="6DEAE936" w:rsidR="00F93C9F" w:rsidRPr="00560ED9" w:rsidRDefault="00F93C9F">
            <w:pPr>
              <w:tabs>
                <w:tab w:val="right" w:pos="8498"/>
              </w:tabs>
              <w:jc w:val="center"/>
              <w:rPr>
                <w:rFonts w:ascii="Arial" w:eastAsia="Cambria" w:hAnsi="Arial" w:cs="Arial"/>
              </w:rPr>
            </w:pPr>
            <m:oMathPara>
              <m:oMath>
                <m:r>
                  <w:rPr>
                    <w:rFonts w:ascii="Cambria Math" w:eastAsia="Cambria" w:hAnsi="Cambria Math" w:cs="Arial"/>
                  </w:rPr>
                  <m:t>∅</m:t>
                </m:r>
              </m:oMath>
            </m:oMathPara>
          </w:p>
        </w:tc>
      </w:tr>
    </w:tbl>
    <w:p w14:paraId="3552391F" w14:textId="77777777" w:rsidR="00AC0B6B" w:rsidRPr="00560ED9" w:rsidRDefault="00AC0B6B" w:rsidP="00AC0B6B">
      <w:pPr>
        <w:tabs>
          <w:tab w:val="right" w:pos="8498"/>
        </w:tabs>
        <w:spacing w:after="0"/>
        <w:jc w:val="both"/>
        <w:rPr>
          <w:rFonts w:ascii="Arial" w:eastAsiaTheme="minorEastAsia" w:hAnsi="Arial" w:cs="Arial"/>
        </w:rPr>
      </w:pPr>
    </w:p>
    <w:p w14:paraId="53D9F2C2" w14:textId="77777777" w:rsidR="00B73CAF" w:rsidRPr="00560ED9" w:rsidRDefault="00B73CA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1"/>
        <w:gridCol w:w="6337"/>
      </w:tblGrid>
      <w:tr w:rsidR="00E84D1A" w:rsidRPr="00560ED9" w14:paraId="7D312BF4" w14:textId="77777777" w:rsidTr="00E84D1A">
        <w:tc>
          <w:tcPr>
            <w:tcW w:w="8978" w:type="dxa"/>
            <w:gridSpan w:val="2"/>
            <w:shd w:val="clear" w:color="auto" w:fill="000000" w:themeFill="text1"/>
          </w:tcPr>
          <w:p w14:paraId="40183EE2"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02A54863" w14:textId="77777777" w:rsidTr="00E84D1A">
        <w:tc>
          <w:tcPr>
            <w:tcW w:w="2518" w:type="dxa"/>
          </w:tcPr>
          <w:p w14:paraId="62703742"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604D67E" w14:textId="5E2F2596"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Función lineal</w:t>
            </w:r>
          </w:p>
        </w:tc>
      </w:tr>
      <w:tr w:rsidR="00E84D1A" w:rsidRPr="00560ED9" w14:paraId="4D863344" w14:textId="77777777" w:rsidTr="00E84D1A">
        <w:tc>
          <w:tcPr>
            <w:tcW w:w="2518" w:type="dxa"/>
          </w:tcPr>
          <w:p w14:paraId="19D6C2AD"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EF72FF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82481BE" w14:textId="31F42CA6" w:rsidR="00E84D1A" w:rsidRPr="00560ED9" w:rsidRDefault="00E84D1A" w:rsidP="00E84D1A">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w:commentRangeStart w:id="437"/>
                <m:r>
                  <w:rPr>
                    <w:rFonts w:ascii="Cambria Math" w:hAnsi="Cambria Math" w:cs="Arial"/>
                  </w:rPr>
                  <m:t>x</m:t>
                </m:r>
                <w:commentRangeEnd w:id="437"/>
                <m:r>
                  <m:rPr>
                    <m:sty m:val="p"/>
                  </m:rPr>
                  <w:rPr>
                    <w:rStyle w:val="Refdecomentario"/>
                    <w:rFonts w:ascii="Calibri" w:eastAsia="Calibri" w:hAnsi="Calibri" w:cs="Times New Roman"/>
                  </w:rPr>
                  <w:commentReference w:id="437"/>
                </m:r>
              </m:oMath>
            </m:oMathPara>
          </w:p>
          <w:p w14:paraId="65321616" w14:textId="6E2E46B7" w:rsidR="00E84D1A" w:rsidRPr="00560ED9" w:rsidRDefault="00E84D1A" w:rsidP="00AF6A77">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w:commentRangeStart w:id="438"/>
              <m:r>
                <w:rPr>
                  <w:rFonts w:ascii="Cambria Math" w:eastAsiaTheme="minorEastAsia" w:hAnsi="Cambria Math" w:cs="Arial"/>
                </w:rPr>
                <m:t>}</m:t>
              </m:r>
              <w:commentRangeEnd w:id="438"/>
              <m:r>
                <m:rPr>
                  <m:sty m:val="p"/>
                </m:rPr>
                <w:rPr>
                  <w:rStyle w:val="Refdecomentario"/>
                  <w:rFonts w:ascii="Calibri" w:eastAsia="Calibri" w:hAnsi="Calibri" w:cs="Times New Roman"/>
                </w:rPr>
                <w:commentReference w:id="438"/>
              </m:r>
            </m:oMath>
            <w:r w:rsidRPr="00560ED9">
              <w:rPr>
                <w:rFonts w:ascii="Arial" w:eastAsiaTheme="minorEastAsia" w:hAnsi="Arial" w:cs="Arial"/>
              </w:rPr>
              <w:t xml:space="preserve"> se denomina función lineal</w:t>
            </w:r>
            <w:r w:rsidR="00AF6A77" w:rsidRPr="00560ED9">
              <w:rPr>
                <w:rFonts w:ascii="Arial" w:eastAsiaTheme="minorEastAsia" w:hAnsi="Arial" w:cs="Arial"/>
              </w:rPr>
              <w:t>.</w:t>
            </w:r>
          </w:p>
        </w:tc>
      </w:tr>
    </w:tbl>
    <w:p w14:paraId="2B56E83D" w14:textId="77777777" w:rsidR="00E84D1A" w:rsidRPr="00560ED9" w:rsidRDefault="00E84D1A" w:rsidP="00962CCA">
      <w:pPr>
        <w:tabs>
          <w:tab w:val="right" w:pos="8498"/>
        </w:tabs>
        <w:spacing w:after="0"/>
        <w:jc w:val="both"/>
        <w:rPr>
          <w:rFonts w:ascii="Arial" w:hAnsi="Arial" w:cs="Arial"/>
        </w:rPr>
      </w:pPr>
    </w:p>
    <w:p w14:paraId="5778A968" w14:textId="331A9C49" w:rsidR="001E138F" w:rsidRPr="00560ED9" w:rsidRDefault="001E138F" w:rsidP="001E138F">
      <w:pPr>
        <w:tabs>
          <w:tab w:val="right" w:pos="8498"/>
        </w:tabs>
        <w:spacing w:after="0"/>
        <w:jc w:val="both"/>
        <w:rPr>
          <w:rFonts w:ascii="Arial" w:hAnsi="Arial" w:cs="Arial"/>
        </w:rPr>
      </w:pPr>
      <w:commentRangeStart w:id="439"/>
      <w:r w:rsidRPr="00560ED9">
        <w:rPr>
          <w:rFonts w:ascii="Arial" w:hAnsi="Arial" w:cs="Arial"/>
        </w:rPr>
        <w:t xml:space="preserve">La </w:t>
      </w:r>
      <w:r w:rsidR="008D5879" w:rsidRPr="00560ED9">
        <w:rPr>
          <w:rFonts w:ascii="Arial" w:hAnsi="Arial" w:cs="Arial"/>
        </w:rPr>
        <w:t xml:space="preserve">representación </w:t>
      </w:r>
      <w:r w:rsidRPr="00560ED9">
        <w:rPr>
          <w:rFonts w:ascii="Arial" w:hAnsi="Arial" w:cs="Arial"/>
        </w:rPr>
        <w:t>gr</w:t>
      </w:r>
      <w:r w:rsidR="008D5879" w:rsidRPr="00560ED9">
        <w:rPr>
          <w:rFonts w:ascii="Arial" w:hAnsi="Arial" w:cs="Arial"/>
        </w:rPr>
        <w:t>á</w:t>
      </w:r>
      <w:r w:rsidRPr="00560ED9">
        <w:rPr>
          <w:rFonts w:ascii="Arial" w:hAnsi="Arial" w:cs="Arial"/>
        </w:rPr>
        <w:t>fica</w:t>
      </w:r>
      <w:commentRangeEnd w:id="439"/>
      <w:r w:rsidR="00C4303B">
        <w:rPr>
          <w:rStyle w:val="Refdecomentario"/>
          <w:rFonts w:ascii="Calibri" w:eastAsia="Calibri" w:hAnsi="Calibri" w:cs="Times New Roman"/>
          <w:lang w:val="es-MX"/>
        </w:rPr>
        <w:commentReference w:id="439"/>
      </w:r>
      <w:r w:rsidRPr="00560ED9">
        <w:rPr>
          <w:rFonts w:ascii="Arial" w:hAnsi="Arial" w:cs="Arial"/>
        </w:rPr>
        <w:t xml:space="preserve"> de las funciones </w:t>
      </w:r>
      <w:r w:rsidR="008D5879" w:rsidRPr="00560ED9">
        <w:rPr>
          <w:rFonts w:ascii="Arial" w:hAnsi="Arial" w:cs="Arial"/>
        </w:rPr>
        <w:t xml:space="preserve">lineales </w:t>
      </w:r>
      <w:r w:rsidRPr="00560ED9">
        <w:rPr>
          <w:rFonts w:ascii="Arial" w:hAnsi="Arial" w:cs="Arial"/>
        </w:rPr>
        <w:t>son</w:t>
      </w:r>
      <w:r w:rsidR="008D5879" w:rsidRPr="00560ED9">
        <w:rPr>
          <w:rFonts w:ascii="Arial" w:hAnsi="Arial" w:cs="Arial"/>
        </w:rPr>
        <w:t xml:space="preserve"> </w:t>
      </w:r>
      <w:r w:rsidR="002A7A63" w:rsidRPr="00560ED9">
        <w:rPr>
          <w:rFonts w:ascii="Arial" w:hAnsi="Arial" w:cs="Arial"/>
        </w:rPr>
        <w:t>líneas</w:t>
      </w:r>
      <w:r w:rsidRPr="00560ED9">
        <w:rPr>
          <w:rFonts w:ascii="Arial" w:hAnsi="Arial" w:cs="Arial"/>
        </w:rPr>
        <w:t xml:space="preserve"> rectas con inclinación que pasan por el origen.</w:t>
      </w:r>
    </w:p>
    <w:p w14:paraId="4B07E631" w14:textId="77777777" w:rsidR="001E138F" w:rsidRPr="00560ED9" w:rsidRDefault="001E138F" w:rsidP="001E138F">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1E138F" w:rsidRPr="00560ED9" w14:paraId="2CC1DD4F" w14:textId="77777777" w:rsidTr="001E138F">
        <w:tc>
          <w:tcPr>
            <w:tcW w:w="9054" w:type="dxa"/>
            <w:gridSpan w:val="2"/>
            <w:shd w:val="clear" w:color="auto" w:fill="0D0D0D" w:themeFill="text1" w:themeFillTint="F2"/>
          </w:tcPr>
          <w:p w14:paraId="0916BB13" w14:textId="77777777" w:rsidR="001E138F" w:rsidRPr="00560ED9" w:rsidRDefault="001E138F" w:rsidP="001E138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8137024" w14:textId="77777777" w:rsidR="001E138F" w:rsidRPr="00560ED9" w:rsidRDefault="001E138F" w:rsidP="001E138F">
            <w:pPr>
              <w:jc w:val="center"/>
              <w:rPr>
                <w:rFonts w:ascii="Arial" w:hAnsi="Arial" w:cs="Arial"/>
                <w:b/>
                <w:color w:val="FFFFFF" w:themeColor="background1"/>
              </w:rPr>
            </w:pPr>
          </w:p>
        </w:tc>
      </w:tr>
      <w:tr w:rsidR="001E138F" w:rsidRPr="00560ED9" w14:paraId="2141DE8B" w14:textId="77777777" w:rsidTr="001E138F">
        <w:tc>
          <w:tcPr>
            <w:tcW w:w="1384" w:type="dxa"/>
          </w:tcPr>
          <w:p w14:paraId="2453FD70" w14:textId="77777777" w:rsidR="001E138F" w:rsidRPr="00560ED9" w:rsidRDefault="001E138F" w:rsidP="001E138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2E6E14" w14:textId="7103DD7F" w:rsidR="001E138F" w:rsidRPr="00560ED9" w:rsidRDefault="007E646F" w:rsidP="001E138F">
            <w:pPr>
              <w:rPr>
                <w:rFonts w:ascii="Arial" w:hAnsi="Arial" w:cs="Arial"/>
                <w:b/>
                <w:color w:val="000000"/>
                <w:sz w:val="18"/>
                <w:szCs w:val="18"/>
              </w:rPr>
            </w:pPr>
            <w:r w:rsidRPr="00560ED9">
              <w:rPr>
                <w:rFonts w:ascii="Arial" w:hAnsi="Arial" w:cs="Arial"/>
                <w:color w:val="000000"/>
              </w:rPr>
              <w:t>MA_11_02_IMG48</w:t>
            </w:r>
          </w:p>
        </w:tc>
      </w:tr>
      <w:tr w:rsidR="001E138F" w:rsidRPr="00560ED9" w14:paraId="04ECE8FA" w14:textId="77777777" w:rsidTr="001E138F">
        <w:tc>
          <w:tcPr>
            <w:tcW w:w="1384" w:type="dxa"/>
          </w:tcPr>
          <w:p w14:paraId="770335D6" w14:textId="1EEA7071" w:rsidR="001E138F" w:rsidRPr="00560ED9" w:rsidRDefault="008D5879" w:rsidP="001E138F">
            <w:pPr>
              <w:rPr>
                <w:rFonts w:ascii="Arial" w:hAnsi="Arial" w:cs="Arial"/>
                <w:color w:val="000000"/>
              </w:rPr>
            </w:pPr>
            <w:r w:rsidRPr="00560ED9">
              <w:rPr>
                <w:rFonts w:ascii="Arial" w:hAnsi="Arial" w:cs="Arial"/>
                <w:b/>
                <w:color w:val="000000"/>
                <w:sz w:val="18"/>
                <w:szCs w:val="18"/>
              </w:rPr>
              <w:t xml:space="preserve">Descripción </w:t>
            </w:r>
          </w:p>
        </w:tc>
        <w:tc>
          <w:tcPr>
            <w:tcW w:w="7670" w:type="dxa"/>
          </w:tcPr>
          <w:p w14:paraId="51354D8D" w14:textId="4836B9BF" w:rsidR="001E138F" w:rsidRPr="00560ED9" w:rsidRDefault="001E138F">
            <w:pPr>
              <w:rPr>
                <w:rFonts w:ascii="Arial" w:hAnsi="Arial" w:cs="Arial"/>
                <w:color w:val="000000"/>
              </w:rPr>
            </w:pPr>
            <w:commentRangeStart w:id="440"/>
            <w:r w:rsidRPr="00560ED9">
              <w:rPr>
                <w:rFonts w:ascii="Arial" w:hAnsi="Arial" w:cs="Arial"/>
                <w:color w:val="000000"/>
              </w:rPr>
              <w:t>Grafica</w:t>
            </w:r>
            <w:commentRangeEnd w:id="440"/>
            <w:r w:rsidR="00D1508A">
              <w:rPr>
                <w:rStyle w:val="Refdecomentario"/>
                <w:rFonts w:ascii="Calibri" w:eastAsia="Calibri" w:hAnsi="Calibri" w:cs="Times New Roman"/>
              </w:rPr>
              <w:commentReference w:id="440"/>
            </w:r>
            <w:r w:rsidRPr="00560ED9">
              <w:rPr>
                <w:rFonts w:ascii="Arial" w:hAnsi="Arial" w:cs="Arial"/>
                <w:color w:val="000000"/>
              </w:rPr>
              <w:t xml:space="preserve"> de varias funciones lineales </w:t>
            </w:r>
            <w:r w:rsidR="008D5879" w:rsidRPr="00560ED9">
              <w:rPr>
                <w:rFonts w:ascii="Arial" w:hAnsi="Arial" w:cs="Arial"/>
                <w:color w:val="000000"/>
              </w:rPr>
              <w:t>en el mismo plano cartesiano</w:t>
            </w:r>
            <w:r w:rsidR="008D5879" w:rsidRPr="00114920">
              <w:rPr>
                <w:rFonts w:ascii="Arial" w:hAnsi="Arial" w:cs="Arial"/>
                <w:color w:val="000000"/>
                <w:shd w:val="clear" w:color="auto" w:fill="F79646" w:themeFill="accent6"/>
              </w:rPr>
              <w:t xml:space="preserve">, </w:t>
            </w:r>
            <w:r w:rsidRPr="00114920">
              <w:rPr>
                <w:rFonts w:ascii="Arial" w:hAnsi="Arial" w:cs="Arial"/>
                <w:color w:val="000000"/>
                <w:shd w:val="clear" w:color="auto" w:fill="F79646" w:themeFill="accent6"/>
              </w:rPr>
              <w:t xml:space="preserve">en distintos colores </w:t>
            </w:r>
            <w:commentRangeStart w:id="441"/>
            <w:r w:rsidRPr="00114920">
              <w:rPr>
                <w:rFonts w:ascii="Arial" w:hAnsi="Arial" w:cs="Arial"/>
                <w:color w:val="000000"/>
                <w:shd w:val="clear" w:color="auto" w:fill="F79646" w:themeFill="accent6"/>
              </w:rPr>
              <w:t>con su rotulo, es decir</w:t>
            </w:r>
            <w:commentRangeEnd w:id="441"/>
            <w:r w:rsidR="00D1508A" w:rsidRPr="00114920">
              <w:rPr>
                <w:rStyle w:val="Refdecomentario"/>
                <w:rFonts w:ascii="Calibri" w:eastAsia="Calibri" w:hAnsi="Calibri" w:cs="Times New Roman"/>
                <w:shd w:val="clear" w:color="auto" w:fill="F79646" w:themeFill="accent6"/>
              </w:rPr>
              <w:commentReference w:id="441"/>
            </w:r>
            <w:r w:rsidRPr="00114920">
              <w:rPr>
                <w:rFonts w:ascii="Arial" w:hAnsi="Arial" w:cs="Arial"/>
                <w:color w:val="000000"/>
                <w:shd w:val="clear" w:color="auto" w:fill="F79646" w:themeFill="accent6"/>
              </w:rPr>
              <w:t xml:space="preserve"> con la expresión al</w:t>
            </w:r>
            <w:r w:rsidR="008D5879" w:rsidRPr="00114920">
              <w:rPr>
                <w:rFonts w:ascii="Arial" w:hAnsi="Arial" w:cs="Arial"/>
                <w:color w:val="000000"/>
                <w:shd w:val="clear" w:color="auto" w:fill="F79646" w:themeFill="accent6"/>
              </w:rPr>
              <w:t>g</w:t>
            </w:r>
            <w:r w:rsidRPr="00114920">
              <w:rPr>
                <w:rFonts w:ascii="Arial" w:hAnsi="Arial" w:cs="Arial"/>
                <w:color w:val="000000"/>
                <w:shd w:val="clear" w:color="auto" w:fill="F79646" w:themeFill="accent6"/>
              </w:rPr>
              <w:t>e</w:t>
            </w:r>
            <w:r w:rsidR="008D5879" w:rsidRPr="00114920">
              <w:rPr>
                <w:rFonts w:ascii="Arial" w:hAnsi="Arial" w:cs="Arial"/>
                <w:color w:val="000000"/>
                <w:shd w:val="clear" w:color="auto" w:fill="F79646" w:themeFill="accent6"/>
              </w:rPr>
              <w:t>b</w:t>
            </w:r>
            <w:r w:rsidRPr="00114920">
              <w:rPr>
                <w:rFonts w:ascii="Arial" w:hAnsi="Arial" w:cs="Arial"/>
                <w:color w:val="000000"/>
                <w:shd w:val="clear" w:color="auto" w:fill="F79646" w:themeFill="accent6"/>
              </w:rPr>
              <w:t>raica que las define</w:t>
            </w:r>
            <w:commentRangeStart w:id="442"/>
            <w:r w:rsidRPr="00114920">
              <w:rPr>
                <w:rFonts w:ascii="Arial" w:hAnsi="Arial" w:cs="Arial"/>
                <w:color w:val="000000"/>
                <w:shd w:val="clear" w:color="auto" w:fill="F79646" w:themeFill="accent6"/>
              </w:rPr>
              <w:t>.</w:t>
            </w:r>
            <w:r w:rsidR="008D5879" w:rsidRPr="00114920">
              <w:rPr>
                <w:rFonts w:ascii="Arial" w:hAnsi="Arial" w:cs="Arial"/>
                <w:color w:val="000000"/>
                <w:shd w:val="clear" w:color="auto" w:fill="F79646" w:themeFill="accent6"/>
              </w:rPr>
              <w:t xml:space="preserve"> Como </w:t>
            </w:r>
            <w:commentRangeEnd w:id="442"/>
            <w:r w:rsidR="00F11501" w:rsidRPr="00114920">
              <w:rPr>
                <w:rStyle w:val="Refdecomentario"/>
                <w:rFonts w:ascii="Calibri" w:eastAsia="Calibri" w:hAnsi="Calibri" w:cs="Times New Roman"/>
                <w:shd w:val="clear" w:color="auto" w:fill="F79646" w:themeFill="accent6"/>
              </w:rPr>
              <w:commentReference w:id="442"/>
            </w:r>
            <w:r w:rsidR="008D5879" w:rsidRPr="00114920">
              <w:rPr>
                <w:rFonts w:ascii="Arial" w:hAnsi="Arial" w:cs="Arial"/>
                <w:color w:val="000000"/>
                <w:shd w:val="clear" w:color="auto" w:fill="F79646" w:themeFill="accent6"/>
              </w:rPr>
              <w:t>en la imagen 47</w:t>
            </w:r>
            <w:commentRangeStart w:id="443"/>
            <w:r w:rsidR="008D5879" w:rsidRPr="00114920">
              <w:rPr>
                <w:rFonts w:ascii="Arial" w:hAnsi="Arial" w:cs="Arial"/>
                <w:color w:val="000000"/>
                <w:shd w:val="clear" w:color="auto" w:fill="F79646" w:themeFill="accent6"/>
              </w:rPr>
              <w:t xml:space="preserve">, se </w:t>
            </w:r>
            <w:commentRangeEnd w:id="443"/>
            <w:r w:rsidR="00F11501" w:rsidRPr="00114920">
              <w:rPr>
                <w:rStyle w:val="Refdecomentario"/>
                <w:rFonts w:ascii="Calibri" w:eastAsia="Calibri" w:hAnsi="Calibri" w:cs="Times New Roman"/>
                <w:shd w:val="clear" w:color="auto" w:fill="F79646" w:themeFill="accent6"/>
              </w:rPr>
              <w:commentReference w:id="443"/>
            </w:r>
            <w:r w:rsidR="008D5879" w:rsidRPr="00114920">
              <w:rPr>
                <w:rFonts w:ascii="Arial" w:hAnsi="Arial" w:cs="Arial"/>
                <w:color w:val="000000"/>
                <w:shd w:val="clear" w:color="auto" w:fill="F79646" w:themeFill="accent6"/>
              </w:rPr>
              <w:t>sugiere graficar</w:t>
            </w:r>
            <w:commentRangeStart w:id="444"/>
            <w:r w:rsidR="008D5879" w:rsidRPr="00114920">
              <w:rPr>
                <w:rFonts w:ascii="Arial" w:hAnsi="Arial" w:cs="Arial"/>
                <w:color w:val="000000"/>
                <w:shd w:val="clear" w:color="auto" w:fill="F79646" w:themeFill="accent6"/>
              </w:rPr>
              <w:t xml:space="preserve"> f(x)=x, f(x)=-x, f(x)=2x, f(x)=-2x, f(x)=3x, f(x)=-3x</w:t>
            </w:r>
            <w:commentRangeEnd w:id="444"/>
            <w:r w:rsidR="00D1508A" w:rsidRPr="00114920">
              <w:rPr>
                <w:rStyle w:val="Refdecomentario"/>
                <w:rFonts w:ascii="Calibri" w:eastAsia="Calibri" w:hAnsi="Calibri" w:cs="Times New Roman"/>
                <w:shd w:val="clear" w:color="auto" w:fill="F79646" w:themeFill="accent6"/>
              </w:rPr>
              <w:commentReference w:id="444"/>
            </w:r>
          </w:p>
        </w:tc>
      </w:tr>
      <w:tr w:rsidR="001E138F" w:rsidRPr="00560ED9" w14:paraId="0E8C21E8" w14:textId="77777777" w:rsidTr="00D1508A">
        <w:tc>
          <w:tcPr>
            <w:tcW w:w="1384" w:type="dxa"/>
          </w:tcPr>
          <w:p w14:paraId="0FB26EA1"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w:t>
            </w:r>
            <w:r w:rsidRPr="00560ED9">
              <w:rPr>
                <w:rFonts w:ascii="Arial" w:hAnsi="Arial" w:cs="Arial"/>
                <w:b/>
                <w:color w:val="000000"/>
                <w:sz w:val="18"/>
                <w:szCs w:val="18"/>
              </w:rPr>
              <w:lastRenderedPageBreak/>
              <w:t xml:space="preserve">(o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B6DDE8" w:themeFill="accent5" w:themeFillTint="66"/>
          </w:tcPr>
          <w:p w14:paraId="4B4AC59E" w14:textId="7680AB60" w:rsidR="001E138F" w:rsidRPr="00560ED9" w:rsidRDefault="008D5879" w:rsidP="001E138F">
            <w:pPr>
              <w:rPr>
                <w:rFonts w:ascii="Arial" w:hAnsi="Arial" w:cs="Arial"/>
                <w:color w:val="000000"/>
              </w:rPr>
            </w:pPr>
            <w:r w:rsidRPr="00560ED9">
              <w:rPr>
                <w:rFonts w:ascii="Arial" w:hAnsi="Arial" w:cs="Arial"/>
                <w:color w:val="000000"/>
              </w:rPr>
              <w:lastRenderedPageBreak/>
              <w:t>Por diseñar</w:t>
            </w:r>
          </w:p>
        </w:tc>
      </w:tr>
      <w:tr w:rsidR="001E138F" w:rsidRPr="00560ED9" w14:paraId="1194C6F4" w14:textId="77777777" w:rsidTr="001E138F">
        <w:tc>
          <w:tcPr>
            <w:tcW w:w="1384" w:type="dxa"/>
          </w:tcPr>
          <w:p w14:paraId="30FD7D26" w14:textId="77777777" w:rsidR="001E138F" w:rsidRPr="00560ED9" w:rsidRDefault="001E138F" w:rsidP="001E138F">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07B6F9AB" w14:textId="14C5CB1F" w:rsidR="001E138F" w:rsidRPr="00560ED9" w:rsidRDefault="00D33673" w:rsidP="001E138F">
            <w:pPr>
              <w:tabs>
                <w:tab w:val="right" w:pos="8498"/>
              </w:tabs>
              <w:jc w:val="both"/>
              <w:rPr>
                <w:rFonts w:ascii="Arial" w:eastAsiaTheme="minorEastAsia" w:hAnsi="Arial" w:cs="Arial"/>
              </w:rPr>
            </w:pPr>
            <w:r>
              <w:rPr>
                <w:rFonts w:ascii="Arial" w:eastAsiaTheme="minorEastAsia" w:hAnsi="Arial" w:cs="Arial"/>
              </w:rPr>
              <w:t>Representación gráfica de</w:t>
            </w:r>
            <w:r w:rsidR="001E138F" w:rsidRPr="00560ED9">
              <w:rPr>
                <w:rFonts w:ascii="Arial" w:eastAsiaTheme="minorEastAsia" w:hAnsi="Arial" w:cs="Arial"/>
              </w:rPr>
              <w:t xml:space="preserve"> funciones lineales</w:t>
            </w:r>
          </w:p>
        </w:tc>
      </w:tr>
    </w:tbl>
    <w:p w14:paraId="0A2697AE" w14:textId="77777777" w:rsidR="001E138F" w:rsidRPr="00560ED9" w:rsidRDefault="001E138F" w:rsidP="00AC0B6B">
      <w:pPr>
        <w:tabs>
          <w:tab w:val="right" w:pos="8498"/>
        </w:tabs>
        <w:spacing w:after="0"/>
        <w:jc w:val="both"/>
        <w:rPr>
          <w:rFonts w:ascii="Arial" w:eastAsiaTheme="minorEastAsia" w:hAnsi="Arial" w:cs="Arial"/>
        </w:rPr>
      </w:pPr>
    </w:p>
    <w:p w14:paraId="1E23A296" w14:textId="405902E0" w:rsidR="00AC0B6B" w:rsidRPr="00560ED9" w:rsidRDefault="00AC0B6B" w:rsidP="00AC0B6B">
      <w:pPr>
        <w:tabs>
          <w:tab w:val="right" w:pos="8498"/>
        </w:tabs>
        <w:spacing w:after="0"/>
        <w:jc w:val="both"/>
        <w:rPr>
          <w:rFonts w:ascii="Arial" w:eastAsiaTheme="minorEastAsia" w:hAnsi="Arial" w:cs="Arial"/>
        </w:rPr>
      </w:pPr>
      <w:commentRangeStart w:id="445"/>
      <w:r w:rsidRPr="00560ED9">
        <w:rPr>
          <w:rFonts w:ascii="Arial" w:eastAsiaTheme="minorEastAsia" w:hAnsi="Arial" w:cs="Arial"/>
        </w:rPr>
        <w:t>Las características principales de estas funciones son:</w:t>
      </w:r>
      <w:commentRangeEnd w:id="445"/>
      <w:r w:rsidR="001B184E">
        <w:rPr>
          <w:rStyle w:val="Refdecomentario"/>
          <w:rFonts w:ascii="Calibri" w:eastAsia="Calibri" w:hAnsi="Calibri" w:cs="Times New Roman"/>
          <w:lang w:val="es-MX"/>
        </w:rPr>
        <w:commentReference w:id="445"/>
      </w:r>
    </w:p>
    <w:p w14:paraId="6808C4B2" w14:textId="77777777" w:rsidR="009E45E5" w:rsidRPr="00560ED9" w:rsidRDefault="009E45E5" w:rsidP="00AC0B6B">
      <w:pPr>
        <w:tabs>
          <w:tab w:val="right" w:pos="8498"/>
        </w:tabs>
        <w:spacing w:after="0"/>
        <w:jc w:val="both"/>
        <w:rPr>
          <w:rFonts w:ascii="Arial" w:eastAsiaTheme="minorEastAsia" w:hAnsi="Arial" w:cs="Arial"/>
        </w:rPr>
      </w:pPr>
    </w:p>
    <w:p w14:paraId="45E5DB8E" w14:textId="77777777" w:rsidR="009E45E5" w:rsidRPr="00560ED9" w:rsidRDefault="009E45E5" w:rsidP="009E45E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9E45E5" w:rsidRPr="00560ED9" w14:paraId="376C0917" w14:textId="77777777" w:rsidTr="00235E8A">
        <w:trPr>
          <w:jc w:val="center"/>
        </w:trPr>
        <w:tc>
          <w:tcPr>
            <w:tcW w:w="3460" w:type="dxa"/>
          </w:tcPr>
          <w:p w14:paraId="1E24BD04" w14:textId="77777777" w:rsidR="009E45E5" w:rsidRPr="00560ED9" w:rsidRDefault="009E45E5" w:rsidP="00235E8A">
            <w:pPr>
              <w:tabs>
                <w:tab w:val="right" w:pos="8498"/>
              </w:tabs>
              <w:jc w:val="both"/>
              <w:rPr>
                <w:rFonts w:ascii="Arial" w:hAnsi="Arial" w:cs="Arial"/>
              </w:rPr>
            </w:pPr>
            <w:r w:rsidRPr="00560ED9">
              <w:rPr>
                <w:rFonts w:ascii="Arial" w:hAnsi="Arial" w:cs="Arial"/>
              </w:rPr>
              <w:t>Dominio:</w:t>
            </w:r>
          </w:p>
        </w:tc>
        <w:tc>
          <w:tcPr>
            <w:tcW w:w="3141" w:type="dxa"/>
          </w:tcPr>
          <w:p w14:paraId="0274018C"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487B67E" w14:textId="77777777" w:rsidTr="00235E8A">
        <w:trPr>
          <w:jc w:val="center"/>
        </w:trPr>
        <w:tc>
          <w:tcPr>
            <w:tcW w:w="3460" w:type="dxa"/>
          </w:tcPr>
          <w:p w14:paraId="46A577CC" w14:textId="77777777" w:rsidR="009E45E5" w:rsidRPr="00560ED9" w:rsidRDefault="009E45E5" w:rsidP="00235E8A">
            <w:pPr>
              <w:tabs>
                <w:tab w:val="right" w:pos="8498"/>
              </w:tabs>
              <w:jc w:val="both"/>
              <w:rPr>
                <w:rFonts w:ascii="Arial" w:hAnsi="Arial" w:cs="Arial"/>
              </w:rPr>
            </w:pPr>
            <w:r w:rsidRPr="00560ED9">
              <w:rPr>
                <w:rFonts w:ascii="Arial" w:hAnsi="Arial" w:cs="Arial"/>
              </w:rPr>
              <w:t>Rango:</w:t>
            </w:r>
          </w:p>
        </w:tc>
        <w:tc>
          <w:tcPr>
            <w:tcW w:w="3141" w:type="dxa"/>
          </w:tcPr>
          <w:p w14:paraId="54F19FAE" w14:textId="77777777" w:rsidR="009E45E5" w:rsidRPr="00560ED9" w:rsidRDefault="009E45E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9E45E5" w:rsidRPr="00560ED9" w14:paraId="50B7C55E" w14:textId="77777777" w:rsidTr="00235E8A">
        <w:trPr>
          <w:jc w:val="center"/>
        </w:trPr>
        <w:tc>
          <w:tcPr>
            <w:tcW w:w="3460" w:type="dxa"/>
          </w:tcPr>
          <w:p w14:paraId="7570E945" w14:textId="77777777" w:rsidR="009E45E5" w:rsidRPr="00560ED9" w:rsidRDefault="009E45E5" w:rsidP="00235E8A">
            <w:pPr>
              <w:tabs>
                <w:tab w:val="right" w:pos="8498"/>
              </w:tabs>
              <w:jc w:val="both"/>
              <w:rPr>
                <w:rFonts w:ascii="Arial" w:hAnsi="Arial" w:cs="Arial"/>
              </w:rPr>
            </w:pPr>
            <w:r w:rsidRPr="00560ED9">
              <w:rPr>
                <w:rFonts w:ascii="Arial" w:hAnsi="Arial" w:cs="Arial"/>
              </w:rPr>
              <w:t>Inyectiva:</w:t>
            </w:r>
          </w:p>
        </w:tc>
        <w:tc>
          <w:tcPr>
            <w:tcW w:w="3141" w:type="dxa"/>
          </w:tcPr>
          <w:p w14:paraId="07B1F2AF" w14:textId="77777777" w:rsidR="009E45E5" w:rsidRPr="00560ED9" w:rsidRDefault="009E45E5" w:rsidP="00235E8A">
            <w:pPr>
              <w:tabs>
                <w:tab w:val="right" w:pos="8498"/>
              </w:tabs>
              <w:jc w:val="center"/>
              <w:rPr>
                <w:rFonts w:ascii="Arial" w:eastAsia="Cambria" w:hAnsi="Arial" w:cs="Arial"/>
              </w:rPr>
            </w:pPr>
            <w:commentRangeStart w:id="446"/>
            <w:r w:rsidRPr="00560ED9">
              <w:rPr>
                <w:rFonts w:ascii="Arial" w:eastAsia="Cambria" w:hAnsi="Arial" w:cs="Arial"/>
              </w:rPr>
              <w:t>Si</w:t>
            </w:r>
            <w:commentRangeEnd w:id="446"/>
            <w:r w:rsidR="00210E9D">
              <w:rPr>
                <w:rStyle w:val="Refdecomentario"/>
                <w:rFonts w:ascii="Calibri" w:eastAsia="Calibri" w:hAnsi="Calibri" w:cs="Times New Roman"/>
              </w:rPr>
              <w:commentReference w:id="446"/>
            </w:r>
          </w:p>
        </w:tc>
      </w:tr>
      <w:tr w:rsidR="009E45E5" w:rsidRPr="00560ED9" w14:paraId="5B23A700" w14:textId="77777777" w:rsidTr="00235E8A">
        <w:trPr>
          <w:jc w:val="center"/>
        </w:trPr>
        <w:tc>
          <w:tcPr>
            <w:tcW w:w="3460" w:type="dxa"/>
          </w:tcPr>
          <w:p w14:paraId="351B7DEB" w14:textId="77777777" w:rsidR="009E45E5" w:rsidRPr="00560ED9" w:rsidRDefault="009E45E5" w:rsidP="00235E8A">
            <w:pPr>
              <w:tabs>
                <w:tab w:val="right" w:pos="8498"/>
              </w:tabs>
              <w:jc w:val="both"/>
              <w:rPr>
                <w:rFonts w:ascii="Arial" w:hAnsi="Arial" w:cs="Arial"/>
              </w:rPr>
            </w:pPr>
            <w:r w:rsidRPr="00560ED9">
              <w:rPr>
                <w:rFonts w:ascii="Arial" w:hAnsi="Arial" w:cs="Arial"/>
              </w:rPr>
              <w:t>Sobreyectiva:</w:t>
            </w:r>
          </w:p>
        </w:tc>
        <w:tc>
          <w:tcPr>
            <w:tcW w:w="3141" w:type="dxa"/>
          </w:tcPr>
          <w:p w14:paraId="7ABA60E2" w14:textId="77777777" w:rsidR="009E45E5" w:rsidRPr="00560ED9" w:rsidRDefault="009E45E5" w:rsidP="00235E8A">
            <w:pPr>
              <w:tabs>
                <w:tab w:val="right" w:pos="8498"/>
              </w:tabs>
              <w:jc w:val="center"/>
              <w:rPr>
                <w:rFonts w:ascii="Arial" w:eastAsia="Cambria" w:hAnsi="Arial" w:cs="Arial"/>
              </w:rPr>
            </w:pPr>
            <w:commentRangeStart w:id="447"/>
            <w:r w:rsidRPr="00560ED9">
              <w:rPr>
                <w:rFonts w:ascii="Arial" w:eastAsia="Cambria" w:hAnsi="Arial" w:cs="Arial"/>
              </w:rPr>
              <w:t>Si</w:t>
            </w:r>
            <w:commentRangeEnd w:id="447"/>
            <w:r w:rsidR="00210E9D">
              <w:rPr>
                <w:rStyle w:val="Refdecomentario"/>
                <w:rFonts w:ascii="Calibri" w:eastAsia="Calibri" w:hAnsi="Calibri" w:cs="Times New Roman"/>
              </w:rPr>
              <w:commentReference w:id="447"/>
            </w:r>
          </w:p>
        </w:tc>
      </w:tr>
      <w:tr w:rsidR="009E45E5" w:rsidRPr="00560ED9" w14:paraId="0B217412" w14:textId="77777777" w:rsidTr="00235E8A">
        <w:trPr>
          <w:jc w:val="center"/>
        </w:trPr>
        <w:tc>
          <w:tcPr>
            <w:tcW w:w="3460" w:type="dxa"/>
          </w:tcPr>
          <w:p w14:paraId="01CA903B" w14:textId="77777777" w:rsidR="009E45E5" w:rsidRPr="00560ED9" w:rsidRDefault="009E45E5" w:rsidP="00235E8A">
            <w:pPr>
              <w:tabs>
                <w:tab w:val="right" w:pos="8498"/>
              </w:tabs>
              <w:jc w:val="both"/>
              <w:rPr>
                <w:rFonts w:ascii="Arial" w:hAnsi="Arial" w:cs="Arial"/>
              </w:rPr>
            </w:pPr>
            <w:r w:rsidRPr="00560ED9">
              <w:rPr>
                <w:rFonts w:ascii="Arial" w:hAnsi="Arial" w:cs="Arial"/>
              </w:rPr>
              <w:t xml:space="preserve"> La función es par o impar:</w:t>
            </w:r>
          </w:p>
        </w:tc>
        <w:tc>
          <w:tcPr>
            <w:tcW w:w="3141" w:type="dxa"/>
          </w:tcPr>
          <w:p w14:paraId="530BEA1E" w14:textId="77777777" w:rsidR="009E45E5" w:rsidRPr="00560ED9" w:rsidRDefault="009E45E5" w:rsidP="00235E8A">
            <w:pPr>
              <w:tabs>
                <w:tab w:val="right" w:pos="8498"/>
              </w:tabs>
              <w:jc w:val="center"/>
              <w:rPr>
                <w:rFonts w:ascii="Arial" w:eastAsia="Cambria" w:hAnsi="Arial" w:cs="Arial"/>
              </w:rPr>
            </w:pPr>
            <w:commentRangeStart w:id="448"/>
            <w:r w:rsidRPr="00560ED9">
              <w:rPr>
                <w:rFonts w:ascii="Arial" w:eastAsia="Cambria" w:hAnsi="Arial" w:cs="Arial"/>
              </w:rPr>
              <w:t>Ninguna</w:t>
            </w:r>
            <w:commentRangeEnd w:id="448"/>
            <w:r w:rsidR="006C7CC7">
              <w:rPr>
                <w:rStyle w:val="Refdecomentario"/>
                <w:rFonts w:ascii="Calibri" w:eastAsia="Calibri" w:hAnsi="Calibri" w:cs="Times New Roman"/>
              </w:rPr>
              <w:commentReference w:id="448"/>
            </w:r>
          </w:p>
        </w:tc>
      </w:tr>
      <w:tr w:rsidR="009E45E5" w:rsidRPr="00560ED9" w14:paraId="5BB18A42" w14:textId="77777777" w:rsidTr="00235E8A">
        <w:trPr>
          <w:jc w:val="center"/>
        </w:trPr>
        <w:tc>
          <w:tcPr>
            <w:tcW w:w="3460" w:type="dxa"/>
          </w:tcPr>
          <w:p w14:paraId="1D6E81A0" w14:textId="77777777" w:rsidR="009E45E5" w:rsidRPr="00560ED9" w:rsidRDefault="009E45E5" w:rsidP="00235E8A">
            <w:pPr>
              <w:tabs>
                <w:tab w:val="right" w:pos="8498"/>
              </w:tabs>
              <w:jc w:val="both"/>
              <w:rPr>
                <w:rFonts w:ascii="Arial" w:hAnsi="Arial" w:cs="Arial"/>
              </w:rPr>
            </w:pPr>
            <w:r w:rsidRPr="00560ED9">
              <w:rPr>
                <w:rFonts w:ascii="Arial" w:hAnsi="Arial" w:cs="Arial"/>
              </w:rPr>
              <w:t>Máximo:</w:t>
            </w:r>
          </w:p>
        </w:tc>
        <w:tc>
          <w:tcPr>
            <w:tcW w:w="3141" w:type="dxa"/>
          </w:tcPr>
          <w:p w14:paraId="336F9B9C" w14:textId="77777777" w:rsidR="009E45E5" w:rsidRPr="00560ED9" w:rsidRDefault="009E45E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9E45E5" w:rsidRPr="00560ED9" w14:paraId="7007652F" w14:textId="77777777" w:rsidTr="00235E8A">
        <w:trPr>
          <w:jc w:val="center"/>
        </w:trPr>
        <w:tc>
          <w:tcPr>
            <w:tcW w:w="3460" w:type="dxa"/>
          </w:tcPr>
          <w:p w14:paraId="4511F6F8" w14:textId="77777777" w:rsidR="009E45E5" w:rsidRPr="00560ED9" w:rsidRDefault="009E45E5" w:rsidP="00235E8A">
            <w:pPr>
              <w:tabs>
                <w:tab w:val="right" w:pos="8498"/>
              </w:tabs>
              <w:jc w:val="both"/>
              <w:rPr>
                <w:rFonts w:ascii="Arial" w:hAnsi="Arial" w:cs="Arial"/>
              </w:rPr>
            </w:pPr>
            <w:r w:rsidRPr="00560ED9">
              <w:rPr>
                <w:rFonts w:ascii="Arial" w:hAnsi="Arial" w:cs="Arial"/>
              </w:rPr>
              <w:t>Valores en que alcanza el máximo:</w:t>
            </w:r>
          </w:p>
        </w:tc>
        <w:tc>
          <w:tcPr>
            <w:tcW w:w="3141" w:type="dxa"/>
          </w:tcPr>
          <w:p w14:paraId="5D3C5EA2"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03C54775" w14:textId="77777777" w:rsidTr="00235E8A">
        <w:trPr>
          <w:jc w:val="center"/>
        </w:trPr>
        <w:tc>
          <w:tcPr>
            <w:tcW w:w="3460" w:type="dxa"/>
          </w:tcPr>
          <w:p w14:paraId="66C1B156" w14:textId="77777777" w:rsidR="009E45E5" w:rsidRPr="00560ED9" w:rsidRDefault="009E45E5" w:rsidP="00235E8A">
            <w:pPr>
              <w:tabs>
                <w:tab w:val="right" w:pos="8498"/>
              </w:tabs>
              <w:jc w:val="both"/>
              <w:rPr>
                <w:rFonts w:ascii="Arial" w:hAnsi="Arial" w:cs="Arial"/>
              </w:rPr>
            </w:pPr>
            <w:r w:rsidRPr="00560ED9">
              <w:rPr>
                <w:rFonts w:ascii="Arial" w:hAnsi="Arial" w:cs="Arial"/>
              </w:rPr>
              <w:t>Mínimo</w:t>
            </w:r>
          </w:p>
        </w:tc>
        <w:tc>
          <w:tcPr>
            <w:tcW w:w="3141" w:type="dxa"/>
          </w:tcPr>
          <w:p w14:paraId="2FBD146C"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tiene</w:t>
            </w:r>
          </w:p>
        </w:tc>
      </w:tr>
      <w:tr w:rsidR="009E45E5" w:rsidRPr="00560ED9" w14:paraId="008C15C5" w14:textId="77777777" w:rsidTr="00064280">
        <w:trPr>
          <w:trHeight w:val="545"/>
          <w:jc w:val="center"/>
        </w:trPr>
        <w:tc>
          <w:tcPr>
            <w:tcW w:w="3460" w:type="dxa"/>
          </w:tcPr>
          <w:p w14:paraId="42530D46" w14:textId="77777777" w:rsidR="009E45E5" w:rsidRPr="00560ED9" w:rsidDel="009E45E5" w:rsidRDefault="009E45E5" w:rsidP="00235E8A">
            <w:pPr>
              <w:tabs>
                <w:tab w:val="right" w:pos="8498"/>
              </w:tabs>
              <w:jc w:val="both"/>
              <w:rPr>
                <w:rFonts w:ascii="Arial" w:hAnsi="Arial" w:cs="Arial"/>
              </w:rPr>
            </w:pPr>
            <w:r w:rsidRPr="00560ED9">
              <w:rPr>
                <w:rFonts w:ascii="Arial" w:hAnsi="Arial" w:cs="Arial"/>
              </w:rPr>
              <w:t>Valores en que alcanza el mínimo:</w:t>
            </w:r>
          </w:p>
        </w:tc>
        <w:tc>
          <w:tcPr>
            <w:tcW w:w="3141" w:type="dxa"/>
          </w:tcPr>
          <w:p w14:paraId="073111FF" w14:textId="77777777" w:rsidR="009E45E5" w:rsidRPr="00560ED9" w:rsidRDefault="009E45E5" w:rsidP="00235E8A">
            <w:pPr>
              <w:tabs>
                <w:tab w:val="right" w:pos="8498"/>
              </w:tabs>
              <w:jc w:val="center"/>
              <w:rPr>
                <w:rFonts w:ascii="Arial" w:eastAsia="Cambria" w:hAnsi="Arial" w:cs="Arial"/>
              </w:rPr>
            </w:pPr>
            <w:r w:rsidRPr="00560ED9">
              <w:rPr>
                <w:rFonts w:ascii="Arial" w:eastAsia="Cambria" w:hAnsi="Arial" w:cs="Arial"/>
              </w:rPr>
              <w:t>No aplica</w:t>
            </w:r>
          </w:p>
        </w:tc>
      </w:tr>
      <w:tr w:rsidR="009E45E5" w:rsidRPr="00560ED9" w14:paraId="7881BF04" w14:textId="77777777" w:rsidTr="00235E8A">
        <w:trPr>
          <w:jc w:val="center"/>
        </w:trPr>
        <w:tc>
          <w:tcPr>
            <w:tcW w:w="3460" w:type="dxa"/>
          </w:tcPr>
          <w:p w14:paraId="192BC78A" w14:textId="77777777" w:rsidR="009E45E5" w:rsidRPr="00560ED9" w:rsidRDefault="009E45E5" w:rsidP="00235E8A">
            <w:pPr>
              <w:tabs>
                <w:tab w:val="right" w:pos="8498"/>
              </w:tabs>
              <w:jc w:val="both"/>
              <w:rPr>
                <w:rFonts w:ascii="Arial" w:hAnsi="Arial" w:cs="Arial"/>
              </w:rPr>
            </w:pPr>
            <w:r w:rsidRPr="00560ED9">
              <w:rPr>
                <w:rFonts w:ascii="Arial" w:hAnsi="Arial" w:cs="Arial"/>
              </w:rPr>
              <w:t xml:space="preserve">Intervalo donde la función es </w:t>
            </w:r>
            <w:commentRangeStart w:id="449"/>
            <w:r w:rsidRPr="00560ED9">
              <w:rPr>
                <w:rFonts w:ascii="Arial" w:hAnsi="Arial" w:cs="Arial"/>
              </w:rPr>
              <w:t>decreciente</w:t>
            </w:r>
            <w:commentRangeEnd w:id="449"/>
            <w:r w:rsidR="00BF67D0">
              <w:rPr>
                <w:rStyle w:val="Refdecomentario"/>
                <w:rFonts w:ascii="Calibri" w:eastAsia="Calibri" w:hAnsi="Calibri" w:cs="Times New Roman"/>
              </w:rPr>
              <w:commentReference w:id="449"/>
            </w:r>
            <w:r w:rsidRPr="00560ED9">
              <w:rPr>
                <w:rFonts w:ascii="Arial" w:hAnsi="Arial" w:cs="Arial"/>
              </w:rPr>
              <w:t>:</w:t>
            </w:r>
          </w:p>
        </w:tc>
        <w:tc>
          <w:tcPr>
            <w:tcW w:w="3141" w:type="dxa"/>
          </w:tcPr>
          <w:p w14:paraId="3F92A99D" w14:textId="4890B190" w:rsidR="009E45E5" w:rsidRPr="00560ED9" w:rsidRDefault="009E45E5">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commentRangeStart w:id="450"/>
            <w:r w:rsidRPr="00560ED9">
              <w:rPr>
                <w:rFonts w:ascii="Arial" w:eastAsiaTheme="minorEastAsia" w:hAnsi="Arial" w:cs="Arial"/>
              </w:rPr>
              <w:t>,</w:t>
            </w:r>
            <w:commentRangeEnd w:id="450"/>
            <w:r w:rsidR="00BF67D0">
              <w:rPr>
                <w:rStyle w:val="Refdecomentario"/>
                <w:rFonts w:ascii="Calibri" w:eastAsia="Calibri" w:hAnsi="Calibri" w:cs="Times New Roman"/>
              </w:rPr>
              <w:commentReference w:id="450"/>
            </w:r>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9E45E5" w:rsidRPr="00560ED9" w14:paraId="2550A576" w14:textId="77777777" w:rsidTr="00235E8A">
        <w:trPr>
          <w:jc w:val="center"/>
        </w:trPr>
        <w:tc>
          <w:tcPr>
            <w:tcW w:w="3460" w:type="dxa"/>
          </w:tcPr>
          <w:p w14:paraId="547FB7E4" w14:textId="6CAEFC26" w:rsidR="009E45E5" w:rsidRPr="00560ED9" w:rsidRDefault="009E45E5" w:rsidP="00235E8A">
            <w:pPr>
              <w:tabs>
                <w:tab w:val="right" w:pos="8498"/>
              </w:tabs>
              <w:jc w:val="both"/>
              <w:rPr>
                <w:rFonts w:ascii="Arial" w:hAnsi="Arial" w:cs="Arial"/>
              </w:rPr>
            </w:pPr>
            <w:r w:rsidRPr="00560ED9">
              <w:rPr>
                <w:rFonts w:ascii="Arial" w:hAnsi="Arial" w:cs="Arial"/>
              </w:rPr>
              <w:t>Intervalo donde la función es decreciente:</w:t>
            </w:r>
          </w:p>
        </w:tc>
        <w:tc>
          <w:tcPr>
            <w:tcW w:w="3141" w:type="dxa"/>
          </w:tcPr>
          <w:p w14:paraId="42BE9B17" w14:textId="71F8ACD6" w:rsidR="009E45E5" w:rsidRPr="00560ED9" w:rsidRDefault="009E45E5" w:rsidP="009E45E5">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commentRangeStart w:id="451"/>
            <w:r w:rsidRPr="00560ED9">
              <w:rPr>
                <w:rFonts w:ascii="Arial" w:eastAsiaTheme="minorEastAsia" w:hAnsi="Arial" w:cs="Arial"/>
              </w:rPr>
              <w:t>,</w:t>
            </w:r>
            <w:commentRangeEnd w:id="451"/>
            <w:r w:rsidR="00BF67D0">
              <w:rPr>
                <w:rStyle w:val="Refdecomentario"/>
                <w:rFonts w:ascii="Calibri" w:eastAsia="Calibri" w:hAnsi="Calibri" w:cs="Times New Roman"/>
              </w:rPr>
              <w:commentReference w:id="451"/>
            </w:r>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336EDF5E" w14:textId="77777777" w:rsidR="009E45E5" w:rsidRPr="00560ED9" w:rsidRDefault="009E45E5" w:rsidP="00AC0B6B">
      <w:pPr>
        <w:tabs>
          <w:tab w:val="right" w:pos="8498"/>
        </w:tabs>
        <w:spacing w:after="0"/>
        <w:jc w:val="both"/>
        <w:rPr>
          <w:rFonts w:ascii="Arial" w:eastAsiaTheme="minorEastAsia" w:hAnsi="Arial" w:cs="Arial"/>
        </w:rPr>
      </w:pPr>
    </w:p>
    <w:p w14:paraId="61282AFB" w14:textId="0E640B55" w:rsidR="001E138F" w:rsidRPr="00560ED9" w:rsidRDefault="0077056A" w:rsidP="00962CCA">
      <w:pPr>
        <w:tabs>
          <w:tab w:val="right" w:pos="8498"/>
        </w:tabs>
        <w:spacing w:after="0"/>
        <w:jc w:val="both"/>
        <w:rPr>
          <w:rFonts w:ascii="Arial" w:eastAsiaTheme="minorEastAsia" w:hAnsi="Arial" w:cs="Arial"/>
        </w:rPr>
      </w:pPr>
      <w:r w:rsidRPr="00560ED9">
        <w:rPr>
          <w:rFonts w:ascii="Arial" w:hAnsi="Arial" w:cs="Arial"/>
        </w:rPr>
        <w:t xml:space="preserve">La función lineal es creciente o decreciente según </w:t>
      </w:r>
      <w:commentRangeStart w:id="452"/>
      <w:r w:rsidRPr="00560ED9">
        <w:rPr>
          <w:rFonts w:ascii="Arial" w:hAnsi="Arial" w:cs="Arial"/>
        </w:rPr>
        <w:t>el coeficiente que acompaña la variable</w:t>
      </w:r>
      <w:r w:rsidR="001E138F" w:rsidRPr="00560ED9">
        <w:rPr>
          <w:rFonts w:ascii="Arial" w:hAnsi="Arial" w:cs="Arial"/>
        </w:rPr>
        <w:t xml:space="preserve">, es decir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001E138F" w:rsidRPr="00560ED9">
        <w:rPr>
          <w:rFonts w:ascii="Arial" w:eastAsiaTheme="minorEastAsia" w:hAnsi="Arial" w:cs="Arial"/>
        </w:rPr>
        <w:t xml:space="preserve">, si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001E138F" w:rsidRPr="00560ED9">
        <w:rPr>
          <w:rFonts w:ascii="Arial" w:eastAsiaTheme="minorEastAsia" w:hAnsi="Arial" w:cs="Arial"/>
        </w:rPr>
        <w:t xml:space="preserve"> es positivo la función es creciente si </w:t>
      </w:r>
      <w:r w:rsidR="009E45E5" w:rsidRPr="00560ED9">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009E45E5" w:rsidRPr="00560ED9">
        <w:rPr>
          <w:rFonts w:ascii="Arial" w:eastAsiaTheme="minorEastAsia" w:hAnsi="Arial" w:cs="Arial"/>
        </w:rPr>
        <w:t xml:space="preserve"> </w:t>
      </w:r>
      <w:r w:rsidR="001E138F" w:rsidRPr="00560ED9">
        <w:rPr>
          <w:rFonts w:ascii="Arial" w:eastAsiaTheme="minorEastAsia" w:hAnsi="Arial" w:cs="Arial"/>
        </w:rPr>
        <w:t>es negativ</w:t>
      </w:r>
      <w:r w:rsidR="009E45E5" w:rsidRPr="00560ED9">
        <w:rPr>
          <w:rFonts w:ascii="Arial" w:eastAsiaTheme="minorEastAsia" w:hAnsi="Arial" w:cs="Arial"/>
        </w:rPr>
        <w:t>o</w:t>
      </w:r>
      <w:r w:rsidR="001E138F" w:rsidRPr="00560ED9">
        <w:rPr>
          <w:rFonts w:ascii="Arial" w:eastAsiaTheme="minorEastAsia" w:hAnsi="Arial" w:cs="Arial"/>
        </w:rPr>
        <w:t xml:space="preserve"> la función es decreciente, en</w:t>
      </w:r>
      <w:commentRangeEnd w:id="452"/>
      <w:r w:rsidR="00BF67D0">
        <w:rPr>
          <w:rStyle w:val="Refdecomentario"/>
          <w:rFonts w:ascii="Calibri" w:eastAsia="Calibri" w:hAnsi="Calibri" w:cs="Times New Roman"/>
          <w:lang w:val="es-MX"/>
        </w:rPr>
        <w:commentReference w:id="452"/>
      </w:r>
      <w:r w:rsidR="001E138F" w:rsidRPr="00560ED9">
        <w:rPr>
          <w:rFonts w:ascii="Arial" w:eastAsiaTheme="minorEastAsia" w:hAnsi="Arial" w:cs="Arial"/>
        </w:rPr>
        <w:t xml:space="preserve"> cualquiera de los dos casos es una función monótona.</w:t>
      </w:r>
    </w:p>
    <w:p w14:paraId="108037F6" w14:textId="77777777" w:rsidR="00AC0B6B" w:rsidRPr="00560ED9" w:rsidRDefault="00AC0B6B" w:rsidP="00962CCA">
      <w:pPr>
        <w:tabs>
          <w:tab w:val="right" w:pos="8498"/>
        </w:tabs>
        <w:spacing w:after="0"/>
        <w:jc w:val="both"/>
        <w:rPr>
          <w:rFonts w:ascii="Arial" w:hAnsi="Arial" w:cs="Arial"/>
          <w:u w:val="single"/>
        </w:rPr>
      </w:pPr>
    </w:p>
    <w:tbl>
      <w:tblPr>
        <w:tblStyle w:val="Tablaconcuadrcula"/>
        <w:tblW w:w="0" w:type="auto"/>
        <w:tblLook w:val="04A0" w:firstRow="1" w:lastRow="0" w:firstColumn="1" w:lastColumn="0" w:noHBand="0" w:noVBand="1"/>
      </w:tblPr>
      <w:tblGrid>
        <w:gridCol w:w="2492"/>
        <w:gridCol w:w="6336"/>
      </w:tblGrid>
      <w:tr w:rsidR="00E84D1A" w:rsidRPr="00560ED9" w14:paraId="0EE62AC5" w14:textId="77777777" w:rsidTr="00E84D1A">
        <w:tc>
          <w:tcPr>
            <w:tcW w:w="8978" w:type="dxa"/>
            <w:gridSpan w:val="2"/>
            <w:shd w:val="clear" w:color="auto" w:fill="000000" w:themeFill="text1"/>
          </w:tcPr>
          <w:p w14:paraId="3CFB472C"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6B42C2DA" w14:textId="77777777" w:rsidTr="00E84D1A">
        <w:tc>
          <w:tcPr>
            <w:tcW w:w="2518" w:type="dxa"/>
          </w:tcPr>
          <w:p w14:paraId="2F037B7E"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3A565E5" w14:textId="2F1370C8"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C000AD" w:rsidRPr="00560ED9">
              <w:rPr>
                <w:rFonts w:ascii="Arial" w:hAnsi="Arial" w:cs="Arial"/>
                <w:b/>
                <w:color w:val="000000"/>
                <w:sz w:val="24"/>
                <w:szCs w:val="24"/>
              </w:rPr>
              <w:t>afín</w:t>
            </w:r>
          </w:p>
        </w:tc>
      </w:tr>
      <w:tr w:rsidR="00E84D1A" w:rsidRPr="00560ED9" w14:paraId="0EC8E3F9" w14:textId="77777777" w:rsidTr="00E84D1A">
        <w:tc>
          <w:tcPr>
            <w:tcW w:w="2518" w:type="dxa"/>
          </w:tcPr>
          <w:p w14:paraId="7B3A1C07"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F523C0A"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10D64372" w14:textId="77777777" w:rsidR="00E84D1A" w:rsidRPr="00560ED9" w:rsidRDefault="00E84D1A" w:rsidP="00E84D1A">
            <w:pPr>
              <w:tabs>
                <w:tab w:val="right" w:pos="8498"/>
              </w:tabs>
              <w:jc w:val="both"/>
              <w:rPr>
                <w:rFonts w:ascii="Arial" w:eastAsiaTheme="minorEastAsia" w:hAnsi="Arial" w:cs="Arial"/>
              </w:rPr>
            </w:pPr>
          </w:p>
          <w:p w14:paraId="06E630FA" w14:textId="2ED86FFA" w:rsidR="00E84D1A" w:rsidRPr="00560ED9" w:rsidRDefault="00E84D1A" w:rsidP="00E84D1A">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w:commentRangeStart w:id="453"/>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w:commentRangeEnd w:id="453"/>
                <m:r>
                  <m:rPr>
                    <m:sty m:val="p"/>
                  </m:rPr>
                  <w:rPr>
                    <w:rStyle w:val="Refdecomentario"/>
                    <w:rFonts w:ascii="Calibri" w:eastAsia="Calibri" w:hAnsi="Calibri" w:cs="Times New Roman"/>
                  </w:rPr>
                  <w:commentReference w:id="453"/>
                </m:r>
              </m:oMath>
            </m:oMathPara>
          </w:p>
          <w:p w14:paraId="47F1A203" w14:textId="77777777" w:rsidR="00E84D1A" w:rsidRPr="00560ED9" w:rsidRDefault="00E84D1A" w:rsidP="00E84D1A">
            <w:pPr>
              <w:tabs>
                <w:tab w:val="right" w:pos="8498"/>
              </w:tabs>
              <w:jc w:val="both"/>
              <w:rPr>
                <w:rFonts w:ascii="Arial" w:eastAsiaTheme="minorEastAsia" w:hAnsi="Arial" w:cs="Arial"/>
              </w:rPr>
            </w:pPr>
          </w:p>
          <w:p w14:paraId="1BE139F7" w14:textId="306C063F" w:rsidR="00E84D1A" w:rsidRPr="00560ED9" w:rsidRDefault="00C000AD" w:rsidP="00E84D1A">
            <w:pPr>
              <w:tabs>
                <w:tab w:val="right" w:pos="8498"/>
              </w:tabs>
              <w:jc w:val="both"/>
              <w:rPr>
                <w:rFonts w:ascii="Arial" w:eastAsiaTheme="minorEastAsia" w:hAnsi="Arial" w:cs="Arial"/>
              </w:rPr>
            </w:pPr>
            <w:commentRangeStart w:id="454"/>
            <w:r w:rsidRPr="00560ED9">
              <w:rPr>
                <w:rFonts w:ascii="Arial" w:eastAsiaTheme="minorEastAsia" w:hAnsi="Arial" w:cs="Arial"/>
              </w:rPr>
              <w:t>Con</w:t>
            </w:r>
            <w:commentRangeEnd w:id="454"/>
            <w:r w:rsidR="00F11501">
              <w:rPr>
                <w:rStyle w:val="Refdecomentario"/>
                <w:rFonts w:ascii="Calibri" w:eastAsia="Calibri" w:hAnsi="Calibri" w:cs="Times New Roman"/>
              </w:rPr>
              <w:commentReference w:id="454"/>
            </w:r>
            <w:r w:rsidR="00E84D1A" w:rsidRPr="00560ED9">
              <w:rPr>
                <w:rFonts w:ascii="Arial" w:eastAsiaTheme="minorEastAsia" w:hAnsi="Arial" w:cs="Arial"/>
              </w:rPr>
              <w:t xml:space="preserve">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r>
                <w:rPr>
                  <w:rFonts w:ascii="Cambria Math" w:eastAsiaTheme="minorEastAsia" w:hAnsi="Cambria Math" w:cs="Arial"/>
                </w:rPr>
                <m:t>0</m:t>
              </m:r>
              <w:commentRangeStart w:id="455"/>
              <m:r>
                <w:rPr>
                  <w:rFonts w:ascii="Cambria Math" w:eastAsiaTheme="minorEastAsia" w:hAnsi="Cambria Math" w:cs="Arial"/>
                </w:rPr>
                <m:t>}</m:t>
              </m:r>
              <w:commentRangeEnd w:id="455"/>
              <m:r>
                <m:rPr>
                  <m:sty m:val="p"/>
                </m:rPr>
                <w:rPr>
                  <w:rStyle w:val="Refdecomentario"/>
                  <w:rFonts w:ascii="Calibri" w:eastAsia="Calibri" w:hAnsi="Calibri" w:cs="Times New Roman"/>
                </w:rPr>
                <w:commentReference w:id="455"/>
              </m:r>
            </m:oMath>
            <w:r w:rsidR="00E84D1A" w:rsidRPr="00560ED9">
              <w:rPr>
                <w:rFonts w:ascii="Arial" w:eastAsiaTheme="minorEastAsia" w:hAnsi="Arial" w:cs="Arial"/>
              </w:rPr>
              <w:t xml:space="preserve"> se denomina función af</w:t>
            </w:r>
            <w:r w:rsidRPr="00560ED9">
              <w:rPr>
                <w:rFonts w:ascii="Arial" w:eastAsiaTheme="minorEastAsia" w:hAnsi="Arial" w:cs="Arial"/>
              </w:rPr>
              <w:t>í</w:t>
            </w:r>
            <w:r w:rsidR="00E84D1A" w:rsidRPr="00560ED9">
              <w:rPr>
                <w:rFonts w:ascii="Arial" w:eastAsiaTheme="minorEastAsia" w:hAnsi="Arial" w:cs="Arial"/>
              </w:rPr>
              <w:t>n.</w:t>
            </w:r>
          </w:p>
          <w:p w14:paraId="2A796949" w14:textId="77777777" w:rsidR="00E84D1A" w:rsidRPr="00560ED9" w:rsidRDefault="00E84D1A" w:rsidP="00E84D1A">
            <w:pPr>
              <w:tabs>
                <w:tab w:val="right" w:pos="8498"/>
              </w:tabs>
              <w:jc w:val="both"/>
              <w:rPr>
                <w:rFonts w:ascii="Arial" w:eastAsiaTheme="minorEastAsia" w:hAnsi="Arial" w:cs="Arial"/>
              </w:rPr>
            </w:pPr>
          </w:p>
        </w:tc>
      </w:tr>
    </w:tbl>
    <w:p w14:paraId="3FA319CA" w14:textId="77777777" w:rsidR="00B73CAF" w:rsidRPr="00560ED9" w:rsidRDefault="00B73CAF" w:rsidP="00962CCA">
      <w:pPr>
        <w:tabs>
          <w:tab w:val="right" w:pos="8498"/>
        </w:tabs>
        <w:spacing w:after="0"/>
        <w:jc w:val="both"/>
        <w:rPr>
          <w:rFonts w:ascii="Arial" w:hAnsi="Arial" w:cs="Arial"/>
        </w:rPr>
      </w:pPr>
    </w:p>
    <w:p w14:paraId="3A94DAEE" w14:textId="1D1D9B33" w:rsidR="002038B2" w:rsidRPr="00560ED9" w:rsidRDefault="002038B2" w:rsidP="002038B2">
      <w:pPr>
        <w:tabs>
          <w:tab w:val="right" w:pos="8498"/>
        </w:tabs>
        <w:spacing w:after="0"/>
        <w:jc w:val="both"/>
        <w:rPr>
          <w:rFonts w:ascii="Arial" w:hAnsi="Arial" w:cs="Arial"/>
        </w:rPr>
      </w:pPr>
      <w:r w:rsidRPr="00560ED9">
        <w:rPr>
          <w:rFonts w:ascii="Arial" w:hAnsi="Arial" w:cs="Arial"/>
        </w:rPr>
        <w:t>La gr</w:t>
      </w:r>
      <w:r w:rsidR="00474602" w:rsidRPr="00560ED9">
        <w:rPr>
          <w:rFonts w:ascii="Arial" w:hAnsi="Arial" w:cs="Arial"/>
        </w:rPr>
        <w:t>á</w:t>
      </w:r>
      <w:r w:rsidRPr="00560ED9">
        <w:rPr>
          <w:rFonts w:ascii="Arial" w:hAnsi="Arial" w:cs="Arial"/>
        </w:rPr>
        <w:t xml:space="preserve">fica de </w:t>
      </w:r>
      <w:r w:rsidR="007C523B" w:rsidRPr="00560ED9">
        <w:rPr>
          <w:rFonts w:ascii="Arial" w:hAnsi="Arial" w:cs="Arial"/>
        </w:rPr>
        <w:t>una</w:t>
      </w:r>
      <w:r w:rsidRPr="00560ED9">
        <w:rPr>
          <w:rFonts w:ascii="Arial" w:hAnsi="Arial" w:cs="Arial"/>
        </w:rPr>
        <w:t xml:space="preserve"> </w:t>
      </w:r>
      <w:r w:rsidR="007C523B" w:rsidRPr="00560ED9">
        <w:rPr>
          <w:rFonts w:ascii="Arial" w:hAnsi="Arial" w:cs="Arial"/>
        </w:rPr>
        <w:t xml:space="preserve">función afín es una línea </w:t>
      </w:r>
      <w:r w:rsidRPr="00560ED9">
        <w:rPr>
          <w:rFonts w:ascii="Arial" w:hAnsi="Arial" w:cs="Arial"/>
        </w:rPr>
        <w:t>recta con inclinación que no pasa por el origen.</w:t>
      </w:r>
    </w:p>
    <w:p w14:paraId="7B9FAF8E"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3B5AC0DB" w14:textId="77777777" w:rsidTr="002038B2">
        <w:tc>
          <w:tcPr>
            <w:tcW w:w="9054" w:type="dxa"/>
            <w:gridSpan w:val="2"/>
            <w:shd w:val="clear" w:color="auto" w:fill="0D0D0D" w:themeFill="text1" w:themeFillTint="F2"/>
          </w:tcPr>
          <w:p w14:paraId="381EC549"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F834E2D" w14:textId="77777777" w:rsidR="002038B2" w:rsidRPr="00560ED9" w:rsidRDefault="002038B2" w:rsidP="002038B2">
            <w:pPr>
              <w:jc w:val="center"/>
              <w:rPr>
                <w:rFonts w:ascii="Arial" w:hAnsi="Arial" w:cs="Arial"/>
                <w:b/>
                <w:color w:val="FFFFFF" w:themeColor="background1"/>
              </w:rPr>
            </w:pPr>
          </w:p>
        </w:tc>
      </w:tr>
      <w:tr w:rsidR="002038B2" w:rsidRPr="00560ED9" w14:paraId="4F3FD7DD" w14:textId="77777777" w:rsidTr="002038B2">
        <w:tc>
          <w:tcPr>
            <w:tcW w:w="1384" w:type="dxa"/>
          </w:tcPr>
          <w:p w14:paraId="23A5675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7AC0B6" w14:textId="2FE4CAF1" w:rsidR="002038B2" w:rsidRPr="00560ED9" w:rsidRDefault="007E646F" w:rsidP="002038B2">
            <w:pPr>
              <w:rPr>
                <w:rFonts w:ascii="Arial" w:hAnsi="Arial" w:cs="Arial"/>
                <w:b/>
                <w:color w:val="000000"/>
                <w:sz w:val="18"/>
                <w:szCs w:val="18"/>
              </w:rPr>
            </w:pPr>
            <w:r w:rsidRPr="00560ED9">
              <w:rPr>
                <w:rFonts w:ascii="Arial" w:hAnsi="Arial" w:cs="Arial"/>
                <w:color w:val="000000"/>
              </w:rPr>
              <w:t>MA_11_02_IMG49</w:t>
            </w:r>
          </w:p>
        </w:tc>
      </w:tr>
      <w:tr w:rsidR="002038B2" w:rsidRPr="00560ED9" w14:paraId="78212D7C" w14:textId="77777777" w:rsidTr="002038B2">
        <w:tc>
          <w:tcPr>
            <w:tcW w:w="1384" w:type="dxa"/>
          </w:tcPr>
          <w:p w14:paraId="5F4919A4" w14:textId="77777777" w:rsidR="002038B2" w:rsidRPr="00560ED9" w:rsidRDefault="002038B2" w:rsidP="002038B2">
            <w:pPr>
              <w:rPr>
                <w:rFonts w:ascii="Arial" w:hAnsi="Arial" w:cs="Arial"/>
                <w:color w:val="000000"/>
              </w:rPr>
            </w:pPr>
            <w:commentRangeStart w:id="456"/>
            <w:r w:rsidRPr="00560ED9">
              <w:rPr>
                <w:rFonts w:ascii="Arial" w:hAnsi="Arial" w:cs="Arial"/>
                <w:b/>
                <w:color w:val="000000"/>
                <w:sz w:val="18"/>
                <w:szCs w:val="18"/>
              </w:rPr>
              <w:t>Potencia</w:t>
            </w:r>
            <w:commentRangeEnd w:id="456"/>
            <w:r w:rsidR="0014566A">
              <w:rPr>
                <w:rStyle w:val="Refdecomentario"/>
                <w:rFonts w:ascii="Calibri" w:eastAsia="Calibri" w:hAnsi="Calibri" w:cs="Times New Roman"/>
              </w:rPr>
              <w:commentReference w:id="456"/>
            </w:r>
          </w:p>
        </w:tc>
        <w:tc>
          <w:tcPr>
            <w:tcW w:w="7670" w:type="dxa"/>
          </w:tcPr>
          <w:p w14:paraId="1269990C" w14:textId="57227583" w:rsidR="002038B2" w:rsidRPr="00560ED9" w:rsidRDefault="007C523B">
            <w:pPr>
              <w:rPr>
                <w:rFonts w:ascii="Arial" w:hAnsi="Arial" w:cs="Arial"/>
                <w:color w:val="000000"/>
              </w:rPr>
            </w:pPr>
            <w:commentRangeStart w:id="457"/>
            <w:r w:rsidRPr="00560ED9">
              <w:rPr>
                <w:rFonts w:ascii="Arial" w:hAnsi="Arial" w:cs="Arial"/>
                <w:color w:val="000000"/>
              </w:rPr>
              <w:t>Grafica de varias funciones afines en el mismo plano cartesiano</w:t>
            </w:r>
            <w:r w:rsidRPr="001C352C">
              <w:rPr>
                <w:rFonts w:ascii="Arial" w:hAnsi="Arial" w:cs="Arial"/>
                <w:color w:val="000000"/>
                <w:shd w:val="clear" w:color="auto" w:fill="F79646" w:themeFill="accent6"/>
              </w:rPr>
              <w:t>, en distintos colores con su rotulo, es decir con la expresión algebraica que las define. Como en la imagen 47, se sugiere graficar f(x)=x+1, f(x)=-x+1, f(x)=2x+1, f(x)=-2x+1, f(x)=3x-1, f(x)=-3x-2</w:t>
            </w:r>
            <w:commentRangeEnd w:id="457"/>
            <w:r w:rsidR="000978FF" w:rsidRPr="001C352C">
              <w:rPr>
                <w:rStyle w:val="Refdecomentario"/>
                <w:rFonts w:ascii="Calibri" w:eastAsia="Calibri" w:hAnsi="Calibri" w:cs="Times New Roman"/>
                <w:shd w:val="clear" w:color="auto" w:fill="F79646" w:themeFill="accent6"/>
              </w:rPr>
              <w:commentReference w:id="457"/>
            </w:r>
          </w:p>
        </w:tc>
      </w:tr>
      <w:tr w:rsidR="002038B2" w:rsidRPr="00560ED9" w14:paraId="7891C65C" w14:textId="77777777" w:rsidTr="002038B2">
        <w:tc>
          <w:tcPr>
            <w:tcW w:w="1384" w:type="dxa"/>
          </w:tcPr>
          <w:p w14:paraId="2BDADCDE"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657FD01" w14:textId="50185512" w:rsidR="002038B2" w:rsidRPr="00560ED9" w:rsidRDefault="002038B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10923226" wp14:editId="4AF52375">
                  <wp:extent cx="2096135" cy="1705364"/>
                  <wp:effectExtent l="0" t="0" r="1206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2038B2" w:rsidRPr="00560ED9" w14:paraId="57789B33" w14:textId="77777777" w:rsidTr="002038B2">
        <w:tc>
          <w:tcPr>
            <w:tcW w:w="1384" w:type="dxa"/>
          </w:tcPr>
          <w:p w14:paraId="0B739DB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6D75B39E" w14:textId="0604C679" w:rsidR="002038B2" w:rsidRPr="00560ED9" w:rsidRDefault="005E31E9" w:rsidP="005E31E9">
            <w:pPr>
              <w:tabs>
                <w:tab w:val="right" w:pos="8498"/>
              </w:tabs>
              <w:ind w:left="8498" w:hanging="8498"/>
              <w:jc w:val="both"/>
              <w:rPr>
                <w:rFonts w:ascii="Arial" w:eastAsiaTheme="minorEastAsia" w:hAnsi="Arial" w:cs="Arial"/>
              </w:rPr>
            </w:pPr>
            <w:commentRangeStart w:id="458"/>
            <w:r>
              <w:rPr>
                <w:rFonts w:ascii="Arial" w:eastAsiaTheme="minorEastAsia" w:hAnsi="Arial" w:cs="Arial"/>
              </w:rPr>
              <w:t xml:space="preserve">Representación gráfica de </w:t>
            </w:r>
            <w:r w:rsidR="002038B2" w:rsidRPr="00560ED9">
              <w:rPr>
                <w:rFonts w:ascii="Arial" w:eastAsiaTheme="minorEastAsia" w:hAnsi="Arial" w:cs="Arial"/>
              </w:rPr>
              <w:t>funciones afines</w:t>
            </w:r>
            <w:commentRangeEnd w:id="458"/>
            <w:r w:rsidR="0014566A">
              <w:rPr>
                <w:rStyle w:val="Refdecomentario"/>
                <w:rFonts w:ascii="Calibri" w:eastAsia="Calibri" w:hAnsi="Calibri" w:cs="Times New Roman"/>
              </w:rPr>
              <w:commentReference w:id="458"/>
            </w:r>
          </w:p>
        </w:tc>
      </w:tr>
    </w:tbl>
    <w:p w14:paraId="48E6D575" w14:textId="77777777" w:rsidR="002038B2" w:rsidRPr="00560ED9" w:rsidRDefault="002038B2" w:rsidP="002038B2">
      <w:pPr>
        <w:tabs>
          <w:tab w:val="right" w:pos="8498"/>
        </w:tabs>
        <w:spacing w:after="0"/>
        <w:jc w:val="both"/>
        <w:rPr>
          <w:rFonts w:ascii="Arial" w:hAnsi="Arial" w:cs="Arial"/>
        </w:rPr>
      </w:pPr>
    </w:p>
    <w:p w14:paraId="22F60C01" w14:textId="77777777" w:rsidR="00AC0B6B" w:rsidRPr="00560ED9" w:rsidRDefault="00AC0B6B" w:rsidP="00AC0B6B">
      <w:pPr>
        <w:tabs>
          <w:tab w:val="right" w:pos="8498"/>
        </w:tabs>
        <w:spacing w:after="0"/>
        <w:jc w:val="both"/>
        <w:rPr>
          <w:rFonts w:ascii="Arial" w:eastAsiaTheme="minorEastAsia" w:hAnsi="Arial" w:cs="Arial"/>
        </w:rPr>
      </w:pPr>
      <w:r w:rsidRPr="00560ED9">
        <w:rPr>
          <w:rFonts w:ascii="Arial" w:eastAsiaTheme="minorEastAsia" w:hAnsi="Arial" w:cs="Arial"/>
        </w:rPr>
        <w:t xml:space="preserve">Las características principales de </w:t>
      </w:r>
      <w:commentRangeStart w:id="459"/>
      <w:r w:rsidRPr="00560ED9">
        <w:rPr>
          <w:rFonts w:ascii="Arial" w:eastAsiaTheme="minorEastAsia" w:hAnsi="Arial" w:cs="Arial"/>
        </w:rPr>
        <w:t>estas funciones son:</w:t>
      </w:r>
      <w:commentRangeEnd w:id="459"/>
      <w:r w:rsidR="0043380E">
        <w:rPr>
          <w:rStyle w:val="Refdecomentario"/>
          <w:rFonts w:ascii="Calibri" w:eastAsia="Calibri" w:hAnsi="Calibri" w:cs="Times New Roman"/>
          <w:lang w:val="es-MX"/>
        </w:rPr>
        <w:commentReference w:id="459"/>
      </w:r>
    </w:p>
    <w:p w14:paraId="52B14F8C" w14:textId="77777777" w:rsidR="00FE4FD5" w:rsidRPr="00560ED9" w:rsidRDefault="00FE4FD5" w:rsidP="00FE4FD5">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FE4FD5" w:rsidRPr="00560ED9" w14:paraId="552DB509" w14:textId="77777777" w:rsidTr="00235E8A">
        <w:trPr>
          <w:jc w:val="center"/>
        </w:trPr>
        <w:tc>
          <w:tcPr>
            <w:tcW w:w="3460" w:type="dxa"/>
          </w:tcPr>
          <w:p w14:paraId="77458286" w14:textId="52F5B3A6" w:rsidR="00FE4FD5" w:rsidRPr="00560ED9" w:rsidRDefault="003D64E4" w:rsidP="00235E8A">
            <w:pPr>
              <w:tabs>
                <w:tab w:val="right" w:pos="8498"/>
              </w:tabs>
              <w:jc w:val="both"/>
              <w:rPr>
                <w:rFonts w:ascii="Arial" w:hAnsi="Arial" w:cs="Arial"/>
              </w:rPr>
            </w:pPr>
            <w:r>
              <w:rPr>
                <w:rFonts w:ascii="Arial" w:hAnsi="Arial" w:cs="Arial"/>
              </w:rPr>
              <w:t>Dominio</w:t>
            </w:r>
          </w:p>
        </w:tc>
        <w:tc>
          <w:tcPr>
            <w:tcW w:w="3141" w:type="dxa"/>
          </w:tcPr>
          <w:p w14:paraId="40AD589F"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06C85162" w14:textId="77777777" w:rsidTr="00235E8A">
        <w:trPr>
          <w:jc w:val="center"/>
        </w:trPr>
        <w:tc>
          <w:tcPr>
            <w:tcW w:w="3460" w:type="dxa"/>
          </w:tcPr>
          <w:p w14:paraId="5586FBFA" w14:textId="286D635B" w:rsidR="00FE4FD5" w:rsidRPr="00560ED9" w:rsidRDefault="003D64E4" w:rsidP="00235E8A">
            <w:pPr>
              <w:tabs>
                <w:tab w:val="right" w:pos="8498"/>
              </w:tabs>
              <w:jc w:val="both"/>
              <w:rPr>
                <w:rFonts w:ascii="Arial" w:hAnsi="Arial" w:cs="Arial"/>
              </w:rPr>
            </w:pPr>
            <w:r>
              <w:rPr>
                <w:rFonts w:ascii="Arial" w:hAnsi="Arial" w:cs="Arial"/>
              </w:rPr>
              <w:t>Rango</w:t>
            </w:r>
          </w:p>
        </w:tc>
        <w:tc>
          <w:tcPr>
            <w:tcW w:w="3141" w:type="dxa"/>
          </w:tcPr>
          <w:p w14:paraId="367D7A44" w14:textId="77777777" w:rsidR="00FE4FD5" w:rsidRPr="00560ED9" w:rsidRDefault="00FE4FD5" w:rsidP="00235E8A">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FE4FD5" w:rsidRPr="00560ED9" w14:paraId="5F89F41A" w14:textId="77777777" w:rsidTr="00235E8A">
        <w:trPr>
          <w:jc w:val="center"/>
        </w:trPr>
        <w:tc>
          <w:tcPr>
            <w:tcW w:w="3460" w:type="dxa"/>
          </w:tcPr>
          <w:p w14:paraId="4DE6C570" w14:textId="39E90D03" w:rsidR="00FE4FD5" w:rsidRPr="00560ED9" w:rsidRDefault="003D64E4" w:rsidP="00235E8A">
            <w:pPr>
              <w:tabs>
                <w:tab w:val="right" w:pos="8498"/>
              </w:tabs>
              <w:jc w:val="both"/>
              <w:rPr>
                <w:rFonts w:ascii="Arial" w:hAnsi="Arial" w:cs="Arial"/>
              </w:rPr>
            </w:pPr>
            <w:r>
              <w:rPr>
                <w:rFonts w:ascii="Arial" w:hAnsi="Arial" w:cs="Arial"/>
              </w:rPr>
              <w:t>Inyectiva</w:t>
            </w:r>
          </w:p>
        </w:tc>
        <w:tc>
          <w:tcPr>
            <w:tcW w:w="3141" w:type="dxa"/>
          </w:tcPr>
          <w:p w14:paraId="2931334E"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55B82ACE" w14:textId="77777777" w:rsidTr="00235E8A">
        <w:trPr>
          <w:jc w:val="center"/>
        </w:trPr>
        <w:tc>
          <w:tcPr>
            <w:tcW w:w="3460" w:type="dxa"/>
          </w:tcPr>
          <w:p w14:paraId="4A666F33" w14:textId="1EDEEFCB" w:rsidR="00FE4FD5" w:rsidRPr="00560ED9" w:rsidRDefault="003D64E4" w:rsidP="00235E8A">
            <w:pPr>
              <w:tabs>
                <w:tab w:val="right" w:pos="8498"/>
              </w:tabs>
              <w:jc w:val="both"/>
              <w:rPr>
                <w:rFonts w:ascii="Arial" w:hAnsi="Arial" w:cs="Arial"/>
              </w:rPr>
            </w:pPr>
            <w:r>
              <w:rPr>
                <w:rFonts w:ascii="Arial" w:hAnsi="Arial" w:cs="Arial"/>
              </w:rPr>
              <w:t>Sobreyectiva</w:t>
            </w:r>
          </w:p>
        </w:tc>
        <w:tc>
          <w:tcPr>
            <w:tcW w:w="3141" w:type="dxa"/>
          </w:tcPr>
          <w:p w14:paraId="56C4C4A1"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Si</w:t>
            </w:r>
          </w:p>
        </w:tc>
      </w:tr>
      <w:tr w:rsidR="00FE4FD5" w:rsidRPr="00560ED9" w14:paraId="6B3109B5" w14:textId="77777777" w:rsidTr="00235E8A">
        <w:trPr>
          <w:jc w:val="center"/>
        </w:trPr>
        <w:tc>
          <w:tcPr>
            <w:tcW w:w="3460" w:type="dxa"/>
          </w:tcPr>
          <w:p w14:paraId="154F0445" w14:textId="094E52E9" w:rsidR="00FE4FD5" w:rsidRPr="00560ED9" w:rsidRDefault="003D64E4" w:rsidP="00235E8A">
            <w:pPr>
              <w:tabs>
                <w:tab w:val="right" w:pos="8498"/>
              </w:tabs>
              <w:jc w:val="both"/>
              <w:rPr>
                <w:rFonts w:ascii="Arial" w:hAnsi="Arial" w:cs="Arial"/>
              </w:rPr>
            </w:pPr>
            <w:r>
              <w:rPr>
                <w:rFonts w:ascii="Arial" w:hAnsi="Arial" w:cs="Arial"/>
              </w:rPr>
              <w:t>La función es par o impar</w:t>
            </w:r>
          </w:p>
        </w:tc>
        <w:tc>
          <w:tcPr>
            <w:tcW w:w="3141" w:type="dxa"/>
          </w:tcPr>
          <w:p w14:paraId="13637FF8"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Ninguna</w:t>
            </w:r>
          </w:p>
        </w:tc>
      </w:tr>
      <w:tr w:rsidR="00FE4FD5" w:rsidRPr="00560ED9" w14:paraId="19488731" w14:textId="77777777" w:rsidTr="00235E8A">
        <w:trPr>
          <w:jc w:val="center"/>
        </w:trPr>
        <w:tc>
          <w:tcPr>
            <w:tcW w:w="3460" w:type="dxa"/>
          </w:tcPr>
          <w:p w14:paraId="534E62EF" w14:textId="5D332F6A" w:rsidR="00FE4FD5" w:rsidRPr="00560ED9" w:rsidRDefault="003D64E4" w:rsidP="00235E8A">
            <w:pPr>
              <w:tabs>
                <w:tab w:val="right" w:pos="8498"/>
              </w:tabs>
              <w:jc w:val="both"/>
              <w:rPr>
                <w:rFonts w:ascii="Arial" w:hAnsi="Arial" w:cs="Arial"/>
              </w:rPr>
            </w:pPr>
            <w:r>
              <w:rPr>
                <w:rFonts w:ascii="Arial" w:hAnsi="Arial" w:cs="Arial"/>
              </w:rPr>
              <w:t>Máximo</w:t>
            </w:r>
          </w:p>
        </w:tc>
        <w:tc>
          <w:tcPr>
            <w:tcW w:w="3141" w:type="dxa"/>
          </w:tcPr>
          <w:p w14:paraId="0136402C" w14:textId="77777777" w:rsidR="00FE4FD5" w:rsidRPr="00560ED9" w:rsidRDefault="00FE4FD5" w:rsidP="00235E8A">
            <w:pPr>
              <w:tabs>
                <w:tab w:val="right" w:pos="8498"/>
              </w:tabs>
              <w:jc w:val="center"/>
              <w:rPr>
                <w:rFonts w:ascii="Arial" w:eastAsia="Cambria" w:hAnsi="Arial" w:cs="Arial"/>
              </w:rPr>
            </w:pPr>
            <w:r w:rsidRPr="00560ED9">
              <w:rPr>
                <w:rFonts w:ascii="Arial" w:eastAsiaTheme="minorEastAsia" w:hAnsi="Arial" w:cs="Arial"/>
              </w:rPr>
              <w:t>No tiene</w:t>
            </w:r>
          </w:p>
        </w:tc>
      </w:tr>
      <w:tr w:rsidR="00FE4FD5" w:rsidRPr="00560ED9" w14:paraId="4189857F" w14:textId="77777777" w:rsidTr="00235E8A">
        <w:trPr>
          <w:jc w:val="center"/>
        </w:trPr>
        <w:tc>
          <w:tcPr>
            <w:tcW w:w="3460" w:type="dxa"/>
          </w:tcPr>
          <w:p w14:paraId="0E7726EA" w14:textId="40E5148A" w:rsidR="00FE4FD5" w:rsidRPr="00560ED9" w:rsidRDefault="00FE4FD5" w:rsidP="003D64E4">
            <w:pPr>
              <w:tabs>
                <w:tab w:val="right" w:pos="8498"/>
              </w:tabs>
              <w:rPr>
                <w:rFonts w:ascii="Arial" w:hAnsi="Arial" w:cs="Arial"/>
              </w:rPr>
            </w:pPr>
            <w:r w:rsidRPr="00560ED9">
              <w:rPr>
                <w:rFonts w:ascii="Arial" w:hAnsi="Arial" w:cs="Arial"/>
              </w:rPr>
              <w:t>V</w:t>
            </w:r>
            <w:r w:rsidR="003D64E4">
              <w:rPr>
                <w:rFonts w:ascii="Arial" w:hAnsi="Arial" w:cs="Arial"/>
              </w:rPr>
              <w:t>alores en que alcanza el máximo</w:t>
            </w:r>
          </w:p>
        </w:tc>
        <w:tc>
          <w:tcPr>
            <w:tcW w:w="3141" w:type="dxa"/>
          </w:tcPr>
          <w:p w14:paraId="0C1CA242"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2357712C" w14:textId="77777777" w:rsidTr="00235E8A">
        <w:trPr>
          <w:jc w:val="center"/>
        </w:trPr>
        <w:tc>
          <w:tcPr>
            <w:tcW w:w="3460" w:type="dxa"/>
          </w:tcPr>
          <w:p w14:paraId="53D32E38" w14:textId="77777777" w:rsidR="00FE4FD5" w:rsidRPr="00560ED9" w:rsidRDefault="00FE4FD5" w:rsidP="00235E8A">
            <w:pPr>
              <w:tabs>
                <w:tab w:val="right" w:pos="8498"/>
              </w:tabs>
              <w:jc w:val="both"/>
              <w:rPr>
                <w:rFonts w:ascii="Arial" w:hAnsi="Arial" w:cs="Arial"/>
              </w:rPr>
            </w:pPr>
            <w:r w:rsidRPr="00560ED9">
              <w:rPr>
                <w:rFonts w:ascii="Arial" w:hAnsi="Arial" w:cs="Arial"/>
              </w:rPr>
              <w:t>Mínimo</w:t>
            </w:r>
          </w:p>
        </w:tc>
        <w:tc>
          <w:tcPr>
            <w:tcW w:w="3141" w:type="dxa"/>
          </w:tcPr>
          <w:p w14:paraId="67A0EAAA"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tiene</w:t>
            </w:r>
          </w:p>
        </w:tc>
      </w:tr>
      <w:tr w:rsidR="00FE4FD5" w:rsidRPr="00560ED9" w14:paraId="388FBA48" w14:textId="77777777" w:rsidTr="00235E8A">
        <w:trPr>
          <w:jc w:val="center"/>
        </w:trPr>
        <w:tc>
          <w:tcPr>
            <w:tcW w:w="3460" w:type="dxa"/>
          </w:tcPr>
          <w:p w14:paraId="6C9D70A9" w14:textId="6DD77A79" w:rsidR="00FE4FD5" w:rsidRPr="00560ED9" w:rsidDel="009E45E5" w:rsidRDefault="00FE4FD5" w:rsidP="003D64E4">
            <w:pPr>
              <w:tabs>
                <w:tab w:val="right" w:pos="8498"/>
              </w:tabs>
              <w:rPr>
                <w:rFonts w:ascii="Arial" w:hAnsi="Arial" w:cs="Arial"/>
              </w:rPr>
            </w:pPr>
            <w:r w:rsidRPr="00560ED9">
              <w:rPr>
                <w:rFonts w:ascii="Arial" w:hAnsi="Arial" w:cs="Arial"/>
              </w:rPr>
              <w:t>V</w:t>
            </w:r>
            <w:r w:rsidR="003D64E4">
              <w:rPr>
                <w:rFonts w:ascii="Arial" w:hAnsi="Arial" w:cs="Arial"/>
              </w:rPr>
              <w:t>alores en que alcanza el mínimo</w:t>
            </w:r>
          </w:p>
        </w:tc>
        <w:tc>
          <w:tcPr>
            <w:tcW w:w="3141" w:type="dxa"/>
          </w:tcPr>
          <w:p w14:paraId="6EF7EEC4" w14:textId="77777777" w:rsidR="00FE4FD5" w:rsidRPr="00560ED9" w:rsidRDefault="00FE4FD5" w:rsidP="00235E8A">
            <w:pPr>
              <w:tabs>
                <w:tab w:val="right" w:pos="8498"/>
              </w:tabs>
              <w:jc w:val="center"/>
              <w:rPr>
                <w:rFonts w:ascii="Arial" w:eastAsia="Cambria" w:hAnsi="Arial" w:cs="Arial"/>
              </w:rPr>
            </w:pPr>
            <w:r w:rsidRPr="00560ED9">
              <w:rPr>
                <w:rFonts w:ascii="Arial" w:eastAsia="Cambria" w:hAnsi="Arial" w:cs="Arial"/>
              </w:rPr>
              <w:t>No aplica</w:t>
            </w:r>
          </w:p>
        </w:tc>
      </w:tr>
      <w:tr w:rsidR="00FE4FD5" w:rsidRPr="00560ED9" w14:paraId="58CAA71F" w14:textId="77777777" w:rsidTr="00235E8A">
        <w:trPr>
          <w:jc w:val="center"/>
        </w:trPr>
        <w:tc>
          <w:tcPr>
            <w:tcW w:w="3460" w:type="dxa"/>
          </w:tcPr>
          <w:p w14:paraId="7CEA3757" w14:textId="7E8275CE" w:rsidR="00FE4FD5" w:rsidRPr="00560ED9" w:rsidRDefault="00FE4FD5" w:rsidP="003D64E4">
            <w:pPr>
              <w:tabs>
                <w:tab w:val="right" w:pos="8498"/>
              </w:tabs>
              <w:rPr>
                <w:rFonts w:ascii="Arial" w:hAnsi="Arial" w:cs="Arial"/>
              </w:rPr>
            </w:pPr>
            <w:r w:rsidRPr="00560ED9">
              <w:rPr>
                <w:rFonts w:ascii="Arial" w:hAnsi="Arial" w:cs="Arial"/>
              </w:rPr>
              <w:t xml:space="preserve">Intervalo donde la función es </w:t>
            </w:r>
            <w:commentRangeStart w:id="460"/>
            <w:r w:rsidRPr="00560ED9">
              <w:rPr>
                <w:rFonts w:ascii="Arial" w:hAnsi="Arial" w:cs="Arial"/>
              </w:rPr>
              <w:t>decreciente</w:t>
            </w:r>
            <w:commentRangeEnd w:id="460"/>
            <w:r w:rsidR="00C24474">
              <w:rPr>
                <w:rStyle w:val="Refdecomentario"/>
                <w:rFonts w:ascii="Calibri" w:eastAsia="Calibri" w:hAnsi="Calibri" w:cs="Times New Roman"/>
              </w:rPr>
              <w:commentReference w:id="460"/>
            </w:r>
          </w:p>
        </w:tc>
        <w:tc>
          <w:tcPr>
            <w:tcW w:w="3141" w:type="dxa"/>
          </w:tcPr>
          <w:p w14:paraId="405A06FB" w14:textId="77777777" w:rsidR="00FE4FD5" w:rsidRPr="00560ED9" w:rsidRDefault="00FE4FD5" w:rsidP="00235E8A">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commentRangeStart w:id="461"/>
            <w:r w:rsidRPr="00560ED9">
              <w:rPr>
                <w:rFonts w:ascii="Arial" w:eastAsiaTheme="minorEastAsia" w:hAnsi="Arial" w:cs="Arial"/>
              </w:rPr>
              <w:t>,</w:t>
            </w:r>
            <w:commentRangeEnd w:id="461"/>
            <w:r w:rsidR="00C24474">
              <w:rPr>
                <w:rStyle w:val="Refdecomentario"/>
                <w:rFonts w:ascii="Calibri" w:eastAsia="Calibri" w:hAnsi="Calibri" w:cs="Times New Roman"/>
              </w:rPr>
              <w:commentReference w:id="461"/>
            </w:r>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&gt;0</m:t>
              </m:r>
            </m:oMath>
          </w:p>
        </w:tc>
      </w:tr>
      <w:tr w:rsidR="00FE4FD5" w:rsidRPr="00560ED9" w14:paraId="0B59EA79" w14:textId="77777777" w:rsidTr="00235E8A">
        <w:trPr>
          <w:jc w:val="center"/>
        </w:trPr>
        <w:tc>
          <w:tcPr>
            <w:tcW w:w="3460" w:type="dxa"/>
          </w:tcPr>
          <w:p w14:paraId="717A253A" w14:textId="6BAAFF9A" w:rsidR="00FE4FD5" w:rsidRPr="00560ED9" w:rsidRDefault="00FE4FD5" w:rsidP="003D64E4">
            <w:pPr>
              <w:tabs>
                <w:tab w:val="right" w:pos="8498"/>
              </w:tabs>
              <w:rPr>
                <w:rFonts w:ascii="Arial" w:hAnsi="Arial" w:cs="Arial"/>
              </w:rPr>
            </w:pPr>
            <w:r w:rsidRPr="00560ED9">
              <w:rPr>
                <w:rFonts w:ascii="Arial" w:hAnsi="Arial" w:cs="Arial"/>
              </w:rPr>
              <w:t xml:space="preserve">Intervalo </w:t>
            </w:r>
            <w:r w:rsidR="003D64E4">
              <w:rPr>
                <w:rFonts w:ascii="Arial" w:hAnsi="Arial" w:cs="Arial"/>
              </w:rPr>
              <w:t>donde la función es decreciente</w:t>
            </w:r>
          </w:p>
        </w:tc>
        <w:tc>
          <w:tcPr>
            <w:tcW w:w="3141" w:type="dxa"/>
          </w:tcPr>
          <w:p w14:paraId="75F32185" w14:textId="77777777" w:rsidR="00FE4FD5" w:rsidRPr="00560ED9" w:rsidRDefault="00FE4FD5" w:rsidP="00235E8A">
            <w:pPr>
              <w:tabs>
                <w:tab w:val="right" w:pos="8498"/>
              </w:tabs>
              <w:jc w:val="center"/>
              <w:rPr>
                <w:rFonts w:ascii="Arial" w:eastAsia="Cambria" w:hAnsi="Arial" w:cs="Arial"/>
              </w:rPr>
            </w:pPr>
            <m:oMath>
              <m:r>
                <m:rPr>
                  <m:scr m:val="double-struck"/>
                </m:rPr>
                <w:rPr>
                  <w:rFonts w:ascii="Cambria Math" w:eastAsiaTheme="minorEastAsia" w:hAnsi="Cambria Math" w:cs="Arial"/>
                </w:rPr>
                <m:t>R</m:t>
              </m:r>
            </m:oMath>
            <w:r w:rsidRPr="00560ED9">
              <w:rPr>
                <w:rFonts w:ascii="Arial" w:eastAsiaTheme="minorEastAsia" w:hAnsi="Arial" w:cs="Arial"/>
              </w:rPr>
              <w:t xml:space="preserve"> si y solo si</w:t>
            </w:r>
            <w:commentRangeStart w:id="462"/>
            <w:r w:rsidRPr="00560ED9">
              <w:rPr>
                <w:rFonts w:ascii="Arial" w:eastAsiaTheme="minorEastAsia" w:hAnsi="Arial" w:cs="Arial"/>
              </w:rPr>
              <w:t>,</w:t>
            </w:r>
            <w:commentRangeEnd w:id="462"/>
            <w:r w:rsidR="00C24474">
              <w:rPr>
                <w:rStyle w:val="Refdecomentario"/>
                <w:rFonts w:ascii="Calibri" w:eastAsia="Calibri" w:hAnsi="Calibri" w:cs="Times New Roman"/>
              </w:rPr>
              <w:commentReference w:id="462"/>
            </w:r>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1</m:t>
                  </m:r>
                </m:sub>
              </m:sSub>
              <m:r>
                <w:rPr>
                  <w:rFonts w:ascii="Cambria Math" w:eastAsiaTheme="minorEastAsia" w:hAnsi="Cambria Math" w:cs="Arial"/>
                </w:rPr>
                <m:t>&lt;0</m:t>
              </m:r>
            </m:oMath>
          </w:p>
        </w:tc>
      </w:tr>
    </w:tbl>
    <w:p w14:paraId="03F6826C" w14:textId="77777777" w:rsidR="00AC0B6B" w:rsidRPr="00560ED9" w:rsidRDefault="00AC0B6B" w:rsidP="00962CCA">
      <w:pPr>
        <w:tabs>
          <w:tab w:val="right" w:pos="8498"/>
        </w:tabs>
        <w:spacing w:after="0"/>
        <w:jc w:val="both"/>
        <w:rPr>
          <w:rFonts w:ascii="Arial" w:hAnsi="Arial" w:cs="Arial"/>
        </w:rPr>
      </w:pPr>
    </w:p>
    <w:p w14:paraId="38246878" w14:textId="2AD3FFBA" w:rsidR="001E138F" w:rsidRPr="00560ED9" w:rsidRDefault="001E138F" w:rsidP="001E138F">
      <w:pPr>
        <w:tabs>
          <w:tab w:val="right" w:pos="8498"/>
        </w:tabs>
        <w:spacing w:after="0"/>
        <w:jc w:val="both"/>
        <w:rPr>
          <w:rFonts w:ascii="Arial" w:eastAsiaTheme="minorEastAsia" w:hAnsi="Arial" w:cs="Arial"/>
        </w:rPr>
      </w:pPr>
      <w:r w:rsidRPr="00560ED9">
        <w:rPr>
          <w:rFonts w:ascii="Arial" w:hAnsi="Arial" w:cs="Arial"/>
        </w:rPr>
        <w:t xml:space="preserve">De manera similar a las funciones lineales, </w:t>
      </w:r>
      <w:r w:rsidR="00FE4FD5" w:rsidRPr="00560ED9">
        <w:rPr>
          <w:rFonts w:ascii="Arial" w:hAnsi="Arial" w:cs="Arial"/>
        </w:rPr>
        <w:t xml:space="preserve">una función afín </w:t>
      </w:r>
      <w:r w:rsidRPr="00560ED9">
        <w:rPr>
          <w:rFonts w:ascii="Arial" w:hAnsi="Arial" w:cs="Arial"/>
        </w:rPr>
        <w:t xml:space="preserve">es creciente o decreciente según el </w:t>
      </w:r>
      <w:commentRangeStart w:id="463"/>
      <w:r w:rsidRPr="00560ED9">
        <w:rPr>
          <w:rFonts w:ascii="Arial" w:hAnsi="Arial" w:cs="Arial"/>
        </w:rPr>
        <w:t>coeficiente que acompaña la variable, es decir</w:t>
      </w:r>
      <w:r w:rsidRPr="00560ED9">
        <w:rPr>
          <w:rFonts w:ascii="Arial" w:eastAsiaTheme="minorEastAsia" w:hAnsi="Arial" w:cs="Arial"/>
        </w:rPr>
        <w:t xml:space="preserve">, </w:t>
      </w:r>
      <w:r w:rsidR="00FE4FD5" w:rsidRPr="00560ED9">
        <w:rPr>
          <w:rFonts w:ascii="Arial" w:eastAsiaTheme="minorEastAsia" w:hAnsi="Arial" w:cs="Arial"/>
        </w:rPr>
        <w:t xml:space="preserve">si </w:t>
      </w:r>
      <w:r w:rsidRPr="00560ED9">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00FE4FD5" w:rsidRPr="00560ED9">
        <w:rPr>
          <w:rFonts w:ascii="Arial" w:eastAsiaTheme="minorEastAsia" w:hAnsi="Arial" w:cs="Arial"/>
        </w:rPr>
        <w:t xml:space="preserve"> </w:t>
      </w:r>
      <w:r w:rsidRPr="00560ED9">
        <w:rPr>
          <w:rFonts w:ascii="Arial" w:eastAsiaTheme="minorEastAsia" w:hAnsi="Arial" w:cs="Arial"/>
        </w:rPr>
        <w:t>es positiv</w:t>
      </w:r>
      <w:r w:rsidR="00076266" w:rsidRPr="00560ED9">
        <w:rPr>
          <w:rFonts w:ascii="Arial" w:eastAsiaTheme="minorEastAsia" w:hAnsi="Arial" w:cs="Arial"/>
        </w:rPr>
        <w:t>o</w:t>
      </w:r>
      <w:r w:rsidRPr="00560ED9">
        <w:rPr>
          <w:rFonts w:ascii="Arial" w:eastAsiaTheme="minorEastAsia" w:hAnsi="Arial" w:cs="Arial"/>
        </w:rPr>
        <w:t xml:space="preserve"> la función es creciente</w:t>
      </w:r>
      <w:r w:rsidR="00FE4FD5" w:rsidRPr="00560ED9">
        <w:rPr>
          <w:rFonts w:ascii="Arial" w:eastAsiaTheme="minorEastAsia" w:hAnsi="Arial" w:cs="Arial"/>
        </w:rPr>
        <w:t xml:space="preserve">, </w:t>
      </w:r>
      <w:r w:rsidRPr="00560ED9">
        <w:rPr>
          <w:rFonts w:ascii="Arial" w:eastAsiaTheme="minorEastAsia" w:hAnsi="Arial" w:cs="Arial"/>
        </w:rPr>
        <w:t xml:space="preserve"> si</w:t>
      </w:r>
      <w:r w:rsidR="00FE4FD5" w:rsidRPr="00560ED9">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rsidRPr="00560ED9">
        <w:rPr>
          <w:rFonts w:ascii="Arial" w:eastAsiaTheme="minorEastAsia" w:hAnsi="Arial" w:cs="Arial"/>
        </w:rPr>
        <w:t xml:space="preserve"> es negativo la función es decreciente, en </w:t>
      </w:r>
      <w:r w:rsidR="00910D41" w:rsidRPr="00560ED9">
        <w:rPr>
          <w:rFonts w:ascii="Arial" w:eastAsiaTheme="minorEastAsia" w:hAnsi="Arial" w:cs="Arial"/>
        </w:rPr>
        <w:t xml:space="preserve"> </w:t>
      </w:r>
      <w:r w:rsidRPr="00560ED9">
        <w:rPr>
          <w:rFonts w:ascii="Arial" w:eastAsiaTheme="minorEastAsia" w:hAnsi="Arial" w:cs="Arial"/>
        </w:rPr>
        <w:t>cualquiera de los dos casos es una función monótona.</w:t>
      </w:r>
      <w:commentRangeEnd w:id="463"/>
      <w:r w:rsidR="00C24474">
        <w:rPr>
          <w:rStyle w:val="Refdecomentario"/>
          <w:rFonts w:ascii="Calibri" w:eastAsia="Calibri" w:hAnsi="Calibri" w:cs="Times New Roman"/>
          <w:lang w:val="es-MX"/>
        </w:rPr>
        <w:commentReference w:id="463"/>
      </w:r>
    </w:p>
    <w:p w14:paraId="4CCEE498" w14:textId="77777777" w:rsidR="001E138F" w:rsidRPr="00560ED9" w:rsidRDefault="001E138F"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9"/>
        <w:gridCol w:w="6339"/>
      </w:tblGrid>
      <w:tr w:rsidR="00E84D1A" w:rsidRPr="00560ED9" w14:paraId="75730334" w14:textId="77777777" w:rsidTr="00E84D1A">
        <w:tc>
          <w:tcPr>
            <w:tcW w:w="8978" w:type="dxa"/>
            <w:gridSpan w:val="2"/>
            <w:shd w:val="clear" w:color="auto" w:fill="000000" w:themeFill="text1"/>
          </w:tcPr>
          <w:p w14:paraId="22DF8EB9" w14:textId="77777777" w:rsidR="00E84D1A" w:rsidRPr="00560ED9" w:rsidRDefault="00E84D1A" w:rsidP="00E84D1A">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E84D1A" w:rsidRPr="00560ED9" w14:paraId="7CDB124E" w14:textId="77777777" w:rsidTr="00E84D1A">
        <w:tc>
          <w:tcPr>
            <w:tcW w:w="2518" w:type="dxa"/>
          </w:tcPr>
          <w:p w14:paraId="584EE457" w14:textId="77777777"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59AC095" w14:textId="41C54AA9" w:rsidR="00E84D1A" w:rsidRPr="00560ED9" w:rsidRDefault="00E84D1A" w:rsidP="00E84D1A">
            <w:pPr>
              <w:rPr>
                <w:rFonts w:ascii="Arial" w:hAnsi="Arial" w:cs="Arial"/>
                <w:b/>
                <w:color w:val="000000"/>
                <w:sz w:val="24"/>
                <w:szCs w:val="24"/>
              </w:rPr>
            </w:pPr>
            <w:r w:rsidRPr="00560ED9">
              <w:rPr>
                <w:rFonts w:ascii="Arial" w:hAnsi="Arial" w:cs="Arial"/>
                <w:b/>
                <w:color w:val="000000"/>
                <w:sz w:val="24"/>
                <w:szCs w:val="24"/>
              </w:rPr>
              <w:t xml:space="preserve">Función </w:t>
            </w:r>
            <w:r w:rsidR="00FE4200" w:rsidRPr="00560ED9">
              <w:rPr>
                <w:rFonts w:ascii="Arial" w:hAnsi="Arial" w:cs="Arial"/>
                <w:b/>
                <w:color w:val="000000"/>
                <w:sz w:val="24"/>
                <w:szCs w:val="24"/>
              </w:rPr>
              <w:t>cuadrática</w:t>
            </w:r>
          </w:p>
        </w:tc>
      </w:tr>
      <w:tr w:rsidR="00E84D1A" w:rsidRPr="00560ED9" w14:paraId="5B360C66" w14:textId="77777777" w:rsidTr="00E84D1A">
        <w:tc>
          <w:tcPr>
            <w:tcW w:w="2518" w:type="dxa"/>
          </w:tcPr>
          <w:p w14:paraId="7B5A360A" w14:textId="77777777" w:rsidR="00E84D1A" w:rsidRPr="00560ED9" w:rsidRDefault="00E84D1A" w:rsidP="00E84D1A">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ED819A3" w14:textId="77777777" w:rsidR="00E84D1A" w:rsidRPr="00560ED9" w:rsidRDefault="00E84D1A" w:rsidP="00E84D1A">
            <w:pPr>
              <w:tabs>
                <w:tab w:val="right" w:pos="8498"/>
              </w:tabs>
              <w:jc w:val="both"/>
              <w:rPr>
                <w:rFonts w:ascii="Arial" w:hAnsi="Arial" w:cs="Arial"/>
              </w:rPr>
            </w:pPr>
            <w:r w:rsidRPr="00560ED9">
              <w:rPr>
                <w:rFonts w:ascii="Arial" w:hAnsi="Arial" w:cs="Arial"/>
              </w:rPr>
              <w:t xml:space="preserve">Una función de la forma </w:t>
            </w:r>
          </w:p>
          <w:p w14:paraId="535C73BB" w14:textId="77777777" w:rsidR="00E84D1A" w:rsidRPr="00560ED9" w:rsidRDefault="00E84D1A" w:rsidP="00E84D1A">
            <w:pPr>
              <w:tabs>
                <w:tab w:val="right" w:pos="8498"/>
              </w:tabs>
              <w:jc w:val="both"/>
              <w:rPr>
                <w:rFonts w:ascii="Arial" w:eastAsiaTheme="minorEastAsia" w:hAnsi="Arial" w:cs="Arial"/>
              </w:rPr>
            </w:pPr>
          </w:p>
          <w:p w14:paraId="1CD0ADE5" w14:textId="6F40BFD8" w:rsidR="00E84D1A" w:rsidRPr="00560ED9" w:rsidRDefault="00E84D1A" w:rsidP="00E84D1A">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+a</m:t>
                    </m:r>
                  </m:e>
                  <m:sub>
                    <m:r>
                      <w:rPr>
                        <w:rFonts w:ascii="Cambria Math" w:hAnsi="Cambria Math" w:cs="Arial"/>
                      </w:rPr>
                      <m:t>1</m:t>
                    </m:r>
                  </m:sub>
                </m:sSub>
                <m:r>
                  <w:rPr>
                    <w:rFonts w:ascii="Cambria Math" w:hAnsi="Cambria Math" w:cs="Arial"/>
                  </w:rPr>
                  <m:t>x</m:t>
                </m:r>
                <m:r>
                  <w:rPr>
                    <w:rFonts w:ascii="Cambria Math" w:eastAsiaTheme="minorEastAsia" w:hAnsi="Cambria Math" w:cs="Arial"/>
                  </w:rPr>
                  <m:t>+</m:t>
                </m:r>
                <w:commentRangeStart w:id="464"/>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w:commentRangeEnd w:id="464"/>
                <m:r>
                  <m:rPr>
                    <m:sty m:val="p"/>
                  </m:rPr>
                  <w:rPr>
                    <w:rStyle w:val="Refdecomentario"/>
                    <w:rFonts w:ascii="Calibri" w:eastAsia="Calibri" w:hAnsi="Calibri" w:cs="Times New Roman"/>
                  </w:rPr>
                  <w:commentReference w:id="464"/>
                </m:r>
              </m:oMath>
            </m:oMathPara>
          </w:p>
          <w:p w14:paraId="0CABDF52" w14:textId="77777777" w:rsidR="00E84D1A" w:rsidRPr="00560ED9" w:rsidRDefault="00E84D1A" w:rsidP="00E84D1A">
            <w:pPr>
              <w:tabs>
                <w:tab w:val="right" w:pos="8498"/>
              </w:tabs>
              <w:jc w:val="both"/>
              <w:rPr>
                <w:rFonts w:ascii="Arial" w:eastAsiaTheme="minorEastAsia" w:hAnsi="Arial" w:cs="Arial"/>
              </w:rPr>
            </w:pPr>
          </w:p>
          <w:p w14:paraId="5F0EF0BB" w14:textId="667AAB7B" w:rsidR="00E84D1A" w:rsidRPr="00560ED9" w:rsidRDefault="00E84D1A" w:rsidP="001E138F">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w:rPr>
                      <w:rFonts w:ascii="Cambria Math" w:eastAsiaTheme="minorEastAsia" w:hAnsi="Cambria Math" w:cs="Arial"/>
                    </w:rPr>
                    <m:t>, a</m:t>
                  </m:r>
                </m:e>
                <m:sub>
                  <m:r>
                    <w:rPr>
                      <w:rFonts w:ascii="Cambria Math" w:eastAsiaTheme="minorEastAsia" w:hAnsi="Cambria Math" w:cs="Arial"/>
                    </w:rPr>
                    <m:t>1</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r>
                <m:rPr>
                  <m:scr m:val="double-struck"/>
                </m:rPr>
                <w:rPr>
                  <w:rFonts w:ascii="Cambria Math" w:eastAsiaTheme="minorEastAsia" w:hAnsi="Cambria Math" w:cs="Arial"/>
                </w:rPr>
                <m:t>∈R-{</m:t>
              </m:r>
              <m:r>
                <w:rPr>
                  <w:rFonts w:ascii="Cambria Math" w:eastAsiaTheme="minorEastAsia" w:hAnsi="Cambria Math" w:cs="Arial"/>
                </w:rPr>
                <m:t>0</m:t>
              </m:r>
              <w:commentRangeStart w:id="465"/>
              <m:r>
                <w:rPr>
                  <w:rFonts w:ascii="Cambria Math" w:eastAsiaTheme="minorEastAsia" w:hAnsi="Cambria Math" w:cs="Arial"/>
                </w:rPr>
                <m:t>}</m:t>
              </m:r>
              <w:commentRangeEnd w:id="465"/>
              <m:r>
                <m:rPr>
                  <m:sty m:val="p"/>
                </m:rPr>
                <w:rPr>
                  <w:rStyle w:val="Refdecomentario"/>
                  <w:rFonts w:ascii="Calibri" w:eastAsia="Calibri" w:hAnsi="Calibri" w:cs="Times New Roman"/>
                </w:rPr>
                <w:commentReference w:id="465"/>
              </m:r>
            </m:oMath>
            <w:r w:rsidRPr="00560ED9">
              <w:rPr>
                <w:rFonts w:ascii="Arial" w:eastAsiaTheme="minorEastAsia" w:hAnsi="Arial" w:cs="Arial"/>
              </w:rPr>
              <w:t xml:space="preserve"> se denomina función cuadr</w:t>
            </w:r>
            <w:commentRangeStart w:id="466"/>
            <w:r w:rsidRPr="00560ED9">
              <w:rPr>
                <w:rFonts w:ascii="Arial" w:eastAsiaTheme="minorEastAsia" w:hAnsi="Arial" w:cs="Arial"/>
              </w:rPr>
              <w:t>a</w:t>
            </w:r>
            <w:commentRangeEnd w:id="466"/>
            <w:r w:rsidR="00AD61A3">
              <w:rPr>
                <w:rStyle w:val="Refdecomentario"/>
                <w:rFonts w:ascii="Calibri" w:eastAsia="Calibri" w:hAnsi="Calibri" w:cs="Times New Roman"/>
              </w:rPr>
              <w:commentReference w:id="466"/>
            </w:r>
            <w:r w:rsidRPr="00560ED9">
              <w:rPr>
                <w:rFonts w:ascii="Arial" w:eastAsiaTheme="minorEastAsia" w:hAnsi="Arial" w:cs="Arial"/>
              </w:rPr>
              <w:t>tica.</w:t>
            </w:r>
          </w:p>
        </w:tc>
      </w:tr>
    </w:tbl>
    <w:p w14:paraId="66C59664" w14:textId="77777777" w:rsidR="00E84D1A" w:rsidRPr="00560ED9" w:rsidRDefault="00E84D1A" w:rsidP="00E84D1A">
      <w:pPr>
        <w:tabs>
          <w:tab w:val="right" w:pos="8498"/>
        </w:tabs>
        <w:spacing w:after="0"/>
        <w:jc w:val="both"/>
        <w:rPr>
          <w:rFonts w:ascii="Arial" w:hAnsi="Arial" w:cs="Arial"/>
          <w:u w:val="single"/>
        </w:rPr>
      </w:pPr>
    </w:p>
    <w:p w14:paraId="0074B3AB" w14:textId="48CE02B8" w:rsidR="002038B2" w:rsidRPr="00560ED9" w:rsidRDefault="00FE4200" w:rsidP="002038B2">
      <w:pPr>
        <w:tabs>
          <w:tab w:val="right" w:pos="8498"/>
        </w:tabs>
        <w:spacing w:after="0"/>
        <w:jc w:val="both"/>
        <w:rPr>
          <w:rFonts w:ascii="Arial" w:hAnsi="Arial" w:cs="Arial"/>
        </w:rPr>
      </w:pPr>
      <w:r w:rsidRPr="00560ED9">
        <w:rPr>
          <w:rFonts w:ascii="Arial" w:hAnsi="Arial" w:cs="Arial"/>
        </w:rPr>
        <w:t>La representación gráfica de una función cuadrática es una parábola.</w:t>
      </w:r>
    </w:p>
    <w:p w14:paraId="181D5714" w14:textId="77777777" w:rsidR="002038B2" w:rsidRPr="00560ED9" w:rsidRDefault="002038B2" w:rsidP="002038B2">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7C590B2B" w14:textId="77777777" w:rsidTr="002038B2">
        <w:tc>
          <w:tcPr>
            <w:tcW w:w="9054" w:type="dxa"/>
            <w:gridSpan w:val="2"/>
            <w:shd w:val="clear" w:color="auto" w:fill="0D0D0D" w:themeFill="text1" w:themeFillTint="F2"/>
          </w:tcPr>
          <w:p w14:paraId="38A25756"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6FD3EA5" w14:textId="77777777" w:rsidR="002038B2" w:rsidRPr="00560ED9" w:rsidRDefault="002038B2" w:rsidP="002038B2">
            <w:pPr>
              <w:jc w:val="center"/>
              <w:rPr>
                <w:rFonts w:ascii="Arial" w:hAnsi="Arial" w:cs="Arial"/>
                <w:b/>
                <w:color w:val="FFFFFF" w:themeColor="background1"/>
              </w:rPr>
            </w:pPr>
          </w:p>
        </w:tc>
      </w:tr>
      <w:tr w:rsidR="002038B2" w:rsidRPr="00560ED9" w14:paraId="7CC8C4E9" w14:textId="77777777" w:rsidTr="002038B2">
        <w:tc>
          <w:tcPr>
            <w:tcW w:w="1384" w:type="dxa"/>
          </w:tcPr>
          <w:p w14:paraId="7F0E588B"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lastRenderedPageBreak/>
              <w:t>Código</w:t>
            </w:r>
          </w:p>
        </w:tc>
        <w:tc>
          <w:tcPr>
            <w:tcW w:w="7670" w:type="dxa"/>
          </w:tcPr>
          <w:p w14:paraId="6467CA4C" w14:textId="7668F022" w:rsidR="002038B2" w:rsidRPr="00560ED9" w:rsidRDefault="007E646F" w:rsidP="002038B2">
            <w:pPr>
              <w:rPr>
                <w:rFonts w:ascii="Arial" w:hAnsi="Arial" w:cs="Arial"/>
                <w:b/>
                <w:color w:val="000000"/>
                <w:sz w:val="18"/>
                <w:szCs w:val="18"/>
              </w:rPr>
            </w:pPr>
            <w:r w:rsidRPr="00560ED9">
              <w:rPr>
                <w:rFonts w:ascii="Arial" w:hAnsi="Arial" w:cs="Arial"/>
                <w:color w:val="000000"/>
              </w:rPr>
              <w:t>MA_11_02_IMG50</w:t>
            </w:r>
          </w:p>
        </w:tc>
      </w:tr>
      <w:tr w:rsidR="002038B2" w:rsidRPr="00560ED9" w14:paraId="438595F9" w14:textId="77777777" w:rsidTr="002038B2">
        <w:tc>
          <w:tcPr>
            <w:tcW w:w="1384" w:type="dxa"/>
          </w:tcPr>
          <w:p w14:paraId="3D370FC9" w14:textId="77777777" w:rsidR="002038B2" w:rsidRPr="00560ED9" w:rsidRDefault="002038B2" w:rsidP="002038B2">
            <w:pPr>
              <w:rPr>
                <w:rFonts w:ascii="Arial" w:hAnsi="Arial" w:cs="Arial"/>
                <w:color w:val="000000"/>
              </w:rPr>
            </w:pPr>
            <w:commentRangeStart w:id="467"/>
            <w:r w:rsidRPr="00560ED9">
              <w:rPr>
                <w:rFonts w:ascii="Arial" w:hAnsi="Arial" w:cs="Arial"/>
                <w:b/>
                <w:color w:val="000000"/>
                <w:sz w:val="18"/>
                <w:szCs w:val="18"/>
              </w:rPr>
              <w:t>Potencia</w:t>
            </w:r>
            <w:commentRangeEnd w:id="467"/>
            <w:r w:rsidR="001C352C">
              <w:rPr>
                <w:rStyle w:val="Refdecomentario"/>
                <w:rFonts w:ascii="Calibri" w:eastAsia="Calibri" w:hAnsi="Calibri" w:cs="Times New Roman"/>
              </w:rPr>
              <w:commentReference w:id="467"/>
            </w:r>
          </w:p>
        </w:tc>
        <w:tc>
          <w:tcPr>
            <w:tcW w:w="7670" w:type="dxa"/>
          </w:tcPr>
          <w:p w14:paraId="046576A7" w14:textId="4B43640F" w:rsidR="002038B2" w:rsidRPr="00560ED9" w:rsidRDefault="00235E8A">
            <w:pPr>
              <w:rPr>
                <w:rFonts w:ascii="Arial" w:hAnsi="Arial" w:cs="Arial"/>
                <w:color w:val="000000"/>
              </w:rPr>
            </w:pPr>
            <w:commentRangeStart w:id="468"/>
            <w:r w:rsidRPr="00560ED9">
              <w:rPr>
                <w:rFonts w:ascii="Arial" w:hAnsi="Arial" w:cs="Arial"/>
                <w:color w:val="000000"/>
              </w:rPr>
              <w:t>Representación gráfica</w:t>
            </w:r>
            <w:r w:rsidR="001E138F" w:rsidRPr="00560ED9">
              <w:rPr>
                <w:rFonts w:ascii="Arial" w:hAnsi="Arial" w:cs="Arial"/>
                <w:color w:val="000000"/>
              </w:rPr>
              <w:t xml:space="preserve"> de varias funciones </w:t>
            </w:r>
            <w:r w:rsidRPr="00560ED9">
              <w:rPr>
                <w:rFonts w:ascii="Arial" w:hAnsi="Arial" w:cs="Arial"/>
                <w:color w:val="000000"/>
              </w:rPr>
              <w:t>cuadráticas</w:t>
            </w:r>
            <w:r w:rsidR="00C5264E" w:rsidRPr="00560ED9">
              <w:rPr>
                <w:rFonts w:ascii="Arial" w:hAnsi="Arial" w:cs="Arial"/>
                <w:color w:val="000000"/>
              </w:rPr>
              <w:t xml:space="preserve"> </w:t>
            </w:r>
            <w:r w:rsidR="001E138F" w:rsidRPr="00560ED9">
              <w:rPr>
                <w:rFonts w:ascii="Arial" w:hAnsi="Arial" w:cs="Arial"/>
                <w:color w:val="000000"/>
              </w:rPr>
              <w:t xml:space="preserve">en distintos colores con su rotulo, es decir con la expresión </w:t>
            </w:r>
            <w:r w:rsidRPr="00560ED9">
              <w:rPr>
                <w:rFonts w:ascii="Arial" w:hAnsi="Arial" w:cs="Arial"/>
                <w:color w:val="000000"/>
              </w:rPr>
              <w:t>algebraica</w:t>
            </w:r>
            <w:r w:rsidR="001E138F" w:rsidRPr="00560ED9">
              <w:rPr>
                <w:rFonts w:ascii="Arial" w:hAnsi="Arial" w:cs="Arial"/>
                <w:color w:val="000000"/>
              </w:rPr>
              <w:t xml:space="preserve"> que las define</w:t>
            </w:r>
            <w:r w:rsidRPr="00560ED9">
              <w:rPr>
                <w:rFonts w:ascii="Arial" w:hAnsi="Arial" w:cs="Arial"/>
                <w:color w:val="000000"/>
              </w:rPr>
              <w:t>, por ejemplo  f(x)=x</w:t>
            </w:r>
            <w:r w:rsidRPr="00560ED9">
              <w:rPr>
                <w:rFonts w:ascii="Arial" w:hAnsi="Arial" w:cs="Arial"/>
                <w:color w:val="000000"/>
                <w:vertAlign w:val="superscript"/>
              </w:rPr>
              <w:t>2</w:t>
            </w:r>
            <w:r w:rsidRPr="00560ED9">
              <w:rPr>
                <w:rFonts w:ascii="Arial" w:hAnsi="Arial" w:cs="Arial"/>
                <w:color w:val="000000"/>
              </w:rPr>
              <w:t>, f(x)=1-x</w:t>
            </w:r>
            <w:r w:rsidRPr="00560ED9">
              <w:rPr>
                <w:rFonts w:ascii="Arial" w:hAnsi="Arial" w:cs="Arial"/>
                <w:color w:val="000000"/>
                <w:vertAlign w:val="superscript"/>
              </w:rPr>
              <w:t>2</w:t>
            </w:r>
            <w:r w:rsidRPr="00560ED9">
              <w:rPr>
                <w:rFonts w:ascii="Arial" w:hAnsi="Arial" w:cs="Arial"/>
                <w:color w:val="000000"/>
              </w:rPr>
              <w:t>, f(x)=x</w:t>
            </w:r>
            <w:r w:rsidRPr="00560ED9">
              <w:rPr>
                <w:rFonts w:ascii="Arial" w:hAnsi="Arial" w:cs="Arial"/>
                <w:color w:val="000000"/>
                <w:vertAlign w:val="superscript"/>
              </w:rPr>
              <w:t>2</w:t>
            </w:r>
            <w:r w:rsidRPr="00560ED9">
              <w:rPr>
                <w:rFonts w:ascii="Arial" w:hAnsi="Arial" w:cs="Arial"/>
                <w:color w:val="000000"/>
              </w:rPr>
              <w:t>-x+2, f(x)=-x</w:t>
            </w:r>
            <w:r w:rsidRPr="00560ED9">
              <w:rPr>
                <w:rFonts w:ascii="Arial" w:hAnsi="Arial" w:cs="Arial"/>
                <w:color w:val="000000"/>
                <w:vertAlign w:val="superscript"/>
              </w:rPr>
              <w:t>2</w:t>
            </w:r>
            <w:r w:rsidRPr="00560ED9">
              <w:rPr>
                <w:rFonts w:ascii="Arial" w:hAnsi="Arial" w:cs="Arial"/>
                <w:color w:val="000000"/>
              </w:rPr>
              <w:t>+2x-1</w:t>
            </w:r>
            <w:commentRangeEnd w:id="468"/>
            <w:r w:rsidR="00AD61A3">
              <w:rPr>
                <w:rStyle w:val="Refdecomentario"/>
                <w:rFonts w:ascii="Calibri" w:eastAsia="Calibri" w:hAnsi="Calibri" w:cs="Times New Roman"/>
              </w:rPr>
              <w:commentReference w:id="468"/>
            </w:r>
          </w:p>
        </w:tc>
      </w:tr>
      <w:tr w:rsidR="002038B2" w:rsidRPr="00560ED9" w14:paraId="49800671" w14:textId="77777777" w:rsidTr="002038B2">
        <w:tc>
          <w:tcPr>
            <w:tcW w:w="1384" w:type="dxa"/>
          </w:tcPr>
          <w:p w14:paraId="76D738D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9AD5419" w14:textId="5A4864D1" w:rsidR="002038B2" w:rsidRPr="00560ED9" w:rsidRDefault="002038B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137ECE5D" wp14:editId="79FD2B77">
                  <wp:extent cx="2875122" cy="233912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5122" cy="2339128"/>
                          </a:xfrm>
                          <a:prstGeom prst="rect">
                            <a:avLst/>
                          </a:prstGeom>
                          <a:noFill/>
                          <a:ln>
                            <a:noFill/>
                          </a:ln>
                        </pic:spPr>
                      </pic:pic>
                    </a:graphicData>
                  </a:graphic>
                </wp:inline>
              </w:drawing>
            </w:r>
          </w:p>
        </w:tc>
      </w:tr>
      <w:tr w:rsidR="002038B2" w:rsidRPr="00560ED9" w14:paraId="655C2F61" w14:textId="77777777" w:rsidTr="002038B2">
        <w:tc>
          <w:tcPr>
            <w:tcW w:w="1384" w:type="dxa"/>
          </w:tcPr>
          <w:p w14:paraId="4F840234"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165566FA" w14:textId="0F185847" w:rsidR="002038B2" w:rsidRPr="00560ED9" w:rsidRDefault="00235E8A">
            <w:pPr>
              <w:tabs>
                <w:tab w:val="right" w:pos="8498"/>
              </w:tabs>
              <w:jc w:val="both"/>
              <w:rPr>
                <w:rFonts w:ascii="Arial" w:eastAsiaTheme="minorEastAsia" w:hAnsi="Arial" w:cs="Arial"/>
              </w:rPr>
            </w:pPr>
            <w:r w:rsidRPr="00560ED9">
              <w:rPr>
                <w:rFonts w:ascii="Arial" w:eastAsiaTheme="minorEastAsia" w:hAnsi="Arial" w:cs="Arial"/>
              </w:rPr>
              <w:t>Representación g</w:t>
            </w:r>
            <w:r w:rsidR="002038B2" w:rsidRPr="00560ED9">
              <w:rPr>
                <w:rFonts w:ascii="Arial" w:eastAsiaTheme="minorEastAsia" w:hAnsi="Arial" w:cs="Arial"/>
              </w:rPr>
              <w:t>r</w:t>
            </w:r>
            <w:r w:rsidRPr="00560ED9">
              <w:rPr>
                <w:rFonts w:ascii="Arial" w:eastAsiaTheme="minorEastAsia" w:hAnsi="Arial" w:cs="Arial"/>
              </w:rPr>
              <w:t>á</w:t>
            </w:r>
            <w:r w:rsidR="00BF724B">
              <w:rPr>
                <w:rFonts w:ascii="Arial" w:eastAsiaTheme="minorEastAsia" w:hAnsi="Arial" w:cs="Arial"/>
              </w:rPr>
              <w:t>fica de</w:t>
            </w:r>
            <w:r w:rsidR="002038B2" w:rsidRPr="00560ED9">
              <w:rPr>
                <w:rFonts w:ascii="Arial" w:eastAsiaTheme="minorEastAsia" w:hAnsi="Arial" w:cs="Arial"/>
              </w:rPr>
              <w:t xml:space="preserve"> funciones </w:t>
            </w:r>
            <w:r w:rsidRPr="00560ED9">
              <w:rPr>
                <w:rFonts w:ascii="Arial" w:eastAsiaTheme="minorEastAsia" w:hAnsi="Arial" w:cs="Arial"/>
              </w:rPr>
              <w:t>cuadráticas</w:t>
            </w:r>
          </w:p>
        </w:tc>
      </w:tr>
    </w:tbl>
    <w:p w14:paraId="2EDC51F8" w14:textId="77777777" w:rsidR="00773D5F" w:rsidRPr="00560ED9" w:rsidRDefault="00773D5F" w:rsidP="00E84D1A">
      <w:pPr>
        <w:tabs>
          <w:tab w:val="right" w:pos="8498"/>
        </w:tabs>
        <w:spacing w:after="0"/>
        <w:jc w:val="both"/>
        <w:rPr>
          <w:rFonts w:ascii="Arial" w:hAnsi="Arial" w:cs="Arial"/>
          <w:u w:val="single"/>
        </w:rPr>
      </w:pPr>
    </w:p>
    <w:p w14:paraId="5208B467" w14:textId="5847D246" w:rsidR="00076266" w:rsidRPr="00560ED9" w:rsidRDefault="00076266" w:rsidP="00773D5F">
      <w:pPr>
        <w:tabs>
          <w:tab w:val="right" w:pos="8498"/>
        </w:tabs>
        <w:spacing w:after="0"/>
        <w:jc w:val="both"/>
        <w:rPr>
          <w:rFonts w:ascii="Arial" w:eastAsiaTheme="minorEastAsia" w:hAnsi="Arial" w:cs="Arial"/>
        </w:rPr>
      </w:pPr>
      <w:r w:rsidRPr="00560ED9">
        <w:rPr>
          <w:rFonts w:ascii="Arial" w:eastAsiaTheme="minorEastAsia" w:hAnsi="Arial" w:cs="Arial"/>
        </w:rPr>
        <w:t>Algunas de las características principales de la función cuadrática son:</w:t>
      </w:r>
    </w:p>
    <w:p w14:paraId="1A3296A0" w14:textId="77777777" w:rsidR="00076266" w:rsidRPr="00560ED9" w:rsidRDefault="00076266" w:rsidP="00773D5F">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2142"/>
        <w:gridCol w:w="2030"/>
      </w:tblGrid>
      <w:tr w:rsidR="001E138F" w:rsidRPr="00560ED9" w14:paraId="7EB5F0DF" w14:textId="77777777" w:rsidTr="00076266">
        <w:trPr>
          <w:jc w:val="center"/>
        </w:trPr>
        <w:tc>
          <w:tcPr>
            <w:tcW w:w="1585" w:type="dxa"/>
          </w:tcPr>
          <w:p w14:paraId="42630E9A" w14:textId="36C639A7" w:rsidR="001E138F" w:rsidRPr="00560ED9" w:rsidRDefault="001E138F" w:rsidP="00773D5F">
            <w:pPr>
              <w:tabs>
                <w:tab w:val="right" w:pos="8498"/>
              </w:tabs>
              <w:jc w:val="both"/>
              <w:rPr>
                <w:rFonts w:ascii="Arial" w:eastAsiaTheme="minorEastAsia" w:hAnsi="Arial" w:cs="Arial"/>
              </w:rPr>
            </w:pPr>
            <w:r w:rsidRPr="00560ED9">
              <w:rPr>
                <w:rFonts w:ascii="Arial" w:hAnsi="Arial" w:cs="Arial"/>
              </w:rPr>
              <w:t>Dominio</w:t>
            </w:r>
            <w:commentRangeStart w:id="469"/>
            <w:r w:rsidRPr="00560ED9">
              <w:rPr>
                <w:rFonts w:ascii="Arial" w:hAnsi="Arial" w:cs="Arial"/>
              </w:rPr>
              <w:t>:</w:t>
            </w:r>
            <w:commentRangeEnd w:id="469"/>
            <w:r w:rsidR="00FC017C">
              <w:rPr>
                <w:rStyle w:val="Refdecomentario"/>
                <w:rFonts w:ascii="Calibri" w:eastAsia="Calibri" w:hAnsi="Calibri" w:cs="Times New Roman"/>
              </w:rPr>
              <w:commentReference w:id="469"/>
            </w:r>
          </w:p>
        </w:tc>
        <w:tc>
          <w:tcPr>
            <w:tcW w:w="2030" w:type="dxa"/>
          </w:tcPr>
          <w:p w14:paraId="6D33FE76" w14:textId="6D9E94AE" w:rsidR="001E138F" w:rsidRPr="00560ED9" w:rsidRDefault="001E138F" w:rsidP="00773D5F">
            <w:pPr>
              <w:tabs>
                <w:tab w:val="right" w:pos="8498"/>
              </w:tabs>
              <w:jc w:val="both"/>
              <w:rPr>
                <w:rFonts w:ascii="Arial" w:eastAsiaTheme="minorEastAsia" w:hAnsi="Arial" w:cs="Arial"/>
              </w:rPr>
            </w:pPr>
            <m:oMathPara>
              <m:oMath>
                <m:r>
                  <m:rPr>
                    <m:scr m:val="double-struck"/>
                  </m:rPr>
                  <w:rPr>
                    <w:rFonts w:ascii="Cambria Math" w:hAnsi="Cambria Math" w:cs="Arial"/>
                  </w:rPr>
                  <m:t>R</m:t>
                </m:r>
              </m:oMath>
            </m:oMathPara>
          </w:p>
        </w:tc>
      </w:tr>
      <w:tr w:rsidR="001E138F" w:rsidRPr="00560ED9" w14:paraId="029ED35D" w14:textId="77777777" w:rsidTr="00076266">
        <w:trPr>
          <w:jc w:val="center"/>
        </w:trPr>
        <w:tc>
          <w:tcPr>
            <w:tcW w:w="1585" w:type="dxa"/>
          </w:tcPr>
          <w:p w14:paraId="24E68C88" w14:textId="77BACF51" w:rsidR="001E138F" w:rsidRPr="00560ED9" w:rsidRDefault="001E138F" w:rsidP="00773D5F">
            <w:pPr>
              <w:tabs>
                <w:tab w:val="right" w:pos="8498"/>
              </w:tabs>
              <w:jc w:val="both"/>
              <w:rPr>
                <w:rFonts w:ascii="Arial" w:eastAsiaTheme="minorEastAsia" w:hAnsi="Arial" w:cs="Arial"/>
              </w:rPr>
            </w:pPr>
            <w:r w:rsidRPr="00560ED9">
              <w:rPr>
                <w:rFonts w:ascii="Arial" w:hAnsi="Arial" w:cs="Arial"/>
              </w:rPr>
              <w:t>Inyectiva</w:t>
            </w:r>
            <w:commentRangeStart w:id="470"/>
            <w:r w:rsidRPr="00560ED9">
              <w:rPr>
                <w:rFonts w:ascii="Arial" w:hAnsi="Arial" w:cs="Arial"/>
              </w:rPr>
              <w:t>:</w:t>
            </w:r>
            <w:commentRangeEnd w:id="470"/>
            <w:r w:rsidR="00FC017C">
              <w:rPr>
                <w:rStyle w:val="Refdecomentario"/>
                <w:rFonts w:ascii="Calibri" w:eastAsia="Calibri" w:hAnsi="Calibri" w:cs="Times New Roman"/>
              </w:rPr>
              <w:commentReference w:id="470"/>
            </w:r>
          </w:p>
        </w:tc>
        <w:tc>
          <w:tcPr>
            <w:tcW w:w="2030" w:type="dxa"/>
          </w:tcPr>
          <w:p w14:paraId="3BA9F813" w14:textId="54B05D39" w:rsidR="001E138F" w:rsidRPr="00560ED9" w:rsidRDefault="001E138F" w:rsidP="00076266">
            <w:pPr>
              <w:tabs>
                <w:tab w:val="right" w:pos="8498"/>
              </w:tabs>
              <w:jc w:val="center"/>
              <w:rPr>
                <w:rFonts w:ascii="Arial" w:eastAsiaTheme="minorEastAsia" w:hAnsi="Arial" w:cs="Arial"/>
              </w:rPr>
            </w:pPr>
            <w:r w:rsidRPr="00560ED9">
              <w:rPr>
                <w:rFonts w:ascii="Arial" w:eastAsia="Cambria" w:hAnsi="Arial" w:cs="Arial"/>
              </w:rPr>
              <w:t>No</w:t>
            </w:r>
          </w:p>
        </w:tc>
      </w:tr>
      <w:tr w:rsidR="001E138F" w:rsidRPr="00560ED9" w14:paraId="70703B30" w14:textId="77777777" w:rsidTr="00076266">
        <w:trPr>
          <w:jc w:val="center"/>
        </w:trPr>
        <w:tc>
          <w:tcPr>
            <w:tcW w:w="1585" w:type="dxa"/>
          </w:tcPr>
          <w:p w14:paraId="4481B07B" w14:textId="1C9B9E78" w:rsidR="001E138F" w:rsidRPr="00560ED9" w:rsidRDefault="001E138F" w:rsidP="00773D5F">
            <w:pPr>
              <w:tabs>
                <w:tab w:val="right" w:pos="8498"/>
              </w:tabs>
              <w:jc w:val="both"/>
              <w:rPr>
                <w:rFonts w:ascii="Arial" w:hAnsi="Arial" w:cs="Arial"/>
              </w:rPr>
            </w:pPr>
            <w:r w:rsidRPr="00560ED9">
              <w:rPr>
                <w:rFonts w:ascii="Arial" w:hAnsi="Arial" w:cs="Arial"/>
              </w:rPr>
              <w:t>Sobreyectiva</w:t>
            </w:r>
            <w:commentRangeStart w:id="471"/>
            <w:r w:rsidRPr="00560ED9">
              <w:rPr>
                <w:rFonts w:ascii="Arial" w:hAnsi="Arial" w:cs="Arial"/>
              </w:rPr>
              <w:t>:</w:t>
            </w:r>
            <w:commentRangeEnd w:id="471"/>
            <w:r w:rsidR="00FC017C">
              <w:rPr>
                <w:rStyle w:val="Refdecomentario"/>
                <w:rFonts w:ascii="Calibri" w:eastAsia="Calibri" w:hAnsi="Calibri" w:cs="Times New Roman"/>
              </w:rPr>
              <w:commentReference w:id="471"/>
            </w:r>
          </w:p>
        </w:tc>
        <w:tc>
          <w:tcPr>
            <w:tcW w:w="2030" w:type="dxa"/>
          </w:tcPr>
          <w:p w14:paraId="3E5C27D0" w14:textId="191B2927"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r w:rsidR="001E138F" w:rsidRPr="00560ED9" w14:paraId="2E31B999" w14:textId="77777777" w:rsidTr="00076266">
        <w:trPr>
          <w:jc w:val="center"/>
        </w:trPr>
        <w:tc>
          <w:tcPr>
            <w:tcW w:w="1585" w:type="dxa"/>
          </w:tcPr>
          <w:p w14:paraId="25E4AB4C" w14:textId="44A9E066" w:rsidR="001E138F" w:rsidRPr="00560ED9" w:rsidRDefault="001E138F" w:rsidP="00773D5F">
            <w:pPr>
              <w:tabs>
                <w:tab w:val="right" w:pos="8498"/>
              </w:tabs>
              <w:jc w:val="both"/>
              <w:rPr>
                <w:rFonts w:ascii="Arial" w:hAnsi="Arial" w:cs="Arial"/>
              </w:rPr>
            </w:pPr>
            <w:r w:rsidRPr="00560ED9">
              <w:rPr>
                <w:rFonts w:ascii="Arial" w:hAnsi="Arial" w:cs="Arial"/>
              </w:rPr>
              <w:t>Par</w:t>
            </w:r>
          </w:p>
        </w:tc>
        <w:tc>
          <w:tcPr>
            <w:tcW w:w="2030" w:type="dxa"/>
          </w:tcPr>
          <w:p w14:paraId="508C3749" w14:textId="44127D46"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 xml:space="preserve">Si y solo si </w:t>
            </w:r>
            <m:oMath>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r>
                <w:rPr>
                  <w:rFonts w:ascii="Cambria Math" w:eastAsia="Cambria" w:hAnsi="Cambria Math" w:cs="Arial"/>
                </w:rPr>
                <m:t>=0</m:t>
              </m:r>
            </m:oMath>
          </w:p>
        </w:tc>
      </w:tr>
      <w:tr w:rsidR="001E138F" w:rsidRPr="00560ED9" w14:paraId="614FB506" w14:textId="77777777" w:rsidTr="00076266">
        <w:trPr>
          <w:jc w:val="center"/>
        </w:trPr>
        <w:tc>
          <w:tcPr>
            <w:tcW w:w="1585" w:type="dxa"/>
          </w:tcPr>
          <w:p w14:paraId="483032DD" w14:textId="49E09519" w:rsidR="001E138F" w:rsidRPr="00560ED9" w:rsidRDefault="001E138F" w:rsidP="00773D5F">
            <w:pPr>
              <w:tabs>
                <w:tab w:val="right" w:pos="8498"/>
              </w:tabs>
              <w:jc w:val="both"/>
              <w:rPr>
                <w:rFonts w:ascii="Arial" w:hAnsi="Arial" w:cs="Arial"/>
              </w:rPr>
            </w:pPr>
            <w:r w:rsidRPr="00560ED9">
              <w:rPr>
                <w:rFonts w:ascii="Arial" w:hAnsi="Arial" w:cs="Arial"/>
              </w:rPr>
              <w:t>Impar</w:t>
            </w:r>
          </w:p>
        </w:tc>
        <w:tc>
          <w:tcPr>
            <w:tcW w:w="2030" w:type="dxa"/>
          </w:tcPr>
          <w:p w14:paraId="7C1C35FA" w14:textId="47C4CBD4" w:rsidR="001E138F" w:rsidRPr="00560ED9" w:rsidRDefault="001E138F" w:rsidP="00076266">
            <w:pPr>
              <w:tabs>
                <w:tab w:val="right" w:pos="8498"/>
              </w:tabs>
              <w:jc w:val="center"/>
              <w:rPr>
                <w:rFonts w:ascii="Arial" w:eastAsia="Cambria" w:hAnsi="Arial" w:cs="Arial"/>
              </w:rPr>
            </w:pPr>
            <w:r w:rsidRPr="00560ED9">
              <w:rPr>
                <w:rFonts w:ascii="Arial" w:eastAsia="Cambria" w:hAnsi="Arial" w:cs="Arial"/>
              </w:rPr>
              <w:t>No</w:t>
            </w:r>
          </w:p>
        </w:tc>
      </w:tr>
    </w:tbl>
    <w:p w14:paraId="00171146" w14:textId="77777777" w:rsidR="001E138F" w:rsidRPr="00560ED9" w:rsidRDefault="001E138F" w:rsidP="00773D5F">
      <w:pPr>
        <w:tabs>
          <w:tab w:val="right" w:pos="8498"/>
        </w:tabs>
        <w:spacing w:after="0"/>
        <w:jc w:val="both"/>
        <w:rPr>
          <w:rFonts w:ascii="Arial" w:eastAsiaTheme="minorEastAsia" w:hAnsi="Arial" w:cs="Arial"/>
        </w:rPr>
      </w:pPr>
    </w:p>
    <w:p w14:paraId="183B979A" w14:textId="3FC4D0AA" w:rsidR="00076266" w:rsidRPr="00560ED9" w:rsidRDefault="00076266" w:rsidP="00076266">
      <w:pPr>
        <w:tabs>
          <w:tab w:val="right" w:pos="8498"/>
        </w:tabs>
        <w:spacing w:after="0"/>
        <w:jc w:val="both"/>
        <w:rPr>
          <w:rFonts w:ascii="Arial" w:eastAsiaTheme="minorEastAsia" w:hAnsi="Arial" w:cs="Arial"/>
        </w:rPr>
      </w:pPr>
      <w:r w:rsidRPr="00560ED9">
        <w:rPr>
          <w:rFonts w:ascii="Arial" w:eastAsiaTheme="minorEastAsia" w:hAnsi="Arial" w:cs="Arial"/>
        </w:rPr>
        <w:t xml:space="preserve">Otras de sus características principales cambian según el signo del coeficiente que acompaña </w:t>
      </w:r>
      <w:commentRangeStart w:id="472"/>
      <w:r w:rsidRPr="00560ED9">
        <w:rPr>
          <w:rFonts w:ascii="Arial" w:eastAsiaTheme="minorEastAsia" w:hAnsi="Arial" w:cs="Arial"/>
        </w:rPr>
        <w:t>la</w:t>
      </w:r>
      <w:commentRangeEnd w:id="472"/>
      <w:r w:rsidR="00FC017C">
        <w:rPr>
          <w:rStyle w:val="Refdecomentario"/>
          <w:rFonts w:ascii="Calibri" w:eastAsia="Calibri" w:hAnsi="Calibri" w:cs="Times New Roman"/>
          <w:lang w:val="es-MX"/>
        </w:rPr>
        <w:commentReference w:id="472"/>
      </w:r>
      <w:r w:rsidRPr="00560ED9">
        <w:rPr>
          <w:rFonts w:ascii="Arial" w:eastAsiaTheme="minorEastAsia" w:hAnsi="Arial" w:cs="Arial"/>
        </w:rPr>
        <w:t xml:space="preserve"> variable al cuadrado, es </w:t>
      </w:r>
      <w:commentRangeStart w:id="473"/>
      <w:r w:rsidRPr="00560ED9">
        <w:rPr>
          <w:rFonts w:ascii="Arial" w:eastAsiaTheme="minorEastAsia" w:hAnsi="Arial" w:cs="Arial"/>
        </w:rPr>
        <w:t xml:space="preserve">decir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2</m:t>
            </m:r>
          </m:sub>
        </m:sSub>
      </m:oMath>
      <w:r w:rsidRPr="00560ED9">
        <w:rPr>
          <w:rFonts w:ascii="Arial" w:eastAsiaTheme="minorEastAsia" w:hAnsi="Arial" w:cs="Arial"/>
        </w:rPr>
        <w:t>,</w:t>
      </w:r>
      <w:commentRangeEnd w:id="473"/>
      <w:r w:rsidR="00FC017C">
        <w:rPr>
          <w:rStyle w:val="Refdecomentario"/>
          <w:rFonts w:ascii="Calibri" w:eastAsia="Calibri" w:hAnsi="Calibri" w:cs="Times New Roman"/>
          <w:lang w:val="es-MX"/>
        </w:rPr>
        <w:commentReference w:id="473"/>
      </w:r>
    </w:p>
    <w:p w14:paraId="774F1F5B" w14:textId="77777777" w:rsidR="00076266" w:rsidRPr="008E414B" w:rsidRDefault="00076266" w:rsidP="00076266">
      <w:pPr>
        <w:tabs>
          <w:tab w:val="right" w:pos="8498"/>
        </w:tabs>
        <w:spacing w:after="0"/>
        <w:jc w:val="both"/>
        <w:rPr>
          <w:rFonts w:ascii="Arial" w:eastAsiaTheme="minorEastAsia" w:hAnsi="Arial" w:cs="Arial"/>
          <w:b/>
        </w:rPr>
      </w:pPr>
    </w:p>
    <w:tbl>
      <w:tblPr>
        <w:tblStyle w:val="Tabladecuadrcula1clara-nfasis5"/>
        <w:tblW w:w="0" w:type="auto"/>
        <w:tblLook w:val="04A0" w:firstRow="1" w:lastRow="0" w:firstColumn="1" w:lastColumn="0" w:noHBand="0" w:noVBand="1"/>
      </w:tblPr>
      <w:tblGrid>
        <w:gridCol w:w="3460"/>
        <w:gridCol w:w="1937"/>
        <w:gridCol w:w="1937"/>
      </w:tblGrid>
      <w:tr w:rsidR="00773D5F" w:rsidRPr="00560ED9" w14:paraId="37C6A1F7" w14:textId="77777777" w:rsidTr="008E4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0" w:type="dxa"/>
          </w:tcPr>
          <w:p w14:paraId="0C885A36" w14:textId="4ADA745B" w:rsidR="00773D5F" w:rsidRPr="00560ED9" w:rsidRDefault="008E414B" w:rsidP="00076266">
            <w:pPr>
              <w:rPr>
                <w:rFonts w:ascii="Arial" w:hAnsi="Arial" w:cs="Arial"/>
                <w:highlight w:val="lightGray"/>
              </w:rPr>
            </w:pPr>
            <w:r>
              <w:rPr>
                <w:rFonts w:ascii="Arial" w:hAnsi="Arial" w:cs="Arial"/>
                <w:highlight w:val="lightGray"/>
              </w:rPr>
              <w:t xml:space="preserve">Características </w:t>
            </w:r>
          </w:p>
        </w:tc>
        <w:tc>
          <w:tcPr>
            <w:tcW w:w="1570" w:type="dxa"/>
          </w:tcPr>
          <w:p w14:paraId="65F9797F" w14:textId="318192AD" w:rsidR="00773D5F" w:rsidRPr="008E414B" w:rsidRDefault="00DA6D8C"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ParaPr>
                <m:jc m:val="center"/>
              </m:oMathParaPr>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&gt;0</m:t>
                </m:r>
              </m:oMath>
            </m:oMathPara>
          </w:p>
        </w:tc>
        <w:tc>
          <w:tcPr>
            <w:tcW w:w="1649" w:type="dxa"/>
          </w:tcPr>
          <w:p w14:paraId="2EB6D99A" w14:textId="673C2D94" w:rsidR="00773D5F" w:rsidRPr="008E414B" w:rsidRDefault="00DA6D8C" w:rsidP="00076266">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eastAsia="Cambria" w:hAnsi="Arial" w:cs="Arial"/>
              </w:rPr>
            </w:pPr>
            <m:oMathPara>
              <m:oMath>
                <m:sSub>
                  <m:sSubPr>
                    <m:ctrlPr>
                      <w:rPr>
                        <w:rFonts w:ascii="Cambria Math" w:eastAsia="Cambria" w:hAnsi="Cambria Math" w:cs="Arial"/>
                        <w:i/>
                      </w:rPr>
                    </m:ctrlPr>
                  </m:sSubPr>
                  <m:e>
                    <m:r>
                      <m:rPr>
                        <m:sty m:val="bi"/>
                      </m:rPr>
                      <w:rPr>
                        <w:rFonts w:ascii="Cambria Math" w:eastAsia="Cambria" w:hAnsi="Cambria Math" w:cs="Arial"/>
                      </w:rPr>
                      <m:t>a</m:t>
                    </m:r>
                  </m:e>
                  <m:sub>
                    <m:r>
                      <m:rPr>
                        <m:sty m:val="bi"/>
                      </m:rPr>
                      <w:rPr>
                        <w:rFonts w:ascii="Cambria Math" w:eastAsia="Cambria" w:hAnsi="Cambria Math" w:cs="Arial"/>
                      </w:rPr>
                      <m:t>2</m:t>
                    </m:r>
                  </m:sub>
                </m:sSub>
                <m:r>
                  <m:rPr>
                    <m:sty m:val="bi"/>
                  </m:rPr>
                  <w:rPr>
                    <w:rFonts w:ascii="Cambria Math" w:eastAsia="Cambria" w:hAnsi="Cambria Math" w:cs="Arial"/>
                  </w:rPr>
                  <m:t>&lt;0</m:t>
                </m:r>
              </m:oMath>
            </m:oMathPara>
          </w:p>
        </w:tc>
      </w:tr>
      <w:tr w:rsidR="00773D5F" w:rsidRPr="00560ED9" w14:paraId="63180F0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2BA463B6" w14:textId="2D056EAA" w:rsidR="00773D5F" w:rsidRPr="00560ED9" w:rsidRDefault="00773D5F" w:rsidP="00773D5F">
            <w:pPr>
              <w:tabs>
                <w:tab w:val="right" w:pos="8498"/>
              </w:tabs>
              <w:jc w:val="both"/>
              <w:rPr>
                <w:rFonts w:ascii="Arial" w:hAnsi="Arial" w:cs="Arial"/>
                <w:highlight w:val="lightGray"/>
              </w:rPr>
            </w:pPr>
            <w:r w:rsidRPr="001C352C">
              <w:rPr>
                <w:rFonts w:ascii="Arial" w:hAnsi="Arial" w:cs="Arial"/>
                <w:b w:val="0"/>
              </w:rPr>
              <w:t>Rango</w:t>
            </w:r>
            <w:commentRangeStart w:id="474"/>
            <w:r w:rsidRPr="00560ED9">
              <w:rPr>
                <w:rFonts w:ascii="Arial" w:hAnsi="Arial" w:cs="Arial"/>
              </w:rPr>
              <w:t>:</w:t>
            </w:r>
            <w:commentRangeEnd w:id="474"/>
            <w:r w:rsidR="00FC017C">
              <w:rPr>
                <w:rStyle w:val="Refdecomentario"/>
                <w:rFonts w:ascii="Calibri" w:eastAsia="Calibri" w:hAnsi="Calibri" w:cs="Times New Roman"/>
                <w:b w:val="0"/>
                <w:bCs w:val="0"/>
                <w:lang w:val="es-MX"/>
              </w:rPr>
              <w:commentReference w:id="474"/>
            </w:r>
          </w:p>
        </w:tc>
        <w:tc>
          <w:tcPr>
            <w:tcW w:w="1570" w:type="dxa"/>
          </w:tcPr>
          <w:p w14:paraId="5C920E30" w14:textId="35570ED4" w:rsidR="00773D5F" w:rsidRPr="00560ED9" w:rsidRDefault="00DA6D8C">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r>
                      <w:rPr>
                        <w:rFonts w:ascii="Cambria Math" w:eastAsia="Cambria" w:hAnsi="Cambria Math" w:cs="Arial"/>
                      </w:rPr>
                      <m:t>,∞</m:t>
                    </m:r>
                  </m:e>
                </m:d>
              </m:oMath>
            </m:oMathPara>
          </w:p>
        </w:tc>
        <w:tc>
          <w:tcPr>
            <w:tcW w:w="1649" w:type="dxa"/>
          </w:tcPr>
          <w:p w14:paraId="6A3735CE" w14:textId="2F11AF10" w:rsidR="00773D5F" w:rsidRPr="00560ED9" w:rsidRDefault="00DA6D8C">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e>
                </m:d>
              </m:oMath>
            </m:oMathPara>
          </w:p>
        </w:tc>
      </w:tr>
      <w:tr w:rsidR="00773D5F" w:rsidRPr="00560ED9" w14:paraId="6067B853"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A406356" w14:textId="5475D57F" w:rsidR="00773D5F" w:rsidRPr="00560ED9" w:rsidRDefault="00F56104" w:rsidP="00773D5F">
            <w:pPr>
              <w:tabs>
                <w:tab w:val="right" w:pos="8498"/>
              </w:tabs>
              <w:jc w:val="both"/>
              <w:rPr>
                <w:rFonts w:ascii="Arial" w:hAnsi="Arial" w:cs="Arial"/>
              </w:rPr>
            </w:pPr>
            <w:r w:rsidRPr="001C352C">
              <w:rPr>
                <w:rFonts w:ascii="Arial" w:hAnsi="Arial" w:cs="Arial"/>
                <w:b w:val="0"/>
              </w:rPr>
              <w:t>Intervalo donde la función es decreciente</w:t>
            </w:r>
            <w:commentRangeStart w:id="475"/>
            <w:r w:rsidRPr="00560ED9">
              <w:rPr>
                <w:rFonts w:ascii="Arial" w:hAnsi="Arial" w:cs="Arial"/>
              </w:rPr>
              <w:t>:</w:t>
            </w:r>
            <w:commentRangeEnd w:id="475"/>
            <w:r w:rsidR="00FC017C">
              <w:rPr>
                <w:rStyle w:val="Refdecomentario"/>
                <w:rFonts w:ascii="Calibri" w:eastAsia="Calibri" w:hAnsi="Calibri" w:cs="Times New Roman"/>
                <w:b w:val="0"/>
                <w:bCs w:val="0"/>
                <w:lang w:val="es-MX"/>
              </w:rPr>
              <w:commentReference w:id="475"/>
            </w:r>
          </w:p>
        </w:tc>
        <w:tc>
          <w:tcPr>
            <w:tcW w:w="1570" w:type="dxa"/>
          </w:tcPr>
          <w:p w14:paraId="732FB594" w14:textId="6EE8F4D6" w:rsidR="00773D5F" w:rsidRPr="00560ED9" w:rsidRDefault="00DA6D8C">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0855D8B8" w14:textId="48867236" w:rsidR="00773D5F" w:rsidRPr="00560ED9" w:rsidRDefault="00DA6D8C">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r>
      <w:tr w:rsidR="00773D5F" w:rsidRPr="00560ED9" w14:paraId="23966020"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6172BD0" w14:textId="68D84BDE" w:rsidR="00773D5F" w:rsidRPr="00560ED9" w:rsidRDefault="00F56104" w:rsidP="00773D5F">
            <w:pPr>
              <w:tabs>
                <w:tab w:val="right" w:pos="8498"/>
              </w:tabs>
              <w:jc w:val="both"/>
              <w:rPr>
                <w:rFonts w:ascii="Arial" w:hAnsi="Arial" w:cs="Arial"/>
              </w:rPr>
            </w:pPr>
            <w:r w:rsidRPr="001C352C">
              <w:rPr>
                <w:rFonts w:ascii="Arial" w:hAnsi="Arial" w:cs="Arial"/>
                <w:b w:val="0"/>
              </w:rPr>
              <w:t>Intervalo donde la función es creciente</w:t>
            </w:r>
            <w:commentRangeStart w:id="476"/>
            <w:r w:rsidRPr="00560ED9">
              <w:rPr>
                <w:rFonts w:ascii="Arial" w:hAnsi="Arial" w:cs="Arial"/>
              </w:rPr>
              <w:t>:</w:t>
            </w:r>
            <w:commentRangeEnd w:id="476"/>
            <w:r w:rsidR="00FC017C">
              <w:rPr>
                <w:rStyle w:val="Refdecomentario"/>
                <w:rFonts w:ascii="Calibri" w:eastAsia="Calibri" w:hAnsi="Calibri" w:cs="Times New Roman"/>
                <w:b w:val="0"/>
                <w:bCs w:val="0"/>
                <w:lang w:val="es-MX"/>
              </w:rPr>
              <w:commentReference w:id="476"/>
            </w:r>
          </w:p>
        </w:tc>
        <w:tc>
          <w:tcPr>
            <w:tcW w:w="1570" w:type="dxa"/>
          </w:tcPr>
          <w:p w14:paraId="41F86E01" w14:textId="4F4EB37B" w:rsidR="00773D5F" w:rsidRPr="00560ED9" w:rsidRDefault="00DA6D8C">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d>
                  <m:dPr>
                    <m:beg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r>
                      <w:rPr>
                        <w:rFonts w:ascii="Cambria Math" w:eastAsia="Cambria" w:hAnsi="Cambria Math" w:cs="Arial"/>
                      </w:rPr>
                      <m:t>,∞</m:t>
                    </m:r>
                  </m:e>
                </m:d>
              </m:oMath>
            </m:oMathPara>
          </w:p>
        </w:tc>
        <w:tc>
          <w:tcPr>
            <w:tcW w:w="1649" w:type="dxa"/>
          </w:tcPr>
          <w:p w14:paraId="72A0F2FA" w14:textId="04340F78" w:rsidR="00773D5F" w:rsidRPr="00560ED9" w:rsidRDefault="00DA6D8C"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d>
                  <m:dPr>
                    <m:endChr m:val="]"/>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20E0E7DD"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750EE16A" w14:textId="5C422FC8" w:rsidR="00773D5F" w:rsidRPr="00560ED9" w:rsidRDefault="00F56104" w:rsidP="00773D5F">
            <w:pPr>
              <w:tabs>
                <w:tab w:val="right" w:pos="8498"/>
              </w:tabs>
              <w:jc w:val="both"/>
              <w:rPr>
                <w:rFonts w:ascii="Arial" w:hAnsi="Arial" w:cs="Arial"/>
              </w:rPr>
            </w:pPr>
            <w:r w:rsidRPr="001C352C">
              <w:rPr>
                <w:rFonts w:ascii="Arial" w:hAnsi="Arial" w:cs="Arial"/>
                <w:b w:val="0"/>
              </w:rPr>
              <w:t>Máxim</w:t>
            </w:r>
            <w:r w:rsidRPr="008B1DA1">
              <w:rPr>
                <w:rFonts w:ascii="Arial" w:hAnsi="Arial" w:cs="Arial"/>
                <w:b w:val="0"/>
              </w:rPr>
              <w:t>o</w:t>
            </w:r>
            <w:commentRangeStart w:id="477"/>
            <w:r w:rsidR="00773D5F" w:rsidRPr="00560ED9">
              <w:rPr>
                <w:rFonts w:ascii="Arial" w:hAnsi="Arial" w:cs="Arial"/>
              </w:rPr>
              <w:t>:</w:t>
            </w:r>
            <w:commentRangeEnd w:id="477"/>
            <w:r w:rsidR="00FC017C">
              <w:rPr>
                <w:rStyle w:val="Refdecomentario"/>
                <w:rFonts w:ascii="Calibri" w:eastAsia="Calibri" w:hAnsi="Calibri" w:cs="Times New Roman"/>
                <w:b w:val="0"/>
                <w:bCs w:val="0"/>
                <w:lang w:val="es-MX"/>
              </w:rPr>
              <w:commentReference w:id="477"/>
            </w:r>
          </w:p>
        </w:tc>
        <w:tc>
          <w:tcPr>
            <w:tcW w:w="1570" w:type="dxa"/>
          </w:tcPr>
          <w:p w14:paraId="56EA88DB" w14:textId="6375263A"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tiene</w:t>
            </w:r>
          </w:p>
        </w:tc>
        <w:tc>
          <w:tcPr>
            <w:tcW w:w="1649" w:type="dxa"/>
          </w:tcPr>
          <w:p w14:paraId="7E912261" w14:textId="32AC4900"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r>
      <w:tr w:rsidR="00773D5F" w:rsidRPr="00560ED9" w14:paraId="6AA0ABC9"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5F986275" w14:textId="20486294" w:rsidR="00773D5F" w:rsidRPr="00560ED9" w:rsidRDefault="00773D5F" w:rsidP="00773D5F">
            <w:pPr>
              <w:tabs>
                <w:tab w:val="right" w:pos="8498"/>
              </w:tabs>
              <w:jc w:val="both"/>
              <w:rPr>
                <w:rFonts w:ascii="Arial" w:hAnsi="Arial" w:cs="Arial"/>
              </w:rPr>
            </w:pPr>
            <w:r w:rsidRPr="008B1DA1">
              <w:rPr>
                <w:rFonts w:ascii="Arial" w:hAnsi="Arial" w:cs="Arial"/>
                <w:b w:val="0"/>
              </w:rPr>
              <w:t>Valores en que alcanza el máximo</w:t>
            </w:r>
            <w:commentRangeStart w:id="478"/>
            <w:r w:rsidRPr="00560ED9">
              <w:rPr>
                <w:rFonts w:ascii="Arial" w:hAnsi="Arial" w:cs="Arial"/>
              </w:rPr>
              <w:t>:</w:t>
            </w:r>
            <w:commentRangeEnd w:id="478"/>
            <w:r w:rsidR="00FC017C">
              <w:rPr>
                <w:rStyle w:val="Refdecomentario"/>
                <w:rFonts w:ascii="Calibri" w:eastAsia="Calibri" w:hAnsi="Calibri" w:cs="Times New Roman"/>
                <w:b w:val="0"/>
                <w:bCs w:val="0"/>
                <w:lang w:val="es-MX"/>
              </w:rPr>
              <w:commentReference w:id="478"/>
            </w:r>
          </w:p>
        </w:tc>
        <w:tc>
          <w:tcPr>
            <w:tcW w:w="1570" w:type="dxa"/>
          </w:tcPr>
          <w:p w14:paraId="74061272" w14:textId="16794B10" w:rsidR="00773D5F" w:rsidRPr="00560ED9" w:rsidRDefault="00F56104"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eastAsiaTheme="minorEastAsia" w:hAnsi="Arial" w:cs="Arial"/>
              </w:rPr>
              <w:t>No aplica</w:t>
            </w:r>
          </w:p>
        </w:tc>
        <w:tc>
          <w:tcPr>
            <w:tcW w:w="1649" w:type="dxa"/>
          </w:tcPr>
          <w:p w14:paraId="27FE877E" w14:textId="52F08B8C"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r>
      <w:tr w:rsidR="00773D5F" w:rsidRPr="00560ED9" w14:paraId="0101BA97"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6E9450CB" w14:textId="71265844" w:rsidR="00773D5F" w:rsidRPr="008B1DA1" w:rsidRDefault="00F56104" w:rsidP="00773D5F">
            <w:pPr>
              <w:tabs>
                <w:tab w:val="right" w:pos="8498"/>
              </w:tabs>
              <w:jc w:val="both"/>
              <w:rPr>
                <w:rFonts w:ascii="Arial" w:hAnsi="Arial" w:cs="Arial"/>
                <w:b w:val="0"/>
              </w:rPr>
            </w:pPr>
            <w:r w:rsidRPr="008B1DA1">
              <w:rPr>
                <w:rFonts w:ascii="Arial" w:hAnsi="Arial" w:cs="Arial"/>
                <w:b w:val="0"/>
              </w:rPr>
              <w:t>Mínimo</w:t>
            </w:r>
          </w:p>
        </w:tc>
        <w:tc>
          <w:tcPr>
            <w:tcW w:w="1570" w:type="dxa"/>
          </w:tcPr>
          <w:p w14:paraId="4AEC5D14" w14:textId="310BA6D3"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f</m:t>
                </m:r>
                <m:d>
                  <m:dPr>
                    <m:ctrlPr>
                      <w:rPr>
                        <w:rFonts w:ascii="Cambria Math" w:eastAsia="Cambria" w:hAnsi="Cambria Math" w:cs="Arial"/>
                        <w:i/>
                      </w:rPr>
                    </m:ctrlPr>
                  </m:dPr>
                  <m:e>
                    <m:r>
                      <w:rPr>
                        <w:rFonts w:ascii="Cambria Math" w:eastAsia="Cambria" w:hAnsi="Cambria Math" w:cs="Arial"/>
                      </w:rPr>
                      <m:t>-</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e>
                </m:d>
              </m:oMath>
            </m:oMathPara>
          </w:p>
        </w:tc>
        <w:tc>
          <w:tcPr>
            <w:tcW w:w="1649" w:type="dxa"/>
          </w:tcPr>
          <w:p w14:paraId="68BBA04E" w14:textId="01B671DF"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Theme="minorEastAsia" w:hAnsi="Arial" w:cs="Arial"/>
              </w:rPr>
              <w:t>No tiene</w:t>
            </w:r>
          </w:p>
        </w:tc>
      </w:tr>
      <w:tr w:rsidR="00773D5F" w:rsidRPr="00560ED9" w14:paraId="2442574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424D4C19" w14:textId="270BB256" w:rsidR="00773D5F" w:rsidRPr="00560ED9" w:rsidRDefault="00773D5F" w:rsidP="00773D5F">
            <w:pPr>
              <w:tabs>
                <w:tab w:val="right" w:pos="8498"/>
              </w:tabs>
              <w:jc w:val="both"/>
              <w:rPr>
                <w:rFonts w:ascii="Arial" w:hAnsi="Arial" w:cs="Arial"/>
              </w:rPr>
            </w:pPr>
            <w:r w:rsidRPr="008B1DA1">
              <w:rPr>
                <w:rFonts w:ascii="Arial" w:hAnsi="Arial" w:cs="Arial"/>
                <w:b w:val="0"/>
              </w:rPr>
              <w:t xml:space="preserve">Valores en que alcanza el </w:t>
            </w:r>
            <w:r w:rsidR="00F56104" w:rsidRPr="008B1DA1">
              <w:rPr>
                <w:rFonts w:ascii="Arial" w:hAnsi="Arial" w:cs="Arial"/>
                <w:b w:val="0"/>
              </w:rPr>
              <w:t>mínimo</w:t>
            </w:r>
            <w:commentRangeStart w:id="479"/>
            <w:r w:rsidRPr="00560ED9">
              <w:rPr>
                <w:rFonts w:ascii="Arial" w:hAnsi="Arial" w:cs="Arial"/>
              </w:rPr>
              <w:t>:</w:t>
            </w:r>
            <w:commentRangeEnd w:id="479"/>
            <w:r w:rsidR="00FC017C">
              <w:rPr>
                <w:rStyle w:val="Refdecomentario"/>
                <w:rFonts w:ascii="Calibri" w:eastAsia="Calibri" w:hAnsi="Calibri" w:cs="Times New Roman"/>
                <w:b w:val="0"/>
                <w:bCs w:val="0"/>
                <w:lang w:val="es-MX"/>
              </w:rPr>
              <w:commentReference w:id="479"/>
            </w:r>
          </w:p>
        </w:tc>
        <w:tc>
          <w:tcPr>
            <w:tcW w:w="1570" w:type="dxa"/>
          </w:tcPr>
          <w:p w14:paraId="2A6D433C" w14:textId="5DA32737"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w:rPr>
                    <w:rFonts w:ascii="Cambria Math" w:eastAsia="Cambria" w:hAnsi="Cambria Math" w:cs="Arial"/>
                  </w:rPr>
                  <m:t>x=-</m:t>
                </m:r>
                <m:f>
                  <m:fPr>
                    <m:ctrlPr>
                      <w:rPr>
                        <w:rFonts w:ascii="Cambria Math" w:eastAsia="Cambria" w:hAnsi="Cambria Math" w:cs="Arial"/>
                        <w:i/>
                      </w:rPr>
                    </m:ctrlPr>
                  </m:fPr>
                  <m:num>
                    <m:sSub>
                      <m:sSubPr>
                        <m:ctrlPr>
                          <w:rPr>
                            <w:rFonts w:ascii="Cambria Math" w:eastAsia="Cambria" w:hAnsi="Cambria Math" w:cs="Arial"/>
                            <w:i/>
                          </w:rPr>
                        </m:ctrlPr>
                      </m:sSubPr>
                      <m:e>
                        <m:r>
                          <w:rPr>
                            <w:rFonts w:ascii="Cambria Math" w:eastAsia="Cambria" w:hAnsi="Cambria Math" w:cs="Arial"/>
                          </w:rPr>
                          <m:t>a</m:t>
                        </m:r>
                      </m:e>
                      <m:sub>
                        <m:r>
                          <w:rPr>
                            <w:rFonts w:ascii="Cambria Math" w:eastAsia="Cambria" w:hAnsi="Cambria Math" w:cs="Arial"/>
                          </w:rPr>
                          <m:t>1</m:t>
                        </m:r>
                      </m:sub>
                    </m:sSub>
                  </m:num>
                  <m:den>
                    <m:sSub>
                      <m:sSubPr>
                        <m:ctrlPr>
                          <w:rPr>
                            <w:rFonts w:ascii="Cambria Math" w:eastAsia="Cambria" w:hAnsi="Cambria Math" w:cs="Arial"/>
                            <w:i/>
                          </w:rPr>
                        </m:ctrlPr>
                      </m:sSubPr>
                      <m:e>
                        <m:r>
                          <w:rPr>
                            <w:rFonts w:ascii="Cambria Math" w:eastAsia="Cambria" w:hAnsi="Cambria Math" w:cs="Arial"/>
                          </w:rPr>
                          <m:t>2a</m:t>
                        </m:r>
                      </m:e>
                      <m:sub>
                        <m:r>
                          <w:rPr>
                            <w:rFonts w:ascii="Cambria Math" w:eastAsia="Cambria" w:hAnsi="Cambria Math" w:cs="Arial"/>
                          </w:rPr>
                          <m:t>2</m:t>
                        </m:r>
                      </m:sub>
                    </m:sSub>
                  </m:den>
                </m:f>
              </m:oMath>
            </m:oMathPara>
          </w:p>
        </w:tc>
        <w:tc>
          <w:tcPr>
            <w:tcW w:w="1649" w:type="dxa"/>
          </w:tcPr>
          <w:p w14:paraId="3CB91AB5" w14:textId="57244584" w:rsidR="00773D5F" w:rsidRPr="00560ED9" w:rsidRDefault="007E2AE3"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eastAsia="Cambria" w:hAnsi="Arial" w:cs="Arial"/>
              </w:rPr>
              <w:t>No aplica</w:t>
            </w:r>
          </w:p>
        </w:tc>
      </w:tr>
      <w:tr w:rsidR="00773D5F" w:rsidRPr="00560ED9" w14:paraId="1525695C"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13B765E5" w14:textId="258BBF4F" w:rsidR="00773D5F" w:rsidRPr="00560ED9" w:rsidRDefault="00F56104" w:rsidP="00773D5F">
            <w:pPr>
              <w:tabs>
                <w:tab w:val="right" w:pos="8498"/>
              </w:tabs>
              <w:jc w:val="both"/>
              <w:rPr>
                <w:rFonts w:ascii="Arial" w:hAnsi="Arial" w:cs="Arial"/>
              </w:rPr>
            </w:pPr>
            <w:r w:rsidRPr="008B1DA1">
              <w:rPr>
                <w:rFonts w:ascii="Arial" w:hAnsi="Arial" w:cs="Arial"/>
                <w:b w:val="0"/>
              </w:rPr>
              <w:lastRenderedPageBreak/>
              <w:t>Cóncava</w:t>
            </w:r>
            <w:r w:rsidR="00773D5F" w:rsidRPr="008B1DA1">
              <w:rPr>
                <w:rFonts w:ascii="Arial" w:hAnsi="Arial" w:cs="Arial"/>
                <w:b w:val="0"/>
              </w:rPr>
              <w:t xml:space="preserve"> hacia arriba</w:t>
            </w:r>
            <w:commentRangeStart w:id="480"/>
            <w:r w:rsidR="00773D5F" w:rsidRPr="00560ED9">
              <w:rPr>
                <w:rFonts w:ascii="Arial" w:hAnsi="Arial" w:cs="Arial"/>
              </w:rPr>
              <w:t>:</w:t>
            </w:r>
            <w:commentRangeEnd w:id="480"/>
            <w:r w:rsidR="009F0FB8">
              <w:rPr>
                <w:rStyle w:val="Refdecomentario"/>
                <w:rFonts w:ascii="Calibri" w:eastAsia="Calibri" w:hAnsi="Calibri" w:cs="Times New Roman"/>
                <w:b w:val="0"/>
                <w:bCs w:val="0"/>
                <w:lang w:val="es-MX"/>
              </w:rPr>
              <w:commentReference w:id="480"/>
            </w:r>
          </w:p>
        </w:tc>
        <w:tc>
          <w:tcPr>
            <w:tcW w:w="1570" w:type="dxa"/>
          </w:tcPr>
          <w:p w14:paraId="7DCCC087" w14:textId="6CE36EF6" w:rsidR="00773D5F" w:rsidRPr="00560ED9" w:rsidRDefault="00773D5F"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m:oMathPara>
              <m:oMath>
                <m:r>
                  <m:rPr>
                    <m:scr m:val="double-struck"/>
                  </m:rPr>
                  <w:rPr>
                    <w:rFonts w:ascii="Cambria Math" w:hAnsi="Cambria Math" w:cs="Arial"/>
                  </w:rPr>
                  <m:t>R</m:t>
                </m:r>
              </m:oMath>
            </m:oMathPara>
          </w:p>
        </w:tc>
        <w:tc>
          <w:tcPr>
            <w:tcW w:w="1649" w:type="dxa"/>
          </w:tcPr>
          <w:p w14:paraId="3303000B" w14:textId="7D36F1D1"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w:r w:rsidRPr="00560ED9">
              <w:rPr>
                <w:rFonts w:ascii="Arial" w:hAnsi="Arial" w:cs="Arial"/>
              </w:rPr>
              <w:t>No presenta este comp</w:t>
            </w:r>
            <w:r w:rsidR="00F56104" w:rsidRPr="00560ED9">
              <w:rPr>
                <w:rFonts w:ascii="Arial" w:hAnsi="Arial" w:cs="Arial"/>
              </w:rPr>
              <w:t>ortamiento</w:t>
            </w:r>
          </w:p>
        </w:tc>
      </w:tr>
      <w:tr w:rsidR="00773D5F" w:rsidRPr="00560ED9" w14:paraId="32DD5FFA" w14:textId="77777777" w:rsidTr="008E414B">
        <w:tc>
          <w:tcPr>
            <w:cnfStyle w:val="001000000000" w:firstRow="0" w:lastRow="0" w:firstColumn="1" w:lastColumn="0" w:oddVBand="0" w:evenVBand="0" w:oddHBand="0" w:evenHBand="0" w:firstRowFirstColumn="0" w:firstRowLastColumn="0" w:lastRowFirstColumn="0" w:lastRowLastColumn="0"/>
            <w:tcW w:w="3460" w:type="dxa"/>
          </w:tcPr>
          <w:p w14:paraId="0EDAC96B" w14:textId="3FE7E100" w:rsidR="00773D5F" w:rsidRPr="00560ED9" w:rsidRDefault="00F56104" w:rsidP="00773D5F">
            <w:pPr>
              <w:tabs>
                <w:tab w:val="right" w:pos="8498"/>
              </w:tabs>
              <w:jc w:val="both"/>
              <w:rPr>
                <w:rFonts w:ascii="Arial" w:hAnsi="Arial" w:cs="Arial"/>
              </w:rPr>
            </w:pPr>
            <w:r w:rsidRPr="008B1DA1">
              <w:rPr>
                <w:rFonts w:ascii="Arial" w:hAnsi="Arial" w:cs="Arial"/>
                <w:b w:val="0"/>
              </w:rPr>
              <w:t>Cóncava</w:t>
            </w:r>
            <w:r w:rsidR="00773D5F" w:rsidRPr="008B1DA1">
              <w:rPr>
                <w:rFonts w:ascii="Arial" w:hAnsi="Arial" w:cs="Arial"/>
                <w:b w:val="0"/>
              </w:rPr>
              <w:t xml:space="preserve"> hacia abajo</w:t>
            </w:r>
            <w:commentRangeStart w:id="481"/>
            <w:r w:rsidR="00773D5F" w:rsidRPr="00560ED9">
              <w:rPr>
                <w:rFonts w:ascii="Arial" w:hAnsi="Arial" w:cs="Arial"/>
              </w:rPr>
              <w:t>:</w:t>
            </w:r>
            <w:commentRangeEnd w:id="481"/>
            <w:r w:rsidR="009F0FB8">
              <w:rPr>
                <w:rStyle w:val="Refdecomentario"/>
                <w:rFonts w:ascii="Calibri" w:eastAsia="Calibri" w:hAnsi="Calibri" w:cs="Times New Roman"/>
                <w:b w:val="0"/>
                <w:bCs w:val="0"/>
                <w:lang w:val="es-MX"/>
              </w:rPr>
              <w:commentReference w:id="481"/>
            </w:r>
          </w:p>
        </w:tc>
        <w:tc>
          <w:tcPr>
            <w:tcW w:w="1570" w:type="dxa"/>
          </w:tcPr>
          <w:p w14:paraId="7A6DD26D" w14:textId="3DAFA36D" w:rsidR="00773D5F" w:rsidRPr="00560ED9" w:rsidRDefault="00773D5F">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60ED9">
              <w:rPr>
                <w:rFonts w:ascii="Arial" w:hAnsi="Arial" w:cs="Arial"/>
              </w:rPr>
              <w:t>No presenta este comp</w:t>
            </w:r>
            <w:r w:rsidR="00F56104" w:rsidRPr="00560ED9">
              <w:rPr>
                <w:rFonts w:ascii="Arial" w:hAnsi="Arial" w:cs="Arial"/>
              </w:rPr>
              <w:t>ortamiento</w:t>
            </w:r>
          </w:p>
        </w:tc>
        <w:tc>
          <w:tcPr>
            <w:tcW w:w="1649" w:type="dxa"/>
          </w:tcPr>
          <w:p w14:paraId="622EA784" w14:textId="5630EA3D" w:rsidR="00773D5F" w:rsidRPr="00560ED9" w:rsidRDefault="00E37349" w:rsidP="00076266">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eastAsia="Cambria" w:hAnsi="Arial" w:cs="Arial"/>
              </w:rPr>
            </w:pPr>
            <m:oMathPara>
              <m:oMath>
                <m:r>
                  <m:rPr>
                    <m:scr m:val="double-struck"/>
                  </m:rPr>
                  <w:rPr>
                    <w:rFonts w:ascii="Cambria Math" w:eastAsia="Cambria" w:hAnsi="Cambria Math" w:cs="Arial"/>
                  </w:rPr>
                  <m:t>R</m:t>
                </m:r>
              </m:oMath>
            </m:oMathPara>
          </w:p>
        </w:tc>
      </w:tr>
    </w:tbl>
    <w:p w14:paraId="5541525C" w14:textId="77777777" w:rsidR="00773D5F" w:rsidRPr="00560ED9" w:rsidRDefault="00773D5F" w:rsidP="00773D5F">
      <w:pPr>
        <w:tabs>
          <w:tab w:val="left" w:pos="3686"/>
          <w:tab w:val="right" w:pos="8498"/>
        </w:tabs>
        <w:spacing w:after="0"/>
        <w:jc w:val="both"/>
        <w:rPr>
          <w:rFonts w:ascii="Arial" w:hAnsi="Arial" w:cs="Arial"/>
          <w:u w:val="single"/>
        </w:rPr>
      </w:pPr>
    </w:p>
    <w:p w14:paraId="42D61C13"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67"/>
        <w:gridCol w:w="6361"/>
      </w:tblGrid>
      <w:tr w:rsidR="002B76E9" w:rsidRPr="00560ED9" w14:paraId="346FF7F0" w14:textId="77777777" w:rsidTr="002B76E9">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AFFDA8C" w14:textId="77777777" w:rsidR="002B76E9" w:rsidRPr="00560ED9" w:rsidRDefault="002B76E9" w:rsidP="002B76E9">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2B76E9" w:rsidRPr="00560ED9" w14:paraId="41687D27"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78C2D" w14:textId="77777777" w:rsidR="002B76E9" w:rsidRPr="00560ED9" w:rsidRDefault="002B76E9" w:rsidP="002B76E9">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hideMark/>
          </w:tcPr>
          <w:p w14:paraId="591979F4" w14:textId="2E6785DD" w:rsidR="002B76E9" w:rsidRPr="00560ED9" w:rsidRDefault="002B76E9" w:rsidP="002B76E9">
            <w:pPr>
              <w:rPr>
                <w:rFonts w:ascii="Arial" w:hAnsi="Arial" w:cs="Arial"/>
                <w:b/>
                <w:color w:val="000000"/>
                <w:sz w:val="18"/>
                <w:szCs w:val="18"/>
              </w:rPr>
            </w:pPr>
            <w:r w:rsidRPr="00560ED9">
              <w:rPr>
                <w:rFonts w:ascii="Arial" w:hAnsi="Arial" w:cs="Arial"/>
                <w:color w:val="000000"/>
              </w:rPr>
              <w:t>MA_11_02_CO_REC150</w:t>
            </w:r>
          </w:p>
        </w:tc>
      </w:tr>
      <w:tr w:rsidR="002B76E9" w:rsidRPr="00560ED9" w14:paraId="383C414C"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961024"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77F62026" w14:textId="4547BAB9" w:rsidR="002B76E9" w:rsidRPr="00560ED9" w:rsidRDefault="002366CF" w:rsidP="002B76E9">
            <w:pPr>
              <w:rPr>
                <w:rFonts w:ascii="Arial" w:hAnsi="Arial" w:cs="Arial"/>
                <w:color w:val="000000"/>
              </w:rPr>
            </w:pPr>
            <w:r w:rsidRPr="00560ED9">
              <w:rPr>
                <w:rFonts w:ascii="Arial" w:hAnsi="Arial" w:cs="Arial"/>
                <w:color w:val="000000"/>
              </w:rPr>
              <w:t xml:space="preserve">Representación </w:t>
            </w:r>
            <w:r w:rsidR="007E646F" w:rsidRPr="00560ED9">
              <w:rPr>
                <w:rFonts w:ascii="Arial" w:hAnsi="Arial" w:cs="Arial"/>
                <w:color w:val="000000"/>
              </w:rPr>
              <w:t>gráfica</w:t>
            </w:r>
            <w:r w:rsidR="002B76E9" w:rsidRPr="00560ED9">
              <w:rPr>
                <w:rFonts w:ascii="Arial" w:hAnsi="Arial" w:cs="Arial"/>
                <w:color w:val="000000"/>
              </w:rPr>
              <w:t xml:space="preserve"> de funciones </w:t>
            </w:r>
            <w:r w:rsidR="00F56104" w:rsidRPr="00560ED9">
              <w:rPr>
                <w:rFonts w:ascii="Arial" w:hAnsi="Arial" w:cs="Arial"/>
                <w:color w:val="000000"/>
              </w:rPr>
              <w:t>polinómicas</w:t>
            </w:r>
          </w:p>
        </w:tc>
      </w:tr>
      <w:tr w:rsidR="002B76E9" w:rsidRPr="00560ED9" w14:paraId="5F988892" w14:textId="77777777" w:rsidTr="00AC480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1E53C" w14:textId="77777777" w:rsidR="002B76E9" w:rsidRPr="00560ED9" w:rsidRDefault="002B76E9" w:rsidP="002B76E9">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tcPr>
          <w:p w14:paraId="2FE42CD4" w14:textId="0BEE7D56" w:rsidR="002B76E9" w:rsidRPr="00560ED9" w:rsidRDefault="00ED0BED" w:rsidP="00ED0BED">
            <w:pPr>
              <w:rPr>
                <w:rFonts w:ascii="Arial" w:hAnsi="Arial" w:cs="Arial"/>
                <w:color w:val="000000"/>
              </w:rPr>
            </w:pPr>
            <w:r w:rsidRPr="00560ED9">
              <w:rPr>
                <w:rFonts w:ascii="Arial" w:hAnsi="Arial" w:cs="Arial"/>
                <w:color w:val="000000"/>
              </w:rPr>
              <w:t xml:space="preserve">Interactivo en el que se </w:t>
            </w:r>
            <w:commentRangeStart w:id="482"/>
            <w:r w:rsidRPr="00560ED9">
              <w:rPr>
                <w:rFonts w:ascii="Arial" w:hAnsi="Arial" w:cs="Arial"/>
                <w:color w:val="000000"/>
              </w:rPr>
              <w:t>estudia</w:t>
            </w:r>
            <w:commentRangeEnd w:id="482"/>
            <w:r w:rsidR="009F0FB8">
              <w:rPr>
                <w:rStyle w:val="Refdecomentario"/>
                <w:rFonts w:ascii="Calibri" w:eastAsia="Calibri" w:hAnsi="Calibri" w:cs="Times New Roman"/>
              </w:rPr>
              <w:commentReference w:id="482"/>
            </w:r>
            <w:r w:rsidRPr="00560ED9">
              <w:rPr>
                <w:rFonts w:ascii="Arial" w:hAnsi="Arial" w:cs="Arial"/>
                <w:color w:val="000000"/>
              </w:rPr>
              <w:t xml:space="preserve"> </w:t>
            </w:r>
            <w:r w:rsidR="002B76E9" w:rsidRPr="00560ED9">
              <w:rPr>
                <w:rFonts w:ascii="Arial" w:hAnsi="Arial" w:cs="Arial"/>
                <w:color w:val="000000"/>
              </w:rPr>
              <w:t xml:space="preserve">las formas generales de las </w:t>
            </w:r>
            <w:r w:rsidR="00F56104" w:rsidRPr="00560ED9">
              <w:rPr>
                <w:rFonts w:ascii="Arial" w:hAnsi="Arial" w:cs="Arial"/>
                <w:color w:val="000000"/>
              </w:rPr>
              <w:t>gráficas</w:t>
            </w:r>
            <w:r w:rsidR="002B76E9" w:rsidRPr="00560ED9">
              <w:rPr>
                <w:rFonts w:ascii="Arial" w:hAnsi="Arial" w:cs="Arial"/>
                <w:color w:val="000000"/>
              </w:rPr>
              <w:t xml:space="preserve"> de </w:t>
            </w:r>
            <w:r w:rsidR="00F56104" w:rsidRPr="00560ED9">
              <w:rPr>
                <w:rFonts w:ascii="Arial" w:hAnsi="Arial" w:cs="Arial"/>
                <w:color w:val="000000"/>
              </w:rPr>
              <w:t>funciones</w:t>
            </w:r>
            <w:r w:rsidR="002B76E9" w:rsidRPr="00560ED9">
              <w:rPr>
                <w:rFonts w:ascii="Arial" w:hAnsi="Arial" w:cs="Arial"/>
                <w:color w:val="000000"/>
              </w:rPr>
              <w:t xml:space="preserve"> </w:t>
            </w:r>
            <w:r w:rsidR="00F56104" w:rsidRPr="00560ED9">
              <w:rPr>
                <w:rFonts w:ascii="Arial" w:hAnsi="Arial" w:cs="Arial"/>
                <w:color w:val="000000"/>
              </w:rPr>
              <w:t>polinómicas</w:t>
            </w:r>
            <w:r w:rsidR="002B76E9" w:rsidRPr="00560ED9">
              <w:rPr>
                <w:rFonts w:ascii="Arial" w:hAnsi="Arial" w:cs="Arial"/>
                <w:color w:val="000000"/>
              </w:rPr>
              <w:t>.</w:t>
            </w:r>
          </w:p>
        </w:tc>
      </w:tr>
    </w:tbl>
    <w:p w14:paraId="443510E6" w14:textId="77777777" w:rsidR="002B76E9" w:rsidRPr="00560ED9" w:rsidRDefault="002B76E9" w:rsidP="00962CCA">
      <w:pPr>
        <w:tabs>
          <w:tab w:val="right" w:pos="8498"/>
        </w:tabs>
        <w:spacing w:after="0"/>
        <w:jc w:val="both"/>
        <w:rPr>
          <w:rFonts w:ascii="Arial" w:hAnsi="Arial" w:cs="Arial"/>
          <w:u w:val="single"/>
        </w:rPr>
      </w:pPr>
    </w:p>
    <w:p w14:paraId="36A013E1" w14:textId="59BEAD09" w:rsidR="008C26A1" w:rsidRPr="00560ED9" w:rsidRDefault="00800B0B" w:rsidP="00962CCA">
      <w:pPr>
        <w:tabs>
          <w:tab w:val="right" w:pos="8498"/>
        </w:tabs>
        <w:spacing w:after="0"/>
        <w:jc w:val="both"/>
        <w:rPr>
          <w:rFonts w:ascii="Arial" w:hAnsi="Arial" w:cs="Arial"/>
          <w:b/>
        </w:rPr>
      </w:pPr>
      <w:r w:rsidRPr="00560ED9">
        <w:rPr>
          <w:rFonts w:ascii="Arial" w:hAnsi="Arial" w:cs="Arial"/>
          <w:highlight w:val="yellow"/>
        </w:rPr>
        <w:t xml:space="preserve"> </w:t>
      </w:r>
      <w:r w:rsidR="008C26A1" w:rsidRPr="00560ED9">
        <w:rPr>
          <w:rFonts w:ascii="Arial" w:hAnsi="Arial" w:cs="Arial"/>
          <w:highlight w:val="yellow"/>
        </w:rPr>
        <w:t>[SECCIÓN 3]</w:t>
      </w:r>
      <w:r w:rsidR="00EA0C19">
        <w:rPr>
          <w:rFonts w:ascii="Arial" w:hAnsi="Arial" w:cs="Arial"/>
        </w:rPr>
        <w:t xml:space="preserve"> </w:t>
      </w:r>
      <w:r w:rsidR="008C26A1" w:rsidRPr="00560ED9">
        <w:rPr>
          <w:rFonts w:ascii="Arial" w:hAnsi="Arial" w:cs="Arial"/>
          <w:b/>
        </w:rPr>
        <w:t>3.1.3 Funciones racionales</w:t>
      </w:r>
    </w:p>
    <w:p w14:paraId="6DAFBA20" w14:textId="26D842D3" w:rsidR="00BE560D" w:rsidRPr="00560ED9" w:rsidRDefault="00BE560D" w:rsidP="00962CCA">
      <w:pPr>
        <w:tabs>
          <w:tab w:val="right" w:pos="8498"/>
        </w:tabs>
        <w:spacing w:after="0"/>
        <w:jc w:val="both"/>
        <w:rPr>
          <w:rFonts w:ascii="Arial" w:hAnsi="Arial" w:cs="Arial"/>
        </w:rPr>
      </w:pPr>
      <w:r w:rsidRPr="00560ED9">
        <w:rPr>
          <w:rFonts w:ascii="Arial" w:hAnsi="Arial" w:cs="Arial"/>
        </w:rPr>
        <w:t>Una función</w:t>
      </w:r>
      <w:r w:rsidR="006835C4" w:rsidRPr="00560ED9">
        <w:rPr>
          <w:rFonts w:ascii="Arial" w:hAnsi="Arial" w:cs="Arial"/>
        </w:rPr>
        <w:t xml:space="preserve"> </w:t>
      </w:r>
      <w:commentRangeStart w:id="483"/>
      <w:r w:rsidR="006835C4" w:rsidRPr="00560ED9">
        <w:rPr>
          <w:rFonts w:ascii="Arial" w:hAnsi="Arial" w:cs="Arial"/>
        </w:rPr>
        <w:t xml:space="preserve">es </w:t>
      </w:r>
      <w:r w:rsidRPr="00560ED9">
        <w:rPr>
          <w:rFonts w:ascii="Arial" w:hAnsi="Arial" w:cs="Arial"/>
        </w:rPr>
        <w:t xml:space="preserve">racional </w:t>
      </w:r>
      <w:r w:rsidR="006835C4" w:rsidRPr="00560ED9">
        <w:rPr>
          <w:rFonts w:ascii="Arial" w:hAnsi="Arial" w:cs="Arial"/>
        </w:rPr>
        <w:t xml:space="preserve">cuando </w:t>
      </w:r>
      <w:r w:rsidRPr="00560ED9">
        <w:rPr>
          <w:rFonts w:ascii="Arial" w:hAnsi="Arial" w:cs="Arial"/>
        </w:rPr>
        <w:t>el numerador y el denominador de la fracción que la conforman son</w:t>
      </w:r>
      <w:commentRangeEnd w:id="483"/>
      <w:r w:rsidR="00A9576B">
        <w:rPr>
          <w:rStyle w:val="Refdecomentario"/>
          <w:rFonts w:ascii="Calibri" w:eastAsia="Calibri" w:hAnsi="Calibri" w:cs="Times New Roman"/>
          <w:lang w:val="es-MX"/>
        </w:rPr>
        <w:commentReference w:id="483"/>
      </w:r>
      <w:r w:rsidRPr="00560ED9">
        <w:rPr>
          <w:rFonts w:ascii="Arial" w:hAnsi="Arial" w:cs="Arial"/>
        </w:rPr>
        <w:t xml:space="preserve"> polinomios algebraicos. </w:t>
      </w:r>
    </w:p>
    <w:p w14:paraId="5076DF30" w14:textId="77777777" w:rsidR="00044395" w:rsidRPr="00560ED9" w:rsidRDefault="00044395"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4"/>
        <w:gridCol w:w="6364"/>
      </w:tblGrid>
      <w:tr w:rsidR="00044395" w:rsidRPr="00560ED9" w14:paraId="0102A6C7" w14:textId="77777777" w:rsidTr="00272EE6">
        <w:tc>
          <w:tcPr>
            <w:tcW w:w="8978" w:type="dxa"/>
            <w:gridSpan w:val="2"/>
            <w:shd w:val="clear" w:color="auto" w:fill="000000" w:themeFill="text1"/>
          </w:tcPr>
          <w:p w14:paraId="3CB18330"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469B69E" w14:textId="77777777" w:rsidTr="00272EE6">
        <w:tc>
          <w:tcPr>
            <w:tcW w:w="2518" w:type="dxa"/>
          </w:tcPr>
          <w:p w14:paraId="5DC4C7B4"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12E330F" w14:textId="057FB423"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Función racional</w:t>
            </w:r>
          </w:p>
        </w:tc>
      </w:tr>
      <w:tr w:rsidR="00044395" w:rsidRPr="00560ED9" w14:paraId="2CD63175" w14:textId="77777777" w:rsidTr="00272EE6">
        <w:tc>
          <w:tcPr>
            <w:tcW w:w="2518" w:type="dxa"/>
          </w:tcPr>
          <w:p w14:paraId="268FA204"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F474C64" w14:textId="7F5118BE" w:rsidR="00044395" w:rsidRPr="00560ED9" w:rsidRDefault="00044395" w:rsidP="00272EE6">
            <w:pPr>
              <w:tabs>
                <w:tab w:val="right" w:pos="8498"/>
              </w:tabs>
              <w:jc w:val="both"/>
              <w:rPr>
                <w:rFonts w:ascii="Arial" w:hAnsi="Arial" w:cs="Arial"/>
              </w:rPr>
            </w:pPr>
            <w:r w:rsidRPr="00560ED9">
              <w:rPr>
                <w:rFonts w:ascii="Arial" w:hAnsi="Arial" w:cs="Arial"/>
              </w:rPr>
              <w:t xml:space="preserve">Una función </w:t>
            </w:r>
            <w:commentRangeStart w:id="484"/>
            <w:r w:rsidRPr="00560ED9">
              <w:rPr>
                <w:rFonts w:ascii="Arial" w:hAnsi="Arial" w:cs="Arial"/>
              </w:rPr>
              <w:t>de</w:t>
            </w:r>
            <w:commentRangeEnd w:id="484"/>
            <w:r w:rsidR="00BB305E">
              <w:rPr>
                <w:rStyle w:val="Refdecomentario"/>
                <w:rFonts w:ascii="Calibri" w:eastAsia="Calibri" w:hAnsi="Calibri" w:cs="Times New Roman"/>
              </w:rPr>
              <w:commentReference w:id="484"/>
            </w:r>
            <w:r w:rsidRPr="00560ED9">
              <w:rPr>
                <w:rFonts w:ascii="Arial" w:hAnsi="Arial" w:cs="Arial"/>
              </w:rPr>
              <w:t xml:space="preserve"> la forma </w:t>
            </w:r>
          </w:p>
          <w:p w14:paraId="1D4A8979" w14:textId="77777777" w:rsidR="00044395" w:rsidRPr="00560ED9" w:rsidRDefault="00044395" w:rsidP="00272EE6">
            <w:pPr>
              <w:tabs>
                <w:tab w:val="right" w:pos="8498"/>
              </w:tabs>
              <w:jc w:val="both"/>
              <w:rPr>
                <w:rFonts w:ascii="Arial" w:eastAsiaTheme="minorEastAsia" w:hAnsi="Arial" w:cs="Arial"/>
              </w:rPr>
            </w:pPr>
          </w:p>
          <w:p w14:paraId="367A6458" w14:textId="046BD3E2" w:rsidR="00044395" w:rsidRPr="00560ED9" w:rsidRDefault="00044395" w:rsidP="00044395">
            <w:pPr>
              <w:tabs>
                <w:tab w:val="right" w:pos="8498"/>
              </w:tabs>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4F88A539" w14:textId="62044DF4" w:rsidR="00044395" w:rsidRPr="00560ED9" w:rsidRDefault="00044395" w:rsidP="00272EE6">
            <w:pPr>
              <w:tabs>
                <w:tab w:val="right" w:pos="8498"/>
              </w:tabs>
              <w:jc w:val="both"/>
              <w:rPr>
                <w:rFonts w:ascii="Arial" w:eastAsiaTheme="minorEastAsia" w:hAnsi="Arial" w:cs="Arial"/>
              </w:rPr>
            </w:pPr>
          </w:p>
          <w:p w14:paraId="4837535F" w14:textId="77777777" w:rsidR="00044395" w:rsidRPr="00560ED9" w:rsidRDefault="00044395" w:rsidP="00272EE6">
            <w:pPr>
              <w:tabs>
                <w:tab w:val="right" w:pos="8498"/>
              </w:tabs>
              <w:jc w:val="both"/>
              <w:rPr>
                <w:rFonts w:ascii="Arial" w:eastAsiaTheme="minorEastAsia" w:hAnsi="Arial" w:cs="Arial"/>
              </w:rPr>
            </w:pPr>
          </w:p>
          <w:p w14:paraId="0D865149" w14:textId="741E5D8E" w:rsidR="00044395" w:rsidRPr="00560ED9" w:rsidRDefault="003D46B3" w:rsidP="00272EE6">
            <w:pPr>
              <w:tabs>
                <w:tab w:val="right" w:pos="8498"/>
              </w:tabs>
              <w:jc w:val="both"/>
              <w:rPr>
                <w:rFonts w:ascii="Arial" w:eastAsiaTheme="minorEastAsia" w:hAnsi="Arial" w:cs="Arial"/>
              </w:rPr>
            </w:pPr>
            <w:commentRangeStart w:id="485"/>
            <w:r w:rsidRPr="00560ED9">
              <w:rPr>
                <w:rFonts w:ascii="Arial" w:eastAsiaTheme="minorEastAsia" w:hAnsi="Arial" w:cs="Arial"/>
              </w:rPr>
              <w:t>C</w:t>
            </w:r>
            <w:commentRangeEnd w:id="485"/>
            <w:r w:rsidR="00BB305E">
              <w:rPr>
                <w:rStyle w:val="Refdecomentario"/>
                <w:rFonts w:ascii="Calibri" w:eastAsia="Calibri" w:hAnsi="Calibri" w:cs="Times New Roman"/>
              </w:rPr>
              <w:commentReference w:id="485"/>
            </w:r>
            <w:r w:rsidRPr="00560ED9">
              <w:rPr>
                <w:rFonts w:ascii="Arial" w:eastAsiaTheme="minorEastAsia" w:hAnsi="Arial" w:cs="Arial"/>
              </w:rPr>
              <w:t>on</w:t>
            </w:r>
            <w:r w:rsidR="00044395" w:rsidRPr="00560ED9">
              <w:rPr>
                <w:rFonts w:ascii="Arial" w:eastAsiaTheme="minorEastAsia" w:hAnsi="Arial" w:cs="Arial"/>
              </w:rPr>
              <w:t xml:space="preserve"> </w:t>
            </w:r>
            <m:oMath>
              <m:r>
                <w:rPr>
                  <w:rFonts w:ascii="Cambria Math" w:eastAsiaTheme="minorEastAsia" w:hAnsi="Cambria Math" w:cs="Arial"/>
                </w:rPr>
                <m:t>n,m</m:t>
              </m:r>
              <m:r>
                <m:rPr>
                  <m:scr m:val="double-struck"/>
                </m:rPr>
                <w:rPr>
                  <w:rFonts w:ascii="Cambria Math" w:eastAsiaTheme="minorEastAsia" w:hAnsi="Cambria Math" w:cs="Arial"/>
                </w:rPr>
                <m:t>∈N∪{</m:t>
              </m:r>
              <m:r>
                <w:rPr>
                  <w:rFonts w:ascii="Cambria Math" w:eastAsiaTheme="minorEastAsia" w:hAnsi="Cambria Math" w:cs="Arial"/>
                </w:rPr>
                <m:t>0}</m:t>
              </m:r>
            </m:oMath>
            <w:r w:rsidR="00044395" w:rsidRPr="00560ED9">
              <w:rPr>
                <w:rFonts w:ascii="Arial" w:eastAsiaTheme="minorEastAsia" w:hAnsi="Arial" w:cs="Arial"/>
              </w:rPr>
              <w:t xml:space="preserve"> </w:t>
            </w:r>
            <w:r w:rsidRPr="00560ED9">
              <w:rPr>
                <w:rFonts w:ascii="Arial" w:eastAsiaTheme="minorEastAsia" w:hAnsi="Arial" w:cs="Arial"/>
              </w:rPr>
              <w:t>y</w:t>
            </w:r>
            <w:r w:rsidR="00044395"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i</m:t>
                  </m:r>
                </m:sub>
              </m:sSub>
              <m:r>
                <w:rPr>
                  <w:rFonts w:ascii="Cambria Math" w:eastAsiaTheme="minorEastAsia" w:hAnsi="Cambria Math" w:cs="Arial"/>
                </w:rPr>
                <m:t xml:space="preserve"> , </m:t>
              </m:r>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j</m:t>
                  </m:r>
                </m:sub>
              </m:sSub>
              <m:r>
                <m:rPr>
                  <m:scr m:val="double-struck"/>
                </m:rPr>
                <w:rPr>
                  <w:rFonts w:ascii="Cambria Math" w:eastAsiaTheme="minorEastAsia" w:hAnsi="Cambria Math" w:cs="Arial"/>
                </w:rPr>
                <m:t>∈R</m:t>
              </m:r>
            </m:oMath>
            <w:r w:rsidRPr="00560ED9">
              <w:rPr>
                <w:rFonts w:ascii="Arial" w:eastAsiaTheme="minorEastAsia" w:hAnsi="Arial" w:cs="Arial"/>
              </w:rPr>
              <w:t xml:space="preserve">. </w:t>
            </w:r>
            <w:commentRangeStart w:id="486"/>
            <w:proofErr w:type="gramStart"/>
            <w:r w:rsidRPr="00BB305E">
              <w:rPr>
                <w:rFonts w:ascii="Arial" w:eastAsiaTheme="minorEastAsia" w:hAnsi="Arial" w:cs="Arial"/>
                <w:i/>
                <w:strike/>
              </w:rPr>
              <w:t>f(</w:t>
            </w:r>
            <w:proofErr w:type="gramEnd"/>
            <w:r w:rsidRPr="00BB305E">
              <w:rPr>
                <w:rFonts w:ascii="Arial" w:eastAsiaTheme="minorEastAsia" w:hAnsi="Arial" w:cs="Arial"/>
                <w:i/>
                <w:strike/>
              </w:rPr>
              <w:t>x)</w:t>
            </w:r>
            <w:r w:rsidR="00044395" w:rsidRPr="00BB305E">
              <w:rPr>
                <w:rFonts w:ascii="Arial" w:eastAsiaTheme="minorEastAsia" w:hAnsi="Arial" w:cs="Arial"/>
                <w:strike/>
              </w:rPr>
              <w:t xml:space="preserve"> se denomina una función racional.</w:t>
            </w:r>
            <w:commentRangeEnd w:id="486"/>
            <w:r w:rsidR="00BB305E" w:rsidRPr="00BB305E">
              <w:rPr>
                <w:rStyle w:val="Refdecomentario"/>
                <w:rFonts w:ascii="Calibri" w:eastAsia="Calibri" w:hAnsi="Calibri" w:cs="Times New Roman"/>
                <w:strike/>
              </w:rPr>
              <w:commentReference w:id="486"/>
            </w:r>
          </w:p>
          <w:p w14:paraId="74E914F7" w14:textId="77777777" w:rsidR="00044395" w:rsidRPr="00560ED9" w:rsidRDefault="00044395" w:rsidP="00272EE6">
            <w:pPr>
              <w:tabs>
                <w:tab w:val="right" w:pos="8498"/>
              </w:tabs>
              <w:jc w:val="both"/>
              <w:rPr>
                <w:rFonts w:ascii="Arial" w:eastAsiaTheme="minorEastAsia" w:hAnsi="Arial" w:cs="Arial"/>
              </w:rPr>
            </w:pPr>
          </w:p>
        </w:tc>
      </w:tr>
    </w:tbl>
    <w:p w14:paraId="74D6E1E4" w14:textId="77777777" w:rsidR="00044395" w:rsidRPr="00560ED9" w:rsidRDefault="00044395" w:rsidP="00962CCA">
      <w:pPr>
        <w:tabs>
          <w:tab w:val="right" w:pos="8498"/>
        </w:tabs>
        <w:spacing w:after="0"/>
        <w:jc w:val="both"/>
        <w:rPr>
          <w:rFonts w:ascii="Arial" w:hAnsi="Arial" w:cs="Arial"/>
        </w:rPr>
      </w:pPr>
    </w:p>
    <w:p w14:paraId="72A4DD76" w14:textId="050819F6" w:rsidR="00044395" w:rsidRPr="00560ED9" w:rsidRDefault="00044395" w:rsidP="00962CCA">
      <w:pPr>
        <w:tabs>
          <w:tab w:val="right" w:pos="8498"/>
        </w:tabs>
        <w:spacing w:after="0"/>
        <w:jc w:val="both"/>
        <w:rPr>
          <w:rFonts w:ascii="Arial" w:hAnsi="Arial" w:cs="Arial"/>
        </w:rPr>
      </w:pPr>
      <w:r w:rsidRPr="00560ED9">
        <w:rPr>
          <w:rFonts w:ascii="Arial" w:hAnsi="Arial" w:cs="Arial"/>
        </w:rPr>
        <w:t xml:space="preserve">El dominio de una función racional es </w:t>
      </w:r>
      <w:r w:rsidR="00E5398E" w:rsidRPr="00560ED9">
        <w:rPr>
          <w:rFonts w:ascii="Arial" w:hAnsi="Arial" w:cs="Arial"/>
        </w:rPr>
        <w:t xml:space="preserve">el conjunto de los números reales excepto los </w:t>
      </w:r>
      <w:r w:rsidR="004667A6" w:rsidRPr="00560ED9">
        <w:rPr>
          <w:rFonts w:ascii="Arial" w:hAnsi="Arial" w:cs="Arial"/>
        </w:rPr>
        <w:t xml:space="preserve"> valores de </w:t>
      </w:r>
      <w:r w:rsidR="004667A6" w:rsidRPr="00560ED9">
        <w:rPr>
          <w:rFonts w:ascii="Arial" w:hAnsi="Arial" w:cs="Arial"/>
          <w:i/>
        </w:rPr>
        <w:t>x</w:t>
      </w:r>
      <w:r w:rsidR="004667A6" w:rsidRPr="00560ED9">
        <w:rPr>
          <w:rFonts w:ascii="Arial" w:hAnsi="Arial" w:cs="Arial"/>
        </w:rPr>
        <w:t xml:space="preserve"> para los cuales </w:t>
      </w:r>
      <w:r w:rsidR="00E5398E" w:rsidRPr="00560ED9">
        <w:rPr>
          <w:rFonts w:ascii="Arial" w:hAnsi="Arial" w:cs="Arial"/>
        </w:rPr>
        <w:t xml:space="preserve">denominador </w:t>
      </w:r>
      <w:r w:rsidR="004667A6" w:rsidRPr="00560ED9">
        <w:rPr>
          <w:rFonts w:ascii="Arial" w:hAnsi="Arial" w:cs="Arial"/>
        </w:rPr>
        <w:t>es</w:t>
      </w:r>
      <w:r w:rsidR="00E5398E" w:rsidRPr="00560ED9">
        <w:rPr>
          <w:rFonts w:ascii="Arial" w:hAnsi="Arial" w:cs="Arial"/>
        </w:rPr>
        <w:t xml:space="preserve"> cero.</w:t>
      </w:r>
    </w:p>
    <w:p w14:paraId="74C3CBDE" w14:textId="01D8A826" w:rsidR="00E5398E" w:rsidRPr="00560ED9" w:rsidRDefault="00E5398E" w:rsidP="00962CCA">
      <w:pPr>
        <w:tabs>
          <w:tab w:val="right" w:pos="8498"/>
        </w:tabs>
        <w:spacing w:after="0"/>
        <w:jc w:val="both"/>
        <w:rPr>
          <w:rFonts w:ascii="Arial" w:hAnsi="Arial" w:cs="Arial"/>
        </w:rPr>
      </w:pPr>
    </w:p>
    <w:p w14:paraId="2D9708FE" w14:textId="735EE6C8" w:rsidR="00E37349" w:rsidRPr="00560ED9" w:rsidRDefault="00B96F26"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w:t>
      </w:r>
      <w:commentRangeStart w:id="487"/>
      <w:r w:rsidRPr="00560ED9">
        <w:rPr>
          <w:rFonts w:ascii="Arial" w:hAnsi="Arial" w:cs="Arial"/>
        </w:rPr>
        <w:t>e</w:t>
      </w:r>
      <w:commentRangeEnd w:id="487"/>
      <w:r w:rsidR="00BB305E">
        <w:rPr>
          <w:rStyle w:val="Refdecomentario"/>
          <w:rFonts w:ascii="Calibri" w:eastAsia="Calibri" w:hAnsi="Calibri" w:cs="Times New Roman"/>
          <w:lang w:val="es-MX"/>
        </w:rPr>
        <w:commentReference w:id="487"/>
      </w:r>
      <w:r w:rsidRPr="00560ED9">
        <w:rPr>
          <w:rFonts w:ascii="Arial" w:hAnsi="Arial" w:cs="Arial"/>
        </w:rPr>
        <w:t xml:space="preserve"> la función </w:t>
      </w:r>
    </w:p>
    <w:p w14:paraId="67E13930" w14:textId="61C39E23" w:rsidR="0015014C" w:rsidRPr="00560ED9" w:rsidRDefault="0015014C" w:rsidP="008B1DA1">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008B1DA1">
        <w:rPr>
          <w:rFonts w:ascii="Arial" w:eastAsiaTheme="minorEastAsia" w:hAnsi="Arial" w:cs="Arial"/>
        </w:rPr>
        <w:t>.</w:t>
      </w:r>
    </w:p>
    <w:p w14:paraId="4D652FC1" w14:textId="77777777" w:rsidR="00E37349" w:rsidRPr="00560ED9" w:rsidRDefault="00E37349" w:rsidP="00962CCA">
      <w:pPr>
        <w:tabs>
          <w:tab w:val="right" w:pos="8498"/>
        </w:tabs>
        <w:spacing w:after="0"/>
        <w:jc w:val="both"/>
        <w:rPr>
          <w:rFonts w:ascii="Arial" w:hAnsi="Arial" w:cs="Arial"/>
        </w:rPr>
      </w:pPr>
    </w:p>
    <w:p w14:paraId="474B3EAB" w14:textId="2859ED84" w:rsidR="00B96F26" w:rsidRPr="00560ED9" w:rsidRDefault="004667A6" w:rsidP="00962CCA">
      <w:pPr>
        <w:tabs>
          <w:tab w:val="right" w:pos="8498"/>
        </w:tabs>
        <w:spacing w:after="0"/>
        <w:jc w:val="both"/>
        <w:rPr>
          <w:rFonts w:ascii="Arial" w:hAnsi="Arial" w:cs="Arial"/>
        </w:rPr>
      </w:pPr>
      <w:r w:rsidRPr="00560ED9">
        <w:rPr>
          <w:rFonts w:ascii="Arial" w:hAnsi="Arial" w:cs="Arial"/>
        </w:rPr>
        <w:t xml:space="preserve">Para determinar el dominio de la </w:t>
      </w:r>
      <w:commentRangeStart w:id="488"/>
      <w:r w:rsidRPr="00560ED9">
        <w:rPr>
          <w:rFonts w:ascii="Arial" w:hAnsi="Arial" w:cs="Arial"/>
        </w:rPr>
        <w:t>función</w:t>
      </w:r>
      <w:commentRangeEnd w:id="488"/>
      <w:r w:rsidR="00BB305E">
        <w:rPr>
          <w:rStyle w:val="Refdecomentario"/>
          <w:rFonts w:ascii="Calibri" w:eastAsia="Calibri" w:hAnsi="Calibri" w:cs="Times New Roman"/>
          <w:lang w:val="es-MX"/>
        </w:rPr>
        <w:commentReference w:id="488"/>
      </w:r>
      <w:r w:rsidRPr="00560ED9">
        <w:rPr>
          <w:rFonts w:ascii="Arial" w:hAnsi="Arial" w:cs="Arial"/>
        </w:rPr>
        <w:t xml:space="preserve"> </w:t>
      </w:r>
      <w:r w:rsidR="00B96F26" w:rsidRPr="00560ED9">
        <w:rPr>
          <w:rFonts w:ascii="Arial" w:hAnsi="Arial" w:cs="Arial"/>
        </w:rPr>
        <w:t>se iguala a cero el denominador y se halla el conjunto solución</w:t>
      </w:r>
      <w:r w:rsidRPr="00560ED9">
        <w:rPr>
          <w:rFonts w:ascii="Arial" w:hAnsi="Arial" w:cs="Arial"/>
        </w:rPr>
        <w:t>:</w:t>
      </w:r>
      <w:r w:rsidR="00B96F26" w:rsidRPr="00560ED9">
        <w:rPr>
          <w:rFonts w:ascii="Arial" w:hAnsi="Arial" w:cs="Arial"/>
        </w:rPr>
        <w:t xml:space="preserve"> </w:t>
      </w:r>
    </w:p>
    <w:p w14:paraId="74B3CC4A" w14:textId="10C79487" w:rsidR="00B96F26" w:rsidRPr="00560ED9" w:rsidRDefault="00DA6D8C" w:rsidP="00962CCA">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5399BAE9" w14:textId="77777777" w:rsidR="00B96F26" w:rsidRPr="00560ED9" w:rsidRDefault="00B96F26" w:rsidP="00962CCA">
      <w:pPr>
        <w:tabs>
          <w:tab w:val="right" w:pos="8498"/>
        </w:tabs>
        <w:spacing w:after="0"/>
        <w:jc w:val="both"/>
        <w:rPr>
          <w:rFonts w:ascii="Arial" w:eastAsiaTheme="minorEastAsia" w:hAnsi="Arial" w:cs="Arial"/>
        </w:rPr>
      </w:pPr>
    </w:p>
    <w:p w14:paraId="4BA45B81" w14:textId="2CC964B7" w:rsidR="00B96F26" w:rsidRPr="00560ED9" w:rsidRDefault="00DA6D8C" w:rsidP="00962CCA">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x-1</m:t>
              </m:r>
            </m:e>
          </m:d>
          <m:d>
            <m:dPr>
              <m:ctrlPr>
                <w:rPr>
                  <w:rFonts w:ascii="Cambria Math" w:hAnsi="Cambria Math" w:cs="Arial"/>
                  <w:i/>
                </w:rPr>
              </m:ctrlPr>
            </m:dPr>
            <m:e>
              <m:r>
                <w:rPr>
                  <w:rFonts w:ascii="Cambria Math" w:hAnsi="Cambria Math" w:cs="Arial"/>
                </w:rPr>
                <m:t>x+1</m:t>
              </m:r>
            </m:e>
          </m:d>
          <m:r>
            <w:rPr>
              <w:rFonts w:ascii="Cambria Math" w:hAnsi="Cambria Math" w:cs="Arial"/>
            </w:rPr>
            <m:t>=0</m:t>
          </m:r>
        </m:oMath>
      </m:oMathPara>
    </w:p>
    <w:p w14:paraId="45299AB2" w14:textId="77777777" w:rsidR="00B96F26" w:rsidRPr="00560ED9" w:rsidRDefault="00B96F26" w:rsidP="00962CCA">
      <w:pPr>
        <w:tabs>
          <w:tab w:val="right" w:pos="8498"/>
        </w:tabs>
        <w:spacing w:after="0"/>
        <w:jc w:val="both"/>
        <w:rPr>
          <w:rFonts w:ascii="Arial" w:eastAsiaTheme="minorEastAsia" w:hAnsi="Arial" w:cs="Arial"/>
        </w:rPr>
      </w:pPr>
    </w:p>
    <w:p w14:paraId="68206CD0" w14:textId="12221612" w:rsidR="00B96F26" w:rsidRPr="00560ED9" w:rsidRDefault="00B96F26" w:rsidP="00962CCA">
      <w:pPr>
        <w:tabs>
          <w:tab w:val="right" w:pos="8498"/>
        </w:tabs>
        <w:spacing w:after="0"/>
        <w:jc w:val="both"/>
        <w:rPr>
          <w:rFonts w:ascii="Arial" w:eastAsiaTheme="minorEastAsia" w:hAnsi="Arial" w:cs="Arial"/>
        </w:rPr>
      </w:pPr>
      <m:oMathPara>
        <m:oMath>
          <m:r>
            <w:rPr>
              <w:rFonts w:ascii="Cambria Math" w:hAnsi="Cambria Math" w:cs="Arial"/>
            </w:rPr>
            <m:t xml:space="preserve">x=1    </m:t>
          </m:r>
          <w:commentRangeStart w:id="489"/>
          <m:r>
            <m:rPr>
              <m:sty m:val="p"/>
            </m:rPr>
            <w:rPr>
              <w:rFonts w:ascii="Cambria Math" w:hAnsi="Cambria Math" w:cs="Arial"/>
            </w:rPr>
            <m:t>ó</m:t>
          </m:r>
          <w:commentRangeEnd w:id="489"/>
          <m:r>
            <m:rPr>
              <m:sty m:val="p"/>
            </m:rPr>
            <w:rPr>
              <w:rStyle w:val="Refdecomentario"/>
              <w:rFonts w:ascii="Calibri" w:eastAsia="Calibri" w:hAnsi="Calibri" w:cs="Times New Roman"/>
              <w:lang w:val="es-MX"/>
            </w:rPr>
            <w:commentReference w:id="489"/>
          </m:r>
          <m:r>
            <m:rPr>
              <m:sty m:val="p"/>
            </m:rPr>
            <w:rPr>
              <w:rFonts w:ascii="Cambria Math" w:hAnsi="Cambria Math" w:cs="Arial"/>
            </w:rPr>
            <m:t xml:space="preserve"> </m:t>
          </m:r>
          <m:r>
            <w:rPr>
              <w:rFonts w:ascii="Cambria Math" w:hAnsi="Cambria Math" w:cs="Arial"/>
            </w:rPr>
            <m:t xml:space="preserve">   x=-1</m:t>
          </m:r>
        </m:oMath>
      </m:oMathPara>
    </w:p>
    <w:p w14:paraId="5B0BB16F" w14:textId="77777777" w:rsidR="00B96F26" w:rsidRPr="00560ED9" w:rsidRDefault="00B96F26" w:rsidP="00962CCA">
      <w:pPr>
        <w:tabs>
          <w:tab w:val="right" w:pos="8498"/>
        </w:tabs>
        <w:spacing w:after="0"/>
        <w:jc w:val="both"/>
        <w:rPr>
          <w:rFonts w:ascii="Arial" w:eastAsiaTheme="minorEastAsia" w:hAnsi="Arial" w:cs="Arial"/>
        </w:rPr>
      </w:pPr>
    </w:p>
    <w:p w14:paraId="0422853D" w14:textId="4CC8C689" w:rsidR="004667A6" w:rsidRPr="00560ED9" w:rsidRDefault="004667A6" w:rsidP="00962CCA">
      <w:pPr>
        <w:tabs>
          <w:tab w:val="right" w:pos="8498"/>
        </w:tabs>
        <w:spacing w:after="0"/>
        <w:jc w:val="both"/>
        <w:rPr>
          <w:rFonts w:ascii="Arial" w:eastAsiaTheme="minorEastAsia" w:hAnsi="Arial" w:cs="Arial"/>
        </w:rPr>
      </w:pPr>
      <w:commentRangeStart w:id="490"/>
      <w:r w:rsidRPr="00560ED9">
        <w:rPr>
          <w:rFonts w:ascii="Arial" w:eastAsiaTheme="minorEastAsia" w:hAnsi="Arial" w:cs="Arial"/>
        </w:rPr>
        <w:t>Se retira  del conjunto de los números reales las soluciones anteriores, De esta forma:</w:t>
      </w:r>
      <w:commentRangeEnd w:id="490"/>
      <w:r w:rsidR="00BB305E">
        <w:rPr>
          <w:rStyle w:val="Refdecomentario"/>
          <w:rFonts w:ascii="Calibri" w:eastAsia="Calibri" w:hAnsi="Calibri" w:cs="Times New Roman"/>
          <w:lang w:val="es-MX"/>
        </w:rPr>
        <w:commentReference w:id="490"/>
      </w:r>
    </w:p>
    <w:p w14:paraId="40B55E52" w14:textId="1CF9A152" w:rsidR="00B96F26" w:rsidRPr="00560ED9" w:rsidRDefault="00B96F26" w:rsidP="00962CC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 xml:space="preserve"> </w:t>
      </w:r>
      <m:oMath>
        <m:r>
          <w:rPr>
            <w:rFonts w:ascii="Cambria Math" w:eastAsiaTheme="minorEastAsia" w:hAnsi="Cambria Math" w:cs="Arial"/>
          </w:rPr>
          <m:t>Dom f</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-1,1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-1, 1</m:t>
            </m:r>
          </m:e>
        </m:d>
        <m:r>
          <w:rPr>
            <w:rFonts w:ascii="Cambria Math" w:eastAsiaTheme="minorEastAsia" w:hAnsi="Cambria Math" w:cs="Arial"/>
          </w:rPr>
          <m:t>∪</m:t>
        </m:r>
        <w:commentRangeStart w:id="491"/>
        <m:d>
          <m:dPr>
            <m:ctrlPr>
              <w:rPr>
                <w:rFonts w:ascii="Cambria Math" w:eastAsiaTheme="minorEastAsia" w:hAnsi="Cambria Math" w:cs="Arial"/>
                <w:i/>
              </w:rPr>
            </m:ctrlPr>
          </m:dPr>
          <m:e>
            <m:r>
              <w:rPr>
                <w:rFonts w:ascii="Cambria Math" w:eastAsiaTheme="minorEastAsia" w:hAnsi="Cambria Math" w:cs="Arial"/>
              </w:rPr>
              <m:t>1,∞</m:t>
            </m:r>
          </m:e>
        </m:d>
        <w:commentRangeEnd w:id="491"/>
        <m:r>
          <m:rPr>
            <m:sty m:val="p"/>
          </m:rPr>
          <w:rPr>
            <w:rStyle w:val="Refdecomentario"/>
            <w:rFonts w:ascii="Calibri" w:eastAsia="Calibri" w:hAnsi="Calibri" w:cs="Times New Roman"/>
            <w:lang w:val="es-MX"/>
          </w:rPr>
          <w:commentReference w:id="491"/>
        </m:r>
      </m:oMath>
    </w:p>
    <w:p w14:paraId="57C27B94" w14:textId="77777777" w:rsidR="00B96F26" w:rsidRPr="00560ED9" w:rsidRDefault="00B96F26" w:rsidP="00962CCA">
      <w:pPr>
        <w:tabs>
          <w:tab w:val="right" w:pos="8498"/>
        </w:tabs>
        <w:spacing w:after="0"/>
        <w:jc w:val="both"/>
        <w:rPr>
          <w:rFonts w:ascii="Arial" w:eastAsiaTheme="minorEastAsia" w:hAnsi="Arial" w:cs="Arial"/>
        </w:rPr>
      </w:pPr>
    </w:p>
    <w:p w14:paraId="0AE2B3C9" w14:textId="4A4502B9" w:rsidR="00B96F26" w:rsidRPr="00560ED9" w:rsidRDefault="00B96F26" w:rsidP="00B96F26">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Consider</w:t>
      </w:r>
      <w:commentRangeStart w:id="492"/>
      <w:r w:rsidRPr="00560ED9">
        <w:rPr>
          <w:rFonts w:ascii="Arial" w:hAnsi="Arial" w:cs="Arial"/>
        </w:rPr>
        <w:t>e</w:t>
      </w:r>
      <w:commentRangeEnd w:id="492"/>
      <w:r w:rsidR="00BB305E">
        <w:rPr>
          <w:rStyle w:val="Refdecomentario"/>
          <w:rFonts w:ascii="Calibri" w:eastAsia="Calibri" w:hAnsi="Calibri" w:cs="Times New Roman"/>
          <w:lang w:val="es-MX"/>
        </w:rPr>
        <w:commentReference w:id="492"/>
      </w:r>
      <w:r w:rsidRPr="00560ED9">
        <w:rPr>
          <w:rFonts w:ascii="Arial" w:hAnsi="Arial" w:cs="Arial"/>
        </w:rPr>
        <w:t xml:space="preserve"> la función </w:t>
      </w:r>
    </w:p>
    <w:p w14:paraId="4201F8E1" w14:textId="3D2B283B" w:rsidR="0015014C" w:rsidRPr="00560ED9" w:rsidRDefault="0015014C" w:rsidP="0015014C">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1CF778C2" w14:textId="77777777" w:rsidR="0015014C" w:rsidRPr="00560ED9" w:rsidRDefault="0015014C" w:rsidP="0015014C">
      <w:pPr>
        <w:tabs>
          <w:tab w:val="right" w:pos="8498"/>
        </w:tabs>
        <w:spacing w:after="0"/>
        <w:jc w:val="both"/>
        <w:rPr>
          <w:rFonts w:ascii="Arial" w:eastAsiaTheme="minorEastAsia" w:hAnsi="Arial" w:cs="Arial"/>
        </w:rPr>
      </w:pPr>
    </w:p>
    <w:p w14:paraId="196B7C6C" w14:textId="53C0726F" w:rsidR="00B96F26" w:rsidRPr="00560ED9" w:rsidRDefault="004667A6" w:rsidP="00B96F26">
      <w:pPr>
        <w:tabs>
          <w:tab w:val="right" w:pos="8498"/>
        </w:tabs>
        <w:spacing w:after="0"/>
        <w:jc w:val="both"/>
        <w:rPr>
          <w:rFonts w:ascii="Arial" w:hAnsi="Arial" w:cs="Arial"/>
        </w:rPr>
      </w:pPr>
      <w:r w:rsidRPr="00560ED9">
        <w:rPr>
          <w:rFonts w:ascii="Arial" w:hAnsi="Arial" w:cs="Arial"/>
        </w:rPr>
        <w:t xml:space="preserve">Para calcular el </w:t>
      </w:r>
      <w:commentRangeStart w:id="493"/>
      <w:r w:rsidRPr="00560ED9">
        <w:rPr>
          <w:rFonts w:ascii="Arial" w:hAnsi="Arial" w:cs="Arial"/>
        </w:rPr>
        <w:t>dominio</w:t>
      </w:r>
      <w:commentRangeEnd w:id="493"/>
      <w:r w:rsidR="00EF013D">
        <w:rPr>
          <w:rStyle w:val="Refdecomentario"/>
          <w:rFonts w:ascii="Calibri" w:eastAsia="Calibri" w:hAnsi="Calibri" w:cs="Times New Roman"/>
          <w:lang w:val="es-MX"/>
        </w:rPr>
        <w:commentReference w:id="493"/>
      </w:r>
      <w:r w:rsidRPr="00560ED9">
        <w:rPr>
          <w:rFonts w:ascii="Arial" w:hAnsi="Arial" w:cs="Arial"/>
        </w:rPr>
        <w:t xml:space="preserve"> se iguala a cero la expresión del denominador y se determina el conjunto solución: </w:t>
      </w:r>
    </w:p>
    <w:p w14:paraId="4B90F4B4" w14:textId="77777777" w:rsidR="00B96F26" w:rsidRPr="00560ED9" w:rsidRDefault="00B96F26" w:rsidP="00B96F26">
      <w:pPr>
        <w:tabs>
          <w:tab w:val="right" w:pos="8498"/>
        </w:tabs>
        <w:spacing w:after="0"/>
        <w:jc w:val="both"/>
        <w:rPr>
          <w:rFonts w:ascii="Arial" w:hAnsi="Arial" w:cs="Arial"/>
        </w:rPr>
      </w:pPr>
    </w:p>
    <w:p w14:paraId="51F84486" w14:textId="0C251E50" w:rsidR="00B96F26" w:rsidRPr="00560ED9" w:rsidRDefault="00DA6D8C" w:rsidP="00B96F26">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+1=0</m:t>
          </m:r>
        </m:oMath>
      </m:oMathPara>
    </w:p>
    <w:p w14:paraId="07088C6D" w14:textId="77777777" w:rsidR="00B96F26" w:rsidRPr="00560ED9" w:rsidRDefault="00B96F26" w:rsidP="00B96F26">
      <w:pPr>
        <w:tabs>
          <w:tab w:val="right" w:pos="8498"/>
        </w:tabs>
        <w:spacing w:after="0"/>
        <w:jc w:val="both"/>
        <w:rPr>
          <w:rFonts w:ascii="Arial" w:eastAsiaTheme="minorEastAsia" w:hAnsi="Arial" w:cs="Arial"/>
        </w:rPr>
      </w:pPr>
    </w:p>
    <w:p w14:paraId="3FDDE6EF" w14:textId="18F2F4A1" w:rsidR="0015014C" w:rsidRPr="00560ED9" w:rsidRDefault="004667A6" w:rsidP="00B96F26">
      <w:pPr>
        <w:tabs>
          <w:tab w:val="right" w:pos="8498"/>
        </w:tabs>
        <w:spacing w:after="0"/>
        <w:jc w:val="both"/>
        <w:rPr>
          <w:rFonts w:ascii="Arial" w:eastAsiaTheme="minorEastAsia" w:hAnsi="Arial" w:cs="Arial"/>
        </w:rPr>
      </w:pPr>
      <w:r w:rsidRPr="00560ED9">
        <w:rPr>
          <w:rFonts w:ascii="Arial" w:eastAsiaTheme="minorEastAsia" w:hAnsi="Arial" w:cs="Arial"/>
        </w:rPr>
        <w:t>E</w:t>
      </w:r>
      <w:r w:rsidR="00B96F26" w:rsidRPr="00560ED9">
        <w:rPr>
          <w:rFonts w:ascii="Arial" w:eastAsiaTheme="minorEastAsia" w:hAnsi="Arial" w:cs="Arial"/>
        </w:rPr>
        <w:t xml:space="preserve">sta expresión nunca es </w:t>
      </w:r>
      <w:commentRangeStart w:id="494"/>
      <w:r w:rsidR="00B96F26" w:rsidRPr="00560ED9">
        <w:rPr>
          <w:rFonts w:ascii="Arial" w:eastAsiaTheme="minorEastAsia" w:hAnsi="Arial" w:cs="Arial"/>
        </w:rPr>
        <w:t>cero por lo tanto</w:t>
      </w:r>
      <w:commentRangeEnd w:id="494"/>
      <w:r w:rsidR="00EF013D">
        <w:rPr>
          <w:rStyle w:val="Refdecomentario"/>
          <w:rFonts w:ascii="Calibri" w:eastAsia="Calibri" w:hAnsi="Calibri" w:cs="Times New Roman"/>
          <w:lang w:val="es-MX"/>
        </w:rPr>
        <w:commentReference w:id="494"/>
      </w:r>
      <w:r w:rsidR="00B96F26" w:rsidRPr="00560ED9">
        <w:rPr>
          <w:rFonts w:ascii="Arial" w:eastAsiaTheme="minorEastAsia" w:hAnsi="Arial" w:cs="Arial"/>
        </w:rPr>
        <w:t xml:space="preserve"> </w:t>
      </w:r>
      <m:oMath>
        <m:r>
          <w:rPr>
            <w:rFonts w:ascii="Cambria Math" w:eastAsiaTheme="minorEastAsia" w:hAnsi="Cambria Math" w:cs="Arial"/>
          </w:rPr>
          <m:t>Dom g</m:t>
        </m:r>
        <m:r>
          <m:rPr>
            <m:scr m:val="double-struck"/>
          </m:rPr>
          <w:rPr>
            <w:rFonts w:ascii="Cambria Math" w:eastAsiaTheme="minorEastAsia" w:hAnsi="Cambria Math" w:cs="Arial"/>
          </w:rPr>
          <m:t>=R</m:t>
        </m:r>
      </m:oMath>
      <w:r w:rsidR="00B96F26" w:rsidRPr="00560ED9">
        <w:rPr>
          <w:rFonts w:ascii="Arial" w:eastAsiaTheme="minorEastAsia" w:hAnsi="Arial" w:cs="Arial"/>
        </w:rPr>
        <w:t>.</w:t>
      </w:r>
    </w:p>
    <w:p w14:paraId="43103294" w14:textId="77777777" w:rsidR="00B96F26" w:rsidRPr="00560ED9" w:rsidRDefault="00B96F26" w:rsidP="00B96F26">
      <w:pPr>
        <w:tabs>
          <w:tab w:val="right" w:pos="8498"/>
        </w:tabs>
        <w:spacing w:after="0"/>
        <w:jc w:val="both"/>
        <w:rPr>
          <w:rFonts w:ascii="Arial" w:hAnsi="Arial" w:cs="Arial"/>
        </w:rPr>
      </w:pPr>
    </w:p>
    <w:p w14:paraId="12CB8AD2" w14:textId="436F8F88" w:rsidR="00044395" w:rsidRPr="00560ED9" w:rsidRDefault="00602FA9" w:rsidP="00962CCA">
      <w:pPr>
        <w:tabs>
          <w:tab w:val="right" w:pos="8498"/>
        </w:tabs>
        <w:spacing w:after="0"/>
        <w:jc w:val="both"/>
        <w:rPr>
          <w:rFonts w:ascii="Arial" w:hAnsi="Arial" w:cs="Arial"/>
        </w:rPr>
      </w:pPr>
      <w:r w:rsidRPr="00560ED9">
        <w:rPr>
          <w:rFonts w:ascii="Arial" w:hAnsi="Arial" w:cs="Arial"/>
          <w:b/>
        </w:rPr>
        <w:t>Ejemplo 3.</w:t>
      </w:r>
      <w:r w:rsidRPr="00560ED9">
        <w:rPr>
          <w:rFonts w:ascii="Arial" w:hAnsi="Arial" w:cs="Arial"/>
        </w:rPr>
        <w:t xml:space="preserve"> Considere la función </w:t>
      </w:r>
    </w:p>
    <w:p w14:paraId="6614CD0C" w14:textId="28968034" w:rsidR="00602FA9" w:rsidRPr="00560ED9" w:rsidRDefault="00602FA9" w:rsidP="008B1DA1">
      <w:pPr>
        <w:tabs>
          <w:tab w:val="right" w:pos="8498"/>
        </w:tabs>
        <w:spacing w:after="0"/>
        <w:jc w:val="center"/>
        <w:rPr>
          <w:rFonts w:ascii="Arial" w:eastAsiaTheme="minorEastAsia" w:hAnsi="Arial" w:cs="Arial"/>
        </w:rPr>
      </w:pP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w:r w:rsidR="008B1DA1">
        <w:rPr>
          <w:rFonts w:ascii="Arial" w:eastAsiaTheme="minorEastAsia" w:hAnsi="Arial" w:cs="Arial"/>
        </w:rPr>
        <w:t>.</w:t>
      </w:r>
    </w:p>
    <w:p w14:paraId="29E234EA" w14:textId="77777777" w:rsidR="00602FA9" w:rsidRPr="00560ED9" w:rsidRDefault="00602FA9" w:rsidP="00962CCA">
      <w:pPr>
        <w:tabs>
          <w:tab w:val="right" w:pos="8498"/>
        </w:tabs>
        <w:spacing w:after="0"/>
        <w:jc w:val="both"/>
        <w:rPr>
          <w:rFonts w:ascii="Arial" w:hAnsi="Arial" w:cs="Arial"/>
          <w:b/>
        </w:rPr>
      </w:pPr>
    </w:p>
    <w:p w14:paraId="6EB5F070" w14:textId="77777777" w:rsidR="00404652" w:rsidRPr="00560ED9" w:rsidRDefault="00404652" w:rsidP="00404652">
      <w:pPr>
        <w:tabs>
          <w:tab w:val="right" w:pos="8498"/>
        </w:tabs>
        <w:spacing w:after="0"/>
        <w:jc w:val="both"/>
        <w:rPr>
          <w:rFonts w:ascii="Arial" w:hAnsi="Arial" w:cs="Arial"/>
        </w:rPr>
      </w:pPr>
      <w:r w:rsidRPr="00560ED9">
        <w:rPr>
          <w:rFonts w:ascii="Arial" w:hAnsi="Arial" w:cs="Arial"/>
        </w:rPr>
        <w:t xml:space="preserve">Para determinar el dominio de la función se iguala a cero el denominador y se halla el conjunto solución: </w:t>
      </w:r>
    </w:p>
    <w:p w14:paraId="2584EC21" w14:textId="02DAC00C" w:rsidR="00602FA9" w:rsidRPr="00560ED9" w:rsidRDefault="00DA6D8C" w:rsidP="00602FA9">
      <w:pPr>
        <w:tabs>
          <w:tab w:val="right" w:pos="8498"/>
        </w:tabs>
        <w:spacing w:after="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-4=0</m:t>
          </m:r>
        </m:oMath>
      </m:oMathPara>
    </w:p>
    <w:p w14:paraId="776371A5" w14:textId="77777777" w:rsidR="00602FA9" w:rsidRPr="00560ED9" w:rsidRDefault="00602FA9" w:rsidP="00602FA9">
      <w:pPr>
        <w:tabs>
          <w:tab w:val="right" w:pos="8498"/>
        </w:tabs>
        <w:spacing w:after="0"/>
        <w:jc w:val="both"/>
        <w:rPr>
          <w:rFonts w:ascii="Arial" w:eastAsiaTheme="minorEastAsia" w:hAnsi="Arial" w:cs="Arial"/>
        </w:rPr>
      </w:pPr>
    </w:p>
    <w:p w14:paraId="3D0BC7F8" w14:textId="1B6EB67A" w:rsidR="00602FA9" w:rsidRPr="00560ED9" w:rsidRDefault="00DA6D8C"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15B22F1" w14:textId="77777777" w:rsidR="00602FA9" w:rsidRPr="00560ED9" w:rsidRDefault="00602FA9" w:rsidP="00602FA9">
      <w:pPr>
        <w:tabs>
          <w:tab w:val="right" w:pos="8498"/>
        </w:tabs>
        <w:spacing w:after="0"/>
        <w:jc w:val="both"/>
        <w:rPr>
          <w:rFonts w:ascii="Arial" w:eastAsiaTheme="minorEastAsia" w:hAnsi="Arial" w:cs="Arial"/>
        </w:rPr>
      </w:pPr>
    </w:p>
    <w:p w14:paraId="6E9E60D2" w14:textId="033FD5A0" w:rsidR="00602FA9" w:rsidRPr="00560ED9" w:rsidRDefault="00DA6D8C" w:rsidP="00602FA9">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e>
          </m:d>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m:t>
              </m:r>
            </m:e>
          </m:d>
          <m:r>
            <w:rPr>
              <w:rFonts w:ascii="Cambria Math" w:hAnsi="Cambria Math" w:cs="Arial"/>
            </w:rPr>
            <m:t>=0</m:t>
          </m:r>
        </m:oMath>
      </m:oMathPara>
    </w:p>
    <w:p w14:paraId="080346D8" w14:textId="77777777" w:rsidR="00602FA9" w:rsidRPr="00560ED9" w:rsidRDefault="00602FA9" w:rsidP="00602FA9">
      <w:pPr>
        <w:tabs>
          <w:tab w:val="right" w:pos="8498"/>
        </w:tabs>
        <w:spacing w:after="0"/>
        <w:jc w:val="both"/>
        <w:rPr>
          <w:rFonts w:ascii="Arial" w:eastAsiaTheme="minorEastAsia" w:hAnsi="Arial" w:cs="Arial"/>
        </w:rPr>
      </w:pPr>
    </w:p>
    <w:p w14:paraId="00C18678" w14:textId="26BCF8B2" w:rsidR="00602FA9" w:rsidRPr="00560ED9" w:rsidRDefault="00602FA9" w:rsidP="00602FA9">
      <w:pPr>
        <w:tabs>
          <w:tab w:val="right" w:pos="8498"/>
        </w:tabs>
        <w:spacing w:after="0"/>
        <w:jc w:val="both"/>
        <w:rPr>
          <w:rFonts w:ascii="Arial" w:eastAsiaTheme="minorEastAsia" w:hAnsi="Arial" w:cs="Arial"/>
        </w:rPr>
      </w:pPr>
      <m:oMathPara>
        <m:oMath>
          <m:r>
            <w:rPr>
              <w:rFonts w:ascii="Cambria Math" w:hAnsi="Cambria Math" w:cs="Arial"/>
            </w:rPr>
            <m:t>x=</m:t>
          </m:r>
          <m:rad>
            <m:radPr>
              <m:degHide m:val="1"/>
              <m:ctrlPr>
                <w:rPr>
                  <w:rFonts w:ascii="Cambria Math" w:hAnsi="Cambria Math" w:cs="Arial"/>
                  <w:i/>
                </w:rPr>
              </m:ctrlPr>
            </m:radPr>
            <m:deg/>
            <m:e>
              <m:r>
                <w:rPr>
                  <w:rFonts w:ascii="Cambria Math" w:hAnsi="Cambria Math" w:cs="Arial"/>
                </w:rPr>
                <m:t>2</m:t>
              </m:r>
            </m:e>
          </m:rad>
          <m:r>
            <w:rPr>
              <w:rFonts w:ascii="Cambria Math" w:hAnsi="Cambria Math" w:cs="Arial"/>
            </w:rPr>
            <m:t xml:space="preserve">    </m:t>
          </m:r>
          <w:commentRangeStart w:id="495"/>
          <m:r>
            <m:rPr>
              <m:sty m:val="p"/>
            </m:rPr>
            <w:rPr>
              <w:rFonts w:ascii="Cambria Math" w:hAnsi="Cambria Math" w:cs="Arial"/>
            </w:rPr>
            <m:t>ó</m:t>
          </m:r>
          <w:commentRangeEnd w:id="495"/>
          <m:r>
            <m:rPr>
              <m:sty m:val="p"/>
            </m:rPr>
            <w:rPr>
              <w:rStyle w:val="Refdecomentario"/>
              <w:rFonts w:ascii="Calibri" w:eastAsia="Calibri" w:hAnsi="Calibri" w:cs="Times New Roman"/>
              <w:lang w:val="es-MX"/>
            </w:rPr>
            <w:commentReference w:id="495"/>
          </m:r>
          <m:r>
            <m:rPr>
              <m:sty m:val="p"/>
            </m:rPr>
            <w:rPr>
              <w:rFonts w:ascii="Cambria Math" w:hAnsi="Cambria Math" w:cs="Arial"/>
            </w:rPr>
            <m:t xml:space="preserve"> </m:t>
          </m:r>
          <m:r>
            <w:rPr>
              <w:rFonts w:ascii="Cambria Math" w:hAnsi="Cambria Math" w:cs="Arial"/>
            </w:rPr>
            <m:t xml:space="preserve">   x=-</m:t>
          </m:r>
          <m:rad>
            <m:radPr>
              <m:degHide m:val="1"/>
              <m:ctrlPr>
                <w:rPr>
                  <w:rFonts w:ascii="Cambria Math" w:hAnsi="Cambria Math" w:cs="Arial"/>
                  <w:i/>
                </w:rPr>
              </m:ctrlPr>
            </m:radPr>
            <m:deg/>
            <m:e>
              <m:r>
                <w:rPr>
                  <w:rFonts w:ascii="Cambria Math" w:hAnsi="Cambria Math" w:cs="Arial"/>
                </w:rPr>
                <m:t>2</m:t>
              </m:r>
            </m:e>
          </m:rad>
          <m:r>
            <w:rPr>
              <w:rFonts w:ascii="Cambria Math" w:eastAsiaTheme="minorEastAsia" w:hAnsi="Cambria Math" w:cs="Arial"/>
            </w:rPr>
            <m:t xml:space="preserve">      </m:t>
          </m:r>
          <w:commentRangeStart w:id="496"/>
          <m:r>
            <w:rPr>
              <w:rFonts w:ascii="Cambria Math" w:eastAsiaTheme="minorEastAsia" w:hAnsi="Cambria Math" w:cs="Arial"/>
            </w:rPr>
            <m:t>ó</m:t>
          </m:r>
          <w:commentRangeEnd w:id="496"/>
          <m:r>
            <m:rPr>
              <m:sty m:val="p"/>
            </m:rPr>
            <w:rPr>
              <w:rStyle w:val="Refdecomentario"/>
              <w:rFonts w:ascii="Calibri" w:eastAsia="Calibri" w:hAnsi="Calibri" w:cs="Times New Roman"/>
              <w:lang w:val="es-MX"/>
            </w:rPr>
            <w:commentReference w:id="496"/>
          </m:r>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m:t>
          </m:r>
          <m:r>
            <m:rPr>
              <m:sty m:val="p"/>
            </m:rPr>
            <w:rPr>
              <w:rStyle w:val="Refdecomentario"/>
              <w:rFonts w:ascii="Calibri" w:eastAsia="Calibri" w:hAnsi="Calibri" w:cs="Times New Roman"/>
              <w:lang w:val="es-MX"/>
            </w:rPr>
            <w:commentReference w:id="497"/>
          </m:r>
          <m:r>
            <w:rPr>
              <w:rFonts w:ascii="Cambria Math" w:eastAsiaTheme="minorEastAsia" w:hAnsi="Cambria Math" w:cs="Arial"/>
            </w:rPr>
            <m:t>0</m:t>
          </m:r>
        </m:oMath>
      </m:oMathPara>
    </w:p>
    <w:p w14:paraId="1B504D56" w14:textId="77777777" w:rsidR="00602FA9" w:rsidRPr="00560ED9" w:rsidRDefault="00602FA9" w:rsidP="00602FA9">
      <w:pPr>
        <w:tabs>
          <w:tab w:val="right" w:pos="8498"/>
        </w:tabs>
        <w:spacing w:after="0"/>
        <w:jc w:val="both"/>
        <w:rPr>
          <w:rFonts w:ascii="Arial" w:eastAsiaTheme="minorEastAsia" w:hAnsi="Arial" w:cs="Arial"/>
        </w:rPr>
      </w:pPr>
    </w:p>
    <w:p w14:paraId="72B3A85E" w14:textId="6EE41ABF" w:rsidR="00602FA9" w:rsidRPr="00560ED9" w:rsidRDefault="00404652" w:rsidP="00602FA9">
      <w:pPr>
        <w:tabs>
          <w:tab w:val="right" w:pos="8498"/>
        </w:tabs>
        <w:spacing w:after="0"/>
        <w:jc w:val="both"/>
        <w:rPr>
          <w:rFonts w:ascii="Arial" w:eastAsiaTheme="minorEastAsia" w:hAnsi="Arial" w:cs="Arial"/>
        </w:rPr>
      </w:pPr>
      <w:commentRangeStart w:id="498"/>
      <w:r w:rsidRPr="00560ED9">
        <w:rPr>
          <w:rFonts w:ascii="Arial" w:eastAsiaTheme="minorEastAsia" w:hAnsi="Arial" w:cs="Arial"/>
        </w:rPr>
        <w:t>D</w:t>
      </w:r>
      <w:r w:rsidR="00602FA9" w:rsidRPr="00560ED9">
        <w:rPr>
          <w:rFonts w:ascii="Arial" w:eastAsiaTheme="minorEastAsia" w:hAnsi="Arial" w:cs="Arial"/>
        </w:rPr>
        <w:t>e</w:t>
      </w:r>
      <w:commentRangeEnd w:id="498"/>
      <w:r w:rsidR="00EF013D">
        <w:rPr>
          <w:rStyle w:val="Refdecomentario"/>
          <w:rFonts w:ascii="Calibri" w:eastAsia="Calibri" w:hAnsi="Calibri" w:cs="Times New Roman"/>
          <w:lang w:val="es-MX"/>
        </w:rPr>
        <w:commentReference w:id="498"/>
      </w:r>
      <w:r w:rsidR="00602FA9" w:rsidRPr="00560ED9">
        <w:rPr>
          <w:rFonts w:ascii="Arial" w:eastAsiaTheme="minorEastAsia" w:hAnsi="Arial" w:cs="Arial"/>
        </w:rPr>
        <w:t xml:space="preserve"> donde </w:t>
      </w:r>
      <m:oMath>
        <m:r>
          <w:rPr>
            <w:rFonts w:ascii="Cambria Math" w:eastAsiaTheme="minorEastAsia" w:hAnsi="Cambria Math" w:cs="Arial"/>
          </w:rPr>
          <m:t>Dom h</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 xml:space="preserve">, </m:t>
            </m:r>
            <m:rad>
              <m:radPr>
                <m:degHide m:val="1"/>
                <m:ctrlPr>
                  <w:rPr>
                    <w:rFonts w:ascii="Cambria Math" w:eastAsiaTheme="minorEastAsia" w:hAnsi="Cambria Math" w:cs="Arial"/>
                    <w:i/>
                  </w:rPr>
                </m:ctrlPr>
              </m:radPr>
              <m:deg/>
              <m:e>
                <m:r>
                  <w:rPr>
                    <w:rFonts w:ascii="Cambria Math" w:eastAsiaTheme="minorEastAsia" w:hAnsi="Cambria Math" w:cs="Arial"/>
                  </w:rPr>
                  <m:t>2</m:t>
                </m:r>
              </m:e>
            </m:rad>
          </m:e>
        </m:d>
        <m:r>
          <w:rPr>
            <w:rFonts w:ascii="Cambria Math" w:eastAsiaTheme="minorEastAsia" w:hAnsi="Cambria Math" w:cs="Arial"/>
          </w:rPr>
          <m:t>∪</m:t>
        </m:r>
        <w:commentRangeStart w:id="499"/>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e>
        </m:d>
        <w:commentRangeEnd w:id="499"/>
        <m:r>
          <m:rPr>
            <m:sty m:val="p"/>
          </m:rPr>
          <w:rPr>
            <w:rStyle w:val="Refdecomentario"/>
            <w:rFonts w:ascii="Calibri" w:eastAsia="Calibri" w:hAnsi="Calibri" w:cs="Times New Roman"/>
            <w:lang w:val="es-MX"/>
          </w:rPr>
          <w:commentReference w:id="499"/>
        </m:r>
      </m:oMath>
    </w:p>
    <w:p w14:paraId="11CBF005" w14:textId="77777777" w:rsidR="00602FA9" w:rsidRPr="00560ED9" w:rsidRDefault="00602FA9" w:rsidP="00602FA9">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0"/>
        <w:gridCol w:w="6338"/>
      </w:tblGrid>
      <w:tr w:rsidR="00044395" w:rsidRPr="00560ED9" w14:paraId="41757F20" w14:textId="77777777" w:rsidTr="00272EE6">
        <w:tc>
          <w:tcPr>
            <w:tcW w:w="8978" w:type="dxa"/>
            <w:gridSpan w:val="2"/>
            <w:shd w:val="clear" w:color="auto" w:fill="000000" w:themeFill="text1"/>
          </w:tcPr>
          <w:p w14:paraId="5A9FD9DB" w14:textId="77777777" w:rsidR="00044395" w:rsidRPr="00560ED9" w:rsidRDefault="00044395"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044395" w:rsidRPr="00560ED9" w14:paraId="4DC91A25" w14:textId="77777777" w:rsidTr="00272EE6">
        <w:tc>
          <w:tcPr>
            <w:tcW w:w="2518" w:type="dxa"/>
          </w:tcPr>
          <w:p w14:paraId="539ABCED" w14:textId="77777777" w:rsidR="00044395" w:rsidRPr="00560ED9" w:rsidRDefault="00044395"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24EA2D1" w14:textId="5BBDD9C1" w:rsidR="00044395" w:rsidRPr="00560ED9" w:rsidRDefault="00044395" w:rsidP="00044395">
            <w:pPr>
              <w:rPr>
                <w:rFonts w:ascii="Arial" w:hAnsi="Arial" w:cs="Arial"/>
                <w:b/>
                <w:color w:val="000000"/>
                <w:sz w:val="24"/>
                <w:szCs w:val="24"/>
              </w:rPr>
            </w:pPr>
            <w:r w:rsidRPr="00560ED9">
              <w:rPr>
                <w:rFonts w:ascii="Arial" w:hAnsi="Arial" w:cs="Arial"/>
                <w:b/>
                <w:color w:val="000000"/>
                <w:sz w:val="24"/>
                <w:szCs w:val="24"/>
              </w:rPr>
              <w:t xml:space="preserve">Función </w:t>
            </w:r>
            <w:r w:rsidR="00272EE6" w:rsidRPr="00560ED9">
              <w:rPr>
                <w:rFonts w:ascii="Arial" w:hAnsi="Arial" w:cs="Arial"/>
                <w:b/>
                <w:color w:val="000000"/>
                <w:sz w:val="24"/>
                <w:szCs w:val="24"/>
              </w:rPr>
              <w:t>racional impropia</w:t>
            </w:r>
          </w:p>
        </w:tc>
      </w:tr>
      <w:tr w:rsidR="00044395" w:rsidRPr="00560ED9" w14:paraId="6D04AC7C" w14:textId="77777777" w:rsidTr="00272EE6">
        <w:tc>
          <w:tcPr>
            <w:tcW w:w="2518" w:type="dxa"/>
          </w:tcPr>
          <w:p w14:paraId="36FCDEC6" w14:textId="77777777" w:rsidR="00044395" w:rsidRPr="00560ED9" w:rsidRDefault="00044395"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613C9A9F" w14:textId="3FE3018E" w:rsidR="00044395" w:rsidRPr="00560ED9" w:rsidRDefault="00272EE6">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es</w:t>
            </w:r>
            <w:r w:rsidRPr="00560ED9">
              <w:rPr>
                <w:rFonts w:ascii="Arial" w:hAnsi="Arial" w:cs="Arial"/>
              </w:rPr>
              <w:t xml:space="preserve"> </w:t>
            </w:r>
            <w:r w:rsidRPr="00560ED9">
              <w:rPr>
                <w:rFonts w:ascii="Arial" w:hAnsi="Arial" w:cs="Arial"/>
                <w:b/>
              </w:rPr>
              <w:t>impropia</w:t>
            </w:r>
            <w:r w:rsidRPr="00560ED9">
              <w:rPr>
                <w:rFonts w:ascii="Arial" w:hAnsi="Arial" w:cs="Arial"/>
              </w:rPr>
              <w:t xml:space="preserve"> si y solo si el grado del polinomio en el numerador es mayor o igual </w:t>
            </w:r>
            <w:commentRangeStart w:id="500"/>
            <w:r w:rsidRPr="00560ED9">
              <w:rPr>
                <w:rFonts w:ascii="Arial" w:hAnsi="Arial" w:cs="Arial"/>
              </w:rPr>
              <w:t>que el</w:t>
            </w:r>
            <w:commentRangeEnd w:id="500"/>
            <w:r w:rsidR="002D73A1">
              <w:rPr>
                <w:rStyle w:val="Refdecomentario"/>
                <w:rFonts w:ascii="Calibri" w:eastAsia="Calibri" w:hAnsi="Calibri" w:cs="Times New Roman"/>
              </w:rPr>
              <w:commentReference w:id="500"/>
            </w:r>
            <w:r w:rsidRPr="00560ED9">
              <w:rPr>
                <w:rFonts w:ascii="Arial" w:hAnsi="Arial" w:cs="Arial"/>
              </w:rPr>
              <w:t xml:space="preserve"> grado del polinomio del denominador.</w:t>
            </w:r>
          </w:p>
        </w:tc>
      </w:tr>
    </w:tbl>
    <w:p w14:paraId="2DD68E13" w14:textId="77777777" w:rsidR="00602FA9" w:rsidRPr="00560ED9" w:rsidRDefault="00602FA9" w:rsidP="00B73CAF">
      <w:pPr>
        <w:tabs>
          <w:tab w:val="right" w:pos="8498"/>
        </w:tabs>
        <w:spacing w:after="0"/>
        <w:jc w:val="both"/>
        <w:rPr>
          <w:rFonts w:ascii="Arial" w:hAnsi="Arial" w:cs="Arial"/>
        </w:rPr>
      </w:pPr>
    </w:p>
    <w:p w14:paraId="0B363990" w14:textId="1B1544FF" w:rsidR="00602FA9" w:rsidRPr="00560ED9" w:rsidRDefault="00602FA9" w:rsidP="00B73CAF">
      <w:pPr>
        <w:tabs>
          <w:tab w:val="right" w:pos="8498"/>
        </w:tabs>
        <w:spacing w:after="0"/>
        <w:jc w:val="both"/>
        <w:rPr>
          <w:rFonts w:ascii="Arial" w:hAnsi="Arial" w:cs="Arial"/>
        </w:rPr>
      </w:pPr>
      <w:r w:rsidRPr="00560ED9">
        <w:rPr>
          <w:rFonts w:ascii="Arial" w:hAnsi="Arial" w:cs="Arial"/>
        </w:rPr>
        <w:t>Son ejemplos de funciones racionales impropias</w:t>
      </w:r>
    </w:p>
    <w:p w14:paraId="6FDDDF90" w14:textId="77777777" w:rsidR="00602FA9" w:rsidRPr="00560ED9" w:rsidRDefault="00602FA9" w:rsidP="00B73CAF">
      <w:pPr>
        <w:tabs>
          <w:tab w:val="right" w:pos="8498"/>
        </w:tabs>
        <w:spacing w:after="0"/>
        <w:jc w:val="both"/>
        <w:rPr>
          <w:rFonts w:ascii="Arial" w:hAnsi="Arial" w:cs="Arial"/>
        </w:rPr>
      </w:pPr>
    </w:p>
    <w:p w14:paraId="1D76F336" w14:textId="79E1E386" w:rsidR="00272EE6" w:rsidRPr="00560ED9" w:rsidRDefault="0070053B" w:rsidP="00602FA9">
      <w:pPr>
        <w:tabs>
          <w:tab w:val="right" w:pos="8498"/>
        </w:tabs>
        <w:spacing w:after="0"/>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00602FA9" w:rsidRPr="00560ED9">
        <w:rPr>
          <w:rFonts w:ascii="Arial" w:eastAsiaTheme="minorEastAsia" w:hAnsi="Arial" w:cs="Arial"/>
        </w:rPr>
        <w:t xml:space="preserve"> </w:t>
      </w:r>
      <w:r w:rsidR="002D73A1">
        <w:rPr>
          <w:rFonts w:ascii="Arial" w:eastAsiaTheme="minorEastAsia" w:hAnsi="Arial" w:cs="Arial"/>
        </w:rPr>
        <w:t xml:space="preserve"> </w:t>
      </w:r>
      <w:proofErr w:type="gramStart"/>
      <w:r w:rsidR="00602FA9" w:rsidRPr="00560ED9">
        <w:rPr>
          <w:rFonts w:ascii="Arial" w:eastAsiaTheme="minorEastAsia" w:hAnsi="Arial" w:cs="Arial"/>
        </w:rPr>
        <w:t>y</w:t>
      </w:r>
      <w:proofErr w:type="gramEnd"/>
      <w:r w:rsidR="00602FA9" w:rsidRPr="00560ED9">
        <w:rPr>
          <w:rFonts w:ascii="Arial" w:eastAsiaTheme="minorEastAsia" w:hAnsi="Arial" w:cs="Arial"/>
        </w:rPr>
        <w:t xml:space="preserve">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r>
          <w:rPr>
            <w:rFonts w:ascii="Cambria Math" w:hAnsi="Cambria Math" w:cs="Arial"/>
          </w:rPr>
          <m:t>.</m:t>
        </m:r>
      </m:oMath>
    </w:p>
    <w:p w14:paraId="775D226D" w14:textId="77777777" w:rsidR="00272EE6" w:rsidRPr="00560ED9" w:rsidRDefault="00272EE6" w:rsidP="00B73CAF">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272EE6" w:rsidRPr="00560ED9" w14:paraId="7CAE15D0" w14:textId="77777777" w:rsidTr="00272EE6">
        <w:tc>
          <w:tcPr>
            <w:tcW w:w="8978" w:type="dxa"/>
            <w:gridSpan w:val="2"/>
            <w:shd w:val="clear" w:color="auto" w:fill="000000" w:themeFill="text1"/>
          </w:tcPr>
          <w:p w14:paraId="5C7E8480" w14:textId="77777777" w:rsidR="00272EE6" w:rsidRPr="00560ED9" w:rsidRDefault="00272EE6" w:rsidP="00272EE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272EE6" w:rsidRPr="00560ED9" w14:paraId="23CC65FC" w14:textId="77777777" w:rsidTr="00272EE6">
        <w:tc>
          <w:tcPr>
            <w:tcW w:w="2518" w:type="dxa"/>
          </w:tcPr>
          <w:p w14:paraId="3D87BB4F" w14:textId="77777777"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1B298B29" w14:textId="0AEE1EA5" w:rsidR="00272EE6" w:rsidRPr="00560ED9" w:rsidRDefault="00272EE6" w:rsidP="00272EE6">
            <w:pPr>
              <w:rPr>
                <w:rFonts w:ascii="Arial" w:hAnsi="Arial" w:cs="Arial"/>
                <w:b/>
                <w:color w:val="000000"/>
                <w:sz w:val="24"/>
                <w:szCs w:val="24"/>
              </w:rPr>
            </w:pPr>
            <w:r w:rsidRPr="00560ED9">
              <w:rPr>
                <w:rFonts w:ascii="Arial" w:hAnsi="Arial" w:cs="Arial"/>
                <w:b/>
                <w:color w:val="000000"/>
                <w:sz w:val="24"/>
                <w:szCs w:val="24"/>
              </w:rPr>
              <w:t>Función racional propia</w:t>
            </w:r>
          </w:p>
        </w:tc>
      </w:tr>
      <w:tr w:rsidR="00272EE6" w:rsidRPr="00560ED9" w14:paraId="27DB3FFF" w14:textId="77777777" w:rsidTr="00272EE6">
        <w:tc>
          <w:tcPr>
            <w:tcW w:w="2518" w:type="dxa"/>
          </w:tcPr>
          <w:p w14:paraId="73712FF6" w14:textId="77777777" w:rsidR="00272EE6" w:rsidRPr="00560ED9" w:rsidRDefault="00272EE6" w:rsidP="00272EE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5849F224" w14:textId="06E932B4" w:rsidR="00272EE6" w:rsidRPr="00560ED9" w:rsidRDefault="00272EE6">
            <w:pPr>
              <w:tabs>
                <w:tab w:val="right" w:pos="8498"/>
              </w:tabs>
              <w:jc w:val="both"/>
              <w:rPr>
                <w:rFonts w:ascii="Arial" w:eastAsiaTheme="minorEastAsia" w:hAnsi="Arial" w:cs="Arial"/>
              </w:rPr>
            </w:pPr>
            <w:r w:rsidRPr="00560ED9">
              <w:rPr>
                <w:rFonts w:ascii="Arial" w:hAnsi="Arial" w:cs="Arial"/>
              </w:rPr>
              <w:t xml:space="preserve">Una función racional </w:t>
            </w:r>
            <w:r w:rsidR="00DE3E5F" w:rsidRPr="00560ED9">
              <w:rPr>
                <w:rFonts w:ascii="Arial" w:hAnsi="Arial" w:cs="Arial"/>
              </w:rPr>
              <w:t xml:space="preserve">es </w:t>
            </w:r>
            <w:r w:rsidRPr="00560ED9">
              <w:rPr>
                <w:rFonts w:ascii="Arial" w:hAnsi="Arial" w:cs="Arial"/>
                <w:b/>
              </w:rPr>
              <w:t>propia</w:t>
            </w:r>
            <w:r w:rsidRPr="00560ED9">
              <w:rPr>
                <w:rFonts w:ascii="Arial" w:hAnsi="Arial" w:cs="Arial"/>
              </w:rPr>
              <w:t xml:space="preserve"> si y solo si el grado del polinomio en el numerador es menor que el grado del polinomio del denominador.</w:t>
            </w:r>
          </w:p>
        </w:tc>
      </w:tr>
    </w:tbl>
    <w:p w14:paraId="00F0A4AB" w14:textId="77777777" w:rsidR="00B73CAF" w:rsidRPr="00560ED9" w:rsidRDefault="00B73CAF" w:rsidP="00B73CAF">
      <w:pPr>
        <w:tabs>
          <w:tab w:val="right" w:pos="8498"/>
        </w:tabs>
        <w:spacing w:after="0"/>
        <w:jc w:val="both"/>
        <w:rPr>
          <w:rFonts w:ascii="Arial" w:hAnsi="Arial" w:cs="Arial"/>
          <w:u w:val="single"/>
        </w:rPr>
      </w:pPr>
    </w:p>
    <w:p w14:paraId="1CA6C395" w14:textId="066FB9AF" w:rsidR="00602FA9" w:rsidRPr="00560ED9" w:rsidRDefault="00602FA9" w:rsidP="00602FA9">
      <w:pPr>
        <w:tabs>
          <w:tab w:val="right" w:pos="8498"/>
        </w:tabs>
        <w:spacing w:after="0"/>
        <w:jc w:val="both"/>
        <w:rPr>
          <w:rFonts w:ascii="Arial" w:hAnsi="Arial" w:cs="Arial"/>
        </w:rPr>
      </w:pPr>
      <w:r w:rsidRPr="00560ED9">
        <w:rPr>
          <w:rFonts w:ascii="Arial" w:hAnsi="Arial" w:cs="Arial"/>
        </w:rPr>
        <w:t>Son ejemplos de funciones racionales propias</w:t>
      </w:r>
    </w:p>
    <w:p w14:paraId="44A9FB14" w14:textId="77777777" w:rsidR="00602FA9" w:rsidRPr="00560ED9" w:rsidRDefault="00602FA9" w:rsidP="00602FA9">
      <w:pPr>
        <w:tabs>
          <w:tab w:val="right" w:pos="8498"/>
        </w:tabs>
        <w:spacing w:after="0"/>
        <w:jc w:val="both"/>
        <w:rPr>
          <w:rFonts w:ascii="Arial" w:hAnsi="Arial" w:cs="Arial"/>
        </w:rPr>
      </w:pPr>
    </w:p>
    <w:p w14:paraId="53689317" w14:textId="305FCE68" w:rsidR="00602FA9" w:rsidRPr="00560ED9" w:rsidRDefault="00602FA9" w:rsidP="00602FA9">
      <w:pPr>
        <w:tabs>
          <w:tab w:val="right" w:pos="8498"/>
        </w:tabs>
        <w:spacing w:after="0"/>
        <w:jc w:val="center"/>
        <w:rPr>
          <w:rFonts w:ascii="Arial" w:eastAsiaTheme="minorEastAsia" w:hAnsi="Arial" w:cs="Arial"/>
        </w:rPr>
      </w:pP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-4</m:t>
            </m:r>
          </m:den>
        </m:f>
      </m:oMath>
      <w:r w:rsidRPr="00560ED9">
        <w:rPr>
          <w:rFonts w:ascii="Arial" w:eastAsiaTheme="minorEastAsia" w:hAnsi="Arial" w:cs="Arial"/>
        </w:rPr>
        <w:t xml:space="preserve">  </w:t>
      </w:r>
      <w:r w:rsidR="002D73A1">
        <w:rPr>
          <w:rFonts w:ascii="Arial" w:eastAsiaTheme="minorEastAsia" w:hAnsi="Arial" w:cs="Arial"/>
        </w:rPr>
        <w:t xml:space="preserve"> </w:t>
      </w:r>
      <w:r w:rsidRPr="00560ED9">
        <w:rPr>
          <w:rFonts w:ascii="Arial" w:eastAsiaTheme="minorEastAsia" w:hAnsi="Arial" w:cs="Arial"/>
        </w:rPr>
        <w:t xml:space="preserve">y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oMath>
      <w:r w:rsidR="002D73A1">
        <w:rPr>
          <w:rFonts w:ascii="Arial" w:eastAsiaTheme="minorEastAsia" w:hAnsi="Arial" w:cs="Arial"/>
        </w:rPr>
        <w:t>.</w:t>
      </w:r>
    </w:p>
    <w:p w14:paraId="429BF013" w14:textId="437AA714" w:rsidR="00602FA9" w:rsidRPr="00560ED9" w:rsidRDefault="00602FA9" w:rsidP="00602FA9">
      <w:pPr>
        <w:tabs>
          <w:tab w:val="right" w:pos="8498"/>
        </w:tabs>
        <w:spacing w:after="0"/>
        <w:jc w:val="both"/>
        <w:rPr>
          <w:rFonts w:ascii="Arial" w:eastAsiaTheme="minorEastAsia" w:hAnsi="Arial" w:cs="Arial"/>
        </w:rPr>
      </w:pPr>
    </w:p>
    <w:p w14:paraId="2AE9F05D" w14:textId="235DD780" w:rsidR="00B73CAF" w:rsidRPr="00560ED9" w:rsidRDefault="00B73CAF"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91"/>
        <w:gridCol w:w="6337"/>
      </w:tblGrid>
      <w:tr w:rsidR="0015014C" w:rsidRPr="00560ED9" w14:paraId="622FF1C2" w14:textId="77777777" w:rsidTr="0015014C">
        <w:tc>
          <w:tcPr>
            <w:tcW w:w="8978" w:type="dxa"/>
            <w:gridSpan w:val="2"/>
            <w:shd w:val="clear" w:color="auto" w:fill="000000" w:themeFill="text1"/>
          </w:tcPr>
          <w:p w14:paraId="59425E7E"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7A7044F" w14:textId="77777777" w:rsidTr="0015014C">
        <w:tc>
          <w:tcPr>
            <w:tcW w:w="2518" w:type="dxa"/>
          </w:tcPr>
          <w:p w14:paraId="645A89DF"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00682D85" w14:textId="5A200B8E" w:rsidR="0015014C" w:rsidRPr="00560ED9" w:rsidRDefault="00DE3E5F" w:rsidP="0015014C">
            <w:pPr>
              <w:rPr>
                <w:rFonts w:ascii="Arial" w:hAnsi="Arial" w:cs="Arial"/>
                <w:b/>
                <w:color w:val="000000"/>
                <w:sz w:val="24"/>
                <w:szCs w:val="24"/>
              </w:rPr>
            </w:pPr>
            <w:r w:rsidRPr="00560ED9">
              <w:rPr>
                <w:rFonts w:ascii="Arial" w:hAnsi="Arial" w:cs="Arial"/>
                <w:b/>
                <w:color w:val="000000"/>
                <w:sz w:val="24"/>
                <w:szCs w:val="24"/>
              </w:rPr>
              <w:t>Asíntotas</w:t>
            </w:r>
            <w:r w:rsidR="003D38A0" w:rsidRPr="00560ED9">
              <w:rPr>
                <w:rFonts w:ascii="Arial" w:hAnsi="Arial" w:cs="Arial"/>
                <w:b/>
                <w:color w:val="000000"/>
                <w:sz w:val="24"/>
                <w:szCs w:val="24"/>
              </w:rPr>
              <w:t xml:space="preserve"> v</w:t>
            </w:r>
            <w:r w:rsidR="0015014C" w:rsidRPr="00560ED9">
              <w:rPr>
                <w:rFonts w:ascii="Arial" w:hAnsi="Arial" w:cs="Arial"/>
                <w:b/>
                <w:color w:val="000000"/>
                <w:sz w:val="24"/>
                <w:szCs w:val="24"/>
              </w:rPr>
              <w:t>erticales de un</w:t>
            </w:r>
            <w:r w:rsidR="007D1AA9" w:rsidRPr="00560ED9">
              <w:rPr>
                <w:rFonts w:ascii="Arial" w:hAnsi="Arial" w:cs="Arial"/>
                <w:b/>
                <w:color w:val="000000"/>
                <w:sz w:val="24"/>
                <w:szCs w:val="24"/>
              </w:rPr>
              <w:t>a</w:t>
            </w:r>
            <w:r w:rsidR="0015014C" w:rsidRPr="00560ED9">
              <w:rPr>
                <w:rFonts w:ascii="Arial" w:hAnsi="Arial" w:cs="Arial"/>
                <w:b/>
                <w:color w:val="000000"/>
                <w:sz w:val="24"/>
                <w:szCs w:val="24"/>
              </w:rPr>
              <w:t xml:space="preserve"> función racional</w:t>
            </w:r>
          </w:p>
        </w:tc>
      </w:tr>
      <w:tr w:rsidR="0015014C" w:rsidRPr="00560ED9" w14:paraId="3EB36A7C" w14:textId="77777777" w:rsidTr="0015014C">
        <w:tc>
          <w:tcPr>
            <w:tcW w:w="2518" w:type="dxa"/>
          </w:tcPr>
          <w:p w14:paraId="1D5D1EFF"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F2101A9" w14:textId="3E43CCAB" w:rsidR="0015014C" w:rsidRPr="00560ED9" w:rsidRDefault="00DE3E5F" w:rsidP="0015014C">
            <w:pPr>
              <w:tabs>
                <w:tab w:val="right" w:pos="8498"/>
              </w:tabs>
              <w:jc w:val="both"/>
              <w:rPr>
                <w:rFonts w:ascii="Arial" w:hAnsi="Arial" w:cs="Arial"/>
              </w:rPr>
            </w:pPr>
            <w:r w:rsidRPr="00560ED9">
              <w:rPr>
                <w:rFonts w:ascii="Arial" w:hAnsi="Arial" w:cs="Arial"/>
              </w:rPr>
              <w:t xml:space="preserve">Una </w:t>
            </w:r>
            <w:r w:rsidR="0015014C" w:rsidRPr="00560ED9">
              <w:rPr>
                <w:rFonts w:ascii="Arial" w:hAnsi="Arial" w:cs="Arial"/>
              </w:rPr>
              <w:t xml:space="preserve">función racional </w:t>
            </w:r>
            <w:r w:rsidR="009029FA">
              <w:rPr>
                <w:rFonts w:ascii="Arial" w:hAnsi="Arial" w:cs="Arial"/>
              </w:rPr>
              <w:t>de la  forma</w:t>
            </w:r>
          </w:p>
          <w:p w14:paraId="3BBFA5B8" w14:textId="77777777" w:rsidR="0015014C" w:rsidRPr="00560ED9" w:rsidRDefault="0015014C" w:rsidP="0015014C">
            <w:pPr>
              <w:tabs>
                <w:tab w:val="right" w:pos="8498"/>
              </w:tabs>
              <w:jc w:val="both"/>
              <w:rPr>
                <w:rFonts w:ascii="Arial" w:hAnsi="Arial" w:cs="Arial"/>
              </w:rPr>
            </w:pPr>
          </w:p>
          <w:p w14:paraId="5168EAE9" w14:textId="39CB5A8F" w:rsidR="0015014C" w:rsidRPr="00560ED9" w:rsidRDefault="0015014C" w:rsidP="00964690">
            <w:pPr>
              <w:tabs>
                <w:tab w:val="right" w:pos="8498"/>
              </w:tabs>
              <w:jc w:val="center"/>
              <w:rPr>
                <w:rFonts w:ascii="Arial" w:eastAsiaTheme="minorEastAsia" w:hAnsi="Arial" w:cs="Arial"/>
              </w:rPr>
            </w:pP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w:r w:rsidR="00964690">
              <w:rPr>
                <w:rFonts w:ascii="Arial" w:eastAsiaTheme="minorEastAsia" w:hAnsi="Arial" w:cs="Arial"/>
              </w:rPr>
              <w:t>,</w:t>
            </w:r>
          </w:p>
          <w:p w14:paraId="4108D47F" w14:textId="77777777" w:rsidR="0015014C" w:rsidRPr="00560ED9" w:rsidRDefault="0015014C" w:rsidP="0015014C">
            <w:pPr>
              <w:tabs>
                <w:tab w:val="right" w:pos="8498"/>
              </w:tabs>
              <w:jc w:val="both"/>
              <w:rPr>
                <w:rFonts w:ascii="Arial" w:eastAsiaTheme="minorEastAsia" w:hAnsi="Arial" w:cs="Arial"/>
              </w:rPr>
            </w:pPr>
          </w:p>
          <w:p w14:paraId="187AEBC4" w14:textId="37568F1B" w:rsidR="0015014C" w:rsidRPr="00560ED9" w:rsidRDefault="0015014C" w:rsidP="009029FA">
            <w:pPr>
              <w:tabs>
                <w:tab w:val="right" w:pos="8498"/>
              </w:tabs>
              <w:jc w:val="both"/>
              <w:rPr>
                <w:rFonts w:ascii="Arial" w:eastAsiaTheme="minorEastAsia" w:hAnsi="Arial" w:cs="Arial"/>
              </w:rPr>
            </w:pPr>
            <w:commentRangeStart w:id="501"/>
            <w:proofErr w:type="gramStart"/>
            <w:r w:rsidRPr="00560ED9">
              <w:rPr>
                <w:rFonts w:ascii="Arial" w:eastAsiaTheme="minorEastAsia" w:hAnsi="Arial" w:cs="Arial"/>
              </w:rPr>
              <w:t>tiene</w:t>
            </w:r>
            <w:commentRangeEnd w:id="501"/>
            <w:proofErr w:type="gramEnd"/>
            <w:r w:rsidR="002D73A1">
              <w:rPr>
                <w:rStyle w:val="Refdecomentario"/>
                <w:rFonts w:ascii="Calibri" w:eastAsia="Calibri" w:hAnsi="Calibri" w:cs="Times New Roman"/>
              </w:rPr>
              <w:commentReference w:id="501"/>
            </w:r>
            <w:r w:rsidRPr="00560ED9">
              <w:rPr>
                <w:rFonts w:ascii="Arial" w:eastAsiaTheme="minorEastAsia" w:hAnsi="Arial" w:cs="Arial"/>
              </w:rPr>
              <w:t xml:space="preserve"> una </w:t>
            </w:r>
            <w:r w:rsidR="00DE3E5F" w:rsidRPr="00560ED9">
              <w:rPr>
                <w:rFonts w:ascii="Arial" w:eastAsiaTheme="minorEastAsia" w:hAnsi="Arial" w:cs="Arial"/>
              </w:rPr>
              <w:t>asíntota</w:t>
            </w:r>
            <w:r w:rsidRPr="00560ED9">
              <w:rPr>
                <w:rFonts w:ascii="Arial" w:eastAsiaTheme="minorEastAsia" w:hAnsi="Arial" w:cs="Arial"/>
              </w:rPr>
              <w:t xml:space="preserve"> ver</w:t>
            </w:r>
            <w:r w:rsidR="00DE3E5F" w:rsidRPr="00560ED9">
              <w:rPr>
                <w:rFonts w:ascii="Arial" w:eastAsiaTheme="minorEastAsia" w:hAnsi="Arial" w:cs="Arial"/>
              </w:rPr>
              <w:t>tical</w:t>
            </w:r>
            <w:r w:rsidR="009029FA">
              <w:rPr>
                <w:rFonts w:ascii="Arial" w:eastAsiaTheme="minorEastAsia" w:hAnsi="Arial" w:cs="Arial"/>
              </w:rPr>
              <w:t xml:space="preserve"> en </w:t>
            </w:r>
            <w:r w:rsidRPr="00560ED9">
              <w:rPr>
                <w:rFonts w:ascii="Arial" w:eastAsiaTheme="minorEastAsia" w:hAnsi="Arial" w:cs="Arial"/>
              </w:rPr>
              <w:t xml:space="preserve"> </w:t>
            </w:r>
            <m:oMath>
              <m:r>
                <w:rPr>
                  <w:rFonts w:ascii="Cambria Math" w:eastAsiaTheme="minorEastAsia" w:hAnsi="Cambria Math" w:cs="Arial"/>
                </w:rPr>
                <m:t>x=k</m:t>
              </m:r>
            </m:oMath>
            <w:r w:rsidR="009029FA">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∈R</m:t>
              </m:r>
            </m:oMath>
            <w:r w:rsidR="009029FA">
              <w:rPr>
                <w:rFonts w:ascii="Arial" w:eastAsiaTheme="minorEastAsia" w:hAnsi="Arial" w:cs="Arial"/>
              </w:rPr>
              <w:t xml:space="preserve">, </w:t>
            </w:r>
            <w:commentRangeStart w:id="502"/>
            <w:r w:rsidR="009029FA" w:rsidRPr="002D73A1">
              <w:rPr>
                <w:rFonts w:ascii="Arial" w:eastAsiaTheme="minorEastAsia" w:hAnsi="Arial" w:cs="Arial"/>
                <w:strike/>
              </w:rPr>
              <w:t xml:space="preserve">y </w:t>
            </w:r>
            <m:oMath>
              <m:r>
                <w:rPr>
                  <w:rFonts w:ascii="Cambria Math" w:eastAsiaTheme="minorEastAsia" w:hAnsi="Cambria Math" w:cs="Arial"/>
                  <w:strike/>
                </w:rPr>
                <m:t>p(x)</m:t>
              </m:r>
            </m:oMath>
            <w:r w:rsidR="009029FA" w:rsidRPr="002D73A1">
              <w:rPr>
                <w:rFonts w:ascii="Arial" w:eastAsiaTheme="minorEastAsia" w:hAnsi="Arial" w:cs="Arial"/>
                <w:strike/>
              </w:rPr>
              <w:t xml:space="preserve"> y </w:t>
            </w:r>
            <m:oMath>
              <m:r>
                <w:rPr>
                  <w:rFonts w:ascii="Cambria Math" w:eastAsiaTheme="minorEastAsia" w:hAnsi="Cambria Math" w:cs="Arial"/>
                  <w:strike/>
                </w:rPr>
                <m:t>q(x</m:t>
              </m:r>
              <m:r>
                <w:rPr>
                  <w:rFonts w:ascii="Cambria Math" w:eastAsiaTheme="minorEastAsia" w:hAnsi="Cambria Math" w:cs="Arial"/>
                </w:rPr>
                <m:t>)</m:t>
              </m:r>
            </m:oMath>
            <w:r w:rsidR="009029FA">
              <w:rPr>
                <w:rFonts w:ascii="Arial" w:eastAsiaTheme="minorEastAsia" w:hAnsi="Arial" w:cs="Arial"/>
              </w:rPr>
              <w:t xml:space="preserve"> </w:t>
            </w:r>
            <w:r w:rsidR="009029FA" w:rsidRPr="002D73A1">
              <w:rPr>
                <w:rFonts w:ascii="Arial" w:eastAsiaTheme="minorEastAsia" w:hAnsi="Arial" w:cs="Arial"/>
                <w:strike/>
              </w:rPr>
              <w:t>funciones polinómicas de números reales</w:t>
            </w:r>
            <w:commentRangeEnd w:id="502"/>
            <w:r w:rsidR="002D73A1" w:rsidRPr="002D73A1">
              <w:rPr>
                <w:rStyle w:val="Refdecomentario"/>
                <w:rFonts w:ascii="Calibri" w:eastAsia="Calibri" w:hAnsi="Calibri" w:cs="Times New Roman"/>
                <w:strike/>
              </w:rPr>
              <w:commentReference w:id="502"/>
            </w:r>
            <w:r w:rsidR="009029FA" w:rsidRPr="002D73A1">
              <w:rPr>
                <w:rFonts w:ascii="Arial" w:eastAsiaTheme="minorEastAsia" w:hAnsi="Arial" w:cs="Arial"/>
                <w:strike/>
              </w:rPr>
              <w:t>,</w:t>
            </w:r>
            <w:r w:rsidR="009029FA">
              <w:rPr>
                <w:rFonts w:ascii="Arial" w:eastAsiaTheme="minorEastAsia" w:hAnsi="Arial" w:cs="Arial"/>
              </w:rPr>
              <w:t xml:space="preserve"> </w:t>
            </w:r>
            <w:r w:rsidRPr="00560ED9">
              <w:rPr>
                <w:rFonts w:ascii="Arial" w:eastAsiaTheme="minorEastAsia" w:hAnsi="Arial" w:cs="Arial"/>
              </w:rPr>
              <w:t xml:space="preserve">si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 xml:space="preserve">=0 </m:t>
              </m:r>
            </m:oMath>
            <w:r w:rsidRPr="00560ED9">
              <w:rPr>
                <w:rFonts w:ascii="Arial" w:eastAsiaTheme="minorEastAsia" w:hAnsi="Arial" w:cs="Arial"/>
              </w:rPr>
              <w:t xml:space="preserve">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k</m:t>
                  </m:r>
                </m:e>
              </m:d>
              <m:r>
                <w:rPr>
                  <w:rFonts w:ascii="Cambria Math" w:eastAsiaTheme="minorEastAsia" w:hAnsi="Cambria Math" w:cs="Arial"/>
                </w:rPr>
                <m:t>≠0</m:t>
              </m:r>
            </m:oMath>
            <w:r w:rsidR="00891BDE">
              <w:rPr>
                <w:rFonts w:ascii="Arial" w:eastAsiaTheme="minorEastAsia" w:hAnsi="Arial" w:cs="Arial"/>
              </w:rPr>
              <w:t>.</w:t>
            </w:r>
          </w:p>
        </w:tc>
      </w:tr>
    </w:tbl>
    <w:p w14:paraId="26C7C7A2" w14:textId="20496BF7" w:rsidR="0015014C" w:rsidRPr="00560ED9" w:rsidRDefault="0015014C" w:rsidP="00B73CAF">
      <w:pPr>
        <w:tabs>
          <w:tab w:val="right" w:pos="8498"/>
        </w:tabs>
        <w:spacing w:after="0"/>
        <w:jc w:val="both"/>
        <w:rPr>
          <w:rFonts w:ascii="Arial" w:eastAsiaTheme="minorEastAsia" w:hAnsi="Arial" w:cs="Arial"/>
        </w:rPr>
      </w:pPr>
    </w:p>
    <w:p w14:paraId="7A1CA3B7" w14:textId="5B38A6EB" w:rsidR="00A72BDB" w:rsidRPr="00560ED9" w:rsidRDefault="00602FA9" w:rsidP="00B73CAF">
      <w:pPr>
        <w:tabs>
          <w:tab w:val="right" w:pos="8498"/>
        </w:tabs>
        <w:spacing w:after="0"/>
        <w:jc w:val="both"/>
        <w:rPr>
          <w:rFonts w:ascii="Arial" w:eastAsiaTheme="minorEastAsia" w:hAnsi="Arial" w:cs="Arial"/>
        </w:rPr>
      </w:pPr>
      <w:commentRangeStart w:id="503"/>
      <w:r w:rsidRPr="00560ED9">
        <w:rPr>
          <w:rFonts w:ascii="Arial" w:eastAsiaTheme="minorEastAsia" w:hAnsi="Arial" w:cs="Arial"/>
        </w:rPr>
        <w:t xml:space="preserve">En el plano cartesiano se puede observar que una función tiene asíntota en </w:t>
      </w:r>
      <m:oMath>
        <m:r>
          <w:rPr>
            <w:rFonts w:ascii="Cambria Math" w:eastAsiaTheme="minorEastAsia" w:hAnsi="Cambria Math" w:cs="Arial"/>
          </w:rPr>
          <m:t>x=k</m:t>
        </m:r>
      </m:oMath>
      <w:r w:rsidRPr="00560ED9">
        <w:rPr>
          <w:rFonts w:ascii="Arial" w:eastAsiaTheme="minorEastAsia" w:hAnsi="Arial" w:cs="Arial"/>
        </w:rPr>
        <w:t xml:space="preserve"> si la func</w:t>
      </w:r>
      <w:r w:rsidR="00A36840" w:rsidRPr="00560ED9">
        <w:rPr>
          <w:rFonts w:ascii="Arial" w:eastAsiaTheme="minorEastAsia" w:hAnsi="Arial" w:cs="Arial"/>
        </w:rPr>
        <w:t>ión toma valores muy grandes (en valor absoluto) a la derecha o izquierda de la recta.</w:t>
      </w:r>
      <w:commentRangeEnd w:id="503"/>
      <w:r w:rsidR="00964690">
        <w:rPr>
          <w:rStyle w:val="Refdecomentario"/>
          <w:rFonts w:ascii="Calibri" w:eastAsia="Calibri" w:hAnsi="Calibri" w:cs="Times New Roman"/>
          <w:lang w:val="es-MX"/>
        </w:rPr>
        <w:commentReference w:id="503"/>
      </w:r>
    </w:p>
    <w:p w14:paraId="37C1948C" w14:textId="77777777" w:rsidR="00A72BDB" w:rsidRPr="00560ED9" w:rsidRDefault="00A72BDB" w:rsidP="00B73CAF">
      <w:pPr>
        <w:tabs>
          <w:tab w:val="right" w:pos="8498"/>
        </w:tabs>
        <w:spacing w:after="0"/>
        <w:jc w:val="both"/>
        <w:rPr>
          <w:rFonts w:ascii="Arial" w:eastAsiaTheme="minorEastAsia" w:hAnsi="Arial" w:cs="Arial"/>
        </w:rPr>
      </w:pPr>
    </w:p>
    <w:p w14:paraId="19BA963C" w14:textId="77777777" w:rsidR="00A72BDB" w:rsidRPr="00560ED9" w:rsidRDefault="00A72BDB" w:rsidP="00A72BDB">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w:t>
      </w:r>
      <w:commentRangeStart w:id="504"/>
      <w:r w:rsidRPr="00560ED9">
        <w:rPr>
          <w:rFonts w:ascii="Arial" w:hAnsi="Arial" w:cs="Arial"/>
        </w:rPr>
        <w:t>e</w:t>
      </w:r>
      <w:commentRangeEnd w:id="504"/>
      <w:r w:rsidR="00AC3A8C">
        <w:rPr>
          <w:rStyle w:val="Refdecomentario"/>
          <w:rFonts w:ascii="Calibri" w:eastAsia="Calibri" w:hAnsi="Calibri" w:cs="Times New Roman"/>
          <w:lang w:val="es-MX"/>
        </w:rPr>
        <w:commentReference w:id="504"/>
      </w:r>
      <w:r w:rsidRPr="00560ED9">
        <w:rPr>
          <w:rFonts w:ascii="Arial" w:hAnsi="Arial" w:cs="Arial"/>
        </w:rPr>
        <w:t xml:space="preserve"> la función:</w:t>
      </w:r>
    </w:p>
    <w:p w14:paraId="45B70E49" w14:textId="23863C0A" w:rsidR="00A72BDB" w:rsidRPr="00560ED9" w:rsidRDefault="00A72BDB" w:rsidP="00AC3A8C">
      <w:pPr>
        <w:tabs>
          <w:tab w:val="right" w:pos="8498"/>
        </w:tabs>
        <w:spacing w:after="0"/>
        <w:jc w:val="center"/>
        <w:rPr>
          <w:rFonts w:ascii="Arial" w:eastAsiaTheme="minorEastAsia" w:hAnsi="Arial" w:cs="Arial"/>
        </w:rPr>
      </w:pP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w:r w:rsidR="00AC3A8C">
        <w:rPr>
          <w:rFonts w:ascii="Arial" w:eastAsiaTheme="minorEastAsia" w:hAnsi="Arial" w:cs="Arial"/>
        </w:rPr>
        <w:t>.</w:t>
      </w:r>
    </w:p>
    <w:p w14:paraId="1AABD80B" w14:textId="77777777" w:rsidR="00A72BDB" w:rsidRPr="00560ED9" w:rsidRDefault="00A72BDB" w:rsidP="00A72BDB">
      <w:pPr>
        <w:tabs>
          <w:tab w:val="right" w:pos="8498"/>
        </w:tabs>
        <w:spacing w:after="0"/>
        <w:jc w:val="both"/>
        <w:rPr>
          <w:rFonts w:ascii="Arial" w:eastAsiaTheme="minorEastAsia" w:hAnsi="Arial" w:cs="Arial"/>
        </w:rPr>
      </w:pPr>
    </w:p>
    <w:p w14:paraId="4D8BE973" w14:textId="2CED90B5"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x=-3</m:t>
        </m:r>
      </m:oMath>
      <w:r w:rsidRPr="00560ED9">
        <w:rPr>
          <w:rFonts w:ascii="Arial" w:eastAsiaTheme="minorEastAsia" w:hAnsi="Arial" w:cs="Arial"/>
        </w:rPr>
        <w:t xml:space="preserve"> </w:t>
      </w:r>
      <w:proofErr w:type="gramStart"/>
      <w:r w:rsidRPr="00560ED9">
        <w:rPr>
          <w:rFonts w:ascii="Arial" w:eastAsiaTheme="minorEastAsia" w:hAnsi="Arial" w:cs="Arial"/>
        </w:rPr>
        <w:t>es</w:t>
      </w:r>
      <w:proofErr w:type="gramEnd"/>
      <w:r w:rsidRPr="00560ED9">
        <w:rPr>
          <w:rFonts w:ascii="Arial" w:eastAsiaTheme="minorEastAsia" w:hAnsi="Arial" w:cs="Arial"/>
        </w:rPr>
        <w:t xml:space="preserve">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w:commentRangeStart w:id="505"/>
        <m:r>
          <w:rPr>
            <w:rFonts w:ascii="Cambria Math" w:eastAsiaTheme="minorEastAsia" w:hAnsi="Cambria Math" w:cs="Arial"/>
          </w:rPr>
          <m:t>9</m:t>
        </m:r>
        <w:commentRangeEnd w:id="505"/>
        <m:r>
          <m:rPr>
            <m:sty m:val="p"/>
          </m:rPr>
          <w:rPr>
            <w:rStyle w:val="Refdecomentario"/>
            <w:rFonts w:ascii="Calibri" w:eastAsia="Calibri" w:hAnsi="Calibri" w:cs="Times New Roman"/>
            <w:lang w:val="es-MX"/>
          </w:rPr>
          <w:commentReference w:id="505"/>
        </m:r>
      </m:oMath>
      <w:r w:rsidR="003058A2" w:rsidRPr="00560ED9">
        <w:rPr>
          <w:rFonts w:ascii="Arial" w:eastAsiaTheme="minorEastAsia" w:hAnsi="Arial" w:cs="Arial"/>
        </w:rPr>
        <w:t>.</w:t>
      </w:r>
    </w:p>
    <w:p w14:paraId="285DC3C3" w14:textId="77777777" w:rsidR="00A72BDB" w:rsidRPr="00560ED9" w:rsidRDefault="00A72BDB"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038B2" w:rsidRPr="00560ED9" w14:paraId="285C8494" w14:textId="77777777" w:rsidTr="002038B2">
        <w:tc>
          <w:tcPr>
            <w:tcW w:w="9054" w:type="dxa"/>
            <w:gridSpan w:val="2"/>
            <w:shd w:val="clear" w:color="auto" w:fill="0D0D0D" w:themeFill="text1" w:themeFillTint="F2"/>
          </w:tcPr>
          <w:p w14:paraId="4AE5CD55" w14:textId="77777777" w:rsidR="002038B2" w:rsidRPr="00560ED9" w:rsidRDefault="002038B2" w:rsidP="002038B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D030826" w14:textId="77777777" w:rsidR="002038B2" w:rsidRPr="00560ED9" w:rsidRDefault="002038B2" w:rsidP="002038B2">
            <w:pPr>
              <w:jc w:val="center"/>
              <w:rPr>
                <w:rFonts w:ascii="Arial" w:hAnsi="Arial" w:cs="Arial"/>
                <w:b/>
                <w:color w:val="FFFFFF" w:themeColor="background1"/>
              </w:rPr>
            </w:pPr>
          </w:p>
        </w:tc>
      </w:tr>
      <w:tr w:rsidR="002038B2" w:rsidRPr="00560ED9" w14:paraId="3EF89D8A" w14:textId="77777777" w:rsidTr="002038B2">
        <w:tc>
          <w:tcPr>
            <w:tcW w:w="1384" w:type="dxa"/>
          </w:tcPr>
          <w:p w14:paraId="0056F577" w14:textId="77777777" w:rsidR="002038B2" w:rsidRPr="00560ED9" w:rsidRDefault="002038B2" w:rsidP="002038B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3138596" w14:textId="0B877572" w:rsidR="002038B2" w:rsidRPr="00560ED9" w:rsidRDefault="002038B2" w:rsidP="002038B2">
            <w:pPr>
              <w:rPr>
                <w:rFonts w:ascii="Arial" w:hAnsi="Arial" w:cs="Arial"/>
                <w:b/>
                <w:color w:val="000000"/>
                <w:sz w:val="18"/>
                <w:szCs w:val="18"/>
              </w:rPr>
            </w:pPr>
            <w:r w:rsidRPr="00560ED9">
              <w:rPr>
                <w:rFonts w:ascii="Arial" w:hAnsi="Arial" w:cs="Arial"/>
                <w:color w:val="000000"/>
              </w:rPr>
              <w:t>MA_11_02_IMG5</w:t>
            </w:r>
            <w:r w:rsidR="00D10CF6" w:rsidRPr="00560ED9">
              <w:rPr>
                <w:rFonts w:ascii="Arial" w:hAnsi="Arial" w:cs="Arial"/>
                <w:color w:val="000000"/>
              </w:rPr>
              <w:t>1</w:t>
            </w:r>
          </w:p>
        </w:tc>
      </w:tr>
      <w:tr w:rsidR="002038B2" w:rsidRPr="00560ED9" w14:paraId="7110B42D" w14:textId="77777777" w:rsidTr="002038B2">
        <w:tc>
          <w:tcPr>
            <w:tcW w:w="1384" w:type="dxa"/>
          </w:tcPr>
          <w:p w14:paraId="62C09B63" w14:textId="77777777" w:rsidR="002038B2" w:rsidRPr="00560ED9" w:rsidRDefault="002038B2" w:rsidP="002038B2">
            <w:pPr>
              <w:rPr>
                <w:rFonts w:ascii="Arial" w:hAnsi="Arial" w:cs="Arial"/>
                <w:color w:val="000000"/>
              </w:rPr>
            </w:pPr>
            <w:commentRangeStart w:id="506"/>
            <w:r w:rsidRPr="00560ED9">
              <w:rPr>
                <w:rFonts w:ascii="Arial" w:hAnsi="Arial" w:cs="Arial"/>
                <w:b/>
                <w:color w:val="000000"/>
                <w:sz w:val="18"/>
                <w:szCs w:val="18"/>
              </w:rPr>
              <w:t>Potencia</w:t>
            </w:r>
            <w:commentRangeEnd w:id="506"/>
            <w:r w:rsidR="00FC3FA2">
              <w:rPr>
                <w:rStyle w:val="Refdecomentario"/>
                <w:rFonts w:ascii="Calibri" w:eastAsia="Calibri" w:hAnsi="Calibri" w:cs="Times New Roman"/>
              </w:rPr>
              <w:commentReference w:id="506"/>
            </w:r>
          </w:p>
        </w:tc>
        <w:tc>
          <w:tcPr>
            <w:tcW w:w="7670" w:type="dxa"/>
          </w:tcPr>
          <w:p w14:paraId="12160028" w14:textId="08CF288E" w:rsidR="002038B2" w:rsidRPr="00560ED9" w:rsidRDefault="00F47C42" w:rsidP="00F47C42">
            <w:pPr>
              <w:rPr>
                <w:rFonts w:ascii="Arial" w:hAnsi="Arial" w:cs="Arial"/>
                <w:color w:val="000000"/>
              </w:rPr>
            </w:pPr>
            <w:commentRangeStart w:id="507"/>
            <w:r w:rsidRPr="00560ED9">
              <w:rPr>
                <w:rFonts w:ascii="Arial" w:hAnsi="Arial" w:cs="Arial"/>
                <w:color w:val="000000"/>
              </w:rPr>
              <w:t xml:space="preserve">Racional </w:t>
            </w:r>
            <m:oMath>
              <m:r>
                <w:rPr>
                  <w:rFonts w:ascii="Cambria Math" w:hAnsi="Cambria Math" w:cs="Arial"/>
                  <w:color w:val="000000"/>
                </w:rPr>
                <m:t>f</m:t>
              </m:r>
              <w:commentRangeEnd w:id="507"/>
              <m:r>
                <m:rPr>
                  <m:sty m:val="p"/>
                </m:rPr>
                <w:rPr>
                  <w:rStyle w:val="Refdecomentario"/>
                  <w:rFonts w:ascii="Calibri" w:eastAsia="Calibri" w:hAnsi="Calibri" w:cs="Times New Roman"/>
                </w:rPr>
                <w:commentReference w:id="507"/>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p>
        </w:tc>
      </w:tr>
      <w:tr w:rsidR="002038B2" w:rsidRPr="00560ED9" w14:paraId="45E03B64" w14:textId="77777777" w:rsidTr="002038B2">
        <w:tc>
          <w:tcPr>
            <w:tcW w:w="1384" w:type="dxa"/>
          </w:tcPr>
          <w:p w14:paraId="28DD24A6"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46D3C959" w14:textId="2A725A1D" w:rsidR="002038B2" w:rsidRPr="00560ED9" w:rsidRDefault="00F47C42" w:rsidP="002038B2">
            <w:pPr>
              <w:rPr>
                <w:rFonts w:ascii="Arial" w:hAnsi="Arial" w:cs="Arial"/>
                <w:color w:val="000000"/>
              </w:rPr>
            </w:pPr>
            <w:r w:rsidRPr="00560ED9">
              <w:rPr>
                <w:rFonts w:ascii="Arial" w:hAnsi="Arial" w:cs="Arial"/>
                <w:noProof/>
                <w:color w:val="000000"/>
                <w:lang w:val="es-CO" w:eastAsia="es-CO"/>
              </w:rPr>
              <w:drawing>
                <wp:inline distT="0" distB="0" distL="0" distR="0" wp14:anchorId="091362B6" wp14:editId="6C8B7974">
                  <wp:extent cx="2096135" cy="1705364"/>
                  <wp:effectExtent l="0" t="0" r="1206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6486" cy="1705650"/>
                          </a:xfrm>
                          <a:prstGeom prst="rect">
                            <a:avLst/>
                          </a:prstGeom>
                          <a:noFill/>
                          <a:ln>
                            <a:noFill/>
                          </a:ln>
                        </pic:spPr>
                      </pic:pic>
                    </a:graphicData>
                  </a:graphic>
                </wp:inline>
              </w:drawing>
            </w:r>
          </w:p>
        </w:tc>
      </w:tr>
      <w:tr w:rsidR="002038B2" w:rsidRPr="00560ED9" w14:paraId="521AA64A" w14:textId="77777777" w:rsidTr="002038B2">
        <w:tc>
          <w:tcPr>
            <w:tcW w:w="1384" w:type="dxa"/>
          </w:tcPr>
          <w:p w14:paraId="46533FEC" w14:textId="77777777" w:rsidR="002038B2" w:rsidRPr="00560ED9" w:rsidRDefault="002038B2" w:rsidP="002038B2">
            <w:pPr>
              <w:rPr>
                <w:rFonts w:ascii="Arial" w:hAnsi="Arial" w:cs="Arial"/>
                <w:color w:val="000000"/>
              </w:rPr>
            </w:pPr>
            <w:r w:rsidRPr="00560ED9">
              <w:rPr>
                <w:rFonts w:ascii="Arial" w:hAnsi="Arial" w:cs="Arial"/>
                <w:b/>
                <w:color w:val="000000"/>
                <w:sz w:val="18"/>
                <w:szCs w:val="18"/>
              </w:rPr>
              <w:t>Pie de imagen</w:t>
            </w:r>
          </w:p>
        </w:tc>
        <w:tc>
          <w:tcPr>
            <w:tcW w:w="7670" w:type="dxa"/>
          </w:tcPr>
          <w:p w14:paraId="02C81D5A" w14:textId="0FA2D62F" w:rsidR="002038B2" w:rsidRPr="00560ED9" w:rsidRDefault="00F47C42">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002038B2" w:rsidRPr="00560ED9">
              <w:rPr>
                <w:rFonts w:ascii="Arial" w:eastAsiaTheme="minorEastAsia" w:hAnsi="Arial" w:cs="Arial"/>
              </w:rPr>
              <w:t xml:space="preserve"> </w:t>
            </w:r>
            <w:r w:rsidR="003058A2" w:rsidRPr="00560ED9">
              <w:rPr>
                <w:rFonts w:ascii="Arial" w:eastAsiaTheme="minorEastAsia" w:hAnsi="Arial" w:cs="Arial"/>
              </w:rPr>
              <w:t xml:space="preserve">de la función </w:t>
            </w:r>
            <w:commentRangeStart w:id="508"/>
            <m:oMath>
              <m:r>
                <w:rPr>
                  <w:rFonts w:ascii="Cambria Math" w:hAnsi="Cambria Math" w:cs="Arial"/>
                  <w:color w:val="000000"/>
                </w:rPr>
                <m:t>f</m:t>
              </m:r>
              <w:commentRangeEnd w:id="508"/>
              <m:r>
                <m:rPr>
                  <m:sty m:val="p"/>
                </m:rPr>
                <w:rPr>
                  <w:rStyle w:val="Refdecomentario"/>
                  <w:rFonts w:ascii="Calibri" w:eastAsia="Calibri" w:hAnsi="Calibri" w:cs="Times New Roman"/>
                </w:rPr>
                <w:commentReference w:id="508"/>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num>
                <m:den>
                  <m:r>
                    <w:rPr>
                      <w:rFonts w:ascii="Cambria Math" w:hAnsi="Cambria Math" w:cs="Arial"/>
                      <w:color w:val="000000"/>
                    </w:rPr>
                    <m:t>x+3</m:t>
                  </m:r>
                </m:den>
              </m:f>
            </m:oMath>
            <w:r w:rsidR="00745C82">
              <w:rPr>
                <w:rFonts w:ascii="Arial" w:eastAsiaTheme="minorEastAsia" w:hAnsi="Arial" w:cs="Arial"/>
                <w:color w:val="000000"/>
              </w:rPr>
              <w:t xml:space="preserve"> </w:t>
            </w:r>
            <w:r w:rsidRPr="00560ED9">
              <w:rPr>
                <w:rFonts w:ascii="Arial" w:eastAsiaTheme="minorEastAsia" w:hAnsi="Arial" w:cs="Arial"/>
              </w:rPr>
              <w:t xml:space="preserve">presenta </w:t>
            </w:r>
            <w:r w:rsidR="003058A2" w:rsidRPr="00560ED9">
              <w:rPr>
                <w:rFonts w:ascii="Arial" w:eastAsiaTheme="minorEastAsia" w:hAnsi="Arial" w:cs="Arial"/>
              </w:rPr>
              <w:t xml:space="preserve">una asíntota vertical </w:t>
            </w:r>
            <w:r w:rsidRPr="00560ED9">
              <w:rPr>
                <w:rFonts w:ascii="Arial" w:eastAsiaTheme="minorEastAsia" w:hAnsi="Arial" w:cs="Arial"/>
              </w:rPr>
              <w:t xml:space="preserve">en </w:t>
            </w:r>
            <m:oMath>
              <m:r>
                <w:rPr>
                  <w:rFonts w:ascii="Cambria Math" w:eastAsiaTheme="minorEastAsia" w:hAnsi="Cambria Math" w:cs="Arial"/>
                </w:rPr>
                <m:t>x=-3</m:t>
              </m:r>
            </m:oMath>
          </w:p>
        </w:tc>
      </w:tr>
    </w:tbl>
    <w:p w14:paraId="302BE58F" w14:textId="77777777" w:rsidR="00A72BDB" w:rsidRPr="00560ED9" w:rsidRDefault="00A72BDB" w:rsidP="00A72BDB">
      <w:pPr>
        <w:tabs>
          <w:tab w:val="right" w:pos="8498"/>
        </w:tabs>
        <w:spacing w:after="0"/>
        <w:jc w:val="both"/>
        <w:rPr>
          <w:rFonts w:ascii="Arial" w:eastAsiaTheme="minorEastAsia" w:hAnsi="Arial" w:cs="Arial"/>
        </w:rPr>
      </w:pPr>
    </w:p>
    <w:p w14:paraId="1F1270FF" w14:textId="77777777" w:rsidR="00A72BDB" w:rsidRPr="00560ED9" w:rsidRDefault="00A72BDB" w:rsidP="00A72BDB">
      <w:pPr>
        <w:tabs>
          <w:tab w:val="right" w:pos="8498"/>
        </w:tabs>
        <w:spacing w:after="0"/>
        <w:jc w:val="both"/>
        <w:rPr>
          <w:rFonts w:ascii="Arial" w:eastAsiaTheme="minorEastAsia" w:hAnsi="Arial" w:cs="Arial"/>
        </w:rPr>
      </w:pPr>
    </w:p>
    <w:p w14:paraId="6F48E3E8" w14:textId="2C4F4B1D" w:rsidR="00A72BDB" w:rsidRPr="00560ED9" w:rsidRDefault="00A72BDB" w:rsidP="00A72BDB">
      <w:pPr>
        <w:tabs>
          <w:tab w:val="right" w:pos="8498"/>
        </w:tabs>
        <w:spacing w:after="0"/>
        <w:jc w:val="both"/>
        <w:rPr>
          <w:rFonts w:ascii="Arial" w:hAnsi="Arial" w:cs="Arial"/>
        </w:rPr>
      </w:pPr>
      <w:r w:rsidRPr="00560ED9">
        <w:rPr>
          <w:rFonts w:ascii="Arial" w:hAnsi="Arial" w:cs="Arial"/>
        </w:rPr>
        <w:t>Ejemplo 2. Consider</w:t>
      </w:r>
      <w:commentRangeStart w:id="509"/>
      <w:r w:rsidRPr="00560ED9">
        <w:rPr>
          <w:rFonts w:ascii="Arial" w:hAnsi="Arial" w:cs="Arial"/>
        </w:rPr>
        <w:t>e</w:t>
      </w:r>
      <w:commentRangeEnd w:id="509"/>
      <w:r w:rsidR="006A741D">
        <w:rPr>
          <w:rStyle w:val="Refdecomentario"/>
          <w:rFonts w:ascii="Calibri" w:eastAsia="Calibri" w:hAnsi="Calibri" w:cs="Times New Roman"/>
          <w:lang w:val="es-MX"/>
        </w:rPr>
        <w:commentReference w:id="509"/>
      </w:r>
      <w:r w:rsidRPr="00560ED9">
        <w:rPr>
          <w:rFonts w:ascii="Arial" w:hAnsi="Arial" w:cs="Arial"/>
        </w:rPr>
        <w:t xml:space="preserve"> la función:</w:t>
      </w:r>
    </w:p>
    <w:p w14:paraId="5A5C2BF9" w14:textId="7DA748C2" w:rsidR="00A72BDB" w:rsidRPr="00560ED9" w:rsidRDefault="00602FA9" w:rsidP="00A72BDB">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num>
            <m:den>
              <m:r>
                <w:rPr>
                  <w:rFonts w:ascii="Cambria Math" w:hAnsi="Cambria Math" w:cs="Arial"/>
                </w:rPr>
                <m:t>(x+3)(x-1)(x+2)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p(x)</m:t>
              </m:r>
            </m:num>
            <m:den>
              <m:r>
                <w:rPr>
                  <w:rFonts w:ascii="Cambria Math" w:eastAsiaTheme="minorEastAsia" w:hAnsi="Cambria Math" w:cs="Arial"/>
                </w:rPr>
                <m:t>q(x)</m:t>
              </m:r>
            </m:den>
          </m:f>
        </m:oMath>
      </m:oMathPara>
    </w:p>
    <w:p w14:paraId="1D0FD07E" w14:textId="77777777" w:rsidR="00A72BDB" w:rsidRPr="00560ED9" w:rsidRDefault="00A72BDB" w:rsidP="00A72BDB">
      <w:pPr>
        <w:tabs>
          <w:tab w:val="right" w:pos="8498"/>
        </w:tabs>
        <w:spacing w:after="0"/>
        <w:jc w:val="both"/>
        <w:rPr>
          <w:rFonts w:ascii="Arial" w:eastAsiaTheme="minorEastAsia" w:hAnsi="Arial" w:cs="Arial"/>
        </w:rPr>
      </w:pPr>
    </w:p>
    <w:p w14:paraId="0B87B740" w14:textId="4DED66E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w:lastRenderedPageBreak/>
          <m:t>x=-3</m:t>
        </m:r>
      </m:oMath>
      <w:r w:rsidRPr="00560ED9">
        <w:rPr>
          <w:rFonts w:ascii="Arial" w:eastAsiaTheme="minorEastAsia" w:hAnsi="Arial" w:cs="Arial"/>
        </w:rPr>
        <w:t xml:space="preserve"> </w:t>
      </w:r>
      <w:proofErr w:type="gramStart"/>
      <w:r w:rsidRPr="00560ED9">
        <w:rPr>
          <w:rFonts w:ascii="Arial" w:eastAsiaTheme="minorEastAsia" w:hAnsi="Arial" w:cs="Arial"/>
        </w:rPr>
        <w:t>es</w:t>
      </w:r>
      <w:proofErr w:type="gramEnd"/>
      <w:r w:rsidRPr="00560ED9">
        <w:rPr>
          <w:rFonts w:ascii="Arial" w:eastAsiaTheme="minorEastAsia" w:hAnsi="Arial" w:cs="Arial"/>
        </w:rPr>
        <w:t xml:space="preserve">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=8</m:t>
        </m:r>
      </m:oMath>
    </w:p>
    <w:p w14:paraId="4789CE7F" w14:textId="2792048A"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x=-2</m:t>
        </m:r>
      </m:oMath>
      <w:r w:rsidRPr="00560ED9">
        <w:rPr>
          <w:rFonts w:ascii="Arial" w:eastAsiaTheme="minorEastAsia" w:hAnsi="Arial" w:cs="Arial"/>
        </w:rPr>
        <w:t xml:space="preserve"> </w:t>
      </w:r>
      <w:proofErr w:type="gramStart"/>
      <w:r w:rsidRPr="00560ED9">
        <w:rPr>
          <w:rFonts w:ascii="Arial" w:eastAsiaTheme="minorEastAsia" w:hAnsi="Arial" w:cs="Arial"/>
        </w:rPr>
        <w:t>es</w:t>
      </w:r>
      <w:proofErr w:type="gramEnd"/>
      <w:r w:rsidRPr="00560ED9">
        <w:rPr>
          <w:rFonts w:ascii="Arial" w:eastAsiaTheme="minorEastAsia" w:hAnsi="Arial" w:cs="Arial"/>
        </w:rPr>
        <w:t xml:space="preserve">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=3</m:t>
        </m:r>
      </m:oMath>
    </w:p>
    <w:p w14:paraId="54C0F2DB" w14:textId="27C4DA55" w:rsidR="00A72BDB" w:rsidRPr="00560ED9" w:rsidRDefault="00A72BDB" w:rsidP="00A72BDB">
      <w:pPr>
        <w:tabs>
          <w:tab w:val="right" w:pos="8498"/>
        </w:tabs>
        <w:spacing w:after="0"/>
        <w:jc w:val="both"/>
        <w:rPr>
          <w:rFonts w:ascii="Arial" w:eastAsiaTheme="minorEastAsia" w:hAnsi="Arial" w:cs="Arial"/>
        </w:rPr>
      </w:pPr>
      <m:oMath>
        <m:r>
          <w:rPr>
            <w:rFonts w:ascii="Cambria Math" w:eastAsiaTheme="minorEastAsia" w:hAnsi="Cambria Math" w:cs="Arial"/>
          </w:rPr>
          <m:t>x=1</m:t>
        </m:r>
      </m:oMath>
      <w:r w:rsidRPr="00560ED9">
        <w:rPr>
          <w:rFonts w:ascii="Arial" w:eastAsiaTheme="minorEastAsia" w:hAnsi="Arial" w:cs="Arial"/>
        </w:rPr>
        <w:t xml:space="preserve"> </w:t>
      </w:r>
      <w:proofErr w:type="gramStart"/>
      <w:r w:rsidRPr="00560ED9">
        <w:rPr>
          <w:rFonts w:ascii="Arial" w:eastAsiaTheme="minorEastAsia" w:hAnsi="Arial" w:cs="Arial"/>
          <w:b/>
        </w:rPr>
        <w:t>no</w:t>
      </w:r>
      <w:proofErr w:type="gramEnd"/>
      <w:r w:rsidRPr="00560ED9">
        <w:rPr>
          <w:rFonts w:ascii="Arial" w:eastAsiaTheme="minorEastAsia" w:hAnsi="Arial" w:cs="Arial"/>
        </w:rPr>
        <w:t xml:space="preserve"> es una asíntota vertical</w:t>
      </w:r>
      <w:r w:rsidR="003058A2" w:rsidRPr="00560ED9">
        <w:rPr>
          <w:rFonts w:ascii="Arial" w:eastAsiaTheme="minorEastAsia" w:hAnsi="Arial" w:cs="Arial"/>
        </w:rPr>
        <w:t>,</w:t>
      </w:r>
      <w:r w:rsidRPr="00560ED9">
        <w:rPr>
          <w:rFonts w:ascii="Arial" w:eastAsiaTheme="minorEastAsia" w:hAnsi="Arial" w:cs="Arial"/>
        </w:rPr>
        <w:t xml:space="preserve"> ya que </w:t>
      </w:r>
      <m:oMath>
        <m:r>
          <w:rPr>
            <w:rFonts w:ascii="Cambria Math" w:eastAsiaTheme="minorEastAsia" w:hAnsi="Cambria Math" w:cs="Arial"/>
          </w:rPr>
          <m:t>q</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 xml:space="preserve">=0 </m:t>
        </m:r>
      </m:oMath>
      <w:r w:rsidR="00B96F26" w:rsidRPr="00560ED9">
        <w:rPr>
          <w:rFonts w:ascii="Arial" w:eastAsiaTheme="minorEastAsia" w:hAnsi="Arial" w:cs="Arial"/>
        </w:rPr>
        <w:t xml:space="preserve"> y </w:t>
      </w:r>
      <m:oMath>
        <m:r>
          <w:rPr>
            <w:rFonts w:ascii="Cambria Math" w:eastAsiaTheme="minorEastAsia" w:hAnsi="Cambria Math" w:cs="Arial"/>
          </w:rPr>
          <m:t>p</m:t>
        </m:r>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=0</m:t>
        </m:r>
      </m:oMath>
    </w:p>
    <w:p w14:paraId="413B1E89" w14:textId="77777777" w:rsidR="00B96F26" w:rsidRPr="00560ED9" w:rsidRDefault="00B96F26" w:rsidP="00A72BDB">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6E296694" w14:textId="77777777" w:rsidTr="00F47C42">
        <w:tc>
          <w:tcPr>
            <w:tcW w:w="9054" w:type="dxa"/>
            <w:gridSpan w:val="2"/>
            <w:shd w:val="clear" w:color="auto" w:fill="0D0D0D" w:themeFill="text1" w:themeFillTint="F2"/>
          </w:tcPr>
          <w:p w14:paraId="55E93755"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EFCAA97" w14:textId="77777777" w:rsidR="00F47C42" w:rsidRPr="00560ED9" w:rsidRDefault="00F47C42" w:rsidP="00F47C42">
            <w:pPr>
              <w:jc w:val="center"/>
              <w:rPr>
                <w:rFonts w:ascii="Arial" w:hAnsi="Arial" w:cs="Arial"/>
                <w:b/>
                <w:color w:val="FFFFFF" w:themeColor="background1"/>
              </w:rPr>
            </w:pPr>
          </w:p>
        </w:tc>
      </w:tr>
      <w:tr w:rsidR="00F47C42" w:rsidRPr="00560ED9" w14:paraId="234F5014" w14:textId="77777777" w:rsidTr="00F47C42">
        <w:tc>
          <w:tcPr>
            <w:tcW w:w="1384" w:type="dxa"/>
          </w:tcPr>
          <w:p w14:paraId="45512231"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4999754" w14:textId="77777777"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MA_11_02_IMG52</w:t>
            </w:r>
          </w:p>
        </w:tc>
      </w:tr>
      <w:tr w:rsidR="00F47C42" w:rsidRPr="00560ED9" w14:paraId="29618927" w14:textId="77777777" w:rsidTr="00F47C42">
        <w:tc>
          <w:tcPr>
            <w:tcW w:w="1384" w:type="dxa"/>
          </w:tcPr>
          <w:p w14:paraId="34BFCB95" w14:textId="77777777" w:rsidR="00F47C42" w:rsidRPr="00560ED9" w:rsidRDefault="00F47C42" w:rsidP="00F47C42">
            <w:pPr>
              <w:rPr>
                <w:rFonts w:ascii="Arial" w:hAnsi="Arial" w:cs="Arial"/>
                <w:color w:val="000000"/>
              </w:rPr>
            </w:pPr>
            <w:commentRangeStart w:id="510"/>
            <w:r w:rsidRPr="00560ED9">
              <w:rPr>
                <w:rFonts w:ascii="Arial" w:hAnsi="Arial" w:cs="Arial"/>
                <w:b/>
                <w:color w:val="000000"/>
                <w:sz w:val="18"/>
                <w:szCs w:val="18"/>
              </w:rPr>
              <w:t>Potencia</w:t>
            </w:r>
            <w:commentRangeEnd w:id="510"/>
            <w:r w:rsidR="00FC3FA2">
              <w:rPr>
                <w:rStyle w:val="Refdecomentario"/>
                <w:rFonts w:ascii="Calibri" w:eastAsia="Calibri" w:hAnsi="Calibri" w:cs="Times New Roman"/>
              </w:rPr>
              <w:commentReference w:id="510"/>
            </w:r>
          </w:p>
        </w:tc>
        <w:tc>
          <w:tcPr>
            <w:tcW w:w="7670" w:type="dxa"/>
          </w:tcPr>
          <w:p w14:paraId="3CF1F56F" w14:textId="385A7BF1" w:rsidR="00F47C42" w:rsidRPr="00560ED9" w:rsidRDefault="00F47C42" w:rsidP="00F47C42">
            <w:pPr>
              <w:rPr>
                <w:rFonts w:ascii="Arial" w:hAnsi="Arial" w:cs="Arial"/>
                <w:color w:val="000000"/>
              </w:rPr>
            </w:pPr>
            <w:commentRangeStart w:id="511"/>
            <w:r w:rsidRPr="00560ED9">
              <w:rPr>
                <w:rFonts w:ascii="Arial" w:hAnsi="Arial" w:cs="Arial"/>
                <w:color w:val="000000"/>
              </w:rPr>
              <w:t>Racional</w:t>
            </w:r>
            <w:commentRangeEnd w:id="511"/>
            <w:r w:rsidR="0076197A">
              <w:rPr>
                <w:rStyle w:val="Refdecomentario"/>
                <w:rFonts w:ascii="Calibri" w:eastAsia="Calibri" w:hAnsi="Calibri" w:cs="Times New Roman"/>
              </w:rPr>
              <w:commentReference w:id="511"/>
            </w:r>
            <w:r w:rsidRPr="00560ED9">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num>
                <m:den>
                  <m:r>
                    <w:rPr>
                      <w:rFonts w:ascii="Cambria Math" w:hAnsi="Cambria Math" w:cs="Arial"/>
                      <w:color w:val="000000"/>
                    </w:rPr>
                    <m:t>(x+3)(x+2)(x-1)</m:t>
                  </m:r>
                </m:den>
              </m:f>
            </m:oMath>
          </w:p>
        </w:tc>
      </w:tr>
      <w:tr w:rsidR="00F47C42" w:rsidRPr="00560ED9" w14:paraId="002D9DDE" w14:textId="77777777" w:rsidTr="00F47C42">
        <w:tc>
          <w:tcPr>
            <w:tcW w:w="1384" w:type="dxa"/>
          </w:tcPr>
          <w:p w14:paraId="1DD7713D"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D20035B" w14:textId="00B5AA1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21C6FA72" wp14:editId="788BA8DF">
                  <wp:extent cx="1959329" cy="1594062"/>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9329" cy="1594062"/>
                          </a:xfrm>
                          <a:prstGeom prst="rect">
                            <a:avLst/>
                          </a:prstGeom>
                          <a:noFill/>
                          <a:ln>
                            <a:noFill/>
                          </a:ln>
                        </pic:spPr>
                      </pic:pic>
                    </a:graphicData>
                  </a:graphic>
                </wp:inline>
              </w:drawing>
            </w:r>
          </w:p>
        </w:tc>
      </w:tr>
      <w:tr w:rsidR="00F47C42" w:rsidRPr="00560ED9" w14:paraId="57D48872" w14:textId="77777777" w:rsidTr="00F47C42">
        <w:tc>
          <w:tcPr>
            <w:tcW w:w="1384" w:type="dxa"/>
          </w:tcPr>
          <w:p w14:paraId="710DFF0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0FD7DEB" w14:textId="632ED9D6" w:rsidR="00F47C42" w:rsidRPr="00560ED9" w:rsidRDefault="00F47C42">
            <w:pPr>
              <w:tabs>
                <w:tab w:val="right" w:pos="8498"/>
              </w:tabs>
              <w:jc w:val="both"/>
              <w:rPr>
                <w:rFonts w:ascii="Arial" w:eastAsiaTheme="minorEastAsia" w:hAnsi="Arial" w:cs="Arial"/>
              </w:rPr>
            </w:pPr>
            <w:r w:rsidRPr="00560ED9">
              <w:rPr>
                <w:rFonts w:ascii="Arial" w:eastAsiaTheme="minorEastAsia" w:hAnsi="Arial" w:cs="Arial"/>
              </w:rPr>
              <w:t xml:space="preserve">La </w:t>
            </w:r>
            <w:r w:rsidR="003058A2" w:rsidRPr="00560ED9">
              <w:rPr>
                <w:rFonts w:ascii="Arial" w:eastAsiaTheme="minorEastAsia" w:hAnsi="Arial" w:cs="Arial"/>
              </w:rPr>
              <w:t>gráfica</w:t>
            </w:r>
            <w:r w:rsidRPr="00560ED9">
              <w:rPr>
                <w:rFonts w:ascii="Arial" w:eastAsiaTheme="minorEastAsia" w:hAnsi="Arial" w:cs="Arial"/>
              </w:rPr>
              <w:t xml:space="preserve"> </w:t>
            </w:r>
            <w:r w:rsidR="003058A2" w:rsidRPr="007579EF">
              <w:rPr>
                <w:rFonts w:ascii="Arial" w:eastAsiaTheme="minorEastAsia" w:hAnsi="Arial" w:cs="Arial"/>
                <w:strike/>
              </w:rPr>
              <w:t>de la función</w:t>
            </w:r>
            <w:r w:rsidR="003058A2" w:rsidRPr="00560ED9">
              <w:rPr>
                <w:rFonts w:ascii="Arial" w:eastAsiaTheme="minorEastAsia" w:hAnsi="Arial" w:cs="Arial"/>
              </w:rPr>
              <w:t xml:space="preserve"> tiene asíntotas</w:t>
            </w:r>
            <w:r w:rsidRPr="00560ED9">
              <w:rPr>
                <w:rFonts w:ascii="Arial" w:eastAsiaTheme="minorEastAsia" w:hAnsi="Arial" w:cs="Arial"/>
              </w:rPr>
              <w:t xml:space="preserve"> en </w:t>
            </w:r>
            <m:oMath>
              <m:r>
                <w:rPr>
                  <w:rFonts w:ascii="Cambria Math" w:eastAsiaTheme="minorEastAsia" w:hAnsi="Cambria Math" w:cs="Arial"/>
                </w:rPr>
                <m:t>x=-3</m:t>
              </m:r>
            </m:oMath>
            <w:r w:rsidRPr="00560ED9">
              <w:rPr>
                <w:rFonts w:ascii="Arial" w:eastAsiaTheme="minorEastAsia" w:hAnsi="Arial" w:cs="Arial"/>
              </w:rPr>
              <w:t xml:space="preserve"> y </w:t>
            </w:r>
            <m:oMath>
              <m:r>
                <w:rPr>
                  <w:rFonts w:ascii="Cambria Math" w:eastAsiaTheme="minorEastAsia" w:hAnsi="Cambria Math" w:cs="Arial"/>
                </w:rPr>
                <m:t>x=-2,</m:t>
              </m:r>
            </m:oMath>
            <w:r w:rsidRPr="00560ED9">
              <w:rPr>
                <w:rFonts w:ascii="Arial" w:eastAsiaTheme="minorEastAsia" w:hAnsi="Arial" w:cs="Arial"/>
              </w:rPr>
              <w:t xml:space="preserve"> pero no en </w:t>
            </w:r>
            <m:oMath>
              <m:r>
                <w:rPr>
                  <w:rFonts w:ascii="Cambria Math" w:eastAsiaTheme="minorEastAsia" w:hAnsi="Cambria Math" w:cs="Arial"/>
                </w:rPr>
                <m:t>x=</m:t>
              </m:r>
              <w:commentRangeStart w:id="512"/>
              <m:r>
                <w:rPr>
                  <w:rFonts w:ascii="Cambria Math" w:eastAsiaTheme="minorEastAsia" w:hAnsi="Cambria Math" w:cs="Arial"/>
                </w:rPr>
                <m:t>1</m:t>
              </m:r>
              <w:commentRangeEnd w:id="512"/>
              <m:r>
                <m:rPr>
                  <m:sty m:val="p"/>
                </m:rPr>
                <w:rPr>
                  <w:rStyle w:val="Refdecomentario"/>
                  <w:rFonts w:ascii="Calibri" w:eastAsia="Calibri" w:hAnsi="Calibri" w:cs="Times New Roman"/>
                </w:rPr>
                <w:commentReference w:id="512"/>
              </m:r>
            </m:oMath>
          </w:p>
        </w:tc>
      </w:tr>
    </w:tbl>
    <w:p w14:paraId="3F2C893A" w14:textId="77777777" w:rsidR="00F47C42" w:rsidRPr="00560ED9" w:rsidRDefault="00F47C42" w:rsidP="00A72BDB">
      <w:pPr>
        <w:tabs>
          <w:tab w:val="right" w:pos="8498"/>
        </w:tabs>
        <w:spacing w:after="0"/>
        <w:jc w:val="both"/>
        <w:rPr>
          <w:rFonts w:ascii="Arial" w:eastAsiaTheme="minorEastAsia" w:hAnsi="Arial" w:cs="Arial"/>
        </w:rPr>
      </w:pPr>
    </w:p>
    <w:p w14:paraId="7279FE7C" w14:textId="77777777" w:rsidR="00A72BDB" w:rsidRPr="00560ED9" w:rsidRDefault="00A72BDB" w:rsidP="00B73CAF">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63"/>
        <w:gridCol w:w="6365"/>
      </w:tblGrid>
      <w:tr w:rsidR="0015014C" w:rsidRPr="00560ED9" w14:paraId="639C8BDC" w14:textId="77777777" w:rsidTr="0015014C">
        <w:tc>
          <w:tcPr>
            <w:tcW w:w="8978" w:type="dxa"/>
            <w:gridSpan w:val="2"/>
            <w:shd w:val="clear" w:color="auto" w:fill="000000" w:themeFill="text1"/>
          </w:tcPr>
          <w:p w14:paraId="2862712D" w14:textId="77777777" w:rsidR="0015014C" w:rsidRPr="00560ED9" w:rsidRDefault="0015014C" w:rsidP="0015014C">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15014C" w:rsidRPr="00560ED9" w14:paraId="35181101" w14:textId="77777777" w:rsidTr="0015014C">
        <w:tc>
          <w:tcPr>
            <w:tcW w:w="2518" w:type="dxa"/>
          </w:tcPr>
          <w:p w14:paraId="07AE5FD3" w14:textId="77777777" w:rsidR="0015014C" w:rsidRPr="00560ED9" w:rsidRDefault="0015014C" w:rsidP="0015014C">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79EE084" w14:textId="493021D4" w:rsidR="0015014C" w:rsidRPr="00560ED9" w:rsidRDefault="00FD09E3" w:rsidP="0015014C">
            <w:pPr>
              <w:rPr>
                <w:rFonts w:ascii="Arial" w:hAnsi="Arial" w:cs="Arial"/>
                <w:b/>
                <w:color w:val="000000"/>
                <w:sz w:val="24"/>
                <w:szCs w:val="24"/>
              </w:rPr>
            </w:pPr>
            <w:r w:rsidRPr="00560ED9">
              <w:rPr>
                <w:rFonts w:ascii="Arial" w:hAnsi="Arial" w:cs="Arial"/>
                <w:b/>
                <w:color w:val="000000"/>
                <w:sz w:val="24"/>
                <w:szCs w:val="24"/>
              </w:rPr>
              <w:t>Asíntotas</w:t>
            </w:r>
            <w:r w:rsidR="0015014C" w:rsidRPr="00560ED9">
              <w:rPr>
                <w:rFonts w:ascii="Arial" w:hAnsi="Arial" w:cs="Arial"/>
                <w:b/>
                <w:color w:val="000000"/>
                <w:sz w:val="24"/>
                <w:szCs w:val="24"/>
              </w:rPr>
              <w:t xml:space="preserve"> horizontal</w:t>
            </w:r>
            <w:r w:rsidR="00344130" w:rsidRPr="00560ED9">
              <w:rPr>
                <w:rFonts w:ascii="Arial" w:hAnsi="Arial" w:cs="Arial"/>
                <w:b/>
                <w:color w:val="000000"/>
                <w:sz w:val="24"/>
                <w:szCs w:val="24"/>
              </w:rPr>
              <w:t>es</w:t>
            </w:r>
            <w:r w:rsidR="007D1AA9" w:rsidRPr="00560ED9">
              <w:rPr>
                <w:rFonts w:ascii="Arial" w:hAnsi="Arial" w:cs="Arial"/>
                <w:b/>
                <w:color w:val="000000"/>
                <w:sz w:val="24"/>
                <w:szCs w:val="24"/>
              </w:rPr>
              <w:t xml:space="preserve"> de una función racional</w:t>
            </w:r>
          </w:p>
        </w:tc>
      </w:tr>
      <w:tr w:rsidR="0015014C" w:rsidRPr="00560ED9" w14:paraId="0EB067A7" w14:textId="77777777" w:rsidTr="0015014C">
        <w:tc>
          <w:tcPr>
            <w:tcW w:w="2518" w:type="dxa"/>
          </w:tcPr>
          <w:p w14:paraId="77512029" w14:textId="77777777" w:rsidR="0015014C" w:rsidRPr="00560ED9" w:rsidRDefault="0015014C" w:rsidP="0015014C">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E4BCC10" w14:textId="369F4202" w:rsidR="0015014C" w:rsidRPr="00560ED9" w:rsidRDefault="00344130" w:rsidP="0015014C">
            <w:pPr>
              <w:tabs>
                <w:tab w:val="right" w:pos="8498"/>
              </w:tabs>
              <w:jc w:val="both"/>
              <w:rPr>
                <w:rFonts w:ascii="Arial" w:hAnsi="Arial" w:cs="Arial"/>
              </w:rPr>
            </w:pPr>
            <w:r w:rsidRPr="00560ED9">
              <w:rPr>
                <w:rFonts w:ascii="Arial" w:hAnsi="Arial" w:cs="Arial"/>
              </w:rPr>
              <w:t xml:space="preserve">Una </w:t>
            </w:r>
            <w:r w:rsidR="007D1AA9" w:rsidRPr="00560ED9">
              <w:rPr>
                <w:rFonts w:ascii="Arial" w:hAnsi="Arial" w:cs="Arial"/>
              </w:rPr>
              <w:t xml:space="preserve">función racional </w:t>
            </w:r>
          </w:p>
          <w:p w14:paraId="3CE075BA" w14:textId="77777777" w:rsidR="0015014C" w:rsidRPr="00560ED9" w:rsidRDefault="0015014C" w:rsidP="0015014C">
            <w:pPr>
              <w:tabs>
                <w:tab w:val="right" w:pos="8498"/>
              </w:tabs>
              <w:jc w:val="both"/>
              <w:rPr>
                <w:rFonts w:ascii="Arial" w:hAnsi="Arial" w:cs="Arial"/>
              </w:rPr>
            </w:pPr>
          </w:p>
          <w:p w14:paraId="0A113A6A" w14:textId="1767D1AB" w:rsidR="0015014C" w:rsidRPr="00560ED9" w:rsidRDefault="0015014C" w:rsidP="0015014C">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oMath>
            </m:oMathPara>
          </w:p>
          <w:p w14:paraId="51FA9FD1" w14:textId="77777777" w:rsidR="0015014C" w:rsidRPr="00560ED9" w:rsidRDefault="0015014C" w:rsidP="0015014C">
            <w:pPr>
              <w:tabs>
                <w:tab w:val="right" w:pos="8498"/>
              </w:tabs>
              <w:jc w:val="both"/>
              <w:rPr>
                <w:rFonts w:ascii="Arial" w:eastAsiaTheme="minorEastAsia" w:hAnsi="Arial" w:cs="Arial"/>
              </w:rPr>
            </w:pPr>
          </w:p>
          <w:p w14:paraId="5145F951" w14:textId="0426299A" w:rsidR="007D1AA9" w:rsidRPr="00560ED9" w:rsidRDefault="007D1AA9" w:rsidP="0015014C">
            <w:pPr>
              <w:tabs>
                <w:tab w:val="right" w:pos="8498"/>
              </w:tabs>
              <w:jc w:val="both"/>
              <w:rPr>
                <w:rFonts w:ascii="Arial" w:eastAsiaTheme="minorEastAsia" w:hAnsi="Arial" w:cs="Arial"/>
              </w:rPr>
            </w:pPr>
            <w:r w:rsidRPr="00560ED9">
              <w:rPr>
                <w:rFonts w:ascii="Arial" w:eastAsiaTheme="minorEastAsia" w:hAnsi="Arial" w:cs="Arial"/>
              </w:rPr>
              <w:t xml:space="preserve">con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w:t>
            </w:r>
            <w:r w:rsidR="00BE1FD5" w:rsidRPr="00560ED9">
              <w:rPr>
                <w:rFonts w:ascii="Arial" w:eastAsiaTheme="minorEastAsia" w:hAnsi="Arial" w:cs="Arial"/>
                <w:i/>
              </w:rPr>
              <w:t>m, n</w:t>
            </w:r>
            <w:r w:rsidR="00BE1FD5" w:rsidRPr="00560ED9">
              <w:rPr>
                <w:rFonts w:ascii="Arial" w:eastAsiaTheme="minorEastAsia" w:hAnsi="Arial" w:cs="Arial"/>
              </w:rPr>
              <w:t xml:space="preserve"> </w:t>
            </w:r>
            <m:oMath>
              <m:r>
                <m:rPr>
                  <m:scr m:val="double-struck"/>
                </m:rPr>
                <w:rPr>
                  <w:rFonts w:ascii="Cambria Math" w:eastAsiaTheme="minorEastAsia" w:hAnsi="Cambria Math" w:cs="Arial"/>
                </w:rPr>
                <m:t>∈N∪</m:t>
              </m:r>
              <m:d>
                <m:dPr>
                  <m:begChr m:val="{"/>
                  <m:endChr m:val="}"/>
                  <m:ctrlPr>
                    <w:rPr>
                      <w:rFonts w:ascii="Cambria Math" w:eastAsiaTheme="minorEastAsia" w:hAnsi="Cambria Math" w:cs="Arial"/>
                      <w:i/>
                    </w:rPr>
                  </m:ctrlPr>
                </m:dPr>
                <m:e>
                  <m:r>
                    <w:rPr>
                      <w:rFonts w:ascii="Cambria Math" w:eastAsiaTheme="minorEastAsia" w:hAnsi="Cambria Math" w:cs="Arial"/>
                    </w:rPr>
                    <m:t>0</m:t>
                  </m:r>
                </m:e>
              </m:d>
              <m:r>
                <w:rPr>
                  <w:rFonts w:ascii="Cambria Math" w:eastAsiaTheme="minorEastAsia" w:hAnsi="Cambria Math" w:cs="Arial"/>
                </w:rPr>
                <m:t>,</m:t>
              </m:r>
            </m:oMath>
          </w:p>
          <w:p w14:paraId="6AA9336A" w14:textId="77777777" w:rsidR="007D1AA9" w:rsidRPr="00560ED9" w:rsidRDefault="007D1AA9" w:rsidP="0015014C">
            <w:pPr>
              <w:tabs>
                <w:tab w:val="right" w:pos="8498"/>
              </w:tabs>
              <w:jc w:val="both"/>
              <w:rPr>
                <w:rFonts w:ascii="Arial" w:eastAsiaTheme="minorEastAsia" w:hAnsi="Arial" w:cs="Arial"/>
              </w:rPr>
            </w:pPr>
          </w:p>
          <w:p w14:paraId="78264D29" w14:textId="16B4242A"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y=0</m:t>
              </m:r>
            </m:oMath>
            <w:r w:rsidRPr="00560ED9">
              <w:rPr>
                <w:rFonts w:ascii="Arial" w:eastAsiaTheme="minorEastAsia" w:hAnsi="Arial" w:cs="Arial"/>
              </w:rPr>
              <w:t xml:space="preserve"> si </w:t>
            </w:r>
            <m:oMath>
              <m:r>
                <w:rPr>
                  <w:rFonts w:ascii="Cambria Math" w:eastAsiaTheme="minorEastAsia" w:hAnsi="Cambria Math" w:cs="Arial"/>
                </w:rPr>
                <m:t>m&gt;n</m:t>
              </m:r>
            </m:oMath>
          </w:p>
          <w:p w14:paraId="1146543A" w14:textId="77777777" w:rsidR="007D1AA9" w:rsidRPr="00560ED9" w:rsidRDefault="007D1AA9" w:rsidP="0015014C">
            <w:pPr>
              <w:tabs>
                <w:tab w:val="right" w:pos="8498"/>
              </w:tabs>
              <w:jc w:val="both"/>
              <w:rPr>
                <w:rFonts w:ascii="Arial" w:eastAsiaTheme="minorEastAsia" w:hAnsi="Arial" w:cs="Arial"/>
              </w:rPr>
            </w:pPr>
          </w:p>
          <w:p w14:paraId="3E45BC00" w14:textId="17DC2625"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Tiene una </w:t>
            </w:r>
            <w:r w:rsidR="00BE1FD5" w:rsidRPr="00560ED9">
              <w:rPr>
                <w:rFonts w:ascii="Arial" w:eastAsiaTheme="minorEastAsia" w:hAnsi="Arial" w:cs="Arial"/>
              </w:rPr>
              <w:t>asíntota</w:t>
            </w:r>
            <w:r w:rsidRPr="00560ED9">
              <w:rPr>
                <w:rFonts w:ascii="Arial" w:eastAsiaTheme="minorEastAsia" w:hAnsi="Arial" w:cs="Arial"/>
              </w:rPr>
              <w:t xml:space="preserve"> horizontal </w:t>
            </w:r>
            <m:oMath>
              <m:r>
                <w:rPr>
                  <w:rFonts w:ascii="Cambria Math" w:eastAsiaTheme="minorEastAsia" w:hAnsi="Cambria Math" w:cs="Arial"/>
                </w:rPr>
                <m:t>y=</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num>
                <m:den>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den>
              </m:f>
            </m:oMath>
            <w:r w:rsidRPr="00560ED9">
              <w:rPr>
                <w:rFonts w:ascii="Arial" w:eastAsiaTheme="minorEastAsia" w:hAnsi="Arial" w:cs="Arial"/>
              </w:rPr>
              <w:t xml:space="preserve"> si </w:t>
            </w:r>
            <m:oMath>
              <m:r>
                <w:rPr>
                  <w:rFonts w:ascii="Cambria Math" w:eastAsiaTheme="minorEastAsia" w:hAnsi="Cambria Math" w:cs="Arial"/>
                </w:rPr>
                <m:t>m=n</m:t>
              </m:r>
            </m:oMath>
          </w:p>
          <w:p w14:paraId="5219E626" w14:textId="77777777" w:rsidR="007D1AA9" w:rsidRPr="00560ED9" w:rsidRDefault="007D1AA9" w:rsidP="007D1AA9">
            <w:pPr>
              <w:tabs>
                <w:tab w:val="right" w:pos="8498"/>
              </w:tabs>
              <w:jc w:val="both"/>
              <w:rPr>
                <w:rFonts w:ascii="Arial" w:eastAsiaTheme="minorEastAsia" w:hAnsi="Arial" w:cs="Arial"/>
              </w:rPr>
            </w:pPr>
          </w:p>
          <w:p w14:paraId="706B0E0F" w14:textId="73B00678" w:rsidR="007D1AA9" w:rsidRPr="00560ED9" w:rsidRDefault="007D1AA9" w:rsidP="0062205D">
            <w:pPr>
              <w:pStyle w:val="Prrafodelista"/>
              <w:numPr>
                <w:ilvl w:val="0"/>
                <w:numId w:val="5"/>
              </w:numPr>
              <w:tabs>
                <w:tab w:val="right" w:pos="8498"/>
              </w:tabs>
              <w:jc w:val="both"/>
              <w:rPr>
                <w:rFonts w:ascii="Arial" w:eastAsiaTheme="minorEastAsia" w:hAnsi="Arial" w:cs="Arial"/>
              </w:rPr>
            </w:pPr>
            <w:r w:rsidRPr="00560ED9">
              <w:rPr>
                <w:rFonts w:ascii="Arial" w:eastAsiaTheme="minorEastAsia" w:hAnsi="Arial" w:cs="Arial"/>
              </w:rPr>
              <w:t xml:space="preserve">No tiene </w:t>
            </w:r>
            <w:r w:rsidR="00BE1FD5" w:rsidRPr="00560ED9">
              <w:rPr>
                <w:rFonts w:ascii="Arial" w:eastAsiaTheme="minorEastAsia" w:hAnsi="Arial" w:cs="Arial"/>
              </w:rPr>
              <w:t>asíntota</w:t>
            </w:r>
            <w:r w:rsidRPr="00560ED9">
              <w:rPr>
                <w:rFonts w:ascii="Arial" w:eastAsiaTheme="minorEastAsia" w:hAnsi="Arial" w:cs="Arial"/>
              </w:rPr>
              <w:t xml:space="preserve"> horizontal si </w:t>
            </w:r>
            <m:oMath>
              <m:r>
                <w:rPr>
                  <w:rFonts w:ascii="Cambria Math" w:eastAsiaTheme="minorEastAsia" w:hAnsi="Cambria Math" w:cs="Arial"/>
                </w:rPr>
                <m:t>m&lt;n</m:t>
              </m:r>
            </m:oMath>
          </w:p>
          <w:p w14:paraId="16D1EE51" w14:textId="79BC4324" w:rsidR="0015014C" w:rsidRPr="00560ED9" w:rsidRDefault="0015014C" w:rsidP="0015014C">
            <w:pPr>
              <w:tabs>
                <w:tab w:val="right" w:pos="8498"/>
              </w:tabs>
              <w:jc w:val="both"/>
              <w:rPr>
                <w:rFonts w:ascii="Arial" w:eastAsiaTheme="minorEastAsia" w:hAnsi="Arial" w:cs="Arial"/>
              </w:rPr>
            </w:pPr>
          </w:p>
        </w:tc>
      </w:tr>
    </w:tbl>
    <w:p w14:paraId="3BB72DF2" w14:textId="047A80BB" w:rsidR="00B73CAF" w:rsidRPr="00560ED9" w:rsidRDefault="00B73CAF" w:rsidP="00962CCA">
      <w:pPr>
        <w:tabs>
          <w:tab w:val="right" w:pos="8498"/>
        </w:tabs>
        <w:spacing w:after="0"/>
        <w:jc w:val="both"/>
        <w:rPr>
          <w:rFonts w:ascii="Arial" w:hAnsi="Arial" w:cs="Arial"/>
        </w:rPr>
      </w:pPr>
    </w:p>
    <w:p w14:paraId="3132CEF1" w14:textId="1A682898" w:rsidR="00A36840" w:rsidRPr="00560ED9" w:rsidRDefault="00A36840" w:rsidP="00A36840">
      <w:pPr>
        <w:tabs>
          <w:tab w:val="right" w:pos="8498"/>
        </w:tabs>
        <w:spacing w:after="0"/>
        <w:jc w:val="both"/>
        <w:rPr>
          <w:rFonts w:ascii="Arial" w:eastAsiaTheme="minorEastAsia" w:hAnsi="Arial" w:cs="Arial"/>
        </w:rPr>
      </w:pPr>
      <w:commentRangeStart w:id="513"/>
      <w:r w:rsidRPr="00560ED9">
        <w:rPr>
          <w:rFonts w:ascii="Arial" w:eastAsiaTheme="minorEastAsia" w:hAnsi="Arial" w:cs="Arial"/>
        </w:rPr>
        <w:t>En el plano cartesiano</w:t>
      </w:r>
      <w:r w:rsidR="00FD09E3" w:rsidRPr="00560ED9">
        <w:rPr>
          <w:rFonts w:ascii="Arial" w:eastAsiaTheme="minorEastAsia" w:hAnsi="Arial" w:cs="Arial"/>
        </w:rPr>
        <w:t>,</w:t>
      </w:r>
      <w:r w:rsidRPr="00560ED9">
        <w:rPr>
          <w:rFonts w:ascii="Arial" w:eastAsiaTheme="minorEastAsia" w:hAnsi="Arial" w:cs="Arial"/>
        </w:rPr>
        <w:t xml:space="preserve"> se puede observar que una función tiene una asíntota horizontal </w:t>
      </w:r>
      <m:oMath>
        <m:r>
          <w:rPr>
            <w:rFonts w:ascii="Cambria Math" w:eastAsiaTheme="minorEastAsia" w:hAnsi="Cambria Math" w:cs="Arial"/>
          </w:rPr>
          <m:t>y=k</m:t>
        </m:r>
      </m:oMath>
      <w:r w:rsidRPr="00560ED9">
        <w:rPr>
          <w:rFonts w:ascii="Arial" w:eastAsiaTheme="minorEastAsia" w:hAnsi="Arial" w:cs="Arial"/>
        </w:rPr>
        <w:t xml:space="preserve"> cuando se evalúa la función en valores muy grandes (en valor absoluto), las imágenes se </w:t>
      </w:r>
      <w:r w:rsidR="00FD09E3" w:rsidRPr="00560ED9">
        <w:rPr>
          <w:rFonts w:ascii="Arial" w:eastAsiaTheme="minorEastAsia" w:hAnsi="Arial" w:cs="Arial"/>
        </w:rPr>
        <w:t xml:space="preserve">aproximan </w:t>
      </w:r>
      <w:r w:rsidRPr="00560ED9">
        <w:rPr>
          <w:rFonts w:ascii="Arial" w:eastAsiaTheme="minorEastAsia" w:hAnsi="Arial" w:cs="Arial"/>
        </w:rPr>
        <w:t xml:space="preserve">a </w:t>
      </w:r>
      <m:oMath>
        <m:r>
          <w:rPr>
            <w:rFonts w:ascii="Cambria Math" w:eastAsiaTheme="minorEastAsia" w:hAnsi="Cambria Math" w:cs="Arial"/>
          </w:rPr>
          <m:t>k</m:t>
        </m:r>
      </m:oMath>
      <w:r w:rsidRPr="00560ED9">
        <w:rPr>
          <w:rFonts w:ascii="Arial" w:eastAsiaTheme="minorEastAsia" w:hAnsi="Arial" w:cs="Arial"/>
        </w:rPr>
        <w:t>.</w:t>
      </w:r>
      <w:commentRangeEnd w:id="513"/>
      <w:r w:rsidR="00C5512D">
        <w:rPr>
          <w:rStyle w:val="Refdecomentario"/>
          <w:rFonts w:ascii="Calibri" w:eastAsia="Calibri" w:hAnsi="Calibri" w:cs="Times New Roman"/>
          <w:lang w:val="es-MX"/>
        </w:rPr>
        <w:commentReference w:id="513"/>
      </w:r>
    </w:p>
    <w:p w14:paraId="113D33F1" w14:textId="77777777" w:rsidR="00602FA9" w:rsidRPr="00560ED9" w:rsidRDefault="00602FA9" w:rsidP="00B96F26">
      <w:pPr>
        <w:tabs>
          <w:tab w:val="right" w:pos="8498"/>
        </w:tabs>
        <w:spacing w:after="0"/>
        <w:jc w:val="both"/>
        <w:rPr>
          <w:rFonts w:ascii="Arial" w:eastAsiaTheme="minorEastAsia" w:hAnsi="Arial" w:cs="Arial"/>
        </w:rPr>
      </w:pPr>
    </w:p>
    <w:p w14:paraId="73FE56FA" w14:textId="028308FA" w:rsidR="00602FA9" w:rsidRPr="00560ED9" w:rsidRDefault="00602FA9" w:rsidP="00B96F26">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Consider</w:t>
      </w:r>
      <w:commentRangeStart w:id="514"/>
      <w:r w:rsidRPr="00560ED9">
        <w:rPr>
          <w:rFonts w:ascii="Arial" w:eastAsiaTheme="minorEastAsia" w:hAnsi="Arial" w:cs="Arial"/>
        </w:rPr>
        <w:t>e</w:t>
      </w:r>
      <w:commentRangeEnd w:id="514"/>
      <w:r w:rsidR="00C5512D">
        <w:rPr>
          <w:rStyle w:val="Refdecomentario"/>
          <w:rFonts w:ascii="Calibri" w:eastAsia="Calibri" w:hAnsi="Calibri" w:cs="Times New Roman"/>
          <w:lang w:val="es-MX"/>
        </w:rPr>
        <w:commentReference w:id="514"/>
      </w:r>
      <w:r w:rsidRPr="00560ED9">
        <w:rPr>
          <w:rFonts w:ascii="Arial" w:eastAsiaTheme="minorEastAsia" w:hAnsi="Arial" w:cs="Arial"/>
        </w:rPr>
        <w:t xml:space="preserve"> la función:</w:t>
      </w:r>
    </w:p>
    <w:p w14:paraId="41FE232F" w14:textId="1591EE67"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4D9888A8" w14:textId="62669C36" w:rsidR="00B96F26" w:rsidRPr="00560ED9" w:rsidRDefault="00B96F26" w:rsidP="00B96F26">
      <w:pPr>
        <w:tabs>
          <w:tab w:val="right" w:pos="8498"/>
        </w:tabs>
        <w:spacing w:after="0"/>
        <w:jc w:val="both"/>
        <w:rPr>
          <w:rFonts w:ascii="Arial" w:eastAsiaTheme="minorEastAsia" w:hAnsi="Arial" w:cs="Arial"/>
        </w:rPr>
      </w:pPr>
      <w:r w:rsidRPr="00560ED9">
        <w:rPr>
          <w:rFonts w:ascii="Arial" w:hAnsi="Arial" w:cs="Arial"/>
        </w:rPr>
        <w:t xml:space="preserve">Como </w:t>
      </w:r>
      <w:commentRangeStart w:id="515"/>
      <w:r w:rsidRPr="00560ED9">
        <w:rPr>
          <w:rFonts w:ascii="Arial" w:hAnsi="Arial" w:cs="Arial"/>
        </w:rPr>
        <w:t>son de igual grado tienen una</w:t>
      </w:r>
      <w:commentRangeEnd w:id="515"/>
      <w:r w:rsidR="0076197A">
        <w:rPr>
          <w:rStyle w:val="Refdecomentario"/>
          <w:rFonts w:ascii="Calibri" w:eastAsia="Calibri" w:hAnsi="Calibri" w:cs="Times New Roman"/>
          <w:lang w:val="es-MX"/>
        </w:rPr>
        <w:commentReference w:id="515"/>
      </w:r>
      <w:r w:rsidRPr="00560ED9">
        <w:rPr>
          <w:rFonts w:ascii="Arial" w:hAnsi="Arial" w:cs="Arial"/>
        </w:rPr>
        <w:t xml:space="preserve"> asíntota horizontal </w:t>
      </w:r>
      <m:oMath>
        <m:r>
          <w:rPr>
            <w:rFonts w:ascii="Cambria Math" w:hAnsi="Cambria Math" w:cs="Arial"/>
          </w:rPr>
          <m:t>y=</m:t>
        </m:r>
        <m:f>
          <m:fPr>
            <m:ctrlPr>
              <w:rPr>
                <w:rFonts w:ascii="Cambria Math" w:hAnsi="Cambria Math" w:cs="Arial"/>
                <w:i/>
              </w:rPr>
            </m:ctrlPr>
          </m:fPr>
          <m:num>
            <m:r>
              <w:rPr>
                <w:rFonts w:ascii="Cambria Math" w:hAnsi="Cambria Math" w:cs="Arial"/>
              </w:rPr>
              <m:t>3</m:t>
            </m:r>
          </m:num>
          <m:den>
            <m:r>
              <w:rPr>
                <w:rFonts w:ascii="Cambria Math" w:hAnsi="Cambria Math" w:cs="Arial"/>
              </w:rPr>
              <m:t>1</m:t>
            </m:r>
          </m:den>
        </m:f>
        <m:r>
          <w:rPr>
            <w:rFonts w:ascii="Cambria Math" w:hAnsi="Cambria Math" w:cs="Arial"/>
          </w:rPr>
          <m:t>=3</m:t>
        </m:r>
      </m:oMath>
      <w:r w:rsidR="00FD09E3" w:rsidRPr="00560ED9">
        <w:rPr>
          <w:rFonts w:ascii="Arial" w:eastAsiaTheme="minorEastAsia" w:hAnsi="Arial" w:cs="Arial"/>
        </w:rPr>
        <w:t>.</w:t>
      </w:r>
    </w:p>
    <w:p w14:paraId="0F4CF6AD" w14:textId="77777777" w:rsidR="00B96F26" w:rsidRPr="00560ED9" w:rsidRDefault="00B96F26" w:rsidP="00B96F26">
      <w:pPr>
        <w:tabs>
          <w:tab w:val="right" w:pos="8498"/>
        </w:tabs>
        <w:spacing w:after="0"/>
        <w:jc w:val="both"/>
        <w:rPr>
          <w:rFonts w:ascii="Arial" w:hAnsi="Arial" w:cs="Arial"/>
        </w:rPr>
      </w:pPr>
    </w:p>
    <w:p w14:paraId="6E5DCC16"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2FAB2F00" w14:textId="77777777" w:rsidTr="00F47C42">
        <w:tc>
          <w:tcPr>
            <w:tcW w:w="9054" w:type="dxa"/>
            <w:gridSpan w:val="2"/>
            <w:shd w:val="clear" w:color="auto" w:fill="0D0D0D" w:themeFill="text1" w:themeFillTint="F2"/>
          </w:tcPr>
          <w:p w14:paraId="3DFD41FE"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7D98AB6" w14:textId="77777777" w:rsidR="00F47C42" w:rsidRPr="00560ED9" w:rsidRDefault="00F47C42" w:rsidP="00F47C42">
            <w:pPr>
              <w:jc w:val="center"/>
              <w:rPr>
                <w:rFonts w:ascii="Arial" w:hAnsi="Arial" w:cs="Arial"/>
                <w:b/>
                <w:color w:val="FFFFFF" w:themeColor="background1"/>
              </w:rPr>
            </w:pPr>
          </w:p>
        </w:tc>
      </w:tr>
      <w:tr w:rsidR="00F47C42" w:rsidRPr="00560ED9" w14:paraId="2690AA16" w14:textId="77777777" w:rsidTr="00F47C42">
        <w:tc>
          <w:tcPr>
            <w:tcW w:w="1384" w:type="dxa"/>
          </w:tcPr>
          <w:p w14:paraId="5536E665"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63190E6" w14:textId="5D4D2167" w:rsidR="00F47C42" w:rsidRPr="00560ED9" w:rsidRDefault="005B271F" w:rsidP="00F47C42">
            <w:pPr>
              <w:rPr>
                <w:rFonts w:ascii="Arial" w:hAnsi="Arial" w:cs="Arial"/>
                <w:b/>
                <w:color w:val="000000"/>
                <w:sz w:val="18"/>
                <w:szCs w:val="18"/>
              </w:rPr>
            </w:pPr>
            <w:r w:rsidRPr="00560ED9">
              <w:rPr>
                <w:rFonts w:ascii="Arial" w:hAnsi="Arial" w:cs="Arial"/>
                <w:color w:val="000000"/>
              </w:rPr>
              <w:t>MA_11_02_IMG53</w:t>
            </w:r>
          </w:p>
        </w:tc>
      </w:tr>
      <w:tr w:rsidR="00F47C42" w:rsidRPr="00560ED9" w14:paraId="55EAA218" w14:textId="77777777" w:rsidTr="00F47C42">
        <w:tc>
          <w:tcPr>
            <w:tcW w:w="1384" w:type="dxa"/>
          </w:tcPr>
          <w:p w14:paraId="16D9E25D" w14:textId="49190DD2" w:rsidR="00F47C42" w:rsidRPr="00560ED9" w:rsidRDefault="00B503B0" w:rsidP="00F47C42">
            <w:pPr>
              <w:rPr>
                <w:rFonts w:ascii="Arial" w:hAnsi="Arial" w:cs="Arial"/>
                <w:color w:val="000000"/>
              </w:rPr>
            </w:pPr>
            <w:r w:rsidRPr="00560ED9">
              <w:rPr>
                <w:rFonts w:ascii="Arial" w:hAnsi="Arial" w:cs="Arial"/>
                <w:b/>
                <w:color w:val="000000"/>
                <w:sz w:val="18"/>
                <w:szCs w:val="18"/>
              </w:rPr>
              <w:t>Descripción</w:t>
            </w:r>
          </w:p>
        </w:tc>
        <w:tc>
          <w:tcPr>
            <w:tcW w:w="7670" w:type="dxa"/>
          </w:tcPr>
          <w:p w14:paraId="3FCDD17E" w14:textId="1CB52F32" w:rsidR="00F47C42" w:rsidRPr="00560ED9" w:rsidRDefault="00F47C42" w:rsidP="00F47C42">
            <w:pPr>
              <w:rPr>
                <w:rFonts w:ascii="Arial" w:hAnsi="Arial" w:cs="Arial"/>
                <w:color w:val="000000"/>
              </w:rPr>
            </w:pPr>
            <w:commentRangeStart w:id="516"/>
            <w:r w:rsidRPr="00560ED9">
              <w:rPr>
                <w:rFonts w:ascii="Arial" w:hAnsi="Arial" w:cs="Arial"/>
                <w:color w:val="000000"/>
              </w:rPr>
              <w:t>Racional</w:t>
            </w:r>
            <w:commentRangeEnd w:id="516"/>
            <w:r w:rsidR="00676C38">
              <w:rPr>
                <w:rStyle w:val="Refdecomentario"/>
                <w:rFonts w:ascii="Calibri" w:eastAsia="Calibri" w:hAnsi="Calibri" w:cs="Times New Roman"/>
              </w:rPr>
              <w:commentReference w:id="516"/>
            </w:r>
            <w:r w:rsidRPr="00560ED9">
              <w:rPr>
                <w:rFonts w:ascii="Arial" w:hAnsi="Arial" w:cs="Arial"/>
                <w:color w:val="000000"/>
              </w:rPr>
              <w:t xml:space="preserve">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p>
        </w:tc>
      </w:tr>
      <w:tr w:rsidR="00F47C42" w:rsidRPr="00560ED9" w14:paraId="0DF4ED07" w14:textId="77777777" w:rsidTr="00F47C42">
        <w:tc>
          <w:tcPr>
            <w:tcW w:w="1384" w:type="dxa"/>
          </w:tcPr>
          <w:p w14:paraId="25594BF6"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DC3DCA7" w14:textId="0A869C77" w:rsidR="00F47C42" w:rsidRPr="00560ED9" w:rsidRDefault="00F47C42"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465F977A" wp14:editId="5971F8B8">
                  <wp:extent cx="2096135" cy="1705364"/>
                  <wp:effectExtent l="0" t="0" r="1206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6683" cy="1705810"/>
                          </a:xfrm>
                          <a:prstGeom prst="rect">
                            <a:avLst/>
                          </a:prstGeom>
                          <a:noFill/>
                          <a:ln>
                            <a:noFill/>
                          </a:ln>
                        </pic:spPr>
                      </pic:pic>
                    </a:graphicData>
                  </a:graphic>
                </wp:inline>
              </w:drawing>
            </w:r>
          </w:p>
        </w:tc>
      </w:tr>
      <w:tr w:rsidR="00F47C42" w:rsidRPr="00560ED9" w14:paraId="08872C09" w14:textId="77777777" w:rsidTr="00F47C42">
        <w:tc>
          <w:tcPr>
            <w:tcW w:w="1384" w:type="dxa"/>
          </w:tcPr>
          <w:p w14:paraId="0835F0DA"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18657D5E" w14:textId="5A40E24F"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F47C42" w:rsidRPr="00560ED9">
              <w:rPr>
                <w:rFonts w:ascii="Arial" w:eastAsiaTheme="minorEastAsia" w:hAnsi="Arial" w:cs="Arial"/>
              </w:rPr>
              <w:t>gr</w:t>
            </w:r>
            <w:r w:rsidRPr="00560ED9">
              <w:rPr>
                <w:rFonts w:ascii="Arial" w:eastAsiaTheme="minorEastAsia" w:hAnsi="Arial" w:cs="Arial"/>
              </w:rPr>
              <w:t>á</w:t>
            </w:r>
            <w:r w:rsidR="00F47C42" w:rsidRPr="00560ED9">
              <w:rPr>
                <w:rFonts w:ascii="Arial" w:eastAsiaTheme="minorEastAsia" w:hAnsi="Arial" w:cs="Arial"/>
              </w:rPr>
              <w:t>fica</w:t>
            </w:r>
            <w:r w:rsidRPr="00560ED9">
              <w:rPr>
                <w:rFonts w:ascii="Arial" w:eastAsiaTheme="minorEastAsia" w:hAnsi="Arial" w:cs="Arial"/>
              </w:rPr>
              <w:t xml:space="preserve"> de la función </w:t>
            </w:r>
            <m:oMath>
              <m:r>
                <w:rPr>
                  <w:rFonts w:ascii="Cambria Math" w:hAnsi="Cambria Math" w:cs="Arial"/>
                  <w:color w:val="000000"/>
                </w:rPr>
                <m:t>f</m:t>
              </m:r>
              <m:d>
                <m:dPr>
                  <m:ctrlPr>
                    <w:rPr>
                      <w:rFonts w:ascii="Cambria Math" w:hAnsi="Cambria Math" w:cs="Arial"/>
                      <w:i/>
                      <w:color w:val="000000"/>
                    </w:rPr>
                  </m:ctrlPr>
                </m:dPr>
                <m:e>
                  <m:r>
                    <w:rPr>
                      <w:rFonts w:ascii="Cambria Math" w:hAnsi="Cambria Math" w:cs="Arial"/>
                      <w:color w:val="000000"/>
                    </w:rPr>
                    <m:t>x</m:t>
                  </m:r>
                </m:e>
              </m:d>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r>
                        <w:rPr>
                          <w:rFonts w:ascii="Cambria Math" w:hAnsi="Cambria Math" w:cs="Arial"/>
                          <w:color w:val="000000"/>
                        </w:rPr>
                        <m:t>3x</m:t>
                      </m:r>
                    </m:e>
                    <m:sup>
                      <m:r>
                        <w:rPr>
                          <w:rFonts w:ascii="Cambria Math" w:hAnsi="Cambria Math" w:cs="Arial"/>
                          <w:color w:val="000000"/>
                        </w:rPr>
                        <m:t>2</m:t>
                      </m:r>
                    </m:sup>
                  </m:sSup>
                  <m:r>
                    <w:rPr>
                      <w:rFonts w:ascii="Cambria Math" w:hAnsi="Cambria Math" w:cs="Arial"/>
                      <w:color w:val="000000"/>
                    </w:rPr>
                    <m:t>-5x+7</m:t>
                  </m:r>
                </m:num>
                <m:den>
                  <m:sSup>
                    <m:sSupPr>
                      <m:ctrlPr>
                        <w:rPr>
                          <w:rFonts w:ascii="Cambria Math" w:hAnsi="Cambria Math" w:cs="Arial"/>
                          <w:i/>
                          <w:color w:val="000000"/>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rPr>
                    <m:t>-1</m:t>
                  </m:r>
                </m:den>
              </m:f>
            </m:oMath>
            <w:r w:rsidR="00F47C42" w:rsidRPr="00560ED9">
              <w:rPr>
                <w:rFonts w:ascii="Arial" w:eastAsiaTheme="minorEastAsia" w:hAnsi="Arial" w:cs="Arial"/>
              </w:rPr>
              <w:t xml:space="preserve"> </w:t>
            </w:r>
            <w:r w:rsidR="0047378C">
              <w:rPr>
                <w:rFonts w:ascii="Arial" w:eastAsiaTheme="minorEastAsia" w:hAnsi="Arial" w:cs="Arial"/>
              </w:rPr>
              <w:t xml:space="preserve">con </w:t>
            </w:r>
            <w:r w:rsidRPr="00560ED9">
              <w:rPr>
                <w:rFonts w:ascii="Arial" w:eastAsiaTheme="minorEastAsia" w:hAnsi="Arial" w:cs="Arial"/>
              </w:rPr>
              <w:t>asíntota</w:t>
            </w:r>
            <w:r w:rsidR="00F47C42" w:rsidRPr="00560ED9">
              <w:rPr>
                <w:rFonts w:ascii="Arial" w:eastAsiaTheme="minorEastAsia" w:hAnsi="Arial" w:cs="Arial"/>
              </w:rPr>
              <w:t xml:space="preserve"> en </w:t>
            </w:r>
            <m:oMath>
              <m:r>
                <w:rPr>
                  <w:rFonts w:ascii="Cambria Math" w:eastAsiaTheme="minorEastAsia" w:hAnsi="Cambria Math" w:cs="Arial"/>
                </w:rPr>
                <m:t xml:space="preserve">y=3 </m:t>
              </m:r>
            </m:oMath>
          </w:p>
        </w:tc>
      </w:tr>
    </w:tbl>
    <w:p w14:paraId="1F6B5504" w14:textId="77777777" w:rsidR="00F47C42" w:rsidRPr="00560ED9" w:rsidRDefault="00F47C42" w:rsidP="00B96F26">
      <w:pPr>
        <w:tabs>
          <w:tab w:val="right" w:pos="8498"/>
        </w:tabs>
        <w:spacing w:after="0"/>
        <w:jc w:val="both"/>
        <w:rPr>
          <w:rFonts w:ascii="Arial" w:hAnsi="Arial" w:cs="Arial"/>
        </w:rPr>
      </w:pPr>
    </w:p>
    <w:p w14:paraId="73A93904" w14:textId="77777777" w:rsidR="00F47C42" w:rsidRPr="00560ED9" w:rsidRDefault="00F47C42" w:rsidP="00B96F26">
      <w:pPr>
        <w:tabs>
          <w:tab w:val="right" w:pos="8498"/>
        </w:tabs>
        <w:spacing w:after="0"/>
        <w:jc w:val="both"/>
        <w:rPr>
          <w:rFonts w:ascii="Arial" w:hAnsi="Arial" w:cs="Arial"/>
        </w:rPr>
      </w:pPr>
    </w:p>
    <w:p w14:paraId="6FBF72EA" w14:textId="155EF842"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2.</w:t>
      </w:r>
      <w:r w:rsidRPr="00560ED9">
        <w:rPr>
          <w:rFonts w:ascii="Arial" w:eastAsiaTheme="minorEastAsia" w:hAnsi="Arial" w:cs="Arial"/>
        </w:rPr>
        <w:t xml:space="preserve"> Consider</w:t>
      </w:r>
      <w:commentRangeStart w:id="517"/>
      <w:r w:rsidRPr="00560ED9">
        <w:rPr>
          <w:rFonts w:ascii="Arial" w:eastAsiaTheme="minorEastAsia" w:hAnsi="Arial" w:cs="Arial"/>
        </w:rPr>
        <w:t>e</w:t>
      </w:r>
      <w:commentRangeEnd w:id="517"/>
      <w:r w:rsidR="00C5512D">
        <w:rPr>
          <w:rStyle w:val="Refdecomentario"/>
          <w:rFonts w:ascii="Calibri" w:eastAsia="Calibri" w:hAnsi="Calibri" w:cs="Times New Roman"/>
          <w:lang w:val="es-MX"/>
        </w:rPr>
        <w:commentReference w:id="517"/>
      </w:r>
      <w:r w:rsidRPr="00560ED9">
        <w:rPr>
          <w:rFonts w:ascii="Arial" w:eastAsiaTheme="minorEastAsia" w:hAnsi="Arial" w:cs="Arial"/>
        </w:rPr>
        <w:t xml:space="preserve"> la función:</w:t>
      </w:r>
    </w:p>
    <w:p w14:paraId="1EA86BB4" w14:textId="77777777"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m:oMathPara>
    </w:p>
    <w:p w14:paraId="3E38930F" w14:textId="77777777" w:rsidR="00B96F26" w:rsidRPr="00560ED9" w:rsidRDefault="00B96F26" w:rsidP="00B96F26">
      <w:pPr>
        <w:tabs>
          <w:tab w:val="right" w:pos="8498"/>
        </w:tabs>
        <w:spacing w:after="0"/>
        <w:jc w:val="both"/>
        <w:rPr>
          <w:rFonts w:ascii="Arial" w:eastAsiaTheme="minorEastAsia" w:hAnsi="Arial" w:cs="Arial"/>
        </w:rPr>
      </w:pPr>
    </w:p>
    <w:p w14:paraId="1B6E88E8" w14:textId="67450BEC" w:rsidR="00B96F26" w:rsidRPr="00560ED9" w:rsidRDefault="00B96F26" w:rsidP="00B96F26">
      <w:pPr>
        <w:tabs>
          <w:tab w:val="right" w:pos="8498"/>
        </w:tabs>
        <w:spacing w:after="0"/>
        <w:jc w:val="both"/>
        <w:rPr>
          <w:rFonts w:ascii="Arial" w:eastAsiaTheme="minorEastAsia" w:hAnsi="Arial" w:cs="Arial"/>
        </w:rPr>
      </w:pPr>
      <w:r w:rsidRPr="00560ED9">
        <w:rPr>
          <w:rFonts w:ascii="Arial" w:hAnsi="Arial" w:cs="Arial"/>
        </w:rPr>
        <w:t>Como e</w:t>
      </w:r>
      <w:r w:rsidR="00872C37" w:rsidRPr="00560ED9">
        <w:rPr>
          <w:rFonts w:ascii="Arial" w:hAnsi="Arial" w:cs="Arial"/>
        </w:rPr>
        <w:t>l grado del denominador es mayor</w:t>
      </w:r>
      <w:r w:rsidRPr="00560ED9">
        <w:rPr>
          <w:rFonts w:ascii="Arial" w:hAnsi="Arial" w:cs="Arial"/>
        </w:rPr>
        <w:t xml:space="preserve"> que el </w:t>
      </w:r>
      <w:r w:rsidR="00B503B0" w:rsidRPr="00560ED9">
        <w:rPr>
          <w:rFonts w:ascii="Arial" w:hAnsi="Arial" w:cs="Arial"/>
        </w:rPr>
        <w:t xml:space="preserve">grado </w:t>
      </w:r>
      <w:r w:rsidRPr="00560ED9">
        <w:rPr>
          <w:rFonts w:ascii="Arial" w:hAnsi="Arial" w:cs="Arial"/>
        </w:rPr>
        <w:t>del numerador</w:t>
      </w:r>
      <w:r w:rsidR="00B503B0" w:rsidRPr="00560ED9">
        <w:rPr>
          <w:rFonts w:ascii="Arial" w:hAnsi="Arial" w:cs="Arial"/>
        </w:rPr>
        <w:t xml:space="preserve">, la función </w:t>
      </w:r>
      <w:r w:rsidR="00B503B0" w:rsidRPr="00560ED9">
        <w:rPr>
          <w:rFonts w:ascii="Arial" w:hAnsi="Arial" w:cs="Arial"/>
          <w:i/>
        </w:rPr>
        <w:t>g(x)</w:t>
      </w:r>
      <w:r w:rsidRPr="00560ED9">
        <w:rPr>
          <w:rFonts w:ascii="Arial" w:hAnsi="Arial" w:cs="Arial"/>
        </w:rPr>
        <w:t xml:space="preserve"> tiene una asíntota horizontal</w:t>
      </w:r>
      <w:r w:rsidR="00B503B0" w:rsidRPr="00560ED9">
        <w:rPr>
          <w:rFonts w:ascii="Arial" w:hAnsi="Arial" w:cs="Arial"/>
        </w:rPr>
        <w:t xml:space="preserve"> en</w:t>
      </w:r>
      <w:r w:rsidRPr="00560ED9">
        <w:rPr>
          <w:rFonts w:ascii="Arial" w:hAnsi="Arial" w:cs="Arial"/>
        </w:rPr>
        <w:t xml:space="preserve"> </w:t>
      </w:r>
      <m:oMath>
        <m:r>
          <w:rPr>
            <w:rFonts w:ascii="Cambria Math" w:hAnsi="Cambria Math" w:cs="Arial"/>
          </w:rPr>
          <m:t>y=0.</m:t>
        </m:r>
      </m:oMath>
    </w:p>
    <w:p w14:paraId="3D0EA49A" w14:textId="77777777" w:rsidR="00B96F26" w:rsidRPr="00560ED9" w:rsidRDefault="00B96F26" w:rsidP="00B96F26">
      <w:pPr>
        <w:tabs>
          <w:tab w:val="right" w:pos="8498"/>
        </w:tabs>
        <w:spacing w:after="0"/>
        <w:jc w:val="both"/>
        <w:rPr>
          <w:rFonts w:ascii="Arial" w:hAnsi="Arial" w:cs="Arial"/>
        </w:rPr>
      </w:pPr>
    </w:p>
    <w:p w14:paraId="28094979" w14:textId="77777777" w:rsidR="00F47C42" w:rsidRPr="00560ED9" w:rsidRDefault="00F47C42" w:rsidP="00B96F26">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F47C42" w:rsidRPr="00560ED9" w14:paraId="74B6DD0A" w14:textId="77777777" w:rsidTr="00F47C42">
        <w:tc>
          <w:tcPr>
            <w:tcW w:w="9054" w:type="dxa"/>
            <w:gridSpan w:val="2"/>
            <w:shd w:val="clear" w:color="auto" w:fill="0D0D0D" w:themeFill="text1" w:themeFillTint="F2"/>
          </w:tcPr>
          <w:p w14:paraId="4A68E2A2" w14:textId="77777777" w:rsidR="00F47C42" w:rsidRPr="00560ED9" w:rsidRDefault="00F47C42" w:rsidP="00F47C42">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4CB422F" w14:textId="77777777" w:rsidR="00F47C42" w:rsidRPr="00560ED9" w:rsidRDefault="00F47C42" w:rsidP="00F47C42">
            <w:pPr>
              <w:jc w:val="center"/>
              <w:rPr>
                <w:rFonts w:ascii="Arial" w:hAnsi="Arial" w:cs="Arial"/>
                <w:b/>
                <w:color w:val="FFFFFF" w:themeColor="background1"/>
              </w:rPr>
            </w:pPr>
          </w:p>
        </w:tc>
      </w:tr>
      <w:tr w:rsidR="00F47C42" w:rsidRPr="00560ED9" w14:paraId="5C5370F8" w14:textId="77777777" w:rsidTr="00F47C42">
        <w:tc>
          <w:tcPr>
            <w:tcW w:w="1384" w:type="dxa"/>
          </w:tcPr>
          <w:p w14:paraId="264AABEA" w14:textId="77777777" w:rsidR="00F47C42" w:rsidRPr="00560ED9" w:rsidRDefault="00F47C42" w:rsidP="00F47C42">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9B1FD69" w14:textId="2B791929" w:rsidR="00F47C42" w:rsidRPr="00560ED9" w:rsidRDefault="00F47C42" w:rsidP="00F47C42">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4</w:t>
            </w:r>
          </w:p>
        </w:tc>
      </w:tr>
      <w:tr w:rsidR="00F47C42" w:rsidRPr="00560ED9" w14:paraId="6FF9009A" w14:textId="77777777" w:rsidTr="00F47C42">
        <w:tc>
          <w:tcPr>
            <w:tcW w:w="1384" w:type="dxa"/>
          </w:tcPr>
          <w:p w14:paraId="0821D368"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Potencia</w:t>
            </w:r>
          </w:p>
        </w:tc>
        <w:tc>
          <w:tcPr>
            <w:tcW w:w="7670" w:type="dxa"/>
          </w:tcPr>
          <w:p w14:paraId="2D5F65E8" w14:textId="77777777" w:rsidR="00F47C42" w:rsidRPr="00560ED9" w:rsidRDefault="00F47C42" w:rsidP="00F47C42">
            <w:pPr>
              <w:tabs>
                <w:tab w:val="right" w:pos="8498"/>
              </w:tabs>
              <w:jc w:val="both"/>
              <w:rPr>
                <w:rFonts w:ascii="Arial" w:eastAsiaTheme="minorEastAsia" w:hAnsi="Arial" w:cs="Arial"/>
              </w:rPr>
            </w:pPr>
            <w:commentRangeStart w:id="518"/>
            <w:r w:rsidRPr="00560ED9">
              <w:rPr>
                <w:rFonts w:ascii="Arial" w:hAnsi="Arial" w:cs="Arial"/>
                <w:color w:val="000000"/>
              </w:rPr>
              <w:t>Racional</w:t>
            </w:r>
            <w:commentRangeEnd w:id="518"/>
            <w:r w:rsidR="00676C38">
              <w:rPr>
                <w:rStyle w:val="Refdecomentario"/>
                <w:rFonts w:ascii="Calibri" w:eastAsia="Calibri" w:hAnsi="Calibri" w:cs="Times New Roman"/>
              </w:rPr>
              <w:commentReference w:id="518"/>
            </w:r>
            <w:r w:rsidRPr="00560ED9">
              <w:rPr>
                <w:rFonts w:ascii="Arial" w:hAnsi="Arial" w:cs="Arial"/>
                <w:color w:val="000000"/>
              </w:rPr>
              <w:t xml:space="preserve">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14B7F32F" w14:textId="390C7132" w:rsidR="00F47C42" w:rsidRPr="00560ED9" w:rsidRDefault="00F47C42" w:rsidP="00F47C42">
            <w:pPr>
              <w:rPr>
                <w:rFonts w:ascii="Arial" w:hAnsi="Arial" w:cs="Arial"/>
                <w:color w:val="000000"/>
              </w:rPr>
            </w:pPr>
          </w:p>
        </w:tc>
      </w:tr>
      <w:tr w:rsidR="00F47C42" w:rsidRPr="00560ED9" w14:paraId="67EAD1F8" w14:textId="77777777" w:rsidTr="00F47C42">
        <w:tc>
          <w:tcPr>
            <w:tcW w:w="1384" w:type="dxa"/>
          </w:tcPr>
          <w:p w14:paraId="3E990C6E"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07EB4CD" w14:textId="40BAA047" w:rsidR="00F47C42" w:rsidRPr="00560ED9" w:rsidRDefault="00872C37" w:rsidP="00F47C42">
            <w:pPr>
              <w:rPr>
                <w:rFonts w:ascii="Arial" w:hAnsi="Arial" w:cs="Arial"/>
                <w:color w:val="000000"/>
              </w:rPr>
            </w:pPr>
            <w:r w:rsidRPr="00560ED9">
              <w:rPr>
                <w:rFonts w:ascii="Arial" w:hAnsi="Arial" w:cs="Arial"/>
                <w:noProof/>
                <w:color w:val="000000"/>
                <w:lang w:val="es-CO" w:eastAsia="es-CO"/>
              </w:rPr>
              <w:drawing>
                <wp:inline distT="0" distB="0" distL="0" distR="0" wp14:anchorId="62AF6E97" wp14:editId="1370E891">
                  <wp:extent cx="2096135" cy="1705364"/>
                  <wp:effectExtent l="0" t="0" r="1206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6972" cy="1706045"/>
                          </a:xfrm>
                          <a:prstGeom prst="rect">
                            <a:avLst/>
                          </a:prstGeom>
                          <a:noFill/>
                          <a:ln>
                            <a:noFill/>
                          </a:ln>
                        </pic:spPr>
                      </pic:pic>
                    </a:graphicData>
                  </a:graphic>
                </wp:inline>
              </w:drawing>
            </w:r>
          </w:p>
        </w:tc>
      </w:tr>
      <w:tr w:rsidR="00F47C42" w:rsidRPr="00560ED9" w14:paraId="728E98D1" w14:textId="77777777" w:rsidTr="00F47C42">
        <w:tc>
          <w:tcPr>
            <w:tcW w:w="1384" w:type="dxa"/>
          </w:tcPr>
          <w:p w14:paraId="36860B75" w14:textId="77777777" w:rsidR="00F47C42" w:rsidRPr="00560ED9" w:rsidRDefault="00F47C42" w:rsidP="00F47C42">
            <w:pPr>
              <w:rPr>
                <w:rFonts w:ascii="Arial" w:hAnsi="Arial" w:cs="Arial"/>
                <w:color w:val="000000"/>
              </w:rPr>
            </w:pPr>
            <w:r w:rsidRPr="00560ED9">
              <w:rPr>
                <w:rFonts w:ascii="Arial" w:hAnsi="Arial" w:cs="Arial"/>
                <w:b/>
                <w:color w:val="000000"/>
                <w:sz w:val="18"/>
                <w:szCs w:val="18"/>
              </w:rPr>
              <w:t>Pie de imagen</w:t>
            </w:r>
          </w:p>
        </w:tc>
        <w:tc>
          <w:tcPr>
            <w:tcW w:w="7670" w:type="dxa"/>
          </w:tcPr>
          <w:p w14:paraId="4F7264B7" w14:textId="0F1083C5" w:rsidR="00F47C42" w:rsidRPr="00560ED9" w:rsidRDefault="00B503B0">
            <w:pPr>
              <w:tabs>
                <w:tab w:val="right" w:pos="8498"/>
              </w:tabs>
              <w:jc w:val="both"/>
              <w:rPr>
                <w:rFonts w:ascii="Arial" w:eastAsiaTheme="minorEastAsia" w:hAnsi="Arial" w:cs="Arial"/>
              </w:rPr>
            </w:pPr>
            <w:r w:rsidRPr="00560ED9">
              <w:rPr>
                <w:rFonts w:ascii="Arial" w:eastAsiaTheme="minorEastAsia" w:hAnsi="Arial" w:cs="Arial"/>
              </w:rPr>
              <w:t xml:space="preserve"> Representación gráfica</w:t>
            </w:r>
            <w:r w:rsidR="00F47C42" w:rsidRPr="00560ED9">
              <w:rPr>
                <w:rFonts w:ascii="Arial" w:eastAsiaTheme="minorEastAsia" w:hAnsi="Arial" w:cs="Arial"/>
              </w:rPr>
              <w:t xml:space="preserve"> </w:t>
            </w:r>
            <w:r w:rsidRPr="00560ED9">
              <w:rPr>
                <w:rFonts w:ascii="Arial" w:eastAsiaTheme="minorEastAsia" w:hAnsi="Arial" w:cs="Arial"/>
              </w:rPr>
              <w:t xml:space="preserve">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x+1</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sidRPr="00560ED9">
              <w:rPr>
                <w:rFonts w:ascii="Arial" w:eastAsiaTheme="minorEastAsia" w:hAnsi="Arial" w:cs="Arial"/>
              </w:rPr>
              <w:t xml:space="preserve">  con asíntota</w:t>
            </w:r>
            <w:r w:rsidR="00F47C42" w:rsidRPr="00560ED9">
              <w:rPr>
                <w:rFonts w:ascii="Arial" w:eastAsiaTheme="minorEastAsia" w:hAnsi="Arial" w:cs="Arial"/>
              </w:rPr>
              <w:t xml:space="preserve"> en </w:t>
            </w:r>
            <m:oMath>
              <m:r>
                <w:rPr>
                  <w:rFonts w:ascii="Cambria Math" w:eastAsiaTheme="minorEastAsia" w:hAnsi="Cambria Math" w:cs="Arial"/>
                </w:rPr>
                <m:t>y=0</m:t>
              </m:r>
            </m:oMath>
          </w:p>
        </w:tc>
      </w:tr>
    </w:tbl>
    <w:p w14:paraId="07545C62" w14:textId="77777777" w:rsidR="00F47C42" w:rsidRPr="00560ED9" w:rsidRDefault="00F47C42" w:rsidP="00B96F26">
      <w:pPr>
        <w:tabs>
          <w:tab w:val="right" w:pos="8498"/>
        </w:tabs>
        <w:spacing w:after="0"/>
        <w:jc w:val="both"/>
        <w:rPr>
          <w:rFonts w:ascii="Arial" w:hAnsi="Arial" w:cs="Arial"/>
        </w:rPr>
      </w:pPr>
    </w:p>
    <w:p w14:paraId="634AC97A" w14:textId="15C12ADE" w:rsidR="00B96F26" w:rsidRPr="00560ED9" w:rsidRDefault="00602FA9" w:rsidP="00B96F26">
      <w:pPr>
        <w:tabs>
          <w:tab w:val="right" w:pos="8498"/>
        </w:tabs>
        <w:spacing w:after="0"/>
        <w:jc w:val="both"/>
        <w:rPr>
          <w:rFonts w:ascii="Arial" w:hAnsi="Arial" w:cs="Arial"/>
        </w:rPr>
      </w:pPr>
      <w:r w:rsidRPr="00560ED9">
        <w:rPr>
          <w:rFonts w:ascii="Arial" w:eastAsiaTheme="minorEastAsia" w:hAnsi="Arial" w:cs="Arial"/>
          <w:b/>
        </w:rPr>
        <w:t>Ejemplo 3.</w:t>
      </w:r>
      <w:r w:rsidRPr="00560ED9">
        <w:rPr>
          <w:rFonts w:ascii="Arial" w:eastAsiaTheme="minorEastAsia" w:hAnsi="Arial" w:cs="Arial"/>
        </w:rPr>
        <w:t xml:space="preserve"> Consider</w:t>
      </w:r>
      <w:commentRangeStart w:id="519"/>
      <w:r w:rsidRPr="00560ED9">
        <w:rPr>
          <w:rFonts w:ascii="Arial" w:eastAsiaTheme="minorEastAsia" w:hAnsi="Arial" w:cs="Arial"/>
        </w:rPr>
        <w:t>e</w:t>
      </w:r>
      <w:commentRangeEnd w:id="519"/>
      <w:r w:rsidR="00162283">
        <w:rPr>
          <w:rStyle w:val="Refdecomentario"/>
          <w:rFonts w:ascii="Calibri" w:eastAsia="Calibri" w:hAnsi="Calibri" w:cs="Times New Roman"/>
          <w:lang w:val="es-MX"/>
        </w:rPr>
        <w:commentReference w:id="519"/>
      </w:r>
      <w:r w:rsidRPr="00560ED9">
        <w:rPr>
          <w:rFonts w:ascii="Arial" w:eastAsiaTheme="minorEastAsia" w:hAnsi="Arial" w:cs="Arial"/>
        </w:rPr>
        <w:t xml:space="preserve"> la función:</w:t>
      </w:r>
    </w:p>
    <w:p w14:paraId="7A86F9AE" w14:textId="14C716A9" w:rsidR="00B96F26" w:rsidRPr="00560ED9" w:rsidRDefault="00B96F26" w:rsidP="00B96F26">
      <w:pPr>
        <w:tabs>
          <w:tab w:val="right" w:pos="8498"/>
        </w:tabs>
        <w:spacing w:after="0"/>
        <w:jc w:val="both"/>
        <w:rPr>
          <w:rFonts w:ascii="Arial" w:eastAsiaTheme="minorEastAsia" w:hAnsi="Arial" w:cs="Arial"/>
        </w:rPr>
      </w:pPr>
      <m:oMathPara>
        <m:oMath>
          <m:r>
            <w:rPr>
              <w:rFonts w:ascii="Cambria Math" w:hAnsi="Cambria Math" w:cs="Arial"/>
            </w:rPr>
            <w:lastRenderedPageBreak/>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r>
            <w:rPr>
              <w:rFonts w:ascii="Cambria Math" w:hAnsi="Cambria Math" w:cs="Arial"/>
            </w:rPr>
            <m:t>.</m:t>
          </m:r>
        </m:oMath>
      </m:oMathPara>
    </w:p>
    <w:p w14:paraId="39577255" w14:textId="77777777" w:rsidR="00B96F26" w:rsidRPr="00560ED9" w:rsidRDefault="00B96F26" w:rsidP="00962CCA">
      <w:pPr>
        <w:tabs>
          <w:tab w:val="right" w:pos="8498"/>
        </w:tabs>
        <w:spacing w:after="0"/>
        <w:jc w:val="both"/>
        <w:rPr>
          <w:rFonts w:ascii="Arial" w:hAnsi="Arial" w:cs="Arial"/>
        </w:rPr>
      </w:pPr>
    </w:p>
    <w:p w14:paraId="6AC9F7F3" w14:textId="7BC76F84" w:rsidR="00B96F26" w:rsidRPr="00560ED9" w:rsidRDefault="00B96F26" w:rsidP="00962CCA">
      <w:pPr>
        <w:tabs>
          <w:tab w:val="right" w:pos="8498"/>
        </w:tabs>
        <w:spacing w:after="0"/>
        <w:jc w:val="both"/>
        <w:rPr>
          <w:rFonts w:ascii="Arial" w:hAnsi="Arial" w:cs="Arial"/>
        </w:rPr>
      </w:pPr>
      <w:r w:rsidRPr="00560ED9">
        <w:rPr>
          <w:rFonts w:ascii="Arial" w:hAnsi="Arial" w:cs="Arial"/>
        </w:rPr>
        <w:t xml:space="preserve">Como el grado del denominador es </w:t>
      </w:r>
      <w:r w:rsidR="00872C37" w:rsidRPr="00560ED9">
        <w:rPr>
          <w:rFonts w:ascii="Arial" w:hAnsi="Arial" w:cs="Arial"/>
        </w:rPr>
        <w:t>menor</w:t>
      </w:r>
      <w:r w:rsidRPr="00560ED9">
        <w:rPr>
          <w:rFonts w:ascii="Arial" w:hAnsi="Arial" w:cs="Arial"/>
        </w:rPr>
        <w:t xml:space="preserve"> que el del numerador</w:t>
      </w:r>
      <w:r w:rsidR="00B503B0" w:rsidRPr="00560ED9">
        <w:rPr>
          <w:rFonts w:ascii="Arial" w:hAnsi="Arial" w:cs="Arial"/>
        </w:rPr>
        <w:t>,</w:t>
      </w:r>
      <w:r w:rsidR="00E87611" w:rsidRPr="00560ED9">
        <w:rPr>
          <w:rFonts w:ascii="Arial" w:hAnsi="Arial" w:cs="Arial"/>
        </w:rPr>
        <w:t xml:space="preserve"> </w:t>
      </w:r>
      <w:r w:rsidR="00E87611" w:rsidRPr="00560ED9">
        <w:rPr>
          <w:rFonts w:ascii="Arial" w:hAnsi="Arial" w:cs="Arial"/>
          <w:i/>
        </w:rPr>
        <w:t>h(x)</w:t>
      </w:r>
      <w:r w:rsidR="00B503B0" w:rsidRPr="00560ED9">
        <w:rPr>
          <w:rFonts w:ascii="Arial" w:hAnsi="Arial" w:cs="Arial"/>
        </w:rPr>
        <w:t xml:space="preserve"> es una función racional impropia, por lo tanto </w:t>
      </w:r>
      <w:r w:rsidRPr="00560ED9">
        <w:rPr>
          <w:rFonts w:ascii="Arial" w:hAnsi="Arial" w:cs="Arial"/>
        </w:rPr>
        <w:t xml:space="preserve">no tiene </w:t>
      </w:r>
      <w:commentRangeStart w:id="520"/>
      <w:r w:rsidRPr="00162283">
        <w:rPr>
          <w:rFonts w:ascii="Arial" w:hAnsi="Arial" w:cs="Arial"/>
          <w:strike/>
        </w:rPr>
        <w:t>una</w:t>
      </w:r>
      <w:commentRangeEnd w:id="520"/>
      <w:r w:rsidR="00162283">
        <w:rPr>
          <w:rStyle w:val="Refdecomentario"/>
          <w:rFonts w:ascii="Calibri" w:eastAsia="Calibri" w:hAnsi="Calibri" w:cs="Times New Roman"/>
          <w:lang w:val="es-MX"/>
        </w:rPr>
        <w:commentReference w:id="520"/>
      </w:r>
      <w:r w:rsidRPr="00560ED9">
        <w:rPr>
          <w:rFonts w:ascii="Arial" w:hAnsi="Arial" w:cs="Arial"/>
        </w:rPr>
        <w:t xml:space="preserve"> asíntota horizontal.</w:t>
      </w:r>
    </w:p>
    <w:p w14:paraId="66661B10" w14:textId="77777777" w:rsidR="00B96F26" w:rsidRPr="00560ED9" w:rsidRDefault="00B96F26" w:rsidP="00962CCA">
      <w:pPr>
        <w:tabs>
          <w:tab w:val="right" w:pos="8498"/>
        </w:tabs>
        <w:spacing w:after="0"/>
        <w:jc w:val="both"/>
        <w:rPr>
          <w:rFonts w:ascii="Arial" w:hAnsi="Arial" w:cs="Arial"/>
        </w:rPr>
      </w:pPr>
    </w:p>
    <w:p w14:paraId="1EFDAAE6" w14:textId="77777777" w:rsidR="00ED0BED" w:rsidRPr="00560ED9" w:rsidRDefault="00ED0BED" w:rsidP="00962CCA">
      <w:pPr>
        <w:tabs>
          <w:tab w:val="right" w:pos="8498"/>
        </w:tabs>
        <w:spacing w:after="0"/>
        <w:jc w:val="both"/>
        <w:rPr>
          <w:rFonts w:ascii="Arial" w:hAnsi="Arial" w:cs="Arial"/>
        </w:rPr>
      </w:pPr>
    </w:p>
    <w:p w14:paraId="0491FE91" w14:textId="77777777" w:rsidR="00ED0BED" w:rsidRPr="00560ED9" w:rsidRDefault="00ED0BED"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76319FE4" w14:textId="77777777" w:rsidTr="00872C37">
        <w:tc>
          <w:tcPr>
            <w:tcW w:w="9054" w:type="dxa"/>
            <w:gridSpan w:val="2"/>
            <w:shd w:val="clear" w:color="auto" w:fill="0D0D0D" w:themeFill="text1" w:themeFillTint="F2"/>
          </w:tcPr>
          <w:p w14:paraId="4D6BD4B4"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CCBEC36" w14:textId="77777777" w:rsidR="00872C37" w:rsidRPr="00560ED9" w:rsidRDefault="00872C37" w:rsidP="00872C37">
            <w:pPr>
              <w:jc w:val="center"/>
              <w:rPr>
                <w:rFonts w:ascii="Arial" w:hAnsi="Arial" w:cs="Arial"/>
                <w:b/>
                <w:color w:val="FFFFFF" w:themeColor="background1"/>
              </w:rPr>
            </w:pPr>
          </w:p>
        </w:tc>
      </w:tr>
      <w:tr w:rsidR="00872C37" w:rsidRPr="00560ED9" w14:paraId="1326320F" w14:textId="77777777" w:rsidTr="00872C37">
        <w:tc>
          <w:tcPr>
            <w:tcW w:w="1384" w:type="dxa"/>
          </w:tcPr>
          <w:p w14:paraId="68CFEA95"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B67409B" w14:textId="6FC92D72" w:rsidR="00872C37" w:rsidRPr="00560ED9" w:rsidRDefault="000679E7" w:rsidP="00872C37">
            <w:pPr>
              <w:rPr>
                <w:rFonts w:ascii="Arial" w:hAnsi="Arial" w:cs="Arial"/>
                <w:b/>
                <w:color w:val="000000"/>
                <w:sz w:val="18"/>
                <w:szCs w:val="18"/>
              </w:rPr>
            </w:pPr>
            <w:r w:rsidRPr="00560ED9">
              <w:rPr>
                <w:rFonts w:ascii="Arial" w:hAnsi="Arial" w:cs="Arial"/>
                <w:color w:val="000000"/>
              </w:rPr>
              <w:t>MA_11_02_IMG55</w:t>
            </w:r>
          </w:p>
        </w:tc>
      </w:tr>
      <w:tr w:rsidR="00872C37" w:rsidRPr="00560ED9" w14:paraId="0E5B82D5" w14:textId="77777777" w:rsidTr="00872C37">
        <w:tc>
          <w:tcPr>
            <w:tcW w:w="1384" w:type="dxa"/>
          </w:tcPr>
          <w:p w14:paraId="3B5B2252" w14:textId="77777777" w:rsidR="00872C37" w:rsidRPr="00560ED9" w:rsidRDefault="00872C37" w:rsidP="00872C37">
            <w:pPr>
              <w:rPr>
                <w:rFonts w:ascii="Arial" w:hAnsi="Arial" w:cs="Arial"/>
                <w:color w:val="000000"/>
              </w:rPr>
            </w:pPr>
            <w:commentRangeStart w:id="521"/>
            <w:r w:rsidRPr="00560ED9">
              <w:rPr>
                <w:rFonts w:ascii="Arial" w:hAnsi="Arial" w:cs="Arial"/>
                <w:b/>
                <w:color w:val="000000"/>
                <w:sz w:val="18"/>
                <w:szCs w:val="18"/>
              </w:rPr>
              <w:t>Potencia</w:t>
            </w:r>
            <w:commentRangeEnd w:id="521"/>
            <w:r w:rsidR="00676C38">
              <w:rPr>
                <w:rStyle w:val="Refdecomentario"/>
                <w:rFonts w:ascii="Calibri" w:eastAsia="Calibri" w:hAnsi="Calibri" w:cs="Times New Roman"/>
              </w:rPr>
              <w:commentReference w:id="521"/>
            </w:r>
          </w:p>
        </w:tc>
        <w:tc>
          <w:tcPr>
            <w:tcW w:w="7670" w:type="dxa"/>
          </w:tcPr>
          <w:p w14:paraId="636149BB" w14:textId="77777777" w:rsidR="00872C37" w:rsidRPr="00560ED9" w:rsidRDefault="00872C37" w:rsidP="00872C37">
            <w:pPr>
              <w:tabs>
                <w:tab w:val="right" w:pos="8498"/>
              </w:tabs>
              <w:jc w:val="both"/>
              <w:rPr>
                <w:rFonts w:ascii="Arial" w:eastAsiaTheme="minorEastAsia" w:hAnsi="Arial" w:cs="Arial"/>
              </w:rPr>
            </w:pPr>
            <w:commentRangeStart w:id="522"/>
            <w:r w:rsidRPr="00560ED9">
              <w:rPr>
                <w:rFonts w:ascii="Arial" w:hAnsi="Arial" w:cs="Arial"/>
                <w:color w:val="000000"/>
              </w:rPr>
              <w:t>Raciona</w:t>
            </w:r>
            <w:commentRangeEnd w:id="522"/>
            <w:r w:rsidR="00676C38">
              <w:rPr>
                <w:rStyle w:val="Refdecomentario"/>
                <w:rFonts w:ascii="Calibri" w:eastAsia="Calibri" w:hAnsi="Calibri" w:cs="Times New Roman"/>
              </w:rPr>
              <w:commentReference w:id="522"/>
            </w:r>
            <w:r w:rsidRPr="00560ED9">
              <w:rPr>
                <w:rFonts w:ascii="Arial" w:hAnsi="Arial" w:cs="Arial"/>
                <w:color w:val="000000"/>
              </w:rPr>
              <w:t xml:space="preserve">l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p>
          <w:p w14:paraId="32407876" w14:textId="51271519" w:rsidR="00872C37" w:rsidRPr="00560ED9" w:rsidRDefault="00872C37" w:rsidP="00872C37">
            <w:pPr>
              <w:tabs>
                <w:tab w:val="right" w:pos="8498"/>
              </w:tabs>
              <w:jc w:val="both"/>
              <w:rPr>
                <w:rFonts w:ascii="Arial" w:eastAsiaTheme="minorEastAsia" w:hAnsi="Arial" w:cs="Arial"/>
              </w:rPr>
            </w:pPr>
          </w:p>
          <w:p w14:paraId="6E5A0415" w14:textId="77777777" w:rsidR="00872C37" w:rsidRPr="00560ED9" w:rsidRDefault="00872C37" w:rsidP="00872C37">
            <w:pPr>
              <w:rPr>
                <w:rFonts w:ascii="Arial" w:hAnsi="Arial" w:cs="Arial"/>
                <w:color w:val="000000"/>
              </w:rPr>
            </w:pPr>
          </w:p>
        </w:tc>
      </w:tr>
      <w:tr w:rsidR="00872C37" w:rsidRPr="00560ED9" w14:paraId="00307684" w14:textId="77777777" w:rsidTr="00872C37">
        <w:tc>
          <w:tcPr>
            <w:tcW w:w="1384" w:type="dxa"/>
          </w:tcPr>
          <w:p w14:paraId="67B6D9C0"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CCC99AD" w14:textId="1668E579"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267479E0" wp14:editId="20C1873B">
                  <wp:extent cx="1867535" cy="1519380"/>
                  <wp:effectExtent l="0" t="0" r="12065" b="5080"/>
                  <wp:docPr id="22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7535" cy="1519380"/>
                          </a:xfrm>
                          <a:prstGeom prst="rect">
                            <a:avLst/>
                          </a:prstGeom>
                          <a:noFill/>
                          <a:ln>
                            <a:noFill/>
                          </a:ln>
                        </pic:spPr>
                      </pic:pic>
                    </a:graphicData>
                  </a:graphic>
                </wp:inline>
              </w:drawing>
            </w:r>
          </w:p>
        </w:tc>
      </w:tr>
      <w:tr w:rsidR="00872C37" w:rsidRPr="00560ED9" w14:paraId="7BCF26E7" w14:textId="77777777" w:rsidTr="00872C37">
        <w:tc>
          <w:tcPr>
            <w:tcW w:w="1384" w:type="dxa"/>
          </w:tcPr>
          <w:p w14:paraId="5E3F5262"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3E486ECB" w14:textId="5A8ED30E" w:rsidR="00872C37" w:rsidRPr="00560ED9" w:rsidRDefault="005438C6">
            <w:pPr>
              <w:tabs>
                <w:tab w:val="right" w:pos="8498"/>
              </w:tabs>
              <w:jc w:val="both"/>
              <w:rPr>
                <w:rFonts w:ascii="Arial" w:eastAsiaTheme="minorEastAsia" w:hAnsi="Arial" w:cs="Arial"/>
              </w:rPr>
            </w:pPr>
            <w:commentRangeStart w:id="523"/>
            <w:r>
              <w:rPr>
                <w:rFonts w:ascii="Arial" w:eastAsiaTheme="minorEastAsia" w:hAnsi="Arial" w:cs="Arial"/>
              </w:rPr>
              <w:t>L</w:t>
            </w:r>
            <w:r w:rsidR="006317BE" w:rsidRPr="00560ED9">
              <w:rPr>
                <w:rFonts w:ascii="Arial" w:eastAsiaTheme="minorEastAsia" w:hAnsi="Arial" w:cs="Arial"/>
              </w:rPr>
              <w:t xml:space="preserve">a función </w:t>
            </w:r>
            <m:oMath>
              <m:r>
                <w:rPr>
                  <w:rFonts w:ascii="Cambria Math" w:hAnsi="Cambria Math" w:cs="Arial"/>
                </w:rPr>
                <m:t>h</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3</m:t>
                  </m:r>
                  <m:sSup>
                    <m:sSupPr>
                      <m:ctrlPr>
                        <w:rPr>
                          <w:rFonts w:ascii="Cambria Math" w:hAnsi="Cambria Math" w:cs="Arial"/>
                          <w:i/>
                        </w:rPr>
                      </m:ctrlPr>
                    </m:sSupPr>
                    <m:e>
                      <m:r>
                        <w:rPr>
                          <w:rFonts w:ascii="Cambria Math" w:hAnsi="Cambria Math" w:cs="Arial"/>
                        </w:rPr>
                        <m:t>x</m:t>
                      </m:r>
                    </m:e>
                    <m:sup>
                      <m:r>
                        <w:rPr>
                          <w:rFonts w:ascii="Cambria Math" w:hAnsi="Cambria Math" w:cs="Arial"/>
                        </w:rPr>
                        <m:t>4</m:t>
                      </m:r>
                    </m:sup>
                  </m:sSup>
                  <m:r>
                    <w:rPr>
                      <w:rFonts w:ascii="Cambria Math" w:hAnsi="Cambria Math" w:cs="Arial"/>
                    </w:rPr>
                    <m:t>-5x+7</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-1</m:t>
                  </m:r>
                </m:den>
              </m:f>
            </m:oMath>
            <w:r>
              <w:rPr>
                <w:rFonts w:ascii="Arial" w:eastAsiaTheme="minorEastAsia" w:hAnsi="Arial" w:cs="Arial"/>
              </w:rPr>
              <w:t>, no tiene asíntotas horizontales.</w:t>
            </w:r>
            <w:commentRangeEnd w:id="523"/>
            <w:r w:rsidR="00162283">
              <w:rPr>
                <w:rStyle w:val="Refdecomentario"/>
                <w:rFonts w:ascii="Calibri" w:eastAsia="Calibri" w:hAnsi="Calibri" w:cs="Times New Roman"/>
              </w:rPr>
              <w:commentReference w:id="523"/>
            </w:r>
          </w:p>
        </w:tc>
      </w:tr>
    </w:tbl>
    <w:p w14:paraId="7F1B17C5" w14:textId="77777777" w:rsidR="00872C37" w:rsidRPr="00560ED9" w:rsidRDefault="00872C37" w:rsidP="00962CCA">
      <w:pPr>
        <w:tabs>
          <w:tab w:val="right" w:pos="8498"/>
        </w:tabs>
        <w:spacing w:after="0"/>
        <w:jc w:val="both"/>
        <w:rPr>
          <w:rFonts w:ascii="Arial" w:hAnsi="Arial" w:cs="Arial"/>
        </w:rPr>
      </w:pPr>
    </w:p>
    <w:p w14:paraId="2573912C" w14:textId="77777777" w:rsidR="00B96F26" w:rsidRPr="00560ED9" w:rsidRDefault="00B96F26"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63"/>
        <w:gridCol w:w="6365"/>
      </w:tblGrid>
      <w:tr w:rsidR="007D1AA9" w:rsidRPr="00560ED9" w14:paraId="53C4AEEE" w14:textId="77777777" w:rsidTr="007D1AA9">
        <w:tc>
          <w:tcPr>
            <w:tcW w:w="8978" w:type="dxa"/>
            <w:gridSpan w:val="2"/>
            <w:shd w:val="clear" w:color="auto" w:fill="000000" w:themeFill="text1"/>
          </w:tcPr>
          <w:p w14:paraId="73F331A6" w14:textId="77777777" w:rsidR="007D1AA9" w:rsidRPr="00560ED9" w:rsidRDefault="007D1AA9" w:rsidP="007D1AA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7D1AA9" w:rsidRPr="00560ED9" w14:paraId="55EEF6C6" w14:textId="77777777" w:rsidTr="007D1AA9">
        <w:tc>
          <w:tcPr>
            <w:tcW w:w="2518" w:type="dxa"/>
          </w:tcPr>
          <w:p w14:paraId="3B77C397" w14:textId="77777777" w:rsidR="007D1AA9" w:rsidRPr="00560ED9" w:rsidRDefault="007D1AA9" w:rsidP="007D1AA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7C975D9B" w14:textId="4108011A" w:rsidR="007D1AA9" w:rsidRPr="00560ED9" w:rsidRDefault="00F20680" w:rsidP="007D1AA9">
            <w:pPr>
              <w:rPr>
                <w:rFonts w:ascii="Arial" w:hAnsi="Arial" w:cs="Arial"/>
                <w:b/>
                <w:color w:val="000000"/>
                <w:sz w:val="24"/>
                <w:szCs w:val="24"/>
              </w:rPr>
            </w:pPr>
            <w:r w:rsidRPr="00560ED9">
              <w:rPr>
                <w:rFonts w:ascii="Arial" w:hAnsi="Arial" w:cs="Arial"/>
                <w:b/>
                <w:color w:val="000000"/>
                <w:sz w:val="24"/>
                <w:szCs w:val="24"/>
              </w:rPr>
              <w:t>Asíntotas</w:t>
            </w:r>
            <w:r w:rsidR="007D1AA9" w:rsidRPr="00560ED9">
              <w:rPr>
                <w:rFonts w:ascii="Arial" w:hAnsi="Arial" w:cs="Arial"/>
                <w:b/>
                <w:color w:val="000000"/>
                <w:sz w:val="24"/>
                <w:szCs w:val="24"/>
              </w:rPr>
              <w:t xml:space="preserve"> oblicuas de una función racional</w:t>
            </w:r>
          </w:p>
        </w:tc>
      </w:tr>
      <w:tr w:rsidR="007D1AA9" w:rsidRPr="00560ED9" w14:paraId="13042E32" w14:textId="77777777" w:rsidTr="007D1AA9">
        <w:tc>
          <w:tcPr>
            <w:tcW w:w="2518" w:type="dxa"/>
          </w:tcPr>
          <w:p w14:paraId="4B7DE052" w14:textId="77777777" w:rsidR="007D1AA9" w:rsidRPr="00560ED9" w:rsidRDefault="007D1AA9" w:rsidP="007D1AA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7139430" w14:textId="2195E4D3" w:rsidR="007D1AA9" w:rsidRPr="00560ED9" w:rsidRDefault="00F20680" w:rsidP="007D1AA9">
            <w:pPr>
              <w:tabs>
                <w:tab w:val="right" w:pos="8498"/>
              </w:tabs>
              <w:jc w:val="both"/>
              <w:rPr>
                <w:rFonts w:ascii="Arial" w:hAnsi="Arial" w:cs="Arial"/>
              </w:rPr>
            </w:pPr>
            <w:r w:rsidRPr="00560ED9">
              <w:rPr>
                <w:rFonts w:ascii="Arial" w:hAnsi="Arial" w:cs="Arial"/>
              </w:rPr>
              <w:t>U</w:t>
            </w:r>
            <w:r w:rsidR="007D1AA9" w:rsidRPr="00560ED9">
              <w:rPr>
                <w:rFonts w:ascii="Arial" w:hAnsi="Arial" w:cs="Arial"/>
              </w:rPr>
              <w:t>n</w:t>
            </w:r>
            <w:r w:rsidRPr="00560ED9">
              <w:rPr>
                <w:rFonts w:ascii="Arial" w:hAnsi="Arial" w:cs="Arial"/>
              </w:rPr>
              <w:t xml:space="preserve">a </w:t>
            </w:r>
            <w:r w:rsidR="007D1AA9" w:rsidRPr="00560ED9">
              <w:rPr>
                <w:rFonts w:ascii="Arial" w:hAnsi="Arial" w:cs="Arial"/>
              </w:rPr>
              <w:t xml:space="preserve">función racional </w:t>
            </w:r>
          </w:p>
          <w:p w14:paraId="0528CC95" w14:textId="77777777" w:rsidR="007D1AA9" w:rsidRPr="00560ED9" w:rsidRDefault="007D1AA9" w:rsidP="007D1AA9">
            <w:pPr>
              <w:tabs>
                <w:tab w:val="right" w:pos="8498"/>
              </w:tabs>
              <w:jc w:val="both"/>
              <w:rPr>
                <w:rFonts w:ascii="Arial" w:hAnsi="Arial" w:cs="Arial"/>
              </w:rPr>
            </w:pPr>
          </w:p>
          <w:p w14:paraId="093D2D20" w14:textId="33569192" w:rsidR="007D1AA9" w:rsidRPr="00560ED9" w:rsidRDefault="007D1AA9" w:rsidP="007D1AA9">
            <w:pPr>
              <w:tabs>
                <w:tab w:val="right" w:pos="8498"/>
              </w:tabs>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n</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n-1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n-1</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b</m:t>
                        </m:r>
                      </m:e>
                      <m:sub>
                        <m:r>
                          <w:rPr>
                            <w:rFonts w:ascii="Cambria Math" w:hAnsi="Cambria Math" w:cs="Arial"/>
                          </w:rPr>
                          <m:t>m</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m-1</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m-1</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2</m:t>
                        </m:r>
                      </m:sub>
                    </m:sSub>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r>
                      <w:rPr>
                        <w:rFonts w:ascii="Cambria Math" w:hAnsi="Cambria Math" w:cs="Arial"/>
                      </w:rPr>
                      <m:t>x+</m:t>
                    </m:r>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den>
                </m:f>
                <m:r>
                  <w:rPr>
                    <w:rFonts w:ascii="Cambria Math" w:hAnsi="Cambria Math" w:cs="Arial"/>
                  </w:rPr>
                  <m:t>,</m:t>
                </m:r>
              </m:oMath>
            </m:oMathPara>
          </w:p>
          <w:p w14:paraId="0AF8D28F" w14:textId="77777777" w:rsidR="007D1AA9" w:rsidRPr="00560ED9" w:rsidRDefault="007D1AA9" w:rsidP="007D1AA9">
            <w:pPr>
              <w:tabs>
                <w:tab w:val="right" w:pos="8498"/>
              </w:tabs>
              <w:jc w:val="both"/>
              <w:rPr>
                <w:rFonts w:ascii="Arial" w:eastAsiaTheme="minorEastAsia" w:hAnsi="Arial" w:cs="Arial"/>
              </w:rPr>
            </w:pPr>
          </w:p>
          <w:p w14:paraId="06B278B1" w14:textId="5C90A8C2" w:rsidR="007D1AA9" w:rsidRPr="00560ED9" w:rsidRDefault="007D1AA9" w:rsidP="007D1AA9">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m</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m:t>
                  </m:r>
                </m:sub>
              </m:sSub>
              <m:r>
                <m:rPr>
                  <m:scr m:val="double-struck"/>
                </m:rPr>
                <w:rPr>
                  <w:rFonts w:ascii="Cambria Math" w:eastAsiaTheme="minorEastAsia" w:hAnsi="Cambria Math" w:cs="Arial"/>
                </w:rPr>
                <m:t>∈R-{</m:t>
              </m:r>
              <m:r>
                <w:rPr>
                  <w:rFonts w:ascii="Cambria Math" w:eastAsiaTheme="minorEastAsia" w:hAnsi="Cambria Math" w:cs="Arial"/>
                </w:rPr>
                <m:t>0}</m:t>
              </m:r>
            </m:oMath>
            <w:r w:rsidRPr="00560ED9">
              <w:rPr>
                <w:rFonts w:ascii="Arial" w:eastAsiaTheme="minorEastAsia" w:hAnsi="Arial" w:cs="Arial"/>
              </w:rPr>
              <w:t xml:space="preserve"> y </w:t>
            </w:r>
            <m:oMath>
              <m:r>
                <w:rPr>
                  <w:rFonts w:ascii="Cambria Math" w:eastAsiaTheme="minorEastAsia" w:hAnsi="Cambria Math" w:cs="Arial"/>
                </w:rPr>
                <m:t>n=m+1,</m:t>
              </m:r>
            </m:oMath>
            <w:r w:rsidRPr="00560ED9">
              <w:rPr>
                <w:rFonts w:ascii="Arial" w:eastAsiaTheme="minorEastAsia" w:hAnsi="Arial" w:cs="Arial"/>
              </w:rPr>
              <w:t xml:space="preserve"> tiene una </w:t>
            </w:r>
            <w:proofErr w:type="spellStart"/>
            <w:r w:rsidRPr="00560ED9">
              <w:rPr>
                <w:rFonts w:ascii="Arial" w:eastAsiaTheme="minorEastAsia" w:hAnsi="Arial" w:cs="Arial"/>
              </w:rPr>
              <w:t>as</w:t>
            </w:r>
            <w:commentRangeStart w:id="524"/>
            <w:r w:rsidRPr="00560ED9">
              <w:rPr>
                <w:rFonts w:ascii="Arial" w:eastAsiaTheme="minorEastAsia" w:hAnsi="Arial" w:cs="Arial"/>
              </w:rPr>
              <w:t>i</w:t>
            </w:r>
            <w:commentRangeEnd w:id="524"/>
            <w:r w:rsidR="00162283">
              <w:rPr>
                <w:rStyle w:val="Refdecomentario"/>
                <w:rFonts w:ascii="Calibri" w:eastAsia="Calibri" w:hAnsi="Calibri" w:cs="Times New Roman"/>
              </w:rPr>
              <w:commentReference w:id="524"/>
            </w:r>
            <w:r w:rsidRPr="00560ED9">
              <w:rPr>
                <w:rFonts w:ascii="Arial" w:eastAsiaTheme="minorEastAsia" w:hAnsi="Arial" w:cs="Arial"/>
              </w:rPr>
              <w:t>ntota</w:t>
            </w:r>
            <w:proofErr w:type="spellEnd"/>
            <w:r w:rsidRPr="00560ED9">
              <w:rPr>
                <w:rFonts w:ascii="Arial" w:eastAsiaTheme="minorEastAsia" w:hAnsi="Arial" w:cs="Arial"/>
              </w:rPr>
              <w:t xml:space="preserve"> horizontal </w:t>
            </w:r>
            <m:oMath>
              <m:r>
                <w:rPr>
                  <w:rFonts w:ascii="Cambria Math" w:eastAsiaTheme="minorEastAsia" w:hAnsi="Cambria Math" w:cs="Arial"/>
                </w:rPr>
                <m:t>y=mx+b</m:t>
              </m:r>
            </m:oMath>
            <w:r w:rsidRPr="00560ED9">
              <w:rPr>
                <w:rFonts w:ascii="Arial" w:eastAsiaTheme="minorEastAsia" w:hAnsi="Arial" w:cs="Arial"/>
              </w:rPr>
              <w:t>, donde</w:t>
            </w:r>
            <w:r w:rsidR="003E5D13" w:rsidRPr="00560ED9">
              <w:rPr>
                <w:rFonts w:ascii="Arial" w:eastAsiaTheme="minorEastAsia" w:hAnsi="Arial" w:cs="Arial"/>
              </w:rPr>
              <w:t xml:space="preserve"> </w:t>
            </w:r>
            <w:commentRangeStart w:id="525"/>
            <w:proofErr w:type="spellStart"/>
            <w:r w:rsidR="003E5D13" w:rsidRPr="00560ED9">
              <w:rPr>
                <w:rFonts w:ascii="Arial" w:eastAsiaTheme="minorEastAsia" w:hAnsi="Arial" w:cs="Arial"/>
                <w:i/>
              </w:rPr>
              <w:t>mx+b</w:t>
            </w:r>
            <w:commentRangeEnd w:id="525"/>
            <w:proofErr w:type="spellEnd"/>
            <w:r w:rsidR="004034E2">
              <w:rPr>
                <w:rStyle w:val="Refdecomentario"/>
                <w:rFonts w:ascii="Calibri" w:eastAsia="Calibri" w:hAnsi="Calibri" w:cs="Times New Roman"/>
              </w:rPr>
              <w:commentReference w:id="525"/>
            </w:r>
            <w:r w:rsidRPr="00560ED9">
              <w:rPr>
                <w:rFonts w:ascii="Arial" w:eastAsiaTheme="minorEastAsia" w:hAnsi="Arial" w:cs="Arial"/>
              </w:rPr>
              <w:t xml:space="preserve"> </w:t>
            </w:r>
            <w:r w:rsidR="003E5D13" w:rsidRPr="00560ED9">
              <w:rPr>
                <w:rFonts w:ascii="Arial" w:eastAsiaTheme="minorEastAsia" w:hAnsi="Arial" w:cs="Arial"/>
              </w:rPr>
              <w:t xml:space="preserve"> es el cociente</w:t>
            </w:r>
            <w:r w:rsidRPr="00560ED9">
              <w:rPr>
                <w:rFonts w:ascii="Arial" w:eastAsiaTheme="minorEastAsia" w:hAnsi="Arial" w:cs="Arial"/>
              </w:rPr>
              <w:t xml:space="preserve"> </w:t>
            </w:r>
            <w:r w:rsidR="003E5D13" w:rsidRPr="00560ED9">
              <w:rPr>
                <w:rFonts w:ascii="Arial" w:eastAsiaTheme="minorEastAsia" w:hAnsi="Arial" w:cs="Arial"/>
              </w:rPr>
              <w:t xml:space="preserve">de la división </w:t>
            </w:r>
            <w:commentRangeStart w:id="526"/>
            <w:r w:rsidR="003E5D13" w:rsidRPr="00560ED9">
              <w:rPr>
                <w:rFonts w:ascii="Arial" w:eastAsiaTheme="minorEastAsia" w:hAnsi="Arial" w:cs="Arial"/>
              </w:rPr>
              <w:t xml:space="preserve">entre el </w:t>
            </w:r>
            <w:commentRangeEnd w:id="526"/>
            <w:r w:rsidR="005B66EF">
              <w:rPr>
                <w:rStyle w:val="Refdecomentario"/>
                <w:rFonts w:ascii="Calibri" w:eastAsia="Calibri" w:hAnsi="Calibri" w:cs="Times New Roman"/>
              </w:rPr>
              <w:commentReference w:id="526"/>
            </w:r>
            <w:r w:rsidR="003E5D13" w:rsidRPr="00560ED9">
              <w:rPr>
                <w:rFonts w:ascii="Arial" w:eastAsiaTheme="minorEastAsia" w:hAnsi="Arial" w:cs="Arial"/>
              </w:rPr>
              <w:t xml:space="preserve">numerador </w:t>
            </w:r>
            <w:commentRangeStart w:id="527"/>
            <w:r w:rsidR="003E5D13" w:rsidRPr="00560ED9">
              <w:rPr>
                <w:rFonts w:ascii="Arial" w:eastAsiaTheme="minorEastAsia" w:hAnsi="Arial" w:cs="Arial"/>
              </w:rPr>
              <w:t>y</w:t>
            </w:r>
            <w:commentRangeEnd w:id="527"/>
            <w:r w:rsidR="005B66EF">
              <w:rPr>
                <w:rStyle w:val="Refdecomentario"/>
                <w:rFonts w:ascii="Calibri" w:eastAsia="Calibri" w:hAnsi="Calibri" w:cs="Times New Roman"/>
              </w:rPr>
              <w:commentReference w:id="527"/>
            </w:r>
            <w:r w:rsidR="003E5D13" w:rsidRPr="00560ED9">
              <w:rPr>
                <w:rFonts w:ascii="Arial" w:eastAsiaTheme="minorEastAsia" w:hAnsi="Arial" w:cs="Arial"/>
              </w:rPr>
              <w:t xml:space="preserve"> el denominador de la fracción algebraica.</w:t>
            </w:r>
          </w:p>
          <w:p w14:paraId="07102FBE" w14:textId="0C6DCFDF" w:rsidR="007D1AA9" w:rsidRPr="00560ED9" w:rsidRDefault="007D1AA9" w:rsidP="007D1AA9">
            <w:pPr>
              <w:tabs>
                <w:tab w:val="right" w:pos="8498"/>
              </w:tabs>
              <w:jc w:val="both"/>
              <w:rPr>
                <w:rFonts w:ascii="Arial" w:eastAsiaTheme="minorEastAsia" w:hAnsi="Arial" w:cs="Arial"/>
              </w:rPr>
            </w:pPr>
          </w:p>
        </w:tc>
      </w:tr>
    </w:tbl>
    <w:p w14:paraId="386E1B70" w14:textId="77777777" w:rsidR="00B73CAF" w:rsidRPr="00560ED9" w:rsidRDefault="00B73CAF" w:rsidP="00962CCA">
      <w:pPr>
        <w:tabs>
          <w:tab w:val="right" w:pos="8498"/>
        </w:tabs>
        <w:spacing w:after="0"/>
        <w:jc w:val="both"/>
        <w:rPr>
          <w:rFonts w:ascii="Arial" w:hAnsi="Arial" w:cs="Arial"/>
        </w:rPr>
      </w:pPr>
    </w:p>
    <w:p w14:paraId="3805C531" w14:textId="6BCC620B" w:rsidR="00A36840" w:rsidRPr="00560ED9" w:rsidRDefault="00A36840" w:rsidP="00A36840">
      <w:pPr>
        <w:tabs>
          <w:tab w:val="right" w:pos="8498"/>
        </w:tabs>
        <w:spacing w:after="0"/>
        <w:jc w:val="both"/>
        <w:rPr>
          <w:rFonts w:ascii="Arial" w:eastAsiaTheme="minorEastAsia" w:hAnsi="Arial" w:cs="Arial"/>
        </w:rPr>
      </w:pPr>
      <w:commentRangeStart w:id="528"/>
      <w:r w:rsidRPr="00560ED9">
        <w:rPr>
          <w:rFonts w:ascii="Arial" w:eastAsiaTheme="minorEastAsia" w:hAnsi="Arial" w:cs="Arial"/>
        </w:rPr>
        <w:t xml:space="preserve">En el plano cartesiano se puede observar que una función tiene una asíntota horizontal </w:t>
      </w:r>
      <m:oMath>
        <m:r>
          <w:rPr>
            <w:rFonts w:ascii="Cambria Math" w:eastAsiaTheme="minorEastAsia" w:hAnsi="Cambria Math" w:cs="Arial"/>
          </w:rPr>
          <m:t>y=mx+b</m:t>
        </m:r>
      </m:oMath>
      <w:r w:rsidRPr="00560ED9">
        <w:rPr>
          <w:rFonts w:ascii="Arial" w:eastAsiaTheme="minorEastAsia" w:hAnsi="Arial" w:cs="Arial"/>
        </w:rPr>
        <w:t xml:space="preserve"> si la cuando se evalúa la función  en valores muy grandes (en valor absoluto), las imágenes se acercan a la recta.</w:t>
      </w:r>
      <w:commentRangeEnd w:id="528"/>
      <w:r w:rsidR="004034E2">
        <w:rPr>
          <w:rStyle w:val="Refdecomentario"/>
          <w:rFonts w:ascii="Calibri" w:eastAsia="Calibri" w:hAnsi="Calibri" w:cs="Times New Roman"/>
          <w:lang w:val="es-MX"/>
        </w:rPr>
        <w:commentReference w:id="528"/>
      </w:r>
    </w:p>
    <w:p w14:paraId="1715CBA1" w14:textId="5D555862" w:rsidR="00B73CAF" w:rsidRPr="00560ED9" w:rsidRDefault="003E5D13" w:rsidP="00F01F75">
      <w:pPr>
        <w:tabs>
          <w:tab w:val="left" w:pos="3318"/>
        </w:tabs>
        <w:spacing w:after="0"/>
        <w:jc w:val="both"/>
        <w:rPr>
          <w:rFonts w:ascii="Arial" w:hAnsi="Arial" w:cs="Arial"/>
        </w:rPr>
      </w:pPr>
      <w:r w:rsidRPr="00560ED9">
        <w:rPr>
          <w:rFonts w:ascii="Arial" w:hAnsi="Arial" w:cs="Arial"/>
        </w:rPr>
        <w:tab/>
      </w:r>
    </w:p>
    <w:p w14:paraId="71221221" w14:textId="521DB712" w:rsidR="00A72BDB" w:rsidRPr="00560ED9" w:rsidRDefault="00A72BDB"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Considere la función:</w:t>
      </w:r>
    </w:p>
    <w:p w14:paraId="431E7CCA" w14:textId="75590491" w:rsidR="00A72BDB" w:rsidRPr="00560ED9" w:rsidRDefault="00A72BDB" w:rsidP="00962CCA">
      <w:pPr>
        <w:tabs>
          <w:tab w:val="right" w:pos="8498"/>
        </w:tabs>
        <w:spacing w:after="0"/>
        <w:jc w:val="both"/>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m:oMathPara>
    </w:p>
    <w:p w14:paraId="7311382B" w14:textId="77777777" w:rsidR="00A72BDB" w:rsidRPr="00560ED9" w:rsidRDefault="00A72BDB" w:rsidP="00962CCA">
      <w:pPr>
        <w:tabs>
          <w:tab w:val="right" w:pos="8498"/>
        </w:tabs>
        <w:spacing w:after="0"/>
        <w:jc w:val="both"/>
        <w:rPr>
          <w:rFonts w:ascii="Arial" w:eastAsiaTheme="minorEastAsia" w:hAnsi="Arial" w:cs="Arial"/>
        </w:rPr>
      </w:pPr>
    </w:p>
    <w:p w14:paraId="38D610FA" w14:textId="4BA65735"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Dividiendo los polinomios [</w:t>
      </w:r>
      <w:hyperlink r:id="rId65" w:history="1">
        <w:r w:rsidRPr="00560ED9">
          <w:rPr>
            <w:rStyle w:val="Hipervnculo"/>
            <w:rFonts w:ascii="Arial" w:eastAsiaTheme="minorEastAsia" w:hAnsi="Arial" w:cs="Arial"/>
          </w:rPr>
          <w:t>VER</w:t>
        </w:r>
      </w:hyperlink>
      <w:r w:rsidRPr="00560ED9">
        <w:rPr>
          <w:rFonts w:ascii="Arial" w:eastAsiaTheme="minorEastAsia" w:hAnsi="Arial" w:cs="Arial"/>
        </w:rPr>
        <w:t>],  se tiene que:</w:t>
      </w:r>
    </w:p>
    <w:p w14:paraId="60068C6B" w14:textId="4477A526" w:rsidR="0009285D" w:rsidRPr="00560ED9" w:rsidRDefault="0009285D"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drawing>
          <wp:inline distT="0" distB="0" distL="0" distR="0" wp14:anchorId="7E12C5B2" wp14:editId="68179ADE">
            <wp:extent cx="2418715" cy="93469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2092" cy="935995"/>
                    </a:xfrm>
                    <a:prstGeom prst="rect">
                      <a:avLst/>
                    </a:prstGeom>
                    <a:noFill/>
                    <a:ln>
                      <a:noFill/>
                    </a:ln>
                  </pic:spPr>
                </pic:pic>
              </a:graphicData>
            </a:graphic>
          </wp:inline>
        </w:drawing>
      </w:r>
    </w:p>
    <w:p w14:paraId="138CE376" w14:textId="77777777" w:rsidR="001B116A" w:rsidRPr="00560ED9" w:rsidRDefault="001B116A" w:rsidP="00962CCA">
      <w:pPr>
        <w:tabs>
          <w:tab w:val="right" w:pos="8498"/>
        </w:tabs>
        <w:spacing w:after="0"/>
        <w:jc w:val="both"/>
        <w:rPr>
          <w:rFonts w:ascii="Arial" w:eastAsiaTheme="minorEastAsia" w:hAnsi="Arial" w:cs="Arial"/>
        </w:rPr>
      </w:pPr>
    </w:p>
    <w:p w14:paraId="327734B6" w14:textId="2B259AD8" w:rsidR="00A72BDB" w:rsidRPr="00560ED9" w:rsidRDefault="00A72BDB" w:rsidP="00962CCA">
      <w:pPr>
        <w:tabs>
          <w:tab w:val="right" w:pos="8498"/>
        </w:tabs>
        <w:spacing w:after="0"/>
        <w:jc w:val="both"/>
        <w:rPr>
          <w:rFonts w:ascii="Arial" w:eastAsiaTheme="minorEastAsia" w:hAnsi="Arial" w:cs="Arial"/>
        </w:rPr>
      </w:pPr>
      <w:r w:rsidRPr="00560ED9">
        <w:rPr>
          <w:rFonts w:ascii="Arial" w:eastAsiaTheme="minorEastAsia" w:hAnsi="Arial" w:cs="Arial"/>
        </w:rPr>
        <w:t>Por lo tanto</w:t>
      </w:r>
      <w:r w:rsidR="005B66EF">
        <w:rPr>
          <w:rFonts w:ascii="Arial" w:eastAsiaTheme="minorEastAsia" w:hAnsi="Arial" w:cs="Arial"/>
        </w:rPr>
        <w:t>,</w:t>
      </w:r>
      <w:r w:rsidR="004867C3">
        <w:rPr>
          <w:rFonts w:ascii="Arial" w:eastAsiaTheme="minorEastAsia" w:hAnsi="Arial" w:cs="Arial"/>
        </w:rPr>
        <w:t xml:space="preserve"> </w:t>
      </w:r>
      <m:oMath>
        <m:r>
          <w:rPr>
            <w:rFonts w:ascii="Cambria Math" w:eastAsiaTheme="minorEastAsia" w:hAnsi="Cambria Math" w:cs="Arial"/>
          </w:rPr>
          <m:t>y=x-2</m:t>
        </m:r>
      </m:oMath>
      <w:r w:rsidRPr="00560ED9">
        <w:rPr>
          <w:rFonts w:ascii="Arial" w:eastAsiaTheme="minorEastAsia" w:hAnsi="Arial" w:cs="Arial"/>
        </w:rPr>
        <w:t xml:space="preserve"> es una asíntota oblicua.</w:t>
      </w:r>
    </w:p>
    <w:p w14:paraId="476C6964" w14:textId="77777777" w:rsidR="00E321AF" w:rsidRPr="00560ED9" w:rsidRDefault="00E321AF"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A5290A9" w14:textId="77777777" w:rsidTr="00872C37">
        <w:tc>
          <w:tcPr>
            <w:tcW w:w="9054" w:type="dxa"/>
            <w:gridSpan w:val="2"/>
            <w:shd w:val="clear" w:color="auto" w:fill="0D0D0D" w:themeFill="text1" w:themeFillTint="F2"/>
          </w:tcPr>
          <w:p w14:paraId="27212EAF"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F08A945" w14:textId="77777777" w:rsidR="00872C37" w:rsidRPr="00560ED9" w:rsidRDefault="00872C37" w:rsidP="00872C37">
            <w:pPr>
              <w:jc w:val="center"/>
              <w:rPr>
                <w:rFonts w:ascii="Arial" w:hAnsi="Arial" w:cs="Arial"/>
                <w:b/>
                <w:color w:val="FFFFFF" w:themeColor="background1"/>
              </w:rPr>
            </w:pPr>
          </w:p>
        </w:tc>
      </w:tr>
      <w:tr w:rsidR="00872C37" w:rsidRPr="00560ED9" w14:paraId="56417AF0" w14:textId="77777777" w:rsidTr="00872C37">
        <w:tc>
          <w:tcPr>
            <w:tcW w:w="1384" w:type="dxa"/>
          </w:tcPr>
          <w:p w14:paraId="5C84800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22F93AF" w14:textId="48216ECE" w:rsidR="00872C37" w:rsidRPr="00560ED9" w:rsidRDefault="00872C37" w:rsidP="00872C3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6</w:t>
            </w:r>
          </w:p>
        </w:tc>
      </w:tr>
      <w:tr w:rsidR="00872C37" w:rsidRPr="00560ED9" w14:paraId="66B7F57B" w14:textId="77777777" w:rsidTr="00872C37">
        <w:tc>
          <w:tcPr>
            <w:tcW w:w="1384" w:type="dxa"/>
          </w:tcPr>
          <w:p w14:paraId="29162547" w14:textId="77777777" w:rsidR="00872C37" w:rsidRPr="00560ED9" w:rsidRDefault="00872C37" w:rsidP="00872C37">
            <w:pPr>
              <w:rPr>
                <w:rFonts w:ascii="Arial" w:hAnsi="Arial" w:cs="Arial"/>
                <w:color w:val="000000"/>
              </w:rPr>
            </w:pPr>
            <w:commentRangeStart w:id="529"/>
            <w:r w:rsidRPr="00560ED9">
              <w:rPr>
                <w:rFonts w:ascii="Arial" w:hAnsi="Arial" w:cs="Arial"/>
                <w:b/>
                <w:color w:val="000000"/>
                <w:sz w:val="18"/>
                <w:szCs w:val="18"/>
              </w:rPr>
              <w:t>Potencia</w:t>
            </w:r>
            <w:commentRangeEnd w:id="529"/>
            <w:r w:rsidR="004867C3">
              <w:rPr>
                <w:rStyle w:val="Refdecomentario"/>
                <w:rFonts w:ascii="Calibri" w:eastAsia="Calibri" w:hAnsi="Calibri" w:cs="Times New Roman"/>
              </w:rPr>
              <w:commentReference w:id="529"/>
            </w:r>
          </w:p>
        </w:tc>
        <w:tc>
          <w:tcPr>
            <w:tcW w:w="7670" w:type="dxa"/>
          </w:tcPr>
          <w:p w14:paraId="218BA118" w14:textId="4EF82199" w:rsidR="00872C37" w:rsidRPr="004867C3" w:rsidRDefault="00872C37" w:rsidP="00872C37">
            <w:pPr>
              <w:tabs>
                <w:tab w:val="right" w:pos="8498"/>
              </w:tabs>
              <w:jc w:val="both"/>
              <w:rPr>
                <w:rFonts w:ascii="Arial" w:eastAsiaTheme="minorEastAsia" w:hAnsi="Arial" w:cs="Arial"/>
              </w:rPr>
            </w:pPr>
            <w:commentRangeStart w:id="530"/>
            <m:oMathPara>
              <m:oMathParaPr>
                <m:jc m:val="left"/>
              </m:oMathParaPr>
              <m:oMath>
                <m:r>
                  <w:rPr>
                    <w:rFonts w:ascii="Cambria Math" w:hAnsi="Cambria Math" w:cs="Arial"/>
                  </w:rPr>
                  <m:t>f</m:t>
                </m:r>
                <w:commentRangeEnd w:id="530"/>
                <m:r>
                  <m:rPr>
                    <m:sty m:val="p"/>
                  </m:rPr>
                  <w:rPr>
                    <w:rStyle w:val="Refdecomentario"/>
                    <w:rFonts w:ascii="Calibri" w:eastAsia="Calibri" w:hAnsi="Calibri" w:cs="Times New Roman"/>
                  </w:rPr>
                  <w:commentReference w:id="530"/>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+5x</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+2x-1</m:t>
                    </m:r>
                  </m:den>
                </m:f>
              </m:oMath>
            </m:oMathPara>
          </w:p>
          <w:p w14:paraId="04AFC8D3" w14:textId="77777777" w:rsidR="00872C37" w:rsidRPr="00560ED9" w:rsidRDefault="00872C37" w:rsidP="00872C37">
            <w:pPr>
              <w:rPr>
                <w:rFonts w:ascii="Arial" w:hAnsi="Arial" w:cs="Arial"/>
                <w:color w:val="000000"/>
              </w:rPr>
            </w:pPr>
          </w:p>
        </w:tc>
      </w:tr>
      <w:tr w:rsidR="00872C37" w:rsidRPr="00560ED9" w14:paraId="7BE679AB" w14:textId="77777777" w:rsidTr="00872C37">
        <w:tc>
          <w:tcPr>
            <w:tcW w:w="1384" w:type="dxa"/>
          </w:tcPr>
          <w:p w14:paraId="3A515DAE"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E83A890" w14:textId="6DBBE579" w:rsidR="00872C37" w:rsidRPr="00560ED9" w:rsidRDefault="00422BEF" w:rsidP="00872C37">
            <w:pPr>
              <w:rPr>
                <w:rFonts w:ascii="Arial" w:hAnsi="Arial" w:cs="Arial"/>
                <w:color w:val="000000"/>
              </w:rPr>
            </w:pPr>
            <w:r w:rsidRPr="00560ED9">
              <w:rPr>
                <w:rFonts w:ascii="Arial" w:hAnsi="Arial" w:cs="Arial"/>
                <w:noProof/>
                <w:lang w:val="es-CO" w:eastAsia="es-CO"/>
              </w:rPr>
              <w:drawing>
                <wp:inline distT="0" distB="0" distL="0" distR="0" wp14:anchorId="488C4049" wp14:editId="5D4668F4">
                  <wp:extent cx="3715731" cy="1437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6983" cy="1438124"/>
                          </a:xfrm>
                          <a:prstGeom prst="rect">
                            <a:avLst/>
                          </a:prstGeom>
                        </pic:spPr>
                      </pic:pic>
                    </a:graphicData>
                  </a:graphic>
                </wp:inline>
              </w:drawing>
            </w:r>
          </w:p>
        </w:tc>
      </w:tr>
      <w:tr w:rsidR="00872C37" w:rsidRPr="00560ED9" w14:paraId="1F269BC4" w14:textId="77777777" w:rsidTr="00872C37">
        <w:tc>
          <w:tcPr>
            <w:tcW w:w="1384" w:type="dxa"/>
          </w:tcPr>
          <w:p w14:paraId="53D6A1C3"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6C088D6E" w14:textId="271A35D3" w:rsidR="00872C37" w:rsidRPr="00560ED9" w:rsidRDefault="00872C37">
            <w:pPr>
              <w:tabs>
                <w:tab w:val="right" w:pos="8498"/>
              </w:tabs>
              <w:jc w:val="both"/>
              <w:rPr>
                <w:rFonts w:ascii="Arial" w:eastAsiaTheme="minorEastAsia" w:hAnsi="Arial" w:cs="Arial"/>
              </w:rPr>
            </w:pPr>
            <w:r w:rsidRPr="00560ED9">
              <w:rPr>
                <w:rFonts w:ascii="Arial" w:eastAsiaTheme="minorEastAsia" w:hAnsi="Arial" w:cs="Arial"/>
              </w:rPr>
              <w:t>La gr</w:t>
            </w:r>
            <w:r w:rsidR="00422BEF" w:rsidRPr="00560ED9">
              <w:rPr>
                <w:rFonts w:ascii="Arial" w:eastAsiaTheme="minorEastAsia" w:hAnsi="Arial" w:cs="Arial"/>
              </w:rPr>
              <w:t>á</w:t>
            </w:r>
            <w:r w:rsidRPr="00560ED9">
              <w:rPr>
                <w:rFonts w:ascii="Arial" w:eastAsiaTheme="minorEastAsia" w:hAnsi="Arial" w:cs="Arial"/>
              </w:rPr>
              <w:t xml:space="preserve">fica </w:t>
            </w:r>
            <w:r w:rsidR="00422BEF" w:rsidRPr="00560ED9">
              <w:rPr>
                <w:rFonts w:ascii="Arial" w:eastAsiaTheme="minorEastAsia" w:hAnsi="Arial" w:cs="Arial"/>
              </w:rPr>
              <w:t xml:space="preserve">de la función </w:t>
            </w:r>
            <w:r w:rsidR="00422BEF" w:rsidRPr="00560ED9">
              <w:rPr>
                <w:rFonts w:ascii="Arial" w:eastAsiaTheme="minorEastAsia" w:hAnsi="Arial" w:cs="Arial"/>
                <w:i/>
              </w:rPr>
              <w:t>f(x)</w:t>
            </w:r>
            <w:r w:rsidR="00422BEF" w:rsidRPr="00560ED9">
              <w:rPr>
                <w:rFonts w:ascii="Arial" w:eastAsiaTheme="minorEastAsia" w:hAnsi="Arial" w:cs="Arial"/>
              </w:rPr>
              <w:t xml:space="preserve"> tiene </w:t>
            </w:r>
            <w:r w:rsidR="00D34680" w:rsidRPr="00560ED9">
              <w:rPr>
                <w:rFonts w:ascii="Arial" w:eastAsiaTheme="minorEastAsia" w:hAnsi="Arial" w:cs="Arial"/>
              </w:rPr>
              <w:t>asíntota</w:t>
            </w:r>
            <w:r w:rsidRPr="00560ED9">
              <w:rPr>
                <w:rFonts w:ascii="Arial" w:eastAsiaTheme="minorEastAsia" w:hAnsi="Arial" w:cs="Arial"/>
              </w:rPr>
              <w:t xml:space="preserve"> oblicua </w:t>
            </w:r>
            <m:oMath>
              <m:r>
                <w:rPr>
                  <w:rFonts w:ascii="Cambria Math" w:eastAsiaTheme="minorEastAsia" w:hAnsi="Cambria Math" w:cs="Arial"/>
                </w:rPr>
                <m:t>y=x-2</m:t>
              </m:r>
            </m:oMath>
          </w:p>
        </w:tc>
      </w:tr>
    </w:tbl>
    <w:p w14:paraId="4FDBE64A" w14:textId="77777777" w:rsidR="00872C37" w:rsidRPr="00560ED9" w:rsidRDefault="00872C37" w:rsidP="00F01F75">
      <w:pPr>
        <w:tabs>
          <w:tab w:val="right" w:pos="8498"/>
        </w:tabs>
        <w:spacing w:after="0"/>
        <w:jc w:val="center"/>
        <w:rPr>
          <w:rFonts w:ascii="Arial" w:hAnsi="Arial" w:cs="Arial"/>
        </w:rPr>
      </w:pPr>
    </w:p>
    <w:p w14:paraId="074F11A7" w14:textId="41F3C2FE" w:rsidR="00A72BDB" w:rsidRPr="00560ED9" w:rsidRDefault="00A72BDB" w:rsidP="00A72BDB">
      <w:pPr>
        <w:tabs>
          <w:tab w:val="right" w:pos="8498"/>
        </w:tabs>
        <w:spacing w:after="0"/>
        <w:jc w:val="both"/>
        <w:rPr>
          <w:rFonts w:ascii="Arial" w:hAnsi="Arial" w:cs="Arial"/>
        </w:rPr>
      </w:pPr>
      <w:r w:rsidRPr="00560ED9">
        <w:rPr>
          <w:rFonts w:ascii="Arial" w:hAnsi="Arial" w:cs="Arial"/>
          <w:b/>
        </w:rPr>
        <w:t>Ejem</w:t>
      </w:r>
      <w:r w:rsidR="00E321AF" w:rsidRPr="00560ED9">
        <w:rPr>
          <w:rFonts w:ascii="Arial" w:hAnsi="Arial" w:cs="Arial"/>
          <w:b/>
        </w:rPr>
        <w:t>plo 2</w:t>
      </w:r>
      <w:r w:rsidRPr="00560ED9">
        <w:rPr>
          <w:rFonts w:ascii="Arial" w:hAnsi="Arial" w:cs="Arial"/>
          <w:b/>
        </w:rPr>
        <w:t>.</w:t>
      </w:r>
      <w:r w:rsidRPr="00560ED9">
        <w:rPr>
          <w:rFonts w:ascii="Arial" w:hAnsi="Arial" w:cs="Arial"/>
        </w:rPr>
        <w:t xml:space="preserve"> Consider</w:t>
      </w:r>
      <w:commentRangeStart w:id="531"/>
      <w:r w:rsidRPr="00560ED9">
        <w:rPr>
          <w:rFonts w:ascii="Arial" w:hAnsi="Arial" w:cs="Arial"/>
        </w:rPr>
        <w:t>e</w:t>
      </w:r>
      <w:commentRangeEnd w:id="531"/>
      <w:r w:rsidR="00700E13">
        <w:rPr>
          <w:rStyle w:val="Refdecomentario"/>
          <w:rFonts w:ascii="Calibri" w:eastAsia="Calibri" w:hAnsi="Calibri" w:cs="Times New Roman"/>
          <w:lang w:val="es-MX"/>
        </w:rPr>
        <w:commentReference w:id="531"/>
      </w:r>
      <w:r w:rsidRPr="00560ED9">
        <w:rPr>
          <w:rFonts w:ascii="Arial" w:hAnsi="Arial" w:cs="Arial"/>
        </w:rPr>
        <w:t xml:space="preserve"> la función</w:t>
      </w:r>
      <w:commentRangeStart w:id="532"/>
      <w:r w:rsidRPr="00560ED9">
        <w:rPr>
          <w:rFonts w:ascii="Arial" w:hAnsi="Arial" w:cs="Arial"/>
        </w:rPr>
        <w:t>:</w:t>
      </w:r>
      <w:commentRangeEnd w:id="532"/>
      <w:r w:rsidR="00700E13">
        <w:rPr>
          <w:rStyle w:val="Refdecomentario"/>
          <w:rFonts w:ascii="Calibri" w:eastAsia="Calibri" w:hAnsi="Calibri" w:cs="Times New Roman"/>
          <w:lang w:val="es-MX"/>
        </w:rPr>
        <w:commentReference w:id="532"/>
      </w:r>
    </w:p>
    <w:p w14:paraId="7F64EA96" w14:textId="64B8E6CF" w:rsidR="00A72BDB" w:rsidRPr="00560ED9" w:rsidRDefault="00A72BDB" w:rsidP="00A72BDB">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m:oMathPara>
    </w:p>
    <w:p w14:paraId="5ABB99E1" w14:textId="4B17BEFB" w:rsidR="00A72BDB" w:rsidRPr="00560ED9" w:rsidRDefault="00A72BDB" w:rsidP="00A72BDB">
      <w:pPr>
        <w:tabs>
          <w:tab w:val="right" w:pos="8498"/>
        </w:tabs>
        <w:spacing w:after="0"/>
        <w:jc w:val="both"/>
        <w:rPr>
          <w:rFonts w:ascii="Arial" w:eastAsiaTheme="minorEastAsia" w:hAnsi="Arial" w:cs="Arial"/>
        </w:rPr>
      </w:pPr>
      <w:r w:rsidRPr="00560ED9">
        <w:rPr>
          <w:rFonts w:ascii="Arial" w:eastAsiaTheme="minorEastAsia" w:hAnsi="Arial" w:cs="Arial"/>
        </w:rPr>
        <w:t xml:space="preserve">Dividiendo los polinomios se </w:t>
      </w:r>
      <w:commentRangeStart w:id="533"/>
      <w:r w:rsidRPr="00560ED9">
        <w:rPr>
          <w:rFonts w:ascii="Arial" w:eastAsiaTheme="minorEastAsia" w:hAnsi="Arial" w:cs="Arial"/>
        </w:rPr>
        <w:t>tiene que:</w:t>
      </w:r>
      <w:commentRangeEnd w:id="533"/>
      <w:r w:rsidR="00700E13">
        <w:rPr>
          <w:rStyle w:val="Refdecomentario"/>
          <w:rFonts w:ascii="Calibri" w:eastAsia="Calibri" w:hAnsi="Calibri" w:cs="Times New Roman"/>
          <w:lang w:val="es-MX"/>
        </w:rPr>
        <w:commentReference w:id="533"/>
      </w:r>
    </w:p>
    <w:p w14:paraId="7D382F45" w14:textId="5186701A" w:rsidR="00422BEF" w:rsidRPr="00560ED9" w:rsidRDefault="00422BEF" w:rsidP="00F01F75">
      <w:pPr>
        <w:tabs>
          <w:tab w:val="right" w:pos="8498"/>
        </w:tabs>
        <w:spacing w:after="0"/>
        <w:jc w:val="center"/>
        <w:rPr>
          <w:rFonts w:ascii="Arial" w:eastAsiaTheme="minorEastAsia" w:hAnsi="Arial" w:cs="Arial"/>
        </w:rPr>
      </w:pPr>
      <w:r w:rsidRPr="00560ED9">
        <w:rPr>
          <w:rFonts w:ascii="Arial" w:eastAsiaTheme="minorEastAsia" w:hAnsi="Arial" w:cs="Arial"/>
          <w:noProof/>
          <w:lang w:val="es-CO" w:eastAsia="es-CO"/>
        </w:rPr>
        <w:drawing>
          <wp:inline distT="0" distB="0" distL="0" distR="0" wp14:anchorId="3D806F63" wp14:editId="2BB1DB53">
            <wp:extent cx="1411595" cy="757325"/>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3805" cy="763876"/>
                    </a:xfrm>
                    <a:prstGeom prst="rect">
                      <a:avLst/>
                    </a:prstGeom>
                    <a:noFill/>
                    <a:ln>
                      <a:noFill/>
                    </a:ln>
                  </pic:spPr>
                </pic:pic>
              </a:graphicData>
            </a:graphic>
          </wp:inline>
        </w:drawing>
      </w:r>
    </w:p>
    <w:p w14:paraId="6A61F598" w14:textId="4123C56A" w:rsidR="00A72BDB" w:rsidRPr="00560ED9" w:rsidRDefault="00ED0BED" w:rsidP="00A72BDB">
      <w:pPr>
        <w:tabs>
          <w:tab w:val="right" w:pos="8498"/>
        </w:tabs>
        <w:spacing w:after="0"/>
        <w:jc w:val="both"/>
        <w:rPr>
          <w:rFonts w:ascii="Arial" w:eastAsiaTheme="minorEastAsia" w:hAnsi="Arial" w:cs="Arial"/>
        </w:rPr>
      </w:pPr>
      <w:commentRangeStart w:id="534"/>
      <w:proofErr w:type="gramStart"/>
      <w:r w:rsidRPr="00560ED9">
        <w:rPr>
          <w:rFonts w:ascii="Arial" w:eastAsiaTheme="minorEastAsia" w:hAnsi="Arial" w:cs="Arial"/>
        </w:rPr>
        <w:t>p</w:t>
      </w:r>
      <w:r w:rsidR="00A72BDB" w:rsidRPr="00560ED9">
        <w:rPr>
          <w:rFonts w:ascii="Arial" w:eastAsiaTheme="minorEastAsia" w:hAnsi="Arial" w:cs="Arial"/>
        </w:rPr>
        <w:t>or</w:t>
      </w:r>
      <w:proofErr w:type="gramEnd"/>
      <w:r w:rsidR="00A72BDB" w:rsidRPr="00560ED9">
        <w:rPr>
          <w:rFonts w:ascii="Arial" w:eastAsiaTheme="minorEastAsia" w:hAnsi="Arial" w:cs="Arial"/>
        </w:rPr>
        <w:t xml:space="preserve"> lo tanto </w:t>
      </w:r>
      <w:commentRangeEnd w:id="534"/>
      <w:r w:rsidR="00700E13">
        <w:rPr>
          <w:rStyle w:val="Refdecomentario"/>
          <w:rFonts w:ascii="Calibri" w:eastAsia="Calibri" w:hAnsi="Calibri" w:cs="Times New Roman"/>
          <w:lang w:val="es-MX"/>
        </w:rPr>
        <w:commentReference w:id="534"/>
      </w:r>
      <m:oMath>
        <m:r>
          <w:rPr>
            <w:rFonts w:ascii="Cambria Math" w:eastAsiaTheme="minorEastAsia" w:hAnsi="Cambria Math" w:cs="Arial"/>
          </w:rPr>
          <m:t>y=x-3</m:t>
        </m:r>
      </m:oMath>
      <w:r w:rsidR="00A72BDB" w:rsidRPr="00560ED9">
        <w:rPr>
          <w:rFonts w:ascii="Arial" w:eastAsiaTheme="minorEastAsia" w:hAnsi="Arial" w:cs="Arial"/>
        </w:rPr>
        <w:t xml:space="preserve"> es una asíntota oblicua</w:t>
      </w:r>
      <w:r w:rsidR="00194774" w:rsidRPr="00560ED9">
        <w:rPr>
          <w:rFonts w:ascii="Arial" w:eastAsiaTheme="minorEastAsia" w:hAnsi="Arial" w:cs="Arial"/>
        </w:rPr>
        <w:t xml:space="preserve"> de </w:t>
      </w:r>
      <w:r w:rsidR="00194774" w:rsidRPr="00560ED9">
        <w:rPr>
          <w:rFonts w:ascii="Arial" w:eastAsiaTheme="minorEastAsia" w:hAnsi="Arial" w:cs="Arial"/>
          <w:i/>
        </w:rPr>
        <w:t>g(x)</w:t>
      </w:r>
      <w:r w:rsidR="00A72BDB" w:rsidRPr="00560ED9">
        <w:rPr>
          <w:rFonts w:ascii="Arial" w:eastAsiaTheme="minorEastAsia" w:hAnsi="Arial" w:cs="Arial"/>
        </w:rPr>
        <w:t>.</w:t>
      </w:r>
    </w:p>
    <w:p w14:paraId="12272A03" w14:textId="77777777" w:rsidR="00A72BDB" w:rsidRPr="00560ED9" w:rsidRDefault="00A72BDB"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72C37" w:rsidRPr="00560ED9" w14:paraId="4218FBD7" w14:textId="77777777" w:rsidTr="00872C37">
        <w:tc>
          <w:tcPr>
            <w:tcW w:w="9054" w:type="dxa"/>
            <w:gridSpan w:val="2"/>
            <w:shd w:val="clear" w:color="auto" w:fill="0D0D0D" w:themeFill="text1" w:themeFillTint="F2"/>
          </w:tcPr>
          <w:p w14:paraId="581DA685" w14:textId="77777777" w:rsidR="00872C37" w:rsidRPr="00560ED9" w:rsidRDefault="00872C37" w:rsidP="00872C3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48A20CD" w14:textId="77777777" w:rsidR="00872C37" w:rsidRPr="00560ED9" w:rsidRDefault="00872C37" w:rsidP="00872C37">
            <w:pPr>
              <w:jc w:val="center"/>
              <w:rPr>
                <w:rFonts w:ascii="Arial" w:hAnsi="Arial" w:cs="Arial"/>
                <w:b/>
                <w:color w:val="FFFFFF" w:themeColor="background1"/>
              </w:rPr>
            </w:pPr>
          </w:p>
        </w:tc>
      </w:tr>
      <w:tr w:rsidR="00872C37" w:rsidRPr="00560ED9" w14:paraId="2A31F3C1" w14:textId="77777777" w:rsidTr="00872C37">
        <w:tc>
          <w:tcPr>
            <w:tcW w:w="1384" w:type="dxa"/>
          </w:tcPr>
          <w:p w14:paraId="538236C1" w14:textId="77777777" w:rsidR="00872C37" w:rsidRPr="00560ED9" w:rsidRDefault="00872C37" w:rsidP="00872C3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457B672D" w14:textId="342AF55D" w:rsidR="00872C37" w:rsidRPr="00560ED9" w:rsidRDefault="00872C37" w:rsidP="000679E7">
            <w:pPr>
              <w:rPr>
                <w:rFonts w:ascii="Arial" w:hAnsi="Arial" w:cs="Arial"/>
                <w:b/>
                <w:color w:val="000000"/>
                <w:sz w:val="18"/>
                <w:szCs w:val="18"/>
              </w:rPr>
            </w:pPr>
            <w:r w:rsidRPr="00560ED9">
              <w:rPr>
                <w:rFonts w:ascii="Arial" w:hAnsi="Arial" w:cs="Arial"/>
                <w:color w:val="000000"/>
              </w:rPr>
              <w:t>MA_11_02_IMG5</w:t>
            </w:r>
            <w:r w:rsidR="000679E7" w:rsidRPr="00560ED9">
              <w:rPr>
                <w:rFonts w:ascii="Arial" w:hAnsi="Arial" w:cs="Arial"/>
                <w:color w:val="000000"/>
              </w:rPr>
              <w:t>7</w:t>
            </w:r>
          </w:p>
        </w:tc>
      </w:tr>
      <w:tr w:rsidR="00872C37" w:rsidRPr="00560ED9" w14:paraId="405C1188" w14:textId="77777777" w:rsidTr="00872C37">
        <w:tc>
          <w:tcPr>
            <w:tcW w:w="1384" w:type="dxa"/>
          </w:tcPr>
          <w:p w14:paraId="5960F4C0" w14:textId="77777777" w:rsidR="00872C37" w:rsidRPr="00560ED9" w:rsidRDefault="00872C37" w:rsidP="00872C37">
            <w:pPr>
              <w:rPr>
                <w:rFonts w:ascii="Arial" w:hAnsi="Arial" w:cs="Arial"/>
                <w:color w:val="000000"/>
              </w:rPr>
            </w:pPr>
            <w:commentRangeStart w:id="535"/>
            <w:r w:rsidRPr="00560ED9">
              <w:rPr>
                <w:rFonts w:ascii="Arial" w:hAnsi="Arial" w:cs="Arial"/>
                <w:b/>
                <w:color w:val="000000"/>
                <w:sz w:val="18"/>
                <w:szCs w:val="18"/>
              </w:rPr>
              <w:t>Potencia</w:t>
            </w:r>
            <w:commentRangeEnd w:id="535"/>
            <w:r w:rsidR="004867C3">
              <w:rPr>
                <w:rStyle w:val="Refdecomentario"/>
                <w:rFonts w:ascii="Calibri" w:eastAsia="Calibri" w:hAnsi="Calibri" w:cs="Times New Roman"/>
              </w:rPr>
              <w:commentReference w:id="535"/>
            </w:r>
          </w:p>
        </w:tc>
        <w:tc>
          <w:tcPr>
            <w:tcW w:w="7670" w:type="dxa"/>
          </w:tcPr>
          <w:p w14:paraId="779A4815" w14:textId="77777777" w:rsidR="00872C37" w:rsidRPr="00560ED9" w:rsidRDefault="00872C37" w:rsidP="00872C37">
            <w:pPr>
              <w:tabs>
                <w:tab w:val="right" w:pos="8498"/>
              </w:tabs>
              <w:jc w:val="both"/>
              <w:rPr>
                <w:rFonts w:ascii="Arial" w:eastAsiaTheme="minorEastAsia" w:hAnsi="Arial" w:cs="Arial"/>
              </w:rPr>
            </w:pPr>
            <w:commentRangeStart w:id="536"/>
            <w:r w:rsidRPr="00560ED9">
              <w:rPr>
                <w:rFonts w:ascii="Arial" w:hAnsi="Arial" w:cs="Arial"/>
                <w:color w:val="000000"/>
              </w:rPr>
              <w:t>Racional</w:t>
            </w:r>
            <w:commentRangeEnd w:id="536"/>
            <w:r w:rsidR="004867C3">
              <w:rPr>
                <w:rStyle w:val="Refdecomentario"/>
                <w:rFonts w:ascii="Calibri" w:eastAsia="Calibri" w:hAnsi="Calibri" w:cs="Times New Roman"/>
              </w:rPr>
              <w:commentReference w:id="536"/>
            </w:r>
            <w:r w:rsidRPr="00560ED9">
              <w:rPr>
                <w:rFonts w:ascii="Arial" w:hAnsi="Arial" w:cs="Arial"/>
                <w:color w:val="000000"/>
              </w:rPr>
              <w:t xml:space="preserve">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p>
          <w:p w14:paraId="74CC41C4" w14:textId="77777777" w:rsidR="00872C37" w:rsidRPr="00560ED9" w:rsidRDefault="00872C37" w:rsidP="00872C37">
            <w:pPr>
              <w:tabs>
                <w:tab w:val="right" w:pos="8498"/>
              </w:tabs>
              <w:jc w:val="both"/>
              <w:rPr>
                <w:rFonts w:ascii="Arial" w:eastAsiaTheme="minorEastAsia" w:hAnsi="Arial" w:cs="Arial"/>
              </w:rPr>
            </w:pPr>
          </w:p>
          <w:p w14:paraId="5B03EB05" w14:textId="77777777" w:rsidR="00872C37" w:rsidRPr="00560ED9" w:rsidRDefault="00872C37" w:rsidP="00872C37">
            <w:pPr>
              <w:rPr>
                <w:rFonts w:ascii="Arial" w:hAnsi="Arial" w:cs="Arial"/>
                <w:color w:val="000000"/>
              </w:rPr>
            </w:pPr>
          </w:p>
        </w:tc>
      </w:tr>
      <w:tr w:rsidR="00872C37" w:rsidRPr="00560ED9" w14:paraId="0BAC5A34" w14:textId="77777777" w:rsidTr="00872C37">
        <w:tc>
          <w:tcPr>
            <w:tcW w:w="1384" w:type="dxa"/>
          </w:tcPr>
          <w:p w14:paraId="27196BC5"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548247C" w14:textId="63874D83" w:rsidR="00872C37" w:rsidRPr="00560ED9" w:rsidRDefault="00872C37" w:rsidP="00872C37">
            <w:pPr>
              <w:rPr>
                <w:rFonts w:ascii="Arial" w:hAnsi="Arial" w:cs="Arial"/>
                <w:color w:val="000000"/>
              </w:rPr>
            </w:pPr>
            <w:r w:rsidRPr="00560ED9">
              <w:rPr>
                <w:rFonts w:ascii="Arial" w:hAnsi="Arial" w:cs="Arial"/>
                <w:noProof/>
                <w:color w:val="000000"/>
                <w:lang w:val="es-CO" w:eastAsia="es-CO"/>
              </w:rPr>
              <w:drawing>
                <wp:inline distT="0" distB="0" distL="0" distR="0" wp14:anchorId="5F8AF77A" wp14:editId="1EB43EB2">
                  <wp:extent cx="2521293" cy="2051262"/>
                  <wp:effectExtent l="0" t="0" r="0" b="6350"/>
                  <wp:docPr id="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872C37" w:rsidRPr="00560ED9" w14:paraId="5D080414" w14:textId="77777777" w:rsidTr="00872C37">
        <w:tc>
          <w:tcPr>
            <w:tcW w:w="1384" w:type="dxa"/>
          </w:tcPr>
          <w:p w14:paraId="6E0D365C" w14:textId="77777777" w:rsidR="00872C37" w:rsidRPr="00560ED9" w:rsidRDefault="00872C37" w:rsidP="00872C37">
            <w:pPr>
              <w:rPr>
                <w:rFonts w:ascii="Arial" w:hAnsi="Arial" w:cs="Arial"/>
                <w:color w:val="000000"/>
              </w:rPr>
            </w:pPr>
            <w:r w:rsidRPr="00560ED9">
              <w:rPr>
                <w:rFonts w:ascii="Arial" w:hAnsi="Arial" w:cs="Arial"/>
                <w:b/>
                <w:color w:val="000000"/>
                <w:sz w:val="18"/>
                <w:szCs w:val="18"/>
              </w:rPr>
              <w:t>Pie de imagen</w:t>
            </w:r>
          </w:p>
        </w:tc>
        <w:tc>
          <w:tcPr>
            <w:tcW w:w="7670" w:type="dxa"/>
          </w:tcPr>
          <w:p w14:paraId="0BEB4D7A" w14:textId="34D0D01E" w:rsidR="00872C37" w:rsidRPr="00560ED9" w:rsidRDefault="00872C37" w:rsidP="00872C37">
            <w:pPr>
              <w:tabs>
                <w:tab w:val="right" w:pos="8498"/>
              </w:tabs>
              <w:jc w:val="both"/>
              <w:rPr>
                <w:rFonts w:ascii="Arial" w:eastAsiaTheme="minorEastAsia" w:hAnsi="Arial" w:cs="Arial"/>
              </w:rPr>
            </w:pPr>
            <w:commentRangeStart w:id="537"/>
            <w:r w:rsidRPr="00560ED9">
              <w:rPr>
                <w:rFonts w:ascii="Arial" w:eastAsiaTheme="minorEastAsia" w:hAnsi="Arial" w:cs="Arial"/>
              </w:rPr>
              <w:t>La gr</w:t>
            </w:r>
            <w:r w:rsidR="000B0A67" w:rsidRPr="00560ED9">
              <w:rPr>
                <w:rFonts w:ascii="Arial" w:eastAsiaTheme="minorEastAsia" w:hAnsi="Arial" w:cs="Arial"/>
              </w:rPr>
              <w:t>á</w:t>
            </w:r>
            <w:r w:rsidRPr="00560ED9">
              <w:rPr>
                <w:rFonts w:ascii="Arial" w:eastAsiaTheme="minorEastAsia" w:hAnsi="Arial" w:cs="Arial"/>
              </w:rPr>
              <w:t xml:space="preserve">fica presenta </w:t>
            </w:r>
            <w:r w:rsidR="00B23998">
              <w:rPr>
                <w:rFonts w:ascii="Arial" w:eastAsiaTheme="minorEastAsia" w:hAnsi="Arial" w:cs="Arial"/>
              </w:rPr>
              <w:t xml:space="preserve">la </w:t>
            </w:r>
            <w:r w:rsidR="003C06FB" w:rsidRPr="00560ED9">
              <w:rPr>
                <w:rFonts w:ascii="Arial" w:eastAsiaTheme="minorEastAsia" w:hAnsi="Arial" w:cs="Arial"/>
              </w:rPr>
              <w:t>asíntota</w:t>
            </w:r>
            <w:r w:rsidRPr="00560ED9">
              <w:rPr>
                <w:rFonts w:ascii="Arial" w:eastAsiaTheme="minorEastAsia" w:hAnsi="Arial" w:cs="Arial"/>
              </w:rPr>
              <w:t xml:space="preserve"> oblicua </w:t>
            </w:r>
            <m:oMath>
              <m:r>
                <w:rPr>
                  <w:rFonts w:ascii="Cambria Math" w:eastAsiaTheme="minorEastAsia" w:hAnsi="Cambria Math" w:cs="Arial"/>
                </w:rPr>
                <m:t>y=x-3</m:t>
              </m:r>
            </m:oMath>
            <w:r w:rsidR="00194774" w:rsidRPr="00560ED9">
              <w:rPr>
                <w:rFonts w:ascii="Arial" w:eastAsiaTheme="minorEastAsia" w:hAnsi="Arial" w:cs="Arial"/>
              </w:rPr>
              <w:t xml:space="preserve">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w:commentRangeEnd w:id="537"/>
              <m:r>
                <m:rPr>
                  <m:sty m:val="p"/>
                </m:rPr>
                <w:rPr>
                  <w:rStyle w:val="Refdecomentario"/>
                  <w:rFonts w:ascii="Calibri" w:eastAsia="Calibri" w:hAnsi="Calibri" w:cs="Times New Roman"/>
                </w:rPr>
                <w:commentReference w:id="537"/>
              </m:r>
            </m:oMath>
          </w:p>
        </w:tc>
      </w:tr>
    </w:tbl>
    <w:p w14:paraId="5AE2DF38" w14:textId="77777777" w:rsidR="000B0A67" w:rsidRPr="00560ED9" w:rsidRDefault="000B0A67" w:rsidP="00962CCA">
      <w:pPr>
        <w:tabs>
          <w:tab w:val="right" w:pos="8498"/>
        </w:tabs>
        <w:spacing w:after="0"/>
        <w:jc w:val="both"/>
        <w:rPr>
          <w:rFonts w:ascii="Arial" w:hAnsi="Arial" w:cs="Arial"/>
        </w:rPr>
      </w:pPr>
    </w:p>
    <w:p w14:paraId="0756071D" w14:textId="3A309ED7" w:rsidR="00A72BDB" w:rsidRPr="00560ED9" w:rsidRDefault="00A36840" w:rsidP="00962CCA">
      <w:pPr>
        <w:tabs>
          <w:tab w:val="right" w:pos="8498"/>
        </w:tabs>
        <w:spacing w:after="0"/>
        <w:jc w:val="both"/>
        <w:rPr>
          <w:rFonts w:ascii="Arial" w:hAnsi="Arial" w:cs="Arial"/>
        </w:rPr>
      </w:pPr>
      <w:commentRangeStart w:id="538"/>
      <w:r w:rsidRPr="00560ED9">
        <w:rPr>
          <w:rFonts w:ascii="Arial" w:hAnsi="Arial" w:cs="Arial"/>
        </w:rPr>
        <w:t>Como se observa</w:t>
      </w:r>
      <w:r w:rsidR="00515ED9" w:rsidRPr="00560ED9">
        <w:rPr>
          <w:rFonts w:ascii="Arial" w:hAnsi="Arial" w:cs="Arial"/>
        </w:rPr>
        <w:t>,</w:t>
      </w:r>
      <w:r w:rsidRPr="00560ED9">
        <w:rPr>
          <w:rFonts w:ascii="Arial" w:hAnsi="Arial" w:cs="Arial"/>
        </w:rPr>
        <w:t xml:space="preserve"> las </w:t>
      </w:r>
      <w:r w:rsidR="000B0A67" w:rsidRPr="00560ED9">
        <w:rPr>
          <w:rFonts w:ascii="Arial" w:hAnsi="Arial" w:cs="Arial"/>
        </w:rPr>
        <w:t>gráficas</w:t>
      </w:r>
      <w:r w:rsidRPr="00560ED9">
        <w:rPr>
          <w:rFonts w:ascii="Arial" w:hAnsi="Arial" w:cs="Arial"/>
        </w:rPr>
        <w:t xml:space="preserve"> de las funcione</w:t>
      </w:r>
      <w:r w:rsidR="006633F4" w:rsidRPr="00560ED9">
        <w:rPr>
          <w:rFonts w:ascii="Arial" w:hAnsi="Arial" w:cs="Arial"/>
        </w:rPr>
        <w:t xml:space="preserve">s racionales pueden tomar diferentes formas por lo que no </w:t>
      </w:r>
      <w:r w:rsidR="000B0A67" w:rsidRPr="00560ED9">
        <w:rPr>
          <w:rFonts w:ascii="Arial" w:hAnsi="Arial" w:cs="Arial"/>
        </w:rPr>
        <w:t xml:space="preserve">se establecen </w:t>
      </w:r>
      <w:r w:rsidR="006633F4" w:rsidRPr="00560ED9">
        <w:rPr>
          <w:rFonts w:ascii="Arial" w:hAnsi="Arial" w:cs="Arial"/>
        </w:rPr>
        <w:t xml:space="preserve">sus propiedades de forma general. </w:t>
      </w:r>
      <w:commentRangeEnd w:id="538"/>
      <w:r w:rsidR="001F366D">
        <w:rPr>
          <w:rStyle w:val="Refdecomentario"/>
          <w:rFonts w:ascii="Calibri" w:eastAsia="Calibri" w:hAnsi="Calibri" w:cs="Times New Roman"/>
          <w:lang w:val="es-MX"/>
        </w:rPr>
        <w:commentReference w:id="538"/>
      </w:r>
    </w:p>
    <w:p w14:paraId="4DB4CFF0" w14:textId="77777777" w:rsidR="002B76E9" w:rsidRPr="00560ED9" w:rsidRDefault="002B76E9" w:rsidP="002B76E9">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2B76E9" w:rsidRPr="00560ED9" w14:paraId="2B34B6BE" w14:textId="77777777" w:rsidTr="002B76E9">
        <w:tc>
          <w:tcPr>
            <w:tcW w:w="9033" w:type="dxa"/>
            <w:gridSpan w:val="2"/>
            <w:shd w:val="clear" w:color="auto" w:fill="000000" w:themeFill="text1"/>
          </w:tcPr>
          <w:p w14:paraId="2C9A0168" w14:textId="77777777"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2B76E9" w:rsidRPr="00560ED9" w14:paraId="4612F77F" w14:textId="77777777" w:rsidTr="002B76E9">
        <w:tc>
          <w:tcPr>
            <w:tcW w:w="2518" w:type="dxa"/>
          </w:tcPr>
          <w:p w14:paraId="20536733" w14:textId="77777777" w:rsidR="002B76E9" w:rsidRPr="00560ED9" w:rsidRDefault="002B76E9" w:rsidP="002B76E9">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AAAD0A4" w14:textId="54C2C6A5" w:rsidR="002B76E9" w:rsidRPr="00560ED9" w:rsidRDefault="002B76E9" w:rsidP="002B76E9">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MA_11_02_REC160</w:t>
            </w:r>
          </w:p>
        </w:tc>
      </w:tr>
      <w:tr w:rsidR="002B76E9" w:rsidRPr="00560ED9" w14:paraId="692C06AB" w14:textId="77777777" w:rsidTr="002B76E9">
        <w:tc>
          <w:tcPr>
            <w:tcW w:w="2518" w:type="dxa"/>
          </w:tcPr>
          <w:p w14:paraId="60ADADC2"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1EFD787" w14:textId="63F27D93" w:rsidR="002B76E9" w:rsidRPr="00560ED9" w:rsidRDefault="00515ED9" w:rsidP="00ED0BED">
            <w:pPr>
              <w:rPr>
                <w:rFonts w:ascii="Arial" w:eastAsiaTheme="minorEastAsia" w:hAnsi="Arial" w:cs="Arial"/>
                <w:color w:val="000000"/>
                <w:sz w:val="24"/>
                <w:szCs w:val="24"/>
              </w:rPr>
            </w:pPr>
            <w:r w:rsidRPr="00560ED9">
              <w:rPr>
                <w:rFonts w:ascii="Arial" w:eastAsiaTheme="minorEastAsia" w:hAnsi="Arial" w:cs="Arial"/>
                <w:color w:val="000000"/>
                <w:sz w:val="24"/>
                <w:szCs w:val="24"/>
              </w:rPr>
              <w:t>Asíntotas</w:t>
            </w:r>
            <w:r w:rsidR="002B76E9" w:rsidRPr="00560ED9">
              <w:rPr>
                <w:rFonts w:ascii="Arial" w:eastAsiaTheme="minorEastAsia" w:hAnsi="Arial" w:cs="Arial"/>
                <w:color w:val="000000"/>
                <w:sz w:val="24"/>
                <w:szCs w:val="24"/>
              </w:rPr>
              <w:t xml:space="preserve"> de fu</w:t>
            </w:r>
            <w:r w:rsidR="00ED0BED" w:rsidRPr="00560ED9">
              <w:rPr>
                <w:rFonts w:ascii="Arial" w:eastAsiaTheme="minorEastAsia" w:hAnsi="Arial" w:cs="Arial"/>
                <w:color w:val="000000"/>
                <w:sz w:val="24"/>
                <w:szCs w:val="24"/>
              </w:rPr>
              <w:t>n</w:t>
            </w:r>
            <w:r w:rsidR="000679E7" w:rsidRPr="00560ED9">
              <w:rPr>
                <w:rFonts w:ascii="Arial" w:eastAsiaTheme="minorEastAsia" w:hAnsi="Arial" w:cs="Arial"/>
                <w:color w:val="000000"/>
                <w:sz w:val="24"/>
                <w:szCs w:val="24"/>
              </w:rPr>
              <w:t>ciones racionales</w:t>
            </w:r>
          </w:p>
        </w:tc>
      </w:tr>
      <w:tr w:rsidR="002B76E9" w:rsidRPr="00560ED9" w14:paraId="6636E3CA" w14:textId="77777777" w:rsidTr="002B76E9">
        <w:tc>
          <w:tcPr>
            <w:tcW w:w="2518" w:type="dxa"/>
          </w:tcPr>
          <w:p w14:paraId="5908C9E7" w14:textId="77777777" w:rsidR="002B76E9" w:rsidRPr="00560ED9" w:rsidRDefault="002B76E9" w:rsidP="002B76E9">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1369675" w14:textId="1EF172BB" w:rsidR="002B76E9" w:rsidRPr="00560ED9" w:rsidRDefault="00ED0BED" w:rsidP="00ED0BED">
            <w:pPr>
              <w:rPr>
                <w:rFonts w:ascii="Arial" w:eastAsiaTheme="minorEastAsia" w:hAnsi="Arial" w:cs="Arial"/>
                <w:color w:val="000000"/>
                <w:sz w:val="24"/>
                <w:szCs w:val="24"/>
              </w:rPr>
            </w:pPr>
            <w:r w:rsidRPr="00560ED9">
              <w:rPr>
                <w:rFonts w:ascii="Arial" w:eastAsiaTheme="minorEastAsia" w:hAnsi="Arial" w:cs="Arial"/>
                <w:color w:val="000000"/>
                <w:sz w:val="24"/>
                <w:szCs w:val="24"/>
              </w:rPr>
              <w:t>Actividad en el que se p</w:t>
            </w:r>
            <w:r w:rsidR="002B76E9" w:rsidRPr="00560ED9">
              <w:rPr>
                <w:rFonts w:ascii="Arial" w:eastAsiaTheme="minorEastAsia" w:hAnsi="Arial" w:cs="Arial"/>
                <w:color w:val="000000"/>
                <w:sz w:val="24"/>
                <w:szCs w:val="24"/>
              </w:rPr>
              <w:t>ractica c</w:t>
            </w:r>
            <w:commentRangeStart w:id="539"/>
            <w:r w:rsidR="002B76E9" w:rsidRPr="00560ED9">
              <w:rPr>
                <w:rFonts w:ascii="Arial" w:eastAsiaTheme="minorEastAsia" w:hAnsi="Arial" w:cs="Arial"/>
                <w:color w:val="000000"/>
                <w:sz w:val="24"/>
                <w:szCs w:val="24"/>
              </w:rPr>
              <w:t>o</w:t>
            </w:r>
            <w:commentRangeEnd w:id="539"/>
            <w:r w:rsidR="001F366D">
              <w:rPr>
                <w:rStyle w:val="Refdecomentario"/>
                <w:rFonts w:ascii="Calibri" w:eastAsia="Calibri" w:hAnsi="Calibri" w:cs="Times New Roman"/>
              </w:rPr>
              <w:commentReference w:id="539"/>
            </w:r>
            <w:r w:rsidR="002B76E9" w:rsidRPr="00560ED9">
              <w:rPr>
                <w:rFonts w:ascii="Arial" w:eastAsiaTheme="minorEastAsia" w:hAnsi="Arial" w:cs="Arial"/>
                <w:color w:val="000000"/>
                <w:sz w:val="24"/>
                <w:szCs w:val="24"/>
              </w:rPr>
              <w:t xml:space="preserve">mo se identifican las diferentes </w:t>
            </w:r>
            <w:r w:rsidR="00515ED9" w:rsidRPr="00560ED9">
              <w:rPr>
                <w:rFonts w:ascii="Arial" w:eastAsiaTheme="minorEastAsia" w:hAnsi="Arial" w:cs="Arial"/>
                <w:color w:val="000000"/>
                <w:sz w:val="24"/>
                <w:szCs w:val="24"/>
              </w:rPr>
              <w:t>asíntotas</w:t>
            </w:r>
            <w:r w:rsidR="002B76E9" w:rsidRPr="00560ED9">
              <w:rPr>
                <w:rFonts w:ascii="Arial" w:eastAsiaTheme="minorEastAsia" w:hAnsi="Arial" w:cs="Arial"/>
                <w:color w:val="000000"/>
                <w:sz w:val="24"/>
                <w:szCs w:val="24"/>
              </w:rPr>
              <w:t xml:space="preserve"> de una función racional</w:t>
            </w:r>
            <w:commentRangeStart w:id="540"/>
            <w:r w:rsidR="002B76E9" w:rsidRPr="00560ED9">
              <w:rPr>
                <w:rFonts w:ascii="Arial" w:eastAsiaTheme="minorEastAsia" w:hAnsi="Arial" w:cs="Arial"/>
                <w:color w:val="000000"/>
                <w:sz w:val="24"/>
                <w:szCs w:val="24"/>
              </w:rPr>
              <w:t>.</w:t>
            </w:r>
            <w:commentRangeEnd w:id="540"/>
            <w:r w:rsidR="001F366D">
              <w:rPr>
                <w:rStyle w:val="Refdecomentario"/>
                <w:rFonts w:ascii="Calibri" w:eastAsia="Calibri" w:hAnsi="Calibri" w:cs="Times New Roman"/>
              </w:rPr>
              <w:commentReference w:id="540"/>
            </w:r>
          </w:p>
        </w:tc>
      </w:tr>
    </w:tbl>
    <w:p w14:paraId="120D6D85" w14:textId="77777777" w:rsidR="002B76E9" w:rsidRPr="00560ED9" w:rsidRDefault="002B76E9" w:rsidP="00962CCA">
      <w:pPr>
        <w:tabs>
          <w:tab w:val="right" w:pos="8498"/>
        </w:tabs>
        <w:spacing w:after="0"/>
        <w:jc w:val="both"/>
        <w:rPr>
          <w:rFonts w:ascii="Arial" w:hAnsi="Arial" w:cs="Arial"/>
        </w:rPr>
      </w:pPr>
    </w:p>
    <w:p w14:paraId="40FC088F" w14:textId="640141F1" w:rsidR="008C26A1" w:rsidRPr="00560ED9" w:rsidRDefault="008C26A1" w:rsidP="00962CCA">
      <w:pPr>
        <w:tabs>
          <w:tab w:val="right" w:pos="8498"/>
        </w:tabs>
        <w:spacing w:after="0"/>
        <w:jc w:val="both"/>
        <w:rPr>
          <w:rFonts w:ascii="Arial" w:hAnsi="Arial" w:cs="Arial"/>
          <w:b/>
        </w:rPr>
      </w:pPr>
      <w:r w:rsidRPr="00560ED9">
        <w:rPr>
          <w:rFonts w:ascii="Arial" w:hAnsi="Arial" w:cs="Arial"/>
          <w:highlight w:val="yellow"/>
        </w:rPr>
        <w:t>[SECCIÓN 3]</w:t>
      </w:r>
      <w:r w:rsidR="004867C3">
        <w:rPr>
          <w:rFonts w:ascii="Arial" w:hAnsi="Arial" w:cs="Arial"/>
        </w:rPr>
        <w:t xml:space="preserve"> </w:t>
      </w:r>
      <w:r w:rsidRPr="00560ED9">
        <w:rPr>
          <w:rFonts w:ascii="Arial" w:hAnsi="Arial" w:cs="Arial"/>
          <w:b/>
        </w:rPr>
        <w:t>3.1.3 Funciones radicales</w:t>
      </w:r>
    </w:p>
    <w:p w14:paraId="3E0C9927" w14:textId="50575324" w:rsidR="00E1354B" w:rsidRPr="00560ED9" w:rsidRDefault="00E1354B" w:rsidP="00962CCA">
      <w:pPr>
        <w:tabs>
          <w:tab w:val="right" w:pos="8498"/>
        </w:tabs>
        <w:spacing w:after="0"/>
        <w:jc w:val="both"/>
        <w:rPr>
          <w:rFonts w:ascii="Arial" w:hAnsi="Arial" w:cs="Arial"/>
        </w:rPr>
      </w:pPr>
      <w:commentRangeStart w:id="541"/>
      <w:r w:rsidRPr="00560ED9">
        <w:rPr>
          <w:rFonts w:ascii="Arial" w:hAnsi="Arial" w:cs="Arial"/>
        </w:rPr>
        <w:t>Las funciones radicales son aquellas</w:t>
      </w:r>
      <w:commentRangeEnd w:id="541"/>
      <w:r w:rsidR="004867C3">
        <w:rPr>
          <w:rStyle w:val="Refdecomentario"/>
          <w:rFonts w:ascii="Calibri" w:eastAsia="Calibri" w:hAnsi="Calibri" w:cs="Times New Roman"/>
          <w:lang w:val="es-MX"/>
        </w:rPr>
        <w:commentReference w:id="541"/>
      </w:r>
      <w:r w:rsidRPr="00560ED9">
        <w:rPr>
          <w:rFonts w:ascii="Arial" w:hAnsi="Arial" w:cs="Arial"/>
        </w:rPr>
        <w:t xml:space="preserve"> que contienen raíces en su </w:t>
      </w:r>
      <w:r w:rsidR="00E0441E" w:rsidRPr="00560ED9">
        <w:rPr>
          <w:rFonts w:ascii="Arial" w:hAnsi="Arial" w:cs="Arial"/>
        </w:rPr>
        <w:t>expresión</w:t>
      </w:r>
      <w:r w:rsidRPr="00560ED9">
        <w:rPr>
          <w:rFonts w:ascii="Arial" w:hAnsi="Arial" w:cs="Arial"/>
        </w:rPr>
        <w:t xml:space="preserve"> </w:t>
      </w:r>
      <w:commentRangeStart w:id="542"/>
      <w:r w:rsidRPr="00560ED9">
        <w:rPr>
          <w:rFonts w:ascii="Arial" w:hAnsi="Arial" w:cs="Arial"/>
        </w:rPr>
        <w:t>algebraica</w:t>
      </w:r>
      <w:r w:rsidR="004867C3">
        <w:rPr>
          <w:rFonts w:ascii="Arial" w:hAnsi="Arial" w:cs="Arial"/>
        </w:rPr>
        <w:t>.</w:t>
      </w:r>
      <w:r w:rsidR="008A1EEE">
        <w:rPr>
          <w:rFonts w:ascii="Arial" w:hAnsi="Arial" w:cs="Arial"/>
        </w:rPr>
        <w:t xml:space="preserve"> </w:t>
      </w:r>
      <w:commentRangeEnd w:id="542"/>
      <w:r w:rsidR="008A1EEE">
        <w:rPr>
          <w:rStyle w:val="Refdecomentario"/>
          <w:rFonts w:ascii="Calibri" w:eastAsia="Calibri" w:hAnsi="Calibri" w:cs="Times New Roman"/>
          <w:lang w:val="es-MX"/>
        </w:rPr>
        <w:commentReference w:id="542"/>
      </w:r>
    </w:p>
    <w:p w14:paraId="66D99033" w14:textId="4DFAEB75" w:rsidR="008C26A1" w:rsidRPr="00560ED9" w:rsidRDefault="008C26A1"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92"/>
        <w:gridCol w:w="6336"/>
      </w:tblGrid>
      <w:tr w:rsidR="00A36840" w:rsidRPr="00560ED9" w14:paraId="63B3EBC6" w14:textId="77777777" w:rsidTr="00A36840">
        <w:tc>
          <w:tcPr>
            <w:tcW w:w="8978" w:type="dxa"/>
            <w:gridSpan w:val="2"/>
            <w:shd w:val="clear" w:color="auto" w:fill="000000" w:themeFill="text1"/>
          </w:tcPr>
          <w:p w14:paraId="30B67BB0" w14:textId="77777777" w:rsidR="00A36840" w:rsidRPr="00560ED9" w:rsidRDefault="00A36840" w:rsidP="00A36840">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36840" w:rsidRPr="00560ED9" w14:paraId="0A7DC79A" w14:textId="77777777" w:rsidTr="00A36840">
        <w:tc>
          <w:tcPr>
            <w:tcW w:w="2518" w:type="dxa"/>
          </w:tcPr>
          <w:p w14:paraId="0868E6CC" w14:textId="77777777" w:rsidR="00A36840" w:rsidRPr="00560ED9" w:rsidRDefault="00A36840" w:rsidP="00A36840">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3B6AC7BF" w14:textId="2FCB30E6" w:rsidR="00A36840" w:rsidRPr="00560ED9" w:rsidRDefault="00657406" w:rsidP="00A36840">
            <w:pPr>
              <w:rPr>
                <w:rFonts w:ascii="Arial" w:hAnsi="Arial" w:cs="Arial"/>
                <w:b/>
                <w:color w:val="000000"/>
                <w:sz w:val="24"/>
                <w:szCs w:val="24"/>
              </w:rPr>
            </w:pPr>
            <w:r w:rsidRPr="00560ED9">
              <w:rPr>
                <w:rFonts w:ascii="Arial" w:hAnsi="Arial" w:cs="Arial"/>
                <w:b/>
                <w:color w:val="000000"/>
                <w:sz w:val="24"/>
                <w:szCs w:val="24"/>
              </w:rPr>
              <w:t>Función</w:t>
            </w:r>
            <w:r w:rsidR="00A36840" w:rsidRPr="00560ED9">
              <w:rPr>
                <w:rFonts w:ascii="Arial" w:hAnsi="Arial" w:cs="Arial"/>
                <w:b/>
                <w:color w:val="000000"/>
                <w:sz w:val="24"/>
                <w:szCs w:val="24"/>
              </w:rPr>
              <w:t xml:space="preserve"> </w:t>
            </w:r>
            <w:r w:rsidR="00E1354B" w:rsidRPr="00560ED9">
              <w:rPr>
                <w:rFonts w:ascii="Arial" w:hAnsi="Arial" w:cs="Arial"/>
                <w:b/>
                <w:color w:val="000000"/>
                <w:sz w:val="24"/>
                <w:szCs w:val="24"/>
              </w:rPr>
              <w:t>r</w:t>
            </w:r>
            <w:r w:rsidR="00A36840" w:rsidRPr="00560ED9">
              <w:rPr>
                <w:rFonts w:ascii="Arial" w:hAnsi="Arial" w:cs="Arial"/>
                <w:b/>
                <w:color w:val="000000"/>
                <w:sz w:val="24"/>
                <w:szCs w:val="24"/>
              </w:rPr>
              <w:t>adical</w:t>
            </w:r>
          </w:p>
        </w:tc>
      </w:tr>
      <w:tr w:rsidR="00A36840" w:rsidRPr="00560ED9" w14:paraId="542779DB" w14:textId="77777777" w:rsidTr="00A36840">
        <w:tc>
          <w:tcPr>
            <w:tcW w:w="2518" w:type="dxa"/>
          </w:tcPr>
          <w:p w14:paraId="165F10ED" w14:textId="77777777" w:rsidR="00A36840" w:rsidRPr="00560ED9" w:rsidRDefault="00A36840" w:rsidP="00A36840">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4366F2E4" w14:textId="77777777" w:rsidR="00657406" w:rsidRPr="00560ED9" w:rsidRDefault="00A36840" w:rsidP="00A36840">
            <w:pPr>
              <w:tabs>
                <w:tab w:val="right" w:pos="8498"/>
              </w:tabs>
              <w:jc w:val="both"/>
              <w:rPr>
                <w:rFonts w:ascii="Arial" w:eastAsiaTheme="minorEastAsia" w:hAnsi="Arial" w:cs="Arial"/>
              </w:rPr>
            </w:pPr>
            <w:r w:rsidRPr="00560ED9">
              <w:rPr>
                <w:rFonts w:ascii="Arial" w:hAnsi="Arial" w:cs="Arial"/>
              </w:rPr>
              <w:t xml:space="preserve">Una función de la forma </w:t>
            </w:r>
          </w:p>
          <w:p w14:paraId="6EE0F858" w14:textId="67C58D65" w:rsidR="00657406" w:rsidRPr="00560ED9" w:rsidRDefault="00A36840" w:rsidP="001F366D">
            <w:pPr>
              <w:tabs>
                <w:tab w:val="right" w:pos="8498"/>
              </w:tabs>
              <w:jc w:val="center"/>
              <w:rPr>
                <w:rFonts w:ascii="Arial" w:eastAsiaTheme="minorEastAsia" w:hAnsi="Arial" w:cs="Arial"/>
              </w:rPr>
            </w:pP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ctrlPr>
                    <w:rPr>
                      <w:rFonts w:ascii="Cambria Math" w:hAnsi="Cambria Math" w:cs="Arial"/>
                      <w:i/>
                    </w:rPr>
                  </m:ctrlPr>
                </m:radPr>
                <m:deg>
                  <m:r>
                    <w:rPr>
                      <w:rFonts w:ascii="Cambria Math" w:hAnsi="Cambria Math" w:cs="Arial"/>
                    </w:rPr>
                    <m:t>n</m:t>
                  </m:r>
                </m:deg>
                <m:e>
                  <m:r>
                    <w:rPr>
                      <w:rFonts w:ascii="Cambria Math" w:hAnsi="Cambria Math" w:cs="Arial"/>
                    </w:rPr>
                    <m:t>x</m:t>
                  </m:r>
                </m:e>
              </m:rad>
            </m:oMath>
            <w:r w:rsidR="001F366D">
              <w:rPr>
                <w:rFonts w:ascii="Arial" w:eastAsiaTheme="minorEastAsia" w:hAnsi="Arial" w:cs="Arial"/>
              </w:rPr>
              <w:t>,</w:t>
            </w:r>
          </w:p>
          <w:p w14:paraId="02F06311" w14:textId="77777777" w:rsidR="00657406" w:rsidRPr="00560ED9" w:rsidRDefault="00657406" w:rsidP="00A36840">
            <w:pPr>
              <w:tabs>
                <w:tab w:val="right" w:pos="8498"/>
              </w:tabs>
              <w:jc w:val="both"/>
              <w:rPr>
                <w:rFonts w:ascii="Arial" w:eastAsiaTheme="minorEastAsia" w:hAnsi="Arial" w:cs="Arial"/>
              </w:rPr>
            </w:pPr>
          </w:p>
          <w:p w14:paraId="58190D7E" w14:textId="47A43E21" w:rsidR="00A36840" w:rsidRPr="00560ED9" w:rsidRDefault="00A36840" w:rsidP="00A36840">
            <w:pPr>
              <w:tabs>
                <w:tab w:val="right" w:pos="8498"/>
              </w:tabs>
              <w:jc w:val="both"/>
              <w:rPr>
                <w:rFonts w:ascii="Arial" w:eastAsiaTheme="minorEastAsia" w:hAnsi="Arial" w:cs="Arial"/>
              </w:rPr>
            </w:pPr>
            <w:r w:rsidRPr="00560ED9">
              <w:rPr>
                <w:rFonts w:ascii="Arial" w:eastAsiaTheme="minorEastAsia" w:hAnsi="Arial" w:cs="Arial"/>
              </w:rPr>
              <w:t xml:space="preserve"> </w:t>
            </w: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r>
                <w:rPr>
                  <w:rFonts w:ascii="Cambria Math" w:eastAsiaTheme="minorEastAsia" w:hAnsi="Cambria Math" w:cs="Arial"/>
                </w:rPr>
                <m:t>n</m:t>
              </m:r>
              <m:r>
                <m:rPr>
                  <m:scr m:val="double-struck"/>
                </m:rPr>
                <w:rPr>
                  <w:rFonts w:ascii="Cambria Math" w:eastAsiaTheme="minorEastAsia" w:hAnsi="Cambria Math" w:cs="Arial"/>
                </w:rPr>
                <m:t>∈N</m:t>
              </m:r>
            </m:oMath>
            <w:r w:rsidRPr="00560ED9">
              <w:rPr>
                <w:rFonts w:ascii="Arial" w:eastAsiaTheme="minorEastAsia" w:hAnsi="Arial" w:cs="Arial"/>
              </w:rPr>
              <w:t xml:space="preserve"> y </w:t>
            </w:r>
            <m:oMath>
              <m:r>
                <w:rPr>
                  <w:rFonts w:ascii="Cambria Math" w:eastAsiaTheme="minorEastAsia" w:hAnsi="Cambria Math" w:cs="Arial"/>
                </w:rPr>
                <m:t>n&gt;1</m:t>
              </m:r>
            </m:oMath>
            <w:r w:rsidRPr="00560ED9">
              <w:rPr>
                <w:rFonts w:ascii="Arial" w:eastAsiaTheme="minorEastAsia" w:hAnsi="Arial" w:cs="Arial"/>
              </w:rPr>
              <w:t xml:space="preserve">,  se denomina </w:t>
            </w:r>
            <w:commentRangeStart w:id="543"/>
            <w:r w:rsidRPr="001F366D">
              <w:rPr>
                <w:rFonts w:ascii="Arial" w:eastAsiaTheme="minorEastAsia" w:hAnsi="Arial" w:cs="Arial"/>
                <w:strike/>
              </w:rPr>
              <w:t>una</w:t>
            </w:r>
            <w:commentRangeEnd w:id="543"/>
            <w:r w:rsidR="001F366D">
              <w:rPr>
                <w:rStyle w:val="Refdecomentario"/>
                <w:rFonts w:ascii="Calibri" w:eastAsia="Calibri" w:hAnsi="Calibri" w:cs="Times New Roman"/>
              </w:rPr>
              <w:commentReference w:id="543"/>
            </w:r>
            <w:r w:rsidRPr="00560ED9">
              <w:rPr>
                <w:rFonts w:ascii="Arial" w:eastAsiaTheme="minorEastAsia" w:hAnsi="Arial" w:cs="Arial"/>
              </w:rPr>
              <w:t xml:space="preserve"> </w:t>
            </w:r>
            <w:r w:rsidRPr="00560ED9">
              <w:rPr>
                <w:rFonts w:ascii="Arial" w:eastAsiaTheme="minorEastAsia" w:hAnsi="Arial" w:cs="Arial"/>
                <w:b/>
              </w:rPr>
              <w:t>función radical</w:t>
            </w:r>
            <w:r w:rsidRPr="00560ED9">
              <w:rPr>
                <w:rFonts w:ascii="Arial" w:eastAsiaTheme="minorEastAsia" w:hAnsi="Arial" w:cs="Arial"/>
              </w:rPr>
              <w:t>.</w:t>
            </w:r>
          </w:p>
        </w:tc>
      </w:tr>
    </w:tbl>
    <w:p w14:paraId="097AB3A8" w14:textId="77777777" w:rsidR="00A36840" w:rsidRPr="00560ED9" w:rsidRDefault="00A36840" w:rsidP="00A36840">
      <w:pPr>
        <w:tabs>
          <w:tab w:val="right" w:pos="8498"/>
        </w:tabs>
        <w:spacing w:after="0"/>
        <w:jc w:val="both"/>
        <w:rPr>
          <w:rFonts w:ascii="Arial" w:eastAsiaTheme="minorEastAsia" w:hAnsi="Arial" w:cs="Arial"/>
        </w:rPr>
      </w:pPr>
    </w:p>
    <w:p w14:paraId="086340AC" w14:textId="0F75BEA1" w:rsidR="00657406" w:rsidRPr="00560ED9" w:rsidRDefault="00657406" w:rsidP="00657406">
      <w:pPr>
        <w:tabs>
          <w:tab w:val="right" w:pos="8498"/>
        </w:tabs>
        <w:spacing w:after="0"/>
        <w:jc w:val="both"/>
        <w:rPr>
          <w:rFonts w:ascii="Arial" w:eastAsiaTheme="minorEastAsia" w:hAnsi="Arial" w:cs="Arial"/>
        </w:rPr>
      </w:pPr>
      <w:r w:rsidRPr="00560ED9">
        <w:rPr>
          <w:rFonts w:ascii="Arial" w:eastAsiaTheme="minorEastAsia" w:hAnsi="Arial" w:cs="Arial"/>
        </w:rPr>
        <w:t xml:space="preserve">De manera similar a las funciones potencia, el comportamiento y las características de las funciones radicales dependen de si </w:t>
      </w:r>
      <m:oMath>
        <m:r>
          <w:rPr>
            <w:rFonts w:ascii="Cambria Math" w:eastAsiaTheme="minorEastAsia" w:hAnsi="Cambria Math" w:cs="Arial"/>
          </w:rPr>
          <m:t>n</m:t>
        </m:r>
      </m:oMath>
      <w:r w:rsidRPr="00560ED9">
        <w:rPr>
          <w:rFonts w:ascii="Arial" w:eastAsiaTheme="minorEastAsia" w:hAnsi="Arial" w:cs="Arial"/>
        </w:rPr>
        <w:t xml:space="preserve"> es par o impar.</w:t>
      </w:r>
    </w:p>
    <w:p w14:paraId="2E5218DD" w14:textId="77777777" w:rsidR="00A36840" w:rsidRPr="00560ED9" w:rsidRDefault="00A36840" w:rsidP="00A36840">
      <w:pPr>
        <w:tabs>
          <w:tab w:val="right" w:pos="8498"/>
        </w:tabs>
        <w:spacing w:after="0"/>
        <w:jc w:val="both"/>
        <w:rPr>
          <w:rFonts w:ascii="Arial" w:eastAsiaTheme="minorEastAsia" w:hAnsi="Arial" w:cs="Arial"/>
        </w:rPr>
      </w:pPr>
    </w:p>
    <w:p w14:paraId="14C46175" w14:textId="5F054830" w:rsidR="00B23998" w:rsidRPr="000517FA" w:rsidRDefault="00A36840" w:rsidP="00B23998">
      <w:pPr>
        <w:tabs>
          <w:tab w:val="right" w:pos="8498"/>
        </w:tabs>
        <w:spacing w:after="0"/>
        <w:jc w:val="both"/>
        <w:rPr>
          <w:rFonts w:ascii="Arial" w:eastAsiaTheme="minorEastAsia" w:hAnsi="Arial" w:cs="Arial"/>
          <w:b/>
        </w:rPr>
      </w:pPr>
      <w:r w:rsidRPr="000517FA">
        <w:rPr>
          <w:rFonts w:ascii="Arial" w:eastAsiaTheme="minorEastAsia" w:hAnsi="Arial" w:cs="Arial"/>
          <w:b/>
        </w:rPr>
        <w:t xml:space="preserve"> </w:t>
      </w:r>
      <m:oMath>
        <m:r>
          <m:rPr>
            <m:sty m:val="p"/>
          </m:rPr>
          <w:rPr>
            <w:rFonts w:ascii="Cambria Math" w:hAnsi="Cambria Math" w:cs="Arial"/>
          </w:rPr>
          <w:br/>
        </m:r>
      </m:oMath>
      <w:r w:rsidR="00B23998"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00B23998"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00B23998" w:rsidRPr="000517FA">
        <w:rPr>
          <w:rFonts w:ascii="Arial" w:eastAsiaTheme="minorEastAsia" w:hAnsi="Arial" w:cs="Arial"/>
          <w:b/>
        </w:rPr>
        <w:t xml:space="preserve"> un número natural par</w:t>
      </w:r>
    </w:p>
    <w:p w14:paraId="1E9091B5" w14:textId="1B07C95B" w:rsidR="00A36840" w:rsidRPr="00560ED9" w:rsidRDefault="00A36840" w:rsidP="00A36840">
      <w:pPr>
        <w:tabs>
          <w:tab w:val="right" w:pos="8498"/>
        </w:tabs>
        <w:spacing w:after="0"/>
        <w:jc w:val="both"/>
        <w:rPr>
          <w:rFonts w:ascii="Arial" w:eastAsiaTheme="minorEastAsia" w:hAnsi="Arial" w:cs="Arial"/>
          <w:b/>
        </w:rPr>
      </w:pPr>
    </w:p>
    <w:p w14:paraId="2B3281CE"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ED27702" w14:textId="77777777" w:rsidTr="00B853C7">
        <w:tc>
          <w:tcPr>
            <w:tcW w:w="9054" w:type="dxa"/>
            <w:gridSpan w:val="2"/>
            <w:shd w:val="clear" w:color="auto" w:fill="0D0D0D" w:themeFill="text1" w:themeFillTint="F2"/>
          </w:tcPr>
          <w:p w14:paraId="094D4C1B"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56D57E9" w14:textId="77777777" w:rsidR="00B853C7" w:rsidRPr="00560ED9" w:rsidRDefault="00B853C7" w:rsidP="00B853C7">
            <w:pPr>
              <w:jc w:val="center"/>
              <w:rPr>
                <w:rFonts w:ascii="Arial" w:hAnsi="Arial" w:cs="Arial"/>
                <w:b/>
                <w:color w:val="FFFFFF" w:themeColor="background1"/>
              </w:rPr>
            </w:pPr>
          </w:p>
        </w:tc>
      </w:tr>
      <w:tr w:rsidR="00B853C7" w:rsidRPr="00560ED9" w14:paraId="27F9A287" w14:textId="77777777" w:rsidTr="00B853C7">
        <w:tc>
          <w:tcPr>
            <w:tcW w:w="1384" w:type="dxa"/>
          </w:tcPr>
          <w:p w14:paraId="6B2C812F"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564D2D9" w14:textId="77777777" w:rsidR="00B853C7" w:rsidRPr="00560ED9" w:rsidRDefault="00B853C7" w:rsidP="00B853C7">
            <w:pPr>
              <w:rPr>
                <w:rFonts w:ascii="Arial" w:hAnsi="Arial" w:cs="Arial"/>
                <w:b/>
                <w:color w:val="000000"/>
                <w:sz w:val="18"/>
                <w:szCs w:val="18"/>
              </w:rPr>
            </w:pPr>
            <w:r w:rsidRPr="00560ED9">
              <w:rPr>
                <w:rFonts w:ascii="Arial" w:hAnsi="Arial" w:cs="Arial"/>
                <w:color w:val="000000"/>
              </w:rPr>
              <w:t>MA_11_02_IMG58</w:t>
            </w:r>
          </w:p>
        </w:tc>
      </w:tr>
      <w:tr w:rsidR="00B853C7" w:rsidRPr="00560ED9" w14:paraId="31263655" w14:textId="77777777" w:rsidTr="00B853C7">
        <w:tc>
          <w:tcPr>
            <w:tcW w:w="1384" w:type="dxa"/>
          </w:tcPr>
          <w:p w14:paraId="2EDCEAC3" w14:textId="77777777" w:rsidR="00B853C7" w:rsidRPr="00560ED9" w:rsidRDefault="00B853C7" w:rsidP="00B853C7">
            <w:pPr>
              <w:rPr>
                <w:rFonts w:ascii="Arial" w:hAnsi="Arial" w:cs="Arial"/>
                <w:color w:val="000000"/>
              </w:rPr>
            </w:pPr>
            <w:commentRangeStart w:id="544"/>
            <w:r w:rsidRPr="00560ED9">
              <w:rPr>
                <w:rFonts w:ascii="Arial" w:hAnsi="Arial" w:cs="Arial"/>
                <w:b/>
                <w:color w:val="000000"/>
                <w:sz w:val="18"/>
                <w:szCs w:val="18"/>
              </w:rPr>
              <w:t>Potencia</w:t>
            </w:r>
            <w:commentRangeEnd w:id="544"/>
            <w:r w:rsidR="00D41441">
              <w:rPr>
                <w:rStyle w:val="Refdecomentario"/>
                <w:rFonts w:ascii="Calibri" w:eastAsia="Calibri" w:hAnsi="Calibri" w:cs="Times New Roman"/>
              </w:rPr>
              <w:commentReference w:id="544"/>
            </w:r>
          </w:p>
        </w:tc>
        <w:tc>
          <w:tcPr>
            <w:tcW w:w="7670" w:type="dxa"/>
          </w:tcPr>
          <w:p w14:paraId="6C270CE2" w14:textId="5FA80ADC" w:rsidR="00B853C7" w:rsidRPr="00560ED9" w:rsidRDefault="00B853C7" w:rsidP="00B853C7">
            <w:pPr>
              <w:rPr>
                <w:rFonts w:ascii="Arial" w:hAnsi="Arial" w:cs="Arial"/>
                <w:color w:val="000000"/>
              </w:rPr>
            </w:pPr>
            <w:r w:rsidRPr="00560ED9">
              <w:rPr>
                <w:rFonts w:ascii="Arial" w:hAnsi="Arial" w:cs="Arial"/>
                <w:color w:val="000000"/>
              </w:rPr>
              <w:t xml:space="preserve">Radicales pares </w:t>
            </w:r>
          </w:p>
        </w:tc>
      </w:tr>
      <w:tr w:rsidR="00B853C7" w:rsidRPr="00560ED9" w14:paraId="0D838829" w14:textId="77777777" w:rsidTr="00B853C7">
        <w:tc>
          <w:tcPr>
            <w:tcW w:w="1384" w:type="dxa"/>
          </w:tcPr>
          <w:p w14:paraId="21FF3B04"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5787BDA7" w14:textId="4D1CA281" w:rsidR="00B853C7" w:rsidRPr="00560ED9" w:rsidRDefault="00657406" w:rsidP="00B853C7">
            <w:pPr>
              <w:rPr>
                <w:rFonts w:ascii="Arial" w:hAnsi="Arial" w:cs="Arial"/>
                <w:color w:val="000000"/>
              </w:rPr>
            </w:pPr>
            <w:r w:rsidRPr="00560ED9">
              <w:rPr>
                <w:rFonts w:ascii="Arial" w:hAnsi="Arial" w:cs="Arial"/>
                <w:noProof/>
                <w:color w:val="000000"/>
                <w:lang w:val="es-CO" w:eastAsia="es-CO"/>
              </w:rPr>
              <w:drawing>
                <wp:inline distT="0" distB="0" distL="0" distR="0" wp14:anchorId="5E931DE8" wp14:editId="4CEF2E76">
                  <wp:extent cx="2521293" cy="2051262"/>
                  <wp:effectExtent l="0" t="0" r="0" b="6350"/>
                  <wp:docPr id="4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21293" cy="2051262"/>
                          </a:xfrm>
                          <a:prstGeom prst="rect">
                            <a:avLst/>
                          </a:prstGeom>
                          <a:noFill/>
                          <a:ln>
                            <a:noFill/>
                          </a:ln>
                        </pic:spPr>
                      </pic:pic>
                    </a:graphicData>
                  </a:graphic>
                </wp:inline>
              </w:drawing>
            </w:r>
          </w:p>
        </w:tc>
      </w:tr>
      <w:tr w:rsidR="00B853C7" w:rsidRPr="00560ED9" w14:paraId="0FF4D77E" w14:textId="77777777" w:rsidTr="00B853C7">
        <w:tc>
          <w:tcPr>
            <w:tcW w:w="1384" w:type="dxa"/>
          </w:tcPr>
          <w:p w14:paraId="0A0B543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6FAB0BE9" w14:textId="60FA26C7" w:rsidR="00B853C7" w:rsidRPr="00560ED9" w:rsidRDefault="00B853C7" w:rsidP="00B23998">
            <w:pPr>
              <w:tabs>
                <w:tab w:val="right" w:pos="8498"/>
              </w:tabs>
              <w:jc w:val="both"/>
              <w:rPr>
                <w:rFonts w:ascii="Arial" w:eastAsiaTheme="minorEastAsia" w:hAnsi="Arial" w:cs="Arial"/>
              </w:rPr>
            </w:pPr>
            <w:commentRangeStart w:id="545"/>
            <w:r w:rsidRPr="00560ED9">
              <w:rPr>
                <w:rFonts w:ascii="Arial" w:eastAsiaTheme="minorEastAsia" w:hAnsi="Arial" w:cs="Arial"/>
              </w:rPr>
              <w:t xml:space="preserve">Grafica de las </w:t>
            </w:r>
            <w:commentRangeEnd w:id="545"/>
            <w:r w:rsidR="001F366D">
              <w:rPr>
                <w:rStyle w:val="Refdecomentario"/>
                <w:rFonts w:ascii="Calibri" w:eastAsia="Calibri" w:hAnsi="Calibri" w:cs="Times New Roman"/>
              </w:rPr>
              <w:commentReference w:id="545"/>
            </w:r>
            <w:r w:rsidRPr="00560ED9">
              <w:rPr>
                <w:rFonts w:ascii="Arial" w:eastAsiaTheme="minorEastAsia" w:hAnsi="Arial" w:cs="Arial"/>
              </w:rPr>
              <w:t>funciones radicales</w:t>
            </w:r>
            <w:r w:rsidR="00B23998">
              <w:rPr>
                <w:rFonts w:ascii="Arial" w:eastAsiaTheme="minorEastAsia" w:hAnsi="Arial" w:cs="Arial"/>
              </w:rPr>
              <w:t xml:space="preserve"> con índice </w:t>
            </w:r>
            <w:r w:rsidRPr="00560ED9">
              <w:rPr>
                <w:rFonts w:ascii="Arial" w:eastAsiaTheme="minorEastAsia" w:hAnsi="Arial" w:cs="Arial"/>
              </w:rPr>
              <w:t>par</w:t>
            </w:r>
            <w:commentRangeStart w:id="546"/>
            <w:r w:rsidR="00B23998">
              <w:rPr>
                <w:rFonts w:ascii="Arial" w:eastAsiaTheme="minorEastAsia" w:hAnsi="Arial" w:cs="Arial"/>
              </w:rPr>
              <w:t>.</w:t>
            </w:r>
            <w:commentRangeEnd w:id="546"/>
            <w:r w:rsidR="001F366D">
              <w:rPr>
                <w:rStyle w:val="Refdecomentario"/>
                <w:rFonts w:ascii="Calibri" w:eastAsia="Calibri" w:hAnsi="Calibri" w:cs="Times New Roman"/>
              </w:rPr>
              <w:commentReference w:id="546"/>
            </w:r>
          </w:p>
        </w:tc>
      </w:tr>
    </w:tbl>
    <w:p w14:paraId="4BAA8664" w14:textId="77777777" w:rsidR="00A36840" w:rsidRPr="00560ED9" w:rsidRDefault="00A36840" w:rsidP="00A36840">
      <w:pPr>
        <w:tabs>
          <w:tab w:val="right" w:pos="8498"/>
        </w:tabs>
        <w:spacing w:after="0"/>
        <w:jc w:val="both"/>
        <w:rPr>
          <w:rFonts w:ascii="Arial" w:eastAsiaTheme="minorEastAsia" w:hAnsi="Arial" w:cs="Arial"/>
        </w:rPr>
      </w:pPr>
    </w:p>
    <w:p w14:paraId="67F279E6" w14:textId="77777777" w:rsidR="00A36840" w:rsidRPr="00560ED9" w:rsidRDefault="00A36840" w:rsidP="00A36840">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5C3B6902" w14:textId="77777777" w:rsidR="00A36840" w:rsidRPr="00560ED9" w:rsidRDefault="00A36840" w:rsidP="00A36840">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A36840" w:rsidRPr="00560ED9" w14:paraId="274C4154" w14:textId="77777777" w:rsidTr="00A36840">
        <w:trPr>
          <w:jc w:val="center"/>
        </w:trPr>
        <w:tc>
          <w:tcPr>
            <w:tcW w:w="3460" w:type="dxa"/>
          </w:tcPr>
          <w:p w14:paraId="6E38669D" w14:textId="77777777" w:rsidR="00A36840" w:rsidRPr="00560ED9" w:rsidRDefault="00A36840" w:rsidP="00A36840">
            <w:pPr>
              <w:tabs>
                <w:tab w:val="right" w:pos="8498"/>
              </w:tabs>
              <w:jc w:val="both"/>
              <w:rPr>
                <w:rFonts w:ascii="Arial" w:hAnsi="Arial" w:cs="Arial"/>
              </w:rPr>
            </w:pPr>
            <w:r w:rsidRPr="00560ED9">
              <w:rPr>
                <w:rFonts w:ascii="Arial" w:hAnsi="Arial" w:cs="Arial"/>
              </w:rPr>
              <w:t>Dominio</w:t>
            </w:r>
            <w:commentRangeStart w:id="547"/>
            <w:r w:rsidRPr="00560ED9">
              <w:rPr>
                <w:rFonts w:ascii="Arial" w:hAnsi="Arial" w:cs="Arial"/>
              </w:rPr>
              <w:t>:</w:t>
            </w:r>
            <w:commentRangeEnd w:id="547"/>
            <w:r w:rsidR="001F366D">
              <w:rPr>
                <w:rStyle w:val="Refdecomentario"/>
                <w:rFonts w:ascii="Calibri" w:eastAsia="Calibri" w:hAnsi="Calibri" w:cs="Times New Roman"/>
              </w:rPr>
              <w:commentReference w:id="547"/>
            </w:r>
          </w:p>
        </w:tc>
        <w:tc>
          <w:tcPr>
            <w:tcW w:w="3141" w:type="dxa"/>
          </w:tcPr>
          <w:p w14:paraId="04C57CAA" w14:textId="5FAE9458"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08070FAD" w14:textId="77777777" w:rsidTr="00A36840">
        <w:trPr>
          <w:jc w:val="center"/>
        </w:trPr>
        <w:tc>
          <w:tcPr>
            <w:tcW w:w="3460" w:type="dxa"/>
          </w:tcPr>
          <w:p w14:paraId="3372F681" w14:textId="77777777" w:rsidR="00A36840" w:rsidRPr="00560ED9" w:rsidRDefault="00A36840" w:rsidP="00A36840">
            <w:pPr>
              <w:tabs>
                <w:tab w:val="right" w:pos="8498"/>
              </w:tabs>
              <w:jc w:val="both"/>
              <w:rPr>
                <w:rFonts w:ascii="Arial" w:hAnsi="Arial" w:cs="Arial"/>
              </w:rPr>
            </w:pPr>
            <w:r w:rsidRPr="00560ED9">
              <w:rPr>
                <w:rFonts w:ascii="Arial" w:hAnsi="Arial" w:cs="Arial"/>
              </w:rPr>
              <w:t>Rango</w:t>
            </w:r>
            <w:commentRangeStart w:id="548"/>
            <w:r w:rsidRPr="00560ED9">
              <w:rPr>
                <w:rFonts w:ascii="Arial" w:hAnsi="Arial" w:cs="Arial"/>
              </w:rPr>
              <w:t>:</w:t>
            </w:r>
            <w:commentRangeEnd w:id="548"/>
            <w:r w:rsidR="001F366D">
              <w:rPr>
                <w:rStyle w:val="Refdecomentario"/>
                <w:rFonts w:ascii="Calibri" w:eastAsia="Calibri" w:hAnsi="Calibri" w:cs="Times New Roman"/>
              </w:rPr>
              <w:commentReference w:id="548"/>
            </w:r>
          </w:p>
        </w:tc>
        <w:tc>
          <w:tcPr>
            <w:tcW w:w="3141" w:type="dxa"/>
          </w:tcPr>
          <w:p w14:paraId="5C67752C" w14:textId="77777777" w:rsidR="00A36840" w:rsidRPr="00560ED9" w:rsidRDefault="00A36840" w:rsidP="00A36840">
            <w:pPr>
              <w:tabs>
                <w:tab w:val="right" w:pos="8498"/>
              </w:tabs>
              <w:jc w:val="center"/>
              <w:rPr>
                <w:rFonts w:ascii="Arial" w:hAnsi="Arial" w:cs="Arial"/>
              </w:rPr>
            </w:pPr>
            <m:oMathPara>
              <m:oMath>
                <m:r>
                  <w:rPr>
                    <w:rFonts w:ascii="Cambria Math" w:hAnsi="Cambria Math" w:cs="Arial"/>
                  </w:rPr>
                  <m:t>[0,∞)</m:t>
                </m:r>
              </m:oMath>
            </m:oMathPara>
          </w:p>
        </w:tc>
      </w:tr>
      <w:tr w:rsidR="00A36840" w:rsidRPr="00560ED9" w14:paraId="69B26FC9" w14:textId="77777777" w:rsidTr="00A36840">
        <w:trPr>
          <w:jc w:val="center"/>
        </w:trPr>
        <w:tc>
          <w:tcPr>
            <w:tcW w:w="3460" w:type="dxa"/>
          </w:tcPr>
          <w:p w14:paraId="11F10889" w14:textId="77777777" w:rsidR="00A36840" w:rsidRPr="00560ED9" w:rsidRDefault="00A36840" w:rsidP="00A36840">
            <w:pPr>
              <w:tabs>
                <w:tab w:val="right" w:pos="8498"/>
              </w:tabs>
              <w:jc w:val="both"/>
              <w:rPr>
                <w:rFonts w:ascii="Arial" w:hAnsi="Arial" w:cs="Arial"/>
              </w:rPr>
            </w:pPr>
            <w:r w:rsidRPr="00560ED9">
              <w:rPr>
                <w:rFonts w:ascii="Arial" w:hAnsi="Arial" w:cs="Arial"/>
              </w:rPr>
              <w:t>Inyectiva</w:t>
            </w:r>
            <w:commentRangeStart w:id="549"/>
            <w:r w:rsidRPr="00560ED9">
              <w:rPr>
                <w:rFonts w:ascii="Arial" w:hAnsi="Arial" w:cs="Arial"/>
              </w:rPr>
              <w:t>:</w:t>
            </w:r>
            <w:commentRangeEnd w:id="549"/>
            <w:r w:rsidR="001F366D">
              <w:rPr>
                <w:rStyle w:val="Refdecomentario"/>
                <w:rFonts w:ascii="Calibri" w:eastAsia="Calibri" w:hAnsi="Calibri" w:cs="Times New Roman"/>
              </w:rPr>
              <w:commentReference w:id="549"/>
            </w:r>
          </w:p>
        </w:tc>
        <w:tc>
          <w:tcPr>
            <w:tcW w:w="3141" w:type="dxa"/>
          </w:tcPr>
          <w:p w14:paraId="66E13B72" w14:textId="3FDD34EA" w:rsidR="00A36840" w:rsidRPr="00560ED9" w:rsidRDefault="00A36840" w:rsidP="00A36840">
            <w:pPr>
              <w:tabs>
                <w:tab w:val="right" w:pos="8498"/>
              </w:tabs>
              <w:jc w:val="center"/>
              <w:rPr>
                <w:rFonts w:ascii="Arial" w:eastAsia="Cambria" w:hAnsi="Arial" w:cs="Arial"/>
              </w:rPr>
            </w:pPr>
            <w:commentRangeStart w:id="550"/>
            <w:r w:rsidRPr="00560ED9">
              <w:rPr>
                <w:rFonts w:ascii="Arial" w:eastAsia="Cambria" w:hAnsi="Arial" w:cs="Arial"/>
              </w:rPr>
              <w:t>Si</w:t>
            </w:r>
            <w:commentRangeEnd w:id="550"/>
            <w:r w:rsidR="001F366D">
              <w:rPr>
                <w:rStyle w:val="Refdecomentario"/>
                <w:rFonts w:ascii="Calibri" w:eastAsia="Calibri" w:hAnsi="Calibri" w:cs="Times New Roman"/>
              </w:rPr>
              <w:commentReference w:id="550"/>
            </w:r>
          </w:p>
        </w:tc>
      </w:tr>
      <w:tr w:rsidR="00A36840" w:rsidRPr="00560ED9" w14:paraId="7FA02A63" w14:textId="77777777" w:rsidTr="00A36840">
        <w:trPr>
          <w:jc w:val="center"/>
        </w:trPr>
        <w:tc>
          <w:tcPr>
            <w:tcW w:w="3460" w:type="dxa"/>
          </w:tcPr>
          <w:p w14:paraId="7D775705" w14:textId="77777777" w:rsidR="00A36840" w:rsidRPr="00560ED9" w:rsidRDefault="00A36840" w:rsidP="00A36840">
            <w:pPr>
              <w:tabs>
                <w:tab w:val="right" w:pos="8498"/>
              </w:tabs>
              <w:jc w:val="both"/>
              <w:rPr>
                <w:rFonts w:ascii="Arial" w:hAnsi="Arial" w:cs="Arial"/>
              </w:rPr>
            </w:pPr>
            <w:r w:rsidRPr="00560ED9">
              <w:rPr>
                <w:rFonts w:ascii="Arial" w:hAnsi="Arial" w:cs="Arial"/>
              </w:rPr>
              <w:t>Sobreyectiva</w:t>
            </w:r>
            <w:commentRangeStart w:id="551"/>
            <w:r w:rsidRPr="00560ED9">
              <w:rPr>
                <w:rFonts w:ascii="Arial" w:hAnsi="Arial" w:cs="Arial"/>
              </w:rPr>
              <w:t>:</w:t>
            </w:r>
            <w:commentRangeEnd w:id="551"/>
            <w:r w:rsidR="000F4FA7">
              <w:rPr>
                <w:rStyle w:val="Refdecomentario"/>
                <w:rFonts w:ascii="Calibri" w:eastAsia="Calibri" w:hAnsi="Calibri" w:cs="Times New Roman"/>
              </w:rPr>
              <w:commentReference w:id="551"/>
            </w:r>
          </w:p>
        </w:tc>
        <w:tc>
          <w:tcPr>
            <w:tcW w:w="3141" w:type="dxa"/>
          </w:tcPr>
          <w:p w14:paraId="66525552" w14:textId="77777777" w:rsidR="00A36840" w:rsidRPr="00560ED9" w:rsidRDefault="00A36840" w:rsidP="00A36840">
            <w:pPr>
              <w:tabs>
                <w:tab w:val="right" w:pos="8498"/>
              </w:tabs>
              <w:jc w:val="center"/>
              <w:rPr>
                <w:rFonts w:ascii="Arial" w:eastAsia="Cambria" w:hAnsi="Arial" w:cs="Arial"/>
              </w:rPr>
            </w:pPr>
            <w:r w:rsidRPr="00560ED9">
              <w:rPr>
                <w:rFonts w:ascii="Arial" w:eastAsia="Cambria" w:hAnsi="Arial" w:cs="Arial"/>
              </w:rPr>
              <w:t>No</w:t>
            </w:r>
          </w:p>
        </w:tc>
      </w:tr>
      <w:tr w:rsidR="00A36840" w:rsidRPr="00560ED9" w14:paraId="32E1C0AE" w14:textId="77777777" w:rsidTr="00A36840">
        <w:trPr>
          <w:jc w:val="center"/>
        </w:trPr>
        <w:tc>
          <w:tcPr>
            <w:tcW w:w="3460" w:type="dxa"/>
          </w:tcPr>
          <w:p w14:paraId="3E8724FB" w14:textId="211FAD8A" w:rsidR="00A36840" w:rsidRPr="00560ED9" w:rsidRDefault="00D9403A">
            <w:pPr>
              <w:tabs>
                <w:tab w:val="right" w:pos="8498"/>
              </w:tabs>
              <w:jc w:val="both"/>
              <w:rPr>
                <w:rFonts w:ascii="Arial" w:hAnsi="Arial" w:cs="Arial"/>
              </w:rPr>
            </w:pPr>
            <w:r w:rsidRPr="00560ED9">
              <w:rPr>
                <w:rFonts w:ascii="Arial" w:hAnsi="Arial" w:cs="Arial"/>
              </w:rPr>
              <w:t>La función es p</w:t>
            </w:r>
            <w:r w:rsidR="00A36840" w:rsidRPr="00560ED9">
              <w:rPr>
                <w:rFonts w:ascii="Arial" w:hAnsi="Arial" w:cs="Arial"/>
              </w:rPr>
              <w:t>ar</w:t>
            </w:r>
            <w:r w:rsidRPr="00560ED9">
              <w:rPr>
                <w:rFonts w:ascii="Arial" w:hAnsi="Arial" w:cs="Arial"/>
              </w:rPr>
              <w:t xml:space="preserve"> o impar</w:t>
            </w:r>
            <w:commentRangeStart w:id="552"/>
            <w:r w:rsidRPr="00560ED9">
              <w:rPr>
                <w:rFonts w:ascii="Arial" w:hAnsi="Arial" w:cs="Arial"/>
              </w:rPr>
              <w:t>:</w:t>
            </w:r>
            <w:commentRangeEnd w:id="552"/>
            <w:r w:rsidR="000F4FA7">
              <w:rPr>
                <w:rStyle w:val="Refdecomentario"/>
                <w:rFonts w:ascii="Calibri" w:eastAsia="Calibri" w:hAnsi="Calibri" w:cs="Times New Roman"/>
              </w:rPr>
              <w:commentReference w:id="552"/>
            </w:r>
          </w:p>
        </w:tc>
        <w:tc>
          <w:tcPr>
            <w:tcW w:w="3141" w:type="dxa"/>
          </w:tcPr>
          <w:p w14:paraId="61A28554" w14:textId="575153A2" w:rsidR="00A36840" w:rsidRPr="00560ED9" w:rsidRDefault="00D9403A" w:rsidP="00A36840">
            <w:pPr>
              <w:tabs>
                <w:tab w:val="right" w:pos="8498"/>
              </w:tabs>
              <w:jc w:val="center"/>
              <w:rPr>
                <w:rFonts w:ascii="Arial" w:eastAsia="Cambria" w:hAnsi="Arial" w:cs="Arial"/>
              </w:rPr>
            </w:pPr>
            <w:r w:rsidRPr="00560ED9">
              <w:rPr>
                <w:rFonts w:ascii="Arial" w:eastAsia="Cambria" w:hAnsi="Arial" w:cs="Arial"/>
              </w:rPr>
              <w:t>Ninguna</w:t>
            </w:r>
          </w:p>
        </w:tc>
      </w:tr>
      <w:tr w:rsidR="00A36840" w:rsidRPr="00560ED9" w14:paraId="358518BE" w14:textId="77777777" w:rsidTr="00A36840">
        <w:trPr>
          <w:jc w:val="center"/>
        </w:trPr>
        <w:tc>
          <w:tcPr>
            <w:tcW w:w="3460" w:type="dxa"/>
          </w:tcPr>
          <w:p w14:paraId="24A734AC" w14:textId="66025926" w:rsidR="00A36840" w:rsidRPr="00560ED9" w:rsidRDefault="00E0441E" w:rsidP="00A36840">
            <w:pPr>
              <w:tabs>
                <w:tab w:val="right" w:pos="8498"/>
              </w:tabs>
              <w:jc w:val="both"/>
              <w:rPr>
                <w:rFonts w:ascii="Arial" w:hAnsi="Arial" w:cs="Arial"/>
              </w:rPr>
            </w:pPr>
            <w:r w:rsidRPr="00560ED9">
              <w:rPr>
                <w:rFonts w:ascii="Arial" w:hAnsi="Arial" w:cs="Arial"/>
              </w:rPr>
              <w:t>Máximo</w:t>
            </w:r>
            <w:commentRangeStart w:id="553"/>
            <w:r w:rsidR="00A36840" w:rsidRPr="00560ED9">
              <w:rPr>
                <w:rFonts w:ascii="Arial" w:hAnsi="Arial" w:cs="Arial"/>
              </w:rPr>
              <w:t>:</w:t>
            </w:r>
            <w:commentRangeEnd w:id="553"/>
            <w:r w:rsidR="000F4FA7">
              <w:rPr>
                <w:rStyle w:val="Refdecomentario"/>
                <w:rFonts w:ascii="Calibri" w:eastAsia="Calibri" w:hAnsi="Calibri" w:cs="Times New Roman"/>
              </w:rPr>
              <w:commentReference w:id="553"/>
            </w:r>
          </w:p>
        </w:tc>
        <w:tc>
          <w:tcPr>
            <w:tcW w:w="3141" w:type="dxa"/>
          </w:tcPr>
          <w:p w14:paraId="3D9C7018"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No tiene</w:t>
            </w:r>
          </w:p>
        </w:tc>
      </w:tr>
      <w:tr w:rsidR="00A36840" w:rsidRPr="00560ED9" w14:paraId="649695D4" w14:textId="77777777" w:rsidTr="00A36840">
        <w:trPr>
          <w:jc w:val="center"/>
        </w:trPr>
        <w:tc>
          <w:tcPr>
            <w:tcW w:w="3460" w:type="dxa"/>
          </w:tcPr>
          <w:p w14:paraId="4E130A90" w14:textId="77777777" w:rsidR="00A36840" w:rsidRPr="00560ED9" w:rsidRDefault="00A36840" w:rsidP="00D41441">
            <w:pPr>
              <w:tabs>
                <w:tab w:val="right" w:pos="8498"/>
              </w:tabs>
              <w:rPr>
                <w:rFonts w:ascii="Arial" w:hAnsi="Arial" w:cs="Arial"/>
              </w:rPr>
            </w:pPr>
            <w:r w:rsidRPr="00560ED9">
              <w:rPr>
                <w:rFonts w:ascii="Arial" w:hAnsi="Arial" w:cs="Arial"/>
              </w:rPr>
              <w:t>Valores en que alcanza el máximo</w:t>
            </w:r>
            <w:commentRangeStart w:id="554"/>
            <w:r w:rsidRPr="00560ED9">
              <w:rPr>
                <w:rFonts w:ascii="Arial" w:hAnsi="Arial" w:cs="Arial"/>
              </w:rPr>
              <w:t>:</w:t>
            </w:r>
            <w:commentRangeEnd w:id="554"/>
            <w:r w:rsidR="000F4FA7">
              <w:rPr>
                <w:rStyle w:val="Refdecomentario"/>
                <w:rFonts w:ascii="Calibri" w:eastAsia="Calibri" w:hAnsi="Calibri" w:cs="Times New Roman"/>
              </w:rPr>
              <w:commentReference w:id="554"/>
            </w:r>
          </w:p>
        </w:tc>
        <w:tc>
          <w:tcPr>
            <w:tcW w:w="3141" w:type="dxa"/>
          </w:tcPr>
          <w:p w14:paraId="4B891279" w14:textId="77777777" w:rsidR="00A36840" w:rsidRPr="00560ED9" w:rsidRDefault="00A36840" w:rsidP="00A36840">
            <w:pPr>
              <w:tabs>
                <w:tab w:val="right" w:pos="8498"/>
              </w:tabs>
              <w:jc w:val="center"/>
              <w:rPr>
                <w:rFonts w:ascii="Arial" w:eastAsia="Cambria" w:hAnsi="Arial" w:cs="Arial"/>
              </w:rPr>
            </w:pPr>
            <w:r w:rsidRPr="00560ED9">
              <w:rPr>
                <w:rFonts w:ascii="Arial" w:eastAsiaTheme="minorEastAsia" w:hAnsi="Arial" w:cs="Arial"/>
              </w:rPr>
              <w:t>-</w:t>
            </w:r>
          </w:p>
        </w:tc>
      </w:tr>
      <w:tr w:rsidR="00A36840" w:rsidRPr="00560ED9" w14:paraId="7E94440C" w14:textId="77777777" w:rsidTr="00A36840">
        <w:trPr>
          <w:jc w:val="center"/>
        </w:trPr>
        <w:tc>
          <w:tcPr>
            <w:tcW w:w="3460" w:type="dxa"/>
          </w:tcPr>
          <w:p w14:paraId="7FFED91A" w14:textId="0322E4D8" w:rsidR="00A36840" w:rsidRPr="00560ED9" w:rsidRDefault="00E0441E" w:rsidP="00A36840">
            <w:pPr>
              <w:tabs>
                <w:tab w:val="right" w:pos="8498"/>
              </w:tabs>
              <w:jc w:val="both"/>
              <w:rPr>
                <w:rFonts w:ascii="Arial" w:hAnsi="Arial" w:cs="Arial"/>
              </w:rPr>
            </w:pPr>
            <w:r w:rsidRPr="00560ED9">
              <w:rPr>
                <w:rFonts w:ascii="Arial" w:hAnsi="Arial" w:cs="Arial"/>
              </w:rPr>
              <w:t>Mínimo</w:t>
            </w:r>
          </w:p>
        </w:tc>
        <w:tc>
          <w:tcPr>
            <w:tcW w:w="3141" w:type="dxa"/>
          </w:tcPr>
          <w:p w14:paraId="6EDBBAA5" w14:textId="77777777" w:rsidR="00A36840" w:rsidRPr="00560ED9" w:rsidRDefault="00A36840" w:rsidP="00A36840">
            <w:pPr>
              <w:tabs>
                <w:tab w:val="right" w:pos="8498"/>
              </w:tabs>
              <w:jc w:val="center"/>
              <w:rPr>
                <w:rFonts w:ascii="Arial" w:eastAsia="Cambria" w:hAnsi="Arial" w:cs="Arial"/>
              </w:rPr>
            </w:pPr>
            <m:oMathPara>
              <m:oMath>
                <m:r>
                  <w:rPr>
                    <w:rFonts w:ascii="Cambria Math" w:eastAsiaTheme="minorEastAsia" w:hAnsi="Cambria Math" w:cs="Arial"/>
                  </w:rPr>
                  <m:t>0</m:t>
                </m:r>
              </m:oMath>
            </m:oMathPara>
          </w:p>
        </w:tc>
      </w:tr>
      <w:tr w:rsidR="00A36840" w:rsidRPr="00560ED9" w14:paraId="33261430" w14:textId="77777777" w:rsidTr="00A36840">
        <w:trPr>
          <w:jc w:val="center"/>
        </w:trPr>
        <w:tc>
          <w:tcPr>
            <w:tcW w:w="3460" w:type="dxa"/>
          </w:tcPr>
          <w:p w14:paraId="19038728" w14:textId="6CB1E45E" w:rsidR="00A36840" w:rsidRPr="00560ED9" w:rsidRDefault="00A36840" w:rsidP="00D41441">
            <w:pPr>
              <w:tabs>
                <w:tab w:val="right" w:pos="8498"/>
              </w:tabs>
              <w:rPr>
                <w:rFonts w:ascii="Arial" w:hAnsi="Arial" w:cs="Arial"/>
              </w:rPr>
            </w:pPr>
            <w:r w:rsidRPr="00560ED9">
              <w:rPr>
                <w:rFonts w:ascii="Arial" w:hAnsi="Arial" w:cs="Arial"/>
              </w:rPr>
              <w:t xml:space="preserve">Valores en que alcanza el </w:t>
            </w:r>
            <w:r w:rsidR="00E0441E" w:rsidRPr="00560ED9">
              <w:rPr>
                <w:rFonts w:ascii="Arial" w:hAnsi="Arial" w:cs="Arial"/>
              </w:rPr>
              <w:t>mínimo</w:t>
            </w:r>
            <w:commentRangeStart w:id="555"/>
            <w:r w:rsidRPr="00560ED9">
              <w:rPr>
                <w:rFonts w:ascii="Arial" w:hAnsi="Arial" w:cs="Arial"/>
              </w:rPr>
              <w:t>:</w:t>
            </w:r>
            <w:commentRangeEnd w:id="555"/>
            <w:r w:rsidR="000F4FA7">
              <w:rPr>
                <w:rStyle w:val="Refdecomentario"/>
                <w:rFonts w:ascii="Calibri" w:eastAsia="Calibri" w:hAnsi="Calibri" w:cs="Times New Roman"/>
              </w:rPr>
              <w:commentReference w:id="555"/>
            </w:r>
          </w:p>
        </w:tc>
        <w:tc>
          <w:tcPr>
            <w:tcW w:w="3141" w:type="dxa"/>
          </w:tcPr>
          <w:p w14:paraId="3764DAAE" w14:textId="77777777" w:rsidR="00A36840" w:rsidRPr="00560ED9" w:rsidRDefault="00A36840" w:rsidP="00A36840">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A36840" w:rsidRPr="00560ED9" w14:paraId="73AB9173" w14:textId="77777777" w:rsidTr="00A36840">
        <w:trPr>
          <w:jc w:val="center"/>
        </w:trPr>
        <w:tc>
          <w:tcPr>
            <w:tcW w:w="3460" w:type="dxa"/>
          </w:tcPr>
          <w:p w14:paraId="56E13A25" w14:textId="7F92E94D" w:rsidR="00A36840" w:rsidRPr="00560ED9" w:rsidRDefault="00E0441E" w:rsidP="00D41441">
            <w:pPr>
              <w:tabs>
                <w:tab w:val="right" w:pos="8498"/>
              </w:tabs>
              <w:rPr>
                <w:rFonts w:ascii="Arial" w:hAnsi="Arial" w:cs="Arial"/>
              </w:rPr>
            </w:pPr>
            <w:r w:rsidRPr="00560ED9">
              <w:rPr>
                <w:rFonts w:ascii="Arial" w:hAnsi="Arial" w:cs="Arial"/>
              </w:rPr>
              <w:t>Intervalo donde la función es creciente</w:t>
            </w:r>
            <w:commentRangeStart w:id="556"/>
            <w:r w:rsidRPr="00560ED9">
              <w:rPr>
                <w:rFonts w:ascii="Arial" w:hAnsi="Arial" w:cs="Arial"/>
              </w:rPr>
              <w:t>:</w:t>
            </w:r>
            <w:commentRangeEnd w:id="556"/>
            <w:r w:rsidR="000F4FA7">
              <w:rPr>
                <w:rStyle w:val="Refdecomentario"/>
                <w:rFonts w:ascii="Calibri" w:eastAsia="Calibri" w:hAnsi="Calibri" w:cs="Times New Roman"/>
              </w:rPr>
              <w:commentReference w:id="556"/>
            </w:r>
          </w:p>
        </w:tc>
        <w:tc>
          <w:tcPr>
            <w:tcW w:w="3141" w:type="dxa"/>
          </w:tcPr>
          <w:p w14:paraId="19808CF0" w14:textId="420D292E" w:rsidR="00A36840" w:rsidRPr="00560ED9" w:rsidRDefault="00A36840">
            <w:pPr>
              <w:tabs>
                <w:tab w:val="right" w:pos="8498"/>
              </w:tabs>
              <w:jc w:val="center"/>
              <w:rPr>
                <w:rFonts w:ascii="Arial" w:hAnsi="Arial" w:cs="Arial"/>
              </w:rPr>
            </w:pPr>
            <m:oMathPara>
              <m:oMath>
                <m:r>
                  <m:rPr>
                    <m:scr m:val="double-struck"/>
                  </m:rPr>
                  <w:rPr>
                    <w:rFonts w:ascii="Cambria Math" w:eastAsiaTheme="minorEastAsia" w:hAnsi="Cambria Math" w:cs="Arial"/>
                  </w:rPr>
                  <m:t>R</m:t>
                </m:r>
              </m:oMath>
            </m:oMathPara>
          </w:p>
        </w:tc>
      </w:tr>
      <w:tr w:rsidR="00E0441E" w:rsidRPr="00560ED9" w14:paraId="6FE7ABFA" w14:textId="77777777" w:rsidTr="00A36840">
        <w:trPr>
          <w:jc w:val="center"/>
        </w:trPr>
        <w:tc>
          <w:tcPr>
            <w:tcW w:w="3460" w:type="dxa"/>
          </w:tcPr>
          <w:p w14:paraId="39109CCF" w14:textId="6F8527BA" w:rsidR="00E0441E" w:rsidRPr="00560ED9" w:rsidRDefault="00E0441E" w:rsidP="00D41441">
            <w:pPr>
              <w:tabs>
                <w:tab w:val="right" w:pos="8498"/>
              </w:tabs>
              <w:rPr>
                <w:rFonts w:ascii="Arial" w:hAnsi="Arial" w:cs="Arial"/>
              </w:rPr>
            </w:pPr>
            <w:r w:rsidRPr="00560ED9">
              <w:rPr>
                <w:rFonts w:ascii="Arial" w:hAnsi="Arial" w:cs="Arial"/>
              </w:rPr>
              <w:t xml:space="preserve">Intervalo donde la función es </w:t>
            </w:r>
            <w:r w:rsidR="00D9403A" w:rsidRPr="00560ED9">
              <w:rPr>
                <w:rFonts w:ascii="Arial" w:hAnsi="Arial" w:cs="Arial"/>
              </w:rPr>
              <w:t>de</w:t>
            </w:r>
            <w:r w:rsidRPr="00560ED9">
              <w:rPr>
                <w:rFonts w:ascii="Arial" w:hAnsi="Arial" w:cs="Arial"/>
              </w:rPr>
              <w:t>creciente</w:t>
            </w:r>
            <w:commentRangeStart w:id="557"/>
            <w:r w:rsidRPr="00560ED9">
              <w:rPr>
                <w:rFonts w:ascii="Arial" w:hAnsi="Arial" w:cs="Arial"/>
              </w:rPr>
              <w:t>:</w:t>
            </w:r>
            <w:commentRangeEnd w:id="557"/>
            <w:r w:rsidR="000F4FA7">
              <w:rPr>
                <w:rStyle w:val="Refdecomentario"/>
                <w:rFonts w:ascii="Calibri" w:eastAsia="Calibri" w:hAnsi="Calibri" w:cs="Times New Roman"/>
              </w:rPr>
              <w:commentReference w:id="557"/>
            </w:r>
          </w:p>
        </w:tc>
        <w:tc>
          <w:tcPr>
            <w:tcW w:w="3141" w:type="dxa"/>
          </w:tcPr>
          <w:p w14:paraId="4D5C7B01" w14:textId="34FF4399" w:rsidR="00E0441E" w:rsidRPr="00560ED9" w:rsidDel="00E0441E" w:rsidRDefault="00D9403A">
            <w:pPr>
              <w:tabs>
                <w:tab w:val="right" w:pos="8498"/>
              </w:tabs>
              <w:jc w:val="center"/>
              <w:rPr>
                <w:rFonts w:ascii="Arial" w:eastAsiaTheme="minorEastAsia" w:hAnsi="Arial" w:cs="Arial"/>
              </w:rPr>
            </w:pPr>
            <m:oMathPara>
              <m:oMath>
                <m:r>
                  <w:rPr>
                    <w:rFonts w:ascii="Cambria Math" w:eastAsiaTheme="minorEastAsia" w:hAnsi="Cambria Math" w:cs="Arial"/>
                  </w:rPr>
                  <m:t>∅</m:t>
                </m:r>
              </m:oMath>
            </m:oMathPara>
          </w:p>
        </w:tc>
      </w:tr>
      <w:tr w:rsidR="00A36840" w:rsidRPr="00560ED9" w14:paraId="0C3FF3B3" w14:textId="77777777" w:rsidTr="00A36840">
        <w:trPr>
          <w:jc w:val="center"/>
        </w:trPr>
        <w:tc>
          <w:tcPr>
            <w:tcW w:w="3460" w:type="dxa"/>
          </w:tcPr>
          <w:p w14:paraId="43D19E67" w14:textId="0B9798D4" w:rsidR="00A36840" w:rsidRPr="00560ED9" w:rsidRDefault="00E0441E" w:rsidP="00A36840">
            <w:pPr>
              <w:tabs>
                <w:tab w:val="right" w:pos="8498"/>
              </w:tabs>
              <w:jc w:val="both"/>
              <w:rPr>
                <w:rFonts w:ascii="Arial" w:hAnsi="Arial" w:cs="Arial"/>
              </w:rPr>
            </w:pPr>
            <w:r w:rsidRPr="00560ED9">
              <w:rPr>
                <w:rFonts w:ascii="Arial" w:hAnsi="Arial" w:cs="Arial"/>
              </w:rPr>
              <w:t>Concavidad</w:t>
            </w:r>
            <w:commentRangeStart w:id="558"/>
            <w:r w:rsidR="00A36840" w:rsidRPr="00560ED9">
              <w:rPr>
                <w:rFonts w:ascii="Arial" w:hAnsi="Arial" w:cs="Arial"/>
              </w:rPr>
              <w:t>:</w:t>
            </w:r>
            <w:commentRangeEnd w:id="558"/>
            <w:r w:rsidR="000F4FA7">
              <w:rPr>
                <w:rStyle w:val="Refdecomentario"/>
                <w:rFonts w:ascii="Calibri" w:eastAsia="Calibri" w:hAnsi="Calibri" w:cs="Times New Roman"/>
              </w:rPr>
              <w:commentReference w:id="558"/>
            </w:r>
          </w:p>
        </w:tc>
        <w:tc>
          <w:tcPr>
            <w:tcW w:w="3141" w:type="dxa"/>
          </w:tcPr>
          <w:p w14:paraId="5BB6BB65" w14:textId="51CEA926" w:rsidR="00A36840" w:rsidRPr="00560ED9" w:rsidRDefault="00E0441E" w:rsidP="00A36840">
            <w:pPr>
              <w:tabs>
                <w:tab w:val="right" w:pos="8498"/>
              </w:tabs>
              <w:jc w:val="center"/>
              <w:rPr>
                <w:rFonts w:ascii="Arial" w:hAnsi="Arial" w:cs="Arial"/>
              </w:rPr>
            </w:pPr>
            <w:r w:rsidRPr="00560ED9">
              <w:rPr>
                <w:rFonts w:ascii="Arial" w:eastAsiaTheme="minorEastAsia" w:hAnsi="Arial" w:cs="Arial"/>
              </w:rPr>
              <w:t>Cóncava hacia abajo en su dominio</w:t>
            </w:r>
          </w:p>
        </w:tc>
      </w:tr>
    </w:tbl>
    <w:p w14:paraId="0C74E3FC" w14:textId="77777777" w:rsidR="00A36840" w:rsidRPr="00560ED9" w:rsidRDefault="00A36840" w:rsidP="00A36840">
      <w:pPr>
        <w:tabs>
          <w:tab w:val="right" w:pos="8498"/>
        </w:tabs>
        <w:spacing w:after="0"/>
        <w:jc w:val="both"/>
        <w:rPr>
          <w:rFonts w:ascii="Arial" w:eastAsiaTheme="minorEastAsia" w:hAnsi="Arial" w:cs="Arial"/>
        </w:rPr>
      </w:pPr>
    </w:p>
    <w:p w14:paraId="7C481849" w14:textId="73406A4B" w:rsidR="006633F4" w:rsidRDefault="000517FA" w:rsidP="00A36840">
      <w:pPr>
        <w:tabs>
          <w:tab w:val="right" w:pos="8498"/>
        </w:tabs>
        <w:spacing w:after="0"/>
        <w:jc w:val="both"/>
        <w:rPr>
          <w:rFonts w:ascii="Arial" w:eastAsiaTheme="minorEastAsia" w:hAnsi="Arial" w:cs="Arial"/>
          <w:b/>
        </w:rPr>
      </w:pPr>
      <w:r w:rsidRPr="000517FA">
        <w:rPr>
          <w:rFonts w:ascii="Arial" w:hAnsi="Arial" w:cs="Arial"/>
          <w:b/>
          <w:color w:val="000000"/>
        </w:rPr>
        <w:t xml:space="preserve">Funciones radicales de la forma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rad>
          <m:radPr>
            <m:ctrlPr>
              <w:rPr>
                <w:rFonts w:ascii="Cambria Math" w:hAnsi="Cambria Math" w:cs="Arial"/>
                <w:b/>
                <w:i/>
              </w:rPr>
            </m:ctrlPr>
          </m:radPr>
          <m:deg>
            <m:r>
              <m:rPr>
                <m:sty m:val="bi"/>
              </m:rPr>
              <w:rPr>
                <w:rFonts w:ascii="Cambria Math" w:hAnsi="Cambria Math" w:cs="Arial"/>
              </w:rPr>
              <m:t>n</m:t>
            </m:r>
          </m:deg>
          <m:e>
            <m:r>
              <m:rPr>
                <m:sty m:val="bi"/>
              </m:rPr>
              <w:rPr>
                <w:rFonts w:ascii="Cambria Math" w:hAnsi="Cambria Math" w:cs="Arial"/>
              </w:rPr>
              <m:t>x</m:t>
            </m:r>
          </m:e>
        </m:rad>
        <m:r>
          <m:rPr>
            <m:sty m:val="bi"/>
          </m:rPr>
          <w:rPr>
            <w:rFonts w:ascii="Cambria Math" w:hAnsi="Cambria Math" w:cs="Arial"/>
            <w:color w:val="000000"/>
          </w:rPr>
          <m:t xml:space="preserve"> </m:t>
        </m:r>
      </m:oMath>
      <w:r w:rsidRPr="000517FA">
        <w:rPr>
          <w:rFonts w:ascii="Arial" w:eastAsiaTheme="minorEastAsia" w:hAnsi="Arial" w:cs="Arial"/>
          <w:b/>
        </w:rPr>
        <w:t xml:space="preserve"> con </w:t>
      </w:r>
      <m:oMath>
        <m:r>
          <m:rPr>
            <m:sty m:val="bi"/>
          </m:rPr>
          <w:rPr>
            <w:rFonts w:ascii="Cambria Math" w:eastAsiaTheme="minorEastAsia" w:hAnsi="Cambria Math" w:cs="Arial"/>
          </w:rPr>
          <m:t>n</m:t>
        </m:r>
      </m:oMath>
      <w:r w:rsidRPr="000517FA">
        <w:rPr>
          <w:rFonts w:ascii="Arial" w:eastAsiaTheme="minorEastAsia" w:hAnsi="Arial" w:cs="Arial"/>
          <w:b/>
        </w:rPr>
        <w:t xml:space="preserve"> un número natural </w:t>
      </w:r>
      <w:r>
        <w:rPr>
          <w:rFonts w:ascii="Arial" w:eastAsiaTheme="minorEastAsia" w:hAnsi="Arial" w:cs="Arial"/>
          <w:b/>
        </w:rPr>
        <w:t>im</w:t>
      </w:r>
      <w:r w:rsidRPr="000517FA">
        <w:rPr>
          <w:rFonts w:ascii="Arial" w:eastAsiaTheme="minorEastAsia" w:hAnsi="Arial" w:cs="Arial"/>
          <w:b/>
        </w:rPr>
        <w:t>par</w:t>
      </w:r>
    </w:p>
    <w:p w14:paraId="093ABE8E" w14:textId="77777777" w:rsidR="000517FA" w:rsidRPr="00560ED9" w:rsidRDefault="000517FA" w:rsidP="00A36840">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7550EC" w:rsidRPr="00560ED9" w14:paraId="1A5091E7" w14:textId="77777777" w:rsidTr="007550EC">
        <w:tc>
          <w:tcPr>
            <w:tcW w:w="9054" w:type="dxa"/>
            <w:gridSpan w:val="2"/>
            <w:shd w:val="clear" w:color="auto" w:fill="0D0D0D" w:themeFill="text1" w:themeFillTint="F2"/>
          </w:tcPr>
          <w:p w14:paraId="213DCD04" w14:textId="77777777" w:rsidR="007550EC" w:rsidRPr="00560ED9" w:rsidRDefault="007550EC" w:rsidP="007550EC">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AEEE83F" w14:textId="77777777" w:rsidR="007550EC" w:rsidRPr="00560ED9" w:rsidRDefault="007550EC" w:rsidP="007550EC">
            <w:pPr>
              <w:jc w:val="center"/>
              <w:rPr>
                <w:rFonts w:ascii="Arial" w:hAnsi="Arial" w:cs="Arial"/>
                <w:b/>
                <w:color w:val="FFFFFF" w:themeColor="background1"/>
              </w:rPr>
            </w:pPr>
          </w:p>
        </w:tc>
      </w:tr>
      <w:tr w:rsidR="007550EC" w:rsidRPr="00560ED9" w14:paraId="4F67F700" w14:textId="77777777" w:rsidTr="007550EC">
        <w:tc>
          <w:tcPr>
            <w:tcW w:w="1384" w:type="dxa"/>
          </w:tcPr>
          <w:p w14:paraId="1FFA1CAB" w14:textId="77777777" w:rsidR="007550EC" w:rsidRPr="00560ED9" w:rsidRDefault="007550EC" w:rsidP="007550EC">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592A861D" w14:textId="341E3E4D" w:rsidR="007550EC" w:rsidRPr="00560ED9" w:rsidRDefault="007550EC" w:rsidP="00B853C7">
            <w:pPr>
              <w:rPr>
                <w:rFonts w:ascii="Arial" w:hAnsi="Arial" w:cs="Arial"/>
                <w:b/>
                <w:color w:val="000000"/>
                <w:sz w:val="18"/>
                <w:szCs w:val="18"/>
              </w:rPr>
            </w:pPr>
            <w:r w:rsidRPr="00560ED9">
              <w:rPr>
                <w:rFonts w:ascii="Arial" w:hAnsi="Arial" w:cs="Arial"/>
                <w:color w:val="000000"/>
              </w:rPr>
              <w:t>MA_11_02_IMG</w:t>
            </w:r>
            <w:r w:rsidR="001B37BA" w:rsidRPr="00560ED9">
              <w:rPr>
                <w:rFonts w:ascii="Arial" w:hAnsi="Arial" w:cs="Arial"/>
                <w:color w:val="000000"/>
              </w:rPr>
              <w:t>59</w:t>
            </w:r>
          </w:p>
        </w:tc>
      </w:tr>
      <w:tr w:rsidR="007550EC" w:rsidRPr="00560ED9" w14:paraId="5DA63AB6" w14:textId="77777777" w:rsidTr="007550EC">
        <w:tc>
          <w:tcPr>
            <w:tcW w:w="1384" w:type="dxa"/>
          </w:tcPr>
          <w:p w14:paraId="627BAD7D" w14:textId="77777777" w:rsidR="007550EC" w:rsidRPr="00560ED9" w:rsidRDefault="007550EC" w:rsidP="007550EC">
            <w:pPr>
              <w:rPr>
                <w:rFonts w:ascii="Arial" w:hAnsi="Arial" w:cs="Arial"/>
                <w:color w:val="000000"/>
              </w:rPr>
            </w:pPr>
            <w:commentRangeStart w:id="559"/>
            <w:r w:rsidRPr="00560ED9">
              <w:rPr>
                <w:rFonts w:ascii="Arial" w:hAnsi="Arial" w:cs="Arial"/>
                <w:b/>
                <w:color w:val="000000"/>
                <w:sz w:val="18"/>
                <w:szCs w:val="18"/>
              </w:rPr>
              <w:t>Potencia</w:t>
            </w:r>
            <w:commentRangeEnd w:id="559"/>
            <w:r w:rsidR="00D41441">
              <w:rPr>
                <w:rStyle w:val="Refdecomentario"/>
                <w:rFonts w:ascii="Calibri" w:eastAsia="Calibri" w:hAnsi="Calibri" w:cs="Times New Roman"/>
              </w:rPr>
              <w:commentReference w:id="559"/>
            </w:r>
          </w:p>
        </w:tc>
        <w:tc>
          <w:tcPr>
            <w:tcW w:w="7670" w:type="dxa"/>
          </w:tcPr>
          <w:p w14:paraId="3DBB833B" w14:textId="6AC8494A" w:rsidR="007550EC" w:rsidRPr="00560ED9" w:rsidRDefault="00B853C7" w:rsidP="007550EC">
            <w:pPr>
              <w:rPr>
                <w:rFonts w:ascii="Arial" w:hAnsi="Arial" w:cs="Arial"/>
                <w:color w:val="000000"/>
              </w:rPr>
            </w:pPr>
            <w:r w:rsidRPr="00560ED9">
              <w:rPr>
                <w:rFonts w:ascii="Arial" w:hAnsi="Arial" w:cs="Arial"/>
                <w:color w:val="000000"/>
              </w:rPr>
              <w:t>Radicales</w:t>
            </w:r>
            <w:r w:rsidR="007550EC" w:rsidRPr="00560ED9">
              <w:rPr>
                <w:rFonts w:ascii="Arial" w:hAnsi="Arial" w:cs="Arial"/>
                <w:color w:val="000000"/>
              </w:rPr>
              <w:t xml:space="preserve"> impares </w:t>
            </w:r>
          </w:p>
        </w:tc>
      </w:tr>
      <w:tr w:rsidR="007550EC" w:rsidRPr="00560ED9" w14:paraId="17A0A045" w14:textId="77777777" w:rsidTr="007550EC">
        <w:tc>
          <w:tcPr>
            <w:tcW w:w="1384" w:type="dxa"/>
          </w:tcPr>
          <w:p w14:paraId="4D272E82"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3301B9F" w14:textId="5CF8BAA1" w:rsidR="007550EC" w:rsidRPr="00560ED9" w:rsidRDefault="00657406" w:rsidP="007550EC">
            <w:pPr>
              <w:rPr>
                <w:rFonts w:ascii="Arial" w:hAnsi="Arial" w:cs="Arial"/>
                <w:color w:val="000000"/>
              </w:rPr>
            </w:pPr>
            <w:r w:rsidRPr="00560ED9">
              <w:rPr>
                <w:rFonts w:ascii="Arial" w:hAnsi="Arial" w:cs="Arial"/>
                <w:noProof/>
                <w:color w:val="000000"/>
                <w:lang w:val="es-ES" w:eastAsia="es-ES"/>
              </w:rPr>
              <w:t xml:space="preserve"> </w:t>
            </w:r>
            <w:r w:rsidRPr="00560ED9">
              <w:rPr>
                <w:rFonts w:ascii="Arial" w:hAnsi="Arial" w:cs="Arial"/>
                <w:noProof/>
                <w:color w:val="000000"/>
                <w:lang w:val="es-CO" w:eastAsia="es-CO"/>
              </w:rPr>
              <w:drawing>
                <wp:inline distT="0" distB="0" distL="0" distR="0" wp14:anchorId="67118B5C" wp14:editId="271C2EB3">
                  <wp:extent cx="3228951" cy="2626995"/>
                  <wp:effectExtent l="0" t="0" r="0" b="0"/>
                  <wp:docPr id="4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28951" cy="2626995"/>
                          </a:xfrm>
                          <a:prstGeom prst="rect">
                            <a:avLst/>
                          </a:prstGeom>
                          <a:noFill/>
                          <a:ln>
                            <a:noFill/>
                          </a:ln>
                        </pic:spPr>
                      </pic:pic>
                    </a:graphicData>
                  </a:graphic>
                </wp:inline>
              </w:drawing>
            </w:r>
          </w:p>
        </w:tc>
      </w:tr>
      <w:tr w:rsidR="007550EC" w:rsidRPr="00560ED9" w14:paraId="28C18504" w14:textId="77777777" w:rsidTr="007550EC">
        <w:tc>
          <w:tcPr>
            <w:tcW w:w="1384" w:type="dxa"/>
          </w:tcPr>
          <w:p w14:paraId="08313423" w14:textId="77777777" w:rsidR="007550EC" w:rsidRPr="00560ED9" w:rsidRDefault="007550EC" w:rsidP="007550EC">
            <w:pPr>
              <w:rPr>
                <w:rFonts w:ascii="Arial" w:hAnsi="Arial" w:cs="Arial"/>
                <w:color w:val="000000"/>
              </w:rPr>
            </w:pPr>
            <w:r w:rsidRPr="00560ED9">
              <w:rPr>
                <w:rFonts w:ascii="Arial" w:hAnsi="Arial" w:cs="Arial"/>
                <w:b/>
                <w:color w:val="000000"/>
                <w:sz w:val="18"/>
                <w:szCs w:val="18"/>
              </w:rPr>
              <w:t>Pie de imagen</w:t>
            </w:r>
          </w:p>
        </w:tc>
        <w:tc>
          <w:tcPr>
            <w:tcW w:w="7670" w:type="dxa"/>
          </w:tcPr>
          <w:p w14:paraId="62A9D79D" w14:textId="55548C0C" w:rsidR="007550EC" w:rsidRPr="00560ED9" w:rsidRDefault="00301AD2" w:rsidP="00301AD2">
            <w:pPr>
              <w:tabs>
                <w:tab w:val="right" w:pos="8498"/>
              </w:tabs>
              <w:jc w:val="both"/>
              <w:rPr>
                <w:rFonts w:ascii="Arial" w:eastAsiaTheme="minorEastAsia" w:hAnsi="Arial" w:cs="Arial"/>
              </w:rPr>
            </w:pPr>
            <w:commentRangeStart w:id="560"/>
            <w:r>
              <w:rPr>
                <w:rFonts w:ascii="Arial" w:eastAsiaTheme="minorEastAsia" w:hAnsi="Arial" w:cs="Arial"/>
              </w:rPr>
              <w:t>Grá</w:t>
            </w:r>
            <w:r w:rsidR="007550EC" w:rsidRPr="00560ED9">
              <w:rPr>
                <w:rFonts w:ascii="Arial" w:eastAsiaTheme="minorEastAsia" w:hAnsi="Arial" w:cs="Arial"/>
              </w:rPr>
              <w:t>fica de las</w:t>
            </w:r>
            <w:commentRangeEnd w:id="560"/>
            <w:r w:rsidR="000F4FA7">
              <w:rPr>
                <w:rStyle w:val="Refdecomentario"/>
                <w:rFonts w:ascii="Calibri" w:eastAsia="Calibri" w:hAnsi="Calibri" w:cs="Times New Roman"/>
              </w:rPr>
              <w:commentReference w:id="560"/>
            </w:r>
            <w:r w:rsidR="007550EC" w:rsidRPr="00560ED9">
              <w:rPr>
                <w:rFonts w:ascii="Arial" w:eastAsiaTheme="minorEastAsia" w:hAnsi="Arial" w:cs="Arial"/>
              </w:rPr>
              <w:t xml:space="preserve"> funciones </w:t>
            </w:r>
            <w:r w:rsidR="00B853C7" w:rsidRPr="00560ED9">
              <w:rPr>
                <w:rFonts w:ascii="Arial" w:eastAsiaTheme="minorEastAsia" w:hAnsi="Arial" w:cs="Arial"/>
              </w:rPr>
              <w:t>radicales</w:t>
            </w:r>
            <w:r>
              <w:rPr>
                <w:rFonts w:ascii="Arial" w:eastAsiaTheme="minorEastAsia" w:hAnsi="Arial" w:cs="Arial"/>
              </w:rPr>
              <w:t xml:space="preserve"> con índice </w:t>
            </w:r>
            <w:r w:rsidR="007550EC" w:rsidRPr="00560ED9">
              <w:rPr>
                <w:rFonts w:ascii="Arial" w:eastAsiaTheme="minorEastAsia" w:hAnsi="Arial" w:cs="Arial"/>
              </w:rPr>
              <w:t>impar.</w:t>
            </w:r>
          </w:p>
        </w:tc>
      </w:tr>
    </w:tbl>
    <w:p w14:paraId="6B2C6579" w14:textId="77777777" w:rsidR="007550EC" w:rsidRPr="00560ED9" w:rsidRDefault="007550EC" w:rsidP="00A36840">
      <w:pPr>
        <w:tabs>
          <w:tab w:val="right" w:pos="8498"/>
        </w:tabs>
        <w:spacing w:after="0"/>
        <w:jc w:val="both"/>
        <w:rPr>
          <w:rFonts w:ascii="Arial" w:eastAsiaTheme="minorEastAsia" w:hAnsi="Arial" w:cs="Arial"/>
        </w:rPr>
      </w:pPr>
    </w:p>
    <w:p w14:paraId="1FDC5812" w14:textId="77777777" w:rsidR="006633F4" w:rsidRPr="00560ED9" w:rsidRDefault="006633F4" w:rsidP="006633F4">
      <w:pPr>
        <w:tabs>
          <w:tab w:val="right" w:pos="8498"/>
        </w:tabs>
        <w:spacing w:after="0"/>
        <w:jc w:val="both"/>
        <w:rPr>
          <w:rFonts w:ascii="Arial" w:eastAsiaTheme="minorEastAsia" w:hAnsi="Arial" w:cs="Arial"/>
        </w:rPr>
      </w:pPr>
      <w:r w:rsidRPr="00560ED9">
        <w:rPr>
          <w:rFonts w:ascii="Arial" w:eastAsiaTheme="minorEastAsia" w:hAnsi="Arial" w:cs="Arial"/>
        </w:rPr>
        <w:t>Las características principales son:</w:t>
      </w:r>
    </w:p>
    <w:p w14:paraId="632B608F" w14:textId="77777777" w:rsidR="006633F4" w:rsidRPr="00560ED9" w:rsidRDefault="006633F4" w:rsidP="006633F4">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6633F4" w:rsidRPr="00560ED9" w14:paraId="44E7D893" w14:textId="77777777" w:rsidTr="006633F4">
        <w:trPr>
          <w:jc w:val="center"/>
        </w:trPr>
        <w:tc>
          <w:tcPr>
            <w:tcW w:w="3460" w:type="dxa"/>
          </w:tcPr>
          <w:p w14:paraId="12244CBB" w14:textId="77777777" w:rsidR="006633F4" w:rsidRPr="00560ED9" w:rsidRDefault="006633F4" w:rsidP="006633F4">
            <w:pPr>
              <w:tabs>
                <w:tab w:val="right" w:pos="8498"/>
              </w:tabs>
              <w:jc w:val="both"/>
              <w:rPr>
                <w:rFonts w:ascii="Arial" w:hAnsi="Arial" w:cs="Arial"/>
              </w:rPr>
            </w:pPr>
            <w:r w:rsidRPr="00560ED9">
              <w:rPr>
                <w:rFonts w:ascii="Arial" w:hAnsi="Arial" w:cs="Arial"/>
              </w:rPr>
              <w:t>Dominio</w:t>
            </w:r>
            <w:commentRangeStart w:id="561"/>
            <w:r w:rsidRPr="00560ED9">
              <w:rPr>
                <w:rFonts w:ascii="Arial" w:hAnsi="Arial" w:cs="Arial"/>
              </w:rPr>
              <w:t>:</w:t>
            </w:r>
            <w:commentRangeEnd w:id="561"/>
            <w:r w:rsidR="000F4FA7">
              <w:rPr>
                <w:rStyle w:val="Refdecomentario"/>
                <w:rFonts w:ascii="Calibri" w:eastAsia="Calibri" w:hAnsi="Calibri" w:cs="Times New Roman"/>
              </w:rPr>
              <w:commentReference w:id="561"/>
            </w:r>
          </w:p>
        </w:tc>
        <w:tc>
          <w:tcPr>
            <w:tcW w:w="3141" w:type="dxa"/>
          </w:tcPr>
          <w:p w14:paraId="15A0624D" w14:textId="70E9084D"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7847FBE2" w14:textId="77777777" w:rsidTr="006633F4">
        <w:trPr>
          <w:jc w:val="center"/>
        </w:trPr>
        <w:tc>
          <w:tcPr>
            <w:tcW w:w="3460" w:type="dxa"/>
          </w:tcPr>
          <w:p w14:paraId="0D6C4683" w14:textId="77777777" w:rsidR="006633F4" w:rsidRPr="00560ED9" w:rsidRDefault="006633F4" w:rsidP="006633F4">
            <w:pPr>
              <w:tabs>
                <w:tab w:val="right" w:pos="8498"/>
              </w:tabs>
              <w:jc w:val="both"/>
              <w:rPr>
                <w:rFonts w:ascii="Arial" w:hAnsi="Arial" w:cs="Arial"/>
              </w:rPr>
            </w:pPr>
            <w:r w:rsidRPr="00560ED9">
              <w:rPr>
                <w:rFonts w:ascii="Arial" w:hAnsi="Arial" w:cs="Arial"/>
              </w:rPr>
              <w:t>Rango</w:t>
            </w:r>
            <w:commentRangeStart w:id="562"/>
            <w:r w:rsidRPr="00560ED9">
              <w:rPr>
                <w:rFonts w:ascii="Arial" w:hAnsi="Arial" w:cs="Arial"/>
              </w:rPr>
              <w:t>:</w:t>
            </w:r>
            <w:commentRangeEnd w:id="562"/>
            <w:r w:rsidR="000F4FA7">
              <w:rPr>
                <w:rStyle w:val="Refdecomentario"/>
                <w:rFonts w:ascii="Calibri" w:eastAsia="Calibri" w:hAnsi="Calibri" w:cs="Times New Roman"/>
              </w:rPr>
              <w:commentReference w:id="562"/>
            </w:r>
          </w:p>
        </w:tc>
        <w:tc>
          <w:tcPr>
            <w:tcW w:w="3141" w:type="dxa"/>
          </w:tcPr>
          <w:p w14:paraId="0DD9D188" w14:textId="341B1853" w:rsidR="006633F4" w:rsidRPr="00560ED9" w:rsidRDefault="006633F4" w:rsidP="006633F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6633F4" w:rsidRPr="00560ED9" w14:paraId="0E80849D" w14:textId="77777777" w:rsidTr="006633F4">
        <w:trPr>
          <w:jc w:val="center"/>
        </w:trPr>
        <w:tc>
          <w:tcPr>
            <w:tcW w:w="3460" w:type="dxa"/>
          </w:tcPr>
          <w:p w14:paraId="7C97171E" w14:textId="77777777" w:rsidR="006633F4" w:rsidRPr="00560ED9" w:rsidRDefault="006633F4" w:rsidP="006633F4">
            <w:pPr>
              <w:tabs>
                <w:tab w:val="right" w:pos="8498"/>
              </w:tabs>
              <w:jc w:val="both"/>
              <w:rPr>
                <w:rFonts w:ascii="Arial" w:hAnsi="Arial" w:cs="Arial"/>
              </w:rPr>
            </w:pPr>
            <w:r w:rsidRPr="00560ED9">
              <w:rPr>
                <w:rFonts w:ascii="Arial" w:hAnsi="Arial" w:cs="Arial"/>
              </w:rPr>
              <w:t>Inyectiva</w:t>
            </w:r>
            <w:commentRangeStart w:id="563"/>
            <w:r w:rsidRPr="00560ED9">
              <w:rPr>
                <w:rFonts w:ascii="Arial" w:hAnsi="Arial" w:cs="Arial"/>
              </w:rPr>
              <w:t>:</w:t>
            </w:r>
            <w:commentRangeEnd w:id="563"/>
            <w:r w:rsidR="000F4FA7">
              <w:rPr>
                <w:rStyle w:val="Refdecomentario"/>
                <w:rFonts w:ascii="Calibri" w:eastAsia="Calibri" w:hAnsi="Calibri" w:cs="Times New Roman"/>
              </w:rPr>
              <w:commentReference w:id="563"/>
            </w:r>
          </w:p>
        </w:tc>
        <w:tc>
          <w:tcPr>
            <w:tcW w:w="3141" w:type="dxa"/>
          </w:tcPr>
          <w:p w14:paraId="4B5ECA37" w14:textId="77777777" w:rsidR="006633F4" w:rsidRPr="00560ED9" w:rsidRDefault="006633F4" w:rsidP="006633F4">
            <w:pPr>
              <w:tabs>
                <w:tab w:val="right" w:pos="8498"/>
              </w:tabs>
              <w:jc w:val="center"/>
              <w:rPr>
                <w:rFonts w:ascii="Arial" w:eastAsia="Cambria" w:hAnsi="Arial" w:cs="Arial"/>
              </w:rPr>
            </w:pPr>
            <w:r w:rsidRPr="00560ED9">
              <w:rPr>
                <w:rFonts w:ascii="Arial" w:eastAsia="Cambria" w:hAnsi="Arial" w:cs="Arial"/>
              </w:rPr>
              <w:t>Si</w:t>
            </w:r>
          </w:p>
        </w:tc>
      </w:tr>
      <w:tr w:rsidR="006633F4" w:rsidRPr="00560ED9" w14:paraId="18DEC9FA" w14:textId="77777777" w:rsidTr="006633F4">
        <w:trPr>
          <w:jc w:val="center"/>
        </w:trPr>
        <w:tc>
          <w:tcPr>
            <w:tcW w:w="3460" w:type="dxa"/>
          </w:tcPr>
          <w:p w14:paraId="736C2C56" w14:textId="77777777" w:rsidR="006633F4" w:rsidRPr="00560ED9" w:rsidRDefault="006633F4" w:rsidP="006633F4">
            <w:pPr>
              <w:tabs>
                <w:tab w:val="right" w:pos="8498"/>
              </w:tabs>
              <w:jc w:val="both"/>
              <w:rPr>
                <w:rFonts w:ascii="Arial" w:hAnsi="Arial" w:cs="Arial"/>
              </w:rPr>
            </w:pPr>
            <w:r w:rsidRPr="00560ED9">
              <w:rPr>
                <w:rFonts w:ascii="Arial" w:hAnsi="Arial" w:cs="Arial"/>
              </w:rPr>
              <w:t>Sobreyectiva</w:t>
            </w:r>
            <w:commentRangeStart w:id="564"/>
            <w:r w:rsidRPr="00560ED9">
              <w:rPr>
                <w:rFonts w:ascii="Arial" w:hAnsi="Arial" w:cs="Arial"/>
              </w:rPr>
              <w:t>:</w:t>
            </w:r>
            <w:commentRangeEnd w:id="564"/>
            <w:r w:rsidR="000F4FA7">
              <w:rPr>
                <w:rStyle w:val="Refdecomentario"/>
                <w:rFonts w:ascii="Calibri" w:eastAsia="Calibri" w:hAnsi="Calibri" w:cs="Times New Roman"/>
              </w:rPr>
              <w:commentReference w:id="564"/>
            </w:r>
          </w:p>
        </w:tc>
        <w:tc>
          <w:tcPr>
            <w:tcW w:w="3141" w:type="dxa"/>
          </w:tcPr>
          <w:p w14:paraId="17EDCD04" w14:textId="071674DD" w:rsidR="006633F4" w:rsidRPr="00560ED9" w:rsidRDefault="006633F4" w:rsidP="006633F4">
            <w:pPr>
              <w:tabs>
                <w:tab w:val="right" w:pos="8498"/>
              </w:tabs>
              <w:jc w:val="center"/>
              <w:rPr>
                <w:rFonts w:ascii="Arial" w:eastAsia="Cambria" w:hAnsi="Arial" w:cs="Arial"/>
              </w:rPr>
            </w:pPr>
            <w:r w:rsidRPr="00560ED9">
              <w:rPr>
                <w:rFonts w:ascii="Arial" w:eastAsia="Cambria" w:hAnsi="Arial" w:cs="Arial"/>
              </w:rPr>
              <w:t>Si</w:t>
            </w:r>
          </w:p>
        </w:tc>
      </w:tr>
      <w:tr w:rsidR="006633F4" w:rsidRPr="00560ED9" w14:paraId="5A6BF432" w14:textId="77777777" w:rsidTr="006633F4">
        <w:trPr>
          <w:jc w:val="center"/>
        </w:trPr>
        <w:tc>
          <w:tcPr>
            <w:tcW w:w="3460" w:type="dxa"/>
          </w:tcPr>
          <w:p w14:paraId="35F74626" w14:textId="003BF020" w:rsidR="006633F4" w:rsidRPr="00560ED9" w:rsidRDefault="00D9403A">
            <w:pPr>
              <w:tabs>
                <w:tab w:val="right" w:pos="8498"/>
              </w:tabs>
              <w:jc w:val="both"/>
              <w:rPr>
                <w:rFonts w:ascii="Arial" w:hAnsi="Arial" w:cs="Arial"/>
              </w:rPr>
            </w:pPr>
            <w:r w:rsidRPr="00560ED9">
              <w:rPr>
                <w:rFonts w:ascii="Arial" w:hAnsi="Arial" w:cs="Arial"/>
              </w:rPr>
              <w:t>La función es p</w:t>
            </w:r>
            <w:r w:rsidR="006633F4" w:rsidRPr="00560ED9">
              <w:rPr>
                <w:rFonts w:ascii="Arial" w:hAnsi="Arial" w:cs="Arial"/>
              </w:rPr>
              <w:t>ar</w:t>
            </w:r>
            <w:r w:rsidRPr="00560ED9">
              <w:rPr>
                <w:rFonts w:ascii="Arial" w:hAnsi="Arial" w:cs="Arial"/>
              </w:rPr>
              <w:t xml:space="preserve"> o impar</w:t>
            </w:r>
          </w:p>
        </w:tc>
        <w:tc>
          <w:tcPr>
            <w:tcW w:w="3141" w:type="dxa"/>
          </w:tcPr>
          <w:p w14:paraId="6A4B00D6" w14:textId="16779C85" w:rsidR="006633F4" w:rsidRPr="00560ED9" w:rsidRDefault="00D9403A" w:rsidP="006633F4">
            <w:pPr>
              <w:tabs>
                <w:tab w:val="right" w:pos="8498"/>
              </w:tabs>
              <w:jc w:val="center"/>
              <w:rPr>
                <w:rFonts w:ascii="Arial" w:eastAsia="Cambria" w:hAnsi="Arial" w:cs="Arial"/>
              </w:rPr>
            </w:pPr>
            <w:r w:rsidRPr="00560ED9">
              <w:rPr>
                <w:rFonts w:ascii="Arial" w:eastAsia="Cambria" w:hAnsi="Arial" w:cs="Arial"/>
              </w:rPr>
              <w:t>Impar</w:t>
            </w:r>
          </w:p>
        </w:tc>
      </w:tr>
      <w:tr w:rsidR="006633F4" w:rsidRPr="00560ED9" w14:paraId="1A816B90" w14:textId="77777777" w:rsidTr="006633F4">
        <w:trPr>
          <w:jc w:val="center"/>
        </w:trPr>
        <w:tc>
          <w:tcPr>
            <w:tcW w:w="3460" w:type="dxa"/>
          </w:tcPr>
          <w:p w14:paraId="0D9955C8" w14:textId="05BC6A32" w:rsidR="006633F4" w:rsidRPr="00560ED9" w:rsidRDefault="008139BF" w:rsidP="006633F4">
            <w:pPr>
              <w:tabs>
                <w:tab w:val="right" w:pos="8498"/>
              </w:tabs>
              <w:jc w:val="both"/>
              <w:rPr>
                <w:rFonts w:ascii="Arial" w:hAnsi="Arial" w:cs="Arial"/>
              </w:rPr>
            </w:pPr>
            <w:r w:rsidRPr="00560ED9">
              <w:rPr>
                <w:rFonts w:ascii="Arial" w:hAnsi="Arial" w:cs="Arial"/>
              </w:rPr>
              <w:t>Máximo</w:t>
            </w:r>
            <w:commentRangeStart w:id="565"/>
            <w:r w:rsidR="006633F4" w:rsidRPr="00560ED9">
              <w:rPr>
                <w:rFonts w:ascii="Arial" w:hAnsi="Arial" w:cs="Arial"/>
              </w:rPr>
              <w:t>:</w:t>
            </w:r>
            <w:commentRangeEnd w:id="565"/>
            <w:r w:rsidR="000F4FA7">
              <w:rPr>
                <w:rStyle w:val="Refdecomentario"/>
                <w:rFonts w:ascii="Calibri" w:eastAsia="Calibri" w:hAnsi="Calibri" w:cs="Times New Roman"/>
              </w:rPr>
              <w:commentReference w:id="565"/>
            </w:r>
          </w:p>
        </w:tc>
        <w:tc>
          <w:tcPr>
            <w:tcW w:w="3141" w:type="dxa"/>
          </w:tcPr>
          <w:p w14:paraId="4E7C8830" w14:textId="77777777" w:rsidR="006633F4" w:rsidRPr="00560ED9" w:rsidRDefault="006633F4" w:rsidP="006633F4">
            <w:pPr>
              <w:tabs>
                <w:tab w:val="right" w:pos="8498"/>
              </w:tabs>
              <w:jc w:val="center"/>
              <w:rPr>
                <w:rFonts w:ascii="Arial" w:eastAsia="Cambria" w:hAnsi="Arial" w:cs="Arial"/>
              </w:rPr>
            </w:pPr>
            <w:r w:rsidRPr="00560ED9">
              <w:rPr>
                <w:rFonts w:ascii="Arial" w:eastAsiaTheme="minorEastAsia" w:hAnsi="Arial" w:cs="Arial"/>
              </w:rPr>
              <w:t>No tiene</w:t>
            </w:r>
          </w:p>
        </w:tc>
      </w:tr>
      <w:tr w:rsidR="006633F4" w:rsidRPr="00560ED9" w14:paraId="0094AF42" w14:textId="77777777" w:rsidTr="006633F4">
        <w:trPr>
          <w:jc w:val="center"/>
        </w:trPr>
        <w:tc>
          <w:tcPr>
            <w:tcW w:w="3460" w:type="dxa"/>
          </w:tcPr>
          <w:p w14:paraId="720829C8" w14:textId="77777777" w:rsidR="006633F4" w:rsidRPr="00560ED9" w:rsidRDefault="006633F4" w:rsidP="00D41441">
            <w:pPr>
              <w:tabs>
                <w:tab w:val="right" w:pos="8498"/>
              </w:tabs>
              <w:rPr>
                <w:rFonts w:ascii="Arial" w:hAnsi="Arial" w:cs="Arial"/>
              </w:rPr>
            </w:pPr>
            <w:r w:rsidRPr="00560ED9">
              <w:rPr>
                <w:rFonts w:ascii="Arial" w:hAnsi="Arial" w:cs="Arial"/>
              </w:rPr>
              <w:t>Valores en que alcanza el máximo</w:t>
            </w:r>
            <w:commentRangeStart w:id="566"/>
            <w:r w:rsidRPr="00560ED9">
              <w:rPr>
                <w:rFonts w:ascii="Arial" w:hAnsi="Arial" w:cs="Arial"/>
              </w:rPr>
              <w:t>:</w:t>
            </w:r>
            <w:commentRangeEnd w:id="566"/>
            <w:r w:rsidR="000F4FA7">
              <w:rPr>
                <w:rStyle w:val="Refdecomentario"/>
                <w:rFonts w:ascii="Calibri" w:eastAsia="Calibri" w:hAnsi="Calibri" w:cs="Times New Roman"/>
              </w:rPr>
              <w:commentReference w:id="566"/>
            </w:r>
          </w:p>
        </w:tc>
        <w:tc>
          <w:tcPr>
            <w:tcW w:w="3141" w:type="dxa"/>
          </w:tcPr>
          <w:p w14:paraId="3E37DFE2" w14:textId="2842B3C6"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9435623" w14:textId="77777777" w:rsidTr="006633F4">
        <w:trPr>
          <w:jc w:val="center"/>
        </w:trPr>
        <w:tc>
          <w:tcPr>
            <w:tcW w:w="3460" w:type="dxa"/>
          </w:tcPr>
          <w:p w14:paraId="63141565" w14:textId="21F77407" w:rsidR="006633F4" w:rsidRPr="00560ED9" w:rsidRDefault="00D9403A" w:rsidP="006633F4">
            <w:pPr>
              <w:tabs>
                <w:tab w:val="right" w:pos="8498"/>
              </w:tabs>
              <w:jc w:val="both"/>
              <w:rPr>
                <w:rFonts w:ascii="Arial" w:hAnsi="Arial" w:cs="Arial"/>
              </w:rPr>
            </w:pPr>
            <w:r w:rsidRPr="00560ED9">
              <w:rPr>
                <w:rFonts w:ascii="Arial" w:hAnsi="Arial" w:cs="Arial"/>
              </w:rPr>
              <w:t>Mínimo</w:t>
            </w:r>
          </w:p>
        </w:tc>
        <w:tc>
          <w:tcPr>
            <w:tcW w:w="3141" w:type="dxa"/>
          </w:tcPr>
          <w:p w14:paraId="1485BA28" w14:textId="7862B734" w:rsidR="006633F4" w:rsidRPr="00560ED9" w:rsidRDefault="006633F4" w:rsidP="006633F4">
            <w:pPr>
              <w:tabs>
                <w:tab w:val="right" w:pos="8498"/>
              </w:tabs>
              <w:jc w:val="center"/>
              <w:rPr>
                <w:rFonts w:ascii="Arial" w:eastAsia="Cambria" w:hAnsi="Arial" w:cs="Arial"/>
              </w:rPr>
            </w:pPr>
            <w:r w:rsidRPr="00560ED9">
              <w:rPr>
                <w:rFonts w:ascii="Arial" w:eastAsia="Cambria" w:hAnsi="Arial" w:cs="Arial"/>
              </w:rPr>
              <w:t>No tiene</w:t>
            </w:r>
          </w:p>
        </w:tc>
      </w:tr>
      <w:tr w:rsidR="006633F4" w:rsidRPr="00560ED9" w14:paraId="3568F0B6" w14:textId="77777777" w:rsidTr="006633F4">
        <w:trPr>
          <w:jc w:val="center"/>
        </w:trPr>
        <w:tc>
          <w:tcPr>
            <w:tcW w:w="3460" w:type="dxa"/>
          </w:tcPr>
          <w:p w14:paraId="574C731A" w14:textId="2D2AE5F8" w:rsidR="006633F4" w:rsidRPr="00560ED9" w:rsidRDefault="006633F4" w:rsidP="00D41441">
            <w:pPr>
              <w:tabs>
                <w:tab w:val="right" w:pos="8498"/>
              </w:tabs>
              <w:rPr>
                <w:rFonts w:ascii="Arial" w:hAnsi="Arial" w:cs="Arial"/>
              </w:rPr>
            </w:pPr>
            <w:r w:rsidRPr="00560ED9">
              <w:rPr>
                <w:rFonts w:ascii="Arial" w:hAnsi="Arial" w:cs="Arial"/>
              </w:rPr>
              <w:t xml:space="preserve">Valores en que alcanza el </w:t>
            </w:r>
            <w:r w:rsidR="00D9403A" w:rsidRPr="00560ED9">
              <w:rPr>
                <w:rFonts w:ascii="Arial" w:hAnsi="Arial" w:cs="Arial"/>
              </w:rPr>
              <w:t>mínimo</w:t>
            </w:r>
            <w:commentRangeStart w:id="567"/>
            <w:r w:rsidRPr="00560ED9">
              <w:rPr>
                <w:rFonts w:ascii="Arial" w:hAnsi="Arial" w:cs="Arial"/>
              </w:rPr>
              <w:t>:</w:t>
            </w:r>
            <w:commentRangeEnd w:id="567"/>
            <w:r w:rsidR="000F4FA7">
              <w:rPr>
                <w:rStyle w:val="Refdecomentario"/>
                <w:rFonts w:ascii="Calibri" w:eastAsia="Calibri" w:hAnsi="Calibri" w:cs="Times New Roman"/>
              </w:rPr>
              <w:commentReference w:id="567"/>
            </w:r>
          </w:p>
        </w:tc>
        <w:tc>
          <w:tcPr>
            <w:tcW w:w="3141" w:type="dxa"/>
          </w:tcPr>
          <w:p w14:paraId="2AE885FC" w14:textId="61C52220" w:rsidR="006633F4" w:rsidRPr="00560ED9" w:rsidRDefault="00D9403A" w:rsidP="006633F4">
            <w:pPr>
              <w:tabs>
                <w:tab w:val="right" w:pos="8498"/>
              </w:tabs>
              <w:jc w:val="center"/>
              <w:rPr>
                <w:rFonts w:ascii="Arial" w:eastAsia="Cambria" w:hAnsi="Arial" w:cs="Arial"/>
              </w:rPr>
            </w:pPr>
            <w:r w:rsidRPr="00560ED9">
              <w:rPr>
                <w:rFonts w:ascii="Arial" w:eastAsiaTheme="minorEastAsia" w:hAnsi="Arial" w:cs="Arial"/>
              </w:rPr>
              <w:t xml:space="preserve">No aplica </w:t>
            </w:r>
          </w:p>
        </w:tc>
      </w:tr>
      <w:tr w:rsidR="006633F4" w:rsidRPr="00560ED9" w14:paraId="614DF1D1" w14:textId="77777777" w:rsidTr="006633F4">
        <w:trPr>
          <w:jc w:val="center"/>
        </w:trPr>
        <w:tc>
          <w:tcPr>
            <w:tcW w:w="3460" w:type="dxa"/>
          </w:tcPr>
          <w:p w14:paraId="15E739A1" w14:textId="62BB06F4" w:rsidR="006633F4" w:rsidRPr="00560ED9" w:rsidRDefault="00D9403A" w:rsidP="006633F4">
            <w:pPr>
              <w:tabs>
                <w:tab w:val="right" w:pos="8498"/>
              </w:tabs>
              <w:jc w:val="both"/>
              <w:rPr>
                <w:rFonts w:ascii="Arial" w:hAnsi="Arial" w:cs="Arial"/>
              </w:rPr>
            </w:pPr>
            <w:r w:rsidRPr="00560ED9">
              <w:rPr>
                <w:rFonts w:ascii="Arial" w:hAnsi="Arial" w:cs="Arial"/>
              </w:rPr>
              <w:t xml:space="preserve">Intervalo donde la función es </w:t>
            </w:r>
            <w:commentRangeStart w:id="568"/>
            <w:r w:rsidRPr="00560ED9">
              <w:rPr>
                <w:rFonts w:ascii="Arial" w:hAnsi="Arial" w:cs="Arial"/>
              </w:rPr>
              <w:t>creciente:</w:t>
            </w:r>
            <w:commentRangeEnd w:id="568"/>
            <w:r w:rsidR="00A66DF8">
              <w:rPr>
                <w:rStyle w:val="Refdecomentario"/>
                <w:rFonts w:ascii="Calibri" w:eastAsia="Calibri" w:hAnsi="Calibri" w:cs="Times New Roman"/>
              </w:rPr>
              <w:commentReference w:id="568"/>
            </w:r>
          </w:p>
        </w:tc>
        <w:tc>
          <w:tcPr>
            <w:tcW w:w="3141" w:type="dxa"/>
          </w:tcPr>
          <w:p w14:paraId="629AA237" w14:textId="3C06BCF8" w:rsidR="006633F4" w:rsidRPr="00560ED9" w:rsidRDefault="00D9403A">
            <w:pPr>
              <w:tabs>
                <w:tab w:val="right" w:pos="8498"/>
              </w:tabs>
              <w:jc w:val="center"/>
              <w:rPr>
                <w:rFonts w:ascii="Arial" w:hAnsi="Arial" w:cs="Arial"/>
              </w:rPr>
            </w:pPr>
            <m:oMathPara>
              <m:oMath>
                <m:r>
                  <w:rPr>
                    <w:rFonts w:ascii="Cambria Math" w:eastAsiaTheme="minorEastAsia" w:hAnsi="Cambria Math" w:cs="Arial"/>
                  </w:rPr>
                  <m:t>∅</m:t>
                </m:r>
              </m:oMath>
            </m:oMathPara>
          </w:p>
        </w:tc>
      </w:tr>
      <w:tr w:rsidR="00D9403A" w:rsidRPr="00560ED9" w14:paraId="2564E5AF" w14:textId="77777777" w:rsidTr="006633F4">
        <w:trPr>
          <w:jc w:val="center"/>
        </w:trPr>
        <w:tc>
          <w:tcPr>
            <w:tcW w:w="3460" w:type="dxa"/>
          </w:tcPr>
          <w:p w14:paraId="5E109ED5" w14:textId="65D4CCC8" w:rsidR="00D9403A" w:rsidRPr="00560ED9" w:rsidRDefault="00D9403A" w:rsidP="00D41441">
            <w:pPr>
              <w:tabs>
                <w:tab w:val="right" w:pos="8498"/>
              </w:tabs>
              <w:rPr>
                <w:rFonts w:ascii="Arial" w:hAnsi="Arial" w:cs="Arial"/>
              </w:rPr>
            </w:pPr>
            <w:r w:rsidRPr="00560ED9">
              <w:rPr>
                <w:rFonts w:ascii="Arial" w:hAnsi="Arial" w:cs="Arial"/>
              </w:rPr>
              <w:t>Intervalo donde la función es creciente:</w:t>
            </w:r>
          </w:p>
        </w:tc>
        <w:tc>
          <w:tcPr>
            <w:tcW w:w="3141" w:type="dxa"/>
          </w:tcPr>
          <w:p w14:paraId="3EAA46A4" w14:textId="0B110129" w:rsidR="00D9403A" w:rsidRPr="00560ED9" w:rsidDel="00D9403A" w:rsidRDefault="00D9403A" w:rsidP="006633F4">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D9403A" w:rsidRPr="00560ED9" w14:paraId="2D5C1B12" w14:textId="77777777" w:rsidTr="006633F4">
        <w:trPr>
          <w:jc w:val="center"/>
        </w:trPr>
        <w:tc>
          <w:tcPr>
            <w:tcW w:w="3460" w:type="dxa"/>
          </w:tcPr>
          <w:p w14:paraId="40663829" w14:textId="77777777" w:rsidR="00D9403A" w:rsidRPr="00560ED9" w:rsidRDefault="00D9403A" w:rsidP="00D9403A">
            <w:pPr>
              <w:tabs>
                <w:tab w:val="right" w:pos="8498"/>
              </w:tabs>
              <w:jc w:val="both"/>
              <w:rPr>
                <w:rFonts w:ascii="Arial" w:hAnsi="Arial" w:cs="Arial"/>
              </w:rPr>
            </w:pPr>
            <w:r w:rsidRPr="00560ED9">
              <w:rPr>
                <w:rFonts w:ascii="Arial" w:hAnsi="Arial" w:cs="Arial"/>
              </w:rPr>
              <w:t>Concavidad</w:t>
            </w:r>
            <w:commentRangeStart w:id="569"/>
            <w:r w:rsidRPr="00560ED9">
              <w:rPr>
                <w:rFonts w:ascii="Arial" w:hAnsi="Arial" w:cs="Arial"/>
              </w:rPr>
              <w:t>:</w:t>
            </w:r>
            <w:commentRangeEnd w:id="569"/>
            <w:r w:rsidR="00A66DF8">
              <w:rPr>
                <w:rStyle w:val="Refdecomentario"/>
                <w:rFonts w:ascii="Calibri" w:eastAsia="Calibri" w:hAnsi="Calibri" w:cs="Times New Roman"/>
              </w:rPr>
              <w:commentReference w:id="569"/>
            </w:r>
          </w:p>
          <w:p w14:paraId="3C206ACE" w14:textId="77777777" w:rsidR="00D9403A" w:rsidRPr="00560ED9" w:rsidRDefault="00D9403A" w:rsidP="006633F4">
            <w:pPr>
              <w:tabs>
                <w:tab w:val="right" w:pos="8498"/>
              </w:tabs>
              <w:jc w:val="both"/>
              <w:rPr>
                <w:rFonts w:ascii="Arial" w:hAnsi="Arial" w:cs="Arial"/>
              </w:rPr>
            </w:pPr>
          </w:p>
        </w:tc>
        <w:tc>
          <w:tcPr>
            <w:tcW w:w="3141" w:type="dxa"/>
          </w:tcPr>
          <w:p w14:paraId="37114932" w14:textId="77777777"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 xml:space="preserve">Cóncava hacia </w:t>
            </w:r>
            <w:commentRangeStart w:id="570"/>
            <w:r w:rsidRPr="00560ED9">
              <w:rPr>
                <w:rFonts w:ascii="Arial" w:eastAsiaTheme="minorEastAsia" w:hAnsi="Arial" w:cs="Arial"/>
              </w:rPr>
              <w:t>abajo</w:t>
            </w:r>
            <m:oMath>
              <m:r>
                <w:rPr>
                  <w:rFonts w:ascii="Cambria Math" w:hAnsi="Cambria Math" w:cs="Arial"/>
                </w:rPr>
                <m:t>[0,∞)</m:t>
              </m:r>
              <w:commentRangeEnd w:id="570"/>
              <m:r>
                <m:rPr>
                  <m:sty m:val="p"/>
                </m:rPr>
                <w:rPr>
                  <w:rStyle w:val="Refdecomentario"/>
                  <w:rFonts w:ascii="Calibri" w:eastAsia="Calibri" w:hAnsi="Calibri" w:cs="Times New Roman"/>
                </w:rPr>
                <w:commentReference w:id="570"/>
              </m:r>
            </m:oMath>
          </w:p>
          <w:p w14:paraId="6912CDE9" w14:textId="68319E42" w:rsidR="00D9403A" w:rsidRPr="00560ED9" w:rsidRDefault="00D9403A" w:rsidP="00D9403A">
            <w:pPr>
              <w:tabs>
                <w:tab w:val="right" w:pos="8498"/>
              </w:tabs>
              <w:jc w:val="center"/>
              <w:rPr>
                <w:rFonts w:ascii="Arial" w:eastAsiaTheme="minorEastAsia" w:hAnsi="Arial" w:cs="Arial"/>
              </w:rPr>
            </w:pPr>
            <w:r w:rsidRPr="00560ED9">
              <w:rPr>
                <w:rFonts w:ascii="Arial" w:eastAsiaTheme="minorEastAsia" w:hAnsi="Arial" w:cs="Arial"/>
              </w:rPr>
              <w:t xml:space="preserve">Cóncava haca </w:t>
            </w:r>
            <w:commentRangeStart w:id="571"/>
            <w:r w:rsidRPr="00560ED9">
              <w:rPr>
                <w:rFonts w:ascii="Arial" w:eastAsiaTheme="minorEastAsia" w:hAnsi="Arial" w:cs="Arial"/>
              </w:rPr>
              <w:t>abajo</w:t>
            </w:r>
            <w:commentRangeEnd w:id="571"/>
            <w:r w:rsidR="004E6036">
              <w:rPr>
                <w:rStyle w:val="Refdecomentario"/>
                <w:rFonts w:ascii="Calibri" w:eastAsia="Calibri" w:hAnsi="Calibri" w:cs="Times New Roman"/>
              </w:rPr>
              <w:commentReference w:id="571"/>
            </w:r>
            <m:oMath>
              <m:r>
                <m:rPr>
                  <m:sty m:val="p"/>
                </m:rPr>
                <w:rPr>
                  <w:rFonts w:ascii="Cambria Math" w:hAnsi="Cambria Math" w:cs="Arial"/>
                </w:rPr>
                <m:t>:</m:t>
              </m:r>
              <m:r>
                <w:rPr>
                  <w:rFonts w:ascii="Cambria Math" w:eastAsiaTheme="minorEastAsia" w:hAnsi="Cambria Math" w:cs="Arial"/>
                </w:rPr>
                <m:t>(-∞,0]</m:t>
              </m:r>
            </m:oMath>
          </w:p>
          <w:p w14:paraId="42AE2206" w14:textId="77777777" w:rsidR="00D9403A" w:rsidRPr="00560ED9" w:rsidRDefault="00D9403A" w:rsidP="006633F4">
            <w:pPr>
              <w:tabs>
                <w:tab w:val="right" w:pos="8498"/>
              </w:tabs>
              <w:jc w:val="center"/>
              <w:rPr>
                <w:rFonts w:ascii="Arial" w:eastAsia="Cambria" w:hAnsi="Arial" w:cs="Arial"/>
              </w:rPr>
            </w:pPr>
          </w:p>
        </w:tc>
      </w:tr>
    </w:tbl>
    <w:p w14:paraId="6DF4D1A1" w14:textId="77777777" w:rsidR="006633F4" w:rsidRPr="00560ED9" w:rsidRDefault="006633F4" w:rsidP="006633F4">
      <w:pPr>
        <w:tabs>
          <w:tab w:val="right" w:pos="8498"/>
        </w:tabs>
        <w:spacing w:after="0"/>
        <w:jc w:val="both"/>
        <w:rPr>
          <w:rFonts w:ascii="Arial" w:eastAsiaTheme="minorEastAsia" w:hAnsi="Arial" w:cs="Arial"/>
        </w:rPr>
      </w:pPr>
    </w:p>
    <w:p w14:paraId="0AE4BECA" w14:textId="65C0F70A" w:rsidR="008C26A1" w:rsidRPr="00560ED9" w:rsidRDefault="008C26A1" w:rsidP="00962CCA">
      <w:pPr>
        <w:tabs>
          <w:tab w:val="right" w:pos="8498"/>
        </w:tabs>
        <w:spacing w:after="0"/>
        <w:jc w:val="both"/>
        <w:rPr>
          <w:rFonts w:ascii="Arial" w:hAnsi="Arial" w:cs="Arial"/>
          <w:b/>
        </w:rPr>
      </w:pPr>
    </w:p>
    <w:p w14:paraId="15A30833" w14:textId="030105F8"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00EA0C19">
        <w:rPr>
          <w:rFonts w:ascii="Arial" w:hAnsi="Arial" w:cs="Arial"/>
        </w:rPr>
        <w:t xml:space="preserve"> </w:t>
      </w:r>
      <w:r w:rsidRPr="00560ED9">
        <w:rPr>
          <w:rFonts w:ascii="Arial" w:hAnsi="Arial" w:cs="Arial"/>
          <w:b/>
        </w:rPr>
        <w:t>3.2 Funciones trascendentes</w:t>
      </w:r>
    </w:p>
    <w:p w14:paraId="178465FD" w14:textId="77BE059E" w:rsidR="006633F4" w:rsidRPr="00560ED9" w:rsidRDefault="006633F4" w:rsidP="00962CCA">
      <w:pPr>
        <w:tabs>
          <w:tab w:val="right" w:pos="8498"/>
        </w:tabs>
        <w:spacing w:after="0"/>
        <w:jc w:val="both"/>
        <w:rPr>
          <w:rFonts w:ascii="Arial" w:hAnsi="Arial" w:cs="Arial"/>
          <w:b/>
        </w:rPr>
      </w:pPr>
    </w:p>
    <w:p w14:paraId="4FEA6965" w14:textId="60FBE0BF" w:rsidR="006633F4" w:rsidRPr="00560ED9" w:rsidRDefault="006633F4" w:rsidP="00962CCA">
      <w:pPr>
        <w:tabs>
          <w:tab w:val="right" w:pos="8498"/>
        </w:tabs>
        <w:spacing w:after="0"/>
        <w:jc w:val="both"/>
        <w:rPr>
          <w:rFonts w:ascii="Arial" w:hAnsi="Arial" w:cs="Arial"/>
        </w:rPr>
      </w:pPr>
      <w:commentRangeStart w:id="572"/>
      <w:r w:rsidRPr="00560ED9">
        <w:rPr>
          <w:rFonts w:ascii="Arial" w:hAnsi="Arial" w:cs="Arial"/>
        </w:rPr>
        <w:t>Las funciones de números reales que no son algebraicas, se consideran funciones trascendentes, dentro de ellas se encuentran algunas que tienen expresión analítica y otras que no.</w:t>
      </w:r>
      <w:commentRangeEnd w:id="572"/>
      <w:r w:rsidR="004E6036">
        <w:rPr>
          <w:rStyle w:val="Refdecomentario"/>
          <w:rFonts w:ascii="Calibri" w:eastAsia="Calibri" w:hAnsi="Calibri" w:cs="Times New Roman"/>
          <w:lang w:val="es-MX"/>
        </w:rPr>
        <w:commentReference w:id="572"/>
      </w:r>
      <w:r w:rsidRPr="00560ED9">
        <w:rPr>
          <w:rFonts w:ascii="Arial" w:hAnsi="Arial" w:cs="Arial"/>
        </w:rPr>
        <w:t xml:space="preserve"> </w:t>
      </w:r>
      <w:r w:rsidR="00CB24A6" w:rsidRPr="00560ED9">
        <w:rPr>
          <w:rFonts w:ascii="Arial" w:hAnsi="Arial" w:cs="Arial"/>
        </w:rPr>
        <w:t xml:space="preserve">A continuación se estudian </w:t>
      </w:r>
      <w:r w:rsidRPr="00560ED9">
        <w:rPr>
          <w:rFonts w:ascii="Arial" w:hAnsi="Arial" w:cs="Arial"/>
        </w:rPr>
        <w:t>tres tipos de funciones trascendentes</w:t>
      </w:r>
      <w:r w:rsidR="00CB24A6" w:rsidRPr="00560ED9">
        <w:rPr>
          <w:rFonts w:ascii="Arial" w:hAnsi="Arial" w:cs="Arial"/>
        </w:rPr>
        <w:t>:</w:t>
      </w:r>
      <w:r w:rsidRPr="00560ED9">
        <w:rPr>
          <w:rFonts w:ascii="Arial" w:hAnsi="Arial" w:cs="Arial"/>
        </w:rPr>
        <w:t xml:space="preserve"> trigonométricas, exponenciales y logarítmicas.</w:t>
      </w:r>
    </w:p>
    <w:p w14:paraId="42371746" w14:textId="77777777" w:rsidR="00BF0384" w:rsidRPr="00560ED9" w:rsidRDefault="00BF0384" w:rsidP="00962CCA">
      <w:pPr>
        <w:tabs>
          <w:tab w:val="right" w:pos="8498"/>
        </w:tabs>
        <w:spacing w:after="0"/>
        <w:jc w:val="both"/>
        <w:rPr>
          <w:rFonts w:ascii="Arial" w:hAnsi="Arial" w:cs="Arial"/>
          <w:b/>
        </w:rPr>
      </w:pPr>
    </w:p>
    <w:p w14:paraId="4B895415" w14:textId="77777777" w:rsidR="00A95008" w:rsidRPr="00560ED9" w:rsidRDefault="00A95008" w:rsidP="00962CCA">
      <w:pPr>
        <w:tabs>
          <w:tab w:val="right" w:pos="8498"/>
        </w:tabs>
        <w:spacing w:after="0"/>
        <w:jc w:val="both"/>
        <w:rPr>
          <w:rFonts w:ascii="Arial" w:hAnsi="Arial" w:cs="Arial"/>
          <w:b/>
        </w:rPr>
      </w:pPr>
    </w:p>
    <w:p w14:paraId="6870D73E" w14:textId="0FD145CE"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lastRenderedPageBreak/>
        <w:t>[SECCIÓN 3]</w:t>
      </w:r>
      <w:r w:rsidR="000D5F9B">
        <w:rPr>
          <w:rFonts w:ascii="Arial" w:hAnsi="Arial" w:cs="Arial"/>
        </w:rPr>
        <w:t xml:space="preserve"> </w:t>
      </w:r>
      <w:r w:rsidRPr="00560ED9">
        <w:rPr>
          <w:rFonts w:ascii="Arial" w:hAnsi="Arial" w:cs="Arial"/>
          <w:b/>
        </w:rPr>
        <w:t xml:space="preserve">3.2.1 Funciones trigonométricas </w:t>
      </w:r>
    </w:p>
    <w:p w14:paraId="5F992483" w14:textId="77777777" w:rsidR="00A95008" w:rsidRPr="00560ED9" w:rsidRDefault="00A95008" w:rsidP="00962CCA">
      <w:pPr>
        <w:tabs>
          <w:tab w:val="right" w:pos="8498"/>
        </w:tabs>
        <w:spacing w:after="0"/>
        <w:jc w:val="both"/>
        <w:rPr>
          <w:rFonts w:ascii="Arial" w:hAnsi="Arial" w:cs="Arial"/>
          <w:b/>
        </w:rPr>
      </w:pPr>
    </w:p>
    <w:p w14:paraId="4734A89F" w14:textId="6E9C7EAE" w:rsidR="006633F4" w:rsidRPr="00560ED9" w:rsidRDefault="006633F4" w:rsidP="00962CCA">
      <w:pPr>
        <w:tabs>
          <w:tab w:val="right" w:pos="8498"/>
        </w:tabs>
        <w:spacing w:after="0"/>
        <w:jc w:val="both"/>
        <w:rPr>
          <w:rFonts w:ascii="Arial" w:hAnsi="Arial" w:cs="Arial"/>
        </w:rPr>
      </w:pPr>
      <w:r w:rsidRPr="00560ED9">
        <w:rPr>
          <w:rFonts w:ascii="Arial" w:hAnsi="Arial" w:cs="Arial"/>
        </w:rPr>
        <w:t>Las funciones trigonométricas</w:t>
      </w:r>
      <w:commentRangeStart w:id="573"/>
      <w:r w:rsidRPr="00560ED9">
        <w:rPr>
          <w:rFonts w:ascii="Arial" w:hAnsi="Arial" w:cs="Arial"/>
        </w:rPr>
        <w:t>,</w:t>
      </w:r>
      <w:commentRangeEnd w:id="573"/>
      <w:r w:rsidR="00234A12">
        <w:rPr>
          <w:rStyle w:val="Refdecomentario"/>
          <w:rFonts w:ascii="Calibri" w:eastAsia="Calibri" w:hAnsi="Calibri" w:cs="Times New Roman"/>
          <w:lang w:val="es-MX"/>
        </w:rPr>
        <w:commentReference w:id="573"/>
      </w:r>
      <w:r w:rsidRPr="00560ED9">
        <w:rPr>
          <w:rFonts w:ascii="Arial" w:hAnsi="Arial" w:cs="Arial"/>
        </w:rPr>
        <w:t xml:space="preserve"> surgen al ampliar el concepto de razón trigonométrica</w:t>
      </w:r>
      <w:commentRangeStart w:id="574"/>
      <w:r w:rsidRPr="00560ED9">
        <w:rPr>
          <w:rFonts w:ascii="Arial" w:hAnsi="Arial" w:cs="Arial"/>
        </w:rPr>
        <w:t>, para poder</w:t>
      </w:r>
      <w:commentRangeEnd w:id="574"/>
      <w:r w:rsidR="007E7FC8">
        <w:rPr>
          <w:rStyle w:val="Refdecomentario"/>
          <w:rFonts w:ascii="Calibri" w:eastAsia="Calibri" w:hAnsi="Calibri" w:cs="Times New Roman"/>
          <w:lang w:val="es-MX"/>
        </w:rPr>
        <w:commentReference w:id="574"/>
      </w:r>
      <w:r w:rsidRPr="00560ED9">
        <w:rPr>
          <w:rFonts w:ascii="Arial" w:hAnsi="Arial" w:cs="Arial"/>
        </w:rPr>
        <w:t xml:space="preserve"> trabajar con cualquier valor </w:t>
      </w:r>
      <w:commentRangeStart w:id="575"/>
      <w:r w:rsidRPr="00560ED9">
        <w:rPr>
          <w:rFonts w:ascii="Arial" w:hAnsi="Arial" w:cs="Arial"/>
        </w:rPr>
        <w:t>para el</w:t>
      </w:r>
      <w:commentRangeEnd w:id="575"/>
      <w:r w:rsidR="007E7FC8">
        <w:rPr>
          <w:rStyle w:val="Refdecomentario"/>
          <w:rFonts w:ascii="Calibri" w:eastAsia="Calibri" w:hAnsi="Calibri" w:cs="Times New Roman"/>
          <w:lang w:val="es-MX"/>
        </w:rPr>
        <w:commentReference w:id="575"/>
      </w:r>
      <w:r w:rsidRPr="00560ED9">
        <w:rPr>
          <w:rFonts w:ascii="Arial" w:hAnsi="Arial" w:cs="Arial"/>
        </w:rPr>
        <w:t xml:space="preserve"> ángulo y no solo </w:t>
      </w:r>
      <w:r w:rsidR="007E7FC8">
        <w:rPr>
          <w:rFonts w:ascii="Arial" w:hAnsi="Arial" w:cs="Arial"/>
        </w:rPr>
        <w:t xml:space="preserve">con </w:t>
      </w:r>
      <w:r w:rsidRPr="00560ED9">
        <w:rPr>
          <w:rFonts w:ascii="Arial" w:hAnsi="Arial" w:cs="Arial"/>
        </w:rPr>
        <w:t xml:space="preserve"> </w:t>
      </w:r>
      <w:commentRangeStart w:id="576"/>
      <w:r w:rsidRPr="00560ED9">
        <w:rPr>
          <w:rFonts w:ascii="Arial" w:hAnsi="Arial" w:cs="Arial"/>
        </w:rPr>
        <w:t>que</w:t>
      </w:r>
      <w:commentRangeEnd w:id="576"/>
      <w:r w:rsidR="007E7FC8">
        <w:rPr>
          <w:rStyle w:val="Refdecomentario"/>
          <w:rFonts w:ascii="Calibri" w:eastAsia="Calibri" w:hAnsi="Calibri" w:cs="Times New Roman"/>
          <w:lang w:val="es-MX"/>
        </w:rPr>
        <w:commentReference w:id="576"/>
      </w:r>
      <w:r w:rsidRPr="00560ED9">
        <w:rPr>
          <w:rFonts w:ascii="Arial" w:hAnsi="Arial" w:cs="Arial"/>
        </w:rPr>
        <w:t xml:space="preserve"> se encuentran entre </w:t>
      </w:r>
      <m:oMath>
        <m:r>
          <w:rPr>
            <w:rFonts w:ascii="Cambria Math" w:hAnsi="Cambria Math" w:cs="Arial"/>
          </w:rPr>
          <m:t>0</m:t>
        </m:r>
      </m:oMath>
      <w:r w:rsidR="00234A12">
        <w:rPr>
          <w:rFonts w:ascii="Arial" w:eastAsiaTheme="minorEastAsia" w:hAnsi="Arial" w:cs="Arial"/>
        </w:rPr>
        <w:t xml:space="preserve"> y </w:t>
      </w:r>
      <m:oMath>
        <m:r>
          <w:rPr>
            <w:rFonts w:ascii="Cambria Math" w:eastAsiaTheme="minorEastAsia" w:hAnsi="Cambria Math" w:cs="Arial"/>
          </w:rPr>
          <m:t>2π</m:t>
        </m:r>
      </m:oMath>
      <w:r w:rsidR="00D64F91" w:rsidRPr="00560ED9">
        <w:rPr>
          <w:rFonts w:ascii="Arial" w:eastAsiaTheme="minorEastAsia" w:hAnsi="Arial" w:cs="Arial"/>
        </w:rPr>
        <w:t xml:space="preserve"> radi</w:t>
      </w:r>
      <w:proofErr w:type="spellStart"/>
      <w:r w:rsidR="00531D35" w:rsidRPr="00560ED9">
        <w:rPr>
          <w:rFonts w:ascii="Arial" w:eastAsiaTheme="minorEastAsia" w:hAnsi="Arial" w:cs="Arial"/>
        </w:rPr>
        <w:t>anes</w:t>
      </w:r>
      <w:proofErr w:type="spellEnd"/>
      <w:r w:rsidRPr="00560ED9">
        <w:rPr>
          <w:rFonts w:ascii="Arial" w:eastAsiaTheme="minorEastAsia" w:hAnsi="Arial" w:cs="Arial"/>
        </w:rPr>
        <w:t xml:space="preserve">. </w:t>
      </w:r>
      <w:r w:rsidRPr="00560ED9">
        <w:rPr>
          <w:rFonts w:ascii="Arial" w:hAnsi="Arial" w:cs="Arial"/>
        </w:rPr>
        <w:t xml:space="preserve">Las seis funciones trigonométricas son: </w:t>
      </w:r>
      <w:commentRangeStart w:id="577"/>
      <w:r w:rsidRPr="00560ED9">
        <w:rPr>
          <w:rFonts w:ascii="Arial" w:hAnsi="Arial" w:cs="Arial"/>
        </w:rPr>
        <w:t>Seno, Coseno, Tangente, Cotangente, Cosecante y Secante.</w:t>
      </w:r>
      <w:commentRangeEnd w:id="577"/>
      <w:r w:rsidR="007E7FC8">
        <w:rPr>
          <w:rStyle w:val="Refdecomentario"/>
          <w:rFonts w:ascii="Calibri" w:eastAsia="Calibri" w:hAnsi="Calibri" w:cs="Times New Roman"/>
          <w:lang w:val="es-MX"/>
        </w:rPr>
        <w:commentReference w:id="577"/>
      </w:r>
      <w:r w:rsidRPr="00560ED9">
        <w:rPr>
          <w:rFonts w:ascii="Arial" w:hAnsi="Arial" w:cs="Arial"/>
        </w:rPr>
        <w:t xml:space="preserve"> A continuación se presentan </w:t>
      </w:r>
      <w:commentRangeStart w:id="578"/>
      <w:r w:rsidRPr="00560ED9">
        <w:rPr>
          <w:rFonts w:ascii="Arial" w:hAnsi="Arial" w:cs="Arial"/>
        </w:rPr>
        <w:t xml:space="preserve">sus </w:t>
      </w:r>
      <w:proofErr w:type="spellStart"/>
      <w:r w:rsidRPr="00560ED9">
        <w:rPr>
          <w:rFonts w:ascii="Arial" w:hAnsi="Arial" w:cs="Arial"/>
        </w:rPr>
        <w:t>graficas</w:t>
      </w:r>
      <w:proofErr w:type="spellEnd"/>
      <w:r w:rsidRPr="00560ED9">
        <w:rPr>
          <w:rFonts w:ascii="Arial" w:hAnsi="Arial" w:cs="Arial"/>
        </w:rPr>
        <w:t xml:space="preserve"> y propiedades.</w:t>
      </w:r>
      <w:commentRangeEnd w:id="578"/>
      <w:r w:rsidR="000D5F9B">
        <w:rPr>
          <w:rStyle w:val="Refdecomentario"/>
          <w:rFonts w:ascii="Calibri" w:eastAsia="Calibri" w:hAnsi="Calibri" w:cs="Times New Roman"/>
          <w:lang w:val="es-MX"/>
        </w:rPr>
        <w:commentReference w:id="578"/>
      </w:r>
    </w:p>
    <w:p w14:paraId="2F7ED9D2" w14:textId="5E526985" w:rsidR="00666D65" w:rsidRPr="00560ED9" w:rsidRDefault="00666D65" w:rsidP="00666D65">
      <w:pPr>
        <w:tabs>
          <w:tab w:val="right" w:pos="8498"/>
        </w:tabs>
        <w:spacing w:after="0"/>
        <w:jc w:val="both"/>
        <w:rPr>
          <w:rFonts w:ascii="Arial" w:hAnsi="Arial" w:cs="Arial"/>
        </w:rPr>
      </w:pPr>
      <w:r w:rsidRPr="00560ED9">
        <w:rPr>
          <w:rFonts w:ascii="Arial" w:hAnsi="Arial" w:cs="Arial"/>
        </w:rPr>
        <w:t>Las funcio</w:t>
      </w:r>
      <w:r w:rsidR="00234A12">
        <w:rPr>
          <w:rFonts w:ascii="Arial" w:hAnsi="Arial" w:cs="Arial"/>
        </w:rPr>
        <w:t xml:space="preserve">nes trigonométricas relacionan </w:t>
      </w:r>
      <w:r w:rsidRPr="00560ED9">
        <w:rPr>
          <w:rFonts w:ascii="Arial" w:hAnsi="Arial" w:cs="Arial"/>
        </w:rPr>
        <w:t>un ángulo con un número real que se obtiene de establecer una razón entre los lados de un triángulo rectángulo.</w:t>
      </w:r>
    </w:p>
    <w:p w14:paraId="0948EE96" w14:textId="77777777" w:rsidR="006633F4" w:rsidRPr="00560ED9" w:rsidRDefault="006633F4" w:rsidP="00962CCA">
      <w:pPr>
        <w:tabs>
          <w:tab w:val="right" w:pos="8498"/>
        </w:tabs>
        <w:spacing w:after="0"/>
        <w:jc w:val="both"/>
        <w:rPr>
          <w:rFonts w:ascii="Arial" w:hAnsi="Arial" w:cs="Arial"/>
          <w:b/>
        </w:rPr>
      </w:pPr>
    </w:p>
    <w:p w14:paraId="3EEAA1A4" w14:textId="46CAE85A" w:rsidR="00BF0384"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proofErr w:type="gramStart"/>
      <w:r w:rsidR="00DC6918" w:rsidRPr="00560ED9">
        <w:rPr>
          <w:rFonts w:ascii="Arial" w:hAnsi="Arial" w:cs="Arial"/>
          <w:b/>
        </w:rPr>
        <w:t>s</w:t>
      </w:r>
      <w:r w:rsidRPr="00560ED9">
        <w:rPr>
          <w:rFonts w:ascii="Arial" w:hAnsi="Arial" w:cs="Arial"/>
          <w:b/>
        </w:rPr>
        <w:t>eno</w:t>
      </w:r>
      <w:proofErr w:type="gramEnd"/>
    </w:p>
    <w:p w14:paraId="043051DC" w14:textId="77777777" w:rsidR="005942E5" w:rsidRPr="00560ED9" w:rsidRDefault="005942E5" w:rsidP="00962CCA">
      <w:pPr>
        <w:tabs>
          <w:tab w:val="right" w:pos="8498"/>
        </w:tabs>
        <w:spacing w:after="0"/>
        <w:jc w:val="both"/>
        <w:rPr>
          <w:rFonts w:ascii="Arial" w:hAnsi="Arial" w:cs="Arial"/>
          <w:b/>
        </w:rPr>
      </w:pPr>
    </w:p>
    <w:p w14:paraId="4CC114BA" w14:textId="71409F95" w:rsidR="005942E5" w:rsidRPr="00560ED9" w:rsidRDefault="005942E5" w:rsidP="00962CCA">
      <w:pPr>
        <w:tabs>
          <w:tab w:val="right" w:pos="8498"/>
        </w:tabs>
        <w:spacing w:after="0"/>
        <w:jc w:val="both"/>
        <w:rPr>
          <w:rFonts w:ascii="Arial" w:hAnsi="Arial" w:cs="Arial"/>
        </w:rPr>
      </w:pPr>
      <w:r w:rsidRPr="00560ED9">
        <w:rPr>
          <w:rFonts w:ascii="Arial" w:hAnsi="Arial" w:cs="Arial"/>
        </w:rPr>
        <w:t xml:space="preserve">La función seno se construye a partir del </w:t>
      </w:r>
      <w:r w:rsidR="00531D35" w:rsidRPr="00560ED9">
        <w:rPr>
          <w:rFonts w:ascii="Arial" w:hAnsi="Arial" w:cs="Arial"/>
        </w:rPr>
        <w:t>círculo</w:t>
      </w:r>
      <w:r w:rsidRPr="00560ED9">
        <w:rPr>
          <w:rFonts w:ascii="Arial" w:hAnsi="Arial" w:cs="Arial"/>
        </w:rPr>
        <w:t xml:space="preserve"> trigonométrico [</w:t>
      </w:r>
      <w:commentRangeStart w:id="579"/>
      <w:r w:rsidR="00344130" w:rsidRPr="00560ED9">
        <w:fldChar w:fldCharType="begin"/>
      </w:r>
      <w:r w:rsidR="00344130" w:rsidRPr="00560ED9">
        <w:rPr>
          <w:rFonts w:ascii="Arial" w:hAnsi="Arial" w:cs="Arial"/>
        </w:rPr>
        <w:instrText xml:space="preserve"> HYPERLINK "http://www.gobiernodecanarias.org/educacion/4/Medusa/GCMWEB/Docsup/Recursos/42810459F%5CFuncionSeno.zip_desc%5CFuncionSeno/index.html" </w:instrText>
      </w:r>
      <w:r w:rsidR="00344130" w:rsidRPr="00560ED9">
        <w:fldChar w:fldCharType="separate"/>
      </w:r>
      <w:r w:rsidRPr="00560ED9">
        <w:rPr>
          <w:rStyle w:val="Hipervnculo"/>
          <w:rFonts w:ascii="Arial" w:hAnsi="Arial" w:cs="Arial"/>
        </w:rPr>
        <w:t>VER</w:t>
      </w:r>
      <w:r w:rsidR="00344130" w:rsidRPr="00560ED9">
        <w:rPr>
          <w:rStyle w:val="Hipervnculo"/>
          <w:rFonts w:ascii="Arial" w:hAnsi="Arial" w:cs="Arial"/>
        </w:rPr>
        <w:fldChar w:fldCharType="end"/>
      </w:r>
      <w:commentRangeStart w:id="580"/>
      <w:commentRangeEnd w:id="579"/>
      <w:r w:rsidR="00531D35" w:rsidRPr="00560ED9">
        <w:rPr>
          <w:rStyle w:val="Refdecomentario"/>
          <w:rFonts w:ascii="Arial" w:eastAsia="Calibri" w:hAnsi="Arial" w:cs="Arial"/>
          <w:lang w:val="es-MX"/>
        </w:rPr>
        <w:commentReference w:id="579"/>
      </w:r>
      <w:r w:rsidRPr="00560ED9">
        <w:rPr>
          <w:rFonts w:ascii="Arial" w:hAnsi="Arial" w:cs="Arial"/>
        </w:rPr>
        <w:t>]</w:t>
      </w:r>
      <w:r w:rsidR="00666D65" w:rsidRPr="00560ED9">
        <w:rPr>
          <w:rFonts w:ascii="Arial" w:hAnsi="Arial" w:cs="Arial"/>
        </w:rPr>
        <w:t xml:space="preserve">, su representación </w:t>
      </w:r>
      <w:commentRangeEnd w:id="580"/>
      <w:r w:rsidR="00F619BE">
        <w:rPr>
          <w:rStyle w:val="Refdecomentario"/>
          <w:rFonts w:ascii="Calibri" w:eastAsia="Calibri" w:hAnsi="Calibri" w:cs="Times New Roman"/>
          <w:lang w:val="es-MX"/>
        </w:rPr>
        <w:commentReference w:id="580"/>
      </w:r>
      <w:r w:rsidR="00666D65" w:rsidRPr="00560ED9">
        <w:rPr>
          <w:rFonts w:ascii="Arial" w:hAnsi="Arial" w:cs="Arial"/>
        </w:rPr>
        <w:t xml:space="preserve">gráfica se presenta a continuación: </w:t>
      </w:r>
    </w:p>
    <w:p w14:paraId="3A7C7389" w14:textId="77777777" w:rsidR="00D157AB" w:rsidRPr="00560ED9" w:rsidRDefault="00D157AB"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7A741B9E" w14:textId="77777777" w:rsidTr="00B853C7">
        <w:tc>
          <w:tcPr>
            <w:tcW w:w="9054" w:type="dxa"/>
            <w:gridSpan w:val="2"/>
            <w:shd w:val="clear" w:color="auto" w:fill="0D0D0D" w:themeFill="text1" w:themeFillTint="F2"/>
          </w:tcPr>
          <w:p w14:paraId="291304C3"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9AA6F13" w14:textId="77777777" w:rsidR="00B853C7" w:rsidRPr="00560ED9" w:rsidRDefault="00B853C7" w:rsidP="00B853C7">
            <w:pPr>
              <w:jc w:val="center"/>
              <w:rPr>
                <w:rFonts w:ascii="Arial" w:hAnsi="Arial" w:cs="Arial"/>
                <w:b/>
                <w:color w:val="FFFFFF" w:themeColor="background1"/>
              </w:rPr>
            </w:pPr>
          </w:p>
        </w:tc>
      </w:tr>
      <w:tr w:rsidR="00B853C7" w:rsidRPr="00560ED9" w14:paraId="45990343" w14:textId="77777777" w:rsidTr="00B853C7">
        <w:tc>
          <w:tcPr>
            <w:tcW w:w="1384" w:type="dxa"/>
          </w:tcPr>
          <w:p w14:paraId="535475EE"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A3D1D46" w14:textId="115E97D6"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MA_11_02_IMG60</w:t>
            </w:r>
          </w:p>
        </w:tc>
      </w:tr>
      <w:tr w:rsidR="00B853C7" w:rsidRPr="00560ED9" w14:paraId="3A74D3A4" w14:textId="77777777" w:rsidTr="00B853C7">
        <w:tc>
          <w:tcPr>
            <w:tcW w:w="1384" w:type="dxa"/>
          </w:tcPr>
          <w:p w14:paraId="1A1EEC59" w14:textId="3FA86DDB"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2F5DBEFE" w14:textId="5736FDA1" w:rsidR="00B853C7" w:rsidRPr="00560ED9" w:rsidRDefault="00B853C7" w:rsidP="00B853C7">
            <w:pPr>
              <w:rPr>
                <w:rFonts w:ascii="Arial" w:hAnsi="Arial" w:cs="Arial"/>
                <w:color w:val="000000"/>
              </w:rPr>
            </w:pPr>
            <w:r w:rsidRPr="00560ED9">
              <w:rPr>
                <w:rFonts w:ascii="Arial" w:hAnsi="Arial" w:cs="Arial"/>
                <w:color w:val="000000"/>
              </w:rPr>
              <w:t xml:space="preserve">La función </w:t>
            </w:r>
            <w:r w:rsidR="00531D35" w:rsidRPr="00560ED9">
              <w:rPr>
                <w:rFonts w:ascii="Arial" w:hAnsi="Arial" w:cs="Arial"/>
                <w:color w:val="000000"/>
              </w:rPr>
              <w:t>s</w:t>
            </w:r>
            <w:r w:rsidRPr="00560ED9">
              <w:rPr>
                <w:rFonts w:ascii="Arial" w:hAnsi="Arial" w:cs="Arial"/>
                <w:color w:val="000000"/>
              </w:rPr>
              <w:t>eno</w:t>
            </w:r>
          </w:p>
        </w:tc>
      </w:tr>
      <w:tr w:rsidR="00B853C7" w:rsidRPr="00560ED9" w14:paraId="34AC871E" w14:textId="77777777" w:rsidTr="00B853C7">
        <w:tc>
          <w:tcPr>
            <w:tcW w:w="1384" w:type="dxa"/>
          </w:tcPr>
          <w:p w14:paraId="2EE80B5A"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7084E32" w14:textId="1501D802" w:rsidR="00B853C7" w:rsidRPr="00560ED9" w:rsidRDefault="00D25D2F" w:rsidP="00B853C7">
            <w:pPr>
              <w:rPr>
                <w:rFonts w:ascii="Arial" w:hAnsi="Arial" w:cs="Arial"/>
                <w:color w:val="000000"/>
              </w:rPr>
            </w:pPr>
            <w:commentRangeStart w:id="581"/>
            <w:r w:rsidRPr="00560ED9">
              <w:rPr>
                <w:rFonts w:ascii="Arial" w:hAnsi="Arial" w:cs="Arial"/>
                <w:color w:val="000000"/>
              </w:rPr>
              <w:t xml:space="preserve">En el eje x desde </w:t>
            </w:r>
            <m:oMath>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oMath>
            <w:r w:rsidRPr="00560ED9">
              <w:rPr>
                <w:rFonts w:ascii="Arial" w:eastAsiaTheme="minorEastAsia" w:hAnsi="Arial" w:cs="Arial"/>
                <w:vertAlign w:val="superscript"/>
              </w:rPr>
              <w:t xml:space="preserve">  hasta </w:t>
            </w:r>
            <m:oMath>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w:commentRangeEnd w:id="581"/>
              <m:r>
                <m:rPr>
                  <m:sty m:val="p"/>
                </m:rPr>
                <w:rPr>
                  <w:rStyle w:val="Refdecomentario"/>
                  <w:rFonts w:ascii="Calibri" w:eastAsia="Calibri" w:hAnsi="Calibri" w:cs="Times New Roman"/>
                </w:rPr>
                <w:commentReference w:id="581"/>
              </m:r>
            </m:oMath>
          </w:p>
        </w:tc>
      </w:tr>
      <w:tr w:rsidR="00B853C7" w:rsidRPr="00560ED9" w14:paraId="0C99D063" w14:textId="77777777" w:rsidTr="00B853C7">
        <w:tc>
          <w:tcPr>
            <w:tcW w:w="1384" w:type="dxa"/>
          </w:tcPr>
          <w:p w14:paraId="59C85127"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74DE3B67" w14:textId="3B3E766F" w:rsidR="00B853C7" w:rsidRPr="00560ED9" w:rsidRDefault="00531D35" w:rsidP="00301AD2">
            <w:pPr>
              <w:tabs>
                <w:tab w:val="right" w:pos="8498"/>
              </w:tabs>
              <w:jc w:val="both"/>
              <w:rPr>
                <w:rFonts w:ascii="Arial" w:eastAsiaTheme="minorEastAsia" w:hAnsi="Arial" w:cs="Arial"/>
              </w:rPr>
            </w:pPr>
            <w:r w:rsidRPr="00560ED9">
              <w:rPr>
                <w:rFonts w:ascii="Arial" w:eastAsiaTheme="minorEastAsia" w:hAnsi="Arial" w:cs="Arial"/>
              </w:rPr>
              <w:t>Representación g</w:t>
            </w:r>
            <w:r w:rsidR="00B853C7" w:rsidRPr="00560ED9">
              <w:rPr>
                <w:rFonts w:ascii="Arial" w:eastAsiaTheme="minorEastAsia" w:hAnsi="Arial" w:cs="Arial"/>
              </w:rPr>
              <w:t>r</w:t>
            </w:r>
            <w:r w:rsidRPr="00560ED9">
              <w:rPr>
                <w:rFonts w:ascii="Arial" w:eastAsiaTheme="minorEastAsia" w:hAnsi="Arial" w:cs="Arial"/>
              </w:rPr>
              <w:t>á</w:t>
            </w:r>
            <w:r w:rsidR="00B853C7" w:rsidRPr="00560ED9">
              <w:rPr>
                <w:rFonts w:ascii="Arial" w:eastAsiaTheme="minorEastAsia" w:hAnsi="Arial" w:cs="Arial"/>
              </w:rPr>
              <w:t xml:space="preserve">fica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=sen(x)</m:t>
              </m:r>
            </m:oMath>
          </w:p>
        </w:tc>
      </w:tr>
    </w:tbl>
    <w:p w14:paraId="06CE0514" w14:textId="77777777" w:rsidR="005942E5" w:rsidRPr="00560ED9" w:rsidRDefault="005942E5" w:rsidP="00962CCA">
      <w:pPr>
        <w:tabs>
          <w:tab w:val="right" w:pos="8498"/>
        </w:tabs>
        <w:spacing w:after="0"/>
        <w:jc w:val="both"/>
        <w:rPr>
          <w:rFonts w:ascii="Arial" w:hAnsi="Arial" w:cs="Arial"/>
          <w:b/>
        </w:rPr>
      </w:pPr>
    </w:p>
    <w:p w14:paraId="04C354C9" w14:textId="38D17685" w:rsidR="00D157AB" w:rsidRPr="00560ED9" w:rsidRDefault="005942E5" w:rsidP="00962CCA">
      <w:pPr>
        <w:tabs>
          <w:tab w:val="right" w:pos="8498"/>
        </w:tabs>
        <w:spacing w:after="0"/>
        <w:jc w:val="both"/>
        <w:rPr>
          <w:rFonts w:ascii="Arial" w:hAnsi="Arial" w:cs="Arial"/>
        </w:rPr>
      </w:pPr>
      <w:r w:rsidRPr="00560ED9">
        <w:rPr>
          <w:rFonts w:ascii="Arial" w:hAnsi="Arial" w:cs="Arial"/>
        </w:rPr>
        <w:t>Sus principales propiedades son:</w:t>
      </w:r>
    </w:p>
    <w:p w14:paraId="141E7A64" w14:textId="77777777" w:rsidR="00DE5AD6" w:rsidRPr="00560ED9" w:rsidRDefault="00DE5AD6" w:rsidP="00962CCA">
      <w:pPr>
        <w:tabs>
          <w:tab w:val="right" w:pos="8498"/>
        </w:tabs>
        <w:spacing w:after="0"/>
        <w:jc w:val="both"/>
        <w:rPr>
          <w:rFonts w:ascii="Arial" w:hAnsi="Arial" w:cs="Arial"/>
          <w:b/>
        </w:rPr>
      </w:pPr>
      <w:commentRangeStart w:id="582"/>
    </w:p>
    <w:tbl>
      <w:tblPr>
        <w:tblStyle w:val="Tablaconcuadrcula"/>
        <w:tblW w:w="0" w:type="auto"/>
        <w:jc w:val="center"/>
        <w:tblLook w:val="04A0" w:firstRow="1" w:lastRow="0" w:firstColumn="1" w:lastColumn="0" w:noHBand="0" w:noVBand="1"/>
      </w:tblPr>
      <w:tblGrid>
        <w:gridCol w:w="3460"/>
        <w:gridCol w:w="3521"/>
      </w:tblGrid>
      <w:tr w:rsidR="00DE5AD6" w:rsidRPr="00560ED9" w14:paraId="6F6BBF2E" w14:textId="77777777" w:rsidTr="0033452E">
        <w:trPr>
          <w:jc w:val="center"/>
        </w:trPr>
        <w:tc>
          <w:tcPr>
            <w:tcW w:w="3460" w:type="dxa"/>
          </w:tcPr>
          <w:p w14:paraId="5FEC60E5" w14:textId="6C1CBBA8" w:rsidR="00DE5AD6" w:rsidRPr="00560ED9" w:rsidRDefault="00DE5AD6" w:rsidP="00962CCA">
            <w:pPr>
              <w:tabs>
                <w:tab w:val="right" w:pos="8498"/>
              </w:tabs>
              <w:jc w:val="both"/>
              <w:rPr>
                <w:rFonts w:ascii="Arial" w:hAnsi="Arial" w:cs="Arial"/>
              </w:rPr>
            </w:pPr>
            <w:r w:rsidRPr="00560ED9">
              <w:rPr>
                <w:rFonts w:ascii="Arial" w:hAnsi="Arial" w:cs="Arial"/>
              </w:rPr>
              <w:t>Dominio:</w:t>
            </w:r>
          </w:p>
        </w:tc>
        <w:tc>
          <w:tcPr>
            <w:tcW w:w="3521" w:type="dxa"/>
          </w:tcPr>
          <w:p w14:paraId="0A4E0D95" w14:textId="4EFE51F8" w:rsidR="00DE5AD6" w:rsidRPr="00560ED9" w:rsidRDefault="00DE5AD6"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DE5AD6" w:rsidRPr="00560ED9" w14:paraId="76DB02A4" w14:textId="77777777" w:rsidTr="0033452E">
        <w:trPr>
          <w:jc w:val="center"/>
        </w:trPr>
        <w:tc>
          <w:tcPr>
            <w:tcW w:w="3460" w:type="dxa"/>
          </w:tcPr>
          <w:p w14:paraId="13922E71" w14:textId="67A2D044" w:rsidR="00DE5AD6" w:rsidRPr="00560ED9" w:rsidRDefault="00DE5AD6" w:rsidP="00962CCA">
            <w:pPr>
              <w:tabs>
                <w:tab w:val="right" w:pos="8498"/>
              </w:tabs>
              <w:jc w:val="both"/>
              <w:rPr>
                <w:rFonts w:ascii="Arial" w:hAnsi="Arial" w:cs="Arial"/>
              </w:rPr>
            </w:pPr>
            <w:r w:rsidRPr="00560ED9">
              <w:rPr>
                <w:rFonts w:ascii="Arial" w:hAnsi="Arial" w:cs="Arial"/>
              </w:rPr>
              <w:t>Rango:</w:t>
            </w:r>
          </w:p>
        </w:tc>
        <w:tc>
          <w:tcPr>
            <w:tcW w:w="3521" w:type="dxa"/>
          </w:tcPr>
          <w:p w14:paraId="6A0C59B9" w14:textId="29923A52" w:rsidR="00DE5AD6" w:rsidRPr="00560ED9" w:rsidRDefault="00DE5AD6" w:rsidP="00A86DFE">
            <w:pPr>
              <w:tabs>
                <w:tab w:val="right" w:pos="8498"/>
              </w:tabs>
              <w:jc w:val="center"/>
              <w:rPr>
                <w:rFonts w:ascii="Arial" w:hAnsi="Arial" w:cs="Arial"/>
              </w:rPr>
            </w:pPr>
            <m:oMathPara>
              <m:oMath>
                <m:r>
                  <w:rPr>
                    <w:rFonts w:ascii="Cambria Math" w:hAnsi="Cambria Math" w:cs="Arial"/>
                  </w:rPr>
                  <m:t>[-1,1]</m:t>
                </m:r>
              </m:oMath>
            </m:oMathPara>
          </w:p>
        </w:tc>
      </w:tr>
      <w:tr w:rsidR="00A06C2C" w:rsidRPr="00560ED9" w14:paraId="08505F36" w14:textId="77777777" w:rsidTr="0033452E">
        <w:trPr>
          <w:jc w:val="center"/>
        </w:trPr>
        <w:tc>
          <w:tcPr>
            <w:tcW w:w="3460" w:type="dxa"/>
          </w:tcPr>
          <w:p w14:paraId="35D59CAB" w14:textId="1E0CC50C" w:rsidR="00A06C2C" w:rsidRPr="00560ED9" w:rsidRDefault="00451B6E" w:rsidP="00962CCA">
            <w:pPr>
              <w:tabs>
                <w:tab w:val="right" w:pos="8498"/>
              </w:tabs>
              <w:jc w:val="both"/>
              <w:rPr>
                <w:rFonts w:ascii="Arial" w:hAnsi="Arial" w:cs="Arial"/>
              </w:rPr>
            </w:pPr>
            <w:r w:rsidRPr="00560ED9">
              <w:rPr>
                <w:rFonts w:ascii="Arial" w:hAnsi="Arial" w:cs="Arial"/>
              </w:rPr>
              <w:t>Inyec</w:t>
            </w:r>
            <w:r w:rsidR="00A06C2C" w:rsidRPr="00560ED9">
              <w:rPr>
                <w:rFonts w:ascii="Arial" w:hAnsi="Arial" w:cs="Arial"/>
              </w:rPr>
              <w:t>tiva:</w:t>
            </w:r>
          </w:p>
        </w:tc>
        <w:tc>
          <w:tcPr>
            <w:tcW w:w="3521" w:type="dxa"/>
          </w:tcPr>
          <w:p w14:paraId="5EE813E7" w14:textId="3B7DF5CF"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DF06A1D" w14:textId="77777777" w:rsidTr="0033452E">
        <w:trPr>
          <w:jc w:val="center"/>
        </w:trPr>
        <w:tc>
          <w:tcPr>
            <w:tcW w:w="3460" w:type="dxa"/>
          </w:tcPr>
          <w:p w14:paraId="5116C54B" w14:textId="0B23DEF0" w:rsidR="00A06C2C" w:rsidRPr="00560ED9" w:rsidRDefault="00A06C2C" w:rsidP="00962CCA">
            <w:pPr>
              <w:tabs>
                <w:tab w:val="right" w:pos="8498"/>
              </w:tabs>
              <w:jc w:val="both"/>
              <w:rPr>
                <w:rFonts w:ascii="Arial" w:hAnsi="Arial" w:cs="Arial"/>
              </w:rPr>
            </w:pPr>
            <w:r w:rsidRPr="00560ED9">
              <w:rPr>
                <w:rFonts w:ascii="Arial" w:hAnsi="Arial" w:cs="Arial"/>
              </w:rPr>
              <w:t>Sobreyectiva:</w:t>
            </w:r>
          </w:p>
        </w:tc>
        <w:tc>
          <w:tcPr>
            <w:tcW w:w="3521" w:type="dxa"/>
          </w:tcPr>
          <w:p w14:paraId="719BB80B" w14:textId="6A4BE5BB" w:rsidR="00A06C2C" w:rsidRPr="00560ED9" w:rsidRDefault="00A06C2C" w:rsidP="00A86DFE">
            <w:pPr>
              <w:tabs>
                <w:tab w:val="right" w:pos="8498"/>
              </w:tabs>
              <w:jc w:val="center"/>
              <w:rPr>
                <w:rFonts w:ascii="Arial" w:eastAsia="Cambria" w:hAnsi="Arial" w:cs="Arial"/>
              </w:rPr>
            </w:pPr>
            <w:r w:rsidRPr="00560ED9">
              <w:rPr>
                <w:rFonts w:ascii="Arial" w:eastAsia="Cambria" w:hAnsi="Arial" w:cs="Arial"/>
              </w:rPr>
              <w:t>No</w:t>
            </w:r>
          </w:p>
        </w:tc>
      </w:tr>
      <w:tr w:rsidR="00A06C2C" w:rsidRPr="00560ED9" w14:paraId="79EC0C38" w14:textId="77777777" w:rsidTr="0033452E">
        <w:trPr>
          <w:jc w:val="center"/>
        </w:trPr>
        <w:tc>
          <w:tcPr>
            <w:tcW w:w="3460" w:type="dxa"/>
          </w:tcPr>
          <w:p w14:paraId="07FCC2CA" w14:textId="604AA2DC" w:rsidR="00A06C2C" w:rsidRPr="00560ED9" w:rsidRDefault="00666D65" w:rsidP="00962CCA">
            <w:pPr>
              <w:tabs>
                <w:tab w:val="right" w:pos="8498"/>
              </w:tabs>
              <w:jc w:val="both"/>
              <w:rPr>
                <w:rFonts w:ascii="Arial" w:hAnsi="Arial" w:cs="Arial"/>
              </w:rPr>
            </w:pPr>
            <w:r w:rsidRPr="00560ED9">
              <w:rPr>
                <w:rFonts w:ascii="Arial" w:hAnsi="Arial" w:cs="Arial"/>
              </w:rPr>
              <w:t>La función es par o impar</w:t>
            </w:r>
          </w:p>
        </w:tc>
        <w:tc>
          <w:tcPr>
            <w:tcW w:w="3521" w:type="dxa"/>
          </w:tcPr>
          <w:p w14:paraId="06C97722" w14:textId="2A56BE45" w:rsidR="00A06C2C" w:rsidRPr="00560ED9" w:rsidRDefault="00666D65" w:rsidP="00A86DFE">
            <w:pPr>
              <w:tabs>
                <w:tab w:val="right" w:pos="8498"/>
              </w:tabs>
              <w:jc w:val="center"/>
              <w:rPr>
                <w:rFonts w:ascii="Arial" w:eastAsia="Cambria" w:hAnsi="Arial" w:cs="Arial"/>
              </w:rPr>
            </w:pPr>
            <w:r w:rsidRPr="00560ED9">
              <w:rPr>
                <w:rFonts w:ascii="Arial" w:eastAsia="Cambria" w:hAnsi="Arial" w:cs="Arial"/>
              </w:rPr>
              <w:t>Impar</w:t>
            </w:r>
          </w:p>
        </w:tc>
      </w:tr>
      <w:tr w:rsidR="00A06C2C" w:rsidRPr="00560ED9" w14:paraId="1DDB6727" w14:textId="77777777" w:rsidTr="0033452E">
        <w:trPr>
          <w:jc w:val="center"/>
        </w:trPr>
        <w:tc>
          <w:tcPr>
            <w:tcW w:w="3460" w:type="dxa"/>
          </w:tcPr>
          <w:p w14:paraId="4349A8A6" w14:textId="5CCE2991" w:rsidR="00A06C2C" w:rsidRPr="00560ED9" w:rsidRDefault="00D25D2F" w:rsidP="00962CCA">
            <w:pPr>
              <w:tabs>
                <w:tab w:val="right" w:pos="8498"/>
              </w:tabs>
              <w:jc w:val="both"/>
              <w:rPr>
                <w:rFonts w:ascii="Arial" w:hAnsi="Arial" w:cs="Arial"/>
              </w:rPr>
            </w:pPr>
            <w:r w:rsidRPr="00560ED9">
              <w:rPr>
                <w:rFonts w:ascii="Arial" w:hAnsi="Arial" w:cs="Arial"/>
              </w:rPr>
              <w:t>Máximo</w:t>
            </w:r>
            <w:r w:rsidR="00A06C2C" w:rsidRPr="00560ED9">
              <w:rPr>
                <w:rFonts w:ascii="Arial" w:hAnsi="Arial" w:cs="Arial"/>
              </w:rPr>
              <w:t>:</w:t>
            </w:r>
          </w:p>
        </w:tc>
        <w:tc>
          <w:tcPr>
            <w:tcW w:w="3521" w:type="dxa"/>
          </w:tcPr>
          <w:p w14:paraId="7BD7B8D9" w14:textId="7AEF71DF"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06C2C" w:rsidRPr="00560ED9" w14:paraId="3A87C111" w14:textId="77777777" w:rsidTr="0033452E">
        <w:trPr>
          <w:jc w:val="center"/>
        </w:trPr>
        <w:tc>
          <w:tcPr>
            <w:tcW w:w="3460" w:type="dxa"/>
          </w:tcPr>
          <w:p w14:paraId="45E41557" w14:textId="6C1D8AF9" w:rsidR="00A06C2C" w:rsidRPr="00560ED9" w:rsidRDefault="00D25D2F" w:rsidP="00962CCA">
            <w:pPr>
              <w:tabs>
                <w:tab w:val="right" w:pos="8498"/>
              </w:tabs>
              <w:jc w:val="both"/>
              <w:rPr>
                <w:rFonts w:ascii="Arial" w:hAnsi="Arial" w:cs="Arial"/>
              </w:rPr>
            </w:pPr>
            <w:r w:rsidRPr="00560ED9">
              <w:rPr>
                <w:rFonts w:ascii="Arial" w:hAnsi="Arial" w:cs="Arial"/>
              </w:rPr>
              <w:t>Mínimo</w:t>
            </w:r>
          </w:p>
        </w:tc>
        <w:tc>
          <w:tcPr>
            <w:tcW w:w="3521" w:type="dxa"/>
          </w:tcPr>
          <w:p w14:paraId="5A138951" w14:textId="53672E79" w:rsidR="00A06C2C" w:rsidRPr="00560ED9" w:rsidRDefault="00955D6C"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commentRangeEnd w:id="582"/>
    <w:p w14:paraId="61007B58" w14:textId="2D460F49" w:rsidR="00DE5AD6" w:rsidRPr="00560ED9" w:rsidRDefault="00ED69C6" w:rsidP="00962CCA">
      <w:pPr>
        <w:tabs>
          <w:tab w:val="right" w:pos="8498"/>
        </w:tabs>
        <w:spacing w:after="0"/>
        <w:jc w:val="both"/>
        <w:rPr>
          <w:rFonts w:ascii="Arial" w:hAnsi="Arial" w:cs="Arial"/>
        </w:rPr>
      </w:pPr>
      <w:r>
        <w:rPr>
          <w:rStyle w:val="Refdecomentario"/>
          <w:rFonts w:ascii="Calibri" w:eastAsia="Calibri" w:hAnsi="Calibri" w:cs="Times New Roman"/>
          <w:lang w:val="es-MX"/>
        </w:rPr>
        <w:commentReference w:id="582"/>
      </w:r>
    </w:p>
    <w:p w14:paraId="1731EC25" w14:textId="3776FED4" w:rsidR="00254DFC" w:rsidRPr="00560ED9" w:rsidRDefault="00666D65" w:rsidP="00962CCA">
      <w:pPr>
        <w:tabs>
          <w:tab w:val="right" w:pos="8498"/>
        </w:tabs>
        <w:spacing w:after="0"/>
        <w:jc w:val="both"/>
        <w:rPr>
          <w:rFonts w:ascii="Arial" w:hAnsi="Arial" w:cs="Arial"/>
        </w:rPr>
      </w:pPr>
      <w:commentRangeStart w:id="583"/>
      <w:r w:rsidRPr="00560ED9">
        <w:rPr>
          <w:rFonts w:ascii="Arial" w:hAnsi="Arial" w:cs="Arial"/>
        </w:rPr>
        <w:t>En la representación</w:t>
      </w:r>
      <w:commentRangeEnd w:id="583"/>
      <w:r w:rsidR="00ED69C6">
        <w:rPr>
          <w:rStyle w:val="Refdecomentario"/>
          <w:rFonts w:ascii="Calibri" w:eastAsia="Calibri" w:hAnsi="Calibri" w:cs="Times New Roman"/>
          <w:lang w:val="es-MX"/>
        </w:rPr>
        <w:commentReference w:id="583"/>
      </w:r>
      <w:r w:rsidRPr="00560ED9">
        <w:rPr>
          <w:rFonts w:ascii="Arial" w:hAnsi="Arial" w:cs="Arial"/>
        </w:rPr>
        <w:t xml:space="preserve"> </w:t>
      </w:r>
      <w:r w:rsidR="00531D35" w:rsidRPr="00560ED9">
        <w:rPr>
          <w:rFonts w:ascii="Arial" w:hAnsi="Arial" w:cs="Arial"/>
        </w:rPr>
        <w:t>gráfica</w:t>
      </w:r>
      <w:r w:rsidR="00254DFC" w:rsidRPr="00560ED9">
        <w:rPr>
          <w:rFonts w:ascii="Arial" w:hAnsi="Arial" w:cs="Arial"/>
        </w:rPr>
        <w:t xml:space="preserve"> de la función seno</w:t>
      </w:r>
      <w:r w:rsidR="00E13A23" w:rsidRPr="00560ED9">
        <w:rPr>
          <w:rFonts w:ascii="Arial" w:hAnsi="Arial" w:cs="Arial"/>
        </w:rPr>
        <w:t xml:space="preserve"> </w:t>
      </w:r>
      <w:commentRangeStart w:id="584"/>
      <w:r w:rsidR="00E13A23" w:rsidRPr="00560ED9">
        <w:rPr>
          <w:rFonts w:ascii="Arial" w:hAnsi="Arial" w:cs="Arial"/>
        </w:rPr>
        <w:t>se presentan</w:t>
      </w:r>
      <w:commentRangeEnd w:id="584"/>
      <w:r w:rsidR="00ED69C6">
        <w:rPr>
          <w:rStyle w:val="Refdecomentario"/>
          <w:rFonts w:ascii="Calibri" w:eastAsia="Calibri" w:hAnsi="Calibri" w:cs="Times New Roman"/>
          <w:lang w:val="es-MX"/>
        </w:rPr>
        <w:commentReference w:id="584"/>
      </w:r>
      <w:r w:rsidR="00E13A23" w:rsidRPr="00560ED9">
        <w:rPr>
          <w:rFonts w:ascii="Arial" w:hAnsi="Arial" w:cs="Arial"/>
        </w:rPr>
        <w:t xml:space="preserve"> intervalos tanto de crecimiento como de </w:t>
      </w:r>
      <w:r w:rsidR="0033452E" w:rsidRPr="00560ED9">
        <w:rPr>
          <w:rFonts w:ascii="Arial" w:hAnsi="Arial" w:cs="Arial"/>
        </w:rPr>
        <w:t>decrecimiento</w:t>
      </w:r>
      <w:r w:rsidR="00E13A23" w:rsidRPr="00560ED9">
        <w:rPr>
          <w:rFonts w:ascii="Arial" w:hAnsi="Arial" w:cs="Arial"/>
        </w:rPr>
        <w:t xml:space="preserve"> e intervalos de concavidad hacia arriba y de concavidad hacia </w:t>
      </w:r>
      <w:commentRangeStart w:id="585"/>
      <w:r w:rsidR="00E13A23" w:rsidRPr="00560ED9">
        <w:rPr>
          <w:rFonts w:ascii="Arial" w:hAnsi="Arial" w:cs="Arial"/>
        </w:rPr>
        <w:t>abajo, pero como esta función es periódica</w:t>
      </w:r>
      <w:r w:rsidR="00E01E3C" w:rsidRPr="00560ED9">
        <w:rPr>
          <w:rFonts w:ascii="Arial" w:hAnsi="Arial" w:cs="Arial"/>
        </w:rPr>
        <w:t xml:space="preserve"> entonces este </w:t>
      </w:r>
      <w:r w:rsidR="00E13A23" w:rsidRPr="00560ED9">
        <w:rPr>
          <w:rFonts w:ascii="Arial" w:hAnsi="Arial" w:cs="Arial"/>
        </w:rPr>
        <w:t xml:space="preserve">comportamiento se repite una y otra vez,  </w:t>
      </w:r>
      <w:r w:rsidRPr="00560ED9">
        <w:rPr>
          <w:rFonts w:ascii="Arial" w:hAnsi="Arial" w:cs="Arial"/>
        </w:rPr>
        <w:t>por lo tanto la función seno presenta las siguientes características:</w:t>
      </w:r>
      <w:commentRangeEnd w:id="585"/>
      <w:r w:rsidR="00976A61">
        <w:rPr>
          <w:rStyle w:val="Refdecomentario"/>
          <w:rFonts w:ascii="Calibri" w:eastAsia="Calibri" w:hAnsi="Calibri" w:cs="Times New Roman"/>
          <w:lang w:val="es-MX"/>
        </w:rPr>
        <w:commentReference w:id="585"/>
      </w:r>
    </w:p>
    <w:p w14:paraId="61D668A8" w14:textId="77777777" w:rsidR="00E13A23" w:rsidRPr="00560ED9" w:rsidRDefault="00E13A23"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87"/>
        <w:gridCol w:w="5941"/>
      </w:tblGrid>
      <w:tr w:rsidR="00E13A23" w:rsidRPr="00560ED9" w14:paraId="0FAE9F65" w14:textId="77777777" w:rsidTr="007B237C">
        <w:tc>
          <w:tcPr>
            <w:tcW w:w="2943" w:type="dxa"/>
          </w:tcPr>
          <w:p w14:paraId="1D1A0FB0" w14:textId="630E3225" w:rsidR="00E13A23" w:rsidRPr="00560ED9" w:rsidRDefault="00E13A23" w:rsidP="00962CCA">
            <w:pPr>
              <w:tabs>
                <w:tab w:val="right" w:pos="8498"/>
              </w:tabs>
              <w:jc w:val="both"/>
              <w:rPr>
                <w:rFonts w:ascii="Arial" w:hAnsi="Arial" w:cs="Arial"/>
              </w:rPr>
            </w:pPr>
            <w:r w:rsidRPr="00560ED9">
              <w:rPr>
                <w:rFonts w:ascii="Arial" w:hAnsi="Arial" w:cs="Arial"/>
              </w:rPr>
              <w:t>Valores en que alcanza el máximo:</w:t>
            </w:r>
          </w:p>
        </w:tc>
        <w:tc>
          <w:tcPr>
            <w:tcW w:w="6035" w:type="dxa"/>
          </w:tcPr>
          <w:p w14:paraId="0BD89A93" w14:textId="32A69E6B" w:rsidR="00E13A23" w:rsidRPr="00560ED9" w:rsidRDefault="00E13A23" w:rsidP="00962CCA">
            <w:pPr>
              <w:tabs>
                <w:tab w:val="right" w:pos="8498"/>
              </w:tabs>
              <w:jc w:val="both"/>
              <w:rPr>
                <w:rFonts w:ascii="Arial"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544CE7F2" w14:textId="77777777" w:rsidTr="007B237C">
        <w:tc>
          <w:tcPr>
            <w:tcW w:w="2943" w:type="dxa"/>
          </w:tcPr>
          <w:p w14:paraId="3639A29C" w14:textId="6B1AE141" w:rsidR="00E13A23" w:rsidRPr="00560ED9" w:rsidRDefault="00E13A23" w:rsidP="00962CCA">
            <w:pPr>
              <w:tabs>
                <w:tab w:val="right" w:pos="8498"/>
              </w:tabs>
              <w:jc w:val="both"/>
              <w:rPr>
                <w:rFonts w:ascii="Arial" w:hAnsi="Arial" w:cs="Arial"/>
              </w:rPr>
            </w:pPr>
            <w:r w:rsidRPr="00560ED9">
              <w:rPr>
                <w:rFonts w:ascii="Arial" w:hAnsi="Arial" w:cs="Arial"/>
              </w:rPr>
              <w:t xml:space="preserve">Valores en que alcanza el </w:t>
            </w:r>
            <w:r w:rsidR="00666D65" w:rsidRPr="00560ED9">
              <w:rPr>
                <w:rFonts w:ascii="Arial" w:hAnsi="Arial" w:cs="Arial"/>
              </w:rPr>
              <w:t>mínimo</w:t>
            </w:r>
            <w:r w:rsidRPr="00560ED9">
              <w:rPr>
                <w:rFonts w:ascii="Arial" w:hAnsi="Arial" w:cs="Arial"/>
              </w:rPr>
              <w:t>:</w:t>
            </w:r>
          </w:p>
        </w:tc>
        <w:tc>
          <w:tcPr>
            <w:tcW w:w="6035" w:type="dxa"/>
          </w:tcPr>
          <w:p w14:paraId="5C200AD8" w14:textId="58EBC1F2" w:rsidR="00E13A23" w:rsidRPr="00560ED9" w:rsidRDefault="00E13A23" w:rsidP="00E13A23">
            <w:pPr>
              <w:tabs>
                <w:tab w:val="right" w:pos="8498"/>
              </w:tabs>
              <w:jc w:val="both"/>
              <w:rPr>
                <w:rFonts w:ascii="Arial" w:eastAsia="Cambria" w:hAnsi="Arial" w:cs="Arial"/>
              </w:rPr>
            </w:pPr>
            <m:oMathPara>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9π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5π</m:t>
                    </m:r>
                  </m:num>
                  <m:den>
                    <m:r>
                      <w:rPr>
                        <w:rFonts w:ascii="Cambria Math" w:eastAsiaTheme="minorEastAsia" w:hAnsi="Cambria Math" w:cs="Arial"/>
                      </w:rPr>
                      <m:t>2</m:t>
                    </m:r>
                  </m:den>
                </m:f>
                <m:r>
                  <w:rPr>
                    <w:rFonts w:ascii="Cambria Math" w:eastAsiaTheme="minorEastAsia" w:hAnsi="Cambria Math" w:cs="Arial"/>
                  </w:rPr>
                  <m:t>, -</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11π</m:t>
                    </m:r>
                  </m:num>
                  <m:den>
                    <m:r>
                      <w:rPr>
                        <w:rFonts w:ascii="Cambria Math" w:eastAsiaTheme="minorEastAsia" w:hAnsi="Cambria Math" w:cs="Arial"/>
                      </w:rPr>
                      <m:t>2</m:t>
                    </m:r>
                  </m:den>
                </m:f>
                <m:r>
                  <w:rPr>
                    <w:rFonts w:ascii="Cambria Math" w:eastAsia="Cambria" w:hAnsi="Cambria Math" w:cs="Arial"/>
                  </w:rPr>
                  <m:t>,…</m:t>
                </m:r>
              </m:oMath>
            </m:oMathPara>
          </w:p>
        </w:tc>
      </w:tr>
      <w:tr w:rsidR="00E13A23" w:rsidRPr="00560ED9" w14:paraId="28FC12FA" w14:textId="77777777" w:rsidTr="007B237C">
        <w:tc>
          <w:tcPr>
            <w:tcW w:w="2943" w:type="dxa"/>
          </w:tcPr>
          <w:p w14:paraId="4239A51D" w14:textId="36B681E3" w:rsidR="00E13A23" w:rsidRPr="00560ED9" w:rsidRDefault="00D25D2F">
            <w:pPr>
              <w:tabs>
                <w:tab w:val="right" w:pos="8498"/>
              </w:tabs>
              <w:jc w:val="both"/>
              <w:rPr>
                <w:rFonts w:ascii="Arial" w:hAnsi="Arial" w:cs="Arial"/>
              </w:rPr>
            </w:pPr>
            <w:commentRangeStart w:id="586"/>
            <w:r w:rsidRPr="00560ED9">
              <w:rPr>
                <w:rFonts w:ascii="Arial" w:hAnsi="Arial" w:cs="Arial"/>
              </w:rPr>
              <w:t xml:space="preserve">Intervalos </w:t>
            </w:r>
            <w:r w:rsidR="00666D65" w:rsidRPr="00560ED9">
              <w:rPr>
                <w:rFonts w:ascii="Arial" w:hAnsi="Arial" w:cs="Arial"/>
              </w:rPr>
              <w:t>donde la función es creciente</w:t>
            </w:r>
            <w:r w:rsidR="004278F7" w:rsidRPr="00560ED9">
              <w:rPr>
                <w:rFonts w:ascii="Arial" w:hAnsi="Arial" w:cs="Arial"/>
              </w:rPr>
              <w:t>:</w:t>
            </w:r>
          </w:p>
        </w:tc>
        <w:tc>
          <w:tcPr>
            <w:tcW w:w="6035" w:type="dxa"/>
          </w:tcPr>
          <w:p w14:paraId="3880319D" w14:textId="04314E7F" w:rsidR="00E13A23" w:rsidRPr="00560ED9" w:rsidRDefault="007B237C" w:rsidP="007B237C">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w:commentRangeEnd w:id="586"/>
                <m:r>
                  <m:rPr>
                    <m:sty m:val="p"/>
                  </m:rPr>
                  <w:rPr>
                    <w:rStyle w:val="Refdecomentario"/>
                    <w:rFonts w:ascii="Calibri" w:eastAsia="Calibri" w:hAnsi="Calibri" w:cs="Times New Roman"/>
                  </w:rPr>
                  <w:commentReference w:id="586"/>
                </m:r>
              </m:oMath>
            </m:oMathPara>
          </w:p>
        </w:tc>
      </w:tr>
      <w:tr w:rsidR="00E13A23" w:rsidRPr="00560ED9" w14:paraId="15CF7143" w14:textId="77777777" w:rsidTr="007B237C">
        <w:tc>
          <w:tcPr>
            <w:tcW w:w="2943" w:type="dxa"/>
          </w:tcPr>
          <w:p w14:paraId="075B19F9" w14:textId="6251F8D5" w:rsidR="00E13A23" w:rsidRPr="00560ED9" w:rsidRDefault="00666D65" w:rsidP="00962CCA">
            <w:pPr>
              <w:tabs>
                <w:tab w:val="right" w:pos="8498"/>
              </w:tabs>
              <w:jc w:val="both"/>
              <w:rPr>
                <w:rFonts w:ascii="Arial" w:hAnsi="Arial" w:cs="Arial"/>
              </w:rPr>
            </w:pPr>
            <w:r w:rsidRPr="00560ED9">
              <w:rPr>
                <w:rFonts w:ascii="Arial" w:hAnsi="Arial" w:cs="Arial"/>
              </w:rPr>
              <w:lastRenderedPageBreak/>
              <w:t>Intervalos donde la función es decreciente</w:t>
            </w:r>
            <w:r w:rsidR="004278F7" w:rsidRPr="00560ED9">
              <w:rPr>
                <w:rFonts w:ascii="Arial" w:hAnsi="Arial" w:cs="Arial"/>
              </w:rPr>
              <w:t>:</w:t>
            </w:r>
          </w:p>
        </w:tc>
        <w:tc>
          <w:tcPr>
            <w:tcW w:w="6035" w:type="dxa"/>
          </w:tcPr>
          <w:p w14:paraId="4D000BBF" w14:textId="6B2A4DBB" w:rsidR="00E13A23" w:rsidRPr="00560ED9" w:rsidRDefault="007B237C"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w:commentRangeStart w:id="587"/>
                        <m:r>
                          <w:rPr>
                            <w:rFonts w:ascii="Cambria Math" w:eastAsia="Cambria" w:hAnsi="Cambria Math" w:cs="Arial"/>
                            <w:vertAlign w:val="superscript"/>
                          </w:rPr>
                          <m:t>5</m:t>
                        </m:r>
                        <w:commentRangeEnd w:id="587"/>
                        <m:r>
                          <m:rPr>
                            <m:sty m:val="p"/>
                          </m:rPr>
                          <w:rPr>
                            <w:rStyle w:val="Refdecomentario"/>
                            <w:rFonts w:ascii="Calibri" w:eastAsia="Calibri" w:hAnsi="Calibri" w:cs="Times New Roman"/>
                          </w:rPr>
                          <w:commentReference w:id="587"/>
                        </m:r>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tc>
      </w:tr>
      <w:tr w:rsidR="004278F7" w:rsidRPr="00560ED9" w14:paraId="01A0FFB4" w14:textId="77777777" w:rsidTr="007B237C">
        <w:tc>
          <w:tcPr>
            <w:tcW w:w="2943" w:type="dxa"/>
          </w:tcPr>
          <w:p w14:paraId="7296514F" w14:textId="491CA709" w:rsidR="004278F7" w:rsidRPr="00560ED9" w:rsidDel="00666D65" w:rsidRDefault="004278F7" w:rsidP="00962CCA">
            <w:pPr>
              <w:tabs>
                <w:tab w:val="right" w:pos="8498"/>
              </w:tabs>
              <w:jc w:val="both"/>
              <w:rPr>
                <w:rFonts w:ascii="Arial" w:hAnsi="Arial" w:cs="Arial"/>
              </w:rPr>
            </w:pPr>
            <w:r w:rsidRPr="00560ED9">
              <w:rPr>
                <w:rFonts w:ascii="Arial" w:hAnsi="Arial" w:cs="Arial"/>
              </w:rPr>
              <w:t>Concavidad:</w:t>
            </w:r>
          </w:p>
        </w:tc>
        <w:tc>
          <w:tcPr>
            <w:tcW w:w="6035" w:type="dxa"/>
          </w:tcPr>
          <w:p w14:paraId="62F89699" w14:textId="77777777" w:rsidR="004278F7" w:rsidRPr="00560ED9" w:rsidRDefault="004278F7" w:rsidP="00962CCA">
            <w:pPr>
              <w:tabs>
                <w:tab w:val="right" w:pos="8498"/>
              </w:tabs>
              <w:jc w:val="both"/>
              <w:rPr>
                <w:rFonts w:ascii="Arial" w:eastAsia="Cambria" w:hAnsi="Arial" w:cs="Arial"/>
              </w:rPr>
            </w:pPr>
            <w:r w:rsidRPr="00560ED9">
              <w:rPr>
                <w:rFonts w:ascii="Arial" w:eastAsia="Cambria" w:hAnsi="Arial" w:cs="Arial"/>
              </w:rPr>
              <w:t>La función es  cóncava hacia abajo en:</w:t>
            </w:r>
          </w:p>
          <w:p w14:paraId="6F8EC024" w14:textId="18D1AC6D"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r>
                  <m:rPr>
                    <m:sty m:val="p"/>
                  </m:rPr>
                  <w:rPr>
                    <w:rFonts w:ascii="Cambria Math" w:eastAsia="Cambria" w:hAnsi="Cambria Math" w:cs="Arial"/>
                    <w:vertAlign w:val="superscript"/>
                  </w:rPr>
                  <w:br/>
                </m:r>
              </m:oMath>
            </m:oMathPara>
            <w:r w:rsidRPr="00560ED9">
              <w:rPr>
                <w:rFonts w:ascii="Arial" w:eastAsia="Cambria" w:hAnsi="Arial" w:cs="Arial"/>
              </w:rPr>
              <w:t>La función es cóncava hacia arriba en:</w:t>
            </w:r>
          </w:p>
          <w:p w14:paraId="0BBA3572" w14:textId="5C3C96BF" w:rsidR="004278F7" w:rsidRPr="00560ED9" w:rsidRDefault="004278F7" w:rsidP="00962CCA">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bl>
    <w:p w14:paraId="14051EE3" w14:textId="77777777" w:rsidR="00254DFC" w:rsidRPr="00560ED9" w:rsidRDefault="00254DFC" w:rsidP="00962CCA">
      <w:pPr>
        <w:tabs>
          <w:tab w:val="right" w:pos="8498"/>
        </w:tabs>
        <w:spacing w:after="0"/>
        <w:jc w:val="both"/>
        <w:rPr>
          <w:rFonts w:ascii="Arial" w:hAnsi="Arial" w:cs="Arial"/>
        </w:rPr>
      </w:pPr>
    </w:p>
    <w:p w14:paraId="549864A8" w14:textId="7DC3E71B"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c</w:t>
      </w:r>
      <w:r w:rsidRPr="00560ED9">
        <w:rPr>
          <w:rFonts w:ascii="Arial" w:hAnsi="Arial" w:cs="Arial"/>
          <w:b/>
        </w:rPr>
        <w:t>oseno</w:t>
      </w:r>
    </w:p>
    <w:p w14:paraId="4ACC5360" w14:textId="77777777" w:rsidR="00A86DFE" w:rsidRPr="00560ED9" w:rsidRDefault="00A86DFE" w:rsidP="00962CCA">
      <w:pPr>
        <w:tabs>
          <w:tab w:val="right" w:pos="8498"/>
        </w:tabs>
        <w:spacing w:after="0"/>
        <w:jc w:val="both"/>
        <w:rPr>
          <w:rFonts w:ascii="Arial" w:hAnsi="Arial" w:cs="Arial"/>
          <w:b/>
        </w:rPr>
      </w:pPr>
    </w:p>
    <w:p w14:paraId="76EA549F" w14:textId="5F85EDF1" w:rsidR="005942E5" w:rsidRPr="00560ED9" w:rsidRDefault="005942E5" w:rsidP="005942E5">
      <w:pPr>
        <w:tabs>
          <w:tab w:val="right" w:pos="8498"/>
        </w:tabs>
        <w:spacing w:after="0"/>
        <w:jc w:val="both"/>
        <w:rPr>
          <w:rFonts w:ascii="Arial" w:hAnsi="Arial" w:cs="Arial"/>
        </w:rPr>
      </w:pPr>
      <w:r w:rsidRPr="00560ED9">
        <w:rPr>
          <w:rFonts w:ascii="Arial" w:hAnsi="Arial" w:cs="Arial"/>
        </w:rPr>
        <w:t xml:space="preserve">La función </w:t>
      </w:r>
      <w:commentRangeStart w:id="588"/>
      <w:r w:rsidR="00B853C7" w:rsidRPr="00560ED9">
        <w:rPr>
          <w:rFonts w:ascii="Arial" w:hAnsi="Arial" w:cs="Arial"/>
        </w:rPr>
        <w:t>C</w:t>
      </w:r>
      <w:commentRangeEnd w:id="588"/>
      <w:r w:rsidR="00785FB6">
        <w:rPr>
          <w:rStyle w:val="Refdecomentario"/>
          <w:rFonts w:ascii="Calibri" w:eastAsia="Calibri" w:hAnsi="Calibri" w:cs="Times New Roman"/>
          <w:lang w:val="es-MX"/>
        </w:rPr>
        <w:commentReference w:id="588"/>
      </w:r>
      <w:r w:rsidR="00B853C7" w:rsidRPr="00560ED9">
        <w:rPr>
          <w:rFonts w:ascii="Arial" w:hAnsi="Arial" w:cs="Arial"/>
        </w:rPr>
        <w:t>o</w:t>
      </w:r>
      <w:r w:rsidRPr="00560ED9">
        <w:rPr>
          <w:rFonts w:ascii="Arial" w:hAnsi="Arial" w:cs="Arial"/>
        </w:rPr>
        <w:t xml:space="preserve">seno se construye a partir del </w:t>
      </w:r>
      <w:r w:rsidR="004278F7" w:rsidRPr="00560ED9">
        <w:rPr>
          <w:rFonts w:ascii="Arial" w:hAnsi="Arial" w:cs="Arial"/>
        </w:rPr>
        <w:t>círculo</w:t>
      </w:r>
      <w:r w:rsidRPr="00560ED9">
        <w:rPr>
          <w:rFonts w:ascii="Arial" w:hAnsi="Arial" w:cs="Arial"/>
        </w:rPr>
        <w:t xml:space="preserve"> trigonométrico [</w:t>
      </w:r>
      <w:hyperlink r:id="rId72" w:history="1">
        <w:r w:rsidRPr="00560ED9">
          <w:rPr>
            <w:rStyle w:val="Hipervnculo"/>
            <w:rFonts w:ascii="Arial" w:hAnsi="Arial" w:cs="Arial"/>
          </w:rPr>
          <w:t>VER</w:t>
        </w:r>
      </w:hyperlink>
      <w:commentRangeStart w:id="589"/>
      <w:r w:rsidRPr="00560ED9">
        <w:rPr>
          <w:rFonts w:ascii="Arial" w:hAnsi="Arial" w:cs="Arial"/>
        </w:rPr>
        <w:t>]</w:t>
      </w:r>
      <w:r w:rsidR="004278F7" w:rsidRPr="00560ED9">
        <w:rPr>
          <w:rFonts w:ascii="Arial" w:hAnsi="Arial" w:cs="Arial"/>
        </w:rPr>
        <w:t>, a continuación se presenta  la representación gráfica de la función coseno:</w:t>
      </w:r>
      <w:commentRangeEnd w:id="589"/>
      <w:r w:rsidR="00785FB6">
        <w:rPr>
          <w:rStyle w:val="Refdecomentario"/>
          <w:rFonts w:ascii="Calibri" w:eastAsia="Calibri" w:hAnsi="Calibri" w:cs="Times New Roman"/>
          <w:lang w:val="es-MX"/>
        </w:rPr>
        <w:commentReference w:id="589"/>
      </w:r>
    </w:p>
    <w:p w14:paraId="16BD5F29" w14:textId="77777777" w:rsidR="005942E5" w:rsidRPr="00560ED9" w:rsidRDefault="005942E5" w:rsidP="005942E5">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E1AED00" w14:textId="77777777" w:rsidTr="00B853C7">
        <w:tc>
          <w:tcPr>
            <w:tcW w:w="9054" w:type="dxa"/>
            <w:gridSpan w:val="2"/>
            <w:shd w:val="clear" w:color="auto" w:fill="0D0D0D" w:themeFill="text1" w:themeFillTint="F2"/>
          </w:tcPr>
          <w:p w14:paraId="4D9FE43D"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A03C7F6" w14:textId="77777777" w:rsidR="00B853C7" w:rsidRPr="00560ED9" w:rsidRDefault="00B853C7" w:rsidP="00B853C7">
            <w:pPr>
              <w:jc w:val="center"/>
              <w:rPr>
                <w:rFonts w:ascii="Arial" w:hAnsi="Arial" w:cs="Arial"/>
                <w:b/>
                <w:color w:val="FFFFFF" w:themeColor="background1"/>
              </w:rPr>
            </w:pPr>
          </w:p>
        </w:tc>
      </w:tr>
      <w:tr w:rsidR="00B853C7" w:rsidRPr="00560ED9" w14:paraId="1EC00568" w14:textId="77777777" w:rsidTr="00B853C7">
        <w:tc>
          <w:tcPr>
            <w:tcW w:w="1384" w:type="dxa"/>
          </w:tcPr>
          <w:p w14:paraId="7A030186"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05E5A6E" w14:textId="40EBFACD" w:rsidR="00B853C7" w:rsidRPr="00560ED9" w:rsidRDefault="001B37BA" w:rsidP="00B853C7">
            <w:pPr>
              <w:rPr>
                <w:rFonts w:ascii="Arial" w:hAnsi="Arial" w:cs="Arial"/>
                <w:b/>
                <w:color w:val="000000"/>
                <w:sz w:val="18"/>
                <w:szCs w:val="18"/>
              </w:rPr>
            </w:pPr>
            <w:r w:rsidRPr="00560ED9">
              <w:rPr>
                <w:rFonts w:ascii="Arial" w:hAnsi="Arial" w:cs="Arial"/>
                <w:color w:val="000000"/>
              </w:rPr>
              <w:t>MA_11_02_IMG61</w:t>
            </w:r>
          </w:p>
        </w:tc>
      </w:tr>
      <w:tr w:rsidR="00B853C7" w:rsidRPr="00560ED9" w14:paraId="1672841E" w14:textId="77777777" w:rsidTr="00B853C7">
        <w:tc>
          <w:tcPr>
            <w:tcW w:w="1384" w:type="dxa"/>
          </w:tcPr>
          <w:p w14:paraId="479C194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4A82C954" w14:textId="61C979C4" w:rsidR="00B853C7" w:rsidRPr="00560ED9" w:rsidRDefault="00B853C7" w:rsidP="00D126C1">
            <w:pPr>
              <w:rPr>
                <w:rFonts w:ascii="Arial" w:hAnsi="Arial" w:cs="Arial"/>
                <w:color w:val="000000"/>
              </w:rPr>
            </w:pPr>
            <w:r w:rsidRPr="00560ED9">
              <w:rPr>
                <w:rFonts w:ascii="Arial" w:hAnsi="Arial" w:cs="Arial"/>
                <w:color w:val="000000"/>
              </w:rPr>
              <w:t>La función y sus puntos relevantes</w:t>
            </w:r>
          </w:p>
        </w:tc>
      </w:tr>
      <w:tr w:rsidR="00B853C7" w:rsidRPr="00560ED9" w14:paraId="39D35653" w14:textId="77777777" w:rsidTr="00785FB6">
        <w:tc>
          <w:tcPr>
            <w:tcW w:w="1384" w:type="dxa"/>
          </w:tcPr>
          <w:p w14:paraId="42433C41"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B6DDE8" w:themeFill="accent5" w:themeFillTint="66"/>
          </w:tcPr>
          <w:p w14:paraId="286B5CC9" w14:textId="6F2BEE60" w:rsidR="00B853C7" w:rsidRPr="00560ED9" w:rsidRDefault="00785FB6" w:rsidP="00B853C7">
            <w:pPr>
              <w:rPr>
                <w:rFonts w:ascii="Arial" w:hAnsi="Arial" w:cs="Arial"/>
                <w:color w:val="000000"/>
              </w:rPr>
            </w:pPr>
            <w:r w:rsidRPr="009E3537">
              <w:rPr>
                <w:rFonts w:ascii="Arial" w:hAnsi="Arial" w:cs="Arial"/>
                <w:color w:val="76923C" w:themeColor="accent3" w:themeShade="BF"/>
              </w:rPr>
              <w:t>FALTA LA GRÁFICA</w:t>
            </w:r>
          </w:p>
        </w:tc>
      </w:tr>
      <w:tr w:rsidR="00B853C7" w:rsidRPr="00560ED9" w14:paraId="0F994CA3" w14:textId="77777777" w:rsidTr="00B853C7">
        <w:tc>
          <w:tcPr>
            <w:tcW w:w="1384" w:type="dxa"/>
          </w:tcPr>
          <w:p w14:paraId="7BA376AE"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490CEAD2" w14:textId="3BABE6F3" w:rsidR="00B853C7" w:rsidRPr="00560ED9" w:rsidRDefault="004278F7" w:rsidP="00D126C1">
            <w:pPr>
              <w:tabs>
                <w:tab w:val="right" w:pos="8498"/>
              </w:tabs>
              <w:jc w:val="both"/>
              <w:rPr>
                <w:rFonts w:ascii="Arial" w:eastAsiaTheme="minorEastAsia" w:hAnsi="Arial" w:cs="Arial"/>
              </w:rPr>
            </w:pPr>
            <w:r w:rsidRPr="00560ED9">
              <w:rPr>
                <w:rFonts w:ascii="Arial" w:eastAsiaTheme="minorEastAsia" w:hAnsi="Arial" w:cs="Arial"/>
              </w:rPr>
              <w:t>Representación g</w:t>
            </w:r>
            <w:r w:rsidR="00D36E22" w:rsidRPr="00560ED9">
              <w:rPr>
                <w:rFonts w:ascii="Arial" w:eastAsiaTheme="minorEastAsia" w:hAnsi="Arial" w:cs="Arial"/>
              </w:rPr>
              <w:t>ráfica</w:t>
            </w:r>
            <w:r w:rsidR="00B853C7"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cos⁡</m:t>
              </m:r>
              <m:r>
                <w:rPr>
                  <w:rFonts w:ascii="Cambria Math" w:eastAsiaTheme="minorEastAsia" w:hAnsi="Cambria Math" w:cs="Arial"/>
                </w:rPr>
                <m:t>(x)</m:t>
              </m:r>
            </m:oMath>
          </w:p>
        </w:tc>
      </w:tr>
    </w:tbl>
    <w:p w14:paraId="79F8640F" w14:textId="77777777" w:rsidR="005942E5" w:rsidRPr="00560ED9" w:rsidRDefault="005942E5" w:rsidP="005942E5">
      <w:pPr>
        <w:tabs>
          <w:tab w:val="right" w:pos="8498"/>
        </w:tabs>
        <w:spacing w:after="0"/>
        <w:jc w:val="both"/>
        <w:rPr>
          <w:rFonts w:ascii="Arial" w:hAnsi="Arial" w:cs="Arial"/>
          <w:b/>
        </w:rPr>
      </w:pPr>
    </w:p>
    <w:p w14:paraId="49238E2E" w14:textId="77777777" w:rsidR="005942E5" w:rsidRPr="00560ED9" w:rsidRDefault="005942E5" w:rsidP="005942E5">
      <w:pPr>
        <w:tabs>
          <w:tab w:val="right" w:pos="8498"/>
        </w:tabs>
        <w:spacing w:after="0"/>
        <w:jc w:val="both"/>
        <w:rPr>
          <w:rFonts w:ascii="Arial" w:hAnsi="Arial" w:cs="Arial"/>
        </w:rPr>
      </w:pPr>
      <w:r w:rsidRPr="00560ED9">
        <w:rPr>
          <w:rFonts w:ascii="Arial" w:hAnsi="Arial" w:cs="Arial"/>
        </w:rPr>
        <w:t>Sus principales propiedades son:</w:t>
      </w:r>
    </w:p>
    <w:p w14:paraId="5C34F6BB"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A86DFE" w:rsidRPr="00560ED9" w14:paraId="6E1AAE49" w14:textId="77777777" w:rsidTr="00A86DFE">
        <w:trPr>
          <w:jc w:val="center"/>
        </w:trPr>
        <w:tc>
          <w:tcPr>
            <w:tcW w:w="3460" w:type="dxa"/>
          </w:tcPr>
          <w:p w14:paraId="001C2FFC" w14:textId="77777777" w:rsidR="00A86DFE" w:rsidRPr="00560ED9" w:rsidRDefault="00A86DFE" w:rsidP="00A86DFE">
            <w:pPr>
              <w:tabs>
                <w:tab w:val="right" w:pos="8498"/>
              </w:tabs>
              <w:jc w:val="both"/>
              <w:rPr>
                <w:rFonts w:ascii="Arial" w:hAnsi="Arial" w:cs="Arial"/>
              </w:rPr>
            </w:pPr>
            <w:commentRangeStart w:id="590"/>
            <w:r w:rsidRPr="00560ED9">
              <w:rPr>
                <w:rFonts w:ascii="Arial" w:hAnsi="Arial" w:cs="Arial"/>
              </w:rPr>
              <w:t>Dominio:</w:t>
            </w:r>
          </w:p>
        </w:tc>
        <w:tc>
          <w:tcPr>
            <w:tcW w:w="3141" w:type="dxa"/>
          </w:tcPr>
          <w:p w14:paraId="54697E2F" w14:textId="77777777" w:rsidR="00A86DFE" w:rsidRPr="00560ED9" w:rsidRDefault="00A86DFE" w:rsidP="00A86DF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7253C62C" w14:textId="77777777" w:rsidTr="00A86DFE">
        <w:trPr>
          <w:jc w:val="center"/>
        </w:trPr>
        <w:tc>
          <w:tcPr>
            <w:tcW w:w="3460" w:type="dxa"/>
          </w:tcPr>
          <w:p w14:paraId="109D0D40" w14:textId="77777777" w:rsidR="00A86DFE" w:rsidRPr="00560ED9" w:rsidRDefault="00A86DFE" w:rsidP="00A86DFE">
            <w:pPr>
              <w:tabs>
                <w:tab w:val="right" w:pos="8498"/>
              </w:tabs>
              <w:jc w:val="both"/>
              <w:rPr>
                <w:rFonts w:ascii="Arial" w:hAnsi="Arial" w:cs="Arial"/>
              </w:rPr>
            </w:pPr>
            <w:r w:rsidRPr="00560ED9">
              <w:rPr>
                <w:rFonts w:ascii="Arial" w:hAnsi="Arial" w:cs="Arial"/>
              </w:rPr>
              <w:t>Rango:</w:t>
            </w:r>
          </w:p>
        </w:tc>
        <w:tc>
          <w:tcPr>
            <w:tcW w:w="3141" w:type="dxa"/>
          </w:tcPr>
          <w:p w14:paraId="741204EC" w14:textId="77777777" w:rsidR="00A86DFE" w:rsidRPr="00560ED9" w:rsidRDefault="00A86DFE" w:rsidP="00A86DFE">
            <w:pPr>
              <w:tabs>
                <w:tab w:val="right" w:pos="8498"/>
              </w:tabs>
              <w:jc w:val="center"/>
              <w:rPr>
                <w:rFonts w:ascii="Arial" w:hAnsi="Arial" w:cs="Arial"/>
              </w:rPr>
            </w:pPr>
            <m:oMathPara>
              <m:oMath>
                <m:r>
                  <w:rPr>
                    <w:rFonts w:ascii="Cambria Math" w:hAnsi="Cambria Math" w:cs="Arial"/>
                  </w:rPr>
                  <m:t>[-1,1]</m:t>
                </m:r>
              </m:oMath>
            </m:oMathPara>
          </w:p>
        </w:tc>
      </w:tr>
      <w:tr w:rsidR="00A86DFE" w:rsidRPr="00560ED9" w14:paraId="2D66591B" w14:textId="77777777" w:rsidTr="00A86DFE">
        <w:trPr>
          <w:jc w:val="center"/>
        </w:trPr>
        <w:tc>
          <w:tcPr>
            <w:tcW w:w="3460" w:type="dxa"/>
          </w:tcPr>
          <w:p w14:paraId="12E66A51" w14:textId="71802399" w:rsidR="00A86DFE" w:rsidRPr="00560ED9" w:rsidRDefault="00451B6E" w:rsidP="00A86DFE">
            <w:pPr>
              <w:tabs>
                <w:tab w:val="right" w:pos="8498"/>
              </w:tabs>
              <w:jc w:val="both"/>
              <w:rPr>
                <w:rFonts w:ascii="Arial" w:hAnsi="Arial" w:cs="Arial"/>
              </w:rPr>
            </w:pPr>
            <w:r w:rsidRPr="00560ED9">
              <w:rPr>
                <w:rFonts w:ascii="Arial" w:hAnsi="Arial" w:cs="Arial"/>
              </w:rPr>
              <w:t>Inyec</w:t>
            </w:r>
            <w:r w:rsidR="00A86DFE" w:rsidRPr="00560ED9">
              <w:rPr>
                <w:rFonts w:ascii="Arial" w:hAnsi="Arial" w:cs="Arial"/>
              </w:rPr>
              <w:t>tiva:</w:t>
            </w:r>
          </w:p>
        </w:tc>
        <w:tc>
          <w:tcPr>
            <w:tcW w:w="3141" w:type="dxa"/>
          </w:tcPr>
          <w:p w14:paraId="2C89614C"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5DF90D9D" w14:textId="77777777" w:rsidTr="00A86DFE">
        <w:trPr>
          <w:jc w:val="center"/>
        </w:trPr>
        <w:tc>
          <w:tcPr>
            <w:tcW w:w="3460" w:type="dxa"/>
          </w:tcPr>
          <w:p w14:paraId="4A753900" w14:textId="77777777" w:rsidR="00A86DFE" w:rsidRPr="00560ED9" w:rsidRDefault="00A86DFE" w:rsidP="00A86DFE">
            <w:pPr>
              <w:tabs>
                <w:tab w:val="right" w:pos="8498"/>
              </w:tabs>
              <w:jc w:val="both"/>
              <w:rPr>
                <w:rFonts w:ascii="Arial" w:hAnsi="Arial" w:cs="Arial"/>
              </w:rPr>
            </w:pPr>
            <w:r w:rsidRPr="00560ED9">
              <w:rPr>
                <w:rFonts w:ascii="Arial" w:hAnsi="Arial" w:cs="Arial"/>
              </w:rPr>
              <w:t>Sobreyectiva:</w:t>
            </w:r>
          </w:p>
        </w:tc>
        <w:tc>
          <w:tcPr>
            <w:tcW w:w="3141" w:type="dxa"/>
          </w:tcPr>
          <w:p w14:paraId="0E1886D3" w14:textId="77777777" w:rsidR="00A86DFE" w:rsidRPr="00560ED9" w:rsidRDefault="00A86DFE"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127DC25E" w14:textId="77777777" w:rsidTr="00A86DFE">
        <w:trPr>
          <w:jc w:val="center"/>
        </w:trPr>
        <w:tc>
          <w:tcPr>
            <w:tcW w:w="3460" w:type="dxa"/>
          </w:tcPr>
          <w:p w14:paraId="06ECF546" w14:textId="785B6833" w:rsidR="00A86DFE" w:rsidRPr="00560ED9" w:rsidRDefault="004278F7">
            <w:pPr>
              <w:tabs>
                <w:tab w:val="right" w:pos="8498"/>
              </w:tabs>
              <w:jc w:val="both"/>
              <w:rPr>
                <w:rFonts w:ascii="Arial" w:hAnsi="Arial" w:cs="Arial"/>
              </w:rPr>
            </w:pPr>
            <w:r w:rsidRPr="00560ED9">
              <w:rPr>
                <w:rFonts w:ascii="Arial" w:hAnsi="Arial" w:cs="Arial"/>
              </w:rPr>
              <w:t>La función es par o impar</w:t>
            </w:r>
          </w:p>
        </w:tc>
        <w:tc>
          <w:tcPr>
            <w:tcW w:w="3141" w:type="dxa"/>
          </w:tcPr>
          <w:p w14:paraId="4B8A44C9" w14:textId="65B951E7" w:rsidR="00A86DFE" w:rsidRPr="00560ED9" w:rsidRDefault="004278F7" w:rsidP="00A86DFE">
            <w:pPr>
              <w:tabs>
                <w:tab w:val="right" w:pos="8498"/>
              </w:tabs>
              <w:jc w:val="center"/>
              <w:rPr>
                <w:rFonts w:ascii="Arial" w:eastAsia="Cambria" w:hAnsi="Arial" w:cs="Arial"/>
              </w:rPr>
            </w:pPr>
            <w:r w:rsidRPr="00560ED9">
              <w:rPr>
                <w:rFonts w:ascii="Arial" w:eastAsia="Cambria" w:hAnsi="Arial" w:cs="Arial"/>
              </w:rPr>
              <w:t>Par</w:t>
            </w:r>
          </w:p>
        </w:tc>
      </w:tr>
      <w:tr w:rsidR="00A86DFE" w:rsidRPr="00560ED9" w14:paraId="311B160F" w14:textId="77777777" w:rsidTr="00A86DFE">
        <w:trPr>
          <w:jc w:val="center"/>
        </w:trPr>
        <w:tc>
          <w:tcPr>
            <w:tcW w:w="3460" w:type="dxa"/>
          </w:tcPr>
          <w:p w14:paraId="614C6535" w14:textId="118801FB" w:rsidR="00A86DFE" w:rsidRPr="00560ED9" w:rsidRDefault="004278F7" w:rsidP="00A86DFE">
            <w:pPr>
              <w:tabs>
                <w:tab w:val="right" w:pos="8498"/>
              </w:tabs>
              <w:jc w:val="both"/>
              <w:rPr>
                <w:rFonts w:ascii="Arial" w:hAnsi="Arial" w:cs="Arial"/>
              </w:rPr>
            </w:pPr>
            <w:r w:rsidRPr="00560ED9">
              <w:rPr>
                <w:rFonts w:ascii="Arial" w:hAnsi="Arial" w:cs="Arial"/>
              </w:rPr>
              <w:t>Máximo</w:t>
            </w:r>
            <w:r w:rsidR="00A86DFE" w:rsidRPr="00560ED9">
              <w:rPr>
                <w:rFonts w:ascii="Arial" w:hAnsi="Arial" w:cs="Arial"/>
              </w:rPr>
              <w:t>:</w:t>
            </w:r>
          </w:p>
        </w:tc>
        <w:tc>
          <w:tcPr>
            <w:tcW w:w="3141" w:type="dxa"/>
          </w:tcPr>
          <w:p w14:paraId="4AD38ED3"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r w:rsidR="00A86DFE" w:rsidRPr="00560ED9" w14:paraId="787C428E" w14:textId="77777777" w:rsidTr="00A86DFE">
        <w:trPr>
          <w:jc w:val="center"/>
        </w:trPr>
        <w:tc>
          <w:tcPr>
            <w:tcW w:w="3460" w:type="dxa"/>
          </w:tcPr>
          <w:p w14:paraId="167A8D94" w14:textId="29C0C5B7" w:rsidR="00A86DFE" w:rsidRPr="00560ED9" w:rsidRDefault="004278F7" w:rsidP="00A86DFE">
            <w:pPr>
              <w:tabs>
                <w:tab w:val="right" w:pos="8498"/>
              </w:tabs>
              <w:jc w:val="both"/>
              <w:rPr>
                <w:rFonts w:ascii="Arial" w:hAnsi="Arial" w:cs="Arial"/>
              </w:rPr>
            </w:pPr>
            <w:r w:rsidRPr="00560ED9">
              <w:rPr>
                <w:rFonts w:ascii="Arial" w:hAnsi="Arial" w:cs="Arial"/>
              </w:rPr>
              <w:t>Mínimo</w:t>
            </w:r>
          </w:p>
        </w:tc>
        <w:tc>
          <w:tcPr>
            <w:tcW w:w="3141" w:type="dxa"/>
          </w:tcPr>
          <w:p w14:paraId="769620FB" w14:textId="77777777" w:rsidR="00A86DFE" w:rsidRPr="00560ED9" w:rsidRDefault="00A86DFE" w:rsidP="00A86DFE">
            <w:pPr>
              <w:tabs>
                <w:tab w:val="right" w:pos="8498"/>
              </w:tabs>
              <w:jc w:val="center"/>
              <w:rPr>
                <w:rFonts w:ascii="Arial" w:eastAsia="Cambria" w:hAnsi="Arial" w:cs="Arial"/>
              </w:rPr>
            </w:pPr>
            <m:oMathPara>
              <m:oMath>
                <m:r>
                  <w:rPr>
                    <w:rFonts w:ascii="Cambria Math" w:eastAsia="Cambria" w:hAnsi="Cambria Math" w:cs="Arial"/>
                  </w:rPr>
                  <m:t>-1</m:t>
                </m:r>
              </m:oMath>
            </m:oMathPara>
          </w:p>
        </w:tc>
      </w:tr>
    </w:tbl>
    <w:commentRangeEnd w:id="590"/>
    <w:p w14:paraId="1BA766B7" w14:textId="77777777" w:rsidR="00A86DFE" w:rsidRPr="00560ED9" w:rsidRDefault="009E3537" w:rsidP="00962CCA">
      <w:pPr>
        <w:tabs>
          <w:tab w:val="right" w:pos="8498"/>
        </w:tabs>
        <w:spacing w:after="0"/>
        <w:jc w:val="both"/>
        <w:rPr>
          <w:rFonts w:ascii="Arial" w:hAnsi="Arial" w:cs="Arial"/>
          <w:b/>
        </w:rPr>
      </w:pPr>
      <w:r>
        <w:rPr>
          <w:rStyle w:val="Refdecomentario"/>
          <w:rFonts w:ascii="Calibri" w:eastAsia="Calibri" w:hAnsi="Calibri" w:cs="Times New Roman"/>
          <w:lang w:val="es-MX"/>
        </w:rPr>
        <w:commentReference w:id="590"/>
      </w:r>
    </w:p>
    <w:p w14:paraId="2F3E2E06" w14:textId="770CBAD7" w:rsidR="00E84A82" w:rsidRPr="00560ED9" w:rsidRDefault="004278F7" w:rsidP="00E84A82">
      <w:pPr>
        <w:tabs>
          <w:tab w:val="right" w:pos="8498"/>
        </w:tabs>
        <w:spacing w:after="0"/>
        <w:jc w:val="both"/>
        <w:rPr>
          <w:rFonts w:ascii="Arial" w:hAnsi="Arial" w:cs="Arial"/>
        </w:rPr>
      </w:pPr>
      <w:r w:rsidRPr="00560ED9">
        <w:rPr>
          <w:rFonts w:ascii="Arial" w:hAnsi="Arial" w:cs="Arial"/>
        </w:rPr>
        <w:t>De forma s</w:t>
      </w:r>
      <w:r w:rsidR="00E84A82" w:rsidRPr="00560ED9">
        <w:rPr>
          <w:rFonts w:ascii="Arial" w:hAnsi="Arial" w:cs="Arial"/>
        </w:rPr>
        <w:t xml:space="preserve">imilar a la función </w:t>
      </w:r>
      <w:commentRangeStart w:id="591"/>
      <w:r w:rsidR="00E84A82" w:rsidRPr="00560ED9">
        <w:rPr>
          <w:rFonts w:ascii="Arial" w:hAnsi="Arial" w:cs="Arial"/>
        </w:rPr>
        <w:t>Seno</w:t>
      </w:r>
      <w:commentRangeEnd w:id="591"/>
      <w:r w:rsidR="009E3537">
        <w:rPr>
          <w:rStyle w:val="Refdecomentario"/>
          <w:rFonts w:ascii="Calibri" w:eastAsia="Calibri" w:hAnsi="Calibri" w:cs="Times New Roman"/>
          <w:lang w:val="es-MX"/>
        </w:rPr>
        <w:commentReference w:id="591"/>
      </w:r>
      <w:r w:rsidRPr="00560ED9">
        <w:rPr>
          <w:rFonts w:ascii="Arial" w:hAnsi="Arial" w:cs="Arial"/>
        </w:rPr>
        <w:t>,</w:t>
      </w:r>
      <w:r w:rsidR="00E84A82" w:rsidRPr="00560ED9">
        <w:rPr>
          <w:rFonts w:ascii="Arial" w:hAnsi="Arial" w:cs="Arial"/>
        </w:rPr>
        <w:t xml:space="preserve"> </w:t>
      </w:r>
      <w:r w:rsidRPr="00560ED9">
        <w:rPr>
          <w:rFonts w:ascii="Arial" w:hAnsi="Arial" w:cs="Arial"/>
        </w:rPr>
        <w:t xml:space="preserve">se observa que la </w:t>
      </w:r>
      <w:commentRangeStart w:id="592"/>
      <w:r w:rsidRPr="00560ED9">
        <w:rPr>
          <w:rFonts w:ascii="Arial" w:hAnsi="Arial" w:cs="Arial"/>
        </w:rPr>
        <w:t>representación</w:t>
      </w:r>
      <w:commentRangeEnd w:id="592"/>
      <w:r w:rsidR="009E3537">
        <w:rPr>
          <w:rStyle w:val="Refdecomentario"/>
          <w:rFonts w:ascii="Calibri" w:eastAsia="Calibri" w:hAnsi="Calibri" w:cs="Times New Roman"/>
          <w:lang w:val="es-MX"/>
        </w:rPr>
        <w:commentReference w:id="592"/>
      </w:r>
      <w:r w:rsidRPr="00560ED9">
        <w:rPr>
          <w:rFonts w:ascii="Arial" w:hAnsi="Arial" w:cs="Arial"/>
        </w:rPr>
        <w:t xml:space="preserve"> gráfica de la función coseno</w:t>
      </w:r>
      <w:r w:rsidR="00E84A82" w:rsidRPr="00560ED9">
        <w:rPr>
          <w:rFonts w:ascii="Arial" w:hAnsi="Arial" w:cs="Arial"/>
        </w:rPr>
        <w:t xml:space="preserve"> </w:t>
      </w:r>
      <w:commentRangeStart w:id="593"/>
      <w:r w:rsidRPr="00560ED9">
        <w:rPr>
          <w:rFonts w:ascii="Arial" w:hAnsi="Arial" w:cs="Arial"/>
        </w:rPr>
        <w:t>posee</w:t>
      </w:r>
      <w:commentRangeEnd w:id="593"/>
      <w:r w:rsidR="009E3537">
        <w:rPr>
          <w:rStyle w:val="Refdecomentario"/>
          <w:rFonts w:ascii="Calibri" w:eastAsia="Calibri" w:hAnsi="Calibri" w:cs="Times New Roman"/>
          <w:lang w:val="es-MX"/>
        </w:rPr>
        <w:commentReference w:id="593"/>
      </w:r>
      <w:r w:rsidRPr="00560ED9">
        <w:rPr>
          <w:rFonts w:ascii="Arial" w:hAnsi="Arial" w:cs="Arial"/>
        </w:rPr>
        <w:t xml:space="preserve"> inter</w:t>
      </w:r>
      <w:r w:rsidR="00E84A82" w:rsidRPr="00560ED9">
        <w:rPr>
          <w:rFonts w:ascii="Arial" w:hAnsi="Arial" w:cs="Arial"/>
        </w:rPr>
        <w:t xml:space="preserve">valos tanto de crecimiento como de decrecimiento e intervalos de concavidad hacia arriba y de concavidad hacia </w:t>
      </w:r>
      <w:commentRangeStart w:id="594"/>
      <w:r w:rsidR="00E84A82" w:rsidRPr="00560ED9">
        <w:rPr>
          <w:rFonts w:ascii="Arial" w:hAnsi="Arial" w:cs="Arial"/>
        </w:rPr>
        <w:t xml:space="preserve">abajo, pero como esta función es periódica entonces </w:t>
      </w:r>
      <w:r w:rsidR="00E01E3C" w:rsidRPr="00560ED9">
        <w:rPr>
          <w:rFonts w:ascii="Arial" w:hAnsi="Arial" w:cs="Arial"/>
        </w:rPr>
        <w:t xml:space="preserve">este </w:t>
      </w:r>
      <w:r w:rsidR="00E84A82" w:rsidRPr="00560ED9">
        <w:rPr>
          <w:rFonts w:ascii="Arial" w:hAnsi="Arial" w:cs="Arial"/>
        </w:rPr>
        <w:t xml:space="preserve">comportamiento se repite una y otra vez,  </w:t>
      </w:r>
      <w:r w:rsidR="00B30238" w:rsidRPr="00560ED9">
        <w:rPr>
          <w:rFonts w:ascii="Arial" w:hAnsi="Arial" w:cs="Arial"/>
        </w:rPr>
        <w:t xml:space="preserve">por lo tanto la función coseno tiene las siguientes </w:t>
      </w:r>
      <w:r w:rsidR="007A58B5" w:rsidRPr="00560ED9">
        <w:rPr>
          <w:rFonts w:ascii="Arial" w:hAnsi="Arial" w:cs="Arial"/>
        </w:rPr>
        <w:t>características</w:t>
      </w:r>
      <w:r w:rsidR="00E84A82" w:rsidRPr="00560ED9">
        <w:rPr>
          <w:rFonts w:ascii="Arial" w:hAnsi="Arial" w:cs="Arial"/>
        </w:rPr>
        <w:t>:</w:t>
      </w:r>
      <w:commentRangeEnd w:id="594"/>
      <w:r w:rsidR="005A4B3C">
        <w:rPr>
          <w:rStyle w:val="Refdecomentario"/>
          <w:rFonts w:ascii="Calibri" w:eastAsia="Calibri" w:hAnsi="Calibri" w:cs="Times New Roman"/>
          <w:lang w:val="es-MX"/>
        </w:rPr>
        <w:commentReference w:id="594"/>
      </w:r>
    </w:p>
    <w:p w14:paraId="46EDA22F" w14:textId="77777777" w:rsidR="00E84A82" w:rsidRPr="00560ED9" w:rsidRDefault="00E84A82" w:rsidP="00E84A82">
      <w:pPr>
        <w:tabs>
          <w:tab w:val="right" w:pos="8498"/>
        </w:tabs>
        <w:spacing w:after="0"/>
        <w:jc w:val="both"/>
        <w:rPr>
          <w:rFonts w:ascii="Arial" w:hAnsi="Arial" w:cs="Arial"/>
        </w:rPr>
      </w:pPr>
    </w:p>
    <w:p w14:paraId="7F0929E9" w14:textId="77777777" w:rsidR="00185F8A" w:rsidRPr="00560ED9" w:rsidRDefault="00185F8A" w:rsidP="00E84A82">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898"/>
        <w:gridCol w:w="5930"/>
      </w:tblGrid>
      <w:tr w:rsidR="00E84A82" w:rsidRPr="00560ED9" w14:paraId="1A8BB6EB" w14:textId="77777777" w:rsidTr="00E67B35">
        <w:tc>
          <w:tcPr>
            <w:tcW w:w="2943" w:type="dxa"/>
          </w:tcPr>
          <w:p w14:paraId="2573C2D0" w14:textId="77777777" w:rsidR="00E84A82" w:rsidRPr="00560ED9" w:rsidRDefault="00E84A82" w:rsidP="00E67B35">
            <w:pPr>
              <w:tabs>
                <w:tab w:val="right" w:pos="8498"/>
              </w:tabs>
              <w:jc w:val="both"/>
              <w:rPr>
                <w:rFonts w:ascii="Arial" w:hAnsi="Arial" w:cs="Arial"/>
              </w:rPr>
            </w:pPr>
            <w:r w:rsidRPr="00560ED9">
              <w:rPr>
                <w:rFonts w:ascii="Arial" w:hAnsi="Arial" w:cs="Arial"/>
              </w:rPr>
              <w:t>Valores en que alcanza el máximo:</w:t>
            </w:r>
          </w:p>
        </w:tc>
        <w:tc>
          <w:tcPr>
            <w:tcW w:w="6035" w:type="dxa"/>
          </w:tcPr>
          <w:p w14:paraId="650561F4" w14:textId="1B2E1900" w:rsidR="00E84A82" w:rsidRPr="00560ED9" w:rsidRDefault="00E67B35" w:rsidP="00E67B35">
            <w:pPr>
              <w:tabs>
                <w:tab w:val="right" w:pos="8498"/>
              </w:tabs>
              <w:jc w:val="both"/>
              <w:rPr>
                <w:rFonts w:ascii="Arial" w:hAnsi="Arial" w:cs="Arial"/>
              </w:rPr>
            </w:pPr>
            <m:oMathPara>
              <m:oMath>
                <m:r>
                  <w:rPr>
                    <w:rFonts w:ascii="Cambria Math" w:eastAsiaTheme="minorEastAsia" w:hAnsi="Cambria Math" w:cs="Arial"/>
                  </w:rPr>
                  <m:t>…,-4π, -2π,0, 2π,4π</m:t>
                </m:r>
                <m:r>
                  <w:rPr>
                    <w:rFonts w:ascii="Cambria Math" w:eastAsia="Cambria" w:hAnsi="Cambria Math" w:cs="Arial"/>
                  </w:rPr>
                  <m:t>,…</m:t>
                </m:r>
              </m:oMath>
            </m:oMathPara>
          </w:p>
        </w:tc>
      </w:tr>
      <w:tr w:rsidR="00E84A82" w:rsidRPr="00560ED9" w14:paraId="6B8922D8" w14:textId="77777777" w:rsidTr="00E67B35">
        <w:tc>
          <w:tcPr>
            <w:tcW w:w="2943" w:type="dxa"/>
          </w:tcPr>
          <w:p w14:paraId="7CF510B6" w14:textId="3E68C391" w:rsidR="00E84A82" w:rsidRPr="00560ED9" w:rsidRDefault="00E84A82" w:rsidP="00E67B35">
            <w:pPr>
              <w:tabs>
                <w:tab w:val="right" w:pos="8498"/>
              </w:tabs>
              <w:jc w:val="both"/>
              <w:rPr>
                <w:rFonts w:ascii="Arial" w:hAnsi="Arial" w:cs="Arial"/>
              </w:rPr>
            </w:pPr>
            <w:r w:rsidRPr="00560ED9">
              <w:rPr>
                <w:rFonts w:ascii="Arial" w:hAnsi="Arial" w:cs="Arial"/>
              </w:rPr>
              <w:t xml:space="preserve">Valores en que alcanza el </w:t>
            </w:r>
            <w:r w:rsidR="000271FD" w:rsidRPr="00560ED9">
              <w:rPr>
                <w:rFonts w:ascii="Arial" w:hAnsi="Arial" w:cs="Arial"/>
              </w:rPr>
              <w:t>mínimo</w:t>
            </w:r>
            <w:r w:rsidRPr="00560ED9">
              <w:rPr>
                <w:rFonts w:ascii="Arial" w:hAnsi="Arial" w:cs="Arial"/>
              </w:rPr>
              <w:t>:</w:t>
            </w:r>
          </w:p>
        </w:tc>
        <w:tc>
          <w:tcPr>
            <w:tcW w:w="6035" w:type="dxa"/>
          </w:tcPr>
          <w:p w14:paraId="608F10EC" w14:textId="660896B9" w:rsidR="00E84A82" w:rsidRPr="00560ED9" w:rsidRDefault="00E84A82">
            <w:pPr>
              <w:tabs>
                <w:tab w:val="right" w:pos="8498"/>
              </w:tabs>
              <w:jc w:val="both"/>
              <w:rPr>
                <w:rFonts w:ascii="Arial" w:eastAsia="Cambria" w:hAnsi="Arial" w:cs="Arial"/>
              </w:rPr>
            </w:pPr>
            <m:oMathPara>
              <m:oMath>
                <m:r>
                  <w:rPr>
                    <w:rFonts w:ascii="Cambria Math" w:eastAsiaTheme="minorEastAsia" w:hAnsi="Cambria Math" w:cs="Arial"/>
                  </w:rPr>
                  <m:t xml:space="preserve">…,-3π, </m:t>
                </m:r>
                <w:commentRangeStart w:id="595"/>
                <m:r>
                  <w:rPr>
                    <w:rFonts w:ascii="Cambria Math" w:eastAsiaTheme="minorEastAsia" w:hAnsi="Cambria Math" w:cs="Arial"/>
                  </w:rPr>
                  <m:t>-π,  π,</m:t>
                </m:r>
                <w:commentRangeEnd w:id="595"/>
                <m:r>
                  <m:rPr>
                    <m:sty m:val="p"/>
                  </m:rPr>
                  <w:rPr>
                    <w:rStyle w:val="Refdecomentario"/>
                    <w:rFonts w:ascii="Calibri" w:eastAsia="Calibri" w:hAnsi="Calibri" w:cs="Times New Roman"/>
                  </w:rPr>
                  <w:commentReference w:id="595"/>
                </m:r>
                <m:r>
                  <w:rPr>
                    <w:rFonts w:ascii="Cambria Math" w:eastAsiaTheme="minorEastAsia" w:hAnsi="Cambria Math" w:cs="Arial"/>
                  </w:rPr>
                  <m:t xml:space="preserve"> 3π,…</m:t>
                </m:r>
              </m:oMath>
            </m:oMathPara>
          </w:p>
        </w:tc>
      </w:tr>
      <w:tr w:rsidR="00E84A82" w:rsidRPr="00560ED9" w14:paraId="50760305" w14:textId="77777777" w:rsidTr="00E67B35">
        <w:tc>
          <w:tcPr>
            <w:tcW w:w="2943" w:type="dxa"/>
          </w:tcPr>
          <w:p w14:paraId="070AB501" w14:textId="24D61EC9" w:rsidR="00E84A82" w:rsidRPr="00560ED9" w:rsidRDefault="007A58B5" w:rsidP="00E67B35">
            <w:pPr>
              <w:tabs>
                <w:tab w:val="right" w:pos="8498"/>
              </w:tabs>
              <w:jc w:val="both"/>
              <w:rPr>
                <w:rFonts w:ascii="Arial" w:hAnsi="Arial" w:cs="Arial"/>
              </w:rPr>
            </w:pPr>
            <w:r w:rsidRPr="00560ED9">
              <w:rPr>
                <w:rFonts w:ascii="Arial" w:hAnsi="Arial" w:cs="Arial"/>
              </w:rPr>
              <w:t>Intervalos donde la función es creciente:</w:t>
            </w:r>
          </w:p>
        </w:tc>
        <w:tc>
          <w:tcPr>
            <w:tcW w:w="6035" w:type="dxa"/>
          </w:tcPr>
          <w:p w14:paraId="40CE96A5" w14:textId="5B34264F" w:rsidR="00E84A82" w:rsidRPr="00560ED9" w:rsidRDefault="00E84A82"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-3π, -2π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 0</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π,2π</m:t>
                    </m:r>
                  </m:e>
                </m:d>
                <m:r>
                  <w:rPr>
                    <w:rFonts w:ascii="Cambria Math" w:eastAsia="Cambria" w:hAnsi="Cambria Math" w:cs="Arial"/>
                    <w:vertAlign w:val="superscript"/>
                  </w:rPr>
                  <m:t>∪…</m:t>
                </m:r>
              </m:oMath>
            </m:oMathPara>
          </w:p>
        </w:tc>
      </w:tr>
      <w:tr w:rsidR="00E84A82" w:rsidRPr="00560ED9" w14:paraId="247E1C90" w14:textId="77777777" w:rsidTr="00E67B35">
        <w:tc>
          <w:tcPr>
            <w:tcW w:w="2943" w:type="dxa"/>
          </w:tcPr>
          <w:p w14:paraId="5A5EB0CE" w14:textId="4567DB30" w:rsidR="00E84A82" w:rsidRPr="00560ED9" w:rsidRDefault="007A58B5" w:rsidP="00E67B35">
            <w:pPr>
              <w:tabs>
                <w:tab w:val="right" w:pos="8498"/>
              </w:tabs>
              <w:jc w:val="both"/>
              <w:rPr>
                <w:rFonts w:ascii="Arial" w:hAnsi="Arial" w:cs="Arial"/>
              </w:rPr>
            </w:pPr>
            <w:r w:rsidRPr="00560ED9">
              <w:rPr>
                <w:rFonts w:ascii="Arial" w:hAnsi="Arial" w:cs="Arial"/>
              </w:rPr>
              <w:t>Intervalos donde la función es decreciente:</w:t>
            </w:r>
          </w:p>
        </w:tc>
        <w:tc>
          <w:tcPr>
            <w:tcW w:w="6035" w:type="dxa"/>
          </w:tcPr>
          <w:p w14:paraId="7DB1AE71" w14:textId="7647E4DE" w:rsidR="00E84A82" w:rsidRPr="00560ED9" w:rsidRDefault="00E01E3C" w:rsidP="00E67B35">
            <w:pPr>
              <w:tabs>
                <w:tab w:val="right" w:pos="8498"/>
              </w:tabs>
              <w:jc w:val="both"/>
              <w:rPr>
                <w:rFonts w:ascii="Arial" w:eastAsia="Cambria"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0,π</m:t>
                    </m:r>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2π,3π</m:t>
                    </m:r>
                  </m:e>
                </m:d>
                <m:r>
                  <w:rPr>
                    <w:rFonts w:ascii="Cambria Math" w:eastAsia="Cambria" w:hAnsi="Cambria Math" w:cs="Arial"/>
                    <w:vertAlign w:val="superscript"/>
                  </w:rPr>
                  <m:t>∪…</m:t>
                </m:r>
              </m:oMath>
            </m:oMathPara>
          </w:p>
        </w:tc>
      </w:tr>
      <w:tr w:rsidR="007A58B5" w:rsidRPr="00560ED9" w14:paraId="19438664" w14:textId="77777777" w:rsidTr="00E67B35">
        <w:tc>
          <w:tcPr>
            <w:tcW w:w="2943" w:type="dxa"/>
          </w:tcPr>
          <w:p w14:paraId="428D6059" w14:textId="1096909A" w:rsidR="007A58B5" w:rsidRPr="00560ED9" w:rsidRDefault="007A58B5" w:rsidP="00E67B35">
            <w:pPr>
              <w:tabs>
                <w:tab w:val="right" w:pos="8498"/>
              </w:tabs>
              <w:jc w:val="both"/>
              <w:rPr>
                <w:rFonts w:ascii="Arial" w:hAnsi="Arial" w:cs="Arial"/>
              </w:rPr>
            </w:pPr>
            <w:commentRangeStart w:id="596"/>
            <w:r w:rsidRPr="00560ED9">
              <w:rPr>
                <w:rFonts w:ascii="Arial" w:hAnsi="Arial" w:cs="Arial"/>
              </w:rPr>
              <w:t>Concavidad:</w:t>
            </w:r>
          </w:p>
        </w:tc>
        <w:tc>
          <w:tcPr>
            <w:tcW w:w="6035" w:type="dxa"/>
          </w:tcPr>
          <w:p w14:paraId="63938FB6" w14:textId="77777777" w:rsidR="007A58B5" w:rsidRPr="00560ED9" w:rsidRDefault="007A58B5" w:rsidP="00E67B35">
            <w:pPr>
              <w:tabs>
                <w:tab w:val="right" w:pos="8498"/>
              </w:tabs>
              <w:jc w:val="both"/>
              <w:rPr>
                <w:rFonts w:ascii="Arial" w:hAnsi="Arial" w:cs="Arial"/>
              </w:rPr>
            </w:pPr>
            <w:r w:rsidRPr="00560ED9">
              <w:rPr>
                <w:rFonts w:ascii="Arial" w:hAnsi="Arial" w:cs="Arial"/>
              </w:rPr>
              <w:t>Cóncava hacia arriba en:</w:t>
            </w:r>
          </w:p>
          <w:p w14:paraId="1372398B" w14:textId="77777777" w:rsidR="007A58B5" w:rsidRPr="00560ED9" w:rsidRDefault="007A58B5" w:rsidP="00E67B35">
            <w:pPr>
              <w:tabs>
                <w:tab w:val="right" w:pos="8498"/>
              </w:tabs>
              <w:jc w:val="both"/>
              <w:rPr>
                <w:rFonts w:ascii="Arial" w:eastAsia="Cambria" w:hAnsi="Arial" w:cs="Arial"/>
                <w:vertAlign w:val="superscript"/>
              </w:rPr>
            </w:pPr>
            <m:oMathPara>
              <m:oMath>
                <m:r>
                  <w:rPr>
                    <w:rFonts w:ascii="Cambria Math" w:eastAsia="Cambria" w:hAnsi="Cambria Math" w:cs="Arial"/>
                    <w:vertAlign w:val="superscript"/>
                  </w:rPr>
                  <w:lastRenderedPageBreak/>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7π</m:t>
                        </m:r>
                      </m:num>
                      <m:den>
                        <m:r>
                          <w:rPr>
                            <w:rFonts w:ascii="Cambria Math" w:eastAsia="Cambria" w:hAnsi="Cambria Math" w:cs="Arial"/>
                            <w:vertAlign w:val="superscript"/>
                          </w:rPr>
                          <m:t>2</m:t>
                        </m:r>
                      </m:den>
                    </m:f>
                  </m:e>
                </m:d>
                <m:r>
                  <w:rPr>
                    <w:rFonts w:ascii="Cambria Math" w:eastAsia="Cambria" w:hAnsi="Cambria Math" w:cs="Arial"/>
                    <w:vertAlign w:val="superscript"/>
                  </w:rPr>
                  <m:t>∪…</m:t>
                </m:r>
              </m:oMath>
            </m:oMathPara>
          </w:p>
          <w:p w14:paraId="25F36A24" w14:textId="39D2B22B" w:rsidR="007A58B5" w:rsidRPr="00560ED9" w:rsidRDefault="007A58B5" w:rsidP="007A58B5">
            <w:pPr>
              <w:tabs>
                <w:tab w:val="right" w:pos="8498"/>
              </w:tabs>
              <w:jc w:val="both"/>
              <w:rPr>
                <w:rFonts w:ascii="Arial" w:hAnsi="Arial" w:cs="Arial"/>
              </w:rPr>
            </w:pPr>
            <w:r w:rsidRPr="00560ED9">
              <w:rPr>
                <w:rFonts w:ascii="Arial" w:hAnsi="Arial" w:cs="Arial"/>
              </w:rPr>
              <w:t>Cóncava hacia abajo en:</w:t>
            </w:r>
          </w:p>
          <w:p w14:paraId="6309FB27" w14:textId="0032C071" w:rsidR="007A58B5" w:rsidRPr="00560ED9" w:rsidRDefault="007A58B5" w:rsidP="007A58B5">
            <w:pPr>
              <w:tabs>
                <w:tab w:val="right" w:pos="8498"/>
              </w:tabs>
              <w:jc w:val="both"/>
              <w:rPr>
                <w:rFonts w:ascii="Arial" w:hAnsi="Arial" w:cs="Arial"/>
              </w:rPr>
            </w:pPr>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w:commentRangeEnd w:id="596"/>
                <m:r>
                  <m:rPr>
                    <m:sty m:val="p"/>
                  </m:rPr>
                  <w:rPr>
                    <w:rStyle w:val="Refdecomentario"/>
                    <w:rFonts w:ascii="Calibri" w:eastAsia="Calibri" w:hAnsi="Calibri" w:cs="Times New Roman"/>
                  </w:rPr>
                  <w:commentReference w:id="596"/>
                </m:r>
              </m:oMath>
            </m:oMathPara>
          </w:p>
          <w:p w14:paraId="44B61B56" w14:textId="72EE8D1C" w:rsidR="007A58B5" w:rsidRPr="00560ED9" w:rsidRDefault="007A58B5" w:rsidP="00E67B35">
            <w:pPr>
              <w:tabs>
                <w:tab w:val="right" w:pos="8498"/>
              </w:tabs>
              <w:jc w:val="both"/>
              <w:rPr>
                <w:rFonts w:ascii="Arial" w:eastAsia="Cambria" w:hAnsi="Arial" w:cs="Arial"/>
                <w:vertAlign w:val="superscript"/>
              </w:rPr>
            </w:pPr>
          </w:p>
        </w:tc>
      </w:tr>
    </w:tbl>
    <w:p w14:paraId="4742AFD0" w14:textId="77777777" w:rsidR="00E84A82" w:rsidRPr="00560ED9" w:rsidRDefault="00E84A82" w:rsidP="00E84A82">
      <w:pPr>
        <w:tabs>
          <w:tab w:val="right" w:pos="8498"/>
        </w:tabs>
        <w:spacing w:after="0"/>
        <w:jc w:val="both"/>
        <w:rPr>
          <w:rFonts w:ascii="Arial" w:hAnsi="Arial" w:cs="Arial"/>
        </w:rPr>
      </w:pPr>
    </w:p>
    <w:p w14:paraId="674785AD" w14:textId="3C5095EE" w:rsidR="00D157AB" w:rsidRPr="00560ED9" w:rsidRDefault="00D157AB" w:rsidP="00962CCA">
      <w:pPr>
        <w:tabs>
          <w:tab w:val="right" w:pos="8498"/>
        </w:tabs>
        <w:spacing w:after="0"/>
        <w:jc w:val="both"/>
        <w:rPr>
          <w:rFonts w:ascii="Arial" w:hAnsi="Arial" w:cs="Arial"/>
          <w:b/>
        </w:rPr>
      </w:pPr>
      <w:r w:rsidRPr="00560ED9">
        <w:rPr>
          <w:rFonts w:ascii="Arial" w:hAnsi="Arial" w:cs="Arial"/>
          <w:b/>
        </w:rPr>
        <w:t xml:space="preserve">La función </w:t>
      </w:r>
      <w:r w:rsidR="00DC6918" w:rsidRPr="00560ED9">
        <w:rPr>
          <w:rFonts w:ascii="Arial" w:hAnsi="Arial" w:cs="Arial"/>
          <w:b/>
        </w:rPr>
        <w:t>t</w:t>
      </w:r>
      <w:r w:rsidRPr="00560ED9">
        <w:rPr>
          <w:rFonts w:ascii="Arial" w:hAnsi="Arial" w:cs="Arial"/>
          <w:b/>
        </w:rPr>
        <w:t>angente</w:t>
      </w:r>
    </w:p>
    <w:p w14:paraId="741268ED" w14:textId="77777777" w:rsidR="005942E5" w:rsidRPr="00560ED9" w:rsidRDefault="005942E5" w:rsidP="00962CCA">
      <w:pPr>
        <w:tabs>
          <w:tab w:val="right" w:pos="8498"/>
        </w:tabs>
        <w:spacing w:after="0"/>
        <w:jc w:val="both"/>
        <w:rPr>
          <w:rFonts w:ascii="Arial" w:hAnsi="Arial" w:cs="Arial"/>
          <w:b/>
        </w:rPr>
      </w:pPr>
    </w:p>
    <w:p w14:paraId="237B2A7A" w14:textId="6E93636C" w:rsidR="005942E5" w:rsidRDefault="005942E5" w:rsidP="005942E5">
      <w:pPr>
        <w:tabs>
          <w:tab w:val="right" w:pos="8498"/>
        </w:tabs>
        <w:spacing w:after="0"/>
        <w:jc w:val="both"/>
        <w:rPr>
          <w:rFonts w:ascii="Arial" w:eastAsiaTheme="minorEastAsia" w:hAnsi="Arial" w:cs="Arial"/>
        </w:rPr>
      </w:pPr>
      <w:commentRangeStart w:id="597"/>
      <w:r w:rsidRPr="00560ED9">
        <w:rPr>
          <w:rFonts w:ascii="Arial" w:hAnsi="Arial" w:cs="Arial"/>
        </w:rPr>
        <w:t xml:space="preserve">La función tangente se puede construir a partir de la identidad </w:t>
      </w:r>
      <m:oMath>
        <m:func>
          <m:funcPr>
            <m:ctrlPr>
              <w:rPr>
                <w:rFonts w:ascii="Cambria Math" w:hAnsi="Cambria Math" w:cs="Arial"/>
              </w:rPr>
            </m:ctrlPr>
          </m:funcPr>
          <m:fName>
            <m:r>
              <m:rPr>
                <m:sty m:val="p"/>
              </m:rPr>
              <w:rPr>
                <w:rFonts w:ascii="Cambria Math" w:hAnsi="Cambria Math" w:cs="Arial"/>
              </w:rPr>
              <m:t>tan</m:t>
            </m:r>
          </m:fName>
          <m:e>
            <m:d>
              <m:dPr>
                <m:ctrlPr>
                  <w:rPr>
                    <w:rFonts w:ascii="Cambria Math" w:hAnsi="Cambria Math" w:cs="Arial"/>
                    <w:i/>
                  </w:rPr>
                </m:ctrlPr>
              </m:dPr>
              <m:e>
                <m:r>
                  <w:rPr>
                    <w:rFonts w:ascii="Cambria Math" w:hAnsi="Cambria Math" w:cs="Arial"/>
                  </w:rPr>
                  <m:t>x</m:t>
                </m:r>
              </m:e>
            </m:d>
          </m:e>
        </m:func>
        <m:r>
          <w:rPr>
            <w:rFonts w:ascii="Cambria Math" w:hAnsi="Cambria Math" w:cs="Arial"/>
          </w:rPr>
          <m:t>=</m:t>
        </m:r>
        <m:f>
          <m:fPr>
            <m:ctrlPr>
              <w:rPr>
                <w:rFonts w:ascii="Cambria Math" w:hAnsi="Cambria Math" w:cs="Arial"/>
                <w:i/>
              </w:rPr>
            </m:ctrlPr>
          </m:fPr>
          <m:num>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x</m:t>
                    </m:r>
                  </m:e>
                </m:d>
              </m:e>
            </m:func>
          </m:num>
          <m:den>
            <m:func>
              <m:funcPr>
                <m:ctrlPr>
                  <w:rPr>
                    <w:rFonts w:ascii="Cambria Math" w:hAnsi="Cambria Math" w:cs="Arial"/>
                    <w:i/>
                  </w:rPr>
                </m:ctrlPr>
              </m:funcPr>
              <m:fName>
                <m:r>
                  <m:rPr>
                    <m:sty m:val="p"/>
                  </m:rPr>
                  <w:rPr>
                    <w:rFonts w:ascii="Cambria Math" w:hAnsi="Cambria Math" w:cs="Arial"/>
                  </w:rPr>
                  <m:t>cos</m:t>
                </m:r>
              </m:fName>
              <m:e>
                <m:d>
                  <m:dPr>
                    <m:ctrlPr>
                      <w:rPr>
                        <w:rFonts w:ascii="Cambria Math" w:hAnsi="Cambria Math" w:cs="Arial"/>
                        <w:i/>
                      </w:rPr>
                    </m:ctrlPr>
                  </m:dPr>
                  <m:e>
                    <m:r>
                      <w:rPr>
                        <w:rFonts w:ascii="Cambria Math" w:hAnsi="Cambria Math" w:cs="Arial"/>
                      </w:rPr>
                      <m:t>x</m:t>
                    </m:r>
                  </m:e>
                </m:d>
              </m:e>
            </m:func>
          </m:den>
        </m:f>
      </m:oMath>
      <w:r w:rsidRPr="00560ED9">
        <w:rPr>
          <w:rFonts w:ascii="Arial" w:eastAsiaTheme="minorEastAsia" w:hAnsi="Arial" w:cs="Arial"/>
        </w:rPr>
        <w:t xml:space="preserve">, por esta razón </w:t>
      </w:r>
      <w:r w:rsidR="00E01E3C" w:rsidRPr="00560ED9">
        <w:rPr>
          <w:rFonts w:ascii="Arial" w:eastAsiaTheme="minorEastAsia" w:hAnsi="Arial" w:cs="Arial"/>
        </w:rPr>
        <w:t xml:space="preserve">es necesario </w:t>
      </w:r>
      <w:r w:rsidR="00B448E1" w:rsidRPr="00560ED9">
        <w:rPr>
          <w:rFonts w:ascii="Arial" w:eastAsiaTheme="minorEastAsia" w:hAnsi="Arial" w:cs="Arial"/>
        </w:rPr>
        <w:t xml:space="preserve">retirar </w:t>
      </w:r>
      <w:r w:rsidR="00E01E3C" w:rsidRPr="00560ED9">
        <w:rPr>
          <w:rFonts w:ascii="Arial" w:eastAsiaTheme="minorEastAsia" w:hAnsi="Arial" w:cs="Arial"/>
        </w:rPr>
        <w:t>del dominio</w:t>
      </w:r>
      <w:r w:rsidR="00B448E1" w:rsidRPr="00560ED9">
        <w:rPr>
          <w:rFonts w:ascii="Arial" w:eastAsiaTheme="minorEastAsia" w:hAnsi="Arial" w:cs="Arial"/>
        </w:rPr>
        <w:t xml:space="preserve"> todos los valores</w:t>
      </w:r>
      <w:r w:rsidR="00301AD2">
        <w:rPr>
          <w:rFonts w:ascii="Arial" w:eastAsiaTheme="minorEastAsia" w:hAnsi="Arial" w:cs="Arial"/>
        </w:rPr>
        <w:t xml:space="preserve"> donde </w:t>
      </w:r>
      <m:oMath>
        <m:func>
          <m:funcPr>
            <m:ctrlPr>
              <w:rPr>
                <w:rFonts w:ascii="Cambria Math" w:eastAsiaTheme="minorEastAsia" w:hAnsi="Cambria Math" w:cs="Arial"/>
              </w:rPr>
            </m:ctrlPr>
          </m:funcPr>
          <m:fName>
            <m:r>
              <m:rPr>
                <m:sty m:val="p"/>
              </m:rPr>
              <w:rPr>
                <w:rFonts w:ascii="Cambria Math" w:eastAsiaTheme="minorEastAsia" w:hAnsi="Cambria Math" w:cs="Arial"/>
              </w:rPr>
              <m:t>cos</m:t>
            </m:r>
          </m:fName>
          <m:e>
            <m:d>
              <m:dPr>
                <m:ctrlPr>
                  <w:rPr>
                    <w:rFonts w:ascii="Cambria Math" w:eastAsiaTheme="minorEastAsia" w:hAnsi="Cambria Math" w:cs="Arial"/>
                    <w:i/>
                  </w:rPr>
                </m:ctrlPr>
              </m:dPr>
              <m:e>
                <m:r>
                  <w:rPr>
                    <w:rFonts w:ascii="Cambria Math" w:eastAsiaTheme="minorEastAsia" w:hAnsi="Cambria Math" w:cs="Arial"/>
                  </w:rPr>
                  <m:t>x</m:t>
                </m:r>
              </m:e>
            </m:d>
          </m:e>
        </m:func>
        <m:r>
          <w:rPr>
            <w:rFonts w:ascii="Cambria Math" w:eastAsiaTheme="minorEastAsia" w:hAnsi="Cambria Math" w:cs="Arial"/>
          </w:rPr>
          <m:t>=0</m:t>
        </m:r>
      </m:oMath>
      <w:r w:rsidRPr="00560ED9">
        <w:rPr>
          <w:rFonts w:ascii="Arial" w:eastAsiaTheme="minorEastAsia" w:hAnsi="Arial" w:cs="Arial"/>
        </w:rPr>
        <w:t xml:space="preserve">, </w:t>
      </w:r>
      <w:r w:rsidR="00301AD2">
        <w:rPr>
          <w:rFonts w:ascii="Arial" w:eastAsiaTheme="minorEastAsia" w:hAnsi="Arial" w:cs="Arial"/>
        </w:rPr>
        <w:t>en esos mismos valores</w:t>
      </w:r>
      <w:r w:rsidR="004214F2">
        <w:rPr>
          <w:rFonts w:ascii="Arial" w:eastAsiaTheme="minorEastAsia" w:hAnsi="Arial" w:cs="Arial"/>
        </w:rPr>
        <w:t xml:space="preserve"> </w:t>
      </w:r>
      <m:oMath>
        <m:r>
          <w:rPr>
            <w:rFonts w:ascii="Cambria Math" w:eastAsiaTheme="minorEastAsia" w:hAnsi="Cambria Math" w:cs="Arial"/>
          </w:rPr>
          <m:t>sen</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w:r w:rsidR="00E01E3C" w:rsidRPr="00560ED9">
        <w:rPr>
          <w:rFonts w:ascii="Arial" w:eastAsiaTheme="minorEastAsia" w:hAnsi="Arial" w:cs="Arial"/>
        </w:rPr>
        <w:t>, luego de manera similar a lo que sucede con las funciones racionales en esos valores</w:t>
      </w:r>
      <w:r w:rsidRPr="00560ED9">
        <w:rPr>
          <w:rFonts w:ascii="Arial" w:eastAsiaTheme="minorEastAsia" w:hAnsi="Arial" w:cs="Arial"/>
        </w:rPr>
        <w:t xml:space="preserve"> se presenta una asíntota vertical.</w:t>
      </w:r>
      <w:commentRangeEnd w:id="597"/>
      <w:r w:rsidR="00FA7D50">
        <w:rPr>
          <w:rStyle w:val="Refdecomentario"/>
          <w:rFonts w:ascii="Calibri" w:eastAsia="Calibri" w:hAnsi="Calibri" w:cs="Times New Roman"/>
          <w:lang w:val="es-MX"/>
        </w:rPr>
        <w:commentReference w:id="597"/>
      </w:r>
    </w:p>
    <w:p w14:paraId="5B6053C8" w14:textId="77777777" w:rsidR="00C21208" w:rsidRPr="00560ED9" w:rsidRDefault="00C21208" w:rsidP="005942E5">
      <w:pPr>
        <w:tabs>
          <w:tab w:val="right" w:pos="8498"/>
        </w:tabs>
        <w:spacing w:after="0"/>
        <w:jc w:val="both"/>
        <w:rPr>
          <w:rFonts w:ascii="Arial" w:eastAsiaTheme="minorEastAsia" w:hAnsi="Arial" w:cs="Arial"/>
        </w:rPr>
      </w:pPr>
    </w:p>
    <w:p w14:paraId="309AD34E" w14:textId="77777777" w:rsidR="005942E5" w:rsidRPr="00560ED9" w:rsidRDefault="005942E5" w:rsidP="005942E5">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853C7" w:rsidRPr="00560ED9" w14:paraId="4247ED47" w14:textId="77777777" w:rsidTr="00B853C7">
        <w:tc>
          <w:tcPr>
            <w:tcW w:w="9054" w:type="dxa"/>
            <w:gridSpan w:val="2"/>
            <w:shd w:val="clear" w:color="auto" w:fill="0D0D0D" w:themeFill="text1" w:themeFillTint="F2"/>
          </w:tcPr>
          <w:p w14:paraId="47070DA7" w14:textId="77777777" w:rsidR="00B853C7" w:rsidRPr="00560ED9" w:rsidRDefault="00B853C7" w:rsidP="00B853C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4A392E9" w14:textId="77777777" w:rsidR="00B853C7" w:rsidRPr="00560ED9" w:rsidRDefault="00B853C7" w:rsidP="00B853C7">
            <w:pPr>
              <w:jc w:val="center"/>
              <w:rPr>
                <w:rFonts w:ascii="Arial" w:hAnsi="Arial" w:cs="Arial"/>
                <w:b/>
                <w:color w:val="FFFFFF" w:themeColor="background1"/>
              </w:rPr>
            </w:pPr>
          </w:p>
        </w:tc>
      </w:tr>
      <w:tr w:rsidR="00B853C7" w:rsidRPr="00560ED9" w14:paraId="632ABB23" w14:textId="77777777" w:rsidTr="00B853C7">
        <w:tc>
          <w:tcPr>
            <w:tcW w:w="1384" w:type="dxa"/>
          </w:tcPr>
          <w:p w14:paraId="5C66A7B7" w14:textId="77777777" w:rsidR="00B853C7" w:rsidRPr="00560ED9" w:rsidRDefault="00B853C7" w:rsidP="00B853C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93CF909" w14:textId="37250D84" w:rsidR="001B37BA" w:rsidRPr="00560ED9" w:rsidRDefault="001B37BA" w:rsidP="001B37BA">
            <w:pPr>
              <w:rPr>
                <w:rFonts w:ascii="Arial" w:hAnsi="Arial" w:cs="Arial"/>
                <w:b/>
                <w:color w:val="000000"/>
                <w:sz w:val="18"/>
                <w:szCs w:val="18"/>
              </w:rPr>
            </w:pPr>
            <w:r w:rsidRPr="00560ED9">
              <w:rPr>
                <w:rFonts w:ascii="Arial" w:hAnsi="Arial" w:cs="Arial"/>
                <w:color w:val="000000"/>
              </w:rPr>
              <w:t>MA_11_02_IMG62</w:t>
            </w:r>
          </w:p>
        </w:tc>
      </w:tr>
      <w:tr w:rsidR="00B853C7" w:rsidRPr="00560ED9" w14:paraId="3E23F7BA" w14:textId="77777777" w:rsidTr="00B853C7">
        <w:tc>
          <w:tcPr>
            <w:tcW w:w="1384" w:type="dxa"/>
          </w:tcPr>
          <w:p w14:paraId="795A2AFE" w14:textId="7CB7EDA7" w:rsidR="00B853C7" w:rsidRPr="00560ED9" w:rsidRDefault="00B853C7" w:rsidP="00B853C7">
            <w:pPr>
              <w:rPr>
                <w:rFonts w:ascii="Arial" w:hAnsi="Arial" w:cs="Arial"/>
                <w:color w:val="000000"/>
              </w:rPr>
            </w:pPr>
            <w:r w:rsidRPr="00560ED9">
              <w:rPr>
                <w:rFonts w:ascii="Arial" w:hAnsi="Arial" w:cs="Arial"/>
                <w:b/>
                <w:color w:val="000000"/>
                <w:sz w:val="18"/>
                <w:szCs w:val="18"/>
              </w:rPr>
              <w:t>Descripción</w:t>
            </w:r>
          </w:p>
        </w:tc>
        <w:tc>
          <w:tcPr>
            <w:tcW w:w="7670" w:type="dxa"/>
          </w:tcPr>
          <w:p w14:paraId="13304717" w14:textId="07A8E09F" w:rsidR="00B853C7" w:rsidRPr="00560ED9" w:rsidRDefault="00F31F4B" w:rsidP="00B853C7">
            <w:pPr>
              <w:rPr>
                <w:rFonts w:ascii="Arial" w:hAnsi="Arial" w:cs="Arial"/>
                <w:color w:val="000000"/>
              </w:rPr>
            </w:pPr>
            <w:r>
              <w:rPr>
                <w:rFonts w:ascii="Arial" w:hAnsi="Arial" w:cs="Arial"/>
                <w:color w:val="000000"/>
              </w:rPr>
              <w:t>La función t</w:t>
            </w:r>
            <w:r w:rsidR="00B853C7" w:rsidRPr="00560ED9">
              <w:rPr>
                <w:rFonts w:ascii="Arial" w:hAnsi="Arial" w:cs="Arial"/>
                <w:color w:val="000000"/>
              </w:rPr>
              <w:t>angente y sus puntos relevantes</w:t>
            </w:r>
          </w:p>
        </w:tc>
      </w:tr>
      <w:tr w:rsidR="00B853C7" w:rsidRPr="00560ED9" w14:paraId="4C032A6A" w14:textId="77777777" w:rsidTr="00581580">
        <w:tc>
          <w:tcPr>
            <w:tcW w:w="1384" w:type="dxa"/>
          </w:tcPr>
          <w:p w14:paraId="04E36128"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B6DDE8" w:themeFill="accent5" w:themeFillTint="66"/>
          </w:tcPr>
          <w:p w14:paraId="2212F30E" w14:textId="6E247DF2" w:rsidR="004214F2" w:rsidRPr="00581580" w:rsidRDefault="00581580" w:rsidP="00B853C7">
            <w:pPr>
              <w:rPr>
                <w:rFonts w:ascii="Arial" w:hAnsi="Arial" w:cs="Arial"/>
                <w:color w:val="D99594" w:themeColor="accent2" w:themeTint="99"/>
              </w:rPr>
            </w:pPr>
            <w:commentRangeStart w:id="598"/>
            <w:r w:rsidRPr="00581580">
              <w:rPr>
                <w:rFonts w:ascii="Arial" w:hAnsi="Arial" w:cs="Arial"/>
                <w:color w:val="D99594" w:themeColor="accent2" w:themeTint="99"/>
              </w:rPr>
              <w:t>FALTA LA GRÁFICA</w:t>
            </w:r>
            <w:commentRangeEnd w:id="598"/>
            <w:r>
              <w:rPr>
                <w:rStyle w:val="Refdecomentario"/>
                <w:rFonts w:ascii="Calibri" w:eastAsia="Calibri" w:hAnsi="Calibri" w:cs="Times New Roman"/>
              </w:rPr>
              <w:commentReference w:id="598"/>
            </w:r>
          </w:p>
          <w:p w14:paraId="3503C9B6" w14:textId="6D5E27A7" w:rsidR="004214F2" w:rsidRDefault="004214F2" w:rsidP="004214F2">
            <w:pPr>
              <w:rPr>
                <w:rFonts w:ascii="Arial" w:hAnsi="Arial" w:cs="Arial"/>
              </w:rPr>
            </w:pPr>
          </w:p>
          <w:p w14:paraId="50241805" w14:textId="13BA5674" w:rsidR="00B853C7" w:rsidRPr="004214F2" w:rsidRDefault="004214F2" w:rsidP="004214F2">
            <w:pPr>
              <w:tabs>
                <w:tab w:val="left" w:pos="1741"/>
              </w:tabs>
              <w:rPr>
                <w:rFonts w:ascii="Arial" w:hAnsi="Arial" w:cs="Arial"/>
              </w:rPr>
            </w:pPr>
            <w:r>
              <w:rPr>
                <w:rFonts w:ascii="Arial" w:hAnsi="Arial" w:cs="Arial"/>
              </w:rPr>
              <w:tab/>
            </w:r>
          </w:p>
        </w:tc>
      </w:tr>
      <w:tr w:rsidR="00B853C7" w:rsidRPr="00560ED9" w14:paraId="0720AB43" w14:textId="77777777" w:rsidTr="00B853C7">
        <w:tc>
          <w:tcPr>
            <w:tcW w:w="1384" w:type="dxa"/>
          </w:tcPr>
          <w:p w14:paraId="307F058B" w14:textId="77777777" w:rsidR="00B853C7" w:rsidRPr="00560ED9" w:rsidRDefault="00B853C7" w:rsidP="00B853C7">
            <w:pPr>
              <w:rPr>
                <w:rFonts w:ascii="Arial" w:hAnsi="Arial" w:cs="Arial"/>
                <w:color w:val="000000"/>
              </w:rPr>
            </w:pPr>
            <w:r w:rsidRPr="00560ED9">
              <w:rPr>
                <w:rFonts w:ascii="Arial" w:hAnsi="Arial" w:cs="Arial"/>
                <w:b/>
                <w:color w:val="000000"/>
                <w:sz w:val="18"/>
                <w:szCs w:val="18"/>
              </w:rPr>
              <w:t>Pie de imagen</w:t>
            </w:r>
          </w:p>
        </w:tc>
        <w:tc>
          <w:tcPr>
            <w:tcW w:w="7670" w:type="dxa"/>
          </w:tcPr>
          <w:p w14:paraId="14046197" w14:textId="56061CEB" w:rsidR="00B853C7" w:rsidRPr="00560ED9" w:rsidRDefault="00B448E1" w:rsidP="00042C70">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w:t>
            </w:r>
            <w:r w:rsidR="00B853C7" w:rsidRPr="00560ED9">
              <w:rPr>
                <w:rFonts w:ascii="Arial" w:eastAsiaTheme="minorEastAsia" w:hAnsi="Arial" w:cs="Arial"/>
              </w:rPr>
              <w:t xml:space="preserve">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
                <m:rPr>
                  <m:sty m:val="p"/>
                </m:rPr>
                <w:rPr>
                  <w:rFonts w:ascii="Cambria Math" w:eastAsiaTheme="minorEastAsia" w:hAnsi="Cambria Math" w:cs="Arial"/>
                </w:rPr>
                <m:t>tan⁡</m:t>
              </m:r>
              <m:r>
                <w:rPr>
                  <w:rFonts w:ascii="Cambria Math" w:eastAsiaTheme="minorEastAsia" w:hAnsi="Cambria Math" w:cs="Arial"/>
                </w:rPr>
                <m:t>(x)</m:t>
              </m:r>
            </m:oMath>
          </w:p>
        </w:tc>
      </w:tr>
    </w:tbl>
    <w:p w14:paraId="716EE9AA" w14:textId="77777777" w:rsidR="00B853C7" w:rsidRPr="00560ED9" w:rsidRDefault="00B853C7" w:rsidP="005942E5">
      <w:pPr>
        <w:tabs>
          <w:tab w:val="right" w:pos="8498"/>
        </w:tabs>
        <w:spacing w:after="0"/>
        <w:jc w:val="both"/>
        <w:rPr>
          <w:rFonts w:ascii="Arial" w:eastAsiaTheme="minorEastAsia" w:hAnsi="Arial" w:cs="Arial"/>
        </w:rPr>
      </w:pPr>
    </w:p>
    <w:p w14:paraId="023AA3AF" w14:textId="77777777" w:rsidR="005942E5" w:rsidRPr="00560ED9" w:rsidRDefault="005942E5" w:rsidP="005942E5">
      <w:pPr>
        <w:tabs>
          <w:tab w:val="right" w:pos="8498"/>
        </w:tabs>
        <w:spacing w:after="0"/>
        <w:jc w:val="both"/>
        <w:rPr>
          <w:rFonts w:ascii="Arial" w:hAnsi="Arial" w:cs="Arial"/>
        </w:rPr>
      </w:pPr>
      <w:commentRangeStart w:id="599"/>
      <w:r w:rsidRPr="00560ED9">
        <w:rPr>
          <w:rFonts w:ascii="Arial" w:hAnsi="Arial" w:cs="Arial"/>
        </w:rPr>
        <w:t>Sus</w:t>
      </w:r>
      <w:commentRangeEnd w:id="599"/>
      <w:r w:rsidR="00581580">
        <w:rPr>
          <w:rStyle w:val="Refdecomentario"/>
          <w:rFonts w:ascii="Calibri" w:eastAsia="Calibri" w:hAnsi="Calibri" w:cs="Times New Roman"/>
          <w:lang w:val="es-MX"/>
        </w:rPr>
        <w:commentReference w:id="599"/>
      </w:r>
      <w:r w:rsidRPr="00560ED9">
        <w:rPr>
          <w:rFonts w:ascii="Arial" w:hAnsi="Arial" w:cs="Arial"/>
        </w:rPr>
        <w:t xml:space="preserve"> principales propiedades </w:t>
      </w:r>
      <w:commentRangeStart w:id="600"/>
      <w:r w:rsidRPr="00560ED9">
        <w:rPr>
          <w:rFonts w:ascii="Arial" w:hAnsi="Arial" w:cs="Arial"/>
        </w:rPr>
        <w:t>son:</w:t>
      </w:r>
      <w:commentRangeEnd w:id="600"/>
      <w:r w:rsidR="00856B08">
        <w:rPr>
          <w:rStyle w:val="Refdecomentario"/>
          <w:rFonts w:ascii="Calibri" w:eastAsia="Calibri" w:hAnsi="Calibri" w:cs="Times New Roman"/>
          <w:lang w:val="es-MX"/>
        </w:rPr>
        <w:commentReference w:id="600"/>
      </w:r>
    </w:p>
    <w:p w14:paraId="015053B9" w14:textId="77777777" w:rsidR="005942E5" w:rsidRPr="00560ED9" w:rsidRDefault="005942E5"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339"/>
      </w:tblGrid>
      <w:tr w:rsidR="00A86DFE" w:rsidRPr="00560ED9" w14:paraId="3B775B04" w14:textId="77777777" w:rsidTr="00A86DFE">
        <w:trPr>
          <w:jc w:val="center"/>
        </w:trPr>
        <w:tc>
          <w:tcPr>
            <w:tcW w:w="3460" w:type="dxa"/>
          </w:tcPr>
          <w:p w14:paraId="66F9FD78" w14:textId="77777777" w:rsidR="00A86DFE" w:rsidRPr="00560ED9" w:rsidRDefault="00A86DFE" w:rsidP="00A86DFE">
            <w:pPr>
              <w:tabs>
                <w:tab w:val="right" w:pos="8498"/>
              </w:tabs>
              <w:jc w:val="both"/>
              <w:rPr>
                <w:rFonts w:ascii="Arial" w:hAnsi="Arial" w:cs="Arial"/>
              </w:rPr>
            </w:pPr>
            <w:commentRangeStart w:id="601"/>
            <w:r w:rsidRPr="00560ED9">
              <w:rPr>
                <w:rFonts w:ascii="Arial" w:hAnsi="Arial" w:cs="Arial"/>
              </w:rPr>
              <w:t>Dominio:</w:t>
            </w:r>
            <w:commentRangeEnd w:id="601"/>
            <w:r w:rsidR="00581580">
              <w:rPr>
                <w:rStyle w:val="Refdecomentario"/>
                <w:rFonts w:ascii="Calibri" w:eastAsia="Calibri" w:hAnsi="Calibri" w:cs="Times New Roman"/>
              </w:rPr>
              <w:commentReference w:id="601"/>
            </w:r>
          </w:p>
        </w:tc>
        <w:tc>
          <w:tcPr>
            <w:tcW w:w="3141" w:type="dxa"/>
          </w:tcPr>
          <w:p w14:paraId="1F7DE2ED" w14:textId="7B4511E4" w:rsidR="00A86DFE" w:rsidRPr="00560ED9" w:rsidRDefault="006259C8" w:rsidP="004977E9">
            <w:pPr>
              <w:tabs>
                <w:tab w:val="right" w:pos="8498"/>
              </w:tabs>
              <w:jc w:val="center"/>
              <w:rPr>
                <w:rFonts w:ascii="Arial" w:hAnsi="Arial" w:cs="Arial"/>
              </w:rPr>
            </w:pPr>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m:oMath>
            </m:oMathPara>
          </w:p>
        </w:tc>
      </w:tr>
      <w:tr w:rsidR="00A86DFE" w:rsidRPr="00560ED9" w14:paraId="76F52517" w14:textId="77777777" w:rsidTr="00A86DFE">
        <w:trPr>
          <w:jc w:val="center"/>
        </w:trPr>
        <w:tc>
          <w:tcPr>
            <w:tcW w:w="3460" w:type="dxa"/>
          </w:tcPr>
          <w:p w14:paraId="6CEB75C7" w14:textId="77777777" w:rsidR="00A86DFE" w:rsidRPr="00560ED9" w:rsidRDefault="00A86DFE" w:rsidP="00A86DFE">
            <w:pPr>
              <w:tabs>
                <w:tab w:val="right" w:pos="8498"/>
              </w:tabs>
              <w:jc w:val="both"/>
              <w:rPr>
                <w:rFonts w:ascii="Arial" w:hAnsi="Arial" w:cs="Arial"/>
              </w:rPr>
            </w:pPr>
            <w:r w:rsidRPr="00560ED9">
              <w:rPr>
                <w:rFonts w:ascii="Arial" w:hAnsi="Arial" w:cs="Arial"/>
              </w:rPr>
              <w:t>Rango:</w:t>
            </w:r>
          </w:p>
        </w:tc>
        <w:tc>
          <w:tcPr>
            <w:tcW w:w="3141" w:type="dxa"/>
          </w:tcPr>
          <w:p w14:paraId="20123E85" w14:textId="66CB4D81" w:rsidR="00A86DFE" w:rsidRPr="00560ED9" w:rsidRDefault="00451B6E" w:rsidP="00451B6E">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86DFE" w:rsidRPr="00560ED9" w14:paraId="09A91303" w14:textId="77777777" w:rsidTr="00A86DFE">
        <w:trPr>
          <w:jc w:val="center"/>
        </w:trPr>
        <w:tc>
          <w:tcPr>
            <w:tcW w:w="3460" w:type="dxa"/>
          </w:tcPr>
          <w:p w14:paraId="359CED13" w14:textId="6D0FE2A1" w:rsidR="00A86DFE" w:rsidRPr="00560ED9" w:rsidRDefault="00451B6E" w:rsidP="00A86DFE">
            <w:pPr>
              <w:tabs>
                <w:tab w:val="right" w:pos="8498"/>
              </w:tabs>
              <w:jc w:val="both"/>
              <w:rPr>
                <w:rFonts w:ascii="Arial" w:hAnsi="Arial" w:cs="Arial"/>
              </w:rPr>
            </w:pPr>
            <w:r w:rsidRPr="00560ED9">
              <w:rPr>
                <w:rFonts w:ascii="Arial" w:hAnsi="Arial" w:cs="Arial"/>
              </w:rPr>
              <w:t>Inyec</w:t>
            </w:r>
            <w:r w:rsidR="00A86DFE" w:rsidRPr="00560ED9">
              <w:rPr>
                <w:rFonts w:ascii="Arial" w:hAnsi="Arial" w:cs="Arial"/>
              </w:rPr>
              <w:t>tiva:</w:t>
            </w:r>
          </w:p>
        </w:tc>
        <w:tc>
          <w:tcPr>
            <w:tcW w:w="3141" w:type="dxa"/>
          </w:tcPr>
          <w:p w14:paraId="603FC658" w14:textId="6D0D4513" w:rsidR="00A86DFE" w:rsidRPr="00560ED9" w:rsidRDefault="003738D8" w:rsidP="00A86DFE">
            <w:pPr>
              <w:tabs>
                <w:tab w:val="right" w:pos="8498"/>
              </w:tabs>
              <w:jc w:val="center"/>
              <w:rPr>
                <w:rFonts w:ascii="Arial" w:eastAsia="Cambria" w:hAnsi="Arial" w:cs="Arial"/>
              </w:rPr>
            </w:pPr>
            <w:r w:rsidRPr="00560ED9">
              <w:rPr>
                <w:rFonts w:ascii="Arial" w:eastAsia="Cambria" w:hAnsi="Arial" w:cs="Arial"/>
              </w:rPr>
              <w:t>No</w:t>
            </w:r>
          </w:p>
        </w:tc>
      </w:tr>
      <w:tr w:rsidR="00A86DFE" w:rsidRPr="00560ED9" w14:paraId="28E68440" w14:textId="77777777" w:rsidTr="00A86DFE">
        <w:trPr>
          <w:jc w:val="center"/>
        </w:trPr>
        <w:tc>
          <w:tcPr>
            <w:tcW w:w="3460" w:type="dxa"/>
          </w:tcPr>
          <w:p w14:paraId="364B02ED" w14:textId="77777777" w:rsidR="00A86DFE" w:rsidRPr="00560ED9" w:rsidRDefault="00A86DFE" w:rsidP="00A86DFE">
            <w:pPr>
              <w:tabs>
                <w:tab w:val="right" w:pos="8498"/>
              </w:tabs>
              <w:jc w:val="both"/>
              <w:rPr>
                <w:rFonts w:ascii="Arial" w:hAnsi="Arial" w:cs="Arial"/>
              </w:rPr>
            </w:pPr>
            <w:r w:rsidRPr="00560ED9">
              <w:rPr>
                <w:rFonts w:ascii="Arial" w:hAnsi="Arial" w:cs="Arial"/>
              </w:rPr>
              <w:t>Sobreyectiva:</w:t>
            </w:r>
          </w:p>
        </w:tc>
        <w:tc>
          <w:tcPr>
            <w:tcW w:w="3141" w:type="dxa"/>
          </w:tcPr>
          <w:p w14:paraId="76BC17B5" w14:textId="7EDD163B" w:rsidR="00A86DFE" w:rsidRPr="00560ED9" w:rsidRDefault="006259C8" w:rsidP="00A86DFE">
            <w:pPr>
              <w:tabs>
                <w:tab w:val="right" w:pos="8498"/>
              </w:tabs>
              <w:jc w:val="center"/>
              <w:rPr>
                <w:rFonts w:ascii="Arial" w:eastAsia="Cambria" w:hAnsi="Arial" w:cs="Arial"/>
              </w:rPr>
            </w:pPr>
            <w:commentRangeStart w:id="602"/>
            <w:r w:rsidRPr="00560ED9">
              <w:rPr>
                <w:rFonts w:ascii="Arial" w:eastAsia="Cambria" w:hAnsi="Arial" w:cs="Arial"/>
              </w:rPr>
              <w:t>Si</w:t>
            </w:r>
            <w:commentRangeEnd w:id="602"/>
            <w:r w:rsidR="00581580">
              <w:rPr>
                <w:rStyle w:val="Refdecomentario"/>
                <w:rFonts w:ascii="Calibri" w:eastAsia="Calibri" w:hAnsi="Calibri" w:cs="Times New Roman"/>
              </w:rPr>
              <w:commentReference w:id="602"/>
            </w:r>
          </w:p>
        </w:tc>
      </w:tr>
      <w:tr w:rsidR="00A86DFE" w:rsidRPr="00560ED9" w14:paraId="03C7A6EE" w14:textId="77777777" w:rsidTr="00A86DFE">
        <w:trPr>
          <w:jc w:val="center"/>
        </w:trPr>
        <w:tc>
          <w:tcPr>
            <w:tcW w:w="3460" w:type="dxa"/>
          </w:tcPr>
          <w:p w14:paraId="62F6611F" w14:textId="5DF0E5B5" w:rsidR="00A86DFE" w:rsidRPr="00560ED9" w:rsidRDefault="00B448E1" w:rsidP="00A86DFE">
            <w:pPr>
              <w:tabs>
                <w:tab w:val="right" w:pos="8498"/>
              </w:tabs>
              <w:jc w:val="both"/>
              <w:rPr>
                <w:rFonts w:ascii="Arial" w:hAnsi="Arial" w:cs="Arial"/>
              </w:rPr>
            </w:pPr>
            <w:r w:rsidRPr="00560ED9">
              <w:rPr>
                <w:rFonts w:ascii="Arial" w:hAnsi="Arial" w:cs="Arial"/>
              </w:rPr>
              <w:t>La función es par o impar:</w:t>
            </w:r>
          </w:p>
        </w:tc>
        <w:tc>
          <w:tcPr>
            <w:tcW w:w="3141" w:type="dxa"/>
          </w:tcPr>
          <w:p w14:paraId="20F8CC70" w14:textId="7DA93DEC" w:rsidR="00A86DFE" w:rsidRPr="00560ED9" w:rsidRDefault="00B448E1" w:rsidP="00A86DFE">
            <w:pPr>
              <w:tabs>
                <w:tab w:val="right" w:pos="8498"/>
              </w:tabs>
              <w:jc w:val="center"/>
              <w:rPr>
                <w:rFonts w:ascii="Arial" w:eastAsia="Cambria" w:hAnsi="Arial" w:cs="Arial"/>
              </w:rPr>
            </w:pPr>
            <w:r w:rsidRPr="00560ED9">
              <w:rPr>
                <w:rFonts w:ascii="Arial" w:eastAsia="Cambria" w:hAnsi="Arial" w:cs="Arial"/>
              </w:rPr>
              <w:t>Impar</w:t>
            </w:r>
          </w:p>
        </w:tc>
      </w:tr>
      <w:tr w:rsidR="00A86DFE" w:rsidRPr="00560ED9" w14:paraId="72BCE2C6" w14:textId="77777777" w:rsidTr="00A86DFE">
        <w:trPr>
          <w:jc w:val="center"/>
        </w:trPr>
        <w:tc>
          <w:tcPr>
            <w:tcW w:w="3460" w:type="dxa"/>
          </w:tcPr>
          <w:p w14:paraId="28862AAE" w14:textId="60B97986" w:rsidR="00A86DFE" w:rsidRPr="00560ED9" w:rsidRDefault="00B448E1" w:rsidP="00A86DFE">
            <w:pPr>
              <w:tabs>
                <w:tab w:val="right" w:pos="8498"/>
              </w:tabs>
              <w:jc w:val="both"/>
              <w:rPr>
                <w:rFonts w:ascii="Arial" w:hAnsi="Arial" w:cs="Arial"/>
              </w:rPr>
            </w:pPr>
            <w:r w:rsidRPr="00560ED9">
              <w:rPr>
                <w:rFonts w:ascii="Arial" w:hAnsi="Arial" w:cs="Arial"/>
              </w:rPr>
              <w:t>Máximo</w:t>
            </w:r>
            <w:r w:rsidR="00A86DFE" w:rsidRPr="00560ED9">
              <w:rPr>
                <w:rFonts w:ascii="Arial" w:hAnsi="Arial" w:cs="Arial"/>
              </w:rPr>
              <w:t>:</w:t>
            </w:r>
          </w:p>
        </w:tc>
        <w:tc>
          <w:tcPr>
            <w:tcW w:w="3141" w:type="dxa"/>
          </w:tcPr>
          <w:p w14:paraId="3E202875" w14:textId="18236675" w:rsidR="00A86DFE" w:rsidRPr="00560ED9" w:rsidRDefault="006259C8" w:rsidP="006259C8">
            <w:pPr>
              <w:tabs>
                <w:tab w:val="right" w:pos="8498"/>
              </w:tabs>
              <w:jc w:val="center"/>
              <w:rPr>
                <w:rFonts w:ascii="Arial" w:eastAsia="Cambria" w:hAnsi="Arial" w:cs="Arial"/>
              </w:rPr>
            </w:pPr>
            <w:r w:rsidRPr="00560ED9">
              <w:rPr>
                <w:rFonts w:ascii="Arial" w:eastAsia="Cambria" w:hAnsi="Arial" w:cs="Arial"/>
              </w:rPr>
              <w:t>No tiene</w:t>
            </w:r>
            <w:r w:rsidR="005B2C5E" w:rsidRPr="00560ED9">
              <w:rPr>
                <w:rFonts w:ascii="Arial" w:eastAsia="Cambria" w:hAnsi="Arial" w:cs="Arial"/>
              </w:rPr>
              <w:t xml:space="preserve">   </w:t>
            </w:r>
          </w:p>
        </w:tc>
      </w:tr>
      <w:tr w:rsidR="00A86DFE" w:rsidRPr="00560ED9" w14:paraId="2461CAB6" w14:textId="77777777" w:rsidTr="00A86DFE">
        <w:trPr>
          <w:jc w:val="center"/>
        </w:trPr>
        <w:tc>
          <w:tcPr>
            <w:tcW w:w="3460" w:type="dxa"/>
          </w:tcPr>
          <w:p w14:paraId="5354B0B4" w14:textId="77777777" w:rsidR="00A86DFE" w:rsidRPr="00560ED9" w:rsidRDefault="00A86DFE" w:rsidP="00856B08">
            <w:pPr>
              <w:tabs>
                <w:tab w:val="right" w:pos="8498"/>
              </w:tabs>
              <w:rPr>
                <w:rFonts w:ascii="Arial" w:hAnsi="Arial" w:cs="Arial"/>
              </w:rPr>
            </w:pPr>
            <w:r w:rsidRPr="00560ED9">
              <w:rPr>
                <w:rFonts w:ascii="Arial" w:hAnsi="Arial" w:cs="Arial"/>
              </w:rPr>
              <w:t>Valores en que alcanza el máximo:</w:t>
            </w:r>
          </w:p>
        </w:tc>
        <w:tc>
          <w:tcPr>
            <w:tcW w:w="3141" w:type="dxa"/>
          </w:tcPr>
          <w:p w14:paraId="730BBD15" w14:textId="4677EE02"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5D6729C" w14:textId="77777777" w:rsidTr="00A86DFE">
        <w:trPr>
          <w:jc w:val="center"/>
        </w:trPr>
        <w:tc>
          <w:tcPr>
            <w:tcW w:w="3460" w:type="dxa"/>
          </w:tcPr>
          <w:p w14:paraId="56AA7A2A" w14:textId="01F2A4E3" w:rsidR="00A86DFE" w:rsidRPr="00560ED9" w:rsidRDefault="00B448E1" w:rsidP="00A86DFE">
            <w:pPr>
              <w:tabs>
                <w:tab w:val="right" w:pos="8498"/>
              </w:tabs>
              <w:jc w:val="both"/>
              <w:rPr>
                <w:rFonts w:ascii="Arial" w:hAnsi="Arial" w:cs="Arial"/>
              </w:rPr>
            </w:pPr>
            <w:r w:rsidRPr="00560ED9">
              <w:rPr>
                <w:rFonts w:ascii="Arial" w:hAnsi="Arial" w:cs="Arial"/>
              </w:rPr>
              <w:t>Mínimo</w:t>
            </w:r>
          </w:p>
        </w:tc>
        <w:tc>
          <w:tcPr>
            <w:tcW w:w="3141" w:type="dxa"/>
          </w:tcPr>
          <w:p w14:paraId="651D7320" w14:textId="3AD75D73" w:rsidR="00A86DFE" w:rsidRPr="00560ED9" w:rsidRDefault="006259C8" w:rsidP="00A86DFE">
            <w:pPr>
              <w:tabs>
                <w:tab w:val="right" w:pos="8498"/>
              </w:tabs>
              <w:jc w:val="center"/>
              <w:rPr>
                <w:rFonts w:ascii="Arial" w:eastAsia="Cambria" w:hAnsi="Arial" w:cs="Arial"/>
              </w:rPr>
            </w:pPr>
            <w:r w:rsidRPr="00560ED9">
              <w:rPr>
                <w:rFonts w:ascii="Arial" w:eastAsia="Cambria" w:hAnsi="Arial" w:cs="Arial"/>
              </w:rPr>
              <w:t>No tiene</w:t>
            </w:r>
          </w:p>
        </w:tc>
      </w:tr>
      <w:tr w:rsidR="00A86DFE" w:rsidRPr="00560ED9" w14:paraId="70A102A0" w14:textId="77777777" w:rsidTr="00A86DFE">
        <w:trPr>
          <w:jc w:val="center"/>
        </w:trPr>
        <w:tc>
          <w:tcPr>
            <w:tcW w:w="3460" w:type="dxa"/>
          </w:tcPr>
          <w:p w14:paraId="7EF7984B" w14:textId="54AC49FE" w:rsidR="00A86DFE" w:rsidRPr="00560ED9" w:rsidRDefault="00A86DFE" w:rsidP="00856B08">
            <w:pPr>
              <w:tabs>
                <w:tab w:val="right" w:pos="8498"/>
              </w:tabs>
              <w:rPr>
                <w:rFonts w:ascii="Arial" w:hAnsi="Arial" w:cs="Arial"/>
              </w:rPr>
            </w:pPr>
            <w:r w:rsidRPr="00560ED9">
              <w:rPr>
                <w:rFonts w:ascii="Arial" w:hAnsi="Arial" w:cs="Arial"/>
              </w:rPr>
              <w:t xml:space="preserve">Valores en que alcanza el </w:t>
            </w:r>
            <w:r w:rsidR="00B448E1" w:rsidRPr="00560ED9">
              <w:rPr>
                <w:rFonts w:ascii="Arial" w:hAnsi="Arial" w:cs="Arial"/>
              </w:rPr>
              <w:t>mínimo</w:t>
            </w:r>
            <w:r w:rsidRPr="00560ED9">
              <w:rPr>
                <w:rFonts w:ascii="Arial" w:hAnsi="Arial" w:cs="Arial"/>
              </w:rPr>
              <w:t>:</w:t>
            </w:r>
          </w:p>
        </w:tc>
        <w:tc>
          <w:tcPr>
            <w:tcW w:w="3141" w:type="dxa"/>
          </w:tcPr>
          <w:p w14:paraId="7B9A7C57" w14:textId="709F7196" w:rsidR="00A86DFE" w:rsidRPr="00560ED9" w:rsidRDefault="00B448E1" w:rsidP="006259C8">
            <w:pPr>
              <w:tabs>
                <w:tab w:val="right" w:pos="8498"/>
              </w:tabs>
              <w:jc w:val="center"/>
              <w:rPr>
                <w:rFonts w:ascii="Arial" w:eastAsia="Cambria" w:hAnsi="Arial" w:cs="Arial"/>
              </w:rPr>
            </w:pPr>
            <w:r w:rsidRPr="00560ED9">
              <w:rPr>
                <w:rFonts w:ascii="Arial" w:eastAsia="Cambria" w:hAnsi="Arial" w:cs="Arial"/>
              </w:rPr>
              <w:t>No aplica</w:t>
            </w:r>
          </w:p>
        </w:tc>
      </w:tr>
      <w:tr w:rsidR="00A86DFE" w:rsidRPr="00560ED9" w14:paraId="31F27693" w14:textId="77777777" w:rsidTr="00A86DFE">
        <w:trPr>
          <w:jc w:val="center"/>
        </w:trPr>
        <w:tc>
          <w:tcPr>
            <w:tcW w:w="3460" w:type="dxa"/>
          </w:tcPr>
          <w:p w14:paraId="6BEE990D" w14:textId="2FD56FF2" w:rsidR="00A86DFE" w:rsidRPr="00560ED9" w:rsidRDefault="00B448E1" w:rsidP="00856B08">
            <w:pPr>
              <w:tabs>
                <w:tab w:val="right" w:pos="8498"/>
              </w:tabs>
              <w:rPr>
                <w:rFonts w:ascii="Arial" w:hAnsi="Arial" w:cs="Arial"/>
              </w:rPr>
            </w:pPr>
            <w:r w:rsidRPr="00560ED9">
              <w:rPr>
                <w:rFonts w:ascii="Arial" w:hAnsi="Arial" w:cs="Arial"/>
              </w:rPr>
              <w:t>Intervalos donde la función es creciente:</w:t>
            </w:r>
          </w:p>
        </w:tc>
        <w:tc>
          <w:tcPr>
            <w:tcW w:w="3141" w:type="dxa"/>
          </w:tcPr>
          <w:p w14:paraId="3B727B56" w14:textId="2A34527C" w:rsidR="00A86DFE" w:rsidRPr="00560ED9" w:rsidRDefault="00B448E1" w:rsidP="006259C8">
            <w:pPr>
              <w:tabs>
                <w:tab w:val="right" w:pos="8498"/>
              </w:tabs>
              <w:jc w:val="center"/>
              <w:rPr>
                <w:rFonts w:ascii="Arial" w:eastAsiaTheme="minorEastAsia" w:hAnsi="Arial" w:cs="Arial"/>
              </w:rPr>
            </w:pPr>
            <w:commentRangeStart w:id="603"/>
            <m:oMathPara>
              <m:oMath>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m:rPr>
                            <m:lit/>
                          </m:rPr>
                          <w:rPr>
                            <w:rFonts w:ascii="Cambria Math" w:eastAsiaTheme="minorEastAsia" w:hAnsi="Cambria Math" w:cs="Arial"/>
                          </w:rPr>
                          <m:t>-</m:t>
                        </m:r>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m:t>
                    </m:r>
                  </m:e>
                </m:d>
                <w:commentRangeEnd w:id="603"/>
                <m:r>
                  <m:rPr>
                    <m:sty m:val="p"/>
                  </m:rPr>
                  <w:rPr>
                    <w:rStyle w:val="Refdecomentario"/>
                    <w:rFonts w:ascii="Calibri" w:eastAsia="Calibri" w:hAnsi="Calibri" w:cs="Times New Roman"/>
                  </w:rPr>
                  <w:commentReference w:id="603"/>
                </m:r>
              </m:oMath>
            </m:oMathPara>
          </w:p>
        </w:tc>
      </w:tr>
      <w:tr w:rsidR="00A86DFE" w:rsidRPr="00560ED9" w14:paraId="54E970F5" w14:textId="77777777" w:rsidTr="00A86DFE">
        <w:trPr>
          <w:jc w:val="center"/>
        </w:trPr>
        <w:tc>
          <w:tcPr>
            <w:tcW w:w="3460" w:type="dxa"/>
          </w:tcPr>
          <w:p w14:paraId="15363B50" w14:textId="344D2209" w:rsidR="00A86DFE" w:rsidRPr="00560ED9" w:rsidRDefault="00B448E1" w:rsidP="00A86DFE">
            <w:pPr>
              <w:tabs>
                <w:tab w:val="right" w:pos="8498"/>
              </w:tabs>
              <w:jc w:val="both"/>
              <w:rPr>
                <w:rFonts w:ascii="Arial" w:hAnsi="Arial" w:cs="Arial"/>
              </w:rPr>
            </w:pPr>
            <w:r w:rsidRPr="00560ED9">
              <w:rPr>
                <w:rFonts w:ascii="Arial" w:hAnsi="Arial" w:cs="Arial"/>
              </w:rPr>
              <w:t>Asíntotas</w:t>
            </w:r>
            <w:r w:rsidR="00A86DFE" w:rsidRPr="00560ED9">
              <w:rPr>
                <w:rFonts w:ascii="Arial" w:hAnsi="Arial" w:cs="Arial"/>
              </w:rPr>
              <w:t xml:space="preserve"> </w:t>
            </w:r>
            <w:commentRangeStart w:id="604"/>
            <w:r w:rsidR="00A86DFE" w:rsidRPr="00560ED9">
              <w:rPr>
                <w:rFonts w:ascii="Arial" w:hAnsi="Arial" w:cs="Arial"/>
              </w:rPr>
              <w:t>V</w:t>
            </w:r>
            <w:commentRangeEnd w:id="604"/>
            <w:r w:rsidR="00581580">
              <w:rPr>
                <w:rStyle w:val="Refdecomentario"/>
                <w:rFonts w:ascii="Calibri" w:eastAsia="Calibri" w:hAnsi="Calibri" w:cs="Times New Roman"/>
              </w:rPr>
              <w:commentReference w:id="604"/>
            </w:r>
            <w:r w:rsidR="00A86DFE" w:rsidRPr="00560ED9">
              <w:rPr>
                <w:rFonts w:ascii="Arial" w:hAnsi="Arial" w:cs="Arial"/>
              </w:rPr>
              <w:t>erticales:</w:t>
            </w:r>
          </w:p>
        </w:tc>
        <w:tc>
          <w:tcPr>
            <w:tcW w:w="3141" w:type="dxa"/>
          </w:tcPr>
          <w:p w14:paraId="5C8E29E0" w14:textId="0153F04B" w:rsidR="00A86DFE" w:rsidRPr="00560ED9" w:rsidRDefault="004977E9" w:rsidP="004977E9">
            <w:pPr>
              <w:tabs>
                <w:tab w:val="right" w:pos="8498"/>
              </w:tabs>
              <w:jc w:val="center"/>
              <w:rPr>
                <w:rFonts w:ascii="Arial" w:eastAsia="Cambria" w:hAnsi="Arial" w:cs="Arial"/>
              </w:rPr>
            </w:pPr>
            <m:oMathPara>
              <m:oMath>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π</m:t>
                    </m:r>
                  </m:num>
                  <m:den>
                    <m:r>
                      <w:rPr>
                        <w:rFonts w:ascii="Cambria Math" w:eastAsia="Cambria" w:hAnsi="Cambria Math" w:cs="Arial"/>
                      </w:rPr>
                      <m:t>2</m:t>
                    </m:r>
                  </m:den>
                </m:f>
                <m:r>
                  <w:rPr>
                    <w:rFonts w:ascii="Cambria Math" w:eastAsia="Cambria" w:hAnsi="Cambria Math" w:cs="Arial"/>
                  </w:rPr>
                  <m:t>, x=</m:t>
                </m:r>
                <m:f>
                  <m:fPr>
                    <m:ctrlPr>
                      <w:rPr>
                        <w:rFonts w:ascii="Cambria Math" w:eastAsia="Cambria" w:hAnsi="Cambria Math" w:cs="Arial"/>
                        <w:i/>
                      </w:rPr>
                    </m:ctrlPr>
                  </m:fPr>
                  <m:num>
                    <m:r>
                      <w:rPr>
                        <w:rFonts w:ascii="Cambria Math" w:eastAsia="Cambria" w:hAnsi="Cambria Math" w:cs="Arial"/>
                      </w:rPr>
                      <m:t>3π</m:t>
                    </m:r>
                  </m:num>
                  <m:den>
                    <m:r>
                      <w:rPr>
                        <w:rFonts w:ascii="Cambria Math" w:eastAsia="Cambria" w:hAnsi="Cambria Math" w:cs="Arial"/>
                      </w:rPr>
                      <m:t>2</m:t>
                    </m:r>
                  </m:den>
                </m:f>
                <m:r>
                  <w:rPr>
                    <w:rFonts w:ascii="Cambria Math" w:eastAsia="Cambria" w:hAnsi="Cambria Math" w:cs="Arial"/>
                  </w:rPr>
                  <m:t>,…</m:t>
                </m:r>
              </m:oMath>
            </m:oMathPara>
          </w:p>
        </w:tc>
      </w:tr>
    </w:tbl>
    <w:p w14:paraId="42DB0274" w14:textId="77777777" w:rsidR="00A86DFE" w:rsidRPr="00560ED9" w:rsidRDefault="00A86DFE" w:rsidP="00962CCA">
      <w:pPr>
        <w:tabs>
          <w:tab w:val="right" w:pos="8498"/>
        </w:tabs>
        <w:spacing w:after="0"/>
        <w:jc w:val="both"/>
        <w:rPr>
          <w:rFonts w:ascii="Arial" w:hAnsi="Arial" w:cs="Arial"/>
          <w:b/>
        </w:rPr>
      </w:pPr>
    </w:p>
    <w:p w14:paraId="7B803963" w14:textId="275A2AC9" w:rsidR="00A86DFE" w:rsidRPr="00560ED9" w:rsidRDefault="00940E8B" w:rsidP="004214F2">
      <w:pPr>
        <w:tabs>
          <w:tab w:val="right" w:pos="8498"/>
        </w:tabs>
        <w:spacing w:after="0"/>
        <w:jc w:val="both"/>
        <w:rPr>
          <w:rFonts w:ascii="Arial" w:hAnsi="Arial" w:cs="Arial"/>
        </w:rPr>
      </w:pPr>
      <w:r w:rsidRPr="00560ED9">
        <w:rPr>
          <w:rFonts w:ascii="Arial" w:hAnsi="Arial" w:cs="Arial"/>
          <w:b/>
        </w:rPr>
        <w:t xml:space="preserve"> </w:t>
      </w:r>
      <w:r w:rsidRPr="00560ED9">
        <w:rPr>
          <w:rFonts w:ascii="Arial" w:hAnsi="Arial" w:cs="Arial"/>
        </w:rPr>
        <w:t>En la</w:t>
      </w:r>
      <w:r w:rsidR="00B448E1" w:rsidRPr="00560ED9">
        <w:rPr>
          <w:rFonts w:ascii="Arial" w:hAnsi="Arial" w:cs="Arial"/>
        </w:rPr>
        <w:t xml:space="preserve"> </w:t>
      </w:r>
      <w:commentRangeStart w:id="605"/>
      <w:r w:rsidR="00B448E1" w:rsidRPr="007E5416">
        <w:rPr>
          <w:rFonts w:ascii="Arial" w:hAnsi="Arial" w:cs="Arial"/>
          <w:strike/>
        </w:rPr>
        <w:t>representación</w:t>
      </w:r>
      <w:commentRangeEnd w:id="605"/>
      <w:r w:rsidR="007E5416" w:rsidRPr="007E5416">
        <w:rPr>
          <w:rStyle w:val="Refdecomentario"/>
          <w:rFonts w:ascii="Calibri" w:eastAsia="Calibri" w:hAnsi="Calibri" w:cs="Times New Roman"/>
          <w:strike/>
          <w:lang w:val="es-MX"/>
        </w:rPr>
        <w:commentReference w:id="605"/>
      </w:r>
      <w:r w:rsidR="00B448E1" w:rsidRPr="00560ED9">
        <w:rPr>
          <w:rFonts w:ascii="Arial" w:hAnsi="Arial" w:cs="Arial"/>
        </w:rPr>
        <w:t xml:space="preserve"> gráfica</w:t>
      </w:r>
      <w:r w:rsidRPr="00560ED9">
        <w:rPr>
          <w:rFonts w:ascii="Arial" w:hAnsi="Arial" w:cs="Arial"/>
        </w:rPr>
        <w:t xml:space="preserve"> de la función tangente se observa que en medio de dos de sus asíntotas verticales la función cambia </w:t>
      </w:r>
      <w:r w:rsidR="006763C7" w:rsidRPr="00560ED9">
        <w:rPr>
          <w:rFonts w:ascii="Arial" w:hAnsi="Arial" w:cs="Arial"/>
        </w:rPr>
        <w:t>de</w:t>
      </w:r>
      <w:r w:rsidRPr="00560ED9">
        <w:rPr>
          <w:rFonts w:ascii="Arial" w:hAnsi="Arial" w:cs="Arial"/>
        </w:rPr>
        <w:t xml:space="preserve"> concavidad hacia abajo</w:t>
      </w:r>
      <w:commentRangeStart w:id="606"/>
      <w:r w:rsidR="004214F2">
        <w:rPr>
          <w:rFonts w:ascii="Arial" w:hAnsi="Arial" w:cs="Arial"/>
        </w:rPr>
        <w:t>,</w:t>
      </w:r>
      <w:commentRangeEnd w:id="606"/>
      <w:r w:rsidR="007E5416">
        <w:rPr>
          <w:rStyle w:val="Refdecomentario"/>
          <w:rFonts w:ascii="Calibri" w:eastAsia="Calibri" w:hAnsi="Calibri" w:cs="Times New Roman"/>
          <w:lang w:val="es-MX"/>
        </w:rPr>
        <w:commentReference w:id="606"/>
      </w:r>
      <w:r w:rsidRPr="00560ED9">
        <w:rPr>
          <w:rFonts w:ascii="Arial" w:hAnsi="Arial" w:cs="Arial"/>
        </w:rPr>
        <w:t xml:space="preserve"> a </w:t>
      </w:r>
      <w:r w:rsidRPr="00560ED9">
        <w:rPr>
          <w:rFonts w:ascii="Arial" w:hAnsi="Arial" w:cs="Arial"/>
        </w:rPr>
        <w:lastRenderedPageBreak/>
        <w:t xml:space="preserve">concavidad hacia arriba,  y </w:t>
      </w:r>
      <w:commentRangeStart w:id="607"/>
      <w:r w:rsidRPr="00560ED9">
        <w:rPr>
          <w:rFonts w:ascii="Arial" w:hAnsi="Arial" w:cs="Arial"/>
        </w:rPr>
        <w:t>por ser periódica</w:t>
      </w:r>
      <w:commentRangeEnd w:id="607"/>
      <w:r w:rsidR="007E5416">
        <w:rPr>
          <w:rStyle w:val="Refdecomentario"/>
          <w:rFonts w:ascii="Calibri" w:eastAsia="Calibri" w:hAnsi="Calibri" w:cs="Times New Roman"/>
          <w:lang w:val="es-MX"/>
        </w:rPr>
        <w:commentReference w:id="607"/>
      </w:r>
      <w:r w:rsidRPr="00560ED9">
        <w:rPr>
          <w:rFonts w:ascii="Arial" w:hAnsi="Arial" w:cs="Arial"/>
        </w:rPr>
        <w:t xml:space="preserve"> este comportamiento se </w:t>
      </w:r>
      <w:commentRangeStart w:id="608"/>
      <w:r w:rsidRPr="00560ED9">
        <w:rPr>
          <w:rFonts w:ascii="Arial" w:hAnsi="Arial" w:cs="Arial"/>
        </w:rPr>
        <w:t>presenta</w:t>
      </w:r>
      <w:commentRangeEnd w:id="608"/>
      <w:r w:rsidR="007E5416">
        <w:rPr>
          <w:rStyle w:val="Refdecomentario"/>
          <w:rFonts w:ascii="Calibri" w:eastAsia="Calibri" w:hAnsi="Calibri" w:cs="Times New Roman"/>
          <w:lang w:val="es-MX"/>
        </w:rPr>
        <w:commentReference w:id="608"/>
      </w:r>
      <w:r w:rsidRPr="00560ED9">
        <w:rPr>
          <w:rFonts w:ascii="Arial" w:hAnsi="Arial" w:cs="Arial"/>
        </w:rPr>
        <w:t xml:space="preserve"> una y otra vez, </w:t>
      </w:r>
      <w:commentRangeStart w:id="609"/>
      <w:r w:rsidR="00B448E1" w:rsidRPr="00560ED9">
        <w:rPr>
          <w:rFonts w:ascii="Arial" w:hAnsi="Arial" w:cs="Arial"/>
        </w:rPr>
        <w:t>de esta forma</w:t>
      </w:r>
      <w:commentRangeEnd w:id="609"/>
      <w:r w:rsidR="007E5416">
        <w:rPr>
          <w:rStyle w:val="Refdecomentario"/>
          <w:rFonts w:ascii="Calibri" w:eastAsia="Calibri" w:hAnsi="Calibri" w:cs="Times New Roman"/>
          <w:lang w:val="es-MX"/>
        </w:rPr>
        <w:commentReference w:id="609"/>
      </w:r>
      <w:r w:rsidRPr="00560ED9">
        <w:rPr>
          <w:rFonts w:ascii="Arial" w:hAnsi="Arial" w:cs="Arial"/>
        </w:rPr>
        <w:t>:</w:t>
      </w:r>
    </w:p>
    <w:p w14:paraId="3761839B" w14:textId="77777777" w:rsidR="00940E8B" w:rsidRPr="00560ED9" w:rsidRDefault="00940E8B"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082"/>
        <w:gridCol w:w="6746"/>
      </w:tblGrid>
      <w:tr w:rsidR="00940E8B" w:rsidRPr="00560ED9" w14:paraId="167939C7" w14:textId="77777777" w:rsidTr="00940E8B">
        <w:tc>
          <w:tcPr>
            <w:tcW w:w="2093" w:type="dxa"/>
          </w:tcPr>
          <w:p w14:paraId="75236001" w14:textId="532238D5" w:rsidR="00940E8B" w:rsidRPr="00560ED9" w:rsidRDefault="00940E8B" w:rsidP="007E5416">
            <w:pPr>
              <w:tabs>
                <w:tab w:val="right" w:pos="8498"/>
              </w:tabs>
              <w:rPr>
                <w:rFonts w:ascii="Arial" w:hAnsi="Arial" w:cs="Arial"/>
                <w:b/>
              </w:rPr>
            </w:pPr>
            <w:proofErr w:type="spellStart"/>
            <w:r w:rsidRPr="00560ED9">
              <w:rPr>
                <w:rFonts w:ascii="Arial" w:hAnsi="Arial" w:cs="Arial"/>
              </w:rPr>
              <w:t>C</w:t>
            </w:r>
            <w:commentRangeStart w:id="610"/>
            <w:r w:rsidRPr="00560ED9">
              <w:rPr>
                <w:rFonts w:ascii="Arial" w:hAnsi="Arial" w:cs="Arial"/>
              </w:rPr>
              <w:t>o</w:t>
            </w:r>
            <w:commentRangeEnd w:id="610"/>
            <w:r w:rsidR="004D6CC3">
              <w:rPr>
                <w:rStyle w:val="Refdecomentario"/>
                <w:rFonts w:ascii="Calibri" w:eastAsia="Calibri" w:hAnsi="Calibri" w:cs="Times New Roman"/>
              </w:rPr>
              <w:commentReference w:id="610"/>
            </w:r>
            <w:r w:rsidR="004D6CC3">
              <w:rPr>
                <w:rFonts w:ascii="Arial" w:hAnsi="Arial" w:cs="Arial"/>
              </w:rPr>
              <w:t>ncava</w:t>
            </w:r>
            <w:proofErr w:type="spellEnd"/>
            <w:r w:rsidR="004D6CC3">
              <w:rPr>
                <w:rFonts w:ascii="Arial" w:hAnsi="Arial" w:cs="Arial"/>
              </w:rPr>
              <w:t xml:space="preserve"> hacia arriba en</w:t>
            </w:r>
          </w:p>
        </w:tc>
        <w:tc>
          <w:tcPr>
            <w:tcW w:w="6885" w:type="dxa"/>
          </w:tcPr>
          <w:p w14:paraId="6926F45B" w14:textId="749E89FC" w:rsidR="00940E8B" w:rsidRPr="00560ED9" w:rsidRDefault="00940E8B" w:rsidP="00940E8B">
            <w:pPr>
              <w:tabs>
                <w:tab w:val="right" w:pos="8498"/>
              </w:tabs>
              <w:jc w:val="both"/>
              <w:rPr>
                <w:rFonts w:ascii="Arial" w:hAnsi="Arial" w:cs="Arial"/>
                <w:b/>
              </w:rPr>
            </w:pPr>
            <m:oMathPara>
              <m:oMath>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0,</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π,</m:t>
                    </m:r>
                    <m:f>
                      <m:fPr>
                        <m:ctrlPr>
                          <w:rPr>
                            <w:rFonts w:ascii="Cambria Math" w:hAnsi="Cambria Math" w:cs="Arial"/>
                            <w:i/>
                          </w:rPr>
                        </m:ctrlPr>
                      </m:fPr>
                      <m:num>
                        <m:r>
                          <w:rPr>
                            <w:rFonts w:ascii="Cambria Math" w:hAnsi="Cambria Math" w:cs="Arial"/>
                          </w:rPr>
                          <m:t>3π</m:t>
                        </m:r>
                      </m:num>
                      <m:den>
                        <m:r>
                          <w:rPr>
                            <w:rFonts w:ascii="Cambria Math" w:hAnsi="Cambria Math" w:cs="Arial"/>
                          </w:rPr>
                          <m:t>2</m:t>
                        </m:r>
                      </m:den>
                    </m:f>
                  </m:e>
                </m:d>
                <m:r>
                  <w:rPr>
                    <w:rFonts w:ascii="Cambria Math" w:hAnsi="Cambria Math" w:cs="Arial"/>
                  </w:rPr>
                  <m:t>∪</m:t>
                </m:r>
                <m:d>
                  <m:dPr>
                    <m:begChr m:val="["/>
                    <m:ctrlPr>
                      <w:rPr>
                        <w:rFonts w:ascii="Cambria Math" w:hAnsi="Cambria Math" w:cs="Arial"/>
                        <w:i/>
                      </w:rPr>
                    </m:ctrlPr>
                  </m:dPr>
                  <m:e>
                    <m:r>
                      <w:rPr>
                        <w:rFonts w:ascii="Cambria Math" w:hAnsi="Cambria Math" w:cs="Arial"/>
                      </w:rPr>
                      <m:t>2π,</m:t>
                    </m:r>
                    <m:f>
                      <m:fPr>
                        <m:ctrlPr>
                          <w:rPr>
                            <w:rFonts w:ascii="Cambria Math" w:hAnsi="Cambria Math" w:cs="Arial"/>
                            <w:i/>
                          </w:rPr>
                        </m:ctrlPr>
                      </m:fPr>
                      <m:num>
                        <m:r>
                          <w:rPr>
                            <w:rFonts w:ascii="Cambria Math" w:hAnsi="Cambria Math" w:cs="Arial"/>
                          </w:rPr>
                          <m:t>5π</m:t>
                        </m:r>
                      </m:num>
                      <m:den>
                        <m:r>
                          <w:rPr>
                            <w:rFonts w:ascii="Cambria Math" w:hAnsi="Cambria Math" w:cs="Arial"/>
                          </w:rPr>
                          <m:t>2</m:t>
                        </m:r>
                      </m:den>
                    </m:f>
                  </m:e>
                </m:d>
                <m:r>
                  <w:rPr>
                    <w:rFonts w:ascii="Cambria Math" w:hAnsi="Cambria Math" w:cs="Arial"/>
                  </w:rPr>
                  <m:t xml:space="preserve">∪… </m:t>
                </m:r>
              </m:oMath>
            </m:oMathPara>
          </w:p>
        </w:tc>
      </w:tr>
      <w:tr w:rsidR="00940E8B" w:rsidRPr="00560ED9" w14:paraId="2E7058BE" w14:textId="77777777" w:rsidTr="00940E8B">
        <w:tc>
          <w:tcPr>
            <w:tcW w:w="2093" w:type="dxa"/>
          </w:tcPr>
          <w:p w14:paraId="66D3C338" w14:textId="732E2399" w:rsidR="00940E8B" w:rsidRPr="00560ED9" w:rsidRDefault="00940E8B" w:rsidP="007E5416">
            <w:pPr>
              <w:tabs>
                <w:tab w:val="right" w:pos="8498"/>
              </w:tabs>
              <w:rPr>
                <w:rFonts w:ascii="Arial" w:hAnsi="Arial" w:cs="Arial"/>
              </w:rPr>
            </w:pPr>
            <w:proofErr w:type="spellStart"/>
            <w:r w:rsidRPr="00560ED9">
              <w:rPr>
                <w:rFonts w:ascii="Arial" w:hAnsi="Arial" w:cs="Arial"/>
              </w:rPr>
              <w:t>C</w:t>
            </w:r>
            <w:commentRangeStart w:id="611"/>
            <w:r w:rsidRPr="00560ED9">
              <w:rPr>
                <w:rFonts w:ascii="Arial" w:hAnsi="Arial" w:cs="Arial"/>
              </w:rPr>
              <w:t>o</w:t>
            </w:r>
            <w:commentRangeEnd w:id="611"/>
            <w:r w:rsidR="004D6CC3">
              <w:rPr>
                <w:rStyle w:val="Refdecomentario"/>
                <w:rFonts w:ascii="Calibri" w:eastAsia="Calibri" w:hAnsi="Calibri" w:cs="Times New Roman"/>
              </w:rPr>
              <w:commentReference w:id="611"/>
            </w:r>
            <w:r w:rsidR="004D6CC3">
              <w:rPr>
                <w:rFonts w:ascii="Arial" w:hAnsi="Arial" w:cs="Arial"/>
              </w:rPr>
              <w:t>ncava</w:t>
            </w:r>
            <w:proofErr w:type="spellEnd"/>
            <w:r w:rsidR="004D6CC3">
              <w:rPr>
                <w:rFonts w:ascii="Arial" w:hAnsi="Arial" w:cs="Arial"/>
              </w:rPr>
              <w:t xml:space="preserve"> hacia abajo en</w:t>
            </w:r>
          </w:p>
        </w:tc>
        <w:tc>
          <w:tcPr>
            <w:tcW w:w="6885" w:type="dxa"/>
          </w:tcPr>
          <w:p w14:paraId="64F537F3" w14:textId="70C7F05B" w:rsidR="00940E8B" w:rsidRPr="00560ED9" w:rsidRDefault="00940E8B" w:rsidP="00940E8B">
            <w:pPr>
              <w:tabs>
                <w:tab w:val="right" w:pos="8498"/>
              </w:tabs>
              <w:jc w:val="both"/>
              <w:rPr>
                <w:rFonts w:ascii="Arial" w:eastAsia="Cambria" w:hAnsi="Arial" w:cs="Arial"/>
              </w:rPr>
            </w:pPr>
            <m:oMathPara>
              <m:oMath>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,0</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π</m:t>
                        </m:r>
                      </m:num>
                      <m:den>
                        <m:r>
                          <w:rPr>
                            <w:rFonts w:ascii="Cambria Math" w:eastAsiaTheme="minorEastAsia" w:hAnsi="Cambria Math" w:cs="Arial"/>
                          </w:rPr>
                          <m:t>2</m:t>
                        </m:r>
                      </m:den>
                    </m:f>
                    <m:r>
                      <w:rPr>
                        <w:rFonts w:ascii="Cambria Math" w:eastAsiaTheme="minorEastAsia" w:hAnsi="Cambria Math" w:cs="Arial"/>
                      </w:rPr>
                      <m:t>,π</m:t>
                    </m:r>
                  </m:e>
                </m:d>
                <m:r>
                  <w:rPr>
                    <w:rFonts w:ascii="Cambria Math" w:eastAsiaTheme="minorEastAsia" w:hAnsi="Cambria Math" w:cs="Arial"/>
                  </w:rPr>
                  <m:t>∪</m:t>
                </m:r>
                <m:d>
                  <m:dPr>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3π</m:t>
                        </m:r>
                      </m:num>
                      <m:den>
                        <m:r>
                          <w:rPr>
                            <w:rFonts w:ascii="Cambria Math" w:eastAsiaTheme="minorEastAsia" w:hAnsi="Cambria Math" w:cs="Arial"/>
                          </w:rPr>
                          <m:t>2</m:t>
                        </m:r>
                      </m:den>
                    </m:f>
                    <m:r>
                      <w:rPr>
                        <w:rFonts w:ascii="Cambria Math" w:eastAsiaTheme="minorEastAsia" w:hAnsi="Cambria Math" w:cs="Arial"/>
                      </w:rPr>
                      <m:t>,2π</m:t>
                    </m:r>
                  </m:e>
                </m:d>
                <m:r>
                  <w:rPr>
                    <w:rFonts w:ascii="Cambria Math" w:eastAsiaTheme="minorEastAsia" w:hAnsi="Cambria Math" w:cs="Arial"/>
                  </w:rPr>
                  <m:t>∪…</m:t>
                </m:r>
              </m:oMath>
            </m:oMathPara>
          </w:p>
        </w:tc>
      </w:tr>
    </w:tbl>
    <w:p w14:paraId="129D8AAA" w14:textId="77777777" w:rsidR="006973FB" w:rsidRPr="00560ED9" w:rsidRDefault="006973FB" w:rsidP="00962CCA">
      <w:pPr>
        <w:tabs>
          <w:tab w:val="right" w:pos="8498"/>
        </w:tabs>
        <w:spacing w:after="0"/>
        <w:jc w:val="both"/>
        <w:rPr>
          <w:rFonts w:ascii="Arial" w:hAnsi="Arial" w:cs="Arial"/>
          <w:b/>
        </w:rPr>
      </w:pPr>
    </w:p>
    <w:p w14:paraId="17577292" w14:textId="77777777" w:rsidR="00D17213" w:rsidRPr="00560ED9" w:rsidRDefault="00D17213" w:rsidP="00D1721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D17213" w:rsidRPr="00560ED9" w14:paraId="0C749D5B" w14:textId="77777777" w:rsidTr="00D17213">
        <w:tc>
          <w:tcPr>
            <w:tcW w:w="9033" w:type="dxa"/>
            <w:gridSpan w:val="2"/>
            <w:shd w:val="clear" w:color="auto" w:fill="000000" w:themeFill="text1"/>
          </w:tcPr>
          <w:p w14:paraId="10D31260" w14:textId="77777777"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7213" w:rsidRPr="00560ED9" w14:paraId="0FFC2553" w14:textId="77777777" w:rsidTr="00D17213">
        <w:tc>
          <w:tcPr>
            <w:tcW w:w="2518" w:type="dxa"/>
          </w:tcPr>
          <w:p w14:paraId="70C5738A" w14:textId="77777777" w:rsidR="00D17213" w:rsidRPr="00560ED9" w:rsidRDefault="00D17213" w:rsidP="00D1721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61EE59E9" w14:textId="04A1BB8C" w:rsidR="00D17213" w:rsidRPr="00560ED9" w:rsidRDefault="00D17213" w:rsidP="00D17213">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MA_11_02_REC170</w:t>
            </w:r>
          </w:p>
        </w:tc>
      </w:tr>
      <w:tr w:rsidR="00D17213" w:rsidRPr="00560ED9" w14:paraId="74501B0E" w14:textId="77777777" w:rsidTr="00D17213">
        <w:tc>
          <w:tcPr>
            <w:tcW w:w="2518" w:type="dxa"/>
          </w:tcPr>
          <w:p w14:paraId="5730A749"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08E75F6" w14:textId="581E250F" w:rsidR="00D17213" w:rsidRPr="00560ED9" w:rsidRDefault="00D36E22" w:rsidP="00D17213">
            <w:pPr>
              <w:rPr>
                <w:rFonts w:ascii="Arial" w:eastAsiaTheme="minorEastAsia" w:hAnsi="Arial" w:cs="Arial"/>
                <w:color w:val="000000"/>
                <w:sz w:val="24"/>
                <w:szCs w:val="24"/>
              </w:rPr>
            </w:pPr>
            <w:r w:rsidRPr="00560ED9">
              <w:rPr>
                <w:rFonts w:ascii="Arial" w:eastAsiaTheme="minorEastAsia" w:hAnsi="Arial" w:cs="Arial"/>
                <w:color w:val="000000"/>
                <w:sz w:val="24"/>
                <w:szCs w:val="24"/>
              </w:rPr>
              <w:t>Características</w:t>
            </w:r>
            <w:r w:rsidR="00D17213" w:rsidRPr="00560ED9">
              <w:rPr>
                <w:rFonts w:ascii="Arial" w:eastAsiaTheme="minorEastAsia" w:hAnsi="Arial" w:cs="Arial"/>
                <w:color w:val="000000"/>
                <w:sz w:val="24"/>
                <w:szCs w:val="24"/>
              </w:rPr>
              <w:t xml:space="preserve"> y propiedades de las funciones </w:t>
            </w:r>
            <w:r w:rsidR="001B37BA" w:rsidRPr="00560ED9">
              <w:rPr>
                <w:rFonts w:ascii="Arial" w:eastAsiaTheme="minorEastAsia" w:hAnsi="Arial" w:cs="Arial"/>
                <w:color w:val="000000"/>
                <w:sz w:val="24"/>
                <w:szCs w:val="24"/>
              </w:rPr>
              <w:t>trigonométricas</w:t>
            </w:r>
          </w:p>
        </w:tc>
      </w:tr>
      <w:tr w:rsidR="00D17213" w:rsidRPr="00560ED9" w14:paraId="161E69B7" w14:textId="77777777" w:rsidTr="00D17213">
        <w:tc>
          <w:tcPr>
            <w:tcW w:w="2518" w:type="dxa"/>
          </w:tcPr>
          <w:p w14:paraId="402AED3C" w14:textId="77777777" w:rsidR="00D17213" w:rsidRPr="00560ED9" w:rsidRDefault="00D17213" w:rsidP="00D1721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49DBF3A2" w14:textId="58196080" w:rsidR="00D17213" w:rsidRPr="00560ED9" w:rsidRDefault="001B37BA" w:rsidP="00006D0E">
            <w:pPr>
              <w:jc w:val="both"/>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que permite interpretar </w:t>
            </w:r>
            <w:r w:rsidR="00D17213" w:rsidRPr="00560ED9">
              <w:rPr>
                <w:rFonts w:ascii="Arial" w:eastAsiaTheme="minorEastAsia" w:hAnsi="Arial" w:cs="Arial"/>
                <w:color w:val="000000"/>
                <w:sz w:val="24"/>
                <w:szCs w:val="24"/>
              </w:rPr>
              <w:t>la</w:t>
            </w:r>
            <w:r w:rsidRPr="00560ED9">
              <w:rPr>
                <w:rFonts w:ascii="Arial" w:eastAsiaTheme="minorEastAsia" w:hAnsi="Arial" w:cs="Arial"/>
                <w:color w:val="000000"/>
                <w:sz w:val="24"/>
                <w:szCs w:val="24"/>
              </w:rPr>
              <w:t>s</w:t>
            </w:r>
            <w:r w:rsidR="00D17213" w:rsidRPr="00560ED9">
              <w:rPr>
                <w:rFonts w:ascii="Arial" w:eastAsiaTheme="minorEastAsia" w:hAnsi="Arial" w:cs="Arial"/>
                <w:color w:val="000000"/>
                <w:sz w:val="24"/>
                <w:szCs w:val="24"/>
              </w:rPr>
              <w:t xml:space="preserve"> </w:t>
            </w:r>
            <w:r w:rsidR="00D36E22" w:rsidRPr="00560ED9">
              <w:rPr>
                <w:rFonts w:ascii="Arial" w:eastAsiaTheme="minorEastAsia" w:hAnsi="Arial" w:cs="Arial"/>
                <w:color w:val="000000"/>
                <w:sz w:val="24"/>
                <w:szCs w:val="24"/>
              </w:rPr>
              <w:t>gráfica</w:t>
            </w:r>
            <w:r w:rsidRPr="00560ED9">
              <w:rPr>
                <w:rFonts w:ascii="Arial" w:eastAsiaTheme="minorEastAsia" w:hAnsi="Arial" w:cs="Arial"/>
                <w:color w:val="000000"/>
                <w:sz w:val="24"/>
                <w:szCs w:val="24"/>
              </w:rPr>
              <w:t>s</w:t>
            </w:r>
            <w:r w:rsidR="00D17213" w:rsidRPr="00560ED9">
              <w:rPr>
                <w:rFonts w:ascii="Arial" w:eastAsiaTheme="minorEastAsia" w:hAnsi="Arial" w:cs="Arial"/>
                <w:color w:val="000000"/>
                <w:sz w:val="24"/>
                <w:szCs w:val="24"/>
              </w:rPr>
              <w:t xml:space="preserve"> </w:t>
            </w:r>
            <w:r w:rsidRPr="00560ED9">
              <w:rPr>
                <w:rFonts w:ascii="Arial" w:eastAsiaTheme="minorEastAsia" w:hAnsi="Arial" w:cs="Arial"/>
                <w:color w:val="000000"/>
                <w:sz w:val="24"/>
                <w:szCs w:val="24"/>
              </w:rPr>
              <w:t>de algunas funciones trigonom</w:t>
            </w:r>
            <w:r w:rsidR="00006D0E" w:rsidRPr="00560ED9">
              <w:rPr>
                <w:rFonts w:ascii="Arial" w:eastAsiaTheme="minorEastAsia" w:hAnsi="Arial" w:cs="Arial"/>
                <w:color w:val="000000"/>
                <w:sz w:val="24"/>
                <w:szCs w:val="24"/>
              </w:rPr>
              <w:t>étricas</w:t>
            </w:r>
            <w:r w:rsidRPr="00560ED9">
              <w:rPr>
                <w:rFonts w:ascii="Arial" w:eastAsiaTheme="minorEastAsia" w:hAnsi="Arial" w:cs="Arial"/>
                <w:color w:val="000000"/>
                <w:sz w:val="24"/>
                <w:szCs w:val="24"/>
              </w:rPr>
              <w:t xml:space="preserve"> e identificar</w:t>
            </w:r>
            <w:r w:rsidR="00D17213" w:rsidRPr="00560ED9">
              <w:rPr>
                <w:rFonts w:ascii="Arial" w:eastAsiaTheme="minorEastAsia" w:hAnsi="Arial" w:cs="Arial"/>
                <w:color w:val="000000"/>
                <w:sz w:val="24"/>
                <w:szCs w:val="24"/>
              </w:rPr>
              <w:t xml:space="preserve"> sus </w:t>
            </w:r>
            <w:r w:rsidRPr="00560ED9">
              <w:rPr>
                <w:rFonts w:ascii="Arial" w:eastAsiaTheme="minorEastAsia" w:hAnsi="Arial" w:cs="Arial"/>
                <w:color w:val="000000"/>
                <w:sz w:val="24"/>
                <w:szCs w:val="24"/>
              </w:rPr>
              <w:t>características</w:t>
            </w:r>
            <w:r w:rsidR="00D17213" w:rsidRPr="00560ED9">
              <w:rPr>
                <w:rFonts w:ascii="Arial" w:eastAsiaTheme="minorEastAsia" w:hAnsi="Arial" w:cs="Arial"/>
                <w:color w:val="000000"/>
                <w:sz w:val="24"/>
                <w:szCs w:val="24"/>
              </w:rPr>
              <w:t xml:space="preserve"> y propiedades</w:t>
            </w:r>
            <w:commentRangeStart w:id="612"/>
            <w:r w:rsidR="00D17213" w:rsidRPr="00560ED9">
              <w:rPr>
                <w:rFonts w:ascii="Arial" w:eastAsiaTheme="minorEastAsia" w:hAnsi="Arial" w:cs="Arial"/>
                <w:color w:val="000000"/>
                <w:sz w:val="24"/>
                <w:szCs w:val="24"/>
              </w:rPr>
              <w:t>.</w:t>
            </w:r>
            <w:commentRangeEnd w:id="612"/>
            <w:r w:rsidR="004D6CC3">
              <w:rPr>
                <w:rStyle w:val="Refdecomentario"/>
                <w:rFonts w:ascii="Calibri" w:eastAsia="Calibri" w:hAnsi="Calibri" w:cs="Times New Roman"/>
              </w:rPr>
              <w:commentReference w:id="612"/>
            </w:r>
          </w:p>
        </w:tc>
      </w:tr>
    </w:tbl>
    <w:p w14:paraId="27CA5F7C" w14:textId="77777777" w:rsidR="00D17213" w:rsidRPr="00560ED9" w:rsidRDefault="00D17213" w:rsidP="00D17213">
      <w:pPr>
        <w:tabs>
          <w:tab w:val="right" w:pos="8498"/>
        </w:tabs>
        <w:spacing w:after="0"/>
        <w:jc w:val="both"/>
        <w:rPr>
          <w:rFonts w:ascii="Arial" w:hAnsi="Arial" w:cs="Arial"/>
          <w:b/>
        </w:rPr>
      </w:pPr>
    </w:p>
    <w:p w14:paraId="241FA4E3" w14:textId="7579945E"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A360F9">
        <w:rPr>
          <w:rFonts w:ascii="Arial" w:hAnsi="Arial" w:cs="Arial"/>
        </w:rPr>
        <w:t xml:space="preserve"> </w:t>
      </w:r>
      <w:r w:rsidRPr="00560ED9">
        <w:rPr>
          <w:rFonts w:ascii="Arial" w:hAnsi="Arial" w:cs="Arial"/>
          <w:b/>
        </w:rPr>
        <w:t>3.1.3 Funciones exponenciales</w:t>
      </w:r>
    </w:p>
    <w:p w14:paraId="2713318F" w14:textId="77777777" w:rsidR="00A95008" w:rsidRPr="00560ED9" w:rsidRDefault="00A95008" w:rsidP="00962CCA">
      <w:pPr>
        <w:tabs>
          <w:tab w:val="right" w:pos="8498"/>
        </w:tabs>
        <w:spacing w:after="0"/>
        <w:jc w:val="both"/>
        <w:rPr>
          <w:rFonts w:ascii="Arial" w:hAnsi="Arial" w:cs="Arial"/>
          <w:b/>
        </w:rPr>
      </w:pPr>
    </w:p>
    <w:p w14:paraId="0916538F" w14:textId="77777777" w:rsidR="005942E5" w:rsidRPr="00560ED9" w:rsidRDefault="005942E5" w:rsidP="00962CCA">
      <w:pPr>
        <w:tabs>
          <w:tab w:val="right" w:pos="8498"/>
        </w:tabs>
        <w:spacing w:after="0"/>
        <w:jc w:val="both"/>
        <w:rPr>
          <w:rFonts w:ascii="Arial" w:hAnsi="Arial" w:cs="Arial"/>
        </w:rPr>
      </w:pPr>
      <w:commentRangeStart w:id="613"/>
      <w:r w:rsidRPr="00560ED9">
        <w:rPr>
          <w:rFonts w:ascii="Arial" w:hAnsi="Arial" w:cs="Arial"/>
        </w:rPr>
        <w:t>Una función exponencial es una función en la que la variable se encuentra en el exponente, de una manera más precisa:</w:t>
      </w:r>
      <w:commentRangeEnd w:id="613"/>
      <w:r w:rsidR="00650EAC">
        <w:rPr>
          <w:rStyle w:val="Refdecomentario"/>
          <w:rFonts w:ascii="Calibri" w:eastAsia="Calibri" w:hAnsi="Calibri" w:cs="Times New Roman"/>
          <w:lang w:val="es-MX"/>
        </w:rPr>
        <w:commentReference w:id="613"/>
      </w:r>
    </w:p>
    <w:p w14:paraId="6C01292F" w14:textId="585CC7D6" w:rsidR="00E71B22" w:rsidRPr="00560ED9" w:rsidRDefault="00E71B22"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5942E5" w:rsidRPr="00560ED9" w14:paraId="33AB7EF0" w14:textId="77777777" w:rsidTr="005942E5">
        <w:tc>
          <w:tcPr>
            <w:tcW w:w="8978" w:type="dxa"/>
            <w:gridSpan w:val="2"/>
            <w:shd w:val="clear" w:color="auto" w:fill="000000" w:themeFill="text1"/>
          </w:tcPr>
          <w:p w14:paraId="590F1BD4" w14:textId="77777777" w:rsidR="005942E5" w:rsidRPr="00560ED9" w:rsidRDefault="005942E5" w:rsidP="005942E5">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5942E5" w:rsidRPr="00560ED9" w14:paraId="05D1E71D" w14:textId="77777777" w:rsidTr="005942E5">
        <w:tc>
          <w:tcPr>
            <w:tcW w:w="2518" w:type="dxa"/>
          </w:tcPr>
          <w:p w14:paraId="55319EBE" w14:textId="77777777" w:rsidR="005942E5" w:rsidRPr="00560ED9" w:rsidRDefault="005942E5" w:rsidP="005942E5">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BA3CBE4" w14:textId="37D84AD9" w:rsidR="005942E5" w:rsidRPr="00560ED9" w:rsidRDefault="00DC6918" w:rsidP="005942E5">
            <w:pPr>
              <w:rPr>
                <w:rFonts w:ascii="Arial" w:hAnsi="Arial" w:cs="Arial"/>
                <w:b/>
                <w:color w:val="000000"/>
                <w:sz w:val="24"/>
                <w:szCs w:val="24"/>
              </w:rPr>
            </w:pPr>
            <w:r w:rsidRPr="00560ED9">
              <w:rPr>
                <w:rFonts w:ascii="Arial" w:hAnsi="Arial" w:cs="Arial"/>
                <w:b/>
                <w:color w:val="000000"/>
                <w:sz w:val="24"/>
                <w:szCs w:val="24"/>
              </w:rPr>
              <w:t>Función</w:t>
            </w:r>
            <w:r w:rsidR="005942E5" w:rsidRPr="00560ED9">
              <w:rPr>
                <w:rFonts w:ascii="Arial" w:hAnsi="Arial" w:cs="Arial"/>
                <w:b/>
                <w:color w:val="000000"/>
                <w:sz w:val="24"/>
                <w:szCs w:val="24"/>
              </w:rPr>
              <w:t xml:space="preserve"> </w:t>
            </w:r>
            <w:r w:rsidRPr="00560ED9">
              <w:rPr>
                <w:rFonts w:ascii="Arial" w:hAnsi="Arial" w:cs="Arial"/>
                <w:b/>
                <w:color w:val="000000"/>
                <w:sz w:val="24"/>
                <w:szCs w:val="24"/>
              </w:rPr>
              <w:t>e</w:t>
            </w:r>
            <w:r w:rsidR="005942E5" w:rsidRPr="00560ED9">
              <w:rPr>
                <w:rFonts w:ascii="Arial" w:hAnsi="Arial" w:cs="Arial"/>
                <w:b/>
                <w:color w:val="000000"/>
                <w:sz w:val="24"/>
                <w:szCs w:val="24"/>
              </w:rPr>
              <w:t>xponencial</w:t>
            </w:r>
          </w:p>
        </w:tc>
      </w:tr>
      <w:tr w:rsidR="005942E5" w:rsidRPr="00560ED9" w14:paraId="3614D5D9" w14:textId="77777777" w:rsidTr="005942E5">
        <w:tc>
          <w:tcPr>
            <w:tcW w:w="2518" w:type="dxa"/>
          </w:tcPr>
          <w:p w14:paraId="609BEB9F" w14:textId="77777777" w:rsidR="005942E5" w:rsidRPr="00560ED9" w:rsidRDefault="005942E5" w:rsidP="005942E5">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74CC22A0" w14:textId="77777777" w:rsidR="005942E5" w:rsidRPr="00560ED9" w:rsidRDefault="005942E5" w:rsidP="005942E5">
            <w:pPr>
              <w:tabs>
                <w:tab w:val="right" w:pos="8498"/>
              </w:tabs>
              <w:jc w:val="both"/>
              <w:rPr>
                <w:rFonts w:ascii="Arial" w:hAnsi="Arial" w:cs="Arial"/>
              </w:rPr>
            </w:pPr>
            <w:commentRangeStart w:id="614"/>
            <w:r w:rsidRPr="00560ED9">
              <w:rPr>
                <w:rFonts w:ascii="Arial" w:hAnsi="Arial" w:cs="Arial"/>
              </w:rPr>
              <w:t>Una función</w:t>
            </w:r>
            <w:commentRangeEnd w:id="614"/>
            <w:r w:rsidR="001F3C61">
              <w:rPr>
                <w:rStyle w:val="Refdecomentario"/>
                <w:rFonts w:ascii="Calibri" w:eastAsia="Calibri" w:hAnsi="Calibri" w:cs="Times New Roman"/>
              </w:rPr>
              <w:commentReference w:id="614"/>
            </w:r>
            <w:r w:rsidRPr="00560ED9">
              <w:rPr>
                <w:rFonts w:ascii="Arial" w:hAnsi="Arial" w:cs="Arial"/>
              </w:rPr>
              <w:t xml:space="preserve"> de la forma</w:t>
            </w:r>
          </w:p>
          <w:p w14:paraId="67107408" w14:textId="1526EA8A" w:rsidR="005942E5" w:rsidRPr="00560ED9" w:rsidRDefault="005942E5" w:rsidP="005942E5">
            <w:pPr>
              <w:tabs>
                <w:tab w:val="right" w:pos="8498"/>
              </w:tabs>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r>
                  <w:rPr>
                    <w:rFonts w:ascii="Cambria Math" w:hAnsi="Cambria Math" w:cs="Arial"/>
                  </w:rPr>
                  <m:t>,</m:t>
                </m:r>
              </m:oMath>
            </m:oMathPara>
          </w:p>
          <w:p w14:paraId="27D0A50E" w14:textId="77777777" w:rsidR="005942E5" w:rsidRPr="00560ED9" w:rsidRDefault="005942E5" w:rsidP="005942E5">
            <w:pPr>
              <w:tabs>
                <w:tab w:val="right" w:pos="8498"/>
              </w:tabs>
              <w:jc w:val="both"/>
              <w:rPr>
                <w:rFonts w:ascii="Arial" w:eastAsiaTheme="minorEastAsia" w:hAnsi="Arial" w:cs="Arial"/>
              </w:rPr>
            </w:pPr>
          </w:p>
          <w:p w14:paraId="58AB136B" w14:textId="1E4584DB" w:rsidR="005942E5" w:rsidRPr="00560ED9" w:rsidRDefault="005942E5" w:rsidP="005942E5">
            <w:pPr>
              <w:tabs>
                <w:tab w:val="right" w:pos="8498"/>
              </w:tabs>
              <w:jc w:val="both"/>
              <w:rPr>
                <w:rFonts w:ascii="Arial" w:eastAsiaTheme="minorEastAsia" w:hAnsi="Arial" w:cs="Arial"/>
              </w:rPr>
            </w:pPr>
            <w:proofErr w:type="gramStart"/>
            <w:r w:rsidRPr="00560ED9">
              <w:rPr>
                <w:rFonts w:ascii="Arial" w:eastAsiaTheme="minorEastAsia" w:hAnsi="Arial" w:cs="Arial"/>
              </w:rPr>
              <w:t>con</w:t>
            </w:r>
            <w:proofErr w:type="gramEnd"/>
            <w:r w:rsidRPr="00560ED9">
              <w:rPr>
                <w:rFonts w:ascii="Arial" w:eastAsiaTheme="minorEastAsia" w:hAnsi="Arial" w:cs="Arial"/>
              </w:rPr>
              <w:t xml:space="preserve"> </w:t>
            </w:r>
            <m:oMath>
              <m:r>
                <w:rPr>
                  <w:rFonts w:ascii="Cambria Math" w:eastAsiaTheme="minorEastAsia" w:hAnsi="Cambria Math" w:cs="Arial"/>
                </w:rPr>
                <m:t>a∈</m:t>
              </m:r>
              <m:sSup>
                <m:sSupPr>
                  <m:ctrlPr>
                    <w:rPr>
                      <w:rFonts w:ascii="Cambria Math" w:eastAsiaTheme="minorEastAsia" w:hAnsi="Cambria Math" w:cs="Arial"/>
                      <w:i/>
                    </w:rPr>
                  </m:ctrlPr>
                </m:sSupPr>
                <m:e>
                  <m:r>
                    <m:rPr>
                      <m:scr m:val="double-struck"/>
                    </m:rPr>
                    <w:rPr>
                      <w:rFonts w:ascii="Cambria Math" w:eastAsiaTheme="minorEastAsia" w:hAnsi="Cambria Math" w:cs="Arial"/>
                    </w:rPr>
                    <m:t>R</m:t>
                  </m:r>
                </m:e>
                <m:sup>
                  <m:r>
                    <w:rPr>
                      <w:rFonts w:ascii="Cambria Math" w:eastAsiaTheme="minorEastAsia" w:hAnsi="Cambria Math" w:cs="Arial"/>
                    </w:rPr>
                    <m:t>+</m:t>
                  </m:r>
                </m:sup>
              </m:sSup>
            </m:oMath>
            <w:r w:rsidRPr="00560ED9">
              <w:rPr>
                <w:rFonts w:ascii="Arial" w:eastAsiaTheme="minorEastAsia" w:hAnsi="Arial" w:cs="Arial"/>
              </w:rPr>
              <w:t xml:space="preserve">, </w:t>
            </w:r>
            <w:commentRangeStart w:id="615"/>
            <w:r w:rsidRPr="00560ED9">
              <w:rPr>
                <w:rFonts w:ascii="Arial" w:eastAsiaTheme="minorEastAsia" w:hAnsi="Arial" w:cs="Arial"/>
              </w:rPr>
              <w:t>se denomina una</w:t>
            </w:r>
            <w:commentRangeEnd w:id="615"/>
            <w:r w:rsidR="001F3C61">
              <w:rPr>
                <w:rStyle w:val="Refdecomentario"/>
                <w:rFonts w:ascii="Calibri" w:eastAsia="Calibri" w:hAnsi="Calibri" w:cs="Times New Roman"/>
              </w:rPr>
              <w:commentReference w:id="615"/>
            </w:r>
            <w:r w:rsidRPr="00560ED9">
              <w:rPr>
                <w:rFonts w:ascii="Arial" w:eastAsiaTheme="minorEastAsia" w:hAnsi="Arial" w:cs="Arial"/>
              </w:rPr>
              <w:t xml:space="preserve"> </w:t>
            </w:r>
            <w:r w:rsidRPr="00560ED9">
              <w:rPr>
                <w:rFonts w:ascii="Arial" w:eastAsiaTheme="minorEastAsia" w:hAnsi="Arial" w:cs="Arial"/>
                <w:b/>
              </w:rPr>
              <w:t>función exponencial.</w:t>
            </w:r>
          </w:p>
        </w:tc>
      </w:tr>
    </w:tbl>
    <w:p w14:paraId="1A5CDFCD" w14:textId="5F123CAF" w:rsidR="005942E5" w:rsidRPr="00560ED9" w:rsidRDefault="005942E5" w:rsidP="00962CCA">
      <w:pPr>
        <w:tabs>
          <w:tab w:val="right" w:pos="8498"/>
        </w:tabs>
        <w:spacing w:after="0"/>
        <w:jc w:val="both"/>
        <w:rPr>
          <w:rFonts w:ascii="Arial" w:hAnsi="Arial" w:cs="Arial"/>
        </w:rPr>
      </w:pPr>
    </w:p>
    <w:p w14:paraId="704A96C5" w14:textId="74EA0E11" w:rsidR="005942E5" w:rsidRPr="00560ED9" w:rsidRDefault="005942E5" w:rsidP="00962CCA">
      <w:pPr>
        <w:tabs>
          <w:tab w:val="right" w:pos="8498"/>
        </w:tabs>
        <w:spacing w:after="0"/>
        <w:jc w:val="both"/>
        <w:rPr>
          <w:rFonts w:ascii="Arial" w:eastAsiaTheme="minorEastAsia" w:hAnsi="Arial" w:cs="Arial"/>
        </w:rPr>
      </w:pPr>
      <w:r w:rsidRPr="00560ED9">
        <w:rPr>
          <w:rFonts w:ascii="Arial" w:hAnsi="Arial" w:cs="Arial"/>
        </w:rPr>
        <w:t xml:space="preserve">Se observa que </w:t>
      </w:r>
      <m:oMath>
        <m:r>
          <w:rPr>
            <w:rFonts w:ascii="Cambria Math" w:hAnsi="Cambria Math" w:cs="Arial"/>
          </w:rPr>
          <m:t>a</m:t>
        </m:r>
      </m:oMath>
      <w:r w:rsidRPr="00560ED9">
        <w:rPr>
          <w:rFonts w:ascii="Arial" w:eastAsiaTheme="minorEastAsia" w:hAnsi="Arial" w:cs="Arial"/>
        </w:rPr>
        <w:t xml:space="preserve"> debe ser positivo </w:t>
      </w:r>
      <w:commentRangeStart w:id="616"/>
      <w:r w:rsidRPr="00560ED9">
        <w:rPr>
          <w:rFonts w:ascii="Arial" w:eastAsiaTheme="minorEastAsia" w:hAnsi="Arial" w:cs="Arial"/>
        </w:rPr>
        <w:t xml:space="preserve">ya que cuando </w:t>
      </w:r>
      <m:oMath>
        <m:r>
          <w:rPr>
            <w:rFonts w:ascii="Cambria Math" w:eastAsiaTheme="minorEastAsia" w:hAnsi="Cambria Math" w:cs="Arial"/>
          </w:rPr>
          <m:t>a</m:t>
        </m:r>
      </m:oMath>
      <w:r w:rsidRPr="00560ED9">
        <w:rPr>
          <w:rFonts w:ascii="Arial" w:eastAsiaTheme="minorEastAsia" w:hAnsi="Arial" w:cs="Arial"/>
        </w:rPr>
        <w:t xml:space="preserve"> es negativo, calcular el dominio o realizar un bosquejo de la </w:t>
      </w:r>
      <w:r w:rsidR="004C042E" w:rsidRPr="00560ED9">
        <w:rPr>
          <w:rFonts w:ascii="Arial" w:eastAsiaTheme="minorEastAsia" w:hAnsi="Arial" w:cs="Arial"/>
        </w:rPr>
        <w:t xml:space="preserve">representación </w:t>
      </w:r>
      <w:r w:rsidRPr="00560ED9">
        <w:rPr>
          <w:rFonts w:ascii="Arial" w:eastAsiaTheme="minorEastAsia" w:hAnsi="Arial" w:cs="Arial"/>
        </w:rPr>
        <w:t>gr</w:t>
      </w:r>
      <w:r w:rsidR="004C042E" w:rsidRPr="00560ED9">
        <w:rPr>
          <w:rFonts w:ascii="Arial" w:eastAsiaTheme="minorEastAsia" w:hAnsi="Arial" w:cs="Arial"/>
        </w:rPr>
        <w:t>á</w:t>
      </w:r>
      <w:r w:rsidRPr="00560ED9">
        <w:rPr>
          <w:rFonts w:ascii="Arial" w:eastAsiaTheme="minorEastAsia" w:hAnsi="Arial" w:cs="Arial"/>
        </w:rPr>
        <w:t>fica de la función es una tarea que no es posible resolver</w:t>
      </w:r>
      <w:r w:rsidR="008649B9" w:rsidRPr="00560ED9">
        <w:rPr>
          <w:rFonts w:ascii="Arial" w:eastAsiaTheme="minorEastAsia" w:hAnsi="Arial" w:cs="Arial"/>
        </w:rPr>
        <w:t xml:space="preserve"> de forma </w:t>
      </w:r>
      <w:r w:rsidR="004C042E" w:rsidRPr="00560ED9">
        <w:rPr>
          <w:rFonts w:ascii="Arial" w:eastAsiaTheme="minorEastAsia" w:hAnsi="Arial" w:cs="Arial"/>
        </w:rPr>
        <w:t>práctica</w:t>
      </w:r>
      <w:r w:rsidRPr="00560ED9">
        <w:rPr>
          <w:rFonts w:ascii="Arial" w:eastAsiaTheme="minorEastAsia" w:hAnsi="Arial" w:cs="Arial"/>
        </w:rPr>
        <w:t>.</w:t>
      </w:r>
      <w:commentRangeEnd w:id="616"/>
      <w:r w:rsidR="003905E1">
        <w:rPr>
          <w:rStyle w:val="Refdecomentario"/>
          <w:rFonts w:ascii="Calibri" w:eastAsia="Calibri" w:hAnsi="Calibri" w:cs="Times New Roman"/>
          <w:lang w:val="es-MX"/>
        </w:rPr>
        <w:commentReference w:id="616"/>
      </w:r>
    </w:p>
    <w:p w14:paraId="6B9D7149" w14:textId="77777777" w:rsidR="005942E5" w:rsidRPr="00560ED9" w:rsidRDefault="005942E5" w:rsidP="00962CCA">
      <w:pPr>
        <w:tabs>
          <w:tab w:val="right" w:pos="8498"/>
        </w:tabs>
        <w:spacing w:after="0"/>
        <w:jc w:val="both"/>
        <w:rPr>
          <w:rFonts w:ascii="Arial" w:eastAsiaTheme="minorEastAsia" w:hAnsi="Arial" w:cs="Arial"/>
        </w:rPr>
      </w:pPr>
    </w:p>
    <w:p w14:paraId="16A78AD3" w14:textId="728E4926" w:rsidR="00E71B22" w:rsidRPr="00560ED9" w:rsidRDefault="005942E5"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Las funciones exponenciales tienen como dominio </w:t>
      </w:r>
      <w:r w:rsidR="005F558B" w:rsidRPr="00560ED9">
        <w:rPr>
          <w:rFonts w:ascii="Arial" w:eastAsiaTheme="minorEastAsia" w:hAnsi="Arial" w:cs="Arial"/>
        </w:rPr>
        <w:t>el conjunto de</w:t>
      </w:r>
      <w:r w:rsidRPr="00560ED9">
        <w:rPr>
          <w:rFonts w:ascii="Arial" w:eastAsiaTheme="minorEastAsia" w:hAnsi="Arial" w:cs="Arial"/>
        </w:rPr>
        <w:t xml:space="preserve"> los números reales </w:t>
      </w:r>
      <w:r w:rsidR="005F558B" w:rsidRPr="00560ED9">
        <w:rPr>
          <w:rFonts w:ascii="Arial" w:eastAsiaTheme="minorEastAsia" w:hAnsi="Arial" w:cs="Arial"/>
        </w:rPr>
        <w:t xml:space="preserve">y como </w:t>
      </w:r>
      <w:r w:rsidRPr="00560ED9">
        <w:rPr>
          <w:rFonts w:ascii="Arial" w:eastAsiaTheme="minorEastAsia" w:hAnsi="Arial" w:cs="Arial"/>
        </w:rPr>
        <w:t xml:space="preserve">rango </w:t>
      </w:r>
      <w:r w:rsidR="005F558B" w:rsidRPr="00560ED9">
        <w:rPr>
          <w:rFonts w:ascii="Arial" w:eastAsiaTheme="minorEastAsia" w:hAnsi="Arial" w:cs="Arial"/>
        </w:rPr>
        <w:t xml:space="preserve">el conjunto </w:t>
      </w:r>
      <w:r w:rsidRPr="00560ED9">
        <w:rPr>
          <w:rFonts w:ascii="Arial" w:eastAsiaTheme="minorEastAsia" w:hAnsi="Arial" w:cs="Arial"/>
        </w:rPr>
        <w:t xml:space="preserve">los reales </w:t>
      </w:r>
      <w:commentRangeStart w:id="617"/>
      <w:r w:rsidRPr="00560ED9">
        <w:rPr>
          <w:rFonts w:ascii="Arial" w:eastAsiaTheme="minorEastAsia" w:hAnsi="Arial" w:cs="Arial"/>
        </w:rPr>
        <w:t>positivos,</w:t>
      </w:r>
      <w:commentRangeEnd w:id="617"/>
      <w:r w:rsidR="00700651">
        <w:rPr>
          <w:rStyle w:val="Refdecomentario"/>
          <w:rFonts w:ascii="Calibri" w:eastAsia="Calibri" w:hAnsi="Calibri" w:cs="Times New Roman"/>
          <w:lang w:val="es-MX"/>
        </w:rPr>
        <w:commentReference w:id="617"/>
      </w:r>
      <w:r w:rsidRPr="00560ED9">
        <w:rPr>
          <w:rFonts w:ascii="Arial" w:eastAsiaTheme="minorEastAsia" w:hAnsi="Arial" w:cs="Arial"/>
        </w:rPr>
        <w:t xml:space="preserve"> </w:t>
      </w:r>
      <w:r w:rsidR="0060301B" w:rsidRPr="00560ED9">
        <w:rPr>
          <w:rFonts w:ascii="Arial" w:eastAsiaTheme="minorEastAsia" w:hAnsi="Arial" w:cs="Arial"/>
        </w:rPr>
        <w:t>son funciones inyectivas. Sus otras características depende</w:t>
      </w:r>
      <w:r w:rsidR="005F558B" w:rsidRPr="00560ED9">
        <w:rPr>
          <w:rFonts w:ascii="Arial" w:eastAsiaTheme="minorEastAsia" w:hAnsi="Arial" w:cs="Arial"/>
        </w:rPr>
        <w:t>n</w:t>
      </w:r>
      <w:r w:rsidR="0060301B" w:rsidRPr="00560ED9">
        <w:rPr>
          <w:rFonts w:ascii="Arial" w:eastAsiaTheme="minorEastAsia" w:hAnsi="Arial" w:cs="Arial"/>
        </w:rPr>
        <w:t xml:space="preserve"> del valor de </w:t>
      </w:r>
      <m:oMath>
        <m:r>
          <w:rPr>
            <w:rFonts w:ascii="Cambria Math" w:eastAsiaTheme="minorEastAsia" w:hAnsi="Cambria Math" w:cs="Arial"/>
          </w:rPr>
          <m:t>a</m:t>
        </m:r>
      </m:oMath>
      <w:commentRangeStart w:id="618"/>
      <w:r w:rsidR="0060301B" w:rsidRPr="00560ED9">
        <w:rPr>
          <w:rFonts w:ascii="Arial" w:eastAsiaTheme="minorEastAsia" w:hAnsi="Arial" w:cs="Arial"/>
        </w:rPr>
        <w:t xml:space="preserve">, se consideran dos casos, </w:t>
      </w:r>
      <w:commentRangeEnd w:id="618"/>
      <w:r w:rsidR="00A360F9">
        <w:rPr>
          <w:rStyle w:val="Refdecomentario"/>
          <w:rFonts w:ascii="Calibri" w:eastAsia="Calibri" w:hAnsi="Calibri" w:cs="Times New Roman"/>
          <w:lang w:val="es-MX"/>
        </w:rPr>
        <w:commentReference w:id="618"/>
      </w:r>
      <w:r w:rsidR="0060301B" w:rsidRPr="00560ED9">
        <w:rPr>
          <w:rFonts w:ascii="Arial" w:eastAsiaTheme="minorEastAsia" w:hAnsi="Arial" w:cs="Arial"/>
        </w:rPr>
        <w:t xml:space="preserve">cuando </w:t>
      </w:r>
      <m:oMath>
        <m:r>
          <w:rPr>
            <w:rFonts w:ascii="Cambria Math" w:eastAsiaTheme="minorEastAsia" w:hAnsi="Cambria Math" w:cs="Arial"/>
          </w:rPr>
          <m:t>a&gt;1</m:t>
        </m:r>
      </m:oMath>
      <w:r w:rsidR="0060301B" w:rsidRPr="00560ED9">
        <w:rPr>
          <w:rFonts w:ascii="Arial" w:eastAsiaTheme="minorEastAsia" w:hAnsi="Arial" w:cs="Arial"/>
        </w:rPr>
        <w:t xml:space="preserve"> </w:t>
      </w:r>
      <w:commentRangeStart w:id="619"/>
      <w:r w:rsidR="0060301B" w:rsidRPr="00560ED9">
        <w:rPr>
          <w:rFonts w:ascii="Arial" w:eastAsiaTheme="minorEastAsia" w:hAnsi="Arial" w:cs="Arial"/>
        </w:rPr>
        <w:t>o</w:t>
      </w:r>
      <w:commentRangeEnd w:id="619"/>
      <w:r w:rsidR="00202779">
        <w:rPr>
          <w:rStyle w:val="Refdecomentario"/>
          <w:rFonts w:ascii="Calibri" w:eastAsia="Calibri" w:hAnsi="Calibri" w:cs="Times New Roman"/>
          <w:lang w:val="es-MX"/>
        </w:rPr>
        <w:commentReference w:id="619"/>
      </w:r>
      <w:r w:rsidR="0060301B" w:rsidRPr="00560ED9">
        <w:rPr>
          <w:rFonts w:ascii="Arial" w:eastAsiaTheme="minorEastAsia" w:hAnsi="Arial" w:cs="Arial"/>
        </w:rPr>
        <w:t xml:space="preserve"> cuando </w:t>
      </w:r>
      <m:oMath>
        <m:r>
          <w:rPr>
            <w:rFonts w:ascii="Cambria Math" w:eastAsiaTheme="minorEastAsia" w:hAnsi="Cambria Math" w:cs="Arial"/>
          </w:rPr>
          <m:t>a&lt;1</m:t>
        </m:r>
      </m:oMath>
      <w:commentRangeStart w:id="620"/>
      <w:r w:rsidR="0060301B" w:rsidRPr="00560ED9">
        <w:rPr>
          <w:rFonts w:ascii="Arial" w:eastAsiaTheme="minorEastAsia" w:hAnsi="Arial" w:cs="Arial"/>
        </w:rPr>
        <w:t xml:space="preserve">, el caso de </w:t>
      </w:r>
      <m:oMath>
        <m:r>
          <w:rPr>
            <w:rFonts w:ascii="Cambria Math" w:hAnsi="Cambria Math" w:cs="Arial"/>
          </w:rPr>
          <m:t xml:space="preserve">a=1 </m:t>
        </m:r>
      </m:oMath>
      <w:r w:rsidR="008649B9" w:rsidRPr="00560ED9">
        <w:rPr>
          <w:rFonts w:ascii="Arial" w:eastAsiaTheme="minorEastAsia" w:hAnsi="Arial" w:cs="Arial"/>
        </w:rPr>
        <w:t>no se considera porque sería</w:t>
      </w:r>
      <w:r w:rsidR="0060301B" w:rsidRPr="00560ED9">
        <w:rPr>
          <w:rFonts w:ascii="Arial" w:eastAsiaTheme="minorEastAsia" w:hAnsi="Arial" w:cs="Arial"/>
        </w:rPr>
        <w:t xml:space="preserve"> la</w:t>
      </w:r>
      <w:commentRangeEnd w:id="620"/>
      <w:r w:rsidR="00202779">
        <w:rPr>
          <w:rStyle w:val="Refdecomentario"/>
          <w:rFonts w:ascii="Calibri" w:eastAsia="Calibri" w:hAnsi="Calibri" w:cs="Times New Roman"/>
          <w:lang w:val="es-MX"/>
        </w:rPr>
        <w:commentReference w:id="620"/>
      </w:r>
      <w:r w:rsidR="0060301B" w:rsidRPr="00560ED9">
        <w:rPr>
          <w:rFonts w:ascii="Arial" w:eastAsiaTheme="minorEastAsia" w:hAnsi="Arial" w:cs="Arial"/>
        </w:rPr>
        <w:t xml:space="preserve"> función </w:t>
      </w:r>
      <w:r w:rsidR="005F558B" w:rsidRPr="00560ED9">
        <w:rPr>
          <w:rFonts w:ascii="Arial" w:eastAsiaTheme="minorEastAsia" w:hAnsi="Arial" w:cs="Arial"/>
        </w:rPr>
        <w:t>constante</w:t>
      </w:r>
      <m:oMath>
        <m:r>
          <w:rPr>
            <w:rFonts w:ascii="Cambria Math" w:eastAsiaTheme="minorEastAsia" w:hAnsi="Cambria Math" w:cs="Arial"/>
          </w:rPr>
          <m:t xml:space="preserve"> 1</m:t>
        </m:r>
      </m:oMath>
      <w:r w:rsidR="0060301B" w:rsidRPr="00560ED9">
        <w:rPr>
          <w:rFonts w:ascii="Arial" w:eastAsiaTheme="minorEastAsia" w:hAnsi="Arial" w:cs="Arial"/>
        </w:rPr>
        <w:t>.</w:t>
      </w:r>
    </w:p>
    <w:p w14:paraId="67309378" w14:textId="77777777" w:rsidR="0060301B" w:rsidRPr="00560ED9" w:rsidRDefault="0060301B" w:rsidP="00962CCA">
      <w:pPr>
        <w:tabs>
          <w:tab w:val="right" w:pos="8498"/>
        </w:tabs>
        <w:spacing w:after="0"/>
        <w:jc w:val="both"/>
        <w:rPr>
          <w:rFonts w:ascii="Arial" w:eastAsiaTheme="minorEastAsia" w:hAnsi="Arial" w:cs="Arial"/>
        </w:rPr>
      </w:pPr>
    </w:p>
    <w:p w14:paraId="7C6A8C24" w14:textId="734997A8" w:rsidR="0060301B" w:rsidRPr="00560ED9" w:rsidRDefault="0093410D" w:rsidP="0093410D">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w:r w:rsidR="0060301B" w:rsidRPr="0093410D">
        <w:rPr>
          <w:rFonts w:ascii="Arial" w:eastAsiaTheme="minorEastAsia" w:hAnsi="Arial" w:cs="Arial"/>
          <w:b/>
        </w:rPr>
        <w:t xml:space="preserve"> </w:t>
      </w:r>
      <m:oMath>
        <m:r>
          <m:rPr>
            <m:sty m:val="bi"/>
          </m:rPr>
          <w:rPr>
            <w:rFonts w:ascii="Cambria Math" w:hAnsi="Cambria Math" w:cs="Arial"/>
          </w:rPr>
          <m:t>0&lt;a&lt;1</m:t>
        </m:r>
      </m:oMath>
      <w:r w:rsidR="0060301B" w:rsidRPr="0093410D">
        <w:rPr>
          <w:rFonts w:ascii="Arial" w:eastAsiaTheme="minorEastAsia" w:hAnsi="Arial" w:cs="Arial"/>
          <w:b/>
        </w:rPr>
        <w:t xml:space="preserve"> </w:t>
      </w:r>
    </w:p>
    <w:tbl>
      <w:tblPr>
        <w:tblStyle w:val="Tablaconcuadrcula"/>
        <w:tblW w:w="0" w:type="auto"/>
        <w:tblLayout w:type="fixed"/>
        <w:tblLook w:val="04A0" w:firstRow="1" w:lastRow="0" w:firstColumn="1" w:lastColumn="0" w:noHBand="0" w:noVBand="1"/>
      </w:tblPr>
      <w:tblGrid>
        <w:gridCol w:w="1384"/>
        <w:gridCol w:w="7670"/>
      </w:tblGrid>
      <w:tr w:rsidR="00800B0B" w:rsidRPr="00560ED9" w14:paraId="48B5796C" w14:textId="77777777" w:rsidTr="00800B0B">
        <w:tc>
          <w:tcPr>
            <w:tcW w:w="9054" w:type="dxa"/>
            <w:gridSpan w:val="2"/>
            <w:shd w:val="clear" w:color="auto" w:fill="0D0D0D" w:themeFill="text1" w:themeFillTint="F2"/>
          </w:tcPr>
          <w:p w14:paraId="38C30B61"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D9859B0" w14:textId="77777777" w:rsidR="00800B0B" w:rsidRPr="00560ED9" w:rsidRDefault="00800B0B" w:rsidP="00800B0B">
            <w:pPr>
              <w:jc w:val="center"/>
              <w:rPr>
                <w:rFonts w:ascii="Arial" w:hAnsi="Arial" w:cs="Arial"/>
                <w:b/>
                <w:color w:val="FFFFFF" w:themeColor="background1"/>
              </w:rPr>
            </w:pPr>
          </w:p>
        </w:tc>
      </w:tr>
      <w:tr w:rsidR="00800B0B" w:rsidRPr="00560ED9" w14:paraId="6F5433B2" w14:textId="77777777" w:rsidTr="00800B0B">
        <w:tc>
          <w:tcPr>
            <w:tcW w:w="1384" w:type="dxa"/>
          </w:tcPr>
          <w:p w14:paraId="74FFFED2"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1BDFAF49" w14:textId="5E09A6F2" w:rsidR="00800B0B" w:rsidRPr="00560ED9" w:rsidRDefault="00AF6A77" w:rsidP="00800B0B">
            <w:pPr>
              <w:rPr>
                <w:rFonts w:ascii="Arial" w:hAnsi="Arial" w:cs="Arial"/>
                <w:b/>
                <w:color w:val="000000"/>
                <w:sz w:val="18"/>
                <w:szCs w:val="18"/>
              </w:rPr>
            </w:pPr>
            <w:r w:rsidRPr="00560ED9">
              <w:rPr>
                <w:rFonts w:ascii="Arial" w:hAnsi="Arial" w:cs="Arial"/>
                <w:color w:val="000000"/>
              </w:rPr>
              <w:t>MA_11_02_IMG63</w:t>
            </w:r>
          </w:p>
        </w:tc>
      </w:tr>
      <w:tr w:rsidR="00800B0B" w:rsidRPr="00560ED9" w14:paraId="04DE7D67" w14:textId="77777777" w:rsidTr="00800B0B">
        <w:tc>
          <w:tcPr>
            <w:tcW w:w="1384" w:type="dxa"/>
          </w:tcPr>
          <w:p w14:paraId="0C502C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7AB4CB0C" w14:textId="751D2541"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007412E0" w14:textId="77777777" w:rsidTr="00800B0B">
        <w:tc>
          <w:tcPr>
            <w:tcW w:w="1384" w:type="dxa"/>
          </w:tcPr>
          <w:p w14:paraId="667D9D93"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C130357" w14:textId="55EE029B"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2B5F0894" wp14:editId="142E916D">
                  <wp:extent cx="2781935" cy="2263314"/>
                  <wp:effectExtent l="0" t="0" r="12065" b="0"/>
                  <wp:docPr id="4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1935" cy="2263314"/>
                          </a:xfrm>
                          <a:prstGeom prst="rect">
                            <a:avLst/>
                          </a:prstGeom>
                          <a:noFill/>
                          <a:ln>
                            <a:noFill/>
                          </a:ln>
                        </pic:spPr>
                      </pic:pic>
                    </a:graphicData>
                  </a:graphic>
                </wp:inline>
              </w:drawing>
            </w:r>
          </w:p>
        </w:tc>
      </w:tr>
      <w:tr w:rsidR="00800B0B" w:rsidRPr="00560ED9" w14:paraId="5984C751" w14:textId="77777777" w:rsidTr="00800B0B">
        <w:tc>
          <w:tcPr>
            <w:tcW w:w="1384" w:type="dxa"/>
          </w:tcPr>
          <w:p w14:paraId="0004CF0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3C449194" w14:textId="0C09EBB6" w:rsidR="00F31F4B" w:rsidRPr="007161C5" w:rsidRDefault="00F31F4B" w:rsidP="003977FD">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commentRangeStart w:id="621"/>
            <w:r w:rsidRPr="00F31F4B">
              <w:rPr>
                <w:rFonts w:ascii="Arial" w:eastAsiaTheme="minorEastAsia" w:hAnsi="Arial" w:cs="Arial"/>
                <w:i/>
              </w:rPr>
              <w:t>0&lt;a&lt;1</w:t>
            </w:r>
            <w:r w:rsidR="007161C5">
              <w:rPr>
                <w:rFonts w:ascii="Arial" w:eastAsiaTheme="minorEastAsia" w:hAnsi="Arial" w:cs="Arial"/>
                <w:i/>
              </w:rPr>
              <w:t>.</w:t>
            </w:r>
            <w:commentRangeEnd w:id="621"/>
            <w:r w:rsidR="00202779">
              <w:rPr>
                <w:rStyle w:val="Refdecomentario"/>
                <w:rFonts w:ascii="Calibri" w:eastAsia="Calibri" w:hAnsi="Calibri" w:cs="Times New Roman"/>
              </w:rPr>
              <w:commentReference w:id="621"/>
            </w:r>
          </w:p>
          <w:p w14:paraId="5386129C" w14:textId="2E5716BF" w:rsidR="00800B0B" w:rsidRPr="00560ED9" w:rsidRDefault="00800B0B" w:rsidP="00800B0B">
            <w:pPr>
              <w:tabs>
                <w:tab w:val="right" w:pos="8498"/>
              </w:tabs>
              <w:jc w:val="both"/>
              <w:rPr>
                <w:rFonts w:ascii="Arial" w:eastAsiaTheme="minorEastAsia" w:hAnsi="Arial" w:cs="Arial"/>
              </w:rPr>
            </w:pPr>
          </w:p>
        </w:tc>
      </w:tr>
    </w:tbl>
    <w:p w14:paraId="73C3C755" w14:textId="77777777" w:rsidR="00800B0B" w:rsidRPr="00560ED9" w:rsidRDefault="00800B0B" w:rsidP="00962CCA">
      <w:pPr>
        <w:tabs>
          <w:tab w:val="right" w:pos="8498"/>
        </w:tabs>
        <w:spacing w:after="0"/>
        <w:jc w:val="both"/>
        <w:rPr>
          <w:rFonts w:ascii="Arial" w:eastAsiaTheme="minorEastAsia" w:hAnsi="Arial" w:cs="Arial"/>
        </w:rPr>
      </w:pPr>
    </w:p>
    <w:p w14:paraId="1E8F3598" w14:textId="7F519265" w:rsidR="0060301B" w:rsidRPr="00560ED9" w:rsidRDefault="0060301B" w:rsidP="00962CCA">
      <w:pPr>
        <w:tabs>
          <w:tab w:val="right" w:pos="8498"/>
        </w:tabs>
        <w:spacing w:after="0"/>
        <w:jc w:val="both"/>
        <w:rPr>
          <w:rFonts w:ascii="Arial" w:eastAsiaTheme="minorEastAsia" w:hAnsi="Arial" w:cs="Arial"/>
        </w:rPr>
      </w:pPr>
      <w:commentRangeStart w:id="622"/>
      <w:r w:rsidRPr="00560ED9">
        <w:rPr>
          <w:rFonts w:ascii="Arial" w:eastAsiaTheme="minorEastAsia" w:hAnsi="Arial" w:cs="Arial"/>
        </w:rPr>
        <w:t>Las características principales están dadas por:</w:t>
      </w:r>
      <w:commentRangeEnd w:id="622"/>
      <w:r w:rsidR="001B1CAB">
        <w:rPr>
          <w:rStyle w:val="Refdecomentario"/>
          <w:rFonts w:ascii="Calibri" w:eastAsia="Calibri" w:hAnsi="Calibri" w:cs="Times New Roman"/>
          <w:lang w:val="es-MX"/>
        </w:rPr>
        <w:commentReference w:id="622"/>
      </w:r>
    </w:p>
    <w:p w14:paraId="74174C6A" w14:textId="77777777" w:rsidR="0060301B" w:rsidRPr="00560ED9" w:rsidRDefault="0060301B" w:rsidP="00962CCA">
      <w:pPr>
        <w:tabs>
          <w:tab w:val="right" w:pos="8498"/>
        </w:tabs>
        <w:spacing w:after="0"/>
        <w:jc w:val="both"/>
        <w:rPr>
          <w:rFonts w:ascii="Arial" w:eastAsiaTheme="minorEastAsia" w:hAnsi="Arial" w:cs="Arial"/>
        </w:rPr>
      </w:pPr>
    </w:p>
    <w:tbl>
      <w:tblPr>
        <w:tblStyle w:val="Tablaconcuadrcula"/>
        <w:tblW w:w="0" w:type="auto"/>
        <w:jc w:val="center"/>
        <w:tblLook w:val="04A0" w:firstRow="1" w:lastRow="0" w:firstColumn="1" w:lastColumn="0" w:noHBand="0" w:noVBand="1"/>
      </w:tblPr>
      <w:tblGrid>
        <w:gridCol w:w="3460"/>
        <w:gridCol w:w="3141"/>
      </w:tblGrid>
      <w:tr w:rsidR="00E71B22" w:rsidRPr="00560ED9" w14:paraId="25274EB6" w14:textId="77777777" w:rsidTr="00E71B22">
        <w:trPr>
          <w:jc w:val="center"/>
        </w:trPr>
        <w:tc>
          <w:tcPr>
            <w:tcW w:w="3460" w:type="dxa"/>
          </w:tcPr>
          <w:p w14:paraId="658AA1B7" w14:textId="77777777" w:rsidR="00E71B22" w:rsidRPr="00560ED9" w:rsidRDefault="00E71B22" w:rsidP="00E71B22">
            <w:pPr>
              <w:tabs>
                <w:tab w:val="right" w:pos="8498"/>
              </w:tabs>
              <w:jc w:val="both"/>
              <w:rPr>
                <w:rFonts w:ascii="Arial" w:hAnsi="Arial" w:cs="Arial"/>
              </w:rPr>
            </w:pPr>
            <w:r w:rsidRPr="00560ED9">
              <w:rPr>
                <w:rFonts w:ascii="Arial" w:hAnsi="Arial" w:cs="Arial"/>
              </w:rPr>
              <w:t>Dominio:</w:t>
            </w:r>
          </w:p>
        </w:tc>
        <w:tc>
          <w:tcPr>
            <w:tcW w:w="3141" w:type="dxa"/>
          </w:tcPr>
          <w:p w14:paraId="126AC57F" w14:textId="77777777" w:rsidR="00E71B22" w:rsidRPr="00560ED9" w:rsidRDefault="00E71B22" w:rsidP="00E71B2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E71B22" w:rsidRPr="00560ED9" w14:paraId="218C286C" w14:textId="77777777" w:rsidTr="00E71B22">
        <w:trPr>
          <w:jc w:val="center"/>
        </w:trPr>
        <w:tc>
          <w:tcPr>
            <w:tcW w:w="3460" w:type="dxa"/>
          </w:tcPr>
          <w:p w14:paraId="70037115" w14:textId="77777777" w:rsidR="00E71B22" w:rsidRPr="00560ED9" w:rsidRDefault="00E71B22" w:rsidP="00E71B22">
            <w:pPr>
              <w:tabs>
                <w:tab w:val="right" w:pos="8498"/>
              </w:tabs>
              <w:jc w:val="both"/>
              <w:rPr>
                <w:rFonts w:ascii="Arial" w:hAnsi="Arial" w:cs="Arial"/>
              </w:rPr>
            </w:pPr>
            <w:r w:rsidRPr="00560ED9">
              <w:rPr>
                <w:rFonts w:ascii="Arial" w:hAnsi="Arial" w:cs="Arial"/>
              </w:rPr>
              <w:t>Rango:</w:t>
            </w:r>
          </w:p>
        </w:tc>
        <w:tc>
          <w:tcPr>
            <w:tcW w:w="3141" w:type="dxa"/>
          </w:tcPr>
          <w:p w14:paraId="4F163215" w14:textId="33BE16E3" w:rsidR="00E71B22" w:rsidRPr="00560ED9" w:rsidRDefault="00AB6E20" w:rsidP="00E71B22">
            <w:pPr>
              <w:tabs>
                <w:tab w:val="right" w:pos="8498"/>
              </w:tabs>
              <w:jc w:val="center"/>
              <w:rPr>
                <w:rFonts w:ascii="Arial" w:hAnsi="Arial" w:cs="Arial"/>
              </w:rPr>
            </w:pPr>
            <m:oMathPara>
              <m:oMath>
                <m:r>
                  <w:rPr>
                    <w:rFonts w:ascii="Cambria Math" w:hAnsi="Cambria Math" w:cs="Arial"/>
                  </w:rPr>
                  <m:t>(0,∞)</m:t>
                </m:r>
              </m:oMath>
            </m:oMathPara>
          </w:p>
        </w:tc>
      </w:tr>
      <w:tr w:rsidR="00E71B22" w:rsidRPr="00560ED9" w14:paraId="1E0B681C" w14:textId="77777777" w:rsidTr="00E71B22">
        <w:trPr>
          <w:jc w:val="center"/>
        </w:trPr>
        <w:tc>
          <w:tcPr>
            <w:tcW w:w="3460" w:type="dxa"/>
          </w:tcPr>
          <w:p w14:paraId="18F77414" w14:textId="77777777" w:rsidR="00E71B22" w:rsidRPr="00560ED9" w:rsidRDefault="00E71B22" w:rsidP="00E71B22">
            <w:pPr>
              <w:tabs>
                <w:tab w:val="right" w:pos="8498"/>
              </w:tabs>
              <w:jc w:val="both"/>
              <w:rPr>
                <w:rFonts w:ascii="Arial" w:hAnsi="Arial" w:cs="Arial"/>
              </w:rPr>
            </w:pPr>
            <w:r w:rsidRPr="00560ED9">
              <w:rPr>
                <w:rFonts w:ascii="Arial" w:hAnsi="Arial" w:cs="Arial"/>
              </w:rPr>
              <w:t>Inyectiva:</w:t>
            </w:r>
          </w:p>
        </w:tc>
        <w:tc>
          <w:tcPr>
            <w:tcW w:w="3141" w:type="dxa"/>
          </w:tcPr>
          <w:p w14:paraId="682CE99F" w14:textId="3AFDA0B4" w:rsidR="00E71B22" w:rsidRPr="00560ED9" w:rsidRDefault="00E71B22" w:rsidP="00E71B22">
            <w:pPr>
              <w:tabs>
                <w:tab w:val="right" w:pos="8498"/>
              </w:tabs>
              <w:jc w:val="center"/>
              <w:rPr>
                <w:rFonts w:ascii="Arial" w:eastAsia="Cambria" w:hAnsi="Arial" w:cs="Arial"/>
              </w:rPr>
            </w:pPr>
            <w:commentRangeStart w:id="623"/>
            <w:r w:rsidRPr="00560ED9">
              <w:rPr>
                <w:rFonts w:ascii="Arial" w:eastAsia="Cambria" w:hAnsi="Arial" w:cs="Arial"/>
              </w:rPr>
              <w:t>Si</w:t>
            </w:r>
            <w:commentRangeEnd w:id="623"/>
            <w:r w:rsidR="00700651">
              <w:rPr>
                <w:rStyle w:val="Refdecomentario"/>
                <w:rFonts w:ascii="Calibri" w:eastAsia="Calibri" w:hAnsi="Calibri" w:cs="Times New Roman"/>
              </w:rPr>
              <w:commentReference w:id="623"/>
            </w:r>
          </w:p>
        </w:tc>
      </w:tr>
      <w:tr w:rsidR="00E71B22" w:rsidRPr="00560ED9" w14:paraId="446A12CD" w14:textId="77777777" w:rsidTr="00E71B22">
        <w:trPr>
          <w:jc w:val="center"/>
        </w:trPr>
        <w:tc>
          <w:tcPr>
            <w:tcW w:w="3460" w:type="dxa"/>
          </w:tcPr>
          <w:p w14:paraId="36A5AA80" w14:textId="77777777" w:rsidR="00E71B22" w:rsidRPr="00560ED9" w:rsidRDefault="00E71B22" w:rsidP="00E71B22">
            <w:pPr>
              <w:tabs>
                <w:tab w:val="right" w:pos="8498"/>
              </w:tabs>
              <w:jc w:val="both"/>
              <w:rPr>
                <w:rFonts w:ascii="Arial" w:hAnsi="Arial" w:cs="Arial"/>
              </w:rPr>
            </w:pPr>
            <w:r w:rsidRPr="00560ED9">
              <w:rPr>
                <w:rFonts w:ascii="Arial" w:hAnsi="Arial" w:cs="Arial"/>
              </w:rPr>
              <w:t>Sobreyectiva:</w:t>
            </w:r>
          </w:p>
        </w:tc>
        <w:tc>
          <w:tcPr>
            <w:tcW w:w="3141" w:type="dxa"/>
          </w:tcPr>
          <w:p w14:paraId="0C8AD069" w14:textId="77777777" w:rsidR="00E71B22" w:rsidRPr="00560ED9" w:rsidRDefault="00E71B22" w:rsidP="00E71B22">
            <w:pPr>
              <w:tabs>
                <w:tab w:val="right" w:pos="8498"/>
              </w:tabs>
              <w:jc w:val="center"/>
              <w:rPr>
                <w:rFonts w:ascii="Arial" w:eastAsia="Cambria" w:hAnsi="Arial" w:cs="Arial"/>
              </w:rPr>
            </w:pPr>
            <w:r w:rsidRPr="00560ED9">
              <w:rPr>
                <w:rFonts w:ascii="Arial" w:eastAsia="Cambria" w:hAnsi="Arial" w:cs="Arial"/>
              </w:rPr>
              <w:t>No</w:t>
            </w:r>
          </w:p>
        </w:tc>
      </w:tr>
      <w:tr w:rsidR="00E71B22" w:rsidRPr="00560ED9" w14:paraId="05752EAB" w14:textId="77777777" w:rsidTr="00E71B22">
        <w:trPr>
          <w:jc w:val="center"/>
        </w:trPr>
        <w:tc>
          <w:tcPr>
            <w:tcW w:w="3460" w:type="dxa"/>
          </w:tcPr>
          <w:p w14:paraId="70FA6C86" w14:textId="1E80D7BC" w:rsidR="00E71B22" w:rsidRPr="00560ED9" w:rsidRDefault="00AB6E20" w:rsidP="00E71B22">
            <w:pPr>
              <w:tabs>
                <w:tab w:val="right" w:pos="8498"/>
              </w:tabs>
              <w:jc w:val="both"/>
              <w:rPr>
                <w:rFonts w:ascii="Arial" w:hAnsi="Arial" w:cs="Arial"/>
              </w:rPr>
            </w:pPr>
            <w:r w:rsidRPr="00560ED9">
              <w:rPr>
                <w:rFonts w:ascii="Arial" w:hAnsi="Arial" w:cs="Arial"/>
              </w:rPr>
              <w:t>La función es par o impar:</w:t>
            </w:r>
          </w:p>
        </w:tc>
        <w:tc>
          <w:tcPr>
            <w:tcW w:w="3141" w:type="dxa"/>
          </w:tcPr>
          <w:p w14:paraId="522235C2" w14:textId="4FE115E5" w:rsidR="00E71B22" w:rsidRPr="00560ED9" w:rsidRDefault="00AB6E20" w:rsidP="00E71B22">
            <w:pPr>
              <w:tabs>
                <w:tab w:val="right" w:pos="8498"/>
              </w:tabs>
              <w:jc w:val="center"/>
              <w:rPr>
                <w:rFonts w:ascii="Arial" w:eastAsia="Cambria" w:hAnsi="Arial" w:cs="Arial"/>
              </w:rPr>
            </w:pPr>
            <w:r w:rsidRPr="00560ED9">
              <w:rPr>
                <w:rFonts w:ascii="Arial" w:eastAsia="Cambria" w:hAnsi="Arial" w:cs="Arial"/>
              </w:rPr>
              <w:t>Ninguna</w:t>
            </w:r>
          </w:p>
        </w:tc>
      </w:tr>
      <w:tr w:rsidR="00E71B22" w:rsidRPr="00560ED9" w14:paraId="2AED1824" w14:textId="77777777" w:rsidTr="00E71B22">
        <w:trPr>
          <w:jc w:val="center"/>
        </w:trPr>
        <w:tc>
          <w:tcPr>
            <w:tcW w:w="3460" w:type="dxa"/>
          </w:tcPr>
          <w:p w14:paraId="1C2BE958" w14:textId="0911E0CA" w:rsidR="00E71B22" w:rsidRPr="00560ED9" w:rsidRDefault="00AB6E20" w:rsidP="00E71B22">
            <w:pPr>
              <w:tabs>
                <w:tab w:val="right" w:pos="8498"/>
              </w:tabs>
              <w:jc w:val="both"/>
              <w:rPr>
                <w:rFonts w:ascii="Arial" w:hAnsi="Arial" w:cs="Arial"/>
              </w:rPr>
            </w:pPr>
            <w:r w:rsidRPr="00560ED9">
              <w:rPr>
                <w:rFonts w:ascii="Arial" w:hAnsi="Arial" w:cs="Arial"/>
              </w:rPr>
              <w:t>Máximo</w:t>
            </w:r>
            <w:r w:rsidR="00E71B22" w:rsidRPr="00560ED9">
              <w:rPr>
                <w:rFonts w:ascii="Arial" w:hAnsi="Arial" w:cs="Arial"/>
              </w:rPr>
              <w:t>:</w:t>
            </w:r>
          </w:p>
        </w:tc>
        <w:tc>
          <w:tcPr>
            <w:tcW w:w="3141" w:type="dxa"/>
          </w:tcPr>
          <w:p w14:paraId="5BA38333" w14:textId="6D071B37" w:rsidR="00E71B22"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E71B22" w:rsidRPr="00560ED9" w14:paraId="6401ADF0" w14:textId="77777777" w:rsidTr="00E71B22">
        <w:trPr>
          <w:jc w:val="center"/>
        </w:trPr>
        <w:tc>
          <w:tcPr>
            <w:tcW w:w="3460" w:type="dxa"/>
          </w:tcPr>
          <w:p w14:paraId="64C3E409" w14:textId="77777777" w:rsidR="00E71B22" w:rsidRPr="00560ED9" w:rsidRDefault="00E71B22" w:rsidP="00E71B22">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A1007A2" w14:textId="0DE95CC2" w:rsidR="00E71B22"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4A2C4424" w14:textId="77777777" w:rsidTr="00E71B22">
        <w:trPr>
          <w:jc w:val="center"/>
        </w:trPr>
        <w:tc>
          <w:tcPr>
            <w:tcW w:w="3460" w:type="dxa"/>
          </w:tcPr>
          <w:p w14:paraId="2F7AB318" w14:textId="4C983ADE" w:rsidR="000A51B4" w:rsidRPr="00560ED9" w:rsidRDefault="00AB6E20" w:rsidP="00E71B22">
            <w:pPr>
              <w:tabs>
                <w:tab w:val="right" w:pos="8498"/>
              </w:tabs>
              <w:jc w:val="both"/>
              <w:rPr>
                <w:rFonts w:ascii="Arial" w:hAnsi="Arial" w:cs="Arial"/>
              </w:rPr>
            </w:pPr>
            <w:r w:rsidRPr="00560ED9">
              <w:rPr>
                <w:rFonts w:ascii="Arial" w:hAnsi="Arial" w:cs="Arial"/>
              </w:rPr>
              <w:t>Mínimo:</w:t>
            </w:r>
          </w:p>
        </w:tc>
        <w:tc>
          <w:tcPr>
            <w:tcW w:w="3141" w:type="dxa"/>
          </w:tcPr>
          <w:p w14:paraId="11357092" w14:textId="44AC028B" w:rsidR="000A51B4" w:rsidRPr="00560ED9" w:rsidRDefault="000A51B4" w:rsidP="00E71B2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0A51B4" w:rsidRPr="00560ED9" w14:paraId="76E02129" w14:textId="77777777" w:rsidTr="00E71B22">
        <w:trPr>
          <w:jc w:val="center"/>
        </w:trPr>
        <w:tc>
          <w:tcPr>
            <w:tcW w:w="3460" w:type="dxa"/>
          </w:tcPr>
          <w:p w14:paraId="1F3EEE46" w14:textId="07173FED" w:rsidR="000A51B4" w:rsidRPr="00560ED9" w:rsidRDefault="000A51B4" w:rsidP="00E71B22">
            <w:pPr>
              <w:tabs>
                <w:tab w:val="right" w:pos="8498"/>
              </w:tabs>
              <w:jc w:val="both"/>
              <w:rPr>
                <w:rFonts w:ascii="Arial" w:hAnsi="Arial" w:cs="Arial"/>
              </w:rPr>
            </w:pPr>
            <w:r w:rsidRPr="00560ED9">
              <w:rPr>
                <w:rFonts w:ascii="Arial" w:hAnsi="Arial" w:cs="Arial"/>
              </w:rPr>
              <w:t xml:space="preserve">Valores en que alcanza el </w:t>
            </w:r>
            <w:r w:rsidR="00AB6E20" w:rsidRPr="00560ED9">
              <w:rPr>
                <w:rFonts w:ascii="Arial" w:hAnsi="Arial" w:cs="Arial"/>
              </w:rPr>
              <w:t>mínimo</w:t>
            </w:r>
            <w:r w:rsidRPr="00560ED9">
              <w:rPr>
                <w:rFonts w:ascii="Arial" w:hAnsi="Arial" w:cs="Arial"/>
              </w:rPr>
              <w:t>:</w:t>
            </w:r>
          </w:p>
        </w:tc>
        <w:tc>
          <w:tcPr>
            <w:tcW w:w="3141" w:type="dxa"/>
          </w:tcPr>
          <w:p w14:paraId="4C47BB10" w14:textId="21FC2271" w:rsidR="000A51B4" w:rsidRPr="00560ED9" w:rsidRDefault="00AB6E20" w:rsidP="00E71B22">
            <w:pPr>
              <w:tabs>
                <w:tab w:val="right" w:pos="8498"/>
              </w:tabs>
              <w:jc w:val="center"/>
              <w:rPr>
                <w:rFonts w:ascii="Arial" w:eastAsia="Cambria" w:hAnsi="Arial" w:cs="Arial"/>
              </w:rPr>
            </w:pPr>
            <w:r w:rsidRPr="00560ED9">
              <w:rPr>
                <w:rFonts w:ascii="Arial" w:eastAsiaTheme="minorEastAsia" w:hAnsi="Arial" w:cs="Arial"/>
              </w:rPr>
              <w:t>No aplica</w:t>
            </w:r>
          </w:p>
        </w:tc>
      </w:tr>
      <w:tr w:rsidR="00E71B22" w:rsidRPr="00560ED9" w14:paraId="410CD97D" w14:textId="77777777" w:rsidTr="00E71B22">
        <w:trPr>
          <w:jc w:val="center"/>
        </w:trPr>
        <w:tc>
          <w:tcPr>
            <w:tcW w:w="3460" w:type="dxa"/>
          </w:tcPr>
          <w:p w14:paraId="63F4FB66" w14:textId="60C21D7E" w:rsidR="00E71B22" w:rsidRPr="00560ED9" w:rsidRDefault="00AB6E20" w:rsidP="00E71B22">
            <w:pPr>
              <w:tabs>
                <w:tab w:val="right" w:pos="8498"/>
              </w:tabs>
              <w:jc w:val="both"/>
              <w:rPr>
                <w:rFonts w:ascii="Arial" w:hAnsi="Arial" w:cs="Arial"/>
              </w:rPr>
            </w:pPr>
            <w:r w:rsidRPr="00560ED9">
              <w:rPr>
                <w:rFonts w:ascii="Arial" w:hAnsi="Arial" w:cs="Arial"/>
              </w:rPr>
              <w:t>Intervalos donde la función es decreciente:</w:t>
            </w:r>
          </w:p>
        </w:tc>
        <w:tc>
          <w:tcPr>
            <w:tcW w:w="3141" w:type="dxa"/>
          </w:tcPr>
          <w:p w14:paraId="485D5EDB" w14:textId="11F25FD1" w:rsidR="00E71B22"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AB6E20" w:rsidRPr="00560ED9" w14:paraId="3F1DD4FE" w14:textId="77777777" w:rsidTr="00E71B22">
        <w:trPr>
          <w:jc w:val="center"/>
        </w:trPr>
        <w:tc>
          <w:tcPr>
            <w:tcW w:w="3460" w:type="dxa"/>
          </w:tcPr>
          <w:p w14:paraId="6EBA10CF" w14:textId="618A1AEA" w:rsidR="00AB6E20" w:rsidRPr="00560ED9" w:rsidRDefault="00AB6E20" w:rsidP="00E71B22">
            <w:pPr>
              <w:tabs>
                <w:tab w:val="right" w:pos="8498"/>
              </w:tabs>
              <w:jc w:val="both"/>
              <w:rPr>
                <w:rFonts w:ascii="Arial" w:hAnsi="Arial" w:cs="Arial"/>
              </w:rPr>
            </w:pPr>
            <w:r w:rsidRPr="00560ED9">
              <w:rPr>
                <w:rFonts w:ascii="Arial" w:hAnsi="Arial" w:cs="Arial"/>
              </w:rPr>
              <w:t>Intervalos donde la función es creciente:</w:t>
            </w:r>
          </w:p>
        </w:tc>
        <w:tc>
          <w:tcPr>
            <w:tcW w:w="3141" w:type="dxa"/>
          </w:tcPr>
          <w:p w14:paraId="7323CA89" w14:textId="1F47F996" w:rsidR="00AB6E20" w:rsidRPr="00560ED9" w:rsidDel="00AB6E20" w:rsidRDefault="003531EC">
            <w:pPr>
              <w:tabs>
                <w:tab w:val="right" w:pos="8498"/>
              </w:tabs>
              <w:jc w:val="center"/>
              <w:rPr>
                <w:rFonts w:ascii="Arial" w:hAnsi="Arial" w:cs="Arial"/>
              </w:rPr>
            </w:pPr>
            <m:oMathPara>
              <m:oMath>
                <m:r>
                  <w:rPr>
                    <w:rFonts w:ascii="Cambria Math" w:hAnsi="Cambria Math" w:cs="Arial"/>
                  </w:rPr>
                  <m:t>∅</m:t>
                </m:r>
              </m:oMath>
            </m:oMathPara>
          </w:p>
        </w:tc>
      </w:tr>
      <w:tr w:rsidR="00E71B22" w:rsidRPr="00560ED9" w14:paraId="6248D87D" w14:textId="77777777" w:rsidTr="00E71B22">
        <w:trPr>
          <w:jc w:val="center"/>
        </w:trPr>
        <w:tc>
          <w:tcPr>
            <w:tcW w:w="3460" w:type="dxa"/>
          </w:tcPr>
          <w:p w14:paraId="250079C3" w14:textId="69AF7B74" w:rsidR="00E71B22" w:rsidRPr="00560ED9" w:rsidRDefault="00AB6E20">
            <w:pPr>
              <w:tabs>
                <w:tab w:val="right" w:pos="8498"/>
              </w:tabs>
              <w:jc w:val="both"/>
              <w:rPr>
                <w:rFonts w:ascii="Arial" w:hAnsi="Arial" w:cs="Arial"/>
              </w:rPr>
            </w:pPr>
            <w:r w:rsidRPr="00560ED9">
              <w:rPr>
                <w:rFonts w:ascii="Arial" w:hAnsi="Arial" w:cs="Arial"/>
              </w:rPr>
              <w:t>Concavidad:</w:t>
            </w:r>
          </w:p>
        </w:tc>
        <w:tc>
          <w:tcPr>
            <w:tcW w:w="3141" w:type="dxa"/>
          </w:tcPr>
          <w:p w14:paraId="1E4BF027" w14:textId="0C1FF446" w:rsidR="00E71B22" w:rsidRPr="00560ED9" w:rsidRDefault="00AB6E20" w:rsidP="00F01F75">
            <w:pPr>
              <w:tabs>
                <w:tab w:val="right" w:pos="8498"/>
              </w:tabs>
              <w:rPr>
                <w:rFonts w:ascii="Arial" w:hAnsi="Arial" w:cs="Arial"/>
              </w:rPr>
            </w:pPr>
            <w:r w:rsidRPr="00560ED9">
              <w:rPr>
                <w:rFonts w:ascii="Arial" w:eastAsiaTheme="minorEastAsia" w:hAnsi="Arial" w:cs="Arial"/>
              </w:rPr>
              <w:t>Cóncava  hacia arriba en todo su dominio</w:t>
            </w:r>
            <w:commentRangeStart w:id="624"/>
            <w:r w:rsidRPr="00560ED9">
              <w:rPr>
                <w:rFonts w:ascii="Arial" w:eastAsiaTheme="minorEastAsia" w:hAnsi="Arial" w:cs="Arial"/>
              </w:rPr>
              <w:t>.</w:t>
            </w:r>
            <w:commentRangeEnd w:id="624"/>
            <w:r w:rsidR="001B1CAB">
              <w:rPr>
                <w:rStyle w:val="Refdecomentario"/>
                <w:rFonts w:ascii="Calibri" w:eastAsia="Calibri" w:hAnsi="Calibri" w:cs="Times New Roman"/>
              </w:rPr>
              <w:commentReference w:id="624"/>
            </w:r>
          </w:p>
        </w:tc>
      </w:tr>
    </w:tbl>
    <w:p w14:paraId="20688A34" w14:textId="77777777" w:rsidR="00E71B22" w:rsidRPr="00560ED9" w:rsidRDefault="00E71B22" w:rsidP="00962CCA">
      <w:pPr>
        <w:tabs>
          <w:tab w:val="right" w:pos="8498"/>
        </w:tabs>
        <w:spacing w:after="0"/>
        <w:jc w:val="both"/>
        <w:rPr>
          <w:rFonts w:ascii="Arial" w:eastAsiaTheme="minorEastAsia" w:hAnsi="Arial" w:cs="Arial"/>
        </w:rPr>
      </w:pPr>
    </w:p>
    <w:p w14:paraId="2E2641F0" w14:textId="031A6D2B" w:rsidR="007F15BC" w:rsidRPr="00560ED9" w:rsidRDefault="007F15BC" w:rsidP="007F15BC">
      <w:pPr>
        <w:tabs>
          <w:tab w:val="right" w:pos="8498"/>
        </w:tabs>
        <w:rPr>
          <w:rFonts w:ascii="Arial" w:eastAsiaTheme="minorEastAsia" w:hAnsi="Arial" w:cs="Arial"/>
        </w:rPr>
      </w:pPr>
      <w:r w:rsidRPr="0093410D">
        <w:rPr>
          <w:rFonts w:ascii="Arial" w:eastAsiaTheme="minorEastAsia" w:hAnsi="Arial" w:cs="Arial"/>
          <w:b/>
        </w:rPr>
        <w:t>Función exponencial de la forma</w:t>
      </w:r>
      <w:r>
        <w:rPr>
          <w:rFonts w:ascii="Arial" w:eastAsiaTheme="minorEastAsia" w:hAnsi="Arial" w:cs="Arial"/>
          <w:b/>
        </w:rPr>
        <w:t xml:space="preserve"> </w:t>
      </w:r>
      <m:oMath>
        <m:r>
          <m:rPr>
            <m:sty m:val="bi"/>
          </m:rPr>
          <w:rPr>
            <w:rFonts w:ascii="Cambria Math" w:hAnsi="Cambria Math" w:cs="Arial"/>
          </w:rPr>
          <m:t>f</m:t>
        </m:r>
        <m:d>
          <m:dPr>
            <m:ctrlPr>
              <w:rPr>
                <w:rFonts w:ascii="Cambria Math" w:hAnsi="Cambria Math" w:cs="Arial"/>
                <w:b/>
                <w:i/>
              </w:rPr>
            </m:ctrlPr>
          </m:dPr>
          <m:e>
            <m:r>
              <m:rPr>
                <m:sty m:val="bi"/>
              </m:rPr>
              <w:rPr>
                <w:rFonts w:ascii="Cambria Math" w:hAnsi="Cambria Math" w:cs="Arial"/>
              </w:rPr>
              <m:t>x</m:t>
            </m:r>
          </m:e>
        </m:d>
        <m:r>
          <m:rPr>
            <m:sty m:val="bi"/>
          </m:rPr>
          <w:rPr>
            <w:rFonts w:ascii="Cambria Math" w:hAnsi="Cambria Math" w:cs="Arial"/>
          </w:rPr>
          <m:t>=</m:t>
        </m:r>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x</m:t>
            </m:r>
          </m:sup>
        </m:sSup>
      </m:oMath>
      <w:r w:rsidRPr="0093410D">
        <w:rPr>
          <w:rFonts w:ascii="Arial" w:eastAsiaTheme="minorEastAsia" w:hAnsi="Arial" w:cs="Arial"/>
          <w:b/>
        </w:rPr>
        <w:t xml:space="preserve"> con  </w:t>
      </w:r>
      <m:oMath>
        <m:r>
          <m:rPr>
            <m:sty m:val="bi"/>
          </m:rPr>
          <w:rPr>
            <w:rFonts w:ascii="Cambria Math" w:hAnsi="Cambria Math" w:cs="Arial"/>
          </w:rPr>
          <m:t>a&gt;1</m:t>
        </m:r>
      </m:oMath>
      <w:r w:rsidRPr="0093410D">
        <w:rPr>
          <w:rFonts w:ascii="Arial" w:eastAsiaTheme="minorEastAsia" w:hAnsi="Arial" w:cs="Arial"/>
          <w:b/>
        </w:rPr>
        <w:t xml:space="preserve"> </w:t>
      </w:r>
    </w:p>
    <w:tbl>
      <w:tblPr>
        <w:tblStyle w:val="Tablaconcuadrcula"/>
        <w:tblW w:w="9054" w:type="dxa"/>
        <w:tblLayout w:type="fixed"/>
        <w:tblLook w:val="04A0" w:firstRow="1" w:lastRow="0" w:firstColumn="1" w:lastColumn="0" w:noHBand="0" w:noVBand="1"/>
      </w:tblPr>
      <w:tblGrid>
        <w:gridCol w:w="1384"/>
        <w:gridCol w:w="7670"/>
      </w:tblGrid>
      <w:tr w:rsidR="00800B0B" w:rsidRPr="00560ED9" w14:paraId="3DC2F76E" w14:textId="77777777" w:rsidTr="00E352AB">
        <w:tc>
          <w:tcPr>
            <w:tcW w:w="9054" w:type="dxa"/>
            <w:gridSpan w:val="2"/>
            <w:shd w:val="clear" w:color="auto" w:fill="0D0D0D" w:themeFill="text1" w:themeFillTint="F2"/>
          </w:tcPr>
          <w:p w14:paraId="0C5729BF"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06E9432E" w14:textId="77777777" w:rsidR="00800B0B" w:rsidRPr="00560ED9" w:rsidRDefault="00800B0B" w:rsidP="00800B0B">
            <w:pPr>
              <w:jc w:val="center"/>
              <w:rPr>
                <w:rFonts w:ascii="Arial" w:hAnsi="Arial" w:cs="Arial"/>
                <w:b/>
                <w:color w:val="FFFFFF" w:themeColor="background1"/>
              </w:rPr>
            </w:pPr>
          </w:p>
        </w:tc>
      </w:tr>
      <w:tr w:rsidR="00800B0B" w:rsidRPr="00560ED9" w14:paraId="2533DDEB" w14:textId="77777777" w:rsidTr="00E352AB">
        <w:tc>
          <w:tcPr>
            <w:tcW w:w="1384" w:type="dxa"/>
          </w:tcPr>
          <w:p w14:paraId="7B9B07E1"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58A498A" w14:textId="37C9BE0B" w:rsidR="00800B0B" w:rsidRPr="00560ED9" w:rsidRDefault="005615B2" w:rsidP="00800B0B">
            <w:pPr>
              <w:rPr>
                <w:rFonts w:ascii="Arial" w:hAnsi="Arial" w:cs="Arial"/>
                <w:b/>
                <w:color w:val="000000"/>
                <w:sz w:val="18"/>
                <w:szCs w:val="18"/>
              </w:rPr>
            </w:pPr>
            <w:r w:rsidRPr="00560ED9">
              <w:rPr>
                <w:rFonts w:ascii="Arial" w:hAnsi="Arial" w:cs="Arial"/>
                <w:color w:val="000000"/>
              </w:rPr>
              <w:t>MA_11_02_IMG64</w:t>
            </w:r>
          </w:p>
        </w:tc>
      </w:tr>
      <w:tr w:rsidR="00800B0B" w:rsidRPr="00560ED9" w14:paraId="005A4521" w14:textId="77777777" w:rsidTr="00E352AB">
        <w:tc>
          <w:tcPr>
            <w:tcW w:w="1384" w:type="dxa"/>
          </w:tcPr>
          <w:p w14:paraId="51D54F58"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7F51CE0A" w14:textId="77777777" w:rsidR="00800B0B" w:rsidRPr="00560ED9" w:rsidRDefault="00800B0B" w:rsidP="00800B0B">
            <w:pPr>
              <w:rPr>
                <w:rFonts w:ascii="Arial" w:hAnsi="Arial" w:cs="Arial"/>
                <w:color w:val="000000"/>
              </w:rPr>
            </w:pPr>
            <w:r w:rsidRPr="00560ED9">
              <w:rPr>
                <w:rFonts w:ascii="Arial" w:hAnsi="Arial" w:cs="Arial"/>
                <w:color w:val="000000"/>
              </w:rPr>
              <w:t>La función exponencial</w:t>
            </w:r>
          </w:p>
        </w:tc>
      </w:tr>
      <w:tr w:rsidR="00800B0B" w:rsidRPr="00560ED9" w14:paraId="52E849F3" w14:textId="77777777" w:rsidTr="00E352AB">
        <w:tc>
          <w:tcPr>
            <w:tcW w:w="1384" w:type="dxa"/>
          </w:tcPr>
          <w:p w14:paraId="221AC141"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7774B247" w14:textId="1C0E39A7" w:rsidR="00800B0B" w:rsidRPr="00560ED9" w:rsidRDefault="00800B0B" w:rsidP="00800B0B">
            <w:pPr>
              <w:rPr>
                <w:rFonts w:ascii="Arial" w:hAnsi="Arial" w:cs="Arial"/>
                <w:color w:val="000000"/>
              </w:rPr>
            </w:pPr>
            <w:r w:rsidRPr="00560ED9">
              <w:rPr>
                <w:rFonts w:ascii="Arial" w:hAnsi="Arial" w:cs="Arial"/>
                <w:noProof/>
                <w:color w:val="000000"/>
                <w:lang w:val="es-CO" w:eastAsia="es-CO"/>
              </w:rPr>
              <w:drawing>
                <wp:inline distT="0" distB="0" distL="0" distR="0" wp14:anchorId="1D76F330" wp14:editId="629F3109">
                  <wp:extent cx="2096135" cy="1705364"/>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6135" cy="1705364"/>
                          </a:xfrm>
                          <a:prstGeom prst="rect">
                            <a:avLst/>
                          </a:prstGeom>
                          <a:noFill/>
                          <a:ln>
                            <a:noFill/>
                          </a:ln>
                        </pic:spPr>
                      </pic:pic>
                    </a:graphicData>
                  </a:graphic>
                </wp:inline>
              </w:drawing>
            </w:r>
          </w:p>
        </w:tc>
      </w:tr>
      <w:tr w:rsidR="00800B0B" w:rsidRPr="00560ED9" w14:paraId="6B007885" w14:textId="77777777" w:rsidTr="00E352AB">
        <w:tc>
          <w:tcPr>
            <w:tcW w:w="1384" w:type="dxa"/>
          </w:tcPr>
          <w:p w14:paraId="3469C85E"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626F3523" w14:textId="545F58F2" w:rsidR="003B1927" w:rsidRPr="007161C5" w:rsidRDefault="003B1927" w:rsidP="003B1927">
            <w:pPr>
              <w:tabs>
                <w:tab w:val="right" w:pos="8498"/>
              </w:tabs>
              <w:jc w:val="both"/>
              <w:rPr>
                <w:rFonts w:ascii="Arial" w:hAnsi="Arial" w:cs="Arial"/>
              </w:rPr>
            </w:pPr>
            <w:r>
              <w:rPr>
                <w:rFonts w:ascii="Arial" w:eastAsiaTheme="minorEastAsia" w:hAnsi="Arial" w:cs="Arial"/>
              </w:rPr>
              <w:t xml:space="preserve">Representación gráfica de funciones exponenciales de la forma </w:t>
            </w:r>
            <m:oMath>
              <m:r>
                <m:rPr>
                  <m:sty m:val="p"/>
                </m:rPr>
                <w:rPr>
                  <w:rFonts w:ascii="Cambria Math" w:hAnsi="Cambria Math" w:cs="Arial"/>
                </w:rPr>
                <w:br/>
              </m:r>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a</m:t>
                  </m:r>
                </m:e>
                <m:sup>
                  <m:r>
                    <w:rPr>
                      <w:rFonts w:ascii="Cambria Math" w:hAnsi="Cambria Math" w:cs="Arial"/>
                    </w:rPr>
                    <m:t>x</m:t>
                  </m:r>
                </m:sup>
              </m:sSup>
            </m:oMath>
            <w:r>
              <w:rPr>
                <w:rFonts w:ascii="Arial" w:eastAsiaTheme="minorEastAsia" w:hAnsi="Arial" w:cs="Arial"/>
              </w:rPr>
              <w:t xml:space="preserve">, con </w:t>
            </w:r>
            <w:commentRangeStart w:id="625"/>
            <w:r w:rsidRPr="00F31F4B">
              <w:rPr>
                <w:rFonts w:ascii="Arial" w:eastAsiaTheme="minorEastAsia" w:hAnsi="Arial" w:cs="Arial"/>
                <w:i/>
              </w:rPr>
              <w:t>a</w:t>
            </w:r>
            <w:r>
              <w:rPr>
                <w:rFonts w:ascii="Arial" w:eastAsiaTheme="minorEastAsia" w:hAnsi="Arial" w:cs="Arial"/>
                <w:i/>
              </w:rPr>
              <w:t>&gt;</w:t>
            </w:r>
            <w:r w:rsidRPr="00F31F4B">
              <w:rPr>
                <w:rFonts w:ascii="Arial" w:eastAsiaTheme="minorEastAsia" w:hAnsi="Arial" w:cs="Arial"/>
                <w:i/>
              </w:rPr>
              <w:t>1</w:t>
            </w:r>
            <w:commentRangeEnd w:id="625"/>
            <w:r w:rsidR="00202779">
              <w:rPr>
                <w:rStyle w:val="Refdecomentario"/>
                <w:rFonts w:ascii="Calibri" w:eastAsia="Calibri" w:hAnsi="Calibri" w:cs="Times New Roman"/>
              </w:rPr>
              <w:commentReference w:id="625"/>
            </w:r>
          </w:p>
          <w:p w14:paraId="593896DD" w14:textId="7AEC9DD0" w:rsidR="00800B0B" w:rsidRPr="00560ED9" w:rsidRDefault="00800B0B" w:rsidP="00800B0B">
            <w:pPr>
              <w:tabs>
                <w:tab w:val="right" w:pos="8498"/>
              </w:tabs>
              <w:jc w:val="both"/>
              <w:rPr>
                <w:rFonts w:ascii="Arial" w:eastAsiaTheme="minorEastAsia" w:hAnsi="Arial" w:cs="Arial"/>
              </w:rPr>
            </w:pPr>
          </w:p>
        </w:tc>
      </w:tr>
    </w:tbl>
    <w:p w14:paraId="53E3E442" w14:textId="77777777" w:rsidR="00800B0B" w:rsidRPr="00560ED9" w:rsidRDefault="00800B0B" w:rsidP="00962CCA">
      <w:pPr>
        <w:tabs>
          <w:tab w:val="right" w:pos="8498"/>
        </w:tabs>
        <w:spacing w:after="0"/>
        <w:jc w:val="both"/>
        <w:rPr>
          <w:rFonts w:ascii="Arial" w:hAnsi="Arial" w:cs="Arial"/>
        </w:rPr>
      </w:pPr>
    </w:p>
    <w:p w14:paraId="58DEC4F2" w14:textId="77777777" w:rsidR="0060301B" w:rsidRPr="00560ED9" w:rsidRDefault="0060301B" w:rsidP="0060301B">
      <w:pPr>
        <w:tabs>
          <w:tab w:val="right" w:pos="8498"/>
        </w:tabs>
        <w:spacing w:after="0"/>
        <w:jc w:val="both"/>
        <w:rPr>
          <w:rFonts w:ascii="Arial" w:eastAsiaTheme="minorEastAsia" w:hAnsi="Arial" w:cs="Arial"/>
        </w:rPr>
      </w:pPr>
      <w:commentRangeStart w:id="626"/>
      <w:r w:rsidRPr="00560ED9">
        <w:rPr>
          <w:rFonts w:ascii="Arial" w:eastAsiaTheme="minorEastAsia" w:hAnsi="Arial" w:cs="Arial"/>
        </w:rPr>
        <w:t>Las características principales están dadas por:</w:t>
      </w:r>
      <w:commentRangeEnd w:id="626"/>
      <w:r w:rsidR="001B1CAB">
        <w:rPr>
          <w:rStyle w:val="Refdecomentario"/>
          <w:rFonts w:ascii="Calibri" w:eastAsia="Calibri" w:hAnsi="Calibri" w:cs="Times New Roman"/>
          <w:lang w:val="es-MX"/>
        </w:rPr>
        <w:commentReference w:id="626"/>
      </w:r>
    </w:p>
    <w:p w14:paraId="6C5B6EFE" w14:textId="77777777" w:rsidR="00E71B22" w:rsidRPr="00560ED9" w:rsidRDefault="00E71B22" w:rsidP="00962CCA">
      <w:pPr>
        <w:tabs>
          <w:tab w:val="right" w:pos="8498"/>
        </w:tabs>
        <w:spacing w:after="0"/>
        <w:jc w:val="both"/>
        <w:rPr>
          <w:rFonts w:ascii="Arial" w:hAnsi="Arial" w:cs="Arial"/>
        </w:rPr>
      </w:pPr>
    </w:p>
    <w:tbl>
      <w:tblPr>
        <w:tblStyle w:val="Tablaconcuadrcula"/>
        <w:tblW w:w="0" w:type="auto"/>
        <w:jc w:val="center"/>
        <w:tblLook w:val="04A0" w:firstRow="1" w:lastRow="0" w:firstColumn="1" w:lastColumn="0" w:noHBand="0" w:noVBand="1"/>
      </w:tblPr>
      <w:tblGrid>
        <w:gridCol w:w="3460"/>
        <w:gridCol w:w="3141"/>
      </w:tblGrid>
      <w:tr w:rsidR="000A51B4" w:rsidRPr="00560ED9" w14:paraId="745A733F" w14:textId="77777777" w:rsidTr="000A51B4">
        <w:trPr>
          <w:jc w:val="center"/>
        </w:trPr>
        <w:tc>
          <w:tcPr>
            <w:tcW w:w="3460" w:type="dxa"/>
          </w:tcPr>
          <w:p w14:paraId="15DB894B" w14:textId="77777777" w:rsidR="000A51B4" w:rsidRPr="00560ED9" w:rsidRDefault="000A51B4" w:rsidP="000A51B4">
            <w:pPr>
              <w:tabs>
                <w:tab w:val="right" w:pos="8498"/>
              </w:tabs>
              <w:jc w:val="both"/>
              <w:rPr>
                <w:rFonts w:ascii="Arial" w:hAnsi="Arial" w:cs="Arial"/>
              </w:rPr>
            </w:pPr>
            <w:r w:rsidRPr="00560ED9">
              <w:rPr>
                <w:rFonts w:ascii="Arial" w:hAnsi="Arial" w:cs="Arial"/>
              </w:rPr>
              <w:t>Dominio:</w:t>
            </w:r>
          </w:p>
        </w:tc>
        <w:tc>
          <w:tcPr>
            <w:tcW w:w="3141" w:type="dxa"/>
          </w:tcPr>
          <w:p w14:paraId="222EB174" w14:textId="77777777" w:rsidR="000A51B4" w:rsidRPr="00560ED9" w:rsidRDefault="000A51B4">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0A51B4" w:rsidRPr="00560ED9" w14:paraId="456425B3" w14:textId="77777777" w:rsidTr="000A51B4">
        <w:trPr>
          <w:jc w:val="center"/>
        </w:trPr>
        <w:tc>
          <w:tcPr>
            <w:tcW w:w="3460" w:type="dxa"/>
          </w:tcPr>
          <w:p w14:paraId="4D043C5C" w14:textId="77777777" w:rsidR="000A51B4" w:rsidRPr="00560ED9" w:rsidRDefault="000A51B4" w:rsidP="000A51B4">
            <w:pPr>
              <w:tabs>
                <w:tab w:val="right" w:pos="8498"/>
              </w:tabs>
              <w:jc w:val="both"/>
              <w:rPr>
                <w:rFonts w:ascii="Arial" w:hAnsi="Arial" w:cs="Arial"/>
              </w:rPr>
            </w:pPr>
            <w:r w:rsidRPr="00560ED9">
              <w:rPr>
                <w:rFonts w:ascii="Arial" w:hAnsi="Arial" w:cs="Arial"/>
              </w:rPr>
              <w:t>Rango:</w:t>
            </w:r>
          </w:p>
        </w:tc>
        <w:tc>
          <w:tcPr>
            <w:tcW w:w="3141" w:type="dxa"/>
          </w:tcPr>
          <w:p w14:paraId="368C74A8" w14:textId="77777777" w:rsidR="000A51B4" w:rsidRPr="00560ED9" w:rsidRDefault="000A51B4">
            <w:pPr>
              <w:tabs>
                <w:tab w:val="right" w:pos="8498"/>
              </w:tabs>
              <w:jc w:val="center"/>
              <w:rPr>
                <w:rFonts w:ascii="Arial" w:hAnsi="Arial" w:cs="Arial"/>
              </w:rPr>
            </w:pPr>
            <m:oMathPara>
              <m:oMath>
                <m:r>
                  <w:rPr>
                    <w:rFonts w:ascii="Cambria Math" w:hAnsi="Cambria Math" w:cs="Arial"/>
                  </w:rPr>
                  <m:t>(0,∞)</m:t>
                </m:r>
              </m:oMath>
            </m:oMathPara>
          </w:p>
        </w:tc>
      </w:tr>
      <w:tr w:rsidR="000A51B4" w:rsidRPr="00560ED9" w14:paraId="58DBABF7" w14:textId="77777777" w:rsidTr="000A51B4">
        <w:trPr>
          <w:jc w:val="center"/>
        </w:trPr>
        <w:tc>
          <w:tcPr>
            <w:tcW w:w="3460" w:type="dxa"/>
          </w:tcPr>
          <w:p w14:paraId="2E07279C" w14:textId="77777777" w:rsidR="000A51B4" w:rsidRPr="00560ED9" w:rsidRDefault="000A51B4" w:rsidP="000A51B4">
            <w:pPr>
              <w:tabs>
                <w:tab w:val="right" w:pos="8498"/>
              </w:tabs>
              <w:jc w:val="both"/>
              <w:rPr>
                <w:rFonts w:ascii="Arial" w:hAnsi="Arial" w:cs="Arial"/>
              </w:rPr>
            </w:pPr>
            <w:r w:rsidRPr="00560ED9">
              <w:rPr>
                <w:rFonts w:ascii="Arial" w:hAnsi="Arial" w:cs="Arial"/>
              </w:rPr>
              <w:t>Inyectiva:</w:t>
            </w:r>
          </w:p>
        </w:tc>
        <w:tc>
          <w:tcPr>
            <w:tcW w:w="3141" w:type="dxa"/>
          </w:tcPr>
          <w:p w14:paraId="63874E82" w14:textId="77777777" w:rsidR="000A51B4" w:rsidRPr="00560ED9" w:rsidRDefault="000A51B4">
            <w:pPr>
              <w:tabs>
                <w:tab w:val="right" w:pos="8498"/>
              </w:tabs>
              <w:jc w:val="center"/>
              <w:rPr>
                <w:rFonts w:ascii="Arial" w:eastAsia="Cambria" w:hAnsi="Arial" w:cs="Arial"/>
              </w:rPr>
            </w:pPr>
            <w:commentRangeStart w:id="627"/>
            <w:r w:rsidRPr="00560ED9">
              <w:rPr>
                <w:rFonts w:ascii="Arial" w:eastAsia="Cambria" w:hAnsi="Arial" w:cs="Arial"/>
              </w:rPr>
              <w:t>Si</w:t>
            </w:r>
            <w:commentRangeEnd w:id="627"/>
            <w:r w:rsidR="001B1CAB">
              <w:rPr>
                <w:rStyle w:val="Refdecomentario"/>
                <w:rFonts w:ascii="Calibri" w:eastAsia="Calibri" w:hAnsi="Calibri" w:cs="Times New Roman"/>
              </w:rPr>
              <w:commentReference w:id="627"/>
            </w:r>
          </w:p>
        </w:tc>
      </w:tr>
      <w:tr w:rsidR="000A51B4" w:rsidRPr="00560ED9" w14:paraId="22B39D71" w14:textId="77777777" w:rsidTr="000A51B4">
        <w:trPr>
          <w:jc w:val="center"/>
        </w:trPr>
        <w:tc>
          <w:tcPr>
            <w:tcW w:w="3460" w:type="dxa"/>
          </w:tcPr>
          <w:p w14:paraId="7E60FB4B" w14:textId="77777777" w:rsidR="000A51B4" w:rsidRPr="00560ED9" w:rsidRDefault="000A51B4" w:rsidP="000A51B4">
            <w:pPr>
              <w:tabs>
                <w:tab w:val="right" w:pos="8498"/>
              </w:tabs>
              <w:jc w:val="both"/>
              <w:rPr>
                <w:rFonts w:ascii="Arial" w:hAnsi="Arial" w:cs="Arial"/>
              </w:rPr>
            </w:pPr>
            <w:r w:rsidRPr="00560ED9">
              <w:rPr>
                <w:rFonts w:ascii="Arial" w:hAnsi="Arial" w:cs="Arial"/>
              </w:rPr>
              <w:t>Sobreyectiva:</w:t>
            </w:r>
          </w:p>
        </w:tc>
        <w:tc>
          <w:tcPr>
            <w:tcW w:w="3141" w:type="dxa"/>
          </w:tcPr>
          <w:p w14:paraId="699560E8" w14:textId="77777777" w:rsidR="000A51B4" w:rsidRPr="00560ED9" w:rsidRDefault="000A51B4">
            <w:pPr>
              <w:tabs>
                <w:tab w:val="right" w:pos="8498"/>
              </w:tabs>
              <w:jc w:val="center"/>
              <w:rPr>
                <w:rFonts w:ascii="Arial" w:eastAsia="Cambria" w:hAnsi="Arial" w:cs="Arial"/>
              </w:rPr>
            </w:pPr>
            <w:r w:rsidRPr="00560ED9">
              <w:rPr>
                <w:rFonts w:ascii="Arial" w:eastAsia="Cambria" w:hAnsi="Arial" w:cs="Arial"/>
              </w:rPr>
              <w:t>No</w:t>
            </w:r>
          </w:p>
        </w:tc>
      </w:tr>
      <w:tr w:rsidR="000A51B4" w:rsidRPr="00560ED9" w14:paraId="085EDEF7" w14:textId="77777777" w:rsidTr="000A51B4">
        <w:trPr>
          <w:jc w:val="center"/>
        </w:trPr>
        <w:tc>
          <w:tcPr>
            <w:tcW w:w="3460" w:type="dxa"/>
          </w:tcPr>
          <w:p w14:paraId="5FABC6E0" w14:textId="40EAE0D2" w:rsidR="000A51B4" w:rsidRPr="00560ED9" w:rsidRDefault="00AB6E20" w:rsidP="000A51B4">
            <w:pPr>
              <w:tabs>
                <w:tab w:val="right" w:pos="8498"/>
              </w:tabs>
              <w:jc w:val="both"/>
              <w:rPr>
                <w:rFonts w:ascii="Arial" w:hAnsi="Arial" w:cs="Arial"/>
              </w:rPr>
            </w:pPr>
            <w:r w:rsidRPr="00560ED9">
              <w:rPr>
                <w:rFonts w:ascii="Arial" w:hAnsi="Arial" w:cs="Arial"/>
              </w:rPr>
              <w:t>La función es par o impar:</w:t>
            </w:r>
          </w:p>
        </w:tc>
        <w:tc>
          <w:tcPr>
            <w:tcW w:w="3141" w:type="dxa"/>
          </w:tcPr>
          <w:p w14:paraId="5BF95C82" w14:textId="0DBFA565" w:rsidR="000A51B4" w:rsidRPr="00560ED9" w:rsidRDefault="00AB6E20">
            <w:pPr>
              <w:tabs>
                <w:tab w:val="right" w:pos="8498"/>
              </w:tabs>
              <w:jc w:val="center"/>
              <w:rPr>
                <w:rFonts w:ascii="Arial" w:eastAsia="Cambria" w:hAnsi="Arial" w:cs="Arial"/>
              </w:rPr>
            </w:pPr>
            <w:r w:rsidRPr="00560ED9">
              <w:rPr>
                <w:rFonts w:ascii="Arial" w:eastAsia="Cambria" w:hAnsi="Arial" w:cs="Arial"/>
              </w:rPr>
              <w:t>Ninguna</w:t>
            </w:r>
          </w:p>
        </w:tc>
      </w:tr>
      <w:tr w:rsidR="000A51B4" w:rsidRPr="00560ED9" w14:paraId="291E3089" w14:textId="77777777" w:rsidTr="000A51B4">
        <w:trPr>
          <w:jc w:val="center"/>
        </w:trPr>
        <w:tc>
          <w:tcPr>
            <w:tcW w:w="3460" w:type="dxa"/>
          </w:tcPr>
          <w:p w14:paraId="2CAD70CF" w14:textId="0C38C3A6" w:rsidR="000A51B4" w:rsidRPr="00560ED9" w:rsidRDefault="00AB6E20" w:rsidP="000A51B4">
            <w:pPr>
              <w:tabs>
                <w:tab w:val="right" w:pos="8498"/>
              </w:tabs>
              <w:jc w:val="both"/>
              <w:rPr>
                <w:rFonts w:ascii="Arial" w:hAnsi="Arial" w:cs="Arial"/>
              </w:rPr>
            </w:pPr>
            <w:r w:rsidRPr="00560ED9">
              <w:rPr>
                <w:rFonts w:ascii="Arial" w:hAnsi="Arial" w:cs="Arial"/>
              </w:rPr>
              <w:t>Máximo</w:t>
            </w:r>
            <w:r w:rsidR="000A51B4" w:rsidRPr="00560ED9">
              <w:rPr>
                <w:rFonts w:ascii="Arial" w:hAnsi="Arial" w:cs="Arial"/>
              </w:rPr>
              <w:t>:</w:t>
            </w:r>
          </w:p>
        </w:tc>
        <w:tc>
          <w:tcPr>
            <w:tcW w:w="3141" w:type="dxa"/>
          </w:tcPr>
          <w:p w14:paraId="14CD756A" w14:textId="50E0ED50" w:rsidR="000A51B4" w:rsidRPr="00560ED9" w:rsidRDefault="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4C1363AA" w14:textId="77777777" w:rsidTr="000A51B4">
        <w:trPr>
          <w:jc w:val="center"/>
        </w:trPr>
        <w:tc>
          <w:tcPr>
            <w:tcW w:w="3460" w:type="dxa"/>
          </w:tcPr>
          <w:p w14:paraId="0638C71F" w14:textId="77777777" w:rsidR="000A51B4" w:rsidRPr="00560ED9" w:rsidRDefault="000A51B4" w:rsidP="000A51B4">
            <w:pPr>
              <w:tabs>
                <w:tab w:val="right" w:pos="8498"/>
              </w:tabs>
              <w:jc w:val="both"/>
              <w:rPr>
                <w:rFonts w:ascii="Arial" w:hAnsi="Arial" w:cs="Arial"/>
              </w:rPr>
            </w:pPr>
            <w:r w:rsidRPr="00560ED9">
              <w:rPr>
                <w:rFonts w:ascii="Arial" w:hAnsi="Arial" w:cs="Arial"/>
              </w:rPr>
              <w:t>Valores en que alcanza el máximo:</w:t>
            </w:r>
          </w:p>
        </w:tc>
        <w:tc>
          <w:tcPr>
            <w:tcW w:w="3141" w:type="dxa"/>
          </w:tcPr>
          <w:p w14:paraId="4B3BB173" w14:textId="78B6745E"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55FFFB86" w14:textId="77777777" w:rsidTr="000A51B4">
        <w:trPr>
          <w:jc w:val="center"/>
        </w:trPr>
        <w:tc>
          <w:tcPr>
            <w:tcW w:w="3460" w:type="dxa"/>
          </w:tcPr>
          <w:p w14:paraId="1EE35743" w14:textId="006D965B" w:rsidR="000A51B4" w:rsidRPr="00560ED9" w:rsidRDefault="00E84A38" w:rsidP="000A51B4">
            <w:pPr>
              <w:tabs>
                <w:tab w:val="right" w:pos="8498"/>
              </w:tabs>
              <w:jc w:val="both"/>
              <w:rPr>
                <w:rFonts w:ascii="Arial" w:hAnsi="Arial" w:cs="Arial"/>
              </w:rPr>
            </w:pPr>
            <w:r w:rsidRPr="00560ED9">
              <w:rPr>
                <w:rFonts w:ascii="Arial" w:hAnsi="Arial" w:cs="Arial"/>
              </w:rPr>
              <w:t>Mínimo</w:t>
            </w:r>
          </w:p>
        </w:tc>
        <w:tc>
          <w:tcPr>
            <w:tcW w:w="3141" w:type="dxa"/>
          </w:tcPr>
          <w:p w14:paraId="12976B67" w14:textId="5FFCFBBD" w:rsidR="000A51B4" w:rsidRPr="00560ED9" w:rsidRDefault="000A51B4" w:rsidP="000A51B4">
            <w:pPr>
              <w:tabs>
                <w:tab w:val="right" w:pos="8498"/>
              </w:tabs>
              <w:jc w:val="center"/>
              <w:rPr>
                <w:rFonts w:ascii="Arial" w:eastAsia="Cambria" w:hAnsi="Arial" w:cs="Arial"/>
              </w:rPr>
            </w:pPr>
            <w:r w:rsidRPr="00560ED9">
              <w:rPr>
                <w:rFonts w:ascii="Arial" w:eastAsiaTheme="minorEastAsia" w:hAnsi="Arial" w:cs="Arial"/>
              </w:rPr>
              <w:t>No</w:t>
            </w:r>
            <w:r w:rsidR="003531EC" w:rsidRPr="00560ED9">
              <w:rPr>
                <w:rFonts w:ascii="Arial" w:eastAsiaTheme="minorEastAsia" w:hAnsi="Arial" w:cs="Arial"/>
              </w:rPr>
              <w:t xml:space="preserve"> tiene</w:t>
            </w:r>
          </w:p>
        </w:tc>
      </w:tr>
      <w:tr w:rsidR="000A51B4" w:rsidRPr="00560ED9" w14:paraId="39108BD7" w14:textId="77777777" w:rsidTr="00F01F75">
        <w:trPr>
          <w:trHeight w:val="192"/>
          <w:jc w:val="center"/>
        </w:trPr>
        <w:tc>
          <w:tcPr>
            <w:tcW w:w="3460" w:type="dxa"/>
          </w:tcPr>
          <w:p w14:paraId="58612ADB" w14:textId="0A9B3BC7" w:rsidR="000A51B4" w:rsidRPr="00560ED9" w:rsidRDefault="000A51B4" w:rsidP="000A51B4">
            <w:pPr>
              <w:tabs>
                <w:tab w:val="right" w:pos="8498"/>
              </w:tabs>
              <w:jc w:val="both"/>
              <w:rPr>
                <w:rFonts w:ascii="Arial" w:hAnsi="Arial" w:cs="Arial"/>
              </w:rPr>
            </w:pPr>
            <w:r w:rsidRPr="00560ED9">
              <w:rPr>
                <w:rFonts w:ascii="Arial" w:hAnsi="Arial" w:cs="Arial"/>
              </w:rPr>
              <w:t xml:space="preserve">Valores en que alcanza el </w:t>
            </w:r>
            <w:r w:rsidR="003531EC" w:rsidRPr="00560ED9">
              <w:rPr>
                <w:rFonts w:ascii="Arial" w:hAnsi="Arial" w:cs="Arial"/>
              </w:rPr>
              <w:t>mínimo</w:t>
            </w:r>
            <w:r w:rsidRPr="00560ED9">
              <w:rPr>
                <w:rFonts w:ascii="Arial" w:hAnsi="Arial" w:cs="Arial"/>
              </w:rPr>
              <w:t>:</w:t>
            </w:r>
          </w:p>
        </w:tc>
        <w:tc>
          <w:tcPr>
            <w:tcW w:w="3141" w:type="dxa"/>
          </w:tcPr>
          <w:p w14:paraId="22B5F1F8" w14:textId="0050FE10" w:rsidR="000A51B4" w:rsidRPr="00560ED9" w:rsidRDefault="003531EC" w:rsidP="000A51B4">
            <w:pPr>
              <w:tabs>
                <w:tab w:val="right" w:pos="8498"/>
              </w:tabs>
              <w:jc w:val="center"/>
              <w:rPr>
                <w:rFonts w:ascii="Arial" w:eastAsia="Cambria" w:hAnsi="Arial" w:cs="Arial"/>
              </w:rPr>
            </w:pPr>
            <w:r w:rsidRPr="00560ED9">
              <w:rPr>
                <w:rFonts w:ascii="Arial" w:eastAsiaTheme="minorEastAsia" w:hAnsi="Arial" w:cs="Arial"/>
              </w:rPr>
              <w:t>No aplica</w:t>
            </w:r>
          </w:p>
        </w:tc>
      </w:tr>
      <w:tr w:rsidR="000A51B4" w:rsidRPr="00560ED9" w14:paraId="2D727A7B" w14:textId="77777777" w:rsidTr="000A51B4">
        <w:trPr>
          <w:jc w:val="center"/>
        </w:trPr>
        <w:tc>
          <w:tcPr>
            <w:tcW w:w="3460" w:type="dxa"/>
          </w:tcPr>
          <w:p w14:paraId="4AD17B4A" w14:textId="3E2F6B34" w:rsidR="000A51B4" w:rsidRPr="00560ED9" w:rsidRDefault="00AB6E20" w:rsidP="000A51B4">
            <w:pPr>
              <w:tabs>
                <w:tab w:val="right" w:pos="8498"/>
              </w:tabs>
              <w:jc w:val="both"/>
              <w:rPr>
                <w:rFonts w:ascii="Arial" w:hAnsi="Arial" w:cs="Arial"/>
              </w:rPr>
            </w:pPr>
            <w:r w:rsidRPr="00560ED9">
              <w:rPr>
                <w:rFonts w:ascii="Arial" w:hAnsi="Arial" w:cs="Arial"/>
              </w:rPr>
              <w:t xml:space="preserve">Intervalos donde la función es </w:t>
            </w:r>
            <w:r w:rsidR="003531EC" w:rsidRPr="00560ED9">
              <w:rPr>
                <w:rFonts w:ascii="Arial" w:hAnsi="Arial" w:cs="Arial"/>
              </w:rPr>
              <w:t>de</w:t>
            </w:r>
            <w:r w:rsidRPr="00560ED9">
              <w:rPr>
                <w:rFonts w:ascii="Arial" w:hAnsi="Arial" w:cs="Arial"/>
              </w:rPr>
              <w:t>creciente:</w:t>
            </w:r>
          </w:p>
        </w:tc>
        <w:tc>
          <w:tcPr>
            <w:tcW w:w="3141" w:type="dxa"/>
          </w:tcPr>
          <w:p w14:paraId="6173AAF6" w14:textId="3C3076FE" w:rsidR="000A51B4" w:rsidRPr="00560ED9" w:rsidRDefault="003531EC">
            <w:pPr>
              <w:tabs>
                <w:tab w:val="right" w:pos="8498"/>
              </w:tabs>
              <w:jc w:val="center"/>
              <w:rPr>
                <w:rFonts w:ascii="Arial" w:hAnsi="Arial" w:cs="Arial"/>
              </w:rPr>
            </w:pPr>
            <m:oMathPara>
              <m:oMath>
                <m:r>
                  <w:rPr>
                    <w:rFonts w:ascii="Cambria Math" w:eastAsiaTheme="minorEastAsia" w:hAnsi="Cambria Math" w:cs="Arial"/>
                  </w:rPr>
                  <m:t>∅</m:t>
                </m:r>
              </m:oMath>
            </m:oMathPara>
          </w:p>
        </w:tc>
      </w:tr>
      <w:tr w:rsidR="003531EC" w:rsidRPr="00560ED9" w14:paraId="43B8A18D" w14:textId="77777777" w:rsidTr="000A51B4">
        <w:trPr>
          <w:jc w:val="center"/>
        </w:trPr>
        <w:tc>
          <w:tcPr>
            <w:tcW w:w="3460" w:type="dxa"/>
          </w:tcPr>
          <w:p w14:paraId="63A51296" w14:textId="5B564B57" w:rsidR="003531EC" w:rsidRPr="00560ED9" w:rsidRDefault="003531EC" w:rsidP="000A51B4">
            <w:pPr>
              <w:tabs>
                <w:tab w:val="right" w:pos="8498"/>
              </w:tabs>
              <w:jc w:val="both"/>
              <w:rPr>
                <w:rFonts w:ascii="Arial" w:hAnsi="Arial" w:cs="Arial"/>
              </w:rPr>
            </w:pPr>
            <w:r w:rsidRPr="00560ED9">
              <w:rPr>
                <w:rFonts w:ascii="Arial" w:hAnsi="Arial" w:cs="Arial"/>
              </w:rPr>
              <w:t>Intervalos donde la función es creciente:</w:t>
            </w:r>
          </w:p>
        </w:tc>
        <w:tc>
          <w:tcPr>
            <w:tcW w:w="3141" w:type="dxa"/>
          </w:tcPr>
          <w:p w14:paraId="4EC70286" w14:textId="3B00866E" w:rsidR="003531EC" w:rsidRPr="00560ED9" w:rsidDel="003531EC" w:rsidRDefault="003531EC" w:rsidP="003531EC">
            <w:pPr>
              <w:tabs>
                <w:tab w:val="right" w:pos="8498"/>
              </w:tabs>
              <w:jc w:val="center"/>
              <w:rPr>
                <w:rFonts w:ascii="Arial" w:eastAsiaTheme="minorEastAsia" w:hAnsi="Arial" w:cs="Arial"/>
              </w:rPr>
            </w:pPr>
            <m:oMathPara>
              <m:oMath>
                <m:r>
                  <m:rPr>
                    <m:scr m:val="double-struck"/>
                  </m:rPr>
                  <w:rPr>
                    <w:rFonts w:ascii="Cambria Math" w:eastAsiaTheme="minorEastAsia" w:hAnsi="Cambria Math" w:cs="Arial"/>
                  </w:rPr>
                  <m:t>R</m:t>
                </m:r>
              </m:oMath>
            </m:oMathPara>
          </w:p>
        </w:tc>
      </w:tr>
      <w:tr w:rsidR="000A51B4" w:rsidRPr="00560ED9" w14:paraId="7F65B11E" w14:textId="77777777" w:rsidTr="000A51B4">
        <w:trPr>
          <w:jc w:val="center"/>
        </w:trPr>
        <w:tc>
          <w:tcPr>
            <w:tcW w:w="3460" w:type="dxa"/>
          </w:tcPr>
          <w:p w14:paraId="735BE33D" w14:textId="0C58753E" w:rsidR="000A51B4" w:rsidRPr="00560ED9" w:rsidRDefault="00E84A38" w:rsidP="000A51B4">
            <w:pPr>
              <w:tabs>
                <w:tab w:val="right" w:pos="8498"/>
              </w:tabs>
              <w:jc w:val="both"/>
              <w:rPr>
                <w:rFonts w:ascii="Arial" w:hAnsi="Arial" w:cs="Arial"/>
              </w:rPr>
            </w:pPr>
            <w:r w:rsidRPr="00560ED9">
              <w:rPr>
                <w:rFonts w:ascii="Arial" w:hAnsi="Arial" w:cs="Arial"/>
              </w:rPr>
              <w:t>Cóncava</w:t>
            </w:r>
            <w:r w:rsidR="000A51B4" w:rsidRPr="00560ED9">
              <w:rPr>
                <w:rFonts w:ascii="Arial" w:hAnsi="Arial" w:cs="Arial"/>
              </w:rPr>
              <w:t xml:space="preserve"> hacia arriba:</w:t>
            </w:r>
          </w:p>
        </w:tc>
        <w:tc>
          <w:tcPr>
            <w:tcW w:w="3141" w:type="dxa"/>
          </w:tcPr>
          <w:p w14:paraId="2729887B" w14:textId="77777777" w:rsidR="000A51B4" w:rsidRPr="00560ED9" w:rsidRDefault="000A51B4" w:rsidP="000A51B4">
            <w:pPr>
              <w:tabs>
                <w:tab w:val="right" w:pos="8498"/>
              </w:tabs>
              <w:jc w:val="center"/>
              <w:rPr>
                <w:rFonts w:ascii="Arial" w:hAnsi="Arial" w:cs="Arial"/>
              </w:rPr>
            </w:pPr>
            <w:r w:rsidRPr="00560ED9">
              <w:rPr>
                <w:rFonts w:ascii="Arial" w:eastAsiaTheme="minorEastAsia" w:hAnsi="Arial" w:cs="Arial"/>
              </w:rPr>
              <w:t xml:space="preserve">En </w:t>
            </w:r>
            <w:commentRangeStart w:id="628"/>
            <w:r w:rsidRPr="00560ED9">
              <w:rPr>
                <w:rFonts w:ascii="Arial" w:eastAsiaTheme="minorEastAsia" w:hAnsi="Arial" w:cs="Arial"/>
              </w:rPr>
              <w:t>su</w:t>
            </w:r>
            <w:commentRangeEnd w:id="628"/>
            <w:r w:rsidR="001B1CAB">
              <w:rPr>
                <w:rStyle w:val="Refdecomentario"/>
                <w:rFonts w:ascii="Calibri" w:eastAsia="Calibri" w:hAnsi="Calibri" w:cs="Times New Roman"/>
              </w:rPr>
              <w:commentReference w:id="628"/>
            </w:r>
            <w:r w:rsidRPr="00560ED9">
              <w:rPr>
                <w:rFonts w:ascii="Arial" w:eastAsiaTheme="minorEastAsia" w:hAnsi="Arial" w:cs="Arial"/>
              </w:rPr>
              <w:t xml:space="preserve"> dominio</w:t>
            </w:r>
          </w:p>
        </w:tc>
      </w:tr>
    </w:tbl>
    <w:p w14:paraId="1BBB2751" w14:textId="77777777" w:rsidR="00185F8A" w:rsidRPr="00560ED9" w:rsidRDefault="00185F8A" w:rsidP="008649B9">
      <w:pPr>
        <w:tabs>
          <w:tab w:val="right" w:pos="8498"/>
        </w:tabs>
        <w:spacing w:after="0"/>
        <w:jc w:val="both"/>
        <w:rPr>
          <w:rFonts w:ascii="Arial" w:hAnsi="Arial" w:cs="Arial"/>
          <w:highlight w:val="yellow"/>
        </w:rPr>
      </w:pPr>
    </w:p>
    <w:p w14:paraId="7782C235" w14:textId="0A214B60" w:rsidR="008649B9" w:rsidRPr="00560ED9" w:rsidRDefault="008649B9" w:rsidP="008649B9">
      <w:pPr>
        <w:tabs>
          <w:tab w:val="right" w:pos="8498"/>
        </w:tabs>
        <w:spacing w:after="0"/>
        <w:jc w:val="both"/>
        <w:rPr>
          <w:rFonts w:ascii="Arial" w:hAnsi="Arial" w:cs="Arial"/>
          <w:b/>
        </w:rPr>
      </w:pPr>
      <w:r w:rsidRPr="00560ED9">
        <w:rPr>
          <w:rFonts w:ascii="Arial" w:hAnsi="Arial" w:cs="Arial"/>
          <w:highlight w:val="yellow"/>
        </w:rPr>
        <w:t>[SECCIÓN 2]</w:t>
      </w:r>
      <w:r w:rsidR="003977FD">
        <w:rPr>
          <w:rFonts w:ascii="Arial" w:hAnsi="Arial" w:cs="Arial"/>
        </w:rPr>
        <w:t xml:space="preserve"> </w:t>
      </w:r>
      <w:r w:rsidRPr="00560ED9">
        <w:rPr>
          <w:rFonts w:ascii="Arial" w:hAnsi="Arial" w:cs="Arial"/>
          <w:b/>
        </w:rPr>
        <w:t xml:space="preserve">3.3. Funciones a trozos </w:t>
      </w:r>
    </w:p>
    <w:p w14:paraId="61CA6A69" w14:textId="6C147998" w:rsidR="0082191F" w:rsidRPr="00560ED9" w:rsidRDefault="005320CF" w:rsidP="008649B9">
      <w:pPr>
        <w:tabs>
          <w:tab w:val="right" w:pos="8498"/>
        </w:tabs>
        <w:spacing w:after="0"/>
        <w:jc w:val="both"/>
        <w:rPr>
          <w:rFonts w:ascii="Arial" w:hAnsi="Arial" w:cs="Arial"/>
          <w:b/>
        </w:rPr>
      </w:pPr>
      <w:r w:rsidRPr="00560ED9">
        <w:rPr>
          <w:rFonts w:ascii="Arial" w:hAnsi="Arial" w:cs="Arial"/>
        </w:rPr>
        <w:t xml:space="preserve">Una </w:t>
      </w:r>
      <w:r w:rsidRPr="00560ED9">
        <w:rPr>
          <w:rFonts w:ascii="Arial" w:hAnsi="Arial" w:cs="Arial"/>
          <w:b/>
        </w:rPr>
        <w:t xml:space="preserve">función está definida a trozos o por </w:t>
      </w:r>
      <w:commentRangeStart w:id="629"/>
      <w:r w:rsidRPr="00560ED9">
        <w:rPr>
          <w:rFonts w:ascii="Arial" w:hAnsi="Arial" w:cs="Arial"/>
          <w:b/>
        </w:rPr>
        <w:t>partes</w:t>
      </w:r>
      <w:commentRangeEnd w:id="629"/>
      <w:r w:rsidR="001B1CAB">
        <w:rPr>
          <w:rStyle w:val="Refdecomentario"/>
          <w:rFonts w:ascii="Calibri" w:eastAsia="Calibri" w:hAnsi="Calibri" w:cs="Times New Roman"/>
          <w:lang w:val="es-MX"/>
        </w:rPr>
        <w:commentReference w:id="629"/>
      </w:r>
      <w:r w:rsidRPr="00560ED9">
        <w:rPr>
          <w:rFonts w:ascii="Arial" w:hAnsi="Arial" w:cs="Arial"/>
          <w:b/>
        </w:rPr>
        <w:t xml:space="preserve"> </w:t>
      </w:r>
      <w:r w:rsidRPr="00560ED9">
        <w:rPr>
          <w:rFonts w:ascii="Arial" w:hAnsi="Arial" w:cs="Arial"/>
        </w:rPr>
        <w:t xml:space="preserve">si el dominio se divide en dos o más subconjuntos </w:t>
      </w:r>
      <w:commentRangeStart w:id="630"/>
      <w:r w:rsidRPr="00560ED9">
        <w:rPr>
          <w:rFonts w:ascii="Arial" w:hAnsi="Arial" w:cs="Arial"/>
        </w:rPr>
        <w:t>disjuntos</w:t>
      </w:r>
      <w:commentRangeEnd w:id="630"/>
      <w:r w:rsidR="007568C1">
        <w:rPr>
          <w:rStyle w:val="Refdecomentario"/>
          <w:rFonts w:ascii="Calibri" w:eastAsia="Calibri" w:hAnsi="Calibri" w:cs="Times New Roman"/>
          <w:lang w:val="es-MX"/>
        </w:rPr>
        <w:commentReference w:id="630"/>
      </w:r>
      <w:r w:rsidRPr="00560ED9">
        <w:rPr>
          <w:rFonts w:ascii="Arial" w:hAnsi="Arial" w:cs="Arial"/>
        </w:rPr>
        <w:t xml:space="preserve"> (la intersección entre los subconjuntos es vacía) que se denominan trozos y cada uno de ellos tiene una expresión o regla de correspondencia </w:t>
      </w:r>
      <w:commentRangeStart w:id="631"/>
      <w:r w:rsidRPr="00560ED9">
        <w:rPr>
          <w:rFonts w:ascii="Arial" w:hAnsi="Arial" w:cs="Arial"/>
        </w:rPr>
        <w:t>que</w:t>
      </w:r>
      <w:commentRangeEnd w:id="631"/>
      <w:r w:rsidR="007568C1">
        <w:rPr>
          <w:rStyle w:val="Refdecomentario"/>
          <w:rFonts w:ascii="Calibri" w:eastAsia="Calibri" w:hAnsi="Calibri" w:cs="Times New Roman"/>
          <w:lang w:val="es-MX"/>
        </w:rPr>
        <w:commentReference w:id="631"/>
      </w:r>
      <w:r w:rsidRPr="00560ED9">
        <w:rPr>
          <w:rFonts w:ascii="Arial" w:hAnsi="Arial" w:cs="Arial"/>
        </w:rPr>
        <w:t xml:space="preserve"> permite relacionar los elementos del dominio con</w:t>
      </w:r>
      <w:r w:rsidR="0003332D" w:rsidRPr="00560ED9">
        <w:rPr>
          <w:rFonts w:ascii="Arial" w:hAnsi="Arial" w:cs="Arial"/>
        </w:rPr>
        <w:t xml:space="preserve"> su</w:t>
      </w:r>
      <w:r w:rsidRPr="00560ED9">
        <w:rPr>
          <w:rFonts w:ascii="Arial" w:hAnsi="Arial" w:cs="Arial"/>
        </w:rPr>
        <w:t xml:space="preserve"> imagen.</w:t>
      </w:r>
    </w:p>
    <w:p w14:paraId="2CD5F4E2" w14:textId="77777777" w:rsidR="005320CF" w:rsidRPr="00560ED9" w:rsidRDefault="005320CF" w:rsidP="00962CCA">
      <w:pPr>
        <w:tabs>
          <w:tab w:val="right" w:pos="8498"/>
        </w:tabs>
        <w:spacing w:after="0"/>
        <w:jc w:val="both"/>
        <w:rPr>
          <w:rFonts w:ascii="Arial" w:hAnsi="Arial" w:cs="Arial"/>
          <w:b/>
        </w:rPr>
      </w:pPr>
    </w:p>
    <w:p w14:paraId="1398FE84" w14:textId="2A51D2FB" w:rsidR="0003332D" w:rsidRPr="00560ED9" w:rsidRDefault="00647057"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w:t>
      </w:r>
      <w:r w:rsidR="00A87777" w:rsidRPr="00560ED9">
        <w:rPr>
          <w:rFonts w:ascii="Arial" w:hAnsi="Arial" w:cs="Arial"/>
        </w:rPr>
        <w:t>Una</w:t>
      </w:r>
      <w:r w:rsidRPr="00560ED9">
        <w:rPr>
          <w:rFonts w:ascii="Arial" w:hAnsi="Arial" w:cs="Arial"/>
        </w:rPr>
        <w:t xml:space="preserve"> función </w:t>
      </w:r>
      <w:commentRangeStart w:id="632"/>
      <w:r w:rsidRPr="00560ED9">
        <w:rPr>
          <w:rFonts w:ascii="Arial" w:hAnsi="Arial" w:cs="Arial"/>
        </w:rPr>
        <w:t>de</w:t>
      </w:r>
      <w:commentRangeEnd w:id="632"/>
      <w:r w:rsidR="007568C1">
        <w:rPr>
          <w:rStyle w:val="Refdecomentario"/>
          <w:rFonts w:ascii="Calibri" w:eastAsia="Calibri" w:hAnsi="Calibri" w:cs="Times New Roman"/>
          <w:lang w:val="es-MX"/>
        </w:rPr>
        <w:commentReference w:id="632"/>
      </w:r>
      <w:r w:rsidRPr="00560ED9">
        <w:rPr>
          <w:rFonts w:ascii="Arial" w:hAnsi="Arial" w:cs="Arial"/>
        </w:rPr>
        <w:t xml:space="preserve"> dominio </w:t>
      </w:r>
      <m:oMath>
        <m:r>
          <w:rPr>
            <w:rFonts w:ascii="Cambria Math" w:hAnsi="Cambria Math" w:cs="Arial"/>
          </w:rPr>
          <m:t>(-4,∞)</m:t>
        </m:r>
      </m:oMath>
      <w:r w:rsidRPr="00560ED9">
        <w:rPr>
          <w:rFonts w:ascii="Arial" w:eastAsiaTheme="minorEastAsia" w:hAnsi="Arial" w:cs="Arial"/>
        </w:rPr>
        <w:t xml:space="preserve"> definida en tres trozos</w:t>
      </w:r>
      <w:commentRangeStart w:id="633"/>
      <w:r w:rsidRPr="00560ED9">
        <w:rPr>
          <w:rFonts w:ascii="Arial" w:eastAsiaTheme="minorEastAsia" w:hAnsi="Arial" w:cs="Arial"/>
        </w:rPr>
        <w:t>,</w:t>
      </w:r>
      <w:commentRangeEnd w:id="633"/>
      <w:r w:rsidR="007568C1">
        <w:rPr>
          <w:rStyle w:val="Refdecomentario"/>
          <w:rFonts w:ascii="Calibri" w:eastAsia="Calibri" w:hAnsi="Calibri" w:cs="Times New Roman"/>
          <w:lang w:val="es-MX"/>
        </w:rPr>
        <w:commentReference w:id="633"/>
      </w:r>
      <w:r w:rsidRPr="00560ED9">
        <w:rPr>
          <w:rFonts w:ascii="Arial" w:eastAsiaTheme="minorEastAsia" w:hAnsi="Arial" w:cs="Arial"/>
        </w:rPr>
        <w:t xml:space="preserve"> </w:t>
      </w:r>
      <w:r w:rsidR="0003332D" w:rsidRPr="00560ED9">
        <w:rPr>
          <w:rFonts w:ascii="Arial" w:eastAsiaTheme="minorEastAsia" w:hAnsi="Arial" w:cs="Arial"/>
        </w:rPr>
        <w:t>presenta las siguientes reglas de correspondencia:</w:t>
      </w:r>
    </w:p>
    <w:p w14:paraId="236C4CA2" w14:textId="77777777" w:rsidR="0003332D" w:rsidRPr="00560ED9" w:rsidRDefault="0003332D" w:rsidP="00962CCA">
      <w:pPr>
        <w:tabs>
          <w:tab w:val="right" w:pos="8498"/>
        </w:tabs>
        <w:spacing w:after="0"/>
        <w:jc w:val="both"/>
        <w:rPr>
          <w:rFonts w:ascii="Arial" w:eastAsiaTheme="minorEastAsia" w:hAnsi="Arial" w:cs="Arial"/>
        </w:rPr>
      </w:pPr>
    </w:p>
    <w:p w14:paraId="5A8FB63A" w14:textId="0A38F97A"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 xml:space="preserve">Primer trozo: </w:t>
      </w:r>
      <w:r w:rsidR="0003332D" w:rsidRPr="009C2756">
        <w:rPr>
          <w:rFonts w:ascii="Arial" w:eastAsiaTheme="minorEastAsia" w:hAnsi="Arial" w:cs="Arial"/>
        </w:rPr>
        <w:t xml:space="preserve">Si el elemento del dominio está en </w:t>
      </w:r>
      <w:proofErr w:type="spellStart"/>
      <w:r w:rsidR="0003332D" w:rsidRPr="009C2756">
        <w:rPr>
          <w:rFonts w:ascii="Arial" w:eastAsiaTheme="minorEastAsia" w:hAnsi="Arial" w:cs="Arial"/>
        </w:rPr>
        <w:t>el</w:t>
      </w:r>
      <w:proofErr w:type="spellEnd"/>
      <w:r w:rsidR="0003332D" w:rsidRPr="009C2756">
        <w:rPr>
          <w:rFonts w:ascii="Arial" w:eastAsiaTheme="minorEastAsia" w:hAnsi="Arial" w:cs="Arial"/>
        </w:rPr>
        <w:t xml:space="preserve"> </w:t>
      </w:r>
      <w:commentRangeStart w:id="634"/>
      <m:oMath>
        <m:r>
          <w:rPr>
            <w:rFonts w:ascii="Cambria Math" w:eastAsiaTheme="minorEastAsia" w:hAnsi="Cambria Math" w:cs="Arial"/>
          </w:rPr>
          <m:t>(-4,-1)</m:t>
        </m:r>
      </m:oMath>
      <w:r w:rsidR="00647057" w:rsidRPr="009C2756">
        <w:rPr>
          <w:rFonts w:ascii="Arial" w:eastAsiaTheme="minorEastAsia" w:hAnsi="Arial" w:cs="Arial"/>
        </w:rPr>
        <w:t xml:space="preserve"> </w:t>
      </w:r>
      <w:r w:rsidR="0003332D" w:rsidRPr="009C2756">
        <w:rPr>
          <w:rFonts w:ascii="Arial" w:eastAsiaTheme="minorEastAsia" w:hAnsi="Arial" w:cs="Arial"/>
        </w:rPr>
        <w:t>,</w:t>
      </w:r>
      <w:r w:rsidR="00647057" w:rsidRPr="009C2756">
        <w:rPr>
          <w:rFonts w:ascii="Arial" w:eastAsiaTheme="minorEastAsia" w:hAnsi="Arial" w:cs="Arial"/>
        </w:rPr>
        <w:t xml:space="preserve"> </w:t>
      </w:r>
      <w:commentRangeEnd w:id="634"/>
      <w:r w:rsidR="007568C1">
        <w:rPr>
          <w:rStyle w:val="Refdecomentario"/>
          <w:rFonts w:ascii="Calibri" w:eastAsia="Calibri" w:hAnsi="Calibri" w:cs="Times New Roman"/>
          <w:lang w:val="es-MX"/>
        </w:rPr>
        <w:commentReference w:id="634"/>
      </w:r>
      <w:r w:rsidR="00647057" w:rsidRPr="009C2756">
        <w:rPr>
          <w:rFonts w:ascii="Arial" w:eastAsiaTheme="minorEastAsia" w:hAnsi="Arial" w:cs="Arial"/>
        </w:rPr>
        <w:t xml:space="preserve">las imágenes </w:t>
      </w:r>
      <w:r w:rsidR="0003332D" w:rsidRPr="009C2756">
        <w:rPr>
          <w:rFonts w:ascii="Arial" w:eastAsiaTheme="minorEastAsia" w:hAnsi="Arial" w:cs="Arial"/>
        </w:rPr>
        <w:t xml:space="preserve">se determinan mediante </w:t>
      </w:r>
      <w:r w:rsidR="00647057" w:rsidRPr="009C2756">
        <w:rPr>
          <w:rFonts w:ascii="Arial" w:eastAsiaTheme="minorEastAsia" w:hAnsi="Arial" w:cs="Arial"/>
        </w:rPr>
        <w:t xml:space="preserve">la </w:t>
      </w:r>
      <w:r w:rsidR="0022028C" w:rsidRPr="009C2756">
        <w:rPr>
          <w:rFonts w:ascii="Arial" w:eastAsiaTheme="minorEastAsia" w:hAnsi="Arial" w:cs="Arial"/>
        </w:rPr>
        <w:t>expresión</w:t>
      </w:r>
      <w:r w:rsidR="00647057" w:rsidRPr="009C2756">
        <w:rPr>
          <w:rFonts w:ascii="Arial" w:eastAsiaTheme="minorEastAsia" w:hAnsi="Arial" w:cs="Arial"/>
        </w:rPr>
        <w:t xml:space="preserve">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m:t>
        </m:r>
      </m:oMath>
      <w:r w:rsidRPr="009C2756">
        <w:rPr>
          <w:rFonts w:ascii="Arial" w:eastAsiaTheme="minorEastAsia" w:hAnsi="Arial" w:cs="Arial"/>
        </w:rPr>
        <w:t>.</w:t>
      </w:r>
    </w:p>
    <w:p w14:paraId="1383B5D2" w14:textId="61BA484C" w:rsidR="007F56FC" w:rsidRPr="009C2756" w:rsidRDefault="007F56FC"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S</w:t>
      </w:r>
      <w:r w:rsidR="00647057" w:rsidRPr="009C2756">
        <w:rPr>
          <w:rFonts w:ascii="Arial" w:eastAsiaTheme="minorEastAsia" w:hAnsi="Arial" w:cs="Arial"/>
          <w:b/>
        </w:rPr>
        <w:t>egundo trozo</w:t>
      </w:r>
      <w:r w:rsidRPr="009C2756">
        <w:rPr>
          <w:rFonts w:ascii="Arial" w:eastAsiaTheme="minorEastAsia" w:hAnsi="Arial" w:cs="Arial"/>
          <w:b/>
        </w:rPr>
        <w:t>:</w:t>
      </w:r>
      <w:r w:rsidRPr="009C2756">
        <w:rPr>
          <w:rFonts w:ascii="Arial" w:eastAsiaTheme="minorEastAsia" w:hAnsi="Arial" w:cs="Arial"/>
        </w:rPr>
        <w:t xml:space="preserve"> </w:t>
      </w:r>
      <w:commentRangeStart w:id="635"/>
      <w:r w:rsidRPr="009C2756">
        <w:rPr>
          <w:rFonts w:ascii="Arial" w:eastAsiaTheme="minorEastAsia" w:hAnsi="Arial" w:cs="Arial"/>
        </w:rPr>
        <w:t>si</w:t>
      </w:r>
      <w:commentRangeEnd w:id="635"/>
      <w:r w:rsidR="004A7D1D">
        <w:rPr>
          <w:rStyle w:val="Refdecomentario"/>
          <w:rFonts w:ascii="Calibri" w:eastAsia="Calibri" w:hAnsi="Calibri" w:cs="Times New Roman"/>
          <w:lang w:val="es-MX"/>
        </w:rPr>
        <w:commentReference w:id="635"/>
      </w:r>
      <w:r w:rsidRPr="009C2756">
        <w:rPr>
          <w:rFonts w:ascii="Arial" w:eastAsiaTheme="minorEastAsia" w:hAnsi="Arial" w:cs="Arial"/>
        </w:rPr>
        <w:t xml:space="preserve"> el</w:t>
      </w:r>
      <w:r w:rsidR="000019A1" w:rsidRPr="009C2756">
        <w:rPr>
          <w:rFonts w:ascii="Arial" w:eastAsiaTheme="minorEastAsia" w:hAnsi="Arial" w:cs="Arial"/>
        </w:rPr>
        <w:t xml:space="preserve"> </w:t>
      </w:r>
      <w:r w:rsidRPr="009C2756">
        <w:rPr>
          <w:rFonts w:ascii="Arial" w:eastAsiaTheme="minorEastAsia" w:hAnsi="Arial" w:cs="Arial"/>
        </w:rPr>
        <w:t>elemento del dominio está en</w:t>
      </w:r>
      <w:r w:rsidR="00647057" w:rsidRPr="009C2756">
        <w:rPr>
          <w:rFonts w:ascii="Arial" w:eastAsiaTheme="minorEastAsia" w:hAnsi="Arial" w:cs="Arial"/>
        </w:rPr>
        <w:t xml:space="preserve"> el intervalo </w:t>
      </w:r>
      <m:oMath>
        <m:r>
          <w:rPr>
            <w:rFonts w:ascii="Cambria Math" w:eastAsiaTheme="minorEastAsia" w:hAnsi="Cambria Math" w:cs="Arial"/>
          </w:rPr>
          <m:t>[-1, 2]</m:t>
        </m:r>
      </m:oMath>
      <w:r w:rsidRPr="009C2756">
        <w:rPr>
          <w:rFonts w:ascii="Arial" w:eastAsiaTheme="minorEastAsia" w:hAnsi="Arial" w:cs="Arial"/>
        </w:rPr>
        <w:t>,</w:t>
      </w:r>
      <w:r w:rsidR="00647057" w:rsidRPr="009C2756">
        <w:rPr>
          <w:rFonts w:ascii="Arial" w:eastAsiaTheme="minorEastAsia" w:hAnsi="Arial" w:cs="Arial"/>
        </w:rPr>
        <w:t xml:space="preserve"> la</w:t>
      </w:r>
      <w:r w:rsidR="000019A1" w:rsidRPr="009C2756">
        <w:rPr>
          <w:rFonts w:ascii="Arial" w:eastAsiaTheme="minorEastAsia" w:hAnsi="Arial" w:cs="Arial"/>
        </w:rPr>
        <w:t>s</w:t>
      </w:r>
      <w:r w:rsidR="00647057" w:rsidRPr="009C2756">
        <w:rPr>
          <w:rFonts w:ascii="Arial" w:eastAsiaTheme="minorEastAsia" w:hAnsi="Arial" w:cs="Arial"/>
        </w:rPr>
        <w:t xml:space="preserve"> </w:t>
      </w:r>
      <w:r w:rsidRPr="009C2756">
        <w:rPr>
          <w:rFonts w:ascii="Arial" w:eastAsiaTheme="minorEastAsia" w:hAnsi="Arial" w:cs="Arial"/>
        </w:rPr>
        <w:t xml:space="preserve">imágenes </w:t>
      </w:r>
      <w:r w:rsidR="00647057" w:rsidRPr="009C2756">
        <w:rPr>
          <w:rFonts w:ascii="Arial" w:eastAsiaTheme="minorEastAsia" w:hAnsi="Arial" w:cs="Arial"/>
        </w:rPr>
        <w:t>están determina</w:t>
      </w:r>
      <w:r w:rsidRPr="009C2756">
        <w:rPr>
          <w:rFonts w:ascii="Arial" w:eastAsiaTheme="minorEastAsia" w:hAnsi="Arial" w:cs="Arial"/>
        </w:rPr>
        <w:t>das</w:t>
      </w:r>
      <w:r w:rsidR="00647057" w:rsidRPr="009C2756">
        <w:rPr>
          <w:rFonts w:ascii="Arial" w:eastAsiaTheme="minorEastAsia" w:hAnsi="Arial" w:cs="Arial"/>
        </w:rPr>
        <w:t xml:space="preserve">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+2</m:t>
        </m:r>
      </m:oMath>
      <w:r w:rsidR="009C2756">
        <w:rPr>
          <w:rFonts w:ascii="Arial" w:eastAsiaTheme="minorEastAsia" w:hAnsi="Arial" w:cs="Arial"/>
        </w:rPr>
        <w:t>.</w:t>
      </w:r>
    </w:p>
    <w:p w14:paraId="112C4591" w14:textId="0ED7E6E7" w:rsidR="000019A1" w:rsidRPr="009C2756" w:rsidRDefault="000019A1" w:rsidP="009C2756">
      <w:pPr>
        <w:pStyle w:val="Prrafodelista"/>
        <w:numPr>
          <w:ilvl w:val="0"/>
          <w:numId w:val="9"/>
        </w:numPr>
        <w:tabs>
          <w:tab w:val="right" w:pos="8498"/>
        </w:tabs>
        <w:spacing w:after="0"/>
        <w:jc w:val="both"/>
        <w:rPr>
          <w:rFonts w:ascii="Arial" w:eastAsiaTheme="minorEastAsia" w:hAnsi="Arial" w:cs="Arial"/>
        </w:rPr>
      </w:pPr>
      <w:r w:rsidRPr="009C2756">
        <w:rPr>
          <w:rFonts w:ascii="Arial" w:eastAsiaTheme="minorEastAsia" w:hAnsi="Arial" w:cs="Arial"/>
          <w:b/>
        </w:rPr>
        <w:t xml:space="preserve">Tercer trozo: </w:t>
      </w:r>
      <w:r w:rsidRPr="009C2756">
        <w:rPr>
          <w:rFonts w:ascii="Arial" w:eastAsiaTheme="minorEastAsia" w:hAnsi="Arial" w:cs="Arial"/>
        </w:rPr>
        <w:t>Si el elemento del dominio</w:t>
      </w:r>
      <w:r w:rsidR="00647057" w:rsidRPr="009C2756">
        <w:rPr>
          <w:rFonts w:ascii="Arial" w:eastAsiaTheme="minorEastAsia" w:hAnsi="Arial" w:cs="Arial"/>
        </w:rPr>
        <w:t xml:space="preserve"> </w:t>
      </w:r>
      <w:r w:rsidRPr="009C2756">
        <w:rPr>
          <w:rFonts w:ascii="Arial" w:eastAsiaTheme="minorEastAsia" w:hAnsi="Arial" w:cs="Arial"/>
        </w:rPr>
        <w:t xml:space="preserve">pertenece al </w:t>
      </w:r>
      <w:r w:rsidR="00647057" w:rsidRPr="009C2756">
        <w:rPr>
          <w:rFonts w:ascii="Arial" w:eastAsiaTheme="minorEastAsia" w:hAnsi="Arial" w:cs="Arial"/>
        </w:rPr>
        <w:t xml:space="preserve">intervalo </w:t>
      </w:r>
      <m:oMath>
        <m:r>
          <w:rPr>
            <w:rFonts w:ascii="Cambria Math" w:eastAsiaTheme="minorEastAsia" w:hAnsi="Cambria Math" w:cs="Arial"/>
          </w:rPr>
          <m:t>(2,∞</m:t>
        </m:r>
        <w:commentRangeStart w:id="636"/>
        <m:r>
          <w:rPr>
            <w:rFonts w:ascii="Cambria Math" w:eastAsiaTheme="minorEastAsia" w:hAnsi="Cambria Math" w:cs="Arial"/>
          </w:rPr>
          <m:t>)</m:t>
        </m:r>
        <w:commentRangeEnd w:id="636"/>
        <m:r>
          <m:rPr>
            <m:sty m:val="p"/>
          </m:rPr>
          <w:rPr>
            <w:rStyle w:val="Refdecomentario"/>
            <w:rFonts w:ascii="Calibri" w:eastAsia="Calibri" w:hAnsi="Calibri" w:cs="Times New Roman"/>
            <w:lang w:val="es-MX"/>
          </w:rPr>
          <w:commentReference w:id="636"/>
        </m:r>
      </m:oMath>
      <w:r w:rsidR="00647057" w:rsidRPr="009C2756">
        <w:rPr>
          <w:rFonts w:ascii="Arial" w:eastAsiaTheme="minorEastAsia" w:hAnsi="Arial" w:cs="Arial"/>
        </w:rPr>
        <w:t xml:space="preserve"> las imágenes están determinadas por la expresión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=x+2</m:t>
        </m:r>
      </m:oMath>
      <w:r w:rsidRPr="009C2756">
        <w:rPr>
          <w:rFonts w:ascii="Arial" w:eastAsiaTheme="minorEastAsia" w:hAnsi="Arial" w:cs="Arial"/>
        </w:rPr>
        <w:t>.</w:t>
      </w:r>
      <w:r w:rsidR="00647057" w:rsidRPr="009C2756">
        <w:rPr>
          <w:rFonts w:ascii="Arial" w:eastAsiaTheme="minorEastAsia" w:hAnsi="Arial" w:cs="Arial"/>
        </w:rPr>
        <w:t xml:space="preserve"> </w:t>
      </w:r>
    </w:p>
    <w:p w14:paraId="5C50EEE6" w14:textId="0BC1DBCD" w:rsidR="00647057" w:rsidRPr="00560ED9" w:rsidRDefault="000019A1" w:rsidP="00962CC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La expresión algebraica que representa esta función es:</w:t>
      </w:r>
    </w:p>
    <w:p w14:paraId="471FC20F" w14:textId="77777777" w:rsidR="00647057" w:rsidRPr="00560ED9" w:rsidRDefault="00647057" w:rsidP="00962CCA">
      <w:pPr>
        <w:tabs>
          <w:tab w:val="right" w:pos="8498"/>
        </w:tabs>
        <w:spacing w:after="0"/>
        <w:jc w:val="both"/>
        <w:rPr>
          <w:rFonts w:ascii="Arial" w:eastAsiaTheme="minorEastAsia" w:hAnsi="Arial" w:cs="Arial"/>
        </w:rPr>
      </w:pPr>
    </w:p>
    <w:p w14:paraId="2864916B" w14:textId="078C37AD" w:rsidR="00647057" w:rsidRPr="00560ED9" w:rsidRDefault="00BF6A3D"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w:commentRangeStart w:id="637"/>
                  <m:r>
                    <m:rPr>
                      <m:sty m:val="p"/>
                    </m:rPr>
                    <w:rPr>
                      <w:rFonts w:ascii="Cambria Math" w:eastAsiaTheme="minorEastAsia" w:hAnsi="Cambria Math" w:cs="Arial"/>
                    </w:rPr>
                    <m:t>Si</m:t>
                  </m:r>
                  <w:commentRangeEnd w:id="637"/>
                  <m:r>
                    <m:rPr>
                      <m:sty m:val="p"/>
                    </m:rPr>
                    <w:rPr>
                      <w:rStyle w:val="Refdecomentario"/>
                      <w:rFonts w:ascii="Calibri" w:eastAsia="Calibri" w:hAnsi="Calibri" w:cs="Times New Roman"/>
                      <w:lang w:val="es-MX"/>
                    </w:rPr>
                    <w:commentReference w:id="637"/>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m:t>
                  </m:r>
                  <w:commentRangeStart w:id="638"/>
                  <m:r>
                    <m:rPr>
                      <m:sty m:val="p"/>
                    </m:rPr>
                    <w:rPr>
                      <w:rFonts w:ascii="Cambria Math" w:eastAsiaTheme="minorEastAsia" w:hAnsi="Cambria Math" w:cs="Arial"/>
                    </w:rPr>
                    <m:t>Si</m:t>
                  </m:r>
                  <w:commentRangeEnd w:id="638"/>
                  <m:r>
                    <m:rPr>
                      <m:sty m:val="p"/>
                    </m:rPr>
                    <w:rPr>
                      <w:rStyle w:val="Refdecomentario"/>
                      <w:rFonts w:ascii="Calibri" w:eastAsia="Calibri" w:hAnsi="Calibri" w:cs="Times New Roman"/>
                      <w:lang w:val="es-MX"/>
                    </w:rPr>
                    <w:commentReference w:id="638"/>
                  </m:r>
                  <m:r>
                    <w:rPr>
                      <w:rFonts w:ascii="Cambria Math" w:eastAsiaTheme="minorEastAsia" w:hAnsi="Cambria Math" w:cs="Arial"/>
                    </w:rPr>
                    <m:t xml:space="preserve">  -1≤x≤2              </m:t>
                  </m:r>
                </m:e>
                <m:e>
                  <m:r>
                    <w:rPr>
                      <w:rFonts w:ascii="Cambria Math" w:eastAsiaTheme="minorEastAsia" w:hAnsi="Cambria Math" w:cs="Arial"/>
                    </w:rPr>
                    <m:t xml:space="preserve">x+2    </m:t>
                  </m:r>
                  <w:commentRangeStart w:id="639"/>
                  <m:r>
                    <m:rPr>
                      <m:sty m:val="p"/>
                    </m:rPr>
                    <w:rPr>
                      <w:rFonts w:ascii="Cambria Math" w:eastAsiaTheme="minorEastAsia" w:hAnsi="Cambria Math" w:cs="Arial"/>
                    </w:rPr>
                    <m:t>Si</m:t>
                  </m:r>
                  <m:r>
                    <w:rPr>
                      <w:rFonts w:ascii="Cambria Math" w:eastAsiaTheme="minorEastAsia" w:hAnsi="Cambria Math" w:cs="Arial"/>
                    </w:rPr>
                    <m:t xml:space="preserve">    2&lt;x</m:t>
                  </m:r>
                  <w:commentRangeEnd w:id="639"/>
                  <m:r>
                    <m:rPr>
                      <m:sty m:val="p"/>
                    </m:rPr>
                    <w:rPr>
                      <w:rStyle w:val="Refdecomentario"/>
                      <w:rFonts w:ascii="Calibri" w:eastAsia="Calibri" w:hAnsi="Calibri" w:cs="Times New Roman"/>
                      <w:lang w:val="es-MX"/>
                    </w:rPr>
                    <w:commentReference w:id="639"/>
                  </m:r>
                  <m:r>
                    <w:rPr>
                      <w:rFonts w:ascii="Cambria Math" w:eastAsiaTheme="minorEastAsia" w:hAnsi="Cambria Math" w:cs="Arial"/>
                    </w:rPr>
                    <m:t xml:space="preserve">                         </m:t>
                  </m:r>
                </m:e>
              </m:eqArr>
              <m:r>
                <w:rPr>
                  <w:rFonts w:ascii="Cambria Math" w:eastAsiaTheme="minorEastAsia" w:hAnsi="Cambria Math" w:cs="Arial"/>
                </w:rPr>
                <m:t xml:space="preserve">      </m:t>
              </m:r>
            </m:e>
          </m:d>
          <m:r>
            <w:rPr>
              <w:rFonts w:ascii="Cambria Math" w:eastAsiaTheme="minorEastAsia" w:hAnsi="Cambria Math" w:cs="Arial"/>
            </w:rPr>
            <m:t xml:space="preserve"> </m:t>
          </m:r>
        </m:oMath>
      </m:oMathPara>
    </w:p>
    <w:p w14:paraId="222535E7" w14:textId="77777777" w:rsidR="00647057" w:rsidRPr="00560ED9" w:rsidRDefault="00647057" w:rsidP="00962CCA">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2DAD5D76" w14:textId="77777777" w:rsidTr="00A87777">
        <w:tc>
          <w:tcPr>
            <w:tcW w:w="9054" w:type="dxa"/>
            <w:gridSpan w:val="2"/>
            <w:shd w:val="clear" w:color="auto" w:fill="0D0D0D" w:themeFill="text1" w:themeFillTint="F2"/>
          </w:tcPr>
          <w:p w14:paraId="4CF2D8F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B79E0AF" w14:textId="77777777" w:rsidR="00A87777" w:rsidRPr="00560ED9" w:rsidRDefault="00A87777" w:rsidP="00A87777">
            <w:pPr>
              <w:jc w:val="center"/>
              <w:rPr>
                <w:rFonts w:ascii="Arial" w:hAnsi="Arial" w:cs="Arial"/>
                <w:b/>
                <w:color w:val="FFFFFF" w:themeColor="background1"/>
              </w:rPr>
            </w:pPr>
          </w:p>
        </w:tc>
      </w:tr>
      <w:tr w:rsidR="00A87777" w:rsidRPr="00560ED9" w14:paraId="0EC18143" w14:textId="77777777" w:rsidTr="00A87777">
        <w:tc>
          <w:tcPr>
            <w:tcW w:w="1384" w:type="dxa"/>
          </w:tcPr>
          <w:p w14:paraId="6EE74112"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8B83B23" w14:textId="137EFC6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MA_11_02_IMG65</w:t>
            </w:r>
          </w:p>
        </w:tc>
      </w:tr>
      <w:tr w:rsidR="00A87777" w:rsidRPr="00560ED9" w14:paraId="1EDB8058" w14:textId="77777777" w:rsidTr="00A87777">
        <w:tc>
          <w:tcPr>
            <w:tcW w:w="1384" w:type="dxa"/>
          </w:tcPr>
          <w:p w14:paraId="3088AF1F"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06B3128E" w14:textId="2719FD93" w:rsidR="00A87777" w:rsidRPr="00560ED9" w:rsidRDefault="00DB068D" w:rsidP="00A87777">
            <w:pPr>
              <w:rPr>
                <w:rFonts w:ascii="Arial" w:hAnsi="Arial" w:cs="Arial"/>
                <w:color w:val="000000"/>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w:commentRangeStart w:id="640"/>
                        <m:r>
                          <m:rPr>
                            <m:sty m:val="p"/>
                          </m:rPr>
                          <w:rPr>
                            <w:rFonts w:ascii="Cambria Math" w:eastAsiaTheme="minorEastAsia" w:hAnsi="Cambria Math" w:cs="Arial"/>
                          </w:rPr>
                          <m:t>Si</m:t>
                        </m:r>
                        <w:commentRangeEnd w:id="640"/>
                        <m:r>
                          <m:rPr>
                            <m:sty m:val="p"/>
                          </m:rPr>
                          <w:rPr>
                            <w:rStyle w:val="Refdecomentario"/>
                            <w:rFonts w:ascii="Calibri" w:eastAsia="Calibri" w:hAnsi="Calibri" w:cs="Times New Roman"/>
                          </w:rPr>
                          <w:commentReference w:id="640"/>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m:t>
                        </m:r>
                        <w:commentRangeStart w:id="641"/>
                        <m:r>
                          <m:rPr>
                            <m:sty m:val="p"/>
                          </m:rPr>
                          <w:rPr>
                            <w:rFonts w:ascii="Cambria Math" w:eastAsiaTheme="minorEastAsia" w:hAnsi="Cambria Math" w:cs="Arial"/>
                          </w:rPr>
                          <m:t>Si</m:t>
                        </m:r>
                        <w:commentRangeEnd w:id="641"/>
                        <m:r>
                          <m:rPr>
                            <m:sty m:val="p"/>
                          </m:rPr>
                          <w:rPr>
                            <w:rStyle w:val="Refdecomentario"/>
                            <w:rFonts w:ascii="Calibri" w:eastAsia="Calibri" w:hAnsi="Calibri" w:cs="Times New Roman"/>
                          </w:rPr>
                          <w:commentReference w:id="641"/>
                        </m:r>
                        <m:r>
                          <w:rPr>
                            <w:rFonts w:ascii="Cambria Math" w:eastAsiaTheme="minorEastAsia" w:hAnsi="Cambria Math" w:cs="Arial"/>
                          </w:rPr>
                          <m:t xml:space="preserve">  -1≤x≤2              </m:t>
                        </m:r>
                      </m:e>
                      <m:e>
                        <m:r>
                          <w:rPr>
                            <w:rFonts w:ascii="Cambria Math" w:eastAsiaTheme="minorEastAsia" w:hAnsi="Cambria Math" w:cs="Arial"/>
                          </w:rPr>
                          <m:t xml:space="preserve">x+2    </m:t>
                        </m:r>
                        <w:commentRangeStart w:id="642"/>
                        <m:r>
                          <m:rPr>
                            <m:sty m:val="p"/>
                          </m:rPr>
                          <w:rPr>
                            <w:rFonts w:ascii="Cambria Math" w:eastAsiaTheme="minorEastAsia" w:hAnsi="Cambria Math" w:cs="Arial"/>
                          </w:rPr>
                          <m:t>Si</m:t>
                        </m:r>
                        <m:r>
                          <w:rPr>
                            <w:rFonts w:ascii="Cambria Math" w:eastAsiaTheme="minorEastAsia" w:hAnsi="Cambria Math" w:cs="Arial"/>
                          </w:rPr>
                          <m:t xml:space="preserve">    2&lt;x</m:t>
                        </m:r>
                        <w:commentRangeEnd w:id="642"/>
                        <m:r>
                          <m:rPr>
                            <m:sty m:val="p"/>
                          </m:rPr>
                          <w:rPr>
                            <w:rStyle w:val="Refdecomentario"/>
                            <w:rFonts w:ascii="Calibri" w:eastAsia="Calibri" w:hAnsi="Calibri" w:cs="Times New Roman"/>
                          </w:rPr>
                          <w:commentReference w:id="642"/>
                        </m:r>
                        <m:r>
                          <w:rPr>
                            <w:rFonts w:ascii="Cambria Math" w:eastAsiaTheme="minorEastAsia" w:hAnsi="Cambria Math" w:cs="Arial"/>
                          </w:rPr>
                          <m:t xml:space="preserve">                         </m:t>
                        </m:r>
                      </m:e>
                    </m:eqArr>
                    <m:r>
                      <w:rPr>
                        <w:rFonts w:ascii="Cambria Math" w:eastAsiaTheme="minorEastAsia" w:hAnsi="Cambria Math" w:cs="Arial"/>
                      </w:rPr>
                      <m:t xml:space="preserve">      </m:t>
                    </m:r>
                  </m:e>
                </m:d>
              </m:oMath>
            </m:oMathPara>
          </w:p>
        </w:tc>
      </w:tr>
      <w:tr w:rsidR="00A87777" w:rsidRPr="00560ED9" w14:paraId="0CD39824" w14:textId="77777777" w:rsidTr="00A87777">
        <w:tc>
          <w:tcPr>
            <w:tcW w:w="1384" w:type="dxa"/>
          </w:tcPr>
          <w:p w14:paraId="65D770A1"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508C754" w14:textId="31206F7C" w:rsidR="00A87777" w:rsidRPr="00560ED9" w:rsidRDefault="00263F44" w:rsidP="00A87777">
            <w:pPr>
              <w:rPr>
                <w:rFonts w:ascii="Arial" w:hAnsi="Arial" w:cs="Arial"/>
                <w:color w:val="000000"/>
              </w:rPr>
            </w:pPr>
            <w:r w:rsidRPr="00560ED9">
              <w:rPr>
                <w:rFonts w:ascii="Arial" w:hAnsi="Arial" w:cs="Arial"/>
                <w:noProof/>
                <w:lang w:val="es-CO" w:eastAsia="es-CO"/>
              </w:rPr>
              <w:drawing>
                <wp:inline distT="0" distB="0" distL="0" distR="0" wp14:anchorId="744BF75E" wp14:editId="541BC5EA">
                  <wp:extent cx="2781935" cy="2202952"/>
                  <wp:effectExtent l="0" t="0" r="12065" b="6985"/>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2450" cy="2203360"/>
                          </a:xfrm>
                          <a:prstGeom prst="rect">
                            <a:avLst/>
                          </a:prstGeom>
                          <a:noFill/>
                          <a:ln>
                            <a:noFill/>
                          </a:ln>
                        </pic:spPr>
                      </pic:pic>
                    </a:graphicData>
                  </a:graphic>
                </wp:inline>
              </w:drawing>
            </w:r>
          </w:p>
        </w:tc>
      </w:tr>
      <w:tr w:rsidR="00A87777" w:rsidRPr="00560ED9" w14:paraId="2294BD14" w14:textId="77777777" w:rsidTr="00A87777">
        <w:tc>
          <w:tcPr>
            <w:tcW w:w="1384" w:type="dxa"/>
          </w:tcPr>
          <w:p w14:paraId="2C806084"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54036DB6" w14:textId="6E66B630" w:rsidR="00A87777" w:rsidRPr="00560ED9" w:rsidRDefault="00DB068D" w:rsidP="004A7D1D">
            <w:pPr>
              <w:tabs>
                <w:tab w:val="right" w:pos="8498"/>
              </w:tabs>
              <w:rPr>
                <w:rFonts w:ascii="Arial" w:eastAsiaTheme="minorEastAsia" w:hAnsi="Arial" w:cs="Arial"/>
              </w:rPr>
            </w:pPr>
            <w:r w:rsidRPr="00560ED9">
              <w:rPr>
                <w:rFonts w:ascii="Arial" w:eastAsiaTheme="minorEastAsia" w:hAnsi="Arial" w:cs="Arial"/>
              </w:rPr>
              <w:t xml:space="preserve">Representación gráfica de la función </w:t>
            </w:r>
            <w:commentRangeStart w:id="643"/>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w:commentRangeEnd w:id="643"/>
              <m:r>
                <m:rPr>
                  <m:sty m:val="p"/>
                </m:rPr>
                <w:rPr>
                  <w:rStyle w:val="Refdecomentario"/>
                  <w:rFonts w:ascii="Calibri" w:eastAsia="Calibri" w:hAnsi="Calibri" w:cs="Times New Roman"/>
                </w:rPr>
                <w:commentReference w:id="643"/>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w:commentRangeStart w:id="644"/>
                      <m:r>
                        <m:rPr>
                          <m:sty m:val="p"/>
                        </m:rPr>
                        <w:rPr>
                          <w:rFonts w:ascii="Cambria Math" w:eastAsiaTheme="minorEastAsia" w:hAnsi="Cambria Math" w:cs="Arial"/>
                        </w:rPr>
                        <m:t>Si</m:t>
                      </m:r>
                      <w:commentRangeEnd w:id="644"/>
                      <m:r>
                        <m:rPr>
                          <m:sty m:val="p"/>
                        </m:rPr>
                        <w:rPr>
                          <w:rStyle w:val="Refdecomentario"/>
                          <w:rFonts w:ascii="Calibri" w:eastAsia="Calibri" w:hAnsi="Calibri" w:cs="Times New Roman"/>
                        </w:rPr>
                        <w:commentReference w:id="644"/>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m:t>
                      </m:r>
                      <w:commentRangeStart w:id="645"/>
                      <m:r>
                        <m:rPr>
                          <m:sty m:val="p"/>
                        </m:rPr>
                        <w:rPr>
                          <w:rFonts w:ascii="Cambria Math" w:eastAsiaTheme="minorEastAsia" w:hAnsi="Cambria Math" w:cs="Arial"/>
                        </w:rPr>
                        <m:t>Si</m:t>
                      </m:r>
                      <w:commentRangeEnd w:id="645"/>
                      <m:r>
                        <m:rPr>
                          <m:sty m:val="p"/>
                        </m:rPr>
                        <w:rPr>
                          <w:rStyle w:val="Refdecomentario"/>
                          <w:rFonts w:ascii="Calibri" w:eastAsia="Calibri" w:hAnsi="Calibri" w:cs="Times New Roman"/>
                        </w:rPr>
                        <w:commentReference w:id="645"/>
                      </m:r>
                      <m:r>
                        <w:rPr>
                          <w:rFonts w:ascii="Cambria Math" w:eastAsiaTheme="minorEastAsia" w:hAnsi="Cambria Math" w:cs="Arial"/>
                        </w:rPr>
                        <m:t xml:space="preserve">  -1≤x≤2              </m:t>
                      </m:r>
                    </m:e>
                    <m:e>
                      <m:r>
                        <w:rPr>
                          <w:rFonts w:ascii="Cambria Math" w:eastAsiaTheme="minorEastAsia" w:hAnsi="Cambria Math" w:cs="Arial"/>
                        </w:rPr>
                        <m:t xml:space="preserve">x+2    </m:t>
                      </m:r>
                      <w:commentRangeStart w:id="646"/>
                      <m:r>
                        <m:rPr>
                          <m:sty m:val="p"/>
                        </m:rPr>
                        <w:rPr>
                          <w:rFonts w:ascii="Cambria Math" w:eastAsiaTheme="minorEastAsia" w:hAnsi="Cambria Math" w:cs="Arial"/>
                        </w:rPr>
                        <m:t>Si</m:t>
                      </m:r>
                      <m:r>
                        <w:rPr>
                          <w:rFonts w:ascii="Cambria Math" w:eastAsiaTheme="minorEastAsia" w:hAnsi="Cambria Math" w:cs="Arial"/>
                        </w:rPr>
                        <m:t xml:space="preserve">    2&lt;x</m:t>
                      </m:r>
                      <w:commentRangeEnd w:id="646"/>
                      <m:r>
                        <m:rPr>
                          <m:sty m:val="p"/>
                        </m:rPr>
                        <w:rPr>
                          <w:rStyle w:val="Refdecomentario"/>
                          <w:rFonts w:ascii="Calibri" w:eastAsia="Calibri" w:hAnsi="Calibri" w:cs="Times New Roman"/>
                        </w:rPr>
                        <w:commentReference w:id="646"/>
                      </m:r>
                      <m:r>
                        <w:rPr>
                          <w:rFonts w:ascii="Cambria Math" w:eastAsiaTheme="minorEastAsia" w:hAnsi="Cambria Math" w:cs="Arial"/>
                        </w:rPr>
                        <m:t xml:space="preserve">                         </m:t>
                      </m:r>
                    </m:e>
                  </m:eqArr>
                  <m:r>
                    <w:rPr>
                      <w:rFonts w:ascii="Cambria Math" w:eastAsiaTheme="minorEastAsia" w:hAnsi="Cambria Math" w:cs="Arial"/>
                    </w:rPr>
                    <m:t xml:space="preserve">      </m:t>
                  </m:r>
                </m:e>
              </m:d>
            </m:oMath>
            <w:r w:rsidRPr="00560ED9">
              <w:rPr>
                <w:rFonts w:ascii="Arial" w:eastAsiaTheme="minorEastAsia" w:hAnsi="Arial" w:cs="Arial"/>
              </w:rPr>
              <w:t xml:space="preserve"> </w:t>
            </w:r>
          </w:p>
        </w:tc>
      </w:tr>
    </w:tbl>
    <w:p w14:paraId="2A44AA3F" w14:textId="77777777" w:rsidR="00A87777" w:rsidRPr="00560ED9" w:rsidRDefault="00A87777" w:rsidP="00962CCA">
      <w:pPr>
        <w:tabs>
          <w:tab w:val="right" w:pos="8498"/>
        </w:tabs>
        <w:spacing w:after="0"/>
        <w:jc w:val="both"/>
        <w:rPr>
          <w:rFonts w:ascii="Arial" w:hAnsi="Arial" w:cs="Arial"/>
        </w:rPr>
      </w:pPr>
    </w:p>
    <w:p w14:paraId="7115C6B7" w14:textId="43A4F480" w:rsidR="00A87777" w:rsidRPr="00560ED9" w:rsidRDefault="00A87777" w:rsidP="00A87777">
      <w:pPr>
        <w:tabs>
          <w:tab w:val="right" w:pos="8498"/>
        </w:tabs>
        <w:spacing w:after="0"/>
        <w:jc w:val="both"/>
        <w:rPr>
          <w:rFonts w:ascii="Arial" w:hAnsi="Arial" w:cs="Arial"/>
        </w:rPr>
      </w:pPr>
      <w:r w:rsidRPr="00560ED9">
        <w:rPr>
          <w:rFonts w:ascii="Arial" w:hAnsi="Arial" w:cs="Arial"/>
          <w:b/>
        </w:rPr>
        <w:t>Ejemplo 2.</w:t>
      </w:r>
      <w:r w:rsidRPr="00560ED9">
        <w:rPr>
          <w:rFonts w:ascii="Arial" w:hAnsi="Arial" w:cs="Arial"/>
        </w:rPr>
        <w:t xml:space="preserve"> </w:t>
      </w:r>
      <w:commentRangeStart w:id="647"/>
      <w:r w:rsidRPr="00560ED9">
        <w:rPr>
          <w:rFonts w:ascii="Arial" w:hAnsi="Arial" w:cs="Arial"/>
        </w:rPr>
        <w:t>La función con dominio real dada por:</w:t>
      </w:r>
      <w:commentRangeEnd w:id="647"/>
      <w:r w:rsidR="007E7DB0">
        <w:rPr>
          <w:rStyle w:val="Refdecomentario"/>
          <w:rFonts w:ascii="Calibri" w:eastAsia="Calibri" w:hAnsi="Calibri" w:cs="Times New Roman"/>
          <w:lang w:val="es-MX"/>
        </w:rPr>
        <w:commentReference w:id="647"/>
      </w:r>
    </w:p>
    <w:p w14:paraId="2DEDC63A" w14:textId="77777777" w:rsidR="00A87777" w:rsidRPr="00560ED9" w:rsidRDefault="00A87777" w:rsidP="00962CCA">
      <w:pPr>
        <w:tabs>
          <w:tab w:val="right" w:pos="8498"/>
        </w:tabs>
        <w:spacing w:after="0"/>
        <w:jc w:val="both"/>
        <w:rPr>
          <w:rFonts w:ascii="Arial" w:hAnsi="Arial" w:cs="Arial"/>
        </w:rPr>
      </w:pPr>
    </w:p>
    <w:p w14:paraId="15DA631C" w14:textId="77777777" w:rsidR="00A87777" w:rsidRPr="00560ED9" w:rsidRDefault="00A87777" w:rsidP="00962CCA">
      <w:pPr>
        <w:tabs>
          <w:tab w:val="right" w:pos="8498"/>
        </w:tabs>
        <w:spacing w:after="0"/>
        <w:jc w:val="both"/>
        <w:rPr>
          <w:rFonts w:ascii="Arial" w:hAnsi="Arial" w:cs="Arial"/>
        </w:rPr>
      </w:pPr>
    </w:p>
    <w:p w14:paraId="04CC7E3A" w14:textId="3464AC7C" w:rsidR="000C7613" w:rsidRPr="00560ED9" w:rsidRDefault="0022028C" w:rsidP="00962CCA">
      <w:pPr>
        <w:tabs>
          <w:tab w:val="right" w:pos="8498"/>
        </w:tabs>
        <w:spacing w:after="0"/>
        <w:jc w:val="both"/>
        <w:rPr>
          <w:rFonts w:ascii="Arial" w:eastAsiaTheme="minorEastAsia" w:hAnsi="Arial" w:cs="Arial"/>
        </w:rPr>
      </w:pPr>
      <m:oMathPara>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w:commentRangeStart w:id="648"/>
          <m:d>
            <m:dPr>
              <m:begChr m:val="{"/>
              <m:endChr m:val=""/>
              <m:ctrlPr>
                <w:rPr>
                  <w:rFonts w:ascii="Cambria Math" w:hAnsi="Cambria Math" w:cs="Arial"/>
                  <w:i/>
                </w:rPr>
              </m:ctrlPr>
            </m:dPr>
            <m:e>
              <m:eqArr>
                <m:eqArrPr>
                  <m:ctrlPr>
                    <w:rPr>
                      <w:rFonts w:ascii="Cambria Math" w:hAnsi="Cambria Math" w:cs="Arial"/>
                      <w:i/>
                    </w:rPr>
                  </m:ctrlPr>
                </m:eqArrPr>
                <m:e>
                  <m:r>
                    <w:rPr>
                      <w:rFonts w:ascii="Cambria Math" w:eastAsiaTheme="minorEastAsia" w:hAnsi="Cambria Math" w:cs="Arial"/>
                    </w:rPr>
                    <m:t xml:space="preserve"> x+8         </m:t>
                  </m:r>
                  <m:r>
                    <m:rPr>
                      <m:sty m:val="p"/>
                    </m:rPr>
                    <w:rPr>
                      <w:rFonts w:ascii="Cambria Math" w:eastAsiaTheme="minorEastAsia" w:hAnsi="Cambria Math" w:cs="Arial"/>
                    </w:rPr>
                    <m:t>Si</m:t>
                  </m:r>
                  <m:r>
                    <w:rPr>
                      <w:rFonts w:ascii="Cambria Math" w:eastAsiaTheme="minorEastAsia" w:hAnsi="Cambria Math" w:cs="Arial"/>
                    </w:rPr>
                    <m:t xml:space="preserve">   x&lt;-4                                               </m:t>
                  </m:r>
                </m:e>
                <m:e>
                  <m:r>
                    <w:rPr>
                      <w:rFonts w:ascii="Cambria Math" w:eastAsiaTheme="minorEastAsia" w:hAnsi="Cambria Math" w:cs="Arial"/>
                    </w:rPr>
                    <m:t xml:space="preserve">  4               </m:t>
                  </m:r>
                  <m:r>
                    <m:rPr>
                      <m:sty m:val="p"/>
                    </m:rPr>
                    <w:rPr>
                      <w:rFonts w:ascii="Cambria Math" w:eastAsiaTheme="minorEastAsia" w:hAnsi="Cambria Math" w:cs="Arial"/>
                    </w:rPr>
                    <m:t>Si</m:t>
                  </m:r>
                  <m:r>
                    <w:rPr>
                      <w:rFonts w:ascii="Cambria Math" w:eastAsiaTheme="minorEastAsia" w:hAnsi="Cambria Math" w:cs="Arial"/>
                    </w:rPr>
                    <m:t xml:space="preserve">  -4≤x&lt;0                                 </m:t>
                  </m:r>
                </m:e>
                <m:e>
                  <m:r>
                    <w:rPr>
                      <w:rFonts w:ascii="Cambria Math" w:eastAsiaTheme="minorEastAsia" w:hAnsi="Cambria Math" w:cs="Arial"/>
                    </w:rPr>
                    <m:t xml:space="preserve">  6               </m:t>
                  </m:r>
                  <m:r>
                    <m:rPr>
                      <m:sty m:val="p"/>
                    </m:rPr>
                    <w:rPr>
                      <w:rFonts w:ascii="Cambria Math" w:eastAsiaTheme="minorEastAsia" w:hAnsi="Cambria Math" w:cs="Arial"/>
                    </w:rPr>
                    <m:t>Si</m:t>
                  </m:r>
                  <m:r>
                    <w:rPr>
                      <w:rFonts w:ascii="Cambria Math" w:eastAsiaTheme="minorEastAsia" w:hAnsi="Cambria Math" w:cs="Arial"/>
                    </w:rPr>
                    <m:t xml:space="preserve">   x=0                                              </m:t>
                  </m:r>
                  <m:ctrlPr>
                    <w:rPr>
                      <w:rFonts w:ascii="Cambria Math" w:eastAsia="Cambria Math" w:hAnsi="Cambria Math" w:cs="Arial"/>
                      <w:i/>
                    </w:rPr>
                  </m:ctrlPr>
                </m:e>
                <m:e>
                  <m:r>
                    <w:rPr>
                      <w:rFonts w:ascii="Cambria Math" w:eastAsiaTheme="minorEastAsia" w:hAnsi="Cambria Math" w:cs="Arial"/>
                    </w:rPr>
                    <m:t xml:space="preserve">  4              </m:t>
                  </m:r>
                  <m:r>
                    <m:rPr>
                      <m:sty m:val="p"/>
                    </m:rPr>
                    <w:rPr>
                      <w:rFonts w:ascii="Cambria Math" w:eastAsiaTheme="minorEastAsia" w:hAnsi="Cambria Math" w:cs="Arial"/>
                    </w:rPr>
                    <m:t>Si</m:t>
                  </m:r>
                  <m:r>
                    <w:rPr>
                      <w:rFonts w:ascii="Cambria Math" w:eastAsiaTheme="minorEastAsia" w:hAnsi="Cambria Math" w:cs="Arial"/>
                    </w:rPr>
                    <m:t xml:space="preserve">   0&lt;x≤4                                     </m:t>
                  </m:r>
                  <m:ctrlPr>
                    <w:rPr>
                      <w:rFonts w:ascii="Cambria Math" w:eastAsia="Cambria Math" w:hAnsi="Cambria Math" w:cs="Arial"/>
                      <w:i/>
                    </w:rPr>
                  </m:ctrlPr>
                </m:e>
                <m:e>
                  <m:r>
                    <w:rPr>
                      <w:rFonts w:ascii="Cambria Math" w:eastAsiaTheme="minorEastAsia" w:hAnsi="Cambria Math" w:cs="Arial"/>
                    </w:rPr>
                    <m:t xml:space="preserve">-x+8    </m:t>
                  </m:r>
                  <m:r>
                    <m:rPr>
                      <m:sty m:val="p"/>
                    </m:rPr>
                    <w:rPr>
                      <w:rFonts w:ascii="Cambria Math" w:eastAsiaTheme="minorEastAsia" w:hAnsi="Cambria Math" w:cs="Arial"/>
                    </w:rPr>
                    <m:t>Si</m:t>
                  </m:r>
                  <m:r>
                    <w:rPr>
                      <w:rFonts w:ascii="Cambria Math" w:eastAsiaTheme="minorEastAsia" w:hAnsi="Cambria Math" w:cs="Arial"/>
                    </w:rPr>
                    <m:t xml:space="preserve">   4&lt;x                                             </m:t>
                  </m:r>
                </m:e>
              </m:eqArr>
            </m:e>
          </m:d>
        </m:oMath>
      </m:oMathPara>
    </w:p>
    <w:commentRangeEnd w:id="648"/>
    <w:p w14:paraId="2743F1E7" w14:textId="77777777" w:rsidR="00A87777" w:rsidRPr="00560ED9" w:rsidRDefault="005D5E3A" w:rsidP="00962CCA">
      <w:pPr>
        <w:tabs>
          <w:tab w:val="right" w:pos="8498"/>
        </w:tabs>
        <w:spacing w:after="0"/>
        <w:jc w:val="both"/>
        <w:rPr>
          <w:rFonts w:ascii="Arial" w:eastAsiaTheme="minorEastAsia" w:hAnsi="Arial" w:cs="Arial"/>
        </w:rPr>
      </w:pPr>
      <w:r>
        <w:rPr>
          <w:rStyle w:val="Refdecomentario"/>
          <w:rFonts w:ascii="Calibri" w:eastAsia="Calibri" w:hAnsi="Calibri" w:cs="Times New Roman"/>
          <w:lang w:val="es-MX"/>
        </w:rPr>
        <w:commentReference w:id="648"/>
      </w:r>
    </w:p>
    <w:p w14:paraId="22F45E79"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2623B806" w14:textId="77777777" w:rsidTr="00A87777">
        <w:tc>
          <w:tcPr>
            <w:tcW w:w="9054" w:type="dxa"/>
            <w:gridSpan w:val="2"/>
            <w:shd w:val="clear" w:color="auto" w:fill="0D0D0D" w:themeFill="text1" w:themeFillTint="F2"/>
          </w:tcPr>
          <w:p w14:paraId="30AB83BD"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3EE9B078" w14:textId="77777777" w:rsidR="00A87777" w:rsidRPr="00560ED9" w:rsidRDefault="00A87777" w:rsidP="00A87777">
            <w:pPr>
              <w:jc w:val="center"/>
              <w:rPr>
                <w:rFonts w:ascii="Arial" w:hAnsi="Arial" w:cs="Arial"/>
                <w:b/>
                <w:color w:val="FFFFFF" w:themeColor="background1"/>
              </w:rPr>
            </w:pPr>
          </w:p>
        </w:tc>
      </w:tr>
      <w:tr w:rsidR="00A87777" w:rsidRPr="00560ED9" w14:paraId="273FBA7A" w14:textId="77777777" w:rsidTr="00A87777">
        <w:tc>
          <w:tcPr>
            <w:tcW w:w="1384" w:type="dxa"/>
          </w:tcPr>
          <w:p w14:paraId="43577C25"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E42799A" w14:textId="12C03A21" w:rsidR="00A87777" w:rsidRPr="00560ED9" w:rsidRDefault="005615B2" w:rsidP="00A87777">
            <w:pPr>
              <w:rPr>
                <w:rFonts w:ascii="Arial" w:hAnsi="Arial" w:cs="Arial"/>
                <w:b/>
                <w:color w:val="000000"/>
                <w:sz w:val="18"/>
                <w:szCs w:val="18"/>
              </w:rPr>
            </w:pPr>
            <w:r w:rsidRPr="00560ED9">
              <w:rPr>
                <w:rFonts w:ascii="Arial" w:hAnsi="Arial" w:cs="Arial"/>
                <w:color w:val="000000"/>
              </w:rPr>
              <w:t>MA_11_02_IMG66</w:t>
            </w:r>
          </w:p>
        </w:tc>
      </w:tr>
      <w:tr w:rsidR="00A87777" w:rsidRPr="00560ED9" w14:paraId="6CE4246F" w14:textId="77777777" w:rsidTr="00A87777">
        <w:tc>
          <w:tcPr>
            <w:tcW w:w="1384" w:type="dxa"/>
          </w:tcPr>
          <w:p w14:paraId="52E19045"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Descripción</w:t>
            </w:r>
          </w:p>
        </w:tc>
        <w:tc>
          <w:tcPr>
            <w:tcW w:w="7670" w:type="dxa"/>
          </w:tcPr>
          <w:p w14:paraId="32687884" w14:textId="456D76D7" w:rsidR="00A87777" w:rsidRPr="00560ED9" w:rsidRDefault="00A87777" w:rsidP="00263F44">
            <w:pPr>
              <w:rPr>
                <w:rFonts w:ascii="Arial" w:hAnsi="Arial" w:cs="Arial"/>
                <w:color w:val="000000"/>
              </w:rPr>
            </w:pPr>
            <w:commentRangeStart w:id="649"/>
            <w:r w:rsidRPr="00560ED9">
              <w:rPr>
                <w:rFonts w:ascii="Arial" w:hAnsi="Arial" w:cs="Arial"/>
                <w:color w:val="000000"/>
              </w:rPr>
              <w:t>La función a trozos</w:t>
            </w:r>
            <w:r w:rsidR="00263F44" w:rsidRPr="00560ED9">
              <w:rPr>
                <w:rFonts w:ascii="Arial" w:hAnsi="Arial" w:cs="Arial"/>
                <w:color w:val="000000"/>
              </w:rPr>
              <w:t xml:space="preserve">, modificarla para que se note el hueco que se dan el </w:t>
            </w:r>
            <w:r w:rsidR="002814FF" w:rsidRPr="00560ED9">
              <w:rPr>
                <w:rFonts w:ascii="Arial" w:hAnsi="Arial" w:cs="Arial"/>
                <w:color w:val="000000"/>
              </w:rPr>
              <w:t>segmento</w:t>
            </w:r>
            <w:r w:rsidR="00263F44" w:rsidRPr="00560ED9">
              <w:rPr>
                <w:rFonts w:ascii="Arial" w:hAnsi="Arial" w:cs="Arial"/>
                <w:color w:val="000000"/>
              </w:rPr>
              <w:t xml:space="preserve"> cuando </w:t>
            </w:r>
            <m:oMath>
              <m:r>
                <w:rPr>
                  <w:rFonts w:ascii="Cambria Math" w:hAnsi="Cambria Math" w:cs="Arial"/>
                  <w:color w:val="000000"/>
                </w:rPr>
                <m:t>x=0</m:t>
              </m:r>
              <w:commentRangeEnd w:id="649"/>
              <m:r>
                <m:rPr>
                  <m:sty m:val="p"/>
                </m:rPr>
                <w:rPr>
                  <w:rStyle w:val="Refdecomentario"/>
                  <w:rFonts w:ascii="Calibri" w:eastAsia="Calibri" w:hAnsi="Calibri" w:cs="Times New Roman"/>
                </w:rPr>
                <w:commentReference w:id="649"/>
              </m:r>
            </m:oMath>
          </w:p>
        </w:tc>
      </w:tr>
      <w:tr w:rsidR="00A87777" w:rsidRPr="00560ED9" w14:paraId="3E278AA6" w14:textId="77777777" w:rsidTr="00A87777">
        <w:tc>
          <w:tcPr>
            <w:tcW w:w="1384" w:type="dxa"/>
          </w:tcPr>
          <w:p w14:paraId="0756B748"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lastRenderedPageBreak/>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4C1E980" w14:textId="4174AB27" w:rsidR="00263F44" w:rsidRPr="00560ED9" w:rsidRDefault="00AA0D11" w:rsidP="00A87777">
            <w:pPr>
              <w:rPr>
                <w:rFonts w:ascii="Arial" w:hAnsi="Arial" w:cs="Arial"/>
                <w:color w:val="000000"/>
              </w:rPr>
            </w:pPr>
            <w:r w:rsidRPr="00560ED9">
              <w:rPr>
                <w:rFonts w:ascii="Arial" w:hAnsi="Arial" w:cs="Arial"/>
                <w:noProof/>
                <w:color w:val="000000"/>
                <w:lang w:val="es-CO" w:eastAsia="es-CO"/>
              </w:rPr>
              <w:drawing>
                <wp:inline distT="0" distB="0" distL="0" distR="0" wp14:anchorId="39AD394E" wp14:editId="37347872">
                  <wp:extent cx="3472933" cy="1966595"/>
                  <wp:effectExtent l="0" t="0" r="6985"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73804" cy="1967088"/>
                          </a:xfrm>
                          <a:prstGeom prst="rect">
                            <a:avLst/>
                          </a:prstGeom>
                          <a:noFill/>
                          <a:ln>
                            <a:noFill/>
                          </a:ln>
                        </pic:spPr>
                      </pic:pic>
                    </a:graphicData>
                  </a:graphic>
                </wp:inline>
              </w:drawing>
            </w:r>
          </w:p>
        </w:tc>
      </w:tr>
      <w:tr w:rsidR="00A87777" w:rsidRPr="00560ED9" w14:paraId="080F886C" w14:textId="77777777" w:rsidTr="00A87777">
        <w:tc>
          <w:tcPr>
            <w:tcW w:w="1384" w:type="dxa"/>
          </w:tcPr>
          <w:p w14:paraId="0DFED029" w14:textId="1F7E6F43"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03845DCF" w14:textId="1374F172" w:rsidR="00A87777" w:rsidRPr="00560ED9" w:rsidRDefault="002814FF" w:rsidP="00A87777">
            <w:pPr>
              <w:tabs>
                <w:tab w:val="right" w:pos="8498"/>
              </w:tabs>
              <w:jc w:val="both"/>
              <w:rPr>
                <w:rFonts w:ascii="Arial" w:eastAsiaTheme="minorEastAsia" w:hAnsi="Arial" w:cs="Arial"/>
              </w:rPr>
            </w:pPr>
            <w:r w:rsidRPr="00560ED9">
              <w:rPr>
                <w:rFonts w:ascii="Arial" w:eastAsiaTheme="minorEastAsia" w:hAnsi="Arial" w:cs="Arial"/>
              </w:rPr>
              <w:t xml:space="preserve">Representación gráfica de la función a trozos </w:t>
            </w:r>
            <w:commentRangeStart w:id="650"/>
            <w:r w:rsidRPr="00560ED9">
              <w:rPr>
                <w:rFonts w:ascii="Arial" w:eastAsiaTheme="minorEastAsia" w:hAnsi="Arial" w:cs="Arial"/>
                <w:i/>
              </w:rPr>
              <w:t>g(x)</w:t>
            </w:r>
            <w:commentRangeEnd w:id="650"/>
            <w:r w:rsidR="007C2A76">
              <w:rPr>
                <w:rStyle w:val="Refdecomentario"/>
                <w:rFonts w:ascii="Calibri" w:eastAsia="Calibri" w:hAnsi="Calibri" w:cs="Times New Roman"/>
              </w:rPr>
              <w:commentReference w:id="650"/>
            </w:r>
          </w:p>
        </w:tc>
      </w:tr>
    </w:tbl>
    <w:p w14:paraId="0A20B5BC" w14:textId="77777777" w:rsidR="00A87777" w:rsidRPr="00560ED9" w:rsidRDefault="00A87777" w:rsidP="00962CCA">
      <w:pPr>
        <w:tabs>
          <w:tab w:val="right" w:pos="8498"/>
        </w:tabs>
        <w:spacing w:after="0"/>
        <w:jc w:val="both"/>
        <w:rPr>
          <w:rFonts w:ascii="Arial" w:eastAsiaTheme="minorEastAsia" w:hAnsi="Arial" w:cs="Arial"/>
        </w:rPr>
      </w:pPr>
    </w:p>
    <w:tbl>
      <w:tblPr>
        <w:tblStyle w:val="Tablaconcuadrcula"/>
        <w:tblW w:w="0" w:type="auto"/>
        <w:tblLook w:val="04A0" w:firstRow="1" w:lastRow="0" w:firstColumn="1" w:lastColumn="0" w:noHBand="0" w:noVBand="1"/>
      </w:tblPr>
      <w:tblGrid>
        <w:gridCol w:w="2489"/>
        <w:gridCol w:w="6339"/>
      </w:tblGrid>
      <w:tr w:rsidR="0036796A" w:rsidRPr="00560ED9" w14:paraId="3039B743" w14:textId="77777777" w:rsidTr="00106573">
        <w:tc>
          <w:tcPr>
            <w:tcW w:w="8978" w:type="dxa"/>
            <w:gridSpan w:val="2"/>
            <w:shd w:val="clear" w:color="auto" w:fill="000000" w:themeFill="text1"/>
          </w:tcPr>
          <w:p w14:paraId="438714E7" w14:textId="77777777" w:rsidR="0036796A" w:rsidRPr="00560ED9" w:rsidRDefault="0036796A" w:rsidP="00106573">
            <w:pPr>
              <w:jc w:val="center"/>
              <w:rPr>
                <w:rFonts w:ascii="Arial" w:hAnsi="Arial" w:cs="Arial"/>
                <w:b/>
                <w:color w:val="FFFFFF" w:themeColor="background1"/>
                <w:sz w:val="24"/>
                <w:szCs w:val="24"/>
              </w:rPr>
            </w:pPr>
            <w:r w:rsidRPr="00560ED9">
              <w:rPr>
                <w:rFonts w:ascii="Arial" w:hAnsi="Arial" w:cs="Arial"/>
                <w:b/>
                <w:color w:val="FFFFFF" w:themeColor="background1"/>
                <w:sz w:val="24"/>
                <w:szCs w:val="24"/>
              </w:rPr>
              <w:t>Recuerda</w:t>
            </w:r>
          </w:p>
        </w:tc>
      </w:tr>
      <w:tr w:rsidR="0036796A" w:rsidRPr="00560ED9" w14:paraId="7500AA38" w14:textId="77777777" w:rsidTr="00106573">
        <w:tc>
          <w:tcPr>
            <w:tcW w:w="2518" w:type="dxa"/>
          </w:tcPr>
          <w:p w14:paraId="31385AE9" w14:textId="77777777" w:rsidR="0036796A" w:rsidRPr="00560ED9" w:rsidRDefault="0036796A" w:rsidP="00106573">
            <w:pPr>
              <w:rPr>
                <w:rFonts w:ascii="Arial" w:hAnsi="Arial" w:cs="Arial"/>
                <w:b/>
                <w:color w:val="000000"/>
                <w:sz w:val="24"/>
                <w:szCs w:val="24"/>
              </w:rPr>
            </w:pPr>
            <w:r w:rsidRPr="00560ED9">
              <w:rPr>
                <w:rFonts w:ascii="Arial" w:hAnsi="Arial" w:cs="Arial"/>
                <w:b/>
                <w:color w:val="000000"/>
                <w:sz w:val="24"/>
                <w:szCs w:val="24"/>
              </w:rPr>
              <w:t>Contenido</w:t>
            </w:r>
          </w:p>
        </w:tc>
        <w:tc>
          <w:tcPr>
            <w:tcW w:w="6460" w:type="dxa"/>
          </w:tcPr>
          <w:p w14:paraId="5A0460C1" w14:textId="7FA728B2" w:rsidR="0036796A" w:rsidRPr="00560ED9" w:rsidRDefault="0036796A">
            <w:pPr>
              <w:tabs>
                <w:tab w:val="right" w:pos="8498"/>
              </w:tabs>
              <w:jc w:val="both"/>
              <w:rPr>
                <w:rFonts w:ascii="Arial" w:eastAsiaTheme="minorEastAsia" w:hAnsi="Arial" w:cs="Arial"/>
              </w:rPr>
            </w:pPr>
            <w:r w:rsidRPr="00560ED9">
              <w:rPr>
                <w:rFonts w:ascii="Arial" w:eastAsiaTheme="minorEastAsia" w:hAnsi="Arial" w:cs="Arial"/>
              </w:rPr>
              <w:t xml:space="preserve">Es necesario que los trozos en los que </w:t>
            </w:r>
            <w:r w:rsidR="002814FF" w:rsidRPr="00560ED9">
              <w:rPr>
                <w:rFonts w:ascii="Arial" w:eastAsiaTheme="minorEastAsia" w:hAnsi="Arial" w:cs="Arial"/>
              </w:rPr>
              <w:t>está</w:t>
            </w:r>
            <w:r w:rsidRPr="00560ED9">
              <w:rPr>
                <w:rFonts w:ascii="Arial" w:eastAsiaTheme="minorEastAsia" w:hAnsi="Arial" w:cs="Arial"/>
              </w:rPr>
              <w:t xml:space="preserve"> definid</w:t>
            </w:r>
            <w:r w:rsidR="002814FF" w:rsidRPr="00560ED9">
              <w:rPr>
                <w:rFonts w:ascii="Arial" w:eastAsiaTheme="minorEastAsia" w:hAnsi="Arial" w:cs="Arial"/>
              </w:rPr>
              <w:t>a</w:t>
            </w:r>
            <w:r w:rsidRPr="00560ED9">
              <w:rPr>
                <w:rFonts w:ascii="Arial" w:eastAsiaTheme="minorEastAsia" w:hAnsi="Arial" w:cs="Arial"/>
              </w:rPr>
              <w:t xml:space="preserve"> la función sean </w:t>
            </w:r>
            <w:commentRangeStart w:id="651"/>
            <w:r w:rsidRPr="00560ED9">
              <w:rPr>
                <w:rFonts w:ascii="Arial" w:eastAsiaTheme="minorEastAsia" w:hAnsi="Arial" w:cs="Arial"/>
              </w:rPr>
              <w:t>disjuntos</w:t>
            </w:r>
            <w:commentRangeEnd w:id="651"/>
            <w:r w:rsidR="00F67C21">
              <w:rPr>
                <w:rStyle w:val="Refdecomentario"/>
                <w:rFonts w:ascii="Calibri" w:eastAsia="Calibri" w:hAnsi="Calibri" w:cs="Times New Roman"/>
              </w:rPr>
              <w:commentReference w:id="651"/>
            </w:r>
            <w:r w:rsidR="002814FF" w:rsidRPr="00560ED9">
              <w:rPr>
                <w:rFonts w:ascii="Arial" w:eastAsiaTheme="minorEastAsia" w:hAnsi="Arial" w:cs="Arial"/>
              </w:rPr>
              <w:t>,</w:t>
            </w:r>
            <w:r w:rsidRPr="00560ED9">
              <w:rPr>
                <w:rFonts w:ascii="Arial" w:eastAsiaTheme="minorEastAsia" w:hAnsi="Arial" w:cs="Arial"/>
              </w:rPr>
              <w:t xml:space="preserve"> porque de lo contrario se p</w:t>
            </w:r>
            <w:r w:rsidR="002814FF" w:rsidRPr="00560ED9">
              <w:rPr>
                <w:rFonts w:ascii="Arial" w:eastAsiaTheme="minorEastAsia" w:hAnsi="Arial" w:cs="Arial"/>
              </w:rPr>
              <w:t>ierde</w:t>
            </w:r>
            <w:r w:rsidR="007C2A76">
              <w:rPr>
                <w:rFonts w:ascii="Arial" w:eastAsiaTheme="minorEastAsia" w:hAnsi="Arial" w:cs="Arial"/>
              </w:rPr>
              <w:t xml:space="preserve"> la condición de función</w:t>
            </w:r>
          </w:p>
        </w:tc>
      </w:tr>
    </w:tbl>
    <w:p w14:paraId="23E8AFC3" w14:textId="77777777" w:rsidR="00A87777" w:rsidRPr="00560ED9" w:rsidRDefault="00A87777" w:rsidP="00962CCA">
      <w:pPr>
        <w:tabs>
          <w:tab w:val="right" w:pos="8498"/>
        </w:tabs>
        <w:spacing w:after="0"/>
        <w:jc w:val="both"/>
        <w:rPr>
          <w:rFonts w:ascii="Arial" w:eastAsiaTheme="minorEastAsia" w:hAnsi="Arial" w:cs="Arial"/>
        </w:rPr>
      </w:pPr>
    </w:p>
    <w:p w14:paraId="33BA9CB0" w14:textId="78BFDF84" w:rsidR="00A87777" w:rsidRPr="00560ED9" w:rsidRDefault="00F47CEC"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3.</w:t>
      </w:r>
      <w:r w:rsidR="00A87777" w:rsidRPr="00560ED9">
        <w:rPr>
          <w:rFonts w:ascii="Arial" w:eastAsiaTheme="minorEastAsia" w:hAnsi="Arial" w:cs="Arial"/>
        </w:rPr>
        <w:t xml:space="preserve"> </w:t>
      </w:r>
      <w:commentRangeStart w:id="652"/>
      <w:r w:rsidRPr="00560ED9">
        <w:rPr>
          <w:rFonts w:ascii="Arial" w:eastAsiaTheme="minorEastAsia" w:hAnsi="Arial" w:cs="Arial"/>
        </w:rPr>
        <w:t>L</w:t>
      </w:r>
      <w:r w:rsidR="00A87777" w:rsidRPr="00560ED9">
        <w:rPr>
          <w:rFonts w:ascii="Arial" w:eastAsiaTheme="minorEastAsia" w:hAnsi="Arial" w:cs="Arial"/>
        </w:rPr>
        <w:t>a</w:t>
      </w:r>
      <w:commentRangeEnd w:id="652"/>
      <w:r w:rsidR="00F67C21">
        <w:rPr>
          <w:rStyle w:val="Refdecomentario"/>
          <w:rFonts w:ascii="Calibri" w:eastAsia="Calibri" w:hAnsi="Calibri" w:cs="Times New Roman"/>
          <w:lang w:val="es-MX"/>
        </w:rPr>
        <w:commentReference w:id="652"/>
      </w:r>
      <w:r w:rsidR="00A87777" w:rsidRPr="00560ED9">
        <w:rPr>
          <w:rFonts w:ascii="Arial" w:eastAsiaTheme="minorEastAsia" w:hAnsi="Arial" w:cs="Arial"/>
        </w:rPr>
        <w:t xml:space="preserve"> expresión</w:t>
      </w:r>
    </w:p>
    <w:p w14:paraId="61CB6E4B" w14:textId="521B8380" w:rsidR="00A87777" w:rsidRPr="00560ED9" w:rsidRDefault="00D36A46" w:rsidP="00962CCA">
      <w:pPr>
        <w:tabs>
          <w:tab w:val="right" w:pos="8498"/>
        </w:tabs>
        <w:spacing w:after="0"/>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w:commentRangeStart w:id="653"/>
                  <m:r>
                    <w:rPr>
                      <w:rFonts w:ascii="Cambria Math" w:eastAsiaTheme="minorEastAsia" w:hAnsi="Cambria Math" w:cs="Arial"/>
                    </w:rPr>
                    <m:t xml:space="preserve"> </m:t>
                  </m:r>
                  <m:r>
                    <m:rPr>
                      <m:sty m:val="p"/>
                    </m:rPr>
                    <w:rPr>
                      <w:rFonts w:ascii="Cambria Math" w:eastAsiaTheme="minorEastAsia" w:hAnsi="Cambria Math" w:cs="Arial"/>
                    </w:rPr>
                    <m:t>Si</m:t>
                  </m:r>
                  <m:r>
                    <w:rPr>
                      <w:rFonts w:ascii="Cambria Math" w:eastAsiaTheme="minorEastAsia" w:hAnsi="Cambria Math" w:cs="Arial"/>
                    </w:rPr>
                    <m:t xml:space="preserve"> </m:t>
                  </m:r>
                  <w:commentRangeEnd w:id="653"/>
                  <m:r>
                    <m:rPr>
                      <m:sty m:val="p"/>
                    </m:rPr>
                    <w:rPr>
                      <w:rStyle w:val="Refdecomentario"/>
                      <w:rFonts w:ascii="Calibri" w:eastAsia="Calibri" w:hAnsi="Calibri" w:cs="Times New Roman"/>
                      <w:lang w:val="es-MX"/>
                    </w:rPr>
                    <w:commentReference w:id="653"/>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m:t>
                  </m:r>
                  <w:commentRangeStart w:id="654"/>
                  <m:r>
                    <m:rPr>
                      <m:sty m:val="p"/>
                    </m:rPr>
                    <w:rPr>
                      <w:rFonts w:ascii="Cambria Math" w:eastAsiaTheme="minorEastAsia" w:hAnsi="Cambria Math" w:cs="Arial"/>
                    </w:rPr>
                    <m:t>Si</m:t>
                  </m:r>
                  <w:commentRangeEnd w:id="654"/>
                  <m:r>
                    <m:rPr>
                      <m:sty m:val="p"/>
                    </m:rPr>
                    <w:rPr>
                      <w:rStyle w:val="Refdecomentario"/>
                      <w:rFonts w:ascii="Calibri" w:eastAsia="Calibri" w:hAnsi="Calibri" w:cs="Times New Roman"/>
                      <w:lang w:val="es-MX"/>
                    </w:rPr>
                    <w:commentReference w:id="654"/>
                  </m:r>
                  <m:r>
                    <w:rPr>
                      <w:rFonts w:ascii="Cambria Math" w:eastAsiaTheme="minorEastAsia" w:hAnsi="Cambria Math" w:cs="Arial"/>
                    </w:rPr>
                    <m:t xml:space="preserve">  -1≤x≤2              </m:t>
                  </m:r>
                </m:e>
                <m:e>
                  <m:r>
                    <w:rPr>
                      <w:rFonts w:ascii="Cambria Math" w:eastAsiaTheme="minorEastAsia" w:hAnsi="Cambria Math" w:cs="Arial"/>
                    </w:rPr>
                    <m:t xml:space="preserve">x+2    </m:t>
                  </m:r>
                  <w:commentRangeStart w:id="655"/>
                  <m:r>
                    <m:rPr>
                      <m:sty m:val="p"/>
                    </m:rPr>
                    <w:rPr>
                      <w:rFonts w:ascii="Cambria Math" w:eastAsiaTheme="minorEastAsia" w:hAnsi="Cambria Math" w:cs="Arial"/>
                    </w:rPr>
                    <m:t>Si</m:t>
                  </m:r>
                  <m:r>
                    <w:rPr>
                      <w:rFonts w:ascii="Cambria Math" w:eastAsiaTheme="minorEastAsia" w:hAnsi="Cambria Math" w:cs="Arial"/>
                    </w:rPr>
                    <m:t xml:space="preserve">    2&lt;x</m:t>
                  </m:r>
                  <w:commentRangeEnd w:id="655"/>
                  <m:r>
                    <m:rPr>
                      <m:sty m:val="p"/>
                    </m:rPr>
                    <w:rPr>
                      <w:rStyle w:val="Refdecomentario"/>
                      <w:rFonts w:ascii="Calibri" w:eastAsia="Calibri" w:hAnsi="Calibri" w:cs="Times New Roman"/>
                      <w:lang w:val="es-MX"/>
                    </w:rPr>
                    <w:commentReference w:id="655"/>
                  </m:r>
                  <m:r>
                    <w:rPr>
                      <w:rFonts w:ascii="Cambria Math" w:eastAsiaTheme="minorEastAsia" w:hAnsi="Cambria Math" w:cs="Arial"/>
                    </w:rPr>
                    <m:t xml:space="preserve">                         </m:t>
                  </m:r>
                </m:e>
              </m:eqArr>
              <m:r>
                <w:rPr>
                  <w:rFonts w:ascii="Cambria Math" w:eastAsiaTheme="minorEastAsia" w:hAnsi="Cambria Math" w:cs="Arial"/>
                </w:rPr>
                <m:t xml:space="preserve">      </m:t>
              </m:r>
            </m:e>
          </m:d>
        </m:oMath>
      </m:oMathPara>
    </w:p>
    <w:p w14:paraId="5C23808C" w14:textId="77777777" w:rsidR="00A87777" w:rsidRPr="00560ED9" w:rsidRDefault="00A87777" w:rsidP="00962CCA">
      <w:pPr>
        <w:tabs>
          <w:tab w:val="right" w:pos="8498"/>
        </w:tabs>
        <w:spacing w:after="0"/>
        <w:jc w:val="both"/>
        <w:rPr>
          <w:rFonts w:ascii="Arial" w:eastAsiaTheme="minorEastAsia" w:hAnsi="Arial" w:cs="Arial"/>
        </w:rPr>
      </w:pPr>
    </w:p>
    <w:p w14:paraId="04229EAB" w14:textId="7382B763" w:rsidR="00D36A46" w:rsidRPr="00560ED9" w:rsidRDefault="00D36A46" w:rsidP="00D36A46">
      <w:pPr>
        <w:tabs>
          <w:tab w:val="right" w:pos="8498"/>
        </w:tabs>
        <w:spacing w:after="0"/>
        <w:jc w:val="both"/>
        <w:rPr>
          <w:rFonts w:ascii="Arial" w:eastAsiaTheme="minorEastAsia" w:hAnsi="Arial" w:cs="Arial"/>
        </w:rPr>
      </w:pPr>
      <w:commentRangeStart w:id="656"/>
      <w:r w:rsidRPr="00560ED9">
        <w:rPr>
          <w:rFonts w:ascii="Arial" w:eastAsiaTheme="minorEastAsia" w:hAnsi="Arial" w:cs="Arial"/>
        </w:rPr>
        <w:t xml:space="preserve">De la expresión anterior se puede observar que en el primer trozo </w:t>
      </w:r>
      <w:proofErr w:type="gramStart"/>
      <w:r w:rsidRPr="00560ED9">
        <w:rPr>
          <w:rFonts w:ascii="Arial" w:eastAsiaTheme="minorEastAsia" w:hAnsi="Arial" w:cs="Arial"/>
          <w:i/>
        </w:rPr>
        <w:t>r(</w:t>
      </w:r>
      <w:proofErr w:type="gramEnd"/>
      <w:r w:rsidRPr="00560ED9">
        <w:rPr>
          <w:rFonts w:ascii="Arial" w:eastAsiaTheme="minorEastAsia" w:hAnsi="Arial" w:cs="Arial"/>
          <w:i/>
        </w:rPr>
        <w:t>0)=3</w:t>
      </w:r>
      <w:r w:rsidRPr="00560ED9">
        <w:rPr>
          <w:rFonts w:ascii="Arial" w:eastAsiaTheme="minorEastAsia" w:hAnsi="Arial" w:cs="Arial"/>
        </w:rPr>
        <w:t xml:space="preserve">, mientras que en el segundo trozo se tiene que: </w:t>
      </w:r>
      <w:r w:rsidRPr="00560ED9">
        <w:rPr>
          <w:rFonts w:ascii="Arial" w:eastAsiaTheme="minorEastAsia" w:hAnsi="Arial" w:cs="Arial"/>
          <w:i/>
        </w:rPr>
        <w:t>r</w:t>
      </w:r>
      <w:r w:rsidR="00F47CEC" w:rsidRPr="00560ED9">
        <w:rPr>
          <w:rFonts w:ascii="Arial" w:eastAsiaTheme="minorEastAsia" w:hAnsi="Arial" w:cs="Arial"/>
          <w:i/>
        </w:rPr>
        <w:t>(0)=(0)</w:t>
      </w:r>
      <w:r w:rsidR="00F47CEC" w:rsidRPr="00560ED9">
        <w:rPr>
          <w:rFonts w:ascii="Arial" w:eastAsiaTheme="minorEastAsia" w:hAnsi="Arial" w:cs="Arial"/>
          <w:i/>
          <w:vertAlign w:val="superscript"/>
        </w:rPr>
        <w:t>2</w:t>
      </w:r>
      <w:r w:rsidR="00F47CEC" w:rsidRPr="00560ED9">
        <w:rPr>
          <w:rFonts w:ascii="Arial" w:eastAsiaTheme="minorEastAsia" w:hAnsi="Arial" w:cs="Arial"/>
          <w:i/>
        </w:rPr>
        <w:t>+2=2</w:t>
      </w:r>
      <w:r w:rsidRPr="00560ED9">
        <w:rPr>
          <w:rFonts w:ascii="Arial" w:eastAsiaTheme="minorEastAsia" w:hAnsi="Arial" w:cs="Arial"/>
        </w:rPr>
        <w:t xml:space="preserve">, por lo tanto cero tiene dos imágenes, a partir de esto, se deduce que la relación </w:t>
      </w:r>
      <w:r w:rsidRPr="00560ED9">
        <w:rPr>
          <w:rFonts w:ascii="Arial" w:eastAsiaTheme="minorEastAsia" w:hAnsi="Arial" w:cs="Arial"/>
          <w:i/>
        </w:rPr>
        <w:t>r(x)</w:t>
      </w:r>
      <w:r w:rsidRPr="00560ED9">
        <w:rPr>
          <w:rFonts w:ascii="Arial" w:eastAsiaTheme="minorEastAsia" w:hAnsi="Arial" w:cs="Arial"/>
        </w:rPr>
        <w:t xml:space="preserve"> </w:t>
      </w:r>
      <w:r w:rsidRPr="00560ED9">
        <w:rPr>
          <w:rFonts w:ascii="Arial" w:eastAsiaTheme="minorEastAsia" w:hAnsi="Arial" w:cs="Arial"/>
          <w:b/>
        </w:rPr>
        <w:t>no</w:t>
      </w:r>
      <w:r w:rsidRPr="00560ED9">
        <w:rPr>
          <w:rFonts w:ascii="Arial" w:eastAsiaTheme="minorEastAsia" w:hAnsi="Arial" w:cs="Arial"/>
        </w:rPr>
        <w:t xml:space="preserve"> es una función puesto que a algunos elementos del dominio le corresponden más de un elemento del codominio, como es el caso de cero.</w:t>
      </w:r>
      <w:commentRangeEnd w:id="656"/>
      <w:r w:rsidR="0068264C">
        <w:rPr>
          <w:rStyle w:val="Refdecomentario"/>
          <w:rFonts w:ascii="Calibri" w:eastAsia="Calibri" w:hAnsi="Calibri" w:cs="Times New Roman"/>
          <w:lang w:val="es-MX"/>
        </w:rPr>
        <w:commentReference w:id="656"/>
      </w:r>
    </w:p>
    <w:p w14:paraId="715A6F51" w14:textId="77777777" w:rsidR="00D36A46" w:rsidRPr="00560ED9" w:rsidRDefault="00D36A46" w:rsidP="00962CCA">
      <w:pPr>
        <w:tabs>
          <w:tab w:val="right" w:pos="8498"/>
        </w:tabs>
        <w:spacing w:after="0"/>
        <w:jc w:val="both"/>
        <w:rPr>
          <w:rFonts w:ascii="Arial" w:eastAsiaTheme="minorEastAsia" w:hAnsi="Arial" w:cs="Arial"/>
          <w:i/>
        </w:rPr>
      </w:pPr>
    </w:p>
    <w:tbl>
      <w:tblPr>
        <w:tblStyle w:val="Tablaconcuadrcula"/>
        <w:tblW w:w="0" w:type="auto"/>
        <w:tblLayout w:type="fixed"/>
        <w:tblLook w:val="04A0" w:firstRow="1" w:lastRow="0" w:firstColumn="1" w:lastColumn="0" w:noHBand="0" w:noVBand="1"/>
      </w:tblPr>
      <w:tblGrid>
        <w:gridCol w:w="1384"/>
        <w:gridCol w:w="7670"/>
      </w:tblGrid>
      <w:tr w:rsidR="00A87777" w:rsidRPr="00560ED9" w14:paraId="57AE7757" w14:textId="77777777" w:rsidTr="00A87777">
        <w:tc>
          <w:tcPr>
            <w:tcW w:w="9054" w:type="dxa"/>
            <w:gridSpan w:val="2"/>
            <w:shd w:val="clear" w:color="auto" w:fill="0D0D0D" w:themeFill="text1" w:themeFillTint="F2"/>
          </w:tcPr>
          <w:p w14:paraId="71AD24B4" w14:textId="77777777" w:rsidR="00A87777" w:rsidRPr="00560ED9" w:rsidRDefault="00A87777" w:rsidP="00A87777">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A660A86" w14:textId="77777777" w:rsidR="00A87777" w:rsidRPr="00560ED9" w:rsidRDefault="00A87777" w:rsidP="00A87777">
            <w:pPr>
              <w:jc w:val="center"/>
              <w:rPr>
                <w:rFonts w:ascii="Arial" w:hAnsi="Arial" w:cs="Arial"/>
                <w:b/>
                <w:color w:val="FFFFFF" w:themeColor="background1"/>
              </w:rPr>
            </w:pPr>
          </w:p>
        </w:tc>
      </w:tr>
      <w:tr w:rsidR="00A87777" w:rsidRPr="00560ED9" w14:paraId="72F3B211" w14:textId="77777777" w:rsidTr="00A87777">
        <w:tc>
          <w:tcPr>
            <w:tcW w:w="1384" w:type="dxa"/>
          </w:tcPr>
          <w:p w14:paraId="5B253B71" w14:textId="77777777" w:rsidR="00A87777" w:rsidRPr="00560ED9" w:rsidRDefault="00A87777" w:rsidP="00A87777">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3E663B0A" w14:textId="5D7DE098" w:rsidR="00A87777" w:rsidRPr="00560ED9" w:rsidRDefault="00A87777" w:rsidP="00A87777">
            <w:pPr>
              <w:rPr>
                <w:rFonts w:ascii="Arial" w:hAnsi="Arial" w:cs="Arial"/>
                <w:b/>
                <w:color w:val="000000"/>
                <w:sz w:val="18"/>
                <w:szCs w:val="18"/>
              </w:rPr>
            </w:pPr>
            <w:r w:rsidRPr="00560ED9">
              <w:rPr>
                <w:rFonts w:ascii="Arial" w:hAnsi="Arial" w:cs="Arial"/>
                <w:color w:val="000000"/>
              </w:rPr>
              <w:t>MA_11_02_IMG6</w:t>
            </w:r>
            <w:r w:rsidR="00E07ABA" w:rsidRPr="00560ED9">
              <w:rPr>
                <w:rFonts w:ascii="Arial" w:hAnsi="Arial" w:cs="Arial"/>
                <w:color w:val="000000"/>
              </w:rPr>
              <w:t>7</w:t>
            </w:r>
          </w:p>
        </w:tc>
      </w:tr>
      <w:tr w:rsidR="00A87777" w:rsidRPr="00560ED9" w14:paraId="172AE136" w14:textId="77777777" w:rsidTr="00A87777">
        <w:tc>
          <w:tcPr>
            <w:tcW w:w="1384" w:type="dxa"/>
          </w:tcPr>
          <w:p w14:paraId="0A03224D" w14:textId="77777777" w:rsidR="00A87777" w:rsidRPr="00560ED9" w:rsidRDefault="00A87777" w:rsidP="00A87777">
            <w:pPr>
              <w:rPr>
                <w:rFonts w:ascii="Arial" w:hAnsi="Arial" w:cs="Arial"/>
                <w:color w:val="000000"/>
              </w:rPr>
            </w:pPr>
            <w:commentRangeStart w:id="657"/>
            <w:r w:rsidRPr="00560ED9">
              <w:rPr>
                <w:rFonts w:ascii="Arial" w:hAnsi="Arial" w:cs="Arial"/>
                <w:b/>
                <w:color w:val="000000"/>
                <w:sz w:val="18"/>
                <w:szCs w:val="18"/>
              </w:rPr>
              <w:t>Descripción</w:t>
            </w:r>
            <w:commentRangeEnd w:id="657"/>
            <w:r w:rsidR="009F441A">
              <w:rPr>
                <w:rStyle w:val="Refdecomentario"/>
                <w:rFonts w:ascii="Calibri" w:eastAsia="Calibri" w:hAnsi="Calibri" w:cs="Times New Roman"/>
              </w:rPr>
              <w:commentReference w:id="657"/>
            </w:r>
          </w:p>
        </w:tc>
        <w:tc>
          <w:tcPr>
            <w:tcW w:w="7670" w:type="dxa"/>
          </w:tcPr>
          <w:p w14:paraId="0F685955" w14:textId="77777777" w:rsidR="009F441A" w:rsidRDefault="009F441A" w:rsidP="009F441A">
            <w:pPr>
              <w:rPr>
                <w:rFonts w:ascii="Arial" w:hAnsi="Arial" w:cs="Arial"/>
                <w:color w:val="000000"/>
              </w:rPr>
            </w:pPr>
          </w:p>
          <w:p w14:paraId="523A5B1E" w14:textId="3A1E0083" w:rsidR="00AA0D11" w:rsidRPr="00560ED9" w:rsidRDefault="00AA0D11" w:rsidP="009F441A">
            <w:pPr>
              <w:shd w:val="clear" w:color="auto" w:fill="F79646" w:themeFill="accent6"/>
              <w:rPr>
                <w:rFonts w:ascii="Arial" w:hAnsi="Arial" w:cs="Arial"/>
                <w:color w:val="000000"/>
              </w:rPr>
            </w:pPr>
            <w:r w:rsidRPr="00560ED9">
              <w:rPr>
                <w:rFonts w:ascii="Arial" w:hAnsi="Arial" w:cs="Arial"/>
                <w:color w:val="000000"/>
              </w:rPr>
              <w:t xml:space="preserve">Realizar la </w:t>
            </w:r>
            <w:r w:rsidR="00F47CEC" w:rsidRPr="00560ED9">
              <w:rPr>
                <w:rFonts w:ascii="Arial" w:hAnsi="Arial" w:cs="Arial"/>
                <w:color w:val="000000"/>
              </w:rPr>
              <w:t>gráfica</w:t>
            </w:r>
            <w:r w:rsidRPr="00560ED9">
              <w:rPr>
                <w:rFonts w:ascii="Arial" w:hAnsi="Arial" w:cs="Arial"/>
                <w:color w:val="000000"/>
              </w:rPr>
              <w:t xml:space="preserve"> de la expresión dada </w:t>
            </w:r>
          </w:p>
          <w:p w14:paraId="0D868F56" w14:textId="46D0B3CE" w:rsidR="00AA0D11" w:rsidRPr="00560ED9" w:rsidRDefault="00435647" w:rsidP="009F441A">
            <w:pPr>
              <w:shd w:val="clear" w:color="auto" w:fill="F79646" w:themeFill="accent6"/>
              <w:tabs>
                <w:tab w:val="right" w:pos="8498"/>
              </w:tabs>
              <w:jc w:val="both"/>
              <w:rPr>
                <w:rFonts w:ascii="Arial" w:eastAsiaTheme="minorEastAsia" w:hAnsi="Arial" w:cs="Arial"/>
              </w:rPr>
            </w:pPr>
            <m:oMathPara>
              <m:oMath>
                <m:r>
                  <w:rPr>
                    <w:rFonts w:ascii="Cambria Math" w:eastAsiaTheme="minorEastAsia" w:hAnsi="Cambria Math" w:cs="Arial"/>
                  </w:rPr>
                  <m:t>r</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r>
                          <w:rPr>
                            <w:rFonts w:ascii="Cambria Math" w:eastAsiaTheme="minorEastAsia" w:hAnsi="Cambria Math" w:cs="Arial"/>
                          </w:rPr>
                          <m:t xml:space="preserve">3           </m:t>
                        </m:r>
                        <w:commentRangeStart w:id="658"/>
                        <m:r>
                          <m:rPr>
                            <m:sty m:val="p"/>
                          </m:rPr>
                          <w:rPr>
                            <w:rFonts w:ascii="Cambria Math" w:eastAsiaTheme="minorEastAsia" w:hAnsi="Cambria Math" w:cs="Arial"/>
                          </w:rPr>
                          <m:t>Si</m:t>
                        </m:r>
                        <w:commentRangeEnd w:id="658"/>
                        <m:r>
                          <m:rPr>
                            <m:sty m:val="p"/>
                          </m:rPr>
                          <w:rPr>
                            <w:rStyle w:val="Refdecomentario"/>
                            <w:rFonts w:ascii="Calibri" w:eastAsia="Calibri" w:hAnsi="Calibri" w:cs="Times New Roman"/>
                          </w:rPr>
                          <w:commentReference w:id="658"/>
                        </m:r>
                        <m:r>
                          <w:rPr>
                            <w:rFonts w:ascii="Cambria Math" w:eastAsiaTheme="minorEastAsia" w:hAnsi="Cambria Math" w:cs="Arial"/>
                          </w:rPr>
                          <m:t xml:space="preserve">   -4&lt;x&lt;1          </m:t>
                        </m:r>
                      </m:e>
                      <m:e>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 xml:space="preserve">+2  </m:t>
                        </m:r>
                        <m:r>
                          <m:rPr>
                            <m:sty m:val="p"/>
                          </m:rPr>
                          <w:rPr>
                            <w:rFonts w:ascii="Cambria Math" w:eastAsiaTheme="minorEastAsia" w:hAnsi="Cambria Math" w:cs="Arial"/>
                          </w:rPr>
                          <m:t xml:space="preserve"> </m:t>
                        </m:r>
                        <w:commentRangeStart w:id="659"/>
                        <m:r>
                          <m:rPr>
                            <m:sty m:val="p"/>
                          </m:rPr>
                          <w:rPr>
                            <w:rFonts w:ascii="Cambria Math" w:eastAsiaTheme="minorEastAsia" w:hAnsi="Cambria Math" w:cs="Arial"/>
                          </w:rPr>
                          <m:t>Si</m:t>
                        </m:r>
                        <w:commentRangeEnd w:id="659"/>
                        <m:r>
                          <m:rPr>
                            <m:sty m:val="p"/>
                          </m:rPr>
                          <w:rPr>
                            <w:rStyle w:val="Refdecomentario"/>
                            <w:rFonts w:ascii="Calibri" w:eastAsia="Calibri" w:hAnsi="Calibri" w:cs="Times New Roman"/>
                          </w:rPr>
                          <w:commentReference w:id="659"/>
                        </m:r>
                        <m:r>
                          <w:rPr>
                            <w:rFonts w:ascii="Cambria Math" w:eastAsiaTheme="minorEastAsia" w:hAnsi="Cambria Math" w:cs="Arial"/>
                          </w:rPr>
                          <m:t xml:space="preserve">  -1≤x≤2              </m:t>
                        </m:r>
                      </m:e>
                      <m:e>
                        <m:r>
                          <w:rPr>
                            <w:rFonts w:ascii="Cambria Math" w:eastAsiaTheme="minorEastAsia" w:hAnsi="Cambria Math" w:cs="Arial"/>
                          </w:rPr>
                          <m:t xml:space="preserve">x+2    </m:t>
                        </m:r>
                        <w:commentRangeStart w:id="660"/>
                        <m:r>
                          <m:rPr>
                            <m:sty m:val="p"/>
                          </m:rPr>
                          <w:rPr>
                            <w:rFonts w:ascii="Cambria Math" w:eastAsiaTheme="minorEastAsia" w:hAnsi="Cambria Math" w:cs="Arial"/>
                          </w:rPr>
                          <m:t>Si</m:t>
                        </m:r>
                        <m:r>
                          <w:rPr>
                            <w:rFonts w:ascii="Cambria Math" w:eastAsiaTheme="minorEastAsia" w:hAnsi="Cambria Math" w:cs="Arial"/>
                          </w:rPr>
                          <m:t xml:space="preserve">    2&lt;x</m:t>
                        </m:r>
                        <w:commentRangeEnd w:id="660"/>
                        <m:r>
                          <m:rPr>
                            <m:sty m:val="p"/>
                          </m:rPr>
                          <w:rPr>
                            <w:rStyle w:val="Refdecomentario"/>
                            <w:rFonts w:ascii="Calibri" w:eastAsia="Calibri" w:hAnsi="Calibri" w:cs="Times New Roman"/>
                          </w:rPr>
                          <w:commentReference w:id="660"/>
                        </m:r>
                        <m:r>
                          <w:rPr>
                            <w:rFonts w:ascii="Cambria Math" w:eastAsiaTheme="minorEastAsia" w:hAnsi="Cambria Math" w:cs="Arial"/>
                          </w:rPr>
                          <m:t xml:space="preserve">                         </m:t>
                        </m:r>
                      </m:e>
                    </m:eqArr>
                    <m:r>
                      <w:rPr>
                        <w:rFonts w:ascii="Cambria Math" w:eastAsiaTheme="minorEastAsia" w:hAnsi="Cambria Math" w:cs="Arial"/>
                      </w:rPr>
                      <m:t xml:space="preserve">      </m:t>
                    </m:r>
                  </m:e>
                </m:d>
              </m:oMath>
            </m:oMathPara>
          </w:p>
          <w:p w14:paraId="35479BA5" w14:textId="439643D6" w:rsidR="00A87777" w:rsidRPr="00560ED9" w:rsidRDefault="007C2A76" w:rsidP="009F441A">
            <w:pPr>
              <w:shd w:val="clear" w:color="auto" w:fill="F79646" w:themeFill="accent6"/>
              <w:rPr>
                <w:rFonts w:ascii="Arial" w:hAnsi="Arial" w:cs="Arial"/>
                <w:color w:val="000000"/>
              </w:rPr>
            </w:pPr>
            <w:r>
              <w:rPr>
                <w:rFonts w:ascii="Arial" w:hAnsi="Arial" w:cs="Arial"/>
                <w:color w:val="000000"/>
              </w:rPr>
              <w:t xml:space="preserve">y </w:t>
            </w:r>
            <w:r w:rsidR="00AA0D11" w:rsidRPr="00560ED9">
              <w:rPr>
                <w:rFonts w:ascii="Arial" w:hAnsi="Arial" w:cs="Arial"/>
                <w:color w:val="000000"/>
              </w:rPr>
              <w:t xml:space="preserve">mostrar con una recta vertical </w:t>
            </w:r>
            <w:r w:rsidR="00B9490D" w:rsidRPr="00560ED9">
              <w:rPr>
                <w:rFonts w:ascii="Arial" w:hAnsi="Arial" w:cs="Arial"/>
                <w:color w:val="000000"/>
              </w:rPr>
              <w:t xml:space="preserve">entre -1 y 1 </w:t>
            </w:r>
            <w:r w:rsidR="00AA0D11" w:rsidRPr="00560ED9">
              <w:rPr>
                <w:rFonts w:ascii="Arial" w:hAnsi="Arial" w:cs="Arial"/>
                <w:color w:val="000000"/>
              </w:rPr>
              <w:t xml:space="preserve">que la </w:t>
            </w:r>
            <w:r w:rsidR="00F47CEC" w:rsidRPr="00560ED9">
              <w:rPr>
                <w:rFonts w:ascii="Arial" w:hAnsi="Arial" w:cs="Arial"/>
                <w:color w:val="000000"/>
              </w:rPr>
              <w:t>gráfica</w:t>
            </w:r>
            <w:r w:rsidR="00AA0D11" w:rsidRPr="00560ED9">
              <w:rPr>
                <w:rFonts w:ascii="Arial" w:hAnsi="Arial" w:cs="Arial"/>
                <w:color w:val="000000"/>
              </w:rPr>
              <w:t xml:space="preserve"> es corta</w:t>
            </w:r>
            <w:r w:rsidR="00B9490D" w:rsidRPr="00560ED9">
              <w:rPr>
                <w:rFonts w:ascii="Arial" w:hAnsi="Arial" w:cs="Arial"/>
                <w:color w:val="000000"/>
              </w:rPr>
              <w:t>da en dos</w:t>
            </w:r>
            <w:r w:rsidR="00F47CEC" w:rsidRPr="00560ED9">
              <w:rPr>
                <w:rFonts w:ascii="Arial" w:hAnsi="Arial" w:cs="Arial"/>
                <w:color w:val="000000"/>
              </w:rPr>
              <w:t xml:space="preserve"> puntos</w:t>
            </w:r>
          </w:p>
        </w:tc>
      </w:tr>
      <w:tr w:rsidR="00A87777" w:rsidRPr="00560ED9" w14:paraId="50C5553F" w14:textId="77777777" w:rsidTr="00A87777">
        <w:tc>
          <w:tcPr>
            <w:tcW w:w="1384" w:type="dxa"/>
          </w:tcPr>
          <w:p w14:paraId="630E870B" w14:textId="23C667BD" w:rsidR="00A87777" w:rsidRPr="00560ED9" w:rsidRDefault="00A87777" w:rsidP="00A87777">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122C6C4E" w14:textId="77777777" w:rsidR="00A87777" w:rsidRDefault="00A87777" w:rsidP="00A87777">
            <w:pPr>
              <w:rPr>
                <w:rFonts w:ascii="Arial" w:hAnsi="Arial" w:cs="Arial"/>
                <w:color w:val="000000"/>
              </w:rPr>
            </w:pPr>
          </w:p>
          <w:p w14:paraId="3F5F9434" w14:textId="160B2F58" w:rsidR="009F441A" w:rsidRPr="00560ED9" w:rsidRDefault="009F441A" w:rsidP="00A87777">
            <w:pPr>
              <w:rPr>
                <w:rFonts w:ascii="Arial" w:hAnsi="Arial" w:cs="Arial"/>
                <w:color w:val="000000"/>
              </w:rPr>
            </w:pPr>
            <w:r w:rsidRPr="009F441A">
              <w:rPr>
                <w:rFonts w:ascii="Arial" w:hAnsi="Arial" w:cs="Arial"/>
                <w:color w:val="000000"/>
                <w:shd w:val="clear" w:color="auto" w:fill="F79646" w:themeFill="accent6"/>
              </w:rPr>
              <w:t>PRESENTAR LA GRÁFICAS AQUÍ</w:t>
            </w:r>
          </w:p>
        </w:tc>
      </w:tr>
      <w:tr w:rsidR="00A87777" w:rsidRPr="00560ED9" w14:paraId="6079EA88" w14:textId="77777777" w:rsidTr="00A87777">
        <w:tc>
          <w:tcPr>
            <w:tcW w:w="1384" w:type="dxa"/>
          </w:tcPr>
          <w:p w14:paraId="3D64413B" w14:textId="77777777" w:rsidR="00A87777" w:rsidRPr="00560ED9" w:rsidRDefault="00A87777" w:rsidP="00A87777">
            <w:pPr>
              <w:rPr>
                <w:rFonts w:ascii="Arial" w:hAnsi="Arial" w:cs="Arial"/>
                <w:color w:val="000000"/>
              </w:rPr>
            </w:pPr>
            <w:r w:rsidRPr="00560ED9">
              <w:rPr>
                <w:rFonts w:ascii="Arial" w:hAnsi="Arial" w:cs="Arial"/>
                <w:b/>
                <w:color w:val="000000"/>
                <w:sz w:val="18"/>
                <w:szCs w:val="18"/>
              </w:rPr>
              <w:t>Pie de imagen</w:t>
            </w:r>
          </w:p>
        </w:tc>
        <w:tc>
          <w:tcPr>
            <w:tcW w:w="7670" w:type="dxa"/>
          </w:tcPr>
          <w:p w14:paraId="4A274B20" w14:textId="5BF60890" w:rsidR="00A87777" w:rsidRPr="00560ED9" w:rsidRDefault="00D36A46">
            <w:pPr>
              <w:tabs>
                <w:tab w:val="right" w:pos="8498"/>
              </w:tabs>
              <w:jc w:val="both"/>
              <w:rPr>
                <w:rFonts w:ascii="Arial" w:eastAsiaTheme="minorEastAsia" w:hAnsi="Arial" w:cs="Arial"/>
              </w:rPr>
            </w:pPr>
            <w:r w:rsidRPr="00560ED9">
              <w:rPr>
                <w:rFonts w:ascii="Arial" w:eastAsiaTheme="minorEastAsia" w:hAnsi="Arial" w:cs="Arial"/>
              </w:rPr>
              <w:t>La p</w:t>
            </w:r>
            <w:r w:rsidR="00263F44" w:rsidRPr="00560ED9">
              <w:rPr>
                <w:rFonts w:ascii="Arial" w:eastAsiaTheme="minorEastAsia" w:hAnsi="Arial" w:cs="Arial"/>
              </w:rPr>
              <w:t xml:space="preserve">rueba de la recta vertical </w:t>
            </w:r>
            <w:r w:rsidR="00F47CEC" w:rsidRPr="00560ED9">
              <w:rPr>
                <w:rFonts w:ascii="Arial" w:eastAsiaTheme="minorEastAsia" w:hAnsi="Arial" w:cs="Arial"/>
              </w:rPr>
              <w:t xml:space="preserve">permite comprobar que la relación </w:t>
            </w:r>
            <w:r w:rsidRPr="00560ED9">
              <w:rPr>
                <w:rFonts w:ascii="Arial" w:eastAsiaTheme="minorEastAsia" w:hAnsi="Arial" w:cs="Arial"/>
                <w:i/>
              </w:rPr>
              <w:t>r</w:t>
            </w:r>
            <w:r w:rsidR="00F47CEC" w:rsidRPr="00560ED9">
              <w:rPr>
                <w:rFonts w:ascii="Arial" w:eastAsiaTheme="minorEastAsia" w:hAnsi="Arial" w:cs="Arial"/>
                <w:i/>
              </w:rPr>
              <w:t>(x)</w:t>
            </w:r>
            <w:r w:rsidR="00F47CEC" w:rsidRPr="00560ED9">
              <w:rPr>
                <w:rFonts w:ascii="Arial" w:eastAsiaTheme="minorEastAsia" w:hAnsi="Arial" w:cs="Arial"/>
              </w:rPr>
              <w:t xml:space="preserve"> no es </w:t>
            </w:r>
            <w:commentRangeStart w:id="661"/>
            <w:r w:rsidR="00F47CEC" w:rsidRPr="00560ED9">
              <w:rPr>
                <w:rFonts w:ascii="Arial" w:eastAsiaTheme="minorEastAsia" w:hAnsi="Arial" w:cs="Arial"/>
              </w:rPr>
              <w:t xml:space="preserve">una función. </w:t>
            </w:r>
            <w:commentRangeEnd w:id="661"/>
            <w:r w:rsidR="000C7241">
              <w:rPr>
                <w:rStyle w:val="Refdecomentario"/>
                <w:rFonts w:ascii="Calibri" w:eastAsia="Calibri" w:hAnsi="Calibri" w:cs="Times New Roman"/>
              </w:rPr>
              <w:commentReference w:id="661"/>
            </w:r>
          </w:p>
        </w:tc>
      </w:tr>
    </w:tbl>
    <w:p w14:paraId="664B4BF0" w14:textId="77777777" w:rsidR="00A87777" w:rsidRPr="00560ED9" w:rsidRDefault="00A87777" w:rsidP="00962CCA">
      <w:pPr>
        <w:tabs>
          <w:tab w:val="right" w:pos="8498"/>
        </w:tabs>
        <w:spacing w:after="0"/>
        <w:jc w:val="both"/>
        <w:rPr>
          <w:rFonts w:ascii="Arial" w:eastAsiaTheme="minorEastAsia" w:hAnsi="Arial" w:cs="Arial"/>
        </w:rPr>
      </w:pPr>
    </w:p>
    <w:p w14:paraId="47978298" w14:textId="34E4011A" w:rsidR="00A87777" w:rsidRPr="00560ED9" w:rsidRDefault="006363E0" w:rsidP="00962CCA">
      <w:pPr>
        <w:tabs>
          <w:tab w:val="right" w:pos="8498"/>
        </w:tabs>
        <w:spacing w:after="0"/>
        <w:jc w:val="both"/>
        <w:rPr>
          <w:rFonts w:ascii="Arial" w:eastAsiaTheme="minorEastAsia" w:hAnsi="Arial" w:cs="Arial"/>
        </w:rPr>
      </w:pPr>
      <w:r w:rsidRPr="00560ED9">
        <w:rPr>
          <w:rFonts w:ascii="Arial" w:eastAsiaTheme="minorEastAsia" w:hAnsi="Arial" w:cs="Arial"/>
        </w:rPr>
        <w:lastRenderedPageBreak/>
        <w:t>L</w:t>
      </w:r>
      <w:r w:rsidR="00A1310F" w:rsidRPr="00560ED9">
        <w:rPr>
          <w:rFonts w:ascii="Arial" w:eastAsiaTheme="minorEastAsia" w:hAnsi="Arial" w:cs="Arial"/>
        </w:rPr>
        <w:t xml:space="preserve">as funciones </w:t>
      </w:r>
      <w:r w:rsidRPr="00560ED9">
        <w:rPr>
          <w:rFonts w:ascii="Arial" w:eastAsiaTheme="minorEastAsia" w:hAnsi="Arial" w:cs="Arial"/>
        </w:rPr>
        <w:t xml:space="preserve">a trozos </w:t>
      </w:r>
      <w:r w:rsidR="00A1310F" w:rsidRPr="00560ED9">
        <w:rPr>
          <w:rFonts w:ascii="Arial" w:eastAsiaTheme="minorEastAsia" w:hAnsi="Arial" w:cs="Arial"/>
        </w:rPr>
        <w:t xml:space="preserve">más </w:t>
      </w:r>
      <w:commentRangeStart w:id="662"/>
      <w:r w:rsidRPr="00560ED9">
        <w:rPr>
          <w:rFonts w:ascii="Arial" w:eastAsiaTheme="minorEastAsia" w:hAnsi="Arial" w:cs="Arial"/>
        </w:rPr>
        <w:t>estudiadas</w:t>
      </w:r>
      <w:commentRangeEnd w:id="662"/>
      <w:r w:rsidR="000C7241">
        <w:rPr>
          <w:rStyle w:val="Refdecomentario"/>
          <w:rFonts w:ascii="Calibri" w:eastAsia="Calibri" w:hAnsi="Calibri" w:cs="Times New Roman"/>
          <w:lang w:val="es-MX"/>
        </w:rPr>
        <w:commentReference w:id="662"/>
      </w:r>
      <w:r w:rsidRPr="00560ED9">
        <w:rPr>
          <w:rFonts w:ascii="Arial" w:eastAsiaTheme="minorEastAsia" w:hAnsi="Arial" w:cs="Arial"/>
        </w:rPr>
        <w:t xml:space="preserve"> son la función </w:t>
      </w:r>
      <w:r w:rsidR="00A87777" w:rsidRPr="00560ED9">
        <w:rPr>
          <w:rFonts w:ascii="Arial" w:eastAsiaTheme="minorEastAsia" w:hAnsi="Arial" w:cs="Arial"/>
        </w:rPr>
        <w:t xml:space="preserve">valor absoluto y la función parte </w:t>
      </w:r>
      <w:commentRangeStart w:id="663"/>
      <w:r w:rsidR="00A87777" w:rsidRPr="00560ED9">
        <w:rPr>
          <w:rFonts w:ascii="Arial" w:eastAsiaTheme="minorEastAsia" w:hAnsi="Arial" w:cs="Arial"/>
        </w:rPr>
        <w:t>entera.</w:t>
      </w:r>
      <w:commentRangeEnd w:id="663"/>
      <w:r w:rsidR="000C7241">
        <w:rPr>
          <w:rStyle w:val="Refdecomentario"/>
          <w:rFonts w:ascii="Calibri" w:eastAsia="Calibri" w:hAnsi="Calibri" w:cs="Times New Roman"/>
          <w:lang w:val="es-MX"/>
        </w:rPr>
        <w:commentReference w:id="663"/>
      </w:r>
    </w:p>
    <w:p w14:paraId="75E00D4A" w14:textId="77777777" w:rsidR="00185F8A" w:rsidRPr="00560ED9" w:rsidRDefault="00185F8A" w:rsidP="00962CCA">
      <w:pPr>
        <w:tabs>
          <w:tab w:val="right" w:pos="8498"/>
        </w:tabs>
        <w:spacing w:after="0"/>
        <w:jc w:val="both"/>
        <w:rPr>
          <w:rFonts w:ascii="Arial" w:eastAsiaTheme="minorEastAsia" w:hAnsi="Arial" w:cs="Arial"/>
        </w:rPr>
      </w:pPr>
    </w:p>
    <w:p w14:paraId="608E2A85" w14:textId="12872A1A"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9F441A">
        <w:rPr>
          <w:rFonts w:ascii="Arial" w:hAnsi="Arial" w:cs="Arial"/>
        </w:rPr>
        <w:t xml:space="preserve"> </w:t>
      </w:r>
      <w:r w:rsidRPr="00560ED9">
        <w:rPr>
          <w:rFonts w:ascii="Arial" w:hAnsi="Arial" w:cs="Arial"/>
          <w:b/>
        </w:rPr>
        <w:t>3.3.1 Función valor absoluto</w:t>
      </w:r>
    </w:p>
    <w:p w14:paraId="308F1966" w14:textId="77777777" w:rsidR="00A95008" w:rsidRPr="00560ED9" w:rsidRDefault="00A95008" w:rsidP="00962CCA">
      <w:pPr>
        <w:tabs>
          <w:tab w:val="right" w:pos="8498"/>
        </w:tabs>
        <w:spacing w:after="0"/>
        <w:jc w:val="both"/>
        <w:rPr>
          <w:rFonts w:ascii="Arial" w:hAnsi="Arial" w:cs="Arial"/>
          <w:b/>
        </w:rPr>
      </w:pPr>
    </w:p>
    <w:p w14:paraId="15EA6830" w14:textId="2A0B0D4D" w:rsidR="0060301B" w:rsidRPr="00560ED9" w:rsidRDefault="0060301B" w:rsidP="00962CCA">
      <w:pPr>
        <w:tabs>
          <w:tab w:val="right" w:pos="8498"/>
        </w:tabs>
        <w:spacing w:after="0"/>
        <w:jc w:val="both"/>
        <w:rPr>
          <w:rFonts w:ascii="Arial" w:hAnsi="Arial" w:cs="Arial"/>
        </w:rPr>
      </w:pPr>
      <w:r w:rsidRPr="00560ED9">
        <w:rPr>
          <w:rFonts w:ascii="Arial" w:hAnsi="Arial" w:cs="Arial"/>
        </w:rPr>
        <w:t>La función valor absoluto es una función definida en dos trozos</w:t>
      </w:r>
      <w:commentRangeStart w:id="664"/>
      <w:r w:rsidR="00FC0144" w:rsidRPr="00560ED9">
        <w:rPr>
          <w:rFonts w:ascii="Arial" w:hAnsi="Arial" w:cs="Arial"/>
        </w:rPr>
        <w:t>:</w:t>
      </w:r>
      <w:commentRangeEnd w:id="664"/>
      <w:r w:rsidR="00947561">
        <w:rPr>
          <w:rStyle w:val="Refdecomentario"/>
          <w:rFonts w:ascii="Calibri" w:eastAsia="Calibri" w:hAnsi="Calibri" w:cs="Times New Roman"/>
          <w:lang w:val="es-MX"/>
        </w:rPr>
        <w:commentReference w:id="664"/>
      </w:r>
      <w:r w:rsidRPr="00560ED9">
        <w:rPr>
          <w:rFonts w:ascii="Arial" w:hAnsi="Arial" w:cs="Arial"/>
        </w:rPr>
        <w:t xml:space="preserve"> los reales negativos y los </w:t>
      </w:r>
      <w:commentRangeStart w:id="665"/>
      <w:r w:rsidRPr="00560ED9">
        <w:rPr>
          <w:rFonts w:ascii="Arial" w:hAnsi="Arial" w:cs="Arial"/>
        </w:rPr>
        <w:t>no</w:t>
      </w:r>
      <w:commentRangeEnd w:id="665"/>
      <w:r w:rsidR="00612E44">
        <w:rPr>
          <w:rStyle w:val="Refdecomentario"/>
          <w:rFonts w:ascii="Calibri" w:eastAsia="Calibri" w:hAnsi="Calibri" w:cs="Times New Roman"/>
          <w:lang w:val="es-MX"/>
        </w:rPr>
        <w:commentReference w:id="665"/>
      </w:r>
      <w:r w:rsidRPr="00560ED9">
        <w:rPr>
          <w:rFonts w:ascii="Arial" w:hAnsi="Arial" w:cs="Arial"/>
        </w:rPr>
        <w:t xml:space="preserve"> negativos, como se sigue:</w:t>
      </w:r>
    </w:p>
    <w:p w14:paraId="7CC7565F" w14:textId="77777777" w:rsidR="0060301B" w:rsidRPr="00560ED9" w:rsidRDefault="0060301B" w:rsidP="00962CCA">
      <w:pPr>
        <w:tabs>
          <w:tab w:val="right" w:pos="8498"/>
        </w:tabs>
        <w:spacing w:after="0"/>
        <w:jc w:val="both"/>
        <w:rPr>
          <w:rFonts w:ascii="Arial" w:hAnsi="Arial" w:cs="Arial"/>
        </w:rPr>
      </w:pPr>
    </w:p>
    <w:p w14:paraId="4C8269D1" w14:textId="71C9439F" w:rsidR="0060301B" w:rsidRPr="00560ED9" w:rsidRDefault="0060301B" w:rsidP="00962CCA">
      <w:pPr>
        <w:tabs>
          <w:tab w:val="right" w:pos="8498"/>
        </w:tabs>
        <w:spacing w:after="0"/>
        <w:jc w:val="both"/>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 xml:space="preserve">x         </m:t>
                  </m:r>
                  <w:commentRangeStart w:id="666"/>
                  <m:r>
                    <m:rPr>
                      <m:sty m:val="p"/>
                    </m:rPr>
                    <w:rPr>
                      <w:rFonts w:ascii="Cambria Math" w:hAnsi="Cambria Math" w:cs="Arial"/>
                    </w:rPr>
                    <m:t>S</m:t>
                  </m:r>
                  <w:commentRangeEnd w:id="666"/>
                  <m:r>
                    <m:rPr>
                      <m:sty m:val="p"/>
                    </m:rPr>
                    <w:rPr>
                      <w:rStyle w:val="Refdecomentario"/>
                      <w:rFonts w:ascii="Calibri" w:eastAsia="Calibri" w:hAnsi="Calibri" w:cs="Times New Roman"/>
                      <w:lang w:val="es-MX"/>
                    </w:rPr>
                    <w:commentReference w:id="666"/>
                  </m:r>
                  <m:r>
                    <m:rPr>
                      <m:sty m:val="p"/>
                    </m:rPr>
                    <w:rPr>
                      <w:rFonts w:ascii="Cambria Math" w:hAnsi="Cambria Math" w:cs="Arial"/>
                    </w:rPr>
                    <m:t xml:space="preserve">i </m:t>
                  </m:r>
                  <m:r>
                    <w:rPr>
                      <w:rFonts w:ascii="Cambria Math" w:hAnsi="Cambria Math" w:cs="Arial"/>
                    </w:rPr>
                    <m:t>x≥0</m:t>
                  </m:r>
                </m:e>
                <m:e>
                  <m:r>
                    <w:rPr>
                      <w:rFonts w:ascii="Cambria Math" w:hAnsi="Cambria Math" w:cs="Arial"/>
                    </w:rPr>
                    <m:t xml:space="preserve">-x     </m:t>
                  </m:r>
                  <m:r>
                    <m:rPr>
                      <m:sty m:val="p"/>
                    </m:rPr>
                    <w:rPr>
                      <w:rFonts w:ascii="Cambria Math" w:hAnsi="Cambria Math" w:cs="Arial"/>
                    </w:rPr>
                    <m:t xml:space="preserve"> </m:t>
                  </m:r>
                  <w:commentRangeStart w:id="667"/>
                  <m:r>
                    <m:rPr>
                      <m:sty m:val="p"/>
                    </m:rPr>
                    <w:rPr>
                      <w:rFonts w:ascii="Cambria Math" w:hAnsi="Cambria Math" w:cs="Arial"/>
                    </w:rPr>
                    <m:t>Si</m:t>
                  </m:r>
                  <w:commentRangeEnd w:id="667"/>
                  <m:r>
                    <m:rPr>
                      <m:sty m:val="p"/>
                    </m:rPr>
                    <w:rPr>
                      <w:rStyle w:val="Refdecomentario"/>
                      <w:rFonts w:ascii="Calibri" w:eastAsia="Calibri" w:hAnsi="Calibri" w:cs="Times New Roman"/>
                      <w:lang w:val="es-MX"/>
                    </w:rPr>
                    <w:commentReference w:id="667"/>
                  </m:r>
                  <m:r>
                    <w:rPr>
                      <w:rFonts w:ascii="Cambria Math" w:hAnsi="Cambria Math" w:cs="Arial"/>
                    </w:rPr>
                    <m:t xml:space="preserve"> x&lt;0</m:t>
                  </m:r>
                </m:e>
              </m:eqArr>
            </m:e>
          </m:d>
          <m:r>
            <w:rPr>
              <w:rFonts w:ascii="Cambria Math" w:hAnsi="Cambria Math" w:cs="Arial"/>
            </w:rPr>
            <m:t xml:space="preserve"> </m:t>
          </m:r>
        </m:oMath>
      </m:oMathPara>
    </w:p>
    <w:p w14:paraId="579C2753" w14:textId="77777777" w:rsidR="0060301B" w:rsidRPr="00560ED9" w:rsidRDefault="0060301B" w:rsidP="00962CCA">
      <w:pPr>
        <w:tabs>
          <w:tab w:val="right" w:pos="8498"/>
        </w:tabs>
        <w:spacing w:after="0"/>
        <w:jc w:val="both"/>
        <w:rPr>
          <w:rFonts w:ascii="Arial" w:hAnsi="Arial" w:cs="Arial"/>
          <w:b/>
        </w:rPr>
      </w:pPr>
    </w:p>
    <w:p w14:paraId="5995D09E" w14:textId="77777777" w:rsidR="00263F44" w:rsidRPr="00560ED9" w:rsidRDefault="00263F44" w:rsidP="00962CCA">
      <w:pPr>
        <w:tabs>
          <w:tab w:val="right" w:pos="8498"/>
        </w:tabs>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384"/>
        <w:gridCol w:w="7670"/>
      </w:tblGrid>
      <w:tr w:rsidR="00263F44" w:rsidRPr="00560ED9" w14:paraId="4A5939D6" w14:textId="77777777" w:rsidTr="00AA0D11">
        <w:tc>
          <w:tcPr>
            <w:tcW w:w="9054" w:type="dxa"/>
            <w:gridSpan w:val="2"/>
            <w:shd w:val="clear" w:color="auto" w:fill="0D0D0D" w:themeFill="text1" w:themeFillTint="F2"/>
          </w:tcPr>
          <w:p w14:paraId="05952553" w14:textId="77777777" w:rsidR="00263F44" w:rsidRPr="00560ED9" w:rsidRDefault="00263F44" w:rsidP="00AA0D11">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45C5A50A" w14:textId="77777777" w:rsidR="00263F44" w:rsidRPr="00560ED9" w:rsidRDefault="00263F44" w:rsidP="00AA0D11">
            <w:pPr>
              <w:jc w:val="center"/>
              <w:rPr>
                <w:rFonts w:ascii="Arial" w:hAnsi="Arial" w:cs="Arial"/>
                <w:b/>
                <w:color w:val="FFFFFF" w:themeColor="background1"/>
              </w:rPr>
            </w:pPr>
          </w:p>
        </w:tc>
      </w:tr>
      <w:tr w:rsidR="00263F44" w:rsidRPr="00560ED9" w14:paraId="3DA7AAF3" w14:textId="77777777" w:rsidTr="00AA0D11">
        <w:tc>
          <w:tcPr>
            <w:tcW w:w="1384" w:type="dxa"/>
          </w:tcPr>
          <w:p w14:paraId="5C0CB256" w14:textId="77777777" w:rsidR="00263F44" w:rsidRPr="00560ED9" w:rsidRDefault="00263F44" w:rsidP="00AA0D11">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228726" w14:textId="77777777" w:rsidR="00263F44" w:rsidRPr="00560ED9" w:rsidRDefault="00263F44" w:rsidP="00AA0D11">
            <w:pPr>
              <w:rPr>
                <w:rFonts w:ascii="Arial" w:hAnsi="Arial" w:cs="Arial"/>
                <w:b/>
                <w:color w:val="000000"/>
                <w:sz w:val="18"/>
                <w:szCs w:val="18"/>
              </w:rPr>
            </w:pPr>
            <w:r w:rsidRPr="00560ED9">
              <w:rPr>
                <w:rFonts w:ascii="Arial" w:hAnsi="Arial" w:cs="Arial"/>
                <w:color w:val="000000"/>
              </w:rPr>
              <w:t>MA_11_02_IMG68</w:t>
            </w:r>
          </w:p>
        </w:tc>
      </w:tr>
      <w:tr w:rsidR="00263F44" w:rsidRPr="00560ED9" w14:paraId="3878CF8E" w14:textId="77777777" w:rsidTr="00AA0D11">
        <w:tc>
          <w:tcPr>
            <w:tcW w:w="1384" w:type="dxa"/>
          </w:tcPr>
          <w:p w14:paraId="645606B7"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Descripción</w:t>
            </w:r>
          </w:p>
        </w:tc>
        <w:tc>
          <w:tcPr>
            <w:tcW w:w="7670" w:type="dxa"/>
          </w:tcPr>
          <w:p w14:paraId="534C7D89" w14:textId="050A080F" w:rsidR="00263F44" w:rsidRPr="00560ED9" w:rsidRDefault="00D36A46" w:rsidP="00263F44">
            <w:pPr>
              <w:rPr>
                <w:rFonts w:ascii="Arial" w:hAnsi="Arial" w:cs="Arial"/>
                <w:color w:val="000000"/>
              </w:rPr>
            </w:pPr>
            <w:r w:rsidRPr="00560ED9">
              <w:rPr>
                <w:rFonts w:ascii="Arial" w:hAnsi="Arial" w:cs="Arial"/>
                <w:color w:val="000000"/>
              </w:rPr>
              <w:t>Gráfica</w:t>
            </w:r>
            <w:r w:rsidR="00263F44" w:rsidRPr="00560ED9">
              <w:rPr>
                <w:rFonts w:ascii="Arial" w:hAnsi="Arial" w:cs="Arial"/>
                <w:color w:val="000000"/>
              </w:rPr>
              <w:t xml:space="preserve"> del valor absoluto</w:t>
            </w:r>
            <w:r w:rsidRPr="00560ED9">
              <w:rPr>
                <w:rFonts w:ascii="Arial" w:hAnsi="Arial" w:cs="Arial"/>
                <w:color w:val="000000"/>
              </w:rPr>
              <w:t xml:space="preserve"> de x</w:t>
            </w:r>
          </w:p>
        </w:tc>
      </w:tr>
      <w:tr w:rsidR="00263F44" w:rsidRPr="00560ED9" w14:paraId="7713BE07" w14:textId="77777777" w:rsidTr="003D280F">
        <w:tc>
          <w:tcPr>
            <w:tcW w:w="1384" w:type="dxa"/>
          </w:tcPr>
          <w:p w14:paraId="0DBF4BD0"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shd w:val="clear" w:color="auto" w:fill="CCC0D9" w:themeFill="accent4" w:themeFillTint="66"/>
          </w:tcPr>
          <w:p w14:paraId="7ECC1A23" w14:textId="1EAD4A3F" w:rsidR="00263F44" w:rsidRPr="00560ED9" w:rsidRDefault="003D280F" w:rsidP="00AA0D11">
            <w:pPr>
              <w:rPr>
                <w:rFonts w:ascii="Arial" w:hAnsi="Arial" w:cs="Arial"/>
                <w:color w:val="000000"/>
              </w:rPr>
            </w:pPr>
            <w:r w:rsidRPr="003D280F">
              <w:rPr>
                <w:rFonts w:ascii="Arial" w:hAnsi="Arial" w:cs="Arial"/>
                <w:color w:val="76923C" w:themeColor="accent3" w:themeShade="BF"/>
              </w:rPr>
              <w:t>FALTA LA GRÁFICA</w:t>
            </w:r>
          </w:p>
        </w:tc>
      </w:tr>
      <w:tr w:rsidR="00263F44" w:rsidRPr="00560ED9" w14:paraId="7F32CF53" w14:textId="77777777" w:rsidTr="00AA0D11">
        <w:tc>
          <w:tcPr>
            <w:tcW w:w="1384" w:type="dxa"/>
          </w:tcPr>
          <w:p w14:paraId="4B6E028F" w14:textId="77777777" w:rsidR="00263F44" w:rsidRPr="00560ED9" w:rsidRDefault="00263F44" w:rsidP="00AA0D11">
            <w:pPr>
              <w:rPr>
                <w:rFonts w:ascii="Arial" w:hAnsi="Arial" w:cs="Arial"/>
                <w:color w:val="000000"/>
              </w:rPr>
            </w:pPr>
            <w:r w:rsidRPr="00560ED9">
              <w:rPr>
                <w:rFonts w:ascii="Arial" w:hAnsi="Arial" w:cs="Arial"/>
                <w:b/>
                <w:color w:val="000000"/>
                <w:sz w:val="18"/>
                <w:szCs w:val="18"/>
              </w:rPr>
              <w:t>Pie de imagen</w:t>
            </w:r>
          </w:p>
        </w:tc>
        <w:tc>
          <w:tcPr>
            <w:tcW w:w="7670" w:type="dxa"/>
          </w:tcPr>
          <w:p w14:paraId="56651711" w14:textId="43BF837F" w:rsidR="00263F44" w:rsidRPr="00560ED9" w:rsidRDefault="00D36A46">
            <w:pPr>
              <w:tabs>
                <w:tab w:val="right" w:pos="8498"/>
              </w:tabs>
              <w:jc w:val="both"/>
              <w:rPr>
                <w:rFonts w:ascii="Arial" w:eastAsiaTheme="minorEastAsia" w:hAnsi="Arial" w:cs="Arial"/>
              </w:rPr>
            </w:pPr>
            <w:r w:rsidRPr="00560ED9">
              <w:rPr>
                <w:rFonts w:ascii="Arial" w:eastAsiaTheme="minorEastAsia" w:hAnsi="Arial" w:cs="Arial"/>
              </w:rPr>
              <w:t xml:space="preserve">Representación </w:t>
            </w:r>
            <w:r w:rsidR="00A1310F" w:rsidRPr="00560ED9">
              <w:rPr>
                <w:rFonts w:ascii="Arial" w:eastAsiaTheme="minorEastAsia" w:hAnsi="Arial" w:cs="Arial"/>
              </w:rPr>
              <w:t>gráfica</w:t>
            </w:r>
            <w:r w:rsidR="00263F44" w:rsidRPr="00560ED9">
              <w:rPr>
                <w:rFonts w:ascii="Arial" w:eastAsiaTheme="minorEastAsia" w:hAnsi="Arial" w:cs="Arial"/>
              </w:rPr>
              <w:t xml:space="preserve"> de la función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e>
              </m:d>
            </m:oMath>
          </w:p>
        </w:tc>
      </w:tr>
    </w:tbl>
    <w:p w14:paraId="63711DE7" w14:textId="77777777" w:rsidR="00263F44" w:rsidRPr="00560ED9" w:rsidRDefault="00263F44" w:rsidP="00962CCA">
      <w:pPr>
        <w:tabs>
          <w:tab w:val="right" w:pos="8498"/>
        </w:tabs>
        <w:spacing w:after="0"/>
        <w:jc w:val="both"/>
        <w:rPr>
          <w:rFonts w:ascii="Arial" w:hAnsi="Arial" w:cs="Arial"/>
          <w:b/>
        </w:rPr>
      </w:pPr>
    </w:p>
    <w:p w14:paraId="7BA52ECE" w14:textId="1084F448" w:rsidR="0060301B" w:rsidRPr="00560ED9" w:rsidRDefault="0060301B" w:rsidP="00962CCA">
      <w:pPr>
        <w:tabs>
          <w:tab w:val="right" w:pos="8498"/>
        </w:tabs>
        <w:spacing w:after="0"/>
        <w:jc w:val="both"/>
        <w:rPr>
          <w:rFonts w:ascii="Arial" w:hAnsi="Arial" w:cs="Arial"/>
        </w:rPr>
      </w:pPr>
      <w:r w:rsidRPr="00560ED9">
        <w:rPr>
          <w:rFonts w:ascii="Arial" w:hAnsi="Arial" w:cs="Arial"/>
        </w:rPr>
        <w:t>Las características del valor absoluto son:</w:t>
      </w:r>
    </w:p>
    <w:p w14:paraId="3BA28EB4" w14:textId="77777777" w:rsidR="000A51B4" w:rsidRPr="00560ED9" w:rsidRDefault="000A51B4" w:rsidP="00962CCA">
      <w:pPr>
        <w:tabs>
          <w:tab w:val="right" w:pos="8498"/>
        </w:tabs>
        <w:spacing w:after="0"/>
        <w:jc w:val="both"/>
        <w:rPr>
          <w:rFonts w:ascii="Arial" w:hAnsi="Arial" w:cs="Arial"/>
          <w:b/>
        </w:rPr>
      </w:pPr>
    </w:p>
    <w:p w14:paraId="2F6AB8EF" w14:textId="77777777" w:rsidR="00185F8A" w:rsidRPr="00560ED9" w:rsidRDefault="00185F8A"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19321DC" w14:textId="77777777" w:rsidTr="00342B62">
        <w:trPr>
          <w:jc w:val="center"/>
        </w:trPr>
        <w:tc>
          <w:tcPr>
            <w:tcW w:w="3460" w:type="dxa"/>
          </w:tcPr>
          <w:p w14:paraId="0D03EDD0" w14:textId="2C23BE02" w:rsidR="00342B62" w:rsidRPr="00560ED9" w:rsidRDefault="0033672C" w:rsidP="00342B62">
            <w:pPr>
              <w:tabs>
                <w:tab w:val="right" w:pos="8498"/>
              </w:tabs>
              <w:jc w:val="both"/>
              <w:rPr>
                <w:rFonts w:ascii="Arial" w:hAnsi="Arial" w:cs="Arial"/>
              </w:rPr>
            </w:pPr>
            <w:r>
              <w:rPr>
                <w:rFonts w:ascii="Arial" w:hAnsi="Arial" w:cs="Arial"/>
              </w:rPr>
              <w:t>Dominio</w:t>
            </w:r>
          </w:p>
        </w:tc>
        <w:tc>
          <w:tcPr>
            <w:tcW w:w="3141" w:type="dxa"/>
          </w:tcPr>
          <w:p w14:paraId="6AC70EE4"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24BAB62B" w14:textId="77777777" w:rsidTr="00342B62">
        <w:trPr>
          <w:jc w:val="center"/>
        </w:trPr>
        <w:tc>
          <w:tcPr>
            <w:tcW w:w="3460" w:type="dxa"/>
          </w:tcPr>
          <w:p w14:paraId="3486D774" w14:textId="2C9C2E1D" w:rsidR="00342B62" w:rsidRPr="00560ED9" w:rsidRDefault="0033672C" w:rsidP="00342B62">
            <w:pPr>
              <w:tabs>
                <w:tab w:val="right" w:pos="8498"/>
              </w:tabs>
              <w:jc w:val="both"/>
              <w:rPr>
                <w:rFonts w:ascii="Arial" w:hAnsi="Arial" w:cs="Arial"/>
              </w:rPr>
            </w:pPr>
            <w:r>
              <w:rPr>
                <w:rFonts w:ascii="Arial" w:hAnsi="Arial" w:cs="Arial"/>
              </w:rPr>
              <w:t>Rango</w:t>
            </w:r>
          </w:p>
        </w:tc>
        <w:tc>
          <w:tcPr>
            <w:tcW w:w="3141" w:type="dxa"/>
          </w:tcPr>
          <w:p w14:paraId="34045196" w14:textId="0508F937"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5E81BC0C" w14:textId="77777777" w:rsidTr="00342B62">
        <w:trPr>
          <w:jc w:val="center"/>
        </w:trPr>
        <w:tc>
          <w:tcPr>
            <w:tcW w:w="3460" w:type="dxa"/>
          </w:tcPr>
          <w:p w14:paraId="29EB5ED2" w14:textId="20ADA6F8" w:rsidR="00342B62" w:rsidRPr="00560ED9" w:rsidRDefault="0033672C" w:rsidP="00342B62">
            <w:pPr>
              <w:tabs>
                <w:tab w:val="right" w:pos="8498"/>
              </w:tabs>
              <w:jc w:val="both"/>
              <w:rPr>
                <w:rFonts w:ascii="Arial" w:hAnsi="Arial" w:cs="Arial"/>
              </w:rPr>
            </w:pPr>
            <w:r>
              <w:rPr>
                <w:rFonts w:ascii="Arial" w:hAnsi="Arial" w:cs="Arial"/>
              </w:rPr>
              <w:t>Inyectiva</w:t>
            </w:r>
          </w:p>
        </w:tc>
        <w:tc>
          <w:tcPr>
            <w:tcW w:w="3141" w:type="dxa"/>
          </w:tcPr>
          <w:p w14:paraId="45A177E7" w14:textId="68B6A44B"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093A2289" w14:textId="77777777" w:rsidTr="00342B62">
        <w:trPr>
          <w:jc w:val="center"/>
        </w:trPr>
        <w:tc>
          <w:tcPr>
            <w:tcW w:w="3460" w:type="dxa"/>
          </w:tcPr>
          <w:p w14:paraId="3217FE1D" w14:textId="1A40C2B6" w:rsidR="00342B62" w:rsidRPr="00560ED9" w:rsidRDefault="0033672C" w:rsidP="00342B62">
            <w:pPr>
              <w:tabs>
                <w:tab w:val="right" w:pos="8498"/>
              </w:tabs>
              <w:jc w:val="both"/>
              <w:rPr>
                <w:rFonts w:ascii="Arial" w:hAnsi="Arial" w:cs="Arial"/>
              </w:rPr>
            </w:pPr>
            <w:r>
              <w:rPr>
                <w:rFonts w:ascii="Arial" w:hAnsi="Arial" w:cs="Arial"/>
              </w:rPr>
              <w:t>Sobreyectiva</w:t>
            </w:r>
          </w:p>
        </w:tc>
        <w:tc>
          <w:tcPr>
            <w:tcW w:w="3141" w:type="dxa"/>
          </w:tcPr>
          <w:p w14:paraId="5D7C6BA3"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5C923058" w14:textId="77777777" w:rsidTr="00342B62">
        <w:trPr>
          <w:jc w:val="center"/>
        </w:trPr>
        <w:tc>
          <w:tcPr>
            <w:tcW w:w="3460" w:type="dxa"/>
          </w:tcPr>
          <w:p w14:paraId="164B9ED7" w14:textId="25247B60" w:rsidR="00342B62" w:rsidRPr="00560ED9" w:rsidRDefault="008B2DA9" w:rsidP="00342B62">
            <w:pPr>
              <w:tabs>
                <w:tab w:val="right" w:pos="8498"/>
              </w:tabs>
              <w:jc w:val="both"/>
              <w:rPr>
                <w:rFonts w:ascii="Arial" w:hAnsi="Arial" w:cs="Arial"/>
              </w:rPr>
            </w:pPr>
            <w:r w:rsidRPr="00560ED9">
              <w:rPr>
                <w:rFonts w:ascii="Arial" w:hAnsi="Arial" w:cs="Arial"/>
              </w:rPr>
              <w:t>La función es par o impar</w:t>
            </w:r>
          </w:p>
        </w:tc>
        <w:tc>
          <w:tcPr>
            <w:tcW w:w="3141" w:type="dxa"/>
          </w:tcPr>
          <w:p w14:paraId="6E195301" w14:textId="039DDC5C" w:rsidR="00342B62" w:rsidRPr="00560ED9" w:rsidRDefault="008B2DA9" w:rsidP="00342B62">
            <w:pPr>
              <w:tabs>
                <w:tab w:val="right" w:pos="8498"/>
              </w:tabs>
              <w:jc w:val="center"/>
              <w:rPr>
                <w:rFonts w:ascii="Arial" w:eastAsia="Cambria" w:hAnsi="Arial" w:cs="Arial"/>
              </w:rPr>
            </w:pPr>
            <w:r w:rsidRPr="00560ED9">
              <w:rPr>
                <w:rFonts w:ascii="Arial" w:eastAsia="Cambria" w:hAnsi="Arial" w:cs="Arial"/>
              </w:rPr>
              <w:t>Par</w:t>
            </w:r>
          </w:p>
        </w:tc>
      </w:tr>
      <w:tr w:rsidR="00342B62" w:rsidRPr="00560ED9" w14:paraId="3440F213" w14:textId="77777777" w:rsidTr="00342B62">
        <w:trPr>
          <w:jc w:val="center"/>
        </w:trPr>
        <w:tc>
          <w:tcPr>
            <w:tcW w:w="3460" w:type="dxa"/>
          </w:tcPr>
          <w:p w14:paraId="0DDF2F60" w14:textId="417A87D3" w:rsidR="00342B62" w:rsidRPr="00560ED9" w:rsidRDefault="008B2DA9" w:rsidP="00342B62">
            <w:pPr>
              <w:tabs>
                <w:tab w:val="right" w:pos="8498"/>
              </w:tabs>
              <w:jc w:val="both"/>
              <w:rPr>
                <w:rFonts w:ascii="Arial" w:hAnsi="Arial" w:cs="Arial"/>
              </w:rPr>
            </w:pPr>
            <w:r w:rsidRPr="00560ED9">
              <w:rPr>
                <w:rFonts w:ascii="Arial" w:hAnsi="Arial" w:cs="Arial"/>
              </w:rPr>
              <w:t>Máximo</w:t>
            </w:r>
          </w:p>
        </w:tc>
        <w:tc>
          <w:tcPr>
            <w:tcW w:w="3141" w:type="dxa"/>
          </w:tcPr>
          <w:p w14:paraId="46292A1A" w14:textId="51AE432C"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r w:rsidR="0060301B" w:rsidRPr="00560ED9">
              <w:rPr>
                <w:rFonts w:ascii="Arial" w:eastAsiaTheme="minorEastAsia" w:hAnsi="Arial" w:cs="Arial"/>
              </w:rPr>
              <w:t xml:space="preserve"> tiene</w:t>
            </w:r>
          </w:p>
        </w:tc>
      </w:tr>
      <w:tr w:rsidR="00342B62" w:rsidRPr="00560ED9" w14:paraId="021AB0DE" w14:textId="77777777" w:rsidTr="00342B62">
        <w:trPr>
          <w:jc w:val="center"/>
        </w:trPr>
        <w:tc>
          <w:tcPr>
            <w:tcW w:w="3460" w:type="dxa"/>
          </w:tcPr>
          <w:p w14:paraId="3A939972" w14:textId="2AFC35B3"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w:t>
            </w:r>
            <w:r w:rsidR="0033672C">
              <w:rPr>
                <w:rFonts w:ascii="Arial" w:hAnsi="Arial" w:cs="Arial"/>
              </w:rPr>
              <w:t>el máximo</w:t>
            </w:r>
          </w:p>
        </w:tc>
        <w:tc>
          <w:tcPr>
            <w:tcW w:w="3141" w:type="dxa"/>
          </w:tcPr>
          <w:p w14:paraId="4B727C63" w14:textId="65FEEEF8"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54B03006" w14:textId="77777777" w:rsidTr="00342B62">
        <w:trPr>
          <w:jc w:val="center"/>
        </w:trPr>
        <w:tc>
          <w:tcPr>
            <w:tcW w:w="3460" w:type="dxa"/>
          </w:tcPr>
          <w:p w14:paraId="54FFF263" w14:textId="0022949D" w:rsidR="00342B62" w:rsidRPr="00560ED9" w:rsidRDefault="008B2DA9" w:rsidP="00342B62">
            <w:pPr>
              <w:tabs>
                <w:tab w:val="right" w:pos="8498"/>
              </w:tabs>
              <w:jc w:val="both"/>
              <w:rPr>
                <w:rFonts w:ascii="Arial" w:hAnsi="Arial" w:cs="Arial"/>
              </w:rPr>
            </w:pPr>
            <w:r w:rsidRPr="00560ED9">
              <w:rPr>
                <w:rFonts w:ascii="Arial" w:hAnsi="Arial" w:cs="Arial"/>
              </w:rPr>
              <w:t>Mínimo</w:t>
            </w:r>
          </w:p>
        </w:tc>
        <w:tc>
          <w:tcPr>
            <w:tcW w:w="3141" w:type="dxa"/>
          </w:tcPr>
          <w:p w14:paraId="7A02B394" w14:textId="7E644ED9" w:rsidR="00342B62" w:rsidRPr="00560ED9" w:rsidRDefault="008B2DA9" w:rsidP="00342B62">
            <w:pPr>
              <w:tabs>
                <w:tab w:val="right" w:pos="8498"/>
              </w:tabs>
              <w:jc w:val="center"/>
              <w:rPr>
                <w:rFonts w:ascii="Arial" w:eastAsia="Cambria" w:hAnsi="Arial" w:cs="Arial"/>
              </w:rPr>
            </w:pPr>
            <w:r w:rsidRPr="00560ED9">
              <w:rPr>
                <w:rFonts w:ascii="Arial" w:eastAsiaTheme="minorEastAsia" w:hAnsi="Arial" w:cs="Arial"/>
                <w:i/>
              </w:rPr>
              <w:t>y</w:t>
            </w:r>
            <w:r w:rsidR="00947561">
              <w:rPr>
                <w:rFonts w:ascii="Arial" w:eastAsiaTheme="minorEastAsia" w:hAnsi="Arial" w:cs="Arial"/>
                <w:i/>
              </w:rPr>
              <w:t xml:space="preserve"> </w:t>
            </w:r>
            <w:r w:rsidRPr="00560ED9">
              <w:rPr>
                <w:rFonts w:ascii="Arial" w:eastAsiaTheme="minorEastAsia" w:hAnsi="Arial" w:cs="Arial"/>
              </w:rPr>
              <w:t>=</w:t>
            </w:r>
            <m:oMath>
              <m:r>
                <w:rPr>
                  <w:rFonts w:ascii="Cambria Math" w:eastAsiaTheme="minorEastAsia" w:hAnsi="Cambria Math" w:cs="Arial"/>
                </w:rPr>
                <m:t xml:space="preserve"> 0</m:t>
              </m:r>
            </m:oMath>
          </w:p>
        </w:tc>
      </w:tr>
      <w:tr w:rsidR="00342B62" w:rsidRPr="00560ED9" w14:paraId="0401C0F5" w14:textId="77777777" w:rsidTr="00342B62">
        <w:trPr>
          <w:jc w:val="center"/>
        </w:trPr>
        <w:tc>
          <w:tcPr>
            <w:tcW w:w="3460" w:type="dxa"/>
          </w:tcPr>
          <w:p w14:paraId="062F2861" w14:textId="28A4D451"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el </w:t>
            </w:r>
            <w:r w:rsidR="008B2DA9" w:rsidRPr="00560ED9">
              <w:rPr>
                <w:rFonts w:ascii="Arial" w:hAnsi="Arial" w:cs="Arial"/>
              </w:rPr>
              <w:t>mínimo</w:t>
            </w:r>
          </w:p>
        </w:tc>
        <w:tc>
          <w:tcPr>
            <w:tcW w:w="3141" w:type="dxa"/>
          </w:tcPr>
          <w:p w14:paraId="5A2CCEAE" w14:textId="533F308A" w:rsidR="00342B62" w:rsidRPr="00560ED9" w:rsidRDefault="00342B62" w:rsidP="00342B62">
            <w:pPr>
              <w:tabs>
                <w:tab w:val="right" w:pos="8498"/>
              </w:tabs>
              <w:jc w:val="center"/>
              <w:rPr>
                <w:rFonts w:ascii="Arial" w:eastAsia="Cambria" w:hAnsi="Arial" w:cs="Arial"/>
              </w:rPr>
            </w:pPr>
            <m:oMathPara>
              <m:oMath>
                <m:r>
                  <w:rPr>
                    <w:rFonts w:ascii="Cambria Math" w:eastAsia="Cambria" w:hAnsi="Cambria Math" w:cs="Arial"/>
                  </w:rPr>
                  <m:t>x=0</m:t>
                </m:r>
              </m:oMath>
            </m:oMathPara>
          </w:p>
        </w:tc>
      </w:tr>
      <w:tr w:rsidR="00342B62" w:rsidRPr="00560ED9" w14:paraId="4DF66D2D" w14:textId="77777777" w:rsidTr="00342B62">
        <w:trPr>
          <w:jc w:val="center"/>
        </w:trPr>
        <w:tc>
          <w:tcPr>
            <w:tcW w:w="3460" w:type="dxa"/>
          </w:tcPr>
          <w:p w14:paraId="52541F04" w14:textId="6DC72976" w:rsidR="00342B62" w:rsidRPr="00560ED9" w:rsidRDefault="008B2DA9" w:rsidP="0033672C">
            <w:pPr>
              <w:tabs>
                <w:tab w:val="right" w:pos="8498"/>
              </w:tabs>
              <w:rPr>
                <w:rFonts w:ascii="Arial" w:hAnsi="Arial" w:cs="Arial"/>
              </w:rPr>
            </w:pPr>
            <w:r w:rsidRPr="00560ED9">
              <w:rPr>
                <w:rFonts w:ascii="Arial" w:hAnsi="Arial" w:cs="Arial"/>
              </w:rPr>
              <w:t xml:space="preserve">Intervalos </w:t>
            </w:r>
            <w:r w:rsidR="0033672C">
              <w:rPr>
                <w:rFonts w:ascii="Arial" w:hAnsi="Arial" w:cs="Arial"/>
              </w:rPr>
              <w:t>donde la función es decreciente</w:t>
            </w:r>
          </w:p>
        </w:tc>
        <w:tc>
          <w:tcPr>
            <w:tcW w:w="3141" w:type="dxa"/>
          </w:tcPr>
          <w:p w14:paraId="0036B626" w14:textId="33961E1C"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r w:rsidR="00342B62" w:rsidRPr="00560ED9" w14:paraId="3C1D875D" w14:textId="77777777" w:rsidTr="00342B62">
        <w:trPr>
          <w:jc w:val="center"/>
        </w:trPr>
        <w:tc>
          <w:tcPr>
            <w:tcW w:w="3460" w:type="dxa"/>
          </w:tcPr>
          <w:p w14:paraId="01C738FC" w14:textId="512FF230" w:rsidR="00342B62" w:rsidRPr="00560ED9" w:rsidRDefault="008B2DA9" w:rsidP="0033672C">
            <w:pPr>
              <w:tabs>
                <w:tab w:val="right" w:pos="8498"/>
              </w:tabs>
              <w:rPr>
                <w:rFonts w:ascii="Arial" w:hAnsi="Arial" w:cs="Arial"/>
              </w:rPr>
            </w:pPr>
            <w:r w:rsidRPr="00560ED9">
              <w:rPr>
                <w:rFonts w:ascii="Arial" w:hAnsi="Arial" w:cs="Arial"/>
              </w:rPr>
              <w:t>Intervalo</w:t>
            </w:r>
            <w:r w:rsidR="0033672C">
              <w:rPr>
                <w:rFonts w:ascii="Arial" w:hAnsi="Arial" w:cs="Arial"/>
              </w:rPr>
              <w:t>s donde la función es creciente</w:t>
            </w:r>
          </w:p>
        </w:tc>
        <w:tc>
          <w:tcPr>
            <w:tcW w:w="3141" w:type="dxa"/>
          </w:tcPr>
          <w:p w14:paraId="52E1D10B" w14:textId="7C2EFECB" w:rsidR="00342B62" w:rsidRPr="00560ED9" w:rsidRDefault="00342B62" w:rsidP="00342B62">
            <w:pPr>
              <w:tabs>
                <w:tab w:val="right" w:pos="8498"/>
              </w:tabs>
              <w:jc w:val="center"/>
              <w:rPr>
                <w:rFonts w:ascii="Arial" w:hAnsi="Arial" w:cs="Arial"/>
              </w:rPr>
            </w:pPr>
            <m:oMathPara>
              <m:oMath>
                <m:r>
                  <w:rPr>
                    <w:rFonts w:ascii="Cambria Math" w:hAnsi="Cambria Math" w:cs="Arial"/>
                  </w:rPr>
                  <m:t>[0,∞)</m:t>
                </m:r>
              </m:oMath>
            </m:oMathPara>
          </w:p>
        </w:tc>
      </w:tr>
    </w:tbl>
    <w:p w14:paraId="03C7440A" w14:textId="77777777" w:rsidR="00947561" w:rsidRDefault="00947561" w:rsidP="00962CCA">
      <w:pPr>
        <w:tabs>
          <w:tab w:val="right" w:pos="8498"/>
        </w:tabs>
        <w:spacing w:after="0"/>
        <w:jc w:val="both"/>
        <w:rPr>
          <w:rFonts w:ascii="Arial" w:hAnsi="Arial" w:cs="Arial"/>
          <w:highlight w:val="yellow"/>
        </w:rPr>
      </w:pPr>
    </w:p>
    <w:p w14:paraId="0BD07A0F" w14:textId="4537BE8F"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3]</w:t>
      </w:r>
      <w:r w:rsidR="006619E3">
        <w:rPr>
          <w:rFonts w:ascii="Arial" w:hAnsi="Arial" w:cs="Arial"/>
        </w:rPr>
        <w:t xml:space="preserve"> </w:t>
      </w:r>
      <w:r w:rsidRPr="00560ED9">
        <w:rPr>
          <w:rFonts w:ascii="Arial" w:hAnsi="Arial" w:cs="Arial"/>
          <w:b/>
        </w:rPr>
        <w:t>3.3.2 Función parte entera</w:t>
      </w:r>
    </w:p>
    <w:p w14:paraId="5F5F6047" w14:textId="77777777" w:rsidR="0060301B" w:rsidRPr="00560ED9" w:rsidRDefault="0060301B" w:rsidP="0060301B">
      <w:pPr>
        <w:tabs>
          <w:tab w:val="right" w:pos="8498"/>
        </w:tabs>
        <w:spacing w:after="0"/>
        <w:jc w:val="both"/>
        <w:rPr>
          <w:rFonts w:ascii="Arial" w:hAnsi="Arial" w:cs="Arial"/>
          <w:b/>
        </w:rPr>
      </w:pPr>
    </w:p>
    <w:p w14:paraId="2D8BF069" w14:textId="568D5B25" w:rsidR="00800B0B" w:rsidRPr="00560ED9" w:rsidRDefault="0060301B" w:rsidP="00B9490D">
      <w:pPr>
        <w:tabs>
          <w:tab w:val="right" w:pos="8498"/>
        </w:tabs>
        <w:spacing w:after="0"/>
        <w:jc w:val="both"/>
        <w:rPr>
          <w:rFonts w:ascii="Arial" w:hAnsi="Arial" w:cs="Arial"/>
        </w:rPr>
      </w:pPr>
      <w:r w:rsidRPr="00560ED9">
        <w:rPr>
          <w:rFonts w:ascii="Arial" w:hAnsi="Arial" w:cs="Arial"/>
        </w:rPr>
        <w:t xml:space="preserve">La función </w:t>
      </w:r>
      <w:r w:rsidR="008B2DA9" w:rsidRPr="00560ED9">
        <w:rPr>
          <w:rFonts w:ascii="Arial" w:hAnsi="Arial" w:cs="Arial"/>
        </w:rPr>
        <w:t>parte entera</w:t>
      </w:r>
      <w:r w:rsidRPr="00560ED9">
        <w:rPr>
          <w:rFonts w:ascii="Arial" w:hAnsi="Arial" w:cs="Arial"/>
        </w:rPr>
        <w:t xml:space="preserve"> </w:t>
      </w:r>
      <w:commentRangeStart w:id="668"/>
      <w:r w:rsidRPr="00560ED9">
        <w:rPr>
          <w:rFonts w:ascii="Arial" w:hAnsi="Arial" w:cs="Arial"/>
        </w:rPr>
        <w:t>es una función</w:t>
      </w:r>
      <w:commentRangeEnd w:id="668"/>
      <w:r w:rsidR="0033672C">
        <w:rPr>
          <w:rStyle w:val="Refdecomentario"/>
          <w:rFonts w:ascii="Calibri" w:eastAsia="Calibri" w:hAnsi="Calibri" w:cs="Times New Roman"/>
          <w:lang w:val="es-MX"/>
        </w:rPr>
        <w:commentReference w:id="668"/>
      </w:r>
      <w:r w:rsidRPr="00560ED9">
        <w:rPr>
          <w:rFonts w:ascii="Arial" w:hAnsi="Arial" w:cs="Arial"/>
        </w:rPr>
        <w:t xml:space="preserve"> definida en infinitos trozos de la forma </w:t>
      </w:r>
      <m:oMath>
        <m:d>
          <m:dPr>
            <m:begChr m:val="["/>
            <m:ctrlPr>
              <w:rPr>
                <w:rFonts w:ascii="Cambria Math" w:hAnsi="Cambria Math" w:cs="Arial"/>
                <w:i/>
              </w:rPr>
            </m:ctrlPr>
          </m:dPr>
          <m:e>
            <m:r>
              <w:rPr>
                <w:rFonts w:ascii="Cambria Math" w:hAnsi="Cambria Math" w:cs="Arial"/>
              </w:rPr>
              <m:t>k,k+1</m:t>
            </m:r>
          </m:e>
        </m:d>
        <m:r>
          <w:rPr>
            <w:rFonts w:ascii="Cambria Math" w:hAnsi="Cambria Math" w:cs="Arial"/>
          </w:rPr>
          <m:t>,</m:t>
        </m:r>
      </m:oMath>
      <w:r w:rsidRPr="00560ED9">
        <w:rPr>
          <w:rFonts w:ascii="Arial" w:eastAsiaTheme="minorEastAsia" w:hAnsi="Arial" w:cs="Arial"/>
        </w:rPr>
        <w:t xml:space="preserve"> con </w:t>
      </w:r>
      <m:oMath>
        <m:r>
          <w:rPr>
            <w:rFonts w:ascii="Cambria Math" w:eastAsiaTheme="minorEastAsia" w:hAnsi="Cambria Math" w:cs="Arial"/>
          </w:rPr>
          <m:t>k</m:t>
        </m:r>
        <m:r>
          <m:rPr>
            <m:scr m:val="double-struck"/>
          </m:rPr>
          <w:rPr>
            <w:rFonts w:ascii="Cambria Math" w:eastAsiaTheme="minorEastAsia" w:hAnsi="Cambria Math" w:cs="Arial"/>
          </w:rPr>
          <m:t>∈Z</m:t>
        </m:r>
      </m:oMath>
      <w:commentRangeStart w:id="669"/>
      <w:r w:rsidR="00B9490D" w:rsidRPr="00560ED9">
        <w:rPr>
          <w:rFonts w:ascii="Arial" w:eastAsiaTheme="minorEastAsia" w:hAnsi="Arial" w:cs="Arial"/>
        </w:rPr>
        <w:t>.</w:t>
      </w:r>
      <w:commentRangeEnd w:id="669"/>
      <w:r w:rsidR="0033672C">
        <w:rPr>
          <w:rStyle w:val="Refdecomentario"/>
          <w:rFonts w:ascii="Calibri" w:eastAsia="Calibri" w:hAnsi="Calibri" w:cs="Times New Roman"/>
          <w:lang w:val="es-MX"/>
        </w:rPr>
        <w:commentReference w:id="669"/>
      </w:r>
      <w:r w:rsidR="00B9490D" w:rsidRPr="00560ED9">
        <w:rPr>
          <w:rFonts w:ascii="Arial" w:hAnsi="Arial" w:cs="Arial"/>
        </w:rPr>
        <w:t xml:space="preserve"> </w:t>
      </w:r>
    </w:p>
    <w:p w14:paraId="57E7DF52" w14:textId="088C5C3F" w:rsidR="0060301B" w:rsidRPr="00560ED9" w:rsidRDefault="0060301B" w:rsidP="0060301B">
      <w:pPr>
        <w:tabs>
          <w:tab w:val="right" w:pos="8498"/>
        </w:tabs>
        <w:spacing w:after="0"/>
        <w:jc w:val="both"/>
        <w:rPr>
          <w:rFonts w:ascii="Arial" w:hAnsi="Arial" w:cs="Arial"/>
        </w:rPr>
      </w:pPr>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m:t>
                  </m:r>
                </m:e>
                <m:e>
                  <m:r>
                    <w:rPr>
                      <w:rFonts w:ascii="Cambria Math" w:hAnsi="Cambria Math" w:cs="Arial"/>
                    </w:rPr>
                    <m:t xml:space="preserve">-2     </m:t>
                  </m:r>
                  <w:commentRangeStart w:id="670"/>
                  <m:r>
                    <m:rPr>
                      <m:sty m:val="p"/>
                    </m:rPr>
                    <w:rPr>
                      <w:rFonts w:ascii="Cambria Math" w:hAnsi="Cambria Math" w:cs="Arial"/>
                    </w:rPr>
                    <m:t>Si</m:t>
                  </m:r>
                  <w:commentRangeEnd w:id="670"/>
                  <m:r>
                    <m:rPr>
                      <m:sty m:val="p"/>
                    </m:rPr>
                    <w:rPr>
                      <w:rStyle w:val="Refdecomentario"/>
                      <w:rFonts w:ascii="Calibri" w:eastAsia="Calibri" w:hAnsi="Calibri" w:cs="Times New Roman"/>
                      <w:lang w:val="es-MX"/>
                    </w:rPr>
                    <w:commentReference w:id="670"/>
                  </m:r>
                  <m:r>
                    <m:rPr>
                      <m:sty m:val="p"/>
                    </m:rPr>
                    <w:rPr>
                      <w:rFonts w:ascii="Cambria Math" w:hAnsi="Cambria Math" w:cs="Arial"/>
                    </w:rPr>
                    <m:t xml:space="preserve"> </m:t>
                  </m:r>
                  <m:r>
                    <w:rPr>
                      <w:rFonts w:ascii="Cambria Math" w:hAnsi="Cambria Math" w:cs="Arial"/>
                    </w:rPr>
                    <m:t>-2≤x&lt;-1</m:t>
                  </m:r>
                  <m:ctrlPr>
                    <w:rPr>
                      <w:rFonts w:ascii="Cambria Math" w:eastAsia="Cambria Math" w:hAnsi="Cambria Math" w:cs="Arial"/>
                      <w:i/>
                    </w:rPr>
                  </m:ctrlPr>
                </m:e>
                <m:e>
                  <m:r>
                    <w:rPr>
                      <w:rFonts w:ascii="Cambria Math" w:hAnsi="Cambria Math" w:cs="Arial"/>
                    </w:rPr>
                    <m:t xml:space="preserve">-1     </m:t>
                  </m:r>
                  <w:commentRangeStart w:id="671"/>
                  <m:r>
                    <m:rPr>
                      <m:sty m:val="p"/>
                    </m:rPr>
                    <w:rPr>
                      <w:rFonts w:ascii="Cambria Math" w:hAnsi="Cambria Math" w:cs="Arial"/>
                    </w:rPr>
                    <m:t>Si</m:t>
                  </m:r>
                  <w:commentRangeEnd w:id="671"/>
                  <m:r>
                    <m:rPr>
                      <m:sty m:val="p"/>
                    </m:rPr>
                    <w:rPr>
                      <w:rStyle w:val="Refdecomentario"/>
                      <w:rFonts w:ascii="Calibri" w:eastAsia="Calibri" w:hAnsi="Calibri" w:cs="Times New Roman"/>
                      <w:lang w:val="es-MX"/>
                    </w:rPr>
                    <w:commentReference w:id="671"/>
                  </m:r>
                  <m:r>
                    <w:rPr>
                      <w:rFonts w:ascii="Cambria Math" w:hAnsi="Cambria Math" w:cs="Arial"/>
                    </w:rPr>
                    <m:t xml:space="preserve">   -1≤x&lt;0</m:t>
                  </m:r>
                  <m:ctrlPr>
                    <w:rPr>
                      <w:rFonts w:ascii="Cambria Math" w:eastAsia="Cambria Math" w:hAnsi="Cambria Math" w:cs="Arial"/>
                      <w:i/>
                    </w:rPr>
                  </m:ctrlPr>
                </m:e>
                <m:e>
                  <m:r>
                    <w:rPr>
                      <w:rFonts w:ascii="Cambria Math" w:hAnsi="Cambria Math" w:cs="Arial"/>
                    </w:rPr>
                    <m:t xml:space="preserve">0        </m:t>
                  </m:r>
                  <w:commentRangeStart w:id="672"/>
                  <m:r>
                    <m:rPr>
                      <m:sty m:val="p"/>
                    </m:rPr>
                    <w:rPr>
                      <w:rFonts w:ascii="Cambria Math" w:hAnsi="Cambria Math" w:cs="Arial"/>
                    </w:rPr>
                    <m:t>Si</m:t>
                  </m:r>
                  <w:commentRangeEnd w:id="672"/>
                  <m:r>
                    <m:rPr>
                      <m:sty m:val="p"/>
                    </m:rPr>
                    <w:rPr>
                      <w:rStyle w:val="Refdecomentario"/>
                      <w:rFonts w:ascii="Calibri" w:eastAsia="Calibri" w:hAnsi="Calibri" w:cs="Times New Roman"/>
                      <w:lang w:val="es-MX"/>
                    </w:rPr>
                    <w:commentReference w:id="672"/>
                  </m:r>
                  <m:r>
                    <m:rPr>
                      <m:sty m:val="p"/>
                    </m:rPr>
                    <w:rPr>
                      <w:rFonts w:ascii="Cambria Math" w:hAnsi="Cambria Math" w:cs="Arial"/>
                    </w:rPr>
                    <m:t xml:space="preserve">       </m:t>
                  </m:r>
                  <m:r>
                    <w:rPr>
                      <w:rFonts w:ascii="Cambria Math" w:hAnsi="Cambria Math" w:cs="Arial"/>
                    </w:rPr>
                    <m:t>0≤x&lt;1</m:t>
                  </m:r>
                  <m:ctrlPr>
                    <w:rPr>
                      <w:rFonts w:ascii="Cambria Math" w:eastAsia="Cambria Math" w:hAnsi="Cambria Math" w:cs="Arial"/>
                      <w:i/>
                    </w:rPr>
                  </m:ctrlPr>
                </m:e>
                <m:e>
                  <m:r>
                    <w:rPr>
                      <w:rFonts w:ascii="Cambria Math" w:hAnsi="Cambria Math" w:cs="Arial"/>
                    </w:rPr>
                    <m:t xml:space="preserve">1       </m:t>
                  </m:r>
                  <w:commentRangeStart w:id="673"/>
                  <m:r>
                    <m:rPr>
                      <m:sty m:val="p"/>
                    </m:rPr>
                    <w:rPr>
                      <w:rFonts w:ascii="Cambria Math" w:hAnsi="Cambria Math" w:cs="Arial"/>
                    </w:rPr>
                    <m:t>Si</m:t>
                  </m:r>
                  <w:commentRangeEnd w:id="673"/>
                  <m:r>
                    <m:rPr>
                      <m:sty m:val="p"/>
                    </m:rPr>
                    <w:rPr>
                      <w:rStyle w:val="Refdecomentario"/>
                      <w:rFonts w:ascii="Calibri" w:eastAsia="Calibri" w:hAnsi="Calibri" w:cs="Times New Roman"/>
                      <w:lang w:val="es-MX"/>
                    </w:rPr>
                    <w:commentReference w:id="673"/>
                  </m:r>
                  <m:r>
                    <m:rPr>
                      <m:sty m:val="p"/>
                    </m:rPr>
                    <w:rPr>
                      <w:rFonts w:ascii="Cambria Math" w:hAnsi="Cambria Math" w:cs="Arial"/>
                    </w:rPr>
                    <m:t xml:space="preserve">      </m:t>
                  </m:r>
                  <m:r>
                    <w:rPr>
                      <w:rFonts w:ascii="Cambria Math" w:hAnsi="Cambria Math" w:cs="Arial"/>
                    </w:rPr>
                    <m:t>1≤x&lt;2</m:t>
                  </m:r>
                  <m:ctrlPr>
                    <w:rPr>
                      <w:rFonts w:ascii="Cambria Math" w:eastAsia="Cambria Math" w:hAnsi="Cambria Math" w:cs="Arial"/>
                      <w:i/>
                    </w:rPr>
                  </m:ctrlPr>
                </m:e>
                <m:e>
                  <m:r>
                    <w:rPr>
                      <w:rFonts w:ascii="Cambria Math" w:hAnsi="Cambria Math" w:cs="Arial"/>
                    </w:rPr>
                    <m:t xml:space="preserve">2       </m:t>
                  </m:r>
                  <w:commentRangeStart w:id="674"/>
                  <m:r>
                    <m:rPr>
                      <m:sty m:val="p"/>
                    </m:rPr>
                    <w:rPr>
                      <w:rFonts w:ascii="Cambria Math" w:hAnsi="Cambria Math" w:cs="Arial"/>
                    </w:rPr>
                    <m:t>Si</m:t>
                  </m:r>
                  <w:commentRangeEnd w:id="674"/>
                  <m:r>
                    <m:rPr>
                      <m:sty m:val="p"/>
                    </m:rPr>
                    <w:rPr>
                      <w:rStyle w:val="Refdecomentario"/>
                      <w:rFonts w:ascii="Calibri" w:eastAsia="Calibri" w:hAnsi="Calibri" w:cs="Times New Roman"/>
                      <w:lang w:val="es-MX"/>
                    </w:rPr>
                    <w:commentReference w:id="674"/>
                  </m:r>
                  <m:r>
                    <m:rPr>
                      <m:sty m:val="p"/>
                    </m:rPr>
                    <w:rPr>
                      <w:rFonts w:ascii="Cambria Math" w:hAnsi="Cambria Math" w:cs="Arial"/>
                    </w:rPr>
                    <m:t xml:space="preserve">      2≤</m:t>
                  </m:r>
                  <m:r>
                    <w:rPr>
                      <w:rFonts w:ascii="Cambria Math" w:hAnsi="Cambria Math" w:cs="Arial"/>
                    </w:rPr>
                    <m:t>x&lt;3</m:t>
                  </m:r>
                  <m:ctrlPr>
                    <w:rPr>
                      <w:rFonts w:ascii="Cambria Math" w:eastAsia="Cambria Math" w:hAnsi="Cambria Math" w:cs="Arial"/>
                      <w:i/>
                    </w:rPr>
                  </m:ctrlPr>
                </m:e>
                <m:e>
                  <m:r>
                    <w:rPr>
                      <w:rFonts w:ascii="Cambria Math" w:eastAsia="Cambria Math" w:hAnsi="Cambria Math" w:cs="Arial"/>
                    </w:rPr>
                    <m:t>⋮</m:t>
                  </m:r>
                </m:e>
              </m:eqArr>
            </m:e>
          </m:d>
          <m:r>
            <w:rPr>
              <w:rFonts w:ascii="Cambria Math" w:hAnsi="Cambria Math" w:cs="Arial"/>
            </w:rPr>
            <m:t xml:space="preserve"> </m:t>
          </m:r>
        </m:oMath>
      </m:oMathPara>
    </w:p>
    <w:p w14:paraId="561D82A2" w14:textId="77777777" w:rsidR="00D179F6" w:rsidRPr="00560ED9" w:rsidRDefault="00D179F6" w:rsidP="00D179F6">
      <w:pPr>
        <w:tabs>
          <w:tab w:val="right" w:pos="8498"/>
        </w:tabs>
        <w:spacing w:after="0"/>
        <w:jc w:val="both"/>
        <w:rPr>
          <w:rFonts w:ascii="Arial" w:eastAsiaTheme="minorEastAsia" w:hAnsi="Arial" w:cs="Arial"/>
        </w:rPr>
      </w:pPr>
    </w:p>
    <w:p w14:paraId="257C0ECA" w14:textId="7096851B" w:rsidR="00D179F6" w:rsidRPr="00560ED9" w:rsidRDefault="00D179F6" w:rsidP="00D179F6">
      <w:pPr>
        <w:tabs>
          <w:tab w:val="right" w:pos="8498"/>
        </w:tabs>
        <w:spacing w:after="0"/>
        <w:jc w:val="both"/>
        <w:rPr>
          <w:rFonts w:ascii="Arial" w:eastAsiaTheme="minorEastAsia" w:hAnsi="Arial" w:cs="Arial"/>
        </w:rPr>
      </w:pPr>
      <w:r w:rsidRPr="00560ED9">
        <w:rPr>
          <w:rFonts w:ascii="Arial" w:eastAsiaTheme="minorEastAsia" w:hAnsi="Arial" w:cs="Arial"/>
        </w:rPr>
        <w:t xml:space="preserve">La función parte </w:t>
      </w:r>
      <w:commentRangeStart w:id="675"/>
      <w:r w:rsidRPr="00560ED9">
        <w:rPr>
          <w:rFonts w:ascii="Arial" w:eastAsiaTheme="minorEastAsia" w:hAnsi="Arial" w:cs="Arial"/>
        </w:rPr>
        <w:t>entera</w:t>
      </w:r>
      <w:r w:rsidR="00435647">
        <w:rPr>
          <w:rFonts w:ascii="Arial" w:eastAsiaTheme="minorEastAsia" w:hAnsi="Arial" w:cs="Arial"/>
        </w:rPr>
        <w:t xml:space="preserve"> que se representa como</w:t>
      </w:r>
      <m:oMath>
        <m:d>
          <m:dPr>
            <m:begChr m:val="⟦"/>
            <m:endChr m:val="⟧"/>
            <m:ctrlPr>
              <w:rPr>
                <w:rFonts w:ascii="Cambria Math" w:hAnsi="Cambria Math" w:cs="Arial"/>
                <w:i/>
              </w:rPr>
            </m:ctrlPr>
          </m:dPr>
          <m:e>
            <m:r>
              <w:rPr>
                <w:rFonts w:ascii="Cambria Math" w:hAnsi="Cambria Math" w:cs="Arial"/>
              </w:rPr>
              <m:t>x</m:t>
            </m:r>
          </m:e>
        </m:d>
        <m:r>
          <w:rPr>
            <w:rFonts w:ascii="Cambria Math" w:hAnsi="Cambria Math" w:cs="Arial"/>
          </w:rPr>
          <m:t xml:space="preserve"> </m:t>
        </m:r>
      </m:oMath>
      <w:r w:rsidRPr="00560ED9">
        <w:rPr>
          <w:rFonts w:ascii="Arial" w:eastAsiaTheme="minorEastAsia" w:hAnsi="Arial" w:cs="Arial"/>
        </w:rPr>
        <w:t xml:space="preserve">también se puede definir como la </w:t>
      </w:r>
      <w:r w:rsidR="008B2DA9" w:rsidRPr="00560ED9">
        <w:rPr>
          <w:rFonts w:ascii="Arial" w:eastAsiaTheme="minorEastAsia" w:hAnsi="Arial" w:cs="Arial"/>
        </w:rPr>
        <w:t>función que</w:t>
      </w:r>
      <w:commentRangeEnd w:id="675"/>
      <w:r w:rsidR="00EA35B5">
        <w:rPr>
          <w:rStyle w:val="Refdecomentario"/>
          <w:rFonts w:ascii="Calibri" w:eastAsia="Calibri" w:hAnsi="Calibri" w:cs="Times New Roman"/>
          <w:lang w:val="es-MX"/>
        </w:rPr>
        <w:commentReference w:id="675"/>
      </w:r>
      <w:r w:rsidR="008B2DA9" w:rsidRPr="00560ED9">
        <w:rPr>
          <w:rFonts w:ascii="Arial" w:eastAsiaTheme="minorEastAsia" w:hAnsi="Arial" w:cs="Arial"/>
        </w:rPr>
        <w:t xml:space="preserve"> hace corresponder </w:t>
      </w:r>
      <w:r w:rsidRPr="00560ED9">
        <w:rPr>
          <w:rFonts w:ascii="Arial" w:eastAsiaTheme="minorEastAsia" w:hAnsi="Arial" w:cs="Arial"/>
        </w:rPr>
        <w:t>a cada número real</w:t>
      </w:r>
      <w:commentRangeStart w:id="676"/>
      <w:r w:rsidR="008B2DA9" w:rsidRPr="00560ED9">
        <w:rPr>
          <w:rFonts w:ascii="Arial" w:eastAsiaTheme="minorEastAsia" w:hAnsi="Arial" w:cs="Arial"/>
        </w:rPr>
        <w:t>,</w:t>
      </w:r>
      <w:commentRangeEnd w:id="676"/>
      <w:r w:rsidR="00EA35B5">
        <w:rPr>
          <w:rStyle w:val="Refdecomentario"/>
          <w:rFonts w:ascii="Calibri" w:eastAsia="Calibri" w:hAnsi="Calibri" w:cs="Times New Roman"/>
          <w:lang w:val="es-MX"/>
        </w:rPr>
        <w:commentReference w:id="676"/>
      </w:r>
      <w:r w:rsidRPr="00560ED9">
        <w:rPr>
          <w:rFonts w:ascii="Arial" w:eastAsiaTheme="minorEastAsia" w:hAnsi="Arial" w:cs="Arial"/>
        </w:rPr>
        <w:t xml:space="preserve"> el mayor </w:t>
      </w:r>
      <w:r w:rsidR="008B2DA9" w:rsidRPr="00560ED9">
        <w:rPr>
          <w:rFonts w:ascii="Arial" w:eastAsiaTheme="minorEastAsia" w:hAnsi="Arial" w:cs="Arial"/>
        </w:rPr>
        <w:t xml:space="preserve">número </w:t>
      </w:r>
      <w:r w:rsidRPr="00560ED9">
        <w:rPr>
          <w:rFonts w:ascii="Arial" w:eastAsiaTheme="minorEastAsia" w:hAnsi="Arial" w:cs="Arial"/>
        </w:rPr>
        <w:t xml:space="preserve">entero que es menor o igual al número </w:t>
      </w:r>
      <w:r w:rsidR="008B2DA9" w:rsidRPr="00560ED9">
        <w:rPr>
          <w:rFonts w:ascii="Arial" w:eastAsiaTheme="minorEastAsia" w:hAnsi="Arial" w:cs="Arial"/>
        </w:rPr>
        <w:t xml:space="preserve">real </w:t>
      </w:r>
      <w:commentRangeStart w:id="677"/>
      <w:r w:rsidRPr="00560ED9">
        <w:rPr>
          <w:rFonts w:ascii="Arial" w:eastAsiaTheme="minorEastAsia" w:hAnsi="Arial" w:cs="Arial"/>
        </w:rPr>
        <w:t>dado</w:t>
      </w:r>
      <w:commentRangeEnd w:id="677"/>
      <w:r w:rsidR="00EA35B5">
        <w:rPr>
          <w:rStyle w:val="Refdecomentario"/>
          <w:rFonts w:ascii="Calibri" w:eastAsia="Calibri" w:hAnsi="Calibri" w:cs="Times New Roman"/>
          <w:lang w:val="es-MX"/>
        </w:rPr>
        <w:commentReference w:id="677"/>
      </w:r>
      <w:r w:rsidRPr="00560ED9">
        <w:rPr>
          <w:rFonts w:ascii="Arial" w:eastAsiaTheme="minorEastAsia" w:hAnsi="Arial" w:cs="Arial"/>
        </w:rPr>
        <w:t xml:space="preserve">. </w:t>
      </w:r>
    </w:p>
    <w:p w14:paraId="36EE9166" w14:textId="77777777" w:rsidR="00D179F6" w:rsidRPr="00560ED9" w:rsidRDefault="00D179F6" w:rsidP="00D179F6">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800B0B" w:rsidRPr="00560ED9" w14:paraId="2E19A727" w14:textId="77777777" w:rsidTr="00800B0B">
        <w:tc>
          <w:tcPr>
            <w:tcW w:w="9054" w:type="dxa"/>
            <w:gridSpan w:val="2"/>
            <w:shd w:val="clear" w:color="auto" w:fill="0D0D0D" w:themeFill="text1" w:themeFillTint="F2"/>
          </w:tcPr>
          <w:p w14:paraId="351983CC" w14:textId="77777777" w:rsidR="00800B0B" w:rsidRPr="00560ED9" w:rsidRDefault="00800B0B" w:rsidP="00800B0B">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EE1F8FC" w14:textId="77777777" w:rsidR="00800B0B" w:rsidRPr="00560ED9" w:rsidRDefault="00800B0B" w:rsidP="00800B0B">
            <w:pPr>
              <w:jc w:val="center"/>
              <w:rPr>
                <w:rFonts w:ascii="Arial" w:hAnsi="Arial" w:cs="Arial"/>
                <w:b/>
                <w:color w:val="FFFFFF" w:themeColor="background1"/>
              </w:rPr>
            </w:pPr>
          </w:p>
        </w:tc>
      </w:tr>
      <w:tr w:rsidR="00800B0B" w:rsidRPr="00560ED9" w14:paraId="04589803" w14:textId="77777777" w:rsidTr="00800B0B">
        <w:tc>
          <w:tcPr>
            <w:tcW w:w="1384" w:type="dxa"/>
          </w:tcPr>
          <w:p w14:paraId="292E4136" w14:textId="77777777" w:rsidR="00800B0B" w:rsidRPr="00560ED9" w:rsidRDefault="00800B0B" w:rsidP="00800B0B">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6E887760" w14:textId="79100BA3" w:rsidR="00800B0B" w:rsidRPr="00560ED9" w:rsidRDefault="00800B0B" w:rsidP="00800B0B">
            <w:pPr>
              <w:rPr>
                <w:rFonts w:ascii="Arial" w:hAnsi="Arial" w:cs="Arial"/>
                <w:b/>
                <w:color w:val="000000"/>
                <w:sz w:val="18"/>
                <w:szCs w:val="18"/>
              </w:rPr>
            </w:pPr>
            <w:r w:rsidRPr="00560ED9">
              <w:rPr>
                <w:rFonts w:ascii="Arial" w:hAnsi="Arial" w:cs="Arial"/>
                <w:color w:val="000000"/>
              </w:rPr>
              <w:t>MA_11_02_IMG6</w:t>
            </w:r>
            <w:r w:rsidR="000B1AFF" w:rsidRPr="00560ED9">
              <w:rPr>
                <w:rFonts w:ascii="Arial" w:hAnsi="Arial" w:cs="Arial"/>
                <w:color w:val="000000"/>
              </w:rPr>
              <w:t>9</w:t>
            </w:r>
          </w:p>
        </w:tc>
      </w:tr>
      <w:tr w:rsidR="00800B0B" w:rsidRPr="00560ED9" w14:paraId="334B6559" w14:textId="77777777" w:rsidTr="00800B0B">
        <w:tc>
          <w:tcPr>
            <w:tcW w:w="1384" w:type="dxa"/>
          </w:tcPr>
          <w:p w14:paraId="55CC6190"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Descripción</w:t>
            </w:r>
          </w:p>
        </w:tc>
        <w:tc>
          <w:tcPr>
            <w:tcW w:w="7670" w:type="dxa"/>
          </w:tcPr>
          <w:p w14:paraId="1CC7AD2D" w14:textId="44305AC2" w:rsidR="00800B0B" w:rsidRPr="00560ED9" w:rsidRDefault="00800B0B" w:rsidP="00800B0B">
            <w:pPr>
              <w:rPr>
                <w:rFonts w:ascii="Arial" w:hAnsi="Arial" w:cs="Arial"/>
                <w:color w:val="000000"/>
              </w:rPr>
            </w:pPr>
            <w:r w:rsidRPr="00560ED9">
              <w:rPr>
                <w:rFonts w:ascii="Arial" w:hAnsi="Arial" w:cs="Arial"/>
                <w:color w:val="000000"/>
              </w:rPr>
              <w:t>La función parte entera</w:t>
            </w:r>
          </w:p>
        </w:tc>
      </w:tr>
      <w:tr w:rsidR="00800B0B" w:rsidRPr="00560ED9" w14:paraId="488A7193" w14:textId="77777777" w:rsidTr="00800B0B">
        <w:tc>
          <w:tcPr>
            <w:tcW w:w="1384" w:type="dxa"/>
          </w:tcPr>
          <w:p w14:paraId="6E7BE48A"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1FB80D7" w14:textId="184A6224" w:rsidR="00800B0B" w:rsidRPr="00560ED9" w:rsidRDefault="0033672C" w:rsidP="00800B0B">
            <w:pPr>
              <w:rPr>
                <w:rFonts w:ascii="Arial" w:hAnsi="Arial" w:cs="Arial"/>
                <w:color w:val="000000"/>
              </w:rPr>
            </w:pPr>
            <w:r w:rsidRPr="003D280F">
              <w:rPr>
                <w:rFonts w:ascii="Arial" w:hAnsi="Arial" w:cs="Arial"/>
                <w:color w:val="76923C" w:themeColor="accent3" w:themeShade="BF"/>
              </w:rPr>
              <w:t>FALTA LA GRÁFICA</w:t>
            </w:r>
          </w:p>
        </w:tc>
      </w:tr>
      <w:tr w:rsidR="00800B0B" w:rsidRPr="00560ED9" w14:paraId="1495CDBD" w14:textId="77777777" w:rsidTr="00800B0B">
        <w:tc>
          <w:tcPr>
            <w:tcW w:w="1384" w:type="dxa"/>
          </w:tcPr>
          <w:p w14:paraId="0233FA75" w14:textId="77777777" w:rsidR="00800B0B" w:rsidRPr="00560ED9" w:rsidRDefault="00800B0B" w:rsidP="00800B0B">
            <w:pPr>
              <w:rPr>
                <w:rFonts w:ascii="Arial" w:hAnsi="Arial" w:cs="Arial"/>
                <w:color w:val="000000"/>
              </w:rPr>
            </w:pPr>
            <w:r w:rsidRPr="00560ED9">
              <w:rPr>
                <w:rFonts w:ascii="Arial" w:hAnsi="Arial" w:cs="Arial"/>
                <w:b/>
                <w:color w:val="000000"/>
                <w:sz w:val="18"/>
                <w:szCs w:val="18"/>
              </w:rPr>
              <w:t>Pie de imagen</w:t>
            </w:r>
          </w:p>
        </w:tc>
        <w:tc>
          <w:tcPr>
            <w:tcW w:w="7670" w:type="dxa"/>
          </w:tcPr>
          <w:p w14:paraId="1F1C1D1E" w14:textId="2DE265E7" w:rsidR="00800B0B" w:rsidRPr="00560ED9" w:rsidRDefault="00B32DCA" w:rsidP="00435647">
            <w:pPr>
              <w:tabs>
                <w:tab w:val="right" w:pos="8498"/>
              </w:tabs>
              <w:jc w:val="both"/>
              <w:rPr>
                <w:rFonts w:ascii="Arial" w:eastAsiaTheme="minorEastAsia" w:hAnsi="Arial" w:cs="Arial"/>
              </w:rPr>
            </w:pPr>
            <w:r w:rsidRPr="00560ED9">
              <w:rPr>
                <w:rFonts w:ascii="Arial" w:eastAsiaTheme="minorEastAsia" w:hAnsi="Arial" w:cs="Arial"/>
              </w:rPr>
              <w:t>Gráfica</w:t>
            </w:r>
            <w:r w:rsidR="00800B0B" w:rsidRPr="00560ED9">
              <w:rPr>
                <w:rFonts w:ascii="Arial" w:eastAsiaTheme="minorEastAsia" w:hAnsi="Arial" w:cs="Arial"/>
              </w:rPr>
              <w:t xml:space="preserve"> de la función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x</m:t>
                  </m:r>
                </m:e>
              </m:d>
            </m:oMath>
          </w:p>
        </w:tc>
      </w:tr>
    </w:tbl>
    <w:p w14:paraId="46221B3F" w14:textId="77777777" w:rsidR="00D179F6" w:rsidRPr="00560ED9" w:rsidRDefault="00D179F6" w:rsidP="0060301B">
      <w:pPr>
        <w:tabs>
          <w:tab w:val="right" w:pos="8498"/>
        </w:tabs>
        <w:spacing w:after="0"/>
        <w:jc w:val="both"/>
        <w:rPr>
          <w:rFonts w:ascii="Arial" w:hAnsi="Arial" w:cs="Arial"/>
        </w:rPr>
      </w:pPr>
    </w:p>
    <w:p w14:paraId="44F8B6D9" w14:textId="740A584C" w:rsidR="0060301B" w:rsidRPr="00560ED9" w:rsidRDefault="0060301B" w:rsidP="0060301B">
      <w:pPr>
        <w:tabs>
          <w:tab w:val="right" w:pos="8498"/>
        </w:tabs>
        <w:spacing w:after="0"/>
        <w:jc w:val="both"/>
        <w:rPr>
          <w:rFonts w:ascii="Arial" w:hAnsi="Arial" w:cs="Arial"/>
        </w:rPr>
      </w:pPr>
      <w:r w:rsidRPr="00560ED9">
        <w:rPr>
          <w:rFonts w:ascii="Arial" w:hAnsi="Arial" w:cs="Arial"/>
        </w:rPr>
        <w:t>Las características</w:t>
      </w:r>
      <w:r w:rsidR="00B9490D" w:rsidRPr="00560ED9">
        <w:rPr>
          <w:rFonts w:ascii="Arial" w:hAnsi="Arial" w:cs="Arial"/>
        </w:rPr>
        <w:t xml:space="preserve"> de la función</w:t>
      </w:r>
      <w:r w:rsidR="00800B0B" w:rsidRPr="00560ED9">
        <w:rPr>
          <w:rFonts w:ascii="Arial" w:hAnsi="Arial" w:cs="Arial"/>
        </w:rPr>
        <w:t xml:space="preserve"> parte ent</w:t>
      </w:r>
      <w:r w:rsidR="00176BB2" w:rsidRPr="00560ED9">
        <w:rPr>
          <w:rFonts w:ascii="Arial" w:hAnsi="Arial" w:cs="Arial"/>
        </w:rPr>
        <w:t>er</w:t>
      </w:r>
      <w:r w:rsidR="00800B0B" w:rsidRPr="00560ED9">
        <w:rPr>
          <w:rFonts w:ascii="Arial" w:hAnsi="Arial" w:cs="Arial"/>
        </w:rPr>
        <w:t>a son</w:t>
      </w:r>
      <w:r w:rsidRPr="00560ED9">
        <w:rPr>
          <w:rFonts w:ascii="Arial" w:hAnsi="Arial" w:cs="Arial"/>
        </w:rPr>
        <w:t>:</w:t>
      </w:r>
    </w:p>
    <w:p w14:paraId="54E2E667" w14:textId="77777777" w:rsidR="00A95008" w:rsidRPr="00560ED9" w:rsidRDefault="00A95008" w:rsidP="00962CCA">
      <w:pPr>
        <w:tabs>
          <w:tab w:val="right" w:pos="8498"/>
        </w:tabs>
        <w:spacing w:after="0"/>
        <w:jc w:val="both"/>
        <w:rPr>
          <w:rFonts w:ascii="Arial" w:hAnsi="Arial" w:cs="Arial"/>
          <w:b/>
        </w:rPr>
      </w:pPr>
    </w:p>
    <w:tbl>
      <w:tblPr>
        <w:tblStyle w:val="Tablaconcuadrcula"/>
        <w:tblW w:w="0" w:type="auto"/>
        <w:jc w:val="center"/>
        <w:tblLook w:val="04A0" w:firstRow="1" w:lastRow="0" w:firstColumn="1" w:lastColumn="0" w:noHBand="0" w:noVBand="1"/>
      </w:tblPr>
      <w:tblGrid>
        <w:gridCol w:w="3460"/>
        <w:gridCol w:w="3141"/>
      </w:tblGrid>
      <w:tr w:rsidR="00342B62" w:rsidRPr="00560ED9" w14:paraId="7CC8AB9B" w14:textId="77777777" w:rsidTr="00342B62">
        <w:trPr>
          <w:jc w:val="center"/>
        </w:trPr>
        <w:tc>
          <w:tcPr>
            <w:tcW w:w="3460" w:type="dxa"/>
          </w:tcPr>
          <w:p w14:paraId="51DDCF1E" w14:textId="27429849" w:rsidR="00342B62" w:rsidRPr="00560ED9" w:rsidRDefault="00342B62" w:rsidP="0033672C">
            <w:pPr>
              <w:tabs>
                <w:tab w:val="right" w:pos="8498"/>
              </w:tabs>
              <w:jc w:val="both"/>
              <w:rPr>
                <w:rFonts w:ascii="Arial" w:hAnsi="Arial" w:cs="Arial"/>
              </w:rPr>
            </w:pPr>
            <w:r w:rsidRPr="00560ED9">
              <w:rPr>
                <w:rFonts w:ascii="Arial" w:hAnsi="Arial" w:cs="Arial"/>
              </w:rPr>
              <w:t>Dominio</w:t>
            </w:r>
          </w:p>
        </w:tc>
        <w:tc>
          <w:tcPr>
            <w:tcW w:w="3141" w:type="dxa"/>
          </w:tcPr>
          <w:p w14:paraId="455F86F1" w14:textId="77777777"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R</m:t>
                </m:r>
              </m:oMath>
            </m:oMathPara>
          </w:p>
        </w:tc>
      </w:tr>
      <w:tr w:rsidR="00342B62" w:rsidRPr="00560ED9" w14:paraId="1A7B7742" w14:textId="77777777" w:rsidTr="00342B62">
        <w:trPr>
          <w:jc w:val="center"/>
        </w:trPr>
        <w:tc>
          <w:tcPr>
            <w:tcW w:w="3460" w:type="dxa"/>
          </w:tcPr>
          <w:p w14:paraId="396C5444" w14:textId="40D8E2F7" w:rsidR="00342B62" w:rsidRPr="00560ED9" w:rsidRDefault="00342B62" w:rsidP="0033672C">
            <w:pPr>
              <w:tabs>
                <w:tab w:val="right" w:pos="8498"/>
              </w:tabs>
              <w:jc w:val="both"/>
              <w:rPr>
                <w:rFonts w:ascii="Arial" w:hAnsi="Arial" w:cs="Arial"/>
              </w:rPr>
            </w:pPr>
            <w:r w:rsidRPr="00560ED9">
              <w:rPr>
                <w:rFonts w:ascii="Arial" w:hAnsi="Arial" w:cs="Arial"/>
              </w:rPr>
              <w:t>Rango</w:t>
            </w:r>
          </w:p>
        </w:tc>
        <w:tc>
          <w:tcPr>
            <w:tcW w:w="3141" w:type="dxa"/>
          </w:tcPr>
          <w:p w14:paraId="0BE99165" w14:textId="7DC8040C" w:rsidR="00342B62" w:rsidRPr="00560ED9" w:rsidRDefault="00342B62" w:rsidP="00342B62">
            <w:pPr>
              <w:tabs>
                <w:tab w:val="right" w:pos="8498"/>
              </w:tabs>
              <w:jc w:val="center"/>
              <w:rPr>
                <w:rFonts w:ascii="Arial" w:hAnsi="Arial" w:cs="Arial"/>
              </w:rPr>
            </w:pPr>
            <m:oMathPara>
              <m:oMath>
                <m:r>
                  <m:rPr>
                    <m:scr m:val="double-struck"/>
                  </m:rPr>
                  <w:rPr>
                    <w:rFonts w:ascii="Cambria Math" w:hAnsi="Cambria Math" w:cs="Arial"/>
                  </w:rPr>
                  <m:t>Z</m:t>
                </m:r>
              </m:oMath>
            </m:oMathPara>
          </w:p>
        </w:tc>
      </w:tr>
      <w:tr w:rsidR="00342B62" w:rsidRPr="00560ED9" w14:paraId="6D1B9333" w14:textId="77777777" w:rsidTr="00342B62">
        <w:trPr>
          <w:jc w:val="center"/>
        </w:trPr>
        <w:tc>
          <w:tcPr>
            <w:tcW w:w="3460" w:type="dxa"/>
          </w:tcPr>
          <w:p w14:paraId="0D9ACEDC" w14:textId="31A2C6B1" w:rsidR="00342B62" w:rsidRPr="00560ED9" w:rsidRDefault="006619E3" w:rsidP="00342B62">
            <w:pPr>
              <w:tabs>
                <w:tab w:val="right" w:pos="8498"/>
              </w:tabs>
              <w:jc w:val="both"/>
              <w:rPr>
                <w:rFonts w:ascii="Arial" w:hAnsi="Arial" w:cs="Arial"/>
              </w:rPr>
            </w:pPr>
            <w:r>
              <w:rPr>
                <w:rFonts w:ascii="Arial" w:hAnsi="Arial" w:cs="Arial"/>
              </w:rPr>
              <w:t>Inyectiva</w:t>
            </w:r>
          </w:p>
        </w:tc>
        <w:tc>
          <w:tcPr>
            <w:tcW w:w="3141" w:type="dxa"/>
          </w:tcPr>
          <w:p w14:paraId="06FE8406" w14:textId="0BC69AAF"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13E96EE4" w14:textId="77777777" w:rsidTr="00342B62">
        <w:trPr>
          <w:jc w:val="center"/>
        </w:trPr>
        <w:tc>
          <w:tcPr>
            <w:tcW w:w="3460" w:type="dxa"/>
          </w:tcPr>
          <w:p w14:paraId="55EAEE22" w14:textId="2E53DB7F" w:rsidR="00342B62" w:rsidRPr="00560ED9" w:rsidRDefault="006619E3" w:rsidP="00342B62">
            <w:pPr>
              <w:tabs>
                <w:tab w:val="right" w:pos="8498"/>
              </w:tabs>
              <w:jc w:val="both"/>
              <w:rPr>
                <w:rFonts w:ascii="Arial" w:hAnsi="Arial" w:cs="Arial"/>
              </w:rPr>
            </w:pPr>
            <w:r>
              <w:rPr>
                <w:rFonts w:ascii="Arial" w:hAnsi="Arial" w:cs="Arial"/>
              </w:rPr>
              <w:t>Sobreyectiva</w:t>
            </w:r>
          </w:p>
        </w:tc>
        <w:tc>
          <w:tcPr>
            <w:tcW w:w="3141" w:type="dxa"/>
          </w:tcPr>
          <w:p w14:paraId="30BE69B1" w14:textId="77777777" w:rsidR="00342B62" w:rsidRPr="00560ED9" w:rsidRDefault="00342B62" w:rsidP="00342B62">
            <w:pPr>
              <w:tabs>
                <w:tab w:val="right" w:pos="8498"/>
              </w:tabs>
              <w:jc w:val="center"/>
              <w:rPr>
                <w:rFonts w:ascii="Arial" w:eastAsia="Cambria" w:hAnsi="Arial" w:cs="Arial"/>
              </w:rPr>
            </w:pPr>
            <w:r w:rsidRPr="00560ED9">
              <w:rPr>
                <w:rFonts w:ascii="Arial" w:eastAsia="Cambria" w:hAnsi="Arial" w:cs="Arial"/>
              </w:rPr>
              <w:t>No</w:t>
            </w:r>
          </w:p>
        </w:tc>
      </w:tr>
      <w:tr w:rsidR="00342B62" w:rsidRPr="00560ED9" w14:paraId="42E3E915" w14:textId="77777777" w:rsidTr="00342B62">
        <w:trPr>
          <w:jc w:val="center"/>
        </w:trPr>
        <w:tc>
          <w:tcPr>
            <w:tcW w:w="3460" w:type="dxa"/>
          </w:tcPr>
          <w:p w14:paraId="7D4FCE28" w14:textId="5B87EB48" w:rsidR="00342B62" w:rsidRPr="00560ED9" w:rsidRDefault="00B32DCA" w:rsidP="0033672C">
            <w:pPr>
              <w:tabs>
                <w:tab w:val="right" w:pos="8498"/>
              </w:tabs>
              <w:jc w:val="both"/>
              <w:rPr>
                <w:rFonts w:ascii="Arial" w:hAnsi="Arial" w:cs="Arial"/>
              </w:rPr>
            </w:pPr>
            <w:r w:rsidRPr="00560ED9">
              <w:rPr>
                <w:rFonts w:ascii="Arial" w:hAnsi="Arial" w:cs="Arial"/>
              </w:rPr>
              <w:t>La función es par o impar</w:t>
            </w:r>
          </w:p>
        </w:tc>
        <w:tc>
          <w:tcPr>
            <w:tcW w:w="3141" w:type="dxa"/>
          </w:tcPr>
          <w:p w14:paraId="79A4D09C" w14:textId="68A933D6" w:rsidR="00342B62" w:rsidRPr="00560ED9" w:rsidRDefault="00B32DCA" w:rsidP="00342B62">
            <w:pPr>
              <w:tabs>
                <w:tab w:val="right" w:pos="8498"/>
              </w:tabs>
              <w:jc w:val="center"/>
              <w:rPr>
                <w:rFonts w:ascii="Arial" w:eastAsia="Cambria" w:hAnsi="Arial" w:cs="Arial"/>
              </w:rPr>
            </w:pPr>
            <w:r w:rsidRPr="00560ED9">
              <w:rPr>
                <w:rFonts w:ascii="Arial" w:eastAsia="Cambria" w:hAnsi="Arial" w:cs="Arial"/>
              </w:rPr>
              <w:t>Ninguna</w:t>
            </w:r>
          </w:p>
        </w:tc>
      </w:tr>
      <w:tr w:rsidR="00342B62" w:rsidRPr="00560ED9" w14:paraId="426A2ADB" w14:textId="77777777" w:rsidTr="00342B62">
        <w:trPr>
          <w:jc w:val="center"/>
        </w:trPr>
        <w:tc>
          <w:tcPr>
            <w:tcW w:w="3460" w:type="dxa"/>
          </w:tcPr>
          <w:p w14:paraId="504AE779" w14:textId="085A02ED" w:rsidR="00342B62" w:rsidRPr="00560ED9" w:rsidRDefault="00B32DCA" w:rsidP="0033672C">
            <w:pPr>
              <w:tabs>
                <w:tab w:val="right" w:pos="8498"/>
              </w:tabs>
              <w:rPr>
                <w:rFonts w:ascii="Arial" w:hAnsi="Arial" w:cs="Arial"/>
              </w:rPr>
            </w:pPr>
            <w:r w:rsidRPr="00560ED9">
              <w:rPr>
                <w:rFonts w:ascii="Arial" w:hAnsi="Arial" w:cs="Arial"/>
              </w:rPr>
              <w:t>Máximo</w:t>
            </w:r>
          </w:p>
        </w:tc>
        <w:tc>
          <w:tcPr>
            <w:tcW w:w="3141" w:type="dxa"/>
          </w:tcPr>
          <w:p w14:paraId="649EFD59"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5F880963" w14:textId="77777777" w:rsidTr="00342B62">
        <w:trPr>
          <w:jc w:val="center"/>
        </w:trPr>
        <w:tc>
          <w:tcPr>
            <w:tcW w:w="3460" w:type="dxa"/>
          </w:tcPr>
          <w:p w14:paraId="7DFAE022" w14:textId="21B1C033" w:rsidR="00342B62" w:rsidRPr="00560ED9" w:rsidRDefault="00342B62" w:rsidP="0033672C">
            <w:pPr>
              <w:tabs>
                <w:tab w:val="right" w:pos="8498"/>
              </w:tabs>
              <w:rPr>
                <w:rFonts w:ascii="Arial" w:hAnsi="Arial" w:cs="Arial"/>
              </w:rPr>
            </w:pPr>
            <w:r w:rsidRPr="00560ED9">
              <w:rPr>
                <w:rFonts w:ascii="Arial" w:hAnsi="Arial" w:cs="Arial"/>
              </w:rPr>
              <w:t>Valore</w:t>
            </w:r>
            <w:r w:rsidR="0033672C">
              <w:rPr>
                <w:rFonts w:ascii="Arial" w:hAnsi="Arial" w:cs="Arial"/>
              </w:rPr>
              <w:t>s en que alcanza el máximo</w:t>
            </w:r>
          </w:p>
        </w:tc>
        <w:tc>
          <w:tcPr>
            <w:tcW w:w="3141" w:type="dxa"/>
          </w:tcPr>
          <w:p w14:paraId="1C756A9F" w14:textId="4BA83AD9"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r w:rsidR="00342B62" w:rsidRPr="00560ED9" w14:paraId="7AECB232" w14:textId="77777777" w:rsidTr="00342B62">
        <w:trPr>
          <w:jc w:val="center"/>
        </w:trPr>
        <w:tc>
          <w:tcPr>
            <w:tcW w:w="3460" w:type="dxa"/>
          </w:tcPr>
          <w:p w14:paraId="00DCFA94" w14:textId="69C490E5" w:rsidR="00342B62" w:rsidRPr="00560ED9" w:rsidRDefault="0033672C" w:rsidP="00342B62">
            <w:pPr>
              <w:tabs>
                <w:tab w:val="right" w:pos="8498"/>
              </w:tabs>
              <w:jc w:val="both"/>
              <w:rPr>
                <w:rFonts w:ascii="Arial" w:hAnsi="Arial" w:cs="Arial"/>
              </w:rPr>
            </w:pPr>
            <w:r>
              <w:rPr>
                <w:rFonts w:ascii="Arial" w:hAnsi="Arial" w:cs="Arial"/>
              </w:rPr>
              <w:t>Mínimo</w:t>
            </w:r>
          </w:p>
        </w:tc>
        <w:tc>
          <w:tcPr>
            <w:tcW w:w="3141" w:type="dxa"/>
          </w:tcPr>
          <w:p w14:paraId="3885AA8D" w14:textId="77777777" w:rsidR="00342B62" w:rsidRPr="00560ED9" w:rsidRDefault="00342B62" w:rsidP="00342B62">
            <w:pPr>
              <w:tabs>
                <w:tab w:val="right" w:pos="8498"/>
              </w:tabs>
              <w:jc w:val="center"/>
              <w:rPr>
                <w:rFonts w:ascii="Arial" w:eastAsia="Cambria" w:hAnsi="Arial" w:cs="Arial"/>
              </w:rPr>
            </w:pPr>
            <w:r w:rsidRPr="00560ED9">
              <w:rPr>
                <w:rFonts w:ascii="Arial" w:eastAsiaTheme="minorEastAsia" w:hAnsi="Arial" w:cs="Arial"/>
              </w:rPr>
              <w:t>No</w:t>
            </w:r>
          </w:p>
        </w:tc>
      </w:tr>
      <w:tr w:rsidR="00342B62" w:rsidRPr="00560ED9" w14:paraId="4E930886" w14:textId="77777777" w:rsidTr="00342B62">
        <w:trPr>
          <w:jc w:val="center"/>
        </w:trPr>
        <w:tc>
          <w:tcPr>
            <w:tcW w:w="3460" w:type="dxa"/>
          </w:tcPr>
          <w:p w14:paraId="657D1EB3" w14:textId="34F7A358" w:rsidR="00342B62" w:rsidRPr="00560ED9" w:rsidRDefault="00342B62" w:rsidP="0033672C">
            <w:pPr>
              <w:tabs>
                <w:tab w:val="right" w:pos="8498"/>
              </w:tabs>
              <w:rPr>
                <w:rFonts w:ascii="Arial" w:hAnsi="Arial" w:cs="Arial"/>
              </w:rPr>
            </w:pPr>
            <w:r w:rsidRPr="00560ED9">
              <w:rPr>
                <w:rFonts w:ascii="Arial" w:hAnsi="Arial" w:cs="Arial"/>
              </w:rPr>
              <w:t xml:space="preserve">Valores en que alcanza el </w:t>
            </w:r>
            <w:r w:rsidR="00B32DCA" w:rsidRPr="00560ED9">
              <w:rPr>
                <w:rFonts w:ascii="Arial" w:hAnsi="Arial" w:cs="Arial"/>
              </w:rPr>
              <w:t>mínimo</w:t>
            </w:r>
          </w:p>
        </w:tc>
        <w:tc>
          <w:tcPr>
            <w:tcW w:w="3141" w:type="dxa"/>
          </w:tcPr>
          <w:p w14:paraId="0C0FA0A8" w14:textId="19CA171F" w:rsidR="00342B62" w:rsidRPr="00560ED9" w:rsidRDefault="00B32DCA" w:rsidP="00342B62">
            <w:pPr>
              <w:tabs>
                <w:tab w:val="right" w:pos="8498"/>
              </w:tabs>
              <w:jc w:val="center"/>
              <w:rPr>
                <w:rFonts w:ascii="Arial" w:eastAsia="Cambria" w:hAnsi="Arial" w:cs="Arial"/>
              </w:rPr>
            </w:pPr>
            <w:r w:rsidRPr="00560ED9">
              <w:rPr>
                <w:rFonts w:ascii="Arial" w:eastAsiaTheme="minorEastAsia" w:hAnsi="Arial" w:cs="Arial"/>
              </w:rPr>
              <w:t>No aplica</w:t>
            </w:r>
          </w:p>
        </w:tc>
      </w:tr>
    </w:tbl>
    <w:p w14:paraId="524F622E" w14:textId="77777777" w:rsidR="000A51B4" w:rsidRPr="00560ED9" w:rsidRDefault="000A51B4" w:rsidP="00962CCA">
      <w:pPr>
        <w:tabs>
          <w:tab w:val="right" w:pos="8498"/>
        </w:tabs>
        <w:spacing w:after="0"/>
        <w:jc w:val="both"/>
        <w:rPr>
          <w:rFonts w:ascii="Arial" w:hAnsi="Arial" w:cs="Arial"/>
          <w:b/>
        </w:rPr>
      </w:pPr>
    </w:p>
    <w:tbl>
      <w:tblPr>
        <w:tblStyle w:val="Tablaconcuadrcula"/>
        <w:tblpPr w:leftFromText="141" w:rightFromText="141" w:vertAnchor="text" w:horzAnchor="margin" w:tblpY="37"/>
        <w:tblW w:w="0" w:type="auto"/>
        <w:tblLook w:val="04A0" w:firstRow="1" w:lastRow="0" w:firstColumn="1" w:lastColumn="0" w:noHBand="0" w:noVBand="1"/>
      </w:tblPr>
      <w:tblGrid>
        <w:gridCol w:w="2467"/>
        <w:gridCol w:w="6361"/>
      </w:tblGrid>
      <w:tr w:rsidR="00350994" w:rsidRPr="00560ED9" w14:paraId="20DD11C6" w14:textId="77777777" w:rsidTr="0035099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DF26B8" w14:textId="77777777" w:rsidR="00350994" w:rsidRPr="00560ED9" w:rsidRDefault="00350994" w:rsidP="00350994">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350994" w:rsidRPr="00560ED9" w14:paraId="59D20A4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FA3DB" w14:textId="77777777" w:rsidR="00350994" w:rsidRPr="00560ED9" w:rsidRDefault="00350994" w:rsidP="00350994">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3DFAF9" w14:textId="77777777" w:rsidR="00350994" w:rsidRPr="00560ED9" w:rsidRDefault="00350994" w:rsidP="00350994">
            <w:pPr>
              <w:rPr>
                <w:rFonts w:ascii="Arial" w:hAnsi="Arial" w:cs="Arial"/>
                <w:b/>
                <w:color w:val="000000"/>
                <w:sz w:val="18"/>
                <w:szCs w:val="18"/>
              </w:rPr>
            </w:pPr>
            <w:r w:rsidRPr="00560ED9">
              <w:rPr>
                <w:rFonts w:ascii="Arial" w:hAnsi="Arial" w:cs="Arial"/>
                <w:color w:val="000000"/>
              </w:rPr>
              <w:t>MA_11_02_CO_REC180</w:t>
            </w:r>
          </w:p>
        </w:tc>
      </w:tr>
      <w:tr w:rsidR="00350994" w:rsidRPr="00560ED9" w14:paraId="6C51F2C8"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2493F"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0D9D8" w14:textId="5A4C2B30" w:rsidR="00350994" w:rsidRPr="00560ED9" w:rsidRDefault="00350994" w:rsidP="00350994">
            <w:pPr>
              <w:rPr>
                <w:rFonts w:ascii="Arial" w:hAnsi="Arial" w:cs="Arial"/>
                <w:color w:val="000000"/>
              </w:rPr>
            </w:pPr>
            <w:commentRangeStart w:id="678"/>
            <w:r w:rsidRPr="00560ED9">
              <w:rPr>
                <w:rFonts w:ascii="Arial" w:hAnsi="Arial" w:cs="Arial"/>
                <w:color w:val="000000"/>
              </w:rPr>
              <w:t>La</w:t>
            </w:r>
            <w:r w:rsidR="006619E3">
              <w:rPr>
                <w:rFonts w:ascii="Arial" w:hAnsi="Arial" w:cs="Arial"/>
                <w:color w:val="000000"/>
              </w:rPr>
              <w:t xml:space="preserve">s transformaciones </w:t>
            </w:r>
            <w:commentRangeEnd w:id="678"/>
            <w:r w:rsidR="006619E3">
              <w:rPr>
                <w:rStyle w:val="Refdecomentario"/>
                <w:rFonts w:ascii="Calibri" w:eastAsia="Calibri" w:hAnsi="Calibri" w:cs="Times New Roman"/>
              </w:rPr>
              <w:commentReference w:id="678"/>
            </w:r>
            <w:r w:rsidR="006619E3">
              <w:rPr>
                <w:rFonts w:ascii="Arial" w:hAnsi="Arial" w:cs="Arial"/>
                <w:color w:val="000000"/>
              </w:rPr>
              <w:t>de funciones</w:t>
            </w:r>
          </w:p>
        </w:tc>
      </w:tr>
      <w:tr w:rsidR="00350994" w:rsidRPr="00560ED9" w14:paraId="2AC34E5E" w14:textId="77777777" w:rsidTr="0035099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BCF28" w14:textId="77777777" w:rsidR="00350994" w:rsidRPr="00560ED9" w:rsidRDefault="00350994" w:rsidP="00350994">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A6E59B" w14:textId="77777777" w:rsidR="00350994" w:rsidRPr="00560ED9" w:rsidRDefault="00350994" w:rsidP="00350994">
            <w:pPr>
              <w:rPr>
                <w:rFonts w:ascii="Arial" w:hAnsi="Arial" w:cs="Arial"/>
                <w:color w:val="000000"/>
              </w:rPr>
            </w:pPr>
            <w:r w:rsidRPr="00560ED9">
              <w:rPr>
                <w:rFonts w:ascii="Arial" w:hAnsi="Arial" w:cs="Arial"/>
                <w:color w:val="000000"/>
              </w:rPr>
              <w:t xml:space="preserve">Interactivo en </w:t>
            </w:r>
            <w:commentRangeStart w:id="679"/>
            <w:r w:rsidRPr="00560ED9">
              <w:rPr>
                <w:rFonts w:ascii="Arial" w:hAnsi="Arial" w:cs="Arial"/>
                <w:color w:val="000000"/>
              </w:rPr>
              <w:t>el</w:t>
            </w:r>
            <w:commentRangeEnd w:id="679"/>
            <w:r w:rsidR="0033672C">
              <w:rPr>
                <w:rStyle w:val="Refdecomentario"/>
                <w:rFonts w:ascii="Calibri" w:eastAsia="Calibri" w:hAnsi="Calibri" w:cs="Times New Roman"/>
              </w:rPr>
              <w:commentReference w:id="679"/>
            </w:r>
            <w:r w:rsidRPr="00560ED9">
              <w:rPr>
                <w:rFonts w:ascii="Arial" w:hAnsi="Arial" w:cs="Arial"/>
                <w:color w:val="000000"/>
              </w:rPr>
              <w:t xml:space="preserve"> que se estudia</w:t>
            </w:r>
            <w:commentRangeStart w:id="680"/>
            <w:r w:rsidRPr="00560ED9">
              <w:rPr>
                <w:rFonts w:ascii="Arial" w:hAnsi="Arial" w:cs="Arial"/>
                <w:color w:val="000000"/>
              </w:rPr>
              <w:t>n</w:t>
            </w:r>
            <w:commentRangeEnd w:id="680"/>
            <w:r w:rsidR="0033672C">
              <w:rPr>
                <w:rStyle w:val="Refdecomentario"/>
                <w:rFonts w:ascii="Calibri" w:eastAsia="Calibri" w:hAnsi="Calibri" w:cs="Times New Roman"/>
              </w:rPr>
              <w:commentReference w:id="680"/>
            </w:r>
            <w:r w:rsidRPr="00560ED9">
              <w:rPr>
                <w:rFonts w:ascii="Arial" w:hAnsi="Arial" w:cs="Arial"/>
                <w:color w:val="000000"/>
              </w:rPr>
              <w:t xml:space="preserve"> cómo obtener gr</w:t>
            </w:r>
            <w:commentRangeStart w:id="681"/>
            <w:r w:rsidRPr="00560ED9">
              <w:rPr>
                <w:rFonts w:ascii="Arial" w:hAnsi="Arial" w:cs="Arial"/>
                <w:color w:val="000000"/>
              </w:rPr>
              <w:t>a</w:t>
            </w:r>
            <w:commentRangeEnd w:id="681"/>
            <w:r w:rsidR="0033672C">
              <w:rPr>
                <w:rStyle w:val="Refdecomentario"/>
                <w:rFonts w:ascii="Calibri" w:eastAsia="Calibri" w:hAnsi="Calibri" w:cs="Times New Roman"/>
              </w:rPr>
              <w:commentReference w:id="681"/>
            </w:r>
            <w:r w:rsidRPr="00560ED9">
              <w:rPr>
                <w:rFonts w:ascii="Arial" w:hAnsi="Arial" w:cs="Arial"/>
                <w:color w:val="000000"/>
              </w:rPr>
              <w:t xml:space="preserve">ficas de </w:t>
            </w:r>
            <w:commentRangeStart w:id="682"/>
            <w:r w:rsidRPr="00560ED9">
              <w:rPr>
                <w:rFonts w:ascii="Arial" w:hAnsi="Arial" w:cs="Arial"/>
                <w:color w:val="000000"/>
              </w:rPr>
              <w:t>funciones</w:t>
            </w:r>
            <w:commentRangeEnd w:id="682"/>
            <w:r w:rsidR="009A04D1">
              <w:rPr>
                <w:rStyle w:val="Refdecomentario"/>
                <w:rFonts w:ascii="Calibri" w:eastAsia="Calibri" w:hAnsi="Calibri" w:cs="Times New Roman"/>
              </w:rPr>
              <w:commentReference w:id="682"/>
            </w:r>
            <w:r w:rsidRPr="00560ED9">
              <w:rPr>
                <w:rFonts w:ascii="Arial" w:hAnsi="Arial" w:cs="Arial"/>
                <w:color w:val="000000"/>
              </w:rPr>
              <w:t xml:space="preserve"> de ciertas funciones a partir de </w:t>
            </w:r>
            <w:commentRangeStart w:id="683"/>
            <w:r w:rsidRPr="00560ED9">
              <w:rPr>
                <w:rFonts w:ascii="Arial" w:hAnsi="Arial" w:cs="Arial"/>
                <w:color w:val="000000"/>
              </w:rPr>
              <w:t>otras.</w:t>
            </w:r>
            <w:commentRangeEnd w:id="683"/>
            <w:r w:rsidR="009A04D1">
              <w:rPr>
                <w:rStyle w:val="Refdecomentario"/>
                <w:rFonts w:ascii="Calibri" w:eastAsia="Calibri" w:hAnsi="Calibri" w:cs="Times New Roman"/>
              </w:rPr>
              <w:commentReference w:id="683"/>
            </w:r>
          </w:p>
        </w:tc>
      </w:tr>
    </w:tbl>
    <w:p w14:paraId="4A7668E2" w14:textId="77777777" w:rsidR="000A51B4" w:rsidRPr="00560ED9" w:rsidRDefault="000A51B4" w:rsidP="00962CCA">
      <w:pPr>
        <w:tabs>
          <w:tab w:val="right" w:pos="8498"/>
        </w:tabs>
        <w:spacing w:after="0"/>
        <w:jc w:val="both"/>
        <w:rPr>
          <w:rFonts w:ascii="Arial" w:hAnsi="Arial" w:cs="Arial"/>
          <w:b/>
        </w:rPr>
      </w:pPr>
    </w:p>
    <w:p w14:paraId="25CB64BF" w14:textId="4A256B3D" w:rsidR="00D13633"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2]</w:t>
      </w:r>
      <w:r w:rsidR="00B63F40">
        <w:rPr>
          <w:rFonts w:ascii="Arial" w:hAnsi="Arial" w:cs="Arial"/>
        </w:rPr>
        <w:t xml:space="preserve"> </w:t>
      </w:r>
      <w:r w:rsidRPr="00560ED9">
        <w:rPr>
          <w:rFonts w:ascii="Arial" w:hAnsi="Arial" w:cs="Arial"/>
          <w:b/>
        </w:rPr>
        <w:t>3.4 Consolidación</w:t>
      </w:r>
    </w:p>
    <w:p w14:paraId="18BF0920" w14:textId="119EA287" w:rsidR="00D13633" w:rsidRPr="00560ED9" w:rsidRDefault="00B32DCA" w:rsidP="00D13633">
      <w:pPr>
        <w:spacing w:after="0"/>
        <w:jc w:val="both"/>
        <w:rPr>
          <w:rFonts w:ascii="Arial" w:hAnsi="Arial" w:cs="Arial"/>
        </w:rPr>
      </w:pPr>
      <w:r w:rsidRPr="00560ED9">
        <w:rPr>
          <w:rFonts w:ascii="Arial" w:hAnsi="Arial" w:cs="Arial"/>
        </w:rPr>
        <w:t>Estas actividades te permitirán reforzar los conocimientos adquiridos en esta sección.</w:t>
      </w:r>
    </w:p>
    <w:p w14:paraId="74C7A0DF" w14:textId="77777777" w:rsidR="00D13633" w:rsidRPr="00560ED9" w:rsidRDefault="00D13633" w:rsidP="00D13633">
      <w:pPr>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D13633" w:rsidRPr="00560ED9" w14:paraId="4FA81AA0" w14:textId="77777777" w:rsidTr="0077056A">
        <w:tc>
          <w:tcPr>
            <w:tcW w:w="9033" w:type="dxa"/>
            <w:gridSpan w:val="2"/>
            <w:shd w:val="clear" w:color="auto" w:fill="000000" w:themeFill="text1"/>
          </w:tcPr>
          <w:p w14:paraId="29738453" w14:textId="77777777"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D13633" w:rsidRPr="00560ED9" w14:paraId="408B01EE" w14:textId="77777777" w:rsidTr="0077056A">
        <w:tc>
          <w:tcPr>
            <w:tcW w:w="2518" w:type="dxa"/>
          </w:tcPr>
          <w:p w14:paraId="7F1247FC" w14:textId="77777777" w:rsidR="00D13633" w:rsidRPr="00560ED9" w:rsidRDefault="00D13633" w:rsidP="0077056A">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lastRenderedPageBreak/>
              <w:t>Código</w:t>
            </w:r>
            <w:r w:rsidRPr="00560ED9">
              <w:rPr>
                <w:rFonts w:ascii="Arial" w:eastAsiaTheme="minorEastAsia" w:hAnsi="Arial" w:cs="Arial"/>
                <w:b/>
                <w:color w:val="000000"/>
                <w:sz w:val="24"/>
                <w:szCs w:val="24"/>
              </w:rPr>
              <w:tab/>
            </w:r>
          </w:p>
        </w:tc>
        <w:tc>
          <w:tcPr>
            <w:tcW w:w="6515" w:type="dxa"/>
          </w:tcPr>
          <w:p w14:paraId="7B6082E8" w14:textId="69ED6BC4" w:rsidR="00D13633" w:rsidRPr="00560ED9" w:rsidRDefault="00D13633" w:rsidP="0077056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19</w:t>
            </w:r>
            <w:r w:rsidRPr="00560ED9">
              <w:rPr>
                <w:rFonts w:ascii="Arial" w:eastAsiaTheme="minorEastAsia" w:hAnsi="Arial" w:cs="Arial"/>
                <w:color w:val="000000"/>
                <w:sz w:val="24"/>
                <w:szCs w:val="24"/>
              </w:rPr>
              <w:t>0</w:t>
            </w:r>
          </w:p>
        </w:tc>
      </w:tr>
      <w:tr w:rsidR="00D13633" w:rsidRPr="00560ED9" w14:paraId="45E5E73D" w14:textId="77777777" w:rsidTr="0077056A">
        <w:tc>
          <w:tcPr>
            <w:tcW w:w="2518" w:type="dxa"/>
          </w:tcPr>
          <w:p w14:paraId="2FD5E6D9"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3C05CF13" w14:textId="0A703D83" w:rsidR="00D13633" w:rsidRPr="00560ED9" w:rsidRDefault="00185F8A" w:rsidP="0077056A">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Refuerza tu </w:t>
            </w:r>
            <w:r w:rsidR="00350994" w:rsidRPr="00560ED9">
              <w:rPr>
                <w:rFonts w:ascii="Arial" w:eastAsiaTheme="minorEastAsia" w:hAnsi="Arial" w:cs="Arial"/>
                <w:color w:val="000000"/>
                <w:sz w:val="24"/>
                <w:szCs w:val="24"/>
              </w:rPr>
              <w:t>a</w:t>
            </w:r>
            <w:r w:rsidRPr="00560ED9">
              <w:rPr>
                <w:rFonts w:ascii="Arial" w:eastAsiaTheme="minorEastAsia" w:hAnsi="Arial" w:cs="Arial"/>
                <w:color w:val="000000"/>
                <w:sz w:val="24"/>
                <w:szCs w:val="24"/>
              </w:rPr>
              <w:t xml:space="preserve">prendizaje: </w:t>
            </w:r>
            <w:r w:rsidR="00D13633" w:rsidRPr="00560ED9">
              <w:rPr>
                <w:rFonts w:ascii="Arial" w:eastAsiaTheme="minorEastAsia" w:hAnsi="Arial" w:cs="Arial"/>
                <w:color w:val="000000"/>
                <w:sz w:val="24"/>
                <w:szCs w:val="24"/>
              </w:rPr>
              <w:t>Clasificación</w:t>
            </w:r>
            <w:r w:rsidR="00DC31BD" w:rsidRPr="00560ED9">
              <w:rPr>
                <w:rFonts w:ascii="Arial" w:eastAsiaTheme="minorEastAsia" w:hAnsi="Arial" w:cs="Arial"/>
                <w:color w:val="000000"/>
                <w:sz w:val="24"/>
                <w:szCs w:val="24"/>
              </w:rPr>
              <w:t xml:space="preserve"> de funciones de números reales</w:t>
            </w:r>
          </w:p>
        </w:tc>
      </w:tr>
      <w:tr w:rsidR="00D13633" w:rsidRPr="00560ED9" w14:paraId="54B76C5E" w14:textId="77777777" w:rsidTr="0077056A">
        <w:tc>
          <w:tcPr>
            <w:tcW w:w="2518" w:type="dxa"/>
          </w:tcPr>
          <w:p w14:paraId="1FE4F91C" w14:textId="77777777" w:rsidR="00D13633" w:rsidRPr="00560ED9" w:rsidRDefault="00D13633" w:rsidP="0077056A">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2E357ADE" w14:textId="07807D94" w:rsidR="00D13633" w:rsidRPr="00560ED9" w:rsidRDefault="00185F8A" w:rsidP="00185F8A">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que se </w:t>
            </w:r>
            <w:r w:rsidR="005B2C5E" w:rsidRPr="00560ED9">
              <w:rPr>
                <w:rFonts w:ascii="Arial" w:eastAsiaTheme="minorEastAsia" w:hAnsi="Arial" w:cs="Arial"/>
                <w:color w:val="000000"/>
                <w:sz w:val="24"/>
                <w:szCs w:val="24"/>
              </w:rPr>
              <w:t>pr</w:t>
            </w:r>
            <w:commentRangeStart w:id="684"/>
            <w:r w:rsidR="005B2C5E" w:rsidRPr="00560ED9">
              <w:rPr>
                <w:rFonts w:ascii="Arial" w:eastAsiaTheme="minorEastAsia" w:hAnsi="Arial" w:cs="Arial"/>
                <w:color w:val="000000"/>
                <w:sz w:val="24"/>
                <w:szCs w:val="24"/>
              </w:rPr>
              <w:t>á</w:t>
            </w:r>
            <w:commentRangeEnd w:id="684"/>
            <w:r w:rsidR="009A04D1">
              <w:rPr>
                <w:rStyle w:val="Refdecomentario"/>
                <w:rFonts w:ascii="Calibri" w:eastAsia="Calibri" w:hAnsi="Calibri" w:cs="Times New Roman"/>
              </w:rPr>
              <w:commentReference w:id="684"/>
            </w:r>
            <w:r w:rsidR="005B2C5E" w:rsidRPr="00560ED9">
              <w:rPr>
                <w:rFonts w:ascii="Arial" w:eastAsiaTheme="minorEastAsia" w:hAnsi="Arial" w:cs="Arial"/>
                <w:color w:val="000000"/>
                <w:sz w:val="24"/>
                <w:szCs w:val="24"/>
              </w:rPr>
              <w:t>ctica</w:t>
            </w:r>
            <w:r w:rsidR="00D13633" w:rsidRPr="00560ED9">
              <w:rPr>
                <w:rFonts w:ascii="Arial" w:eastAsiaTheme="minorEastAsia" w:hAnsi="Arial" w:cs="Arial"/>
                <w:color w:val="000000"/>
                <w:sz w:val="24"/>
                <w:szCs w:val="24"/>
              </w:rPr>
              <w:t xml:space="preserve"> </w:t>
            </w:r>
            <w:r w:rsidRPr="00560ED9">
              <w:rPr>
                <w:rFonts w:ascii="Arial" w:eastAsiaTheme="minorEastAsia" w:hAnsi="Arial" w:cs="Arial"/>
                <w:color w:val="000000"/>
                <w:sz w:val="24"/>
                <w:szCs w:val="24"/>
              </w:rPr>
              <w:t>lo</w:t>
            </w:r>
            <w:r w:rsidR="00D13633" w:rsidRPr="00560ED9">
              <w:rPr>
                <w:rFonts w:ascii="Arial" w:eastAsiaTheme="minorEastAsia" w:hAnsi="Arial" w:cs="Arial"/>
                <w:color w:val="000000"/>
                <w:sz w:val="24"/>
                <w:szCs w:val="24"/>
              </w:rPr>
              <w:t xml:space="preserve"> aprendido </w:t>
            </w:r>
            <w:commentRangeStart w:id="685"/>
            <w:r w:rsidR="00D13633" w:rsidRPr="00560ED9">
              <w:rPr>
                <w:rFonts w:ascii="Arial" w:eastAsiaTheme="minorEastAsia" w:hAnsi="Arial" w:cs="Arial"/>
                <w:color w:val="000000"/>
                <w:sz w:val="24"/>
                <w:szCs w:val="24"/>
              </w:rPr>
              <w:t>sobre</w:t>
            </w:r>
            <w:commentRangeEnd w:id="685"/>
            <w:r w:rsidR="00B63F40">
              <w:rPr>
                <w:rStyle w:val="Refdecomentario"/>
                <w:rFonts w:ascii="Calibri" w:eastAsia="Calibri" w:hAnsi="Calibri" w:cs="Times New Roman"/>
              </w:rPr>
              <w:commentReference w:id="685"/>
            </w:r>
            <w:r w:rsidR="00D13633" w:rsidRPr="00560ED9">
              <w:rPr>
                <w:rFonts w:ascii="Arial" w:eastAsiaTheme="minorEastAsia" w:hAnsi="Arial" w:cs="Arial"/>
                <w:color w:val="000000"/>
                <w:sz w:val="24"/>
                <w:szCs w:val="24"/>
              </w:rPr>
              <w:t xml:space="preserve"> las funciones usuales de números reales</w:t>
            </w:r>
            <w:commentRangeStart w:id="686"/>
            <w:r w:rsidR="00D13633" w:rsidRPr="00560ED9">
              <w:rPr>
                <w:rFonts w:ascii="Arial" w:eastAsiaTheme="minorEastAsia" w:hAnsi="Arial" w:cs="Arial"/>
                <w:color w:val="000000"/>
                <w:sz w:val="24"/>
                <w:szCs w:val="24"/>
              </w:rPr>
              <w:t>.</w:t>
            </w:r>
            <w:commentRangeEnd w:id="686"/>
            <w:r w:rsidR="009A04D1">
              <w:rPr>
                <w:rStyle w:val="Refdecomentario"/>
                <w:rFonts w:ascii="Calibri" w:eastAsia="Calibri" w:hAnsi="Calibri" w:cs="Times New Roman"/>
              </w:rPr>
              <w:commentReference w:id="686"/>
            </w:r>
          </w:p>
        </w:tc>
      </w:tr>
    </w:tbl>
    <w:p w14:paraId="645C550C" w14:textId="77777777" w:rsidR="00D17213" w:rsidRPr="00560ED9" w:rsidRDefault="00D17213" w:rsidP="00962CCA">
      <w:pPr>
        <w:tabs>
          <w:tab w:val="right" w:pos="8498"/>
        </w:tabs>
        <w:spacing w:after="0"/>
        <w:jc w:val="both"/>
        <w:rPr>
          <w:rFonts w:ascii="Arial" w:hAnsi="Arial" w:cs="Arial"/>
          <w:highlight w:val="yellow"/>
        </w:rPr>
      </w:pPr>
    </w:p>
    <w:p w14:paraId="4537A339" w14:textId="77777777" w:rsidR="00D17213" w:rsidRPr="00560ED9" w:rsidRDefault="00D17213" w:rsidP="00962CCA">
      <w:pPr>
        <w:tabs>
          <w:tab w:val="right" w:pos="8498"/>
        </w:tabs>
        <w:spacing w:after="0"/>
        <w:jc w:val="both"/>
        <w:rPr>
          <w:rFonts w:ascii="Arial" w:hAnsi="Arial" w:cs="Arial"/>
          <w:highlight w:val="yellow"/>
        </w:rPr>
      </w:pPr>
    </w:p>
    <w:p w14:paraId="33E2A2E2" w14:textId="02B74C8D" w:rsidR="00A95008" w:rsidRPr="00560ED9" w:rsidRDefault="00A95008" w:rsidP="00962CCA">
      <w:pPr>
        <w:tabs>
          <w:tab w:val="right" w:pos="8498"/>
        </w:tabs>
        <w:spacing w:after="0"/>
        <w:jc w:val="both"/>
        <w:rPr>
          <w:rFonts w:ascii="Arial" w:hAnsi="Arial" w:cs="Arial"/>
          <w:b/>
        </w:rPr>
      </w:pPr>
      <w:r w:rsidRPr="00560ED9">
        <w:rPr>
          <w:rFonts w:ascii="Arial" w:hAnsi="Arial" w:cs="Arial"/>
          <w:highlight w:val="yellow"/>
        </w:rPr>
        <w:t>[SECCIÓN 1]</w:t>
      </w:r>
      <w:r w:rsidR="009A04D1">
        <w:rPr>
          <w:rFonts w:ascii="Arial" w:hAnsi="Arial" w:cs="Arial"/>
        </w:rPr>
        <w:t xml:space="preserve"> </w:t>
      </w:r>
      <w:r w:rsidRPr="00560ED9">
        <w:rPr>
          <w:rFonts w:ascii="Arial" w:hAnsi="Arial" w:cs="Arial"/>
          <w:b/>
        </w:rPr>
        <w:t xml:space="preserve">4 Operaciones con funciones  </w:t>
      </w:r>
    </w:p>
    <w:p w14:paraId="2FB14205" w14:textId="77777777" w:rsidR="00681E85" w:rsidRPr="00560ED9" w:rsidRDefault="00681E85" w:rsidP="00962CCA">
      <w:pPr>
        <w:tabs>
          <w:tab w:val="right" w:pos="8498"/>
        </w:tabs>
        <w:spacing w:after="0"/>
        <w:jc w:val="both"/>
        <w:rPr>
          <w:rFonts w:ascii="Arial" w:hAnsi="Arial" w:cs="Arial"/>
          <w:b/>
        </w:rPr>
      </w:pPr>
    </w:p>
    <w:p w14:paraId="1141812F" w14:textId="0A9DF7F3" w:rsidR="00350994" w:rsidRDefault="00350994" w:rsidP="00962CCA">
      <w:pPr>
        <w:tabs>
          <w:tab w:val="right" w:pos="8498"/>
        </w:tabs>
        <w:spacing w:after="0"/>
        <w:jc w:val="both"/>
        <w:rPr>
          <w:rFonts w:ascii="Arial" w:hAnsi="Arial" w:cs="Arial"/>
        </w:rPr>
      </w:pPr>
      <w:r w:rsidRPr="00560ED9">
        <w:rPr>
          <w:rFonts w:ascii="Arial" w:hAnsi="Arial" w:cs="Arial"/>
        </w:rPr>
        <w:t xml:space="preserve">Las funciones  poseen </w:t>
      </w:r>
      <w:commentRangeStart w:id="687"/>
      <w:r w:rsidRPr="00560ED9">
        <w:rPr>
          <w:rFonts w:ascii="Arial" w:hAnsi="Arial" w:cs="Arial"/>
        </w:rPr>
        <w:t>una estructura  aditiva y multiplicativa</w:t>
      </w:r>
      <w:commentRangeEnd w:id="687"/>
      <w:r w:rsidR="002869F6">
        <w:rPr>
          <w:rStyle w:val="Refdecomentario"/>
          <w:rFonts w:ascii="Calibri" w:eastAsia="Calibri" w:hAnsi="Calibri" w:cs="Times New Roman"/>
          <w:lang w:val="es-MX"/>
        </w:rPr>
        <w:commentReference w:id="687"/>
      </w:r>
      <w:r w:rsidRPr="00560ED9">
        <w:rPr>
          <w:rFonts w:ascii="Arial" w:hAnsi="Arial" w:cs="Arial"/>
        </w:rPr>
        <w:t xml:space="preserve"> que permiten operarlas entre </w:t>
      </w:r>
      <w:r w:rsidR="004338C8" w:rsidRPr="00560ED9">
        <w:rPr>
          <w:rFonts w:ascii="Arial" w:hAnsi="Arial" w:cs="Arial"/>
        </w:rPr>
        <w:t>sí</w:t>
      </w:r>
      <w:r w:rsidRPr="00560ED9">
        <w:rPr>
          <w:rFonts w:ascii="Arial" w:hAnsi="Arial" w:cs="Arial"/>
        </w:rPr>
        <w:t xml:space="preserve"> para obtener otras funciones.</w:t>
      </w:r>
    </w:p>
    <w:p w14:paraId="693DCB90" w14:textId="77777777" w:rsidR="009A04D1" w:rsidRPr="00560ED9" w:rsidRDefault="009A04D1" w:rsidP="00962CCA">
      <w:pPr>
        <w:tabs>
          <w:tab w:val="right" w:pos="8498"/>
        </w:tabs>
        <w:spacing w:after="0"/>
        <w:jc w:val="both"/>
        <w:rPr>
          <w:rFonts w:ascii="Arial" w:hAnsi="Arial" w:cs="Arial"/>
        </w:rPr>
      </w:pPr>
    </w:p>
    <w:p w14:paraId="301DB1CD" w14:textId="4D006CA7" w:rsidR="000B1AFF" w:rsidRPr="00560ED9" w:rsidRDefault="004338C8" w:rsidP="000B1AFF">
      <w:pPr>
        <w:tabs>
          <w:tab w:val="right" w:pos="8498"/>
        </w:tabs>
        <w:spacing w:after="0"/>
        <w:jc w:val="both"/>
        <w:rPr>
          <w:rFonts w:ascii="Arial" w:hAnsi="Arial" w:cs="Arial"/>
          <w:b/>
        </w:rPr>
      </w:pPr>
      <w:r w:rsidRPr="00560ED9" w:rsidDel="004338C8">
        <w:rPr>
          <w:rFonts w:ascii="Arial" w:hAnsi="Arial" w:cs="Arial"/>
        </w:rPr>
        <w:t xml:space="preserve"> </w:t>
      </w:r>
      <w:r w:rsidR="000B1AFF" w:rsidRPr="00560ED9">
        <w:rPr>
          <w:rFonts w:ascii="Arial" w:hAnsi="Arial" w:cs="Arial"/>
          <w:highlight w:val="yellow"/>
        </w:rPr>
        <w:t>[SECCIÓN 2]</w:t>
      </w:r>
      <w:r w:rsidR="009A04D1">
        <w:rPr>
          <w:rFonts w:ascii="Arial" w:hAnsi="Arial" w:cs="Arial"/>
        </w:rPr>
        <w:t xml:space="preserve"> </w:t>
      </w:r>
      <w:commentRangeStart w:id="688"/>
      <w:r w:rsidR="000B1AFF" w:rsidRPr="00560ED9">
        <w:rPr>
          <w:rFonts w:ascii="Arial" w:hAnsi="Arial" w:cs="Arial"/>
          <w:b/>
        </w:rPr>
        <w:t>4.2</w:t>
      </w:r>
      <w:commentRangeEnd w:id="688"/>
      <w:r w:rsidR="00B63F40">
        <w:rPr>
          <w:rStyle w:val="Refdecomentario"/>
          <w:rFonts w:ascii="Calibri" w:eastAsia="Calibri" w:hAnsi="Calibri" w:cs="Times New Roman"/>
          <w:lang w:val="es-MX"/>
        </w:rPr>
        <w:commentReference w:id="688"/>
      </w:r>
      <w:r w:rsidR="000B1AFF" w:rsidRPr="00560ED9">
        <w:rPr>
          <w:rFonts w:ascii="Arial" w:hAnsi="Arial" w:cs="Arial"/>
          <w:b/>
        </w:rPr>
        <w:t xml:space="preserve"> Suma, diferencia, producto y </w:t>
      </w:r>
      <w:commentRangeStart w:id="689"/>
      <w:r w:rsidR="000B1AFF" w:rsidRPr="00560ED9">
        <w:rPr>
          <w:rFonts w:ascii="Arial" w:hAnsi="Arial" w:cs="Arial"/>
          <w:b/>
        </w:rPr>
        <w:t>cocientes</w:t>
      </w:r>
      <w:commentRangeEnd w:id="689"/>
      <w:r w:rsidR="00B63F40">
        <w:rPr>
          <w:rStyle w:val="Refdecomentario"/>
          <w:rFonts w:ascii="Calibri" w:eastAsia="Calibri" w:hAnsi="Calibri" w:cs="Times New Roman"/>
          <w:lang w:val="es-MX"/>
        </w:rPr>
        <w:commentReference w:id="689"/>
      </w:r>
      <w:r w:rsidR="000B1AFF" w:rsidRPr="00560ED9">
        <w:rPr>
          <w:rFonts w:ascii="Arial" w:hAnsi="Arial" w:cs="Arial"/>
          <w:b/>
        </w:rPr>
        <w:t xml:space="preserve"> de funciones </w:t>
      </w:r>
    </w:p>
    <w:p w14:paraId="38DA2145" w14:textId="11193AA6" w:rsidR="000B1AFF" w:rsidRPr="00560ED9" w:rsidRDefault="004338C8" w:rsidP="00962CCA">
      <w:pPr>
        <w:tabs>
          <w:tab w:val="right" w:pos="8498"/>
        </w:tabs>
        <w:spacing w:after="0"/>
        <w:jc w:val="both"/>
        <w:rPr>
          <w:rFonts w:ascii="Arial" w:hAnsi="Arial" w:cs="Arial"/>
        </w:rPr>
      </w:pPr>
      <w:r w:rsidRPr="00560ED9">
        <w:rPr>
          <w:rFonts w:ascii="Arial" w:hAnsi="Arial" w:cs="Arial"/>
        </w:rPr>
        <w:t>A continuación se define la adición de funciones, la diferencia de funciones, el producto por un escalar, el producto y el cociente de funciones:</w:t>
      </w:r>
    </w:p>
    <w:p w14:paraId="5E5E61A1" w14:textId="77777777" w:rsidR="0062205D" w:rsidRPr="00560ED9" w:rsidRDefault="0062205D"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8"/>
        <w:gridCol w:w="6340"/>
      </w:tblGrid>
      <w:tr w:rsidR="0062205D" w:rsidRPr="00560ED9" w14:paraId="1EFF8EA0" w14:textId="77777777" w:rsidTr="00352EA6">
        <w:tc>
          <w:tcPr>
            <w:tcW w:w="8978" w:type="dxa"/>
            <w:gridSpan w:val="2"/>
            <w:shd w:val="clear" w:color="auto" w:fill="000000" w:themeFill="text1"/>
          </w:tcPr>
          <w:p w14:paraId="197B01C4" w14:textId="77777777" w:rsidR="0062205D" w:rsidRPr="00560ED9" w:rsidRDefault="0062205D" w:rsidP="00352EA6">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62205D" w:rsidRPr="00560ED9" w14:paraId="06F1BDBF" w14:textId="77777777" w:rsidTr="00352EA6">
        <w:tc>
          <w:tcPr>
            <w:tcW w:w="2518" w:type="dxa"/>
          </w:tcPr>
          <w:p w14:paraId="4D0F6279" w14:textId="77777777"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62418755" w14:textId="2B4A0A3B" w:rsidR="0062205D" w:rsidRPr="00560ED9" w:rsidRDefault="0062205D" w:rsidP="00352EA6">
            <w:pPr>
              <w:rPr>
                <w:rFonts w:ascii="Arial" w:hAnsi="Arial" w:cs="Arial"/>
                <w:b/>
                <w:color w:val="000000"/>
                <w:sz w:val="24"/>
                <w:szCs w:val="24"/>
              </w:rPr>
            </w:pPr>
            <w:r w:rsidRPr="00560ED9">
              <w:rPr>
                <w:rFonts w:ascii="Arial" w:hAnsi="Arial" w:cs="Arial"/>
                <w:b/>
                <w:color w:val="000000"/>
                <w:sz w:val="24"/>
                <w:szCs w:val="24"/>
              </w:rPr>
              <w:t>Operaciones con funciones</w:t>
            </w:r>
          </w:p>
        </w:tc>
      </w:tr>
      <w:tr w:rsidR="0062205D" w:rsidRPr="00560ED9" w14:paraId="7B625007" w14:textId="77777777" w:rsidTr="00352EA6">
        <w:tc>
          <w:tcPr>
            <w:tcW w:w="2518" w:type="dxa"/>
          </w:tcPr>
          <w:p w14:paraId="0308F127" w14:textId="77777777" w:rsidR="0062205D" w:rsidRPr="00560ED9" w:rsidRDefault="0062205D" w:rsidP="00352EA6">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17E5EDAE" w14:textId="66B69A5A" w:rsidR="0062205D" w:rsidRPr="00560ED9" w:rsidRDefault="0062205D" w:rsidP="0062205D">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de </w:t>
            </w:r>
            <w:commentRangeStart w:id="690"/>
            <w:r w:rsidRPr="002869F6">
              <w:rPr>
                <w:rFonts w:ascii="Arial" w:eastAsiaTheme="minorEastAsia" w:hAnsi="Arial" w:cs="Arial"/>
                <w:strike/>
              </w:rPr>
              <w:t>los</w:t>
            </w:r>
            <w:commentRangeEnd w:id="690"/>
            <w:r w:rsidR="002869F6">
              <w:rPr>
                <w:rStyle w:val="Refdecomentario"/>
                <w:rFonts w:ascii="Calibri" w:eastAsia="Calibri" w:hAnsi="Calibri" w:cs="Times New Roman"/>
              </w:rPr>
              <w:commentReference w:id="690"/>
            </w:r>
            <w:r w:rsidRPr="00560ED9">
              <w:rPr>
                <w:rFonts w:ascii="Arial" w:eastAsiaTheme="minorEastAsia" w:hAnsi="Arial" w:cs="Arial"/>
              </w:rPr>
              <w:t xml:space="preserve"> núm</w:t>
            </w:r>
            <w:r w:rsidR="004338C8" w:rsidRPr="00560ED9">
              <w:rPr>
                <w:rFonts w:ascii="Arial" w:eastAsiaTheme="minorEastAsia" w:hAnsi="Arial" w:cs="Arial"/>
              </w:rPr>
              <w:t>er</w:t>
            </w:r>
            <w:r w:rsidRPr="00560ED9">
              <w:rPr>
                <w:rFonts w:ascii="Arial" w:eastAsiaTheme="minorEastAsia" w:hAnsi="Arial" w:cs="Arial"/>
              </w:rPr>
              <w:t>os reales</w:t>
            </w:r>
            <w:r w:rsidR="00106573" w:rsidRPr="00560ED9">
              <w:rPr>
                <w:rFonts w:ascii="Arial" w:eastAsiaTheme="minorEastAsia" w:hAnsi="Arial" w:cs="Arial"/>
              </w:rPr>
              <w:t xml:space="preserve"> y </w:t>
            </w:r>
            <m:oMath>
              <m:r>
                <w:rPr>
                  <w:rFonts w:ascii="Cambria Math" w:eastAsiaTheme="minorEastAsia" w:hAnsi="Cambria Math" w:cs="Arial"/>
                </w:rPr>
                <m:t>c</m:t>
              </m:r>
            </m:oMath>
            <w:r w:rsidR="00106573" w:rsidRPr="00560ED9">
              <w:rPr>
                <w:rFonts w:ascii="Arial" w:eastAsiaTheme="minorEastAsia" w:hAnsi="Arial" w:cs="Arial"/>
              </w:rPr>
              <w:t xml:space="preserve"> un número real</w:t>
            </w:r>
            <w:r w:rsidRPr="00560ED9">
              <w:rPr>
                <w:rFonts w:ascii="Arial" w:eastAsiaTheme="minorEastAsia" w:hAnsi="Arial" w:cs="Arial"/>
              </w:rPr>
              <w:t>, se definen las siguientes operaciones entre funciones:</w:t>
            </w:r>
          </w:p>
          <w:p w14:paraId="6ADBE348" w14:textId="77777777" w:rsidR="0062205D" w:rsidRPr="00560ED9" w:rsidRDefault="0062205D" w:rsidP="0062205D">
            <w:pPr>
              <w:tabs>
                <w:tab w:val="right" w:pos="8498"/>
              </w:tabs>
              <w:jc w:val="both"/>
              <w:rPr>
                <w:rFonts w:ascii="Arial" w:eastAsiaTheme="minorEastAsia" w:hAnsi="Arial" w:cs="Arial"/>
              </w:rPr>
            </w:pPr>
          </w:p>
          <w:p w14:paraId="6648C78F" w14:textId="1B04E914" w:rsidR="0062205D" w:rsidRPr="00560ED9" w:rsidRDefault="00DA6D8C"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6333276B" w14:textId="77777777" w:rsidR="0062205D" w:rsidRPr="00560ED9" w:rsidRDefault="0062205D" w:rsidP="0062205D">
            <w:pPr>
              <w:pStyle w:val="Prrafodelista"/>
              <w:tabs>
                <w:tab w:val="right" w:pos="8498"/>
              </w:tabs>
              <w:jc w:val="both"/>
              <w:rPr>
                <w:rFonts w:ascii="Arial" w:eastAsiaTheme="minorEastAsia" w:hAnsi="Arial" w:cs="Arial"/>
              </w:rPr>
            </w:pPr>
          </w:p>
          <w:p w14:paraId="15FABEB7" w14:textId="39563BA6" w:rsidR="0062205D" w:rsidRPr="00560ED9" w:rsidRDefault="00DA6D8C"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C7C2636" w14:textId="77777777" w:rsidR="0062205D" w:rsidRPr="00560ED9" w:rsidRDefault="0062205D" w:rsidP="0062205D">
            <w:pPr>
              <w:tabs>
                <w:tab w:val="right" w:pos="8498"/>
              </w:tabs>
              <w:jc w:val="both"/>
              <w:rPr>
                <w:rFonts w:ascii="Arial" w:eastAsiaTheme="minorEastAsia" w:hAnsi="Arial" w:cs="Arial"/>
              </w:rPr>
            </w:pPr>
          </w:p>
          <w:p w14:paraId="4F732163" w14:textId="201E8900" w:rsidR="0062205D" w:rsidRPr="00560ED9" w:rsidRDefault="00DA6D8C"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cf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=cf</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m:t>
              </m:r>
            </m:oMath>
          </w:p>
          <w:p w14:paraId="4E7A8836" w14:textId="77777777" w:rsidR="0062205D" w:rsidRPr="00560ED9" w:rsidRDefault="0062205D" w:rsidP="0062205D">
            <w:pPr>
              <w:tabs>
                <w:tab w:val="right" w:pos="8498"/>
              </w:tabs>
              <w:jc w:val="both"/>
              <w:rPr>
                <w:rFonts w:ascii="Arial" w:eastAsiaTheme="minorEastAsia" w:hAnsi="Arial" w:cs="Arial"/>
              </w:rPr>
            </w:pPr>
          </w:p>
          <w:p w14:paraId="0ED4A191" w14:textId="44728471" w:rsidR="0062205D" w:rsidRPr="00560ED9" w:rsidRDefault="00DA6D8C"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oMath>
            <w:r w:rsidR="0062205D" w:rsidRPr="00560ED9">
              <w:rPr>
                <w:rFonts w:ascii="Arial" w:eastAsiaTheme="minorEastAsia" w:hAnsi="Arial" w:cs="Arial"/>
              </w:rPr>
              <w:t xml:space="preserve"> para todo </w:t>
            </w:r>
            <m:oMath>
              <m:r>
                <w:rPr>
                  <w:rFonts w:ascii="Cambria Math" w:eastAsiaTheme="minorEastAsia" w:hAnsi="Cambria Math" w:cs="Arial"/>
                </w:rPr>
                <m:t>x∈Dom f∩Dom g</m:t>
              </m:r>
            </m:oMath>
          </w:p>
          <w:p w14:paraId="38D7925C" w14:textId="77777777" w:rsidR="0062205D" w:rsidRPr="00560ED9" w:rsidRDefault="0062205D" w:rsidP="0062205D">
            <w:pPr>
              <w:tabs>
                <w:tab w:val="right" w:pos="8498"/>
              </w:tabs>
              <w:jc w:val="both"/>
              <w:rPr>
                <w:rFonts w:ascii="Arial" w:eastAsiaTheme="minorEastAsia" w:hAnsi="Arial" w:cs="Arial"/>
              </w:rPr>
            </w:pPr>
          </w:p>
          <w:p w14:paraId="6754FC6D" w14:textId="50256699" w:rsidR="0062205D" w:rsidRPr="00560ED9" w:rsidRDefault="00DA6D8C" w:rsidP="0062205D">
            <w:pPr>
              <w:pStyle w:val="Prrafodelista"/>
              <w:numPr>
                <w:ilvl w:val="0"/>
                <w:numId w:val="6"/>
              </w:numPr>
              <w:tabs>
                <w:tab w:val="right" w:pos="8498"/>
              </w:tabs>
              <w:jc w:val="both"/>
              <w:rPr>
                <w:rFonts w:ascii="Arial" w:eastAsiaTheme="minorEastAsia" w:hAnsi="Arial" w:cs="Arial"/>
              </w:rPr>
            </w:pP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oMath>
            <w:r w:rsidR="0062205D" w:rsidRPr="00560ED9">
              <w:rPr>
                <w:rFonts w:ascii="Arial" w:eastAsiaTheme="minorEastAsia" w:hAnsi="Arial" w:cs="Arial"/>
              </w:rPr>
              <w:t xml:space="preserve"> </w:t>
            </w:r>
          </w:p>
          <w:p w14:paraId="45DDD0DA" w14:textId="77777777" w:rsidR="002869F6" w:rsidRDefault="00ED69C6" w:rsidP="0062205D">
            <w:pPr>
              <w:pStyle w:val="Prrafodelista"/>
              <w:tabs>
                <w:tab w:val="right" w:pos="8498"/>
              </w:tabs>
              <w:jc w:val="both"/>
              <w:rPr>
                <w:rFonts w:ascii="Arial" w:eastAsiaTheme="minorEastAsia" w:hAnsi="Arial" w:cs="Arial"/>
              </w:rPr>
            </w:pPr>
            <w:r>
              <w:rPr>
                <w:rFonts w:ascii="Arial" w:eastAsiaTheme="minorEastAsia" w:hAnsi="Arial" w:cs="Arial"/>
              </w:rPr>
              <w:t xml:space="preserve">                       </w:t>
            </w:r>
          </w:p>
          <w:p w14:paraId="0E46FFE9" w14:textId="085E9F58" w:rsidR="0062205D" w:rsidRPr="00560ED9" w:rsidRDefault="002869F6" w:rsidP="0062205D">
            <w:pPr>
              <w:pStyle w:val="Prrafodelista"/>
              <w:tabs>
                <w:tab w:val="right" w:pos="8498"/>
              </w:tabs>
              <w:jc w:val="both"/>
              <w:rPr>
                <w:rFonts w:ascii="Arial" w:eastAsiaTheme="minorEastAsia" w:hAnsi="Arial" w:cs="Arial"/>
              </w:rPr>
            </w:pPr>
            <w:r w:rsidRPr="00560ED9">
              <w:rPr>
                <w:rFonts w:ascii="Arial" w:eastAsiaTheme="minorEastAsia" w:hAnsi="Arial" w:cs="Arial"/>
              </w:rPr>
              <w:t>para todo</w:t>
            </w:r>
            <w:r w:rsidR="0062205D" w:rsidRPr="00560ED9">
              <w:rPr>
                <w:rFonts w:ascii="Arial" w:eastAsiaTheme="minorEastAsia" w:hAnsi="Arial" w:cs="Arial"/>
              </w:rPr>
              <w:t xml:space="preserve"> </w:t>
            </w:r>
            <m:oMath>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Dom f∩Dom g</m:t>
                  </m:r>
                </m:e>
              </m:d>
              <m:r>
                <w:rPr>
                  <w:rFonts w:ascii="Cambria Math" w:eastAsiaTheme="minorEastAsia" w:hAnsi="Cambria Math" w:cs="Arial"/>
                </w:rPr>
                <m:t>-{x</m:t>
              </m:r>
              <m:r>
                <m:rPr>
                  <m:scr m:val="double-struck"/>
                </m:rPr>
                <w:rPr>
                  <w:rFonts w:ascii="Cambria Math" w:eastAsiaTheme="minorEastAsia" w:hAnsi="Cambria Math" w:cs="Arial"/>
                </w:rPr>
                <m:t>∈R|</m:t>
              </m:r>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w:p>
          <w:p w14:paraId="09181174" w14:textId="20E3461E" w:rsidR="00AC5089" w:rsidRPr="00560ED9" w:rsidRDefault="00AC5089" w:rsidP="00AC5089">
            <w:pPr>
              <w:tabs>
                <w:tab w:val="right" w:pos="8498"/>
              </w:tabs>
              <w:jc w:val="both"/>
              <w:rPr>
                <w:rFonts w:ascii="Arial" w:eastAsiaTheme="minorEastAsia" w:hAnsi="Arial" w:cs="Arial"/>
              </w:rPr>
            </w:pPr>
          </w:p>
        </w:tc>
      </w:tr>
    </w:tbl>
    <w:p w14:paraId="65D43826" w14:textId="3AFEA9F1" w:rsidR="0062205D" w:rsidRPr="00560ED9" w:rsidRDefault="0062205D" w:rsidP="00962CCA">
      <w:pPr>
        <w:tabs>
          <w:tab w:val="right" w:pos="8498"/>
        </w:tabs>
        <w:spacing w:after="0"/>
        <w:jc w:val="both"/>
        <w:rPr>
          <w:rFonts w:ascii="Arial" w:hAnsi="Arial" w:cs="Arial"/>
          <w:b/>
        </w:rPr>
      </w:pPr>
    </w:p>
    <w:p w14:paraId="402CCEB3" w14:textId="2AFB1724" w:rsidR="004338C8" w:rsidRPr="00560ED9" w:rsidRDefault="004338C8" w:rsidP="004338C8">
      <w:pPr>
        <w:tabs>
          <w:tab w:val="right" w:pos="8498"/>
        </w:tabs>
        <w:spacing w:after="0"/>
        <w:jc w:val="both"/>
        <w:rPr>
          <w:rFonts w:ascii="Arial" w:eastAsiaTheme="minorEastAsia" w:hAnsi="Arial" w:cs="Arial"/>
        </w:rPr>
      </w:pPr>
      <w:r w:rsidRPr="00560ED9">
        <w:rPr>
          <w:rFonts w:ascii="Arial" w:hAnsi="Arial" w:cs="Arial"/>
        </w:rPr>
        <w:t>Como se mue</w:t>
      </w:r>
      <w:r w:rsidR="000E68D7">
        <w:rPr>
          <w:rFonts w:ascii="Arial" w:hAnsi="Arial" w:cs="Arial"/>
        </w:rPr>
        <w:t xml:space="preserve">stra en el destacado anterior, </w:t>
      </w:r>
      <w:r w:rsidRPr="00560ED9">
        <w:rPr>
          <w:rFonts w:ascii="Arial" w:hAnsi="Arial" w:cs="Arial"/>
        </w:rPr>
        <w:t xml:space="preserve">para que las operaciones entre las funciones </w:t>
      </w:r>
      <w:r w:rsidRPr="00560ED9">
        <w:rPr>
          <w:rFonts w:ascii="Arial" w:hAnsi="Arial" w:cs="Arial"/>
          <w:i/>
        </w:rPr>
        <w:t>f</w:t>
      </w:r>
      <w:r w:rsidRPr="00560ED9">
        <w:rPr>
          <w:rFonts w:ascii="Arial" w:hAnsi="Arial" w:cs="Arial"/>
        </w:rPr>
        <w:t xml:space="preserve">  y </w:t>
      </w:r>
      <w:r w:rsidRPr="00560ED9">
        <w:rPr>
          <w:rFonts w:ascii="Arial" w:hAnsi="Arial" w:cs="Arial"/>
          <w:i/>
        </w:rPr>
        <w:t>g</w:t>
      </w:r>
      <w:r w:rsidRPr="00560ED9">
        <w:rPr>
          <w:rFonts w:ascii="Arial" w:hAnsi="Arial" w:cs="Arial"/>
        </w:rPr>
        <w:t xml:space="preserve">, tengan sentido, es necesario que </w:t>
      </w:r>
      <w:r w:rsidRPr="00560ED9">
        <w:rPr>
          <w:rFonts w:ascii="Arial" w:hAnsi="Arial" w:cs="Arial"/>
          <w:i/>
        </w:rPr>
        <w:t>x</w:t>
      </w:r>
      <w:r w:rsidRPr="00560ED9">
        <w:rPr>
          <w:rFonts w:ascii="Arial" w:hAnsi="Arial" w:cs="Arial"/>
        </w:rPr>
        <w:t xml:space="preserve"> </w:t>
      </w:r>
      <w:commentRangeStart w:id="691"/>
      <w:r w:rsidRPr="00560ED9">
        <w:rPr>
          <w:rFonts w:ascii="Arial" w:hAnsi="Arial" w:cs="Arial"/>
        </w:rPr>
        <w:t xml:space="preserve">sea un elemento tanto en el dominio de </w:t>
      </w:r>
      <w:r w:rsidRPr="00560ED9">
        <w:rPr>
          <w:rFonts w:ascii="Arial" w:hAnsi="Arial" w:cs="Arial"/>
          <w:i/>
        </w:rPr>
        <w:t>f</w:t>
      </w:r>
      <w:r w:rsidRPr="00560ED9">
        <w:rPr>
          <w:rFonts w:ascii="Arial" w:hAnsi="Arial" w:cs="Arial"/>
        </w:rPr>
        <w:t xml:space="preserve"> como en el</w:t>
      </w:r>
      <w:commentRangeEnd w:id="691"/>
      <w:r w:rsidR="000E68D7">
        <w:rPr>
          <w:rStyle w:val="Refdecomentario"/>
          <w:rFonts w:ascii="Calibri" w:eastAsia="Calibri" w:hAnsi="Calibri" w:cs="Times New Roman"/>
          <w:lang w:val="es-MX"/>
        </w:rPr>
        <w:commentReference w:id="691"/>
      </w:r>
      <w:r w:rsidRPr="00560ED9">
        <w:rPr>
          <w:rFonts w:ascii="Arial" w:hAnsi="Arial" w:cs="Arial"/>
        </w:rPr>
        <w:t xml:space="preserve"> dominio de </w:t>
      </w:r>
      <w:r w:rsidRPr="00560ED9">
        <w:rPr>
          <w:rFonts w:ascii="Arial" w:hAnsi="Arial" w:cs="Arial"/>
          <w:i/>
        </w:rPr>
        <w:t>g</w:t>
      </w:r>
      <w:r w:rsidRPr="00560ED9">
        <w:rPr>
          <w:rFonts w:ascii="Arial" w:hAnsi="Arial" w:cs="Arial"/>
        </w:rPr>
        <w:t>.</w:t>
      </w:r>
    </w:p>
    <w:p w14:paraId="1ED3D8B1" w14:textId="77777777" w:rsidR="004338C8" w:rsidRPr="00560ED9" w:rsidRDefault="004338C8" w:rsidP="00962CCA">
      <w:pPr>
        <w:tabs>
          <w:tab w:val="right" w:pos="8498"/>
        </w:tabs>
        <w:spacing w:after="0"/>
        <w:jc w:val="both"/>
        <w:rPr>
          <w:rFonts w:ascii="Arial" w:hAnsi="Arial" w:cs="Arial"/>
          <w:b/>
        </w:rPr>
      </w:pPr>
    </w:p>
    <w:p w14:paraId="08532B14" w14:textId="13ACAFD9" w:rsidR="00106573" w:rsidRPr="00560ED9" w:rsidRDefault="00106573" w:rsidP="00962CCA">
      <w:pPr>
        <w:tabs>
          <w:tab w:val="right" w:pos="8498"/>
        </w:tabs>
        <w:spacing w:after="0"/>
        <w:jc w:val="both"/>
        <w:rPr>
          <w:rFonts w:ascii="Arial" w:eastAsiaTheme="minorEastAsia" w:hAnsi="Arial" w:cs="Arial"/>
        </w:rPr>
      </w:pPr>
      <w:r w:rsidRPr="00560ED9">
        <w:rPr>
          <w:rFonts w:ascii="Arial" w:hAnsi="Arial" w:cs="Arial"/>
          <w:b/>
        </w:rPr>
        <w:t>Ejemplo 1.</w:t>
      </w:r>
      <w:r w:rsidRPr="00560ED9">
        <w:rPr>
          <w:rFonts w:ascii="Arial" w:hAnsi="Arial" w:cs="Arial"/>
        </w:rPr>
        <w:t xml:space="preserve"> </w:t>
      </w:r>
      <w:commentRangeStart w:id="692"/>
      <w:r w:rsidRPr="00560ED9">
        <w:rPr>
          <w:rFonts w:ascii="Arial" w:hAnsi="Arial" w:cs="Arial"/>
        </w:rPr>
        <w:t>Considere</w:t>
      </w:r>
      <w:commentRangeEnd w:id="692"/>
      <w:r w:rsidR="000E68D7">
        <w:rPr>
          <w:rStyle w:val="Refdecomentario"/>
          <w:rFonts w:ascii="Calibri" w:eastAsia="Calibri" w:hAnsi="Calibri" w:cs="Times New Roman"/>
          <w:lang w:val="es-MX"/>
        </w:rPr>
        <w:commentReference w:id="692"/>
      </w:r>
      <w:r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w:r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w:r w:rsidRPr="00560ED9">
        <w:rPr>
          <w:rFonts w:ascii="Arial" w:eastAsiaTheme="minorEastAsia" w:hAnsi="Arial" w:cs="Arial"/>
        </w:rPr>
        <w:t xml:space="preserve"> </w:t>
      </w:r>
      <w:r w:rsidR="000E68D7">
        <w:rPr>
          <w:rFonts w:ascii="Arial" w:eastAsiaTheme="minorEastAsia" w:hAnsi="Arial" w:cs="Arial"/>
        </w:rPr>
        <w:t>.</w:t>
      </w:r>
      <w:r w:rsidRPr="00560ED9">
        <w:rPr>
          <w:rFonts w:ascii="Arial" w:eastAsiaTheme="minorEastAsia" w:hAnsi="Arial" w:cs="Arial"/>
        </w:rPr>
        <w:t xml:space="preserve"> </w:t>
      </w:r>
      <w:commentRangeStart w:id="693"/>
      <w:proofErr w:type="gramStart"/>
      <w:r w:rsidRPr="000E68D7">
        <w:rPr>
          <w:rFonts w:ascii="Arial" w:eastAsiaTheme="minorEastAsia" w:hAnsi="Arial" w:cs="Arial"/>
          <w:strike/>
        </w:rPr>
        <w:t>entonces</w:t>
      </w:r>
      <w:commentRangeEnd w:id="693"/>
      <w:proofErr w:type="gramEnd"/>
      <w:r w:rsidR="000E68D7">
        <w:rPr>
          <w:rStyle w:val="Refdecomentario"/>
          <w:rFonts w:ascii="Calibri" w:eastAsia="Calibri" w:hAnsi="Calibri" w:cs="Times New Roman"/>
          <w:lang w:val="es-MX"/>
        </w:rPr>
        <w:commentReference w:id="693"/>
      </w:r>
    </w:p>
    <w:p w14:paraId="2CCA4B5F" w14:textId="77777777" w:rsidR="000E68D7" w:rsidRDefault="000E68D7" w:rsidP="00962CCA">
      <w:pPr>
        <w:tabs>
          <w:tab w:val="right" w:pos="8498"/>
        </w:tabs>
        <w:spacing w:after="0"/>
        <w:jc w:val="both"/>
        <w:rPr>
          <w:rFonts w:ascii="Arial" w:eastAsiaTheme="minorEastAsia" w:hAnsi="Arial" w:cs="Arial"/>
        </w:rPr>
      </w:pPr>
    </w:p>
    <w:p w14:paraId="0AF9FD65" w14:textId="32D10482" w:rsidR="007F6456" w:rsidRDefault="001276A8" w:rsidP="000E68D7">
      <w:pPr>
        <w:tabs>
          <w:tab w:val="right" w:pos="8498"/>
        </w:tabs>
        <w:spacing w:after="0"/>
        <w:jc w:val="both"/>
        <w:rPr>
          <w:rFonts w:ascii="Arial" w:eastAsiaTheme="minorEastAsia" w:hAnsi="Arial" w:cs="Arial"/>
        </w:rPr>
      </w:pPr>
      <w:r w:rsidRPr="00560ED9">
        <w:rPr>
          <w:rFonts w:ascii="Arial" w:eastAsiaTheme="minorEastAsia" w:hAnsi="Arial" w:cs="Arial"/>
        </w:rPr>
        <w:t xml:space="preserve">Los dominios de </w:t>
      </w:r>
      <w:r w:rsidRPr="00560ED9">
        <w:rPr>
          <w:rFonts w:ascii="Arial" w:eastAsiaTheme="minorEastAsia" w:hAnsi="Arial" w:cs="Arial"/>
          <w:i/>
        </w:rPr>
        <w:t>f</w:t>
      </w:r>
      <w:r w:rsidRPr="00560ED9">
        <w:rPr>
          <w:rFonts w:ascii="Arial" w:eastAsiaTheme="minorEastAsia" w:hAnsi="Arial" w:cs="Arial"/>
        </w:rPr>
        <w:t xml:space="preserve"> y </w:t>
      </w:r>
      <w:r w:rsidRPr="00560ED9">
        <w:rPr>
          <w:rFonts w:ascii="Arial" w:eastAsiaTheme="minorEastAsia" w:hAnsi="Arial" w:cs="Arial"/>
          <w:i/>
        </w:rPr>
        <w:t>g</w:t>
      </w:r>
      <w:r w:rsidRPr="00560ED9">
        <w:rPr>
          <w:rFonts w:ascii="Arial" w:eastAsiaTheme="minorEastAsia" w:hAnsi="Arial" w:cs="Arial"/>
        </w:rPr>
        <w:t xml:space="preserve">  son</w:t>
      </w:r>
      <w:r w:rsidR="00B875B2" w:rsidRPr="00560ED9">
        <w:rPr>
          <w:rFonts w:ascii="Arial" w:eastAsiaTheme="minorEastAsia" w:hAnsi="Arial" w:cs="Arial"/>
        </w:rPr>
        <w:t>:</w:t>
      </w:r>
      <w:r w:rsidR="000E68D7">
        <w:rPr>
          <w:rFonts w:ascii="Arial" w:eastAsiaTheme="minorEastAsia" w:hAnsi="Arial" w:cs="Arial"/>
        </w:rPr>
        <w:t xml:space="preserve"> </w:t>
      </w:r>
      <w:commentRangeStart w:id="694"/>
      <m:oMath>
        <m:r>
          <w:rPr>
            <w:rFonts w:ascii="Cambria Math" w:eastAsiaTheme="minorEastAsia" w:hAnsi="Cambria Math" w:cs="Arial"/>
          </w:rPr>
          <m:t>d</m:t>
        </m:r>
        <w:commentRangeEnd w:id="694"/>
        <m:r>
          <m:rPr>
            <m:sty m:val="p"/>
          </m:rPr>
          <w:rPr>
            <w:rStyle w:val="Refdecomentario"/>
            <w:rFonts w:ascii="Calibri" w:eastAsia="Calibri" w:hAnsi="Calibri" w:cs="Times New Roman"/>
            <w:lang w:val="es-MX"/>
          </w:rPr>
          <w:commentReference w:id="694"/>
        </m:r>
        <m:r>
          <w:rPr>
            <w:rFonts w:ascii="Cambria Math" w:eastAsiaTheme="minorEastAsia" w:hAnsi="Cambria Math" w:cs="Arial"/>
          </w:rPr>
          <m:t xml:space="preserve">om f= </m:t>
        </m:r>
        <m:d>
          <m:dPr>
            <m:begChr m:val="["/>
            <m:ctrlPr>
              <w:rPr>
                <w:rFonts w:ascii="Cambria Math" w:eastAsiaTheme="minorEastAsia" w:hAnsi="Cambria Math" w:cs="Arial"/>
                <w:i/>
              </w:rPr>
            </m:ctrlPr>
          </m:dPr>
          <m:e>
            <m:r>
              <w:rPr>
                <w:rFonts w:ascii="Cambria Math" w:eastAsiaTheme="minorEastAsia" w:hAnsi="Cambria Math" w:cs="Arial"/>
              </w:rPr>
              <m:t>-2,∞</m:t>
            </m:r>
          </m:e>
        </m:d>
      </m:oMath>
      <w:r w:rsidR="007F6456" w:rsidRPr="00560ED9">
        <w:rPr>
          <w:rFonts w:ascii="Arial" w:eastAsiaTheme="minorEastAsia" w:hAnsi="Arial" w:cs="Arial"/>
        </w:rPr>
        <w:t xml:space="preserve"> y </w:t>
      </w:r>
      <w:commentRangeStart w:id="695"/>
      <m:oMath>
        <m:r>
          <w:rPr>
            <w:rFonts w:ascii="Cambria Math" w:eastAsiaTheme="minorEastAsia" w:hAnsi="Cambria Math" w:cs="Arial"/>
          </w:rPr>
          <m:t>d</m:t>
        </m:r>
        <w:commentRangeEnd w:id="695"/>
        <m:r>
          <m:rPr>
            <m:sty m:val="p"/>
          </m:rPr>
          <w:rPr>
            <w:rStyle w:val="Refdecomentario"/>
            <w:rFonts w:ascii="Calibri" w:eastAsia="Calibri" w:hAnsi="Calibri" w:cs="Times New Roman"/>
            <w:lang w:val="es-MX"/>
          </w:rPr>
          <w:commentReference w:id="695"/>
        </m:r>
        <m:r>
          <w:rPr>
            <w:rFonts w:ascii="Cambria Math" w:eastAsiaTheme="minorEastAsia" w:hAnsi="Cambria Math" w:cs="Arial"/>
          </w:rPr>
          <m:t>om g</m:t>
        </m:r>
        <m:r>
          <m:rPr>
            <m:scr m:val="double-struck"/>
          </m:rPr>
          <w:rPr>
            <w:rFonts w:ascii="Cambria Math" w:eastAsiaTheme="minorEastAsia" w:hAnsi="Cambria Math" w:cs="Arial"/>
          </w:rPr>
          <m:t>=R-</m:t>
        </m:r>
        <m:d>
          <m:dPr>
            <m:begChr m:val="{"/>
            <m:endChr m:val="}"/>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m:t>
            </m:r>
          </m:e>
        </m:d>
        <m:r>
          <w:rPr>
            <w:rFonts w:ascii="Cambria Math" w:eastAsiaTheme="minorEastAsia" w:hAnsi="Cambria Math" w:cs="Arial"/>
          </w:rPr>
          <m:t>.</m:t>
        </m:r>
      </m:oMath>
    </w:p>
    <w:p w14:paraId="22EDD7E3" w14:textId="77777777" w:rsidR="00E278E8" w:rsidRPr="00560ED9" w:rsidRDefault="00E278E8" w:rsidP="000E68D7">
      <w:pPr>
        <w:tabs>
          <w:tab w:val="right" w:pos="8498"/>
        </w:tabs>
        <w:spacing w:after="0"/>
        <w:jc w:val="both"/>
        <w:rPr>
          <w:rFonts w:ascii="Arial" w:eastAsiaTheme="minorEastAsia" w:hAnsi="Arial" w:cs="Arial"/>
        </w:rPr>
      </w:pPr>
    </w:p>
    <w:p w14:paraId="164B3498" w14:textId="6D299F14" w:rsidR="007F6456" w:rsidRPr="00560ED9" w:rsidRDefault="00B875B2" w:rsidP="00F01F75">
      <w:pPr>
        <w:pStyle w:val="Prrafodelista"/>
        <w:numPr>
          <w:ilvl w:val="0"/>
          <w:numId w:val="7"/>
        </w:numPr>
        <w:tabs>
          <w:tab w:val="right" w:pos="8498"/>
        </w:tabs>
        <w:jc w:val="both"/>
        <w:rPr>
          <w:rFonts w:ascii="Arial" w:eastAsiaTheme="minorEastAsia" w:hAnsi="Arial" w:cs="Arial"/>
        </w:rPr>
      </w:pPr>
      <w:commentRangeStart w:id="696"/>
      <w:r w:rsidRPr="00560ED9">
        <w:rPr>
          <w:rFonts w:ascii="Arial" w:eastAsiaTheme="minorEastAsia" w:hAnsi="Arial" w:cs="Arial"/>
        </w:rPr>
        <w:t xml:space="preserve">Determinar </w:t>
      </w: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w:commentRangeEnd w:id="696"/>
        <m:r>
          <m:rPr>
            <m:sty m:val="p"/>
          </m:rPr>
          <w:rPr>
            <w:rStyle w:val="Refdecomentario"/>
            <w:rFonts w:ascii="Calibri" w:eastAsia="Calibri" w:hAnsi="Calibri" w:cs="Times New Roman"/>
            <w:lang w:val="es-MX"/>
          </w:rPr>
          <w:commentReference w:id="696"/>
        </m:r>
      </m:oMath>
    </w:p>
    <w:p w14:paraId="6C773400" w14:textId="73B77EFC" w:rsidR="00B875B2" w:rsidRPr="00560ED9" w:rsidRDefault="00DA6D8C" w:rsidP="00085758">
      <w:pPr>
        <w:pStyle w:val="Prrafodelista"/>
        <w:tabs>
          <w:tab w:val="right" w:pos="8498"/>
        </w:tabs>
        <w:ind w:left="502"/>
        <w:jc w:val="center"/>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oMath>
      <w:r w:rsidR="00085758">
        <w:rPr>
          <w:rFonts w:ascii="Arial" w:eastAsiaTheme="minorEastAsia" w:hAnsi="Arial" w:cs="Arial"/>
        </w:rPr>
        <w:t>,</w:t>
      </w:r>
    </w:p>
    <w:p w14:paraId="34B123F0" w14:textId="17B06B84" w:rsidR="00B875B2" w:rsidRPr="00560ED9" w:rsidRDefault="00B875B2" w:rsidP="00F01F75">
      <w:pPr>
        <w:tabs>
          <w:tab w:val="right" w:pos="8498"/>
        </w:tabs>
        <w:jc w:val="both"/>
        <w:rPr>
          <w:rFonts w:ascii="Arial" w:eastAsiaTheme="minorEastAsia" w:hAnsi="Arial" w:cs="Arial"/>
        </w:rPr>
      </w:pPr>
      <w:proofErr w:type="gramStart"/>
      <w:r w:rsidRPr="00560ED9">
        <w:rPr>
          <w:rFonts w:ascii="Arial" w:eastAsiaTheme="minorEastAsia" w:hAnsi="Arial" w:cs="Arial"/>
        </w:rPr>
        <w:t>donde</w:t>
      </w:r>
      <w:commentRangeStart w:id="697"/>
      <w:proofErr w:type="gramEnd"/>
      <w:r w:rsidRPr="00560ED9">
        <w:rPr>
          <w:rFonts w:ascii="Arial" w:eastAsiaTheme="minorEastAsia" w:hAnsi="Arial" w:cs="Arial"/>
        </w:rPr>
        <w:t>,</w:t>
      </w:r>
      <w:commentRangeEnd w:id="697"/>
      <w:r w:rsidR="00E278E8">
        <w:rPr>
          <w:rStyle w:val="Refdecomentario"/>
          <w:rFonts w:ascii="Calibri" w:eastAsia="Calibri" w:hAnsi="Calibri" w:cs="Times New Roman"/>
          <w:lang w:val="es-MX"/>
        </w:rPr>
        <w:commentReference w:id="697"/>
      </w:r>
    </w:p>
    <w:p w14:paraId="7C459706" w14:textId="17A6B01E" w:rsidR="00B875B2" w:rsidRPr="00560ED9" w:rsidRDefault="00B875B2" w:rsidP="00F01F75">
      <w:pPr>
        <w:tabs>
          <w:tab w:val="right" w:pos="8498"/>
        </w:tabs>
        <w:jc w:val="both"/>
        <w:rPr>
          <w:rFonts w:ascii="Arial" w:eastAsiaTheme="minorEastAsia" w:hAnsi="Arial" w:cs="Arial"/>
        </w:rPr>
      </w:pPr>
      <w:commentRangeStart w:id="698"/>
      <m:oMathPara>
        <m:oMath>
          <m:r>
            <w:rPr>
              <w:rFonts w:ascii="Cambria Math" w:eastAsiaTheme="minorEastAsia" w:hAnsi="Cambria Math" w:cs="Arial"/>
            </w:rPr>
            <w:lastRenderedPageBreak/>
            <m:t>d</m:t>
          </m:r>
          <w:commentRangeEnd w:id="698"/>
          <m:r>
            <m:rPr>
              <m:sty m:val="p"/>
            </m:rPr>
            <w:rPr>
              <w:rStyle w:val="Refdecomentario"/>
              <w:rFonts w:ascii="Calibri" w:eastAsia="Calibri" w:hAnsi="Calibri" w:cs="Times New Roman"/>
              <w:lang w:val="es-MX"/>
            </w:rPr>
            <w:commentReference w:id="698"/>
          </m:r>
          <m:r>
            <w:rPr>
              <w:rFonts w:ascii="Cambria Math" w:eastAsiaTheme="minorEastAsia" w:hAnsi="Cambria Math" w:cs="Arial"/>
            </w:rPr>
            <m:t xml:space="preserve">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w:commentRangeStart w:id="699"/>
          <m:r>
            <w:rPr>
              <w:rFonts w:ascii="Cambria Math" w:eastAsiaTheme="minorEastAsia" w:hAnsi="Cambria Math" w:cs="Arial"/>
            </w:rPr>
            <m:t>d</m:t>
          </m:r>
          <w:commentRangeEnd w:id="699"/>
          <m:r>
            <m:rPr>
              <m:sty m:val="p"/>
            </m:rPr>
            <w:rPr>
              <w:rStyle w:val="Refdecomentario"/>
              <w:rFonts w:ascii="Calibri" w:eastAsia="Calibri" w:hAnsi="Calibri" w:cs="Times New Roman"/>
              <w:lang w:val="es-MX"/>
            </w:rPr>
            <w:commentReference w:id="699"/>
          </m:r>
          <m:r>
            <w:rPr>
              <w:rFonts w:ascii="Cambria Math" w:eastAsiaTheme="minorEastAsia" w:hAnsi="Cambria Math" w:cs="Arial"/>
            </w:rPr>
            <m:t>om f∩</m:t>
          </m:r>
          <w:commentRangeStart w:id="700"/>
          <m:r>
            <w:rPr>
              <w:rFonts w:ascii="Cambria Math" w:eastAsiaTheme="minorEastAsia" w:hAnsi="Cambria Math" w:cs="Arial"/>
            </w:rPr>
            <m:t>d</m:t>
          </m:r>
          <w:commentRangeEnd w:id="700"/>
          <m:r>
            <m:rPr>
              <m:sty m:val="p"/>
            </m:rPr>
            <w:rPr>
              <w:rStyle w:val="Refdecomentario"/>
              <w:rFonts w:ascii="Calibri" w:eastAsia="Calibri" w:hAnsi="Calibri" w:cs="Times New Roman"/>
              <w:lang w:val="es-MX"/>
            </w:rPr>
            <w:commentReference w:id="700"/>
          </m:r>
          <m:r>
            <w:rPr>
              <w:rFonts w:ascii="Cambria Math" w:eastAsiaTheme="minorEastAsia" w:hAnsi="Cambria Math" w:cs="Arial"/>
            </w:rPr>
            <m:t>om g=</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1C874473" w14:textId="77777777" w:rsidR="00115DF6" w:rsidRPr="00560ED9" w:rsidRDefault="00115DF6"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2E1E68" w:rsidRPr="00560ED9" w14:paraId="6ABD9A55" w14:textId="77777777" w:rsidTr="002E1E68">
        <w:tc>
          <w:tcPr>
            <w:tcW w:w="9054" w:type="dxa"/>
            <w:gridSpan w:val="2"/>
            <w:shd w:val="clear" w:color="auto" w:fill="0D0D0D" w:themeFill="text1" w:themeFillTint="F2"/>
          </w:tcPr>
          <w:p w14:paraId="73AA1ABE" w14:textId="77777777" w:rsidR="002E1E68" w:rsidRPr="00560ED9" w:rsidRDefault="002E1E68" w:rsidP="002E1E6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5FD0DD10" w14:textId="77777777" w:rsidR="002E1E68" w:rsidRPr="00560ED9" w:rsidRDefault="002E1E68" w:rsidP="002E1E68">
            <w:pPr>
              <w:jc w:val="center"/>
              <w:rPr>
                <w:rFonts w:ascii="Arial" w:hAnsi="Arial" w:cs="Arial"/>
                <w:b/>
                <w:color w:val="FFFFFF" w:themeColor="background1"/>
              </w:rPr>
            </w:pPr>
          </w:p>
        </w:tc>
      </w:tr>
      <w:tr w:rsidR="002E1E68" w:rsidRPr="00560ED9" w14:paraId="7EA24EB6" w14:textId="77777777" w:rsidTr="002E1E68">
        <w:tc>
          <w:tcPr>
            <w:tcW w:w="1384" w:type="dxa"/>
          </w:tcPr>
          <w:p w14:paraId="06D6A1D3" w14:textId="77777777" w:rsidR="002E1E68" w:rsidRPr="00560ED9" w:rsidRDefault="002E1E68" w:rsidP="002E1E6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30AC130" w14:textId="4B4D76DD" w:rsidR="002E1E68" w:rsidRPr="00560ED9" w:rsidRDefault="000B1AFF" w:rsidP="002E1E68">
            <w:pPr>
              <w:rPr>
                <w:rFonts w:ascii="Arial" w:hAnsi="Arial" w:cs="Arial"/>
                <w:b/>
                <w:color w:val="000000"/>
                <w:sz w:val="18"/>
                <w:szCs w:val="18"/>
              </w:rPr>
            </w:pPr>
            <w:r w:rsidRPr="00560ED9">
              <w:rPr>
                <w:rFonts w:ascii="Arial" w:hAnsi="Arial" w:cs="Arial"/>
                <w:color w:val="000000"/>
              </w:rPr>
              <w:t>MA_11_02_IMG70</w:t>
            </w:r>
          </w:p>
        </w:tc>
      </w:tr>
      <w:tr w:rsidR="002E1E68" w:rsidRPr="00560ED9" w14:paraId="214414E1" w14:textId="77777777" w:rsidTr="002E1E68">
        <w:tc>
          <w:tcPr>
            <w:tcW w:w="1384" w:type="dxa"/>
          </w:tcPr>
          <w:p w14:paraId="33B29B1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Descripción</w:t>
            </w:r>
          </w:p>
        </w:tc>
        <w:tc>
          <w:tcPr>
            <w:tcW w:w="7670" w:type="dxa"/>
          </w:tcPr>
          <w:p w14:paraId="65F5C99A" w14:textId="5D5844F8" w:rsidR="000B1AFF" w:rsidRPr="00560ED9" w:rsidRDefault="000B1AFF" w:rsidP="000B1AFF">
            <w:pPr>
              <w:rPr>
                <w:rFonts w:ascii="Arial" w:eastAsiaTheme="minorEastAsia" w:hAnsi="Arial" w:cs="Arial"/>
                <w:color w:val="000000"/>
              </w:rPr>
            </w:pPr>
            <w:r w:rsidRPr="00560ED9">
              <w:rPr>
                <w:rFonts w:ascii="Arial" w:eastAsiaTheme="minorEastAsia" w:hAnsi="Arial" w:cs="Arial"/>
                <w:color w:val="000000"/>
              </w:rPr>
              <w:t>Gr</w:t>
            </w:r>
            <w:commentRangeStart w:id="701"/>
            <w:r w:rsidRPr="00560ED9">
              <w:rPr>
                <w:rFonts w:ascii="Arial" w:eastAsiaTheme="minorEastAsia" w:hAnsi="Arial" w:cs="Arial"/>
                <w:color w:val="000000"/>
              </w:rPr>
              <w:t>a</w:t>
            </w:r>
            <w:commentRangeEnd w:id="701"/>
            <w:r w:rsidR="00D2526B">
              <w:rPr>
                <w:rStyle w:val="Refdecomentario"/>
                <w:rFonts w:ascii="Calibri" w:eastAsia="Calibri" w:hAnsi="Calibri" w:cs="Times New Roman"/>
              </w:rPr>
              <w:commentReference w:id="701"/>
            </w:r>
            <w:r w:rsidRPr="00560ED9">
              <w:rPr>
                <w:rFonts w:ascii="Arial" w:eastAsiaTheme="minorEastAsia" w:hAnsi="Arial" w:cs="Arial"/>
                <w:color w:val="000000"/>
              </w:rPr>
              <w:t xml:space="preserve">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w:t>
            </w:r>
            <w:r w:rsidR="000C5368" w:rsidRPr="00085758">
              <w:rPr>
                <w:rFonts w:ascii="Arial" w:eastAsiaTheme="minorEastAsia" w:hAnsi="Arial" w:cs="Arial"/>
                <w:color w:val="000000"/>
                <w:shd w:val="clear" w:color="auto" w:fill="F79646" w:themeFill="accent6"/>
              </w:rPr>
              <w:t xml:space="preserve">en distintos colores y con etiquetas de </w:t>
            </w:r>
            <w:commentRangeStart w:id="702"/>
            <w:r w:rsidR="000C5368" w:rsidRPr="00085758">
              <w:rPr>
                <w:rFonts w:ascii="Arial" w:eastAsiaTheme="minorEastAsia" w:hAnsi="Arial" w:cs="Arial"/>
                <w:color w:val="000000"/>
                <w:shd w:val="clear" w:color="auto" w:fill="F79646" w:themeFill="accent6"/>
              </w:rPr>
              <w:t>cual es cada una.</w:t>
            </w:r>
            <w:commentRangeEnd w:id="702"/>
            <w:r w:rsidR="00D2526B" w:rsidRPr="00085758">
              <w:rPr>
                <w:rStyle w:val="Refdecomentario"/>
                <w:rFonts w:ascii="Calibri" w:eastAsia="Calibri" w:hAnsi="Calibri" w:cs="Times New Roman"/>
                <w:shd w:val="clear" w:color="auto" w:fill="F79646" w:themeFill="accent6"/>
              </w:rPr>
              <w:commentReference w:id="702"/>
            </w:r>
          </w:p>
        </w:tc>
      </w:tr>
      <w:tr w:rsidR="002E1E68" w:rsidRPr="00560ED9" w14:paraId="767B8DC8" w14:textId="77777777" w:rsidTr="002E1E68">
        <w:tc>
          <w:tcPr>
            <w:tcW w:w="1384" w:type="dxa"/>
          </w:tcPr>
          <w:p w14:paraId="4BE1BFD9"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00D78E95" w14:textId="77777777" w:rsidR="002E1E68" w:rsidRPr="00560ED9" w:rsidRDefault="00E10F7B" w:rsidP="002E1E68">
            <w:pPr>
              <w:rPr>
                <w:rFonts w:ascii="Arial" w:eastAsiaTheme="minorEastAsia" w:hAnsi="Arial" w:cs="Arial"/>
              </w:rPr>
            </w:pPr>
            <w:commentRangeStart w:id="703"/>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6B40BADB" w14:textId="77777777" w:rsidR="00E10F7B" w:rsidRPr="00560ED9" w:rsidRDefault="00E10F7B" w:rsidP="002E1E68">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2E89C5F1" w14:textId="3FA4D5C6" w:rsidR="00E10F7B" w:rsidRPr="00560ED9" w:rsidRDefault="00DA6D8C" w:rsidP="002E1E68">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w:commentRangeEnd w:id="703"/>
                <m:r>
                  <m:rPr>
                    <m:sty m:val="p"/>
                  </m:rPr>
                  <w:rPr>
                    <w:rStyle w:val="Refdecomentario"/>
                    <w:rFonts w:ascii="Calibri" w:eastAsia="Calibri" w:hAnsi="Calibri" w:cs="Times New Roman"/>
                  </w:rPr>
                  <w:commentReference w:id="703"/>
                </m:r>
              </m:oMath>
            </m:oMathPara>
          </w:p>
        </w:tc>
      </w:tr>
      <w:tr w:rsidR="002E1E68" w:rsidRPr="00560ED9" w14:paraId="310D53F8" w14:textId="77777777" w:rsidTr="002E1E68">
        <w:tc>
          <w:tcPr>
            <w:tcW w:w="1384" w:type="dxa"/>
          </w:tcPr>
          <w:p w14:paraId="7CFB2CAF" w14:textId="77777777" w:rsidR="002E1E68" w:rsidRPr="00560ED9" w:rsidRDefault="002E1E68" w:rsidP="002E1E68">
            <w:pPr>
              <w:rPr>
                <w:rFonts w:ascii="Arial" w:hAnsi="Arial" w:cs="Arial"/>
                <w:color w:val="000000"/>
              </w:rPr>
            </w:pPr>
            <w:r w:rsidRPr="00560ED9">
              <w:rPr>
                <w:rFonts w:ascii="Arial" w:hAnsi="Arial" w:cs="Arial"/>
                <w:b/>
                <w:color w:val="000000"/>
                <w:sz w:val="18"/>
                <w:szCs w:val="18"/>
              </w:rPr>
              <w:t>Pie de imagen</w:t>
            </w:r>
          </w:p>
        </w:tc>
        <w:tc>
          <w:tcPr>
            <w:tcW w:w="7670" w:type="dxa"/>
          </w:tcPr>
          <w:p w14:paraId="4AEE3FAB" w14:textId="56FE1473" w:rsidR="002E1E68" w:rsidRPr="00560ED9" w:rsidRDefault="00F5165C" w:rsidP="00B659E7">
            <w:pPr>
              <w:tabs>
                <w:tab w:val="right" w:pos="8498"/>
              </w:tabs>
              <w:jc w:val="both"/>
              <w:rPr>
                <w:rFonts w:ascii="Arial" w:eastAsiaTheme="minorEastAsia" w:hAnsi="Arial" w:cs="Arial"/>
              </w:rPr>
            </w:pPr>
            <w:r>
              <w:rPr>
                <w:rFonts w:ascii="Arial" w:eastAsiaTheme="minorEastAsia" w:hAnsi="Arial" w:cs="Arial"/>
              </w:rPr>
              <w:t>Representación gr</w:t>
            </w:r>
            <w:r w:rsidR="00B659E7">
              <w:rPr>
                <w:rFonts w:ascii="Arial" w:eastAsiaTheme="minorEastAsia" w:hAnsi="Arial" w:cs="Arial"/>
              </w:rPr>
              <w:t>á</w:t>
            </w:r>
            <w:r>
              <w:rPr>
                <w:rFonts w:ascii="Arial" w:eastAsiaTheme="minorEastAsia" w:hAnsi="Arial" w:cs="Arial"/>
              </w:rPr>
              <w:t xml:space="preserve">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suma de funciones </w:t>
            </w:r>
            <w:r w:rsidRPr="00F5165C">
              <w:rPr>
                <w:rFonts w:ascii="Arial" w:eastAsiaTheme="minorEastAsia" w:hAnsi="Arial" w:cs="Arial"/>
                <w:i/>
              </w:rPr>
              <w:t>(f</w:t>
            </w:r>
            <w:r>
              <w:rPr>
                <w:rFonts w:ascii="Arial" w:eastAsiaTheme="minorEastAsia" w:hAnsi="Arial" w:cs="Arial"/>
                <w:i/>
              </w:rPr>
              <w:t xml:space="preserve"> </w:t>
            </w:r>
            <w:r w:rsidRPr="00F5165C">
              <w:rPr>
                <w:rFonts w:ascii="Arial" w:eastAsiaTheme="minorEastAsia" w:hAnsi="Arial" w:cs="Arial"/>
                <w:i/>
              </w:rPr>
              <w:t>+</w:t>
            </w:r>
            <w:r>
              <w:rPr>
                <w:rFonts w:ascii="Arial" w:eastAsiaTheme="minorEastAsia" w:hAnsi="Arial" w:cs="Arial"/>
                <w:i/>
              </w:rPr>
              <w:t xml:space="preserve"> </w:t>
            </w:r>
            <w:r w:rsidRPr="00F5165C">
              <w:rPr>
                <w:rFonts w:ascii="Arial" w:eastAsiaTheme="minorEastAsia" w:hAnsi="Arial" w:cs="Arial"/>
                <w:i/>
              </w:rPr>
              <w:t>g)(x)</w:t>
            </w:r>
          </w:p>
        </w:tc>
      </w:tr>
    </w:tbl>
    <w:p w14:paraId="6B307359" w14:textId="1528FC62" w:rsidR="00B875B2" w:rsidRPr="00560ED9" w:rsidRDefault="00B875B2" w:rsidP="00B875B2">
      <w:pPr>
        <w:pStyle w:val="Prrafodelista"/>
        <w:numPr>
          <w:ilvl w:val="0"/>
          <w:numId w:val="7"/>
        </w:numPr>
        <w:tabs>
          <w:tab w:val="right" w:pos="8498"/>
        </w:tabs>
        <w:jc w:val="both"/>
        <w:rPr>
          <w:rFonts w:ascii="Arial" w:eastAsiaTheme="minorEastAsia" w:hAnsi="Arial" w:cs="Arial"/>
        </w:rPr>
      </w:pPr>
      <w:commentRangeStart w:id="704"/>
      <w:r w:rsidRPr="00560ED9">
        <w:rPr>
          <w:rFonts w:ascii="Arial" w:eastAsiaTheme="minorEastAsia" w:hAnsi="Arial" w:cs="Arial"/>
        </w:rPr>
        <w:t xml:space="preserve">Determinar </w:t>
      </w: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w:commentRangeEnd w:id="704"/>
        <m:r>
          <m:rPr>
            <m:sty m:val="p"/>
          </m:rPr>
          <w:rPr>
            <w:rStyle w:val="Refdecomentario"/>
            <w:rFonts w:ascii="Calibri" w:eastAsia="Calibri" w:hAnsi="Calibri" w:cs="Times New Roman"/>
            <w:lang w:val="es-MX"/>
          </w:rPr>
          <w:commentReference w:id="704"/>
        </m:r>
      </m:oMath>
    </w:p>
    <w:p w14:paraId="56541B59" w14:textId="339182F0" w:rsidR="002E1E68" w:rsidRPr="00560ED9" w:rsidRDefault="00DA6D8C" w:rsidP="00962CCA">
      <w:pPr>
        <w:tabs>
          <w:tab w:val="right" w:pos="8498"/>
        </w:tabs>
        <w:spacing w:after="0"/>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m:t>
          </m:r>
        </m:oMath>
      </m:oMathPara>
    </w:p>
    <w:p w14:paraId="5BDD5226" w14:textId="7A947AF5" w:rsidR="00B875B2" w:rsidRPr="00560ED9" w:rsidRDefault="00B875B2" w:rsidP="00B875B2">
      <w:pPr>
        <w:tabs>
          <w:tab w:val="right" w:pos="8498"/>
        </w:tabs>
        <w:jc w:val="both"/>
        <w:rPr>
          <w:rFonts w:ascii="Arial" w:eastAsiaTheme="minorEastAsia" w:hAnsi="Arial" w:cs="Arial"/>
        </w:rPr>
      </w:pPr>
      <w:proofErr w:type="gramStart"/>
      <w:r w:rsidRPr="00560ED9">
        <w:rPr>
          <w:rFonts w:ascii="Arial" w:eastAsiaTheme="minorEastAsia" w:hAnsi="Arial" w:cs="Arial"/>
        </w:rPr>
        <w:t>donde</w:t>
      </w:r>
      <w:commentRangeStart w:id="705"/>
      <w:proofErr w:type="gramEnd"/>
      <w:r w:rsidRPr="00560ED9">
        <w:rPr>
          <w:rFonts w:ascii="Arial" w:eastAsiaTheme="minorEastAsia" w:hAnsi="Arial" w:cs="Arial"/>
        </w:rPr>
        <w:t>,</w:t>
      </w:r>
      <w:commentRangeEnd w:id="705"/>
      <w:r w:rsidR="005A548D">
        <w:rPr>
          <w:rStyle w:val="Refdecomentario"/>
          <w:rFonts w:ascii="Calibri" w:eastAsia="Calibri" w:hAnsi="Calibri" w:cs="Times New Roman"/>
          <w:lang w:val="es-MX"/>
        </w:rPr>
        <w:commentReference w:id="705"/>
      </w:r>
    </w:p>
    <w:p w14:paraId="45CC89E1" w14:textId="528DA721" w:rsidR="00B875B2" w:rsidRPr="00560ED9" w:rsidRDefault="00B875B2" w:rsidP="00B875B2">
      <w:pPr>
        <w:tabs>
          <w:tab w:val="right" w:pos="8498"/>
        </w:tabs>
        <w:spacing w:after="0"/>
        <w:jc w:val="both"/>
        <w:rPr>
          <w:rFonts w:ascii="Arial" w:eastAsiaTheme="minorEastAsia" w:hAnsi="Arial" w:cs="Arial"/>
        </w:rPr>
      </w:pPr>
      <w:commentRangeStart w:id="706"/>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 g</m:t>
          </m:r>
          <w:commentRangeEnd w:id="706"/>
          <m:r>
            <m:rPr>
              <m:sty m:val="p"/>
            </m:rPr>
            <w:rPr>
              <w:rStyle w:val="Refdecomentario"/>
              <w:rFonts w:ascii="Calibri" w:eastAsia="Calibri" w:hAnsi="Calibri" w:cs="Times New Roman"/>
              <w:lang w:val="es-MX"/>
            </w:rPr>
            <w:commentReference w:id="706"/>
          </m:r>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p w14:paraId="2C58D516" w14:textId="77777777" w:rsidR="00B875B2" w:rsidRPr="00560ED9" w:rsidRDefault="00B875B2" w:rsidP="00B875B2">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0B1AFF" w:rsidRPr="00560ED9" w14:paraId="07AF8BEE" w14:textId="77777777" w:rsidTr="000B1AFF">
        <w:tc>
          <w:tcPr>
            <w:tcW w:w="9054" w:type="dxa"/>
            <w:gridSpan w:val="2"/>
            <w:shd w:val="clear" w:color="auto" w:fill="0D0D0D" w:themeFill="text1" w:themeFillTint="F2"/>
          </w:tcPr>
          <w:p w14:paraId="6F831C2A"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13DC5B84" w14:textId="77777777" w:rsidR="000B1AFF" w:rsidRPr="00560ED9" w:rsidRDefault="000B1AFF" w:rsidP="000B1AFF">
            <w:pPr>
              <w:jc w:val="center"/>
              <w:rPr>
                <w:rFonts w:ascii="Arial" w:hAnsi="Arial" w:cs="Arial"/>
                <w:b/>
                <w:color w:val="FFFFFF" w:themeColor="background1"/>
              </w:rPr>
            </w:pPr>
          </w:p>
        </w:tc>
      </w:tr>
      <w:tr w:rsidR="000B1AFF" w:rsidRPr="00560ED9" w14:paraId="236123E2" w14:textId="77777777" w:rsidTr="000B1AFF">
        <w:tc>
          <w:tcPr>
            <w:tcW w:w="1384" w:type="dxa"/>
          </w:tcPr>
          <w:p w14:paraId="7497ED0B"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036DB90F" w14:textId="0C762995"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MA_11_02_IMG71</w:t>
            </w:r>
          </w:p>
        </w:tc>
      </w:tr>
      <w:tr w:rsidR="000B1AFF" w:rsidRPr="00560ED9" w14:paraId="40824048" w14:textId="77777777" w:rsidTr="000B1AFF">
        <w:tc>
          <w:tcPr>
            <w:tcW w:w="1384" w:type="dxa"/>
          </w:tcPr>
          <w:p w14:paraId="60AA47C0"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7F8F88DB" w14:textId="25912E76" w:rsidR="000B1AFF" w:rsidRPr="00560ED9" w:rsidRDefault="000B1AFF" w:rsidP="0075563B">
            <w:pPr>
              <w:rPr>
                <w:rFonts w:ascii="Arial" w:eastAsiaTheme="minorEastAsia" w:hAnsi="Arial" w:cs="Arial"/>
                <w:color w:val="000000"/>
              </w:rPr>
            </w:pPr>
            <w:r w:rsidRPr="00560ED9">
              <w:rPr>
                <w:rFonts w:ascii="Arial" w:eastAsiaTheme="minorEastAsia" w:hAnsi="Arial" w:cs="Arial"/>
                <w:color w:val="000000"/>
              </w:rPr>
              <w:t>Gr</w:t>
            </w:r>
            <w:commentRangeStart w:id="707"/>
            <w:r w:rsidRPr="00560ED9">
              <w:rPr>
                <w:rFonts w:ascii="Arial" w:eastAsiaTheme="minorEastAsia" w:hAnsi="Arial" w:cs="Arial"/>
                <w:color w:val="000000"/>
              </w:rPr>
              <w:t>a</w:t>
            </w:r>
            <w:commentRangeEnd w:id="707"/>
            <w:r w:rsidR="005A548D">
              <w:rPr>
                <w:rStyle w:val="Refdecomentario"/>
                <w:rFonts w:ascii="Calibri" w:eastAsia="Calibri" w:hAnsi="Calibri" w:cs="Times New Roman"/>
              </w:rPr>
              <w:commentReference w:id="707"/>
            </w:r>
            <w:r w:rsidRPr="00560ED9">
              <w:rPr>
                <w:rFonts w:ascii="Arial" w:eastAsiaTheme="minorEastAsia" w:hAnsi="Arial" w:cs="Arial"/>
                <w:color w:val="000000"/>
              </w:rPr>
              <w:t xml:space="preserve">ficas de </w:t>
            </w:r>
            <m:oMath>
              <m:r>
                <w:rPr>
                  <w:rFonts w:ascii="Cambria Math" w:hAnsi="Cambria Math" w:cs="Arial"/>
                  <w:color w:val="000000"/>
                </w:rPr>
                <m:t>f,g</m:t>
              </m:r>
            </m:oMath>
            <w:r w:rsidRPr="00560ED9">
              <w:rPr>
                <w:rFonts w:ascii="Arial" w:eastAsiaTheme="minorEastAsia" w:hAnsi="Arial" w:cs="Arial"/>
                <w:color w:val="000000"/>
              </w:rPr>
              <w:t xml:space="preserve">, </w:t>
            </w:r>
            <m:oMath>
              <m:r>
                <w:rPr>
                  <w:rFonts w:ascii="Cambria Math" w:eastAsiaTheme="minorEastAsia" w:hAnsi="Cambria Math" w:cs="Arial"/>
                  <w:color w:val="000000"/>
                </w:rPr>
                <m:t xml:space="preserve">f-g </m:t>
              </m:r>
            </m:oMath>
            <w:r w:rsidR="000C5368" w:rsidRPr="00085758">
              <w:rPr>
                <w:rFonts w:ascii="Arial" w:eastAsiaTheme="minorEastAsia" w:hAnsi="Arial" w:cs="Arial"/>
                <w:color w:val="000000"/>
                <w:shd w:val="clear" w:color="auto" w:fill="F79646" w:themeFill="accent6"/>
              </w:rPr>
              <w:t xml:space="preserve">con distintos colores y etiquetas de </w:t>
            </w:r>
            <w:commentRangeStart w:id="708"/>
            <w:r w:rsidR="000C5368" w:rsidRPr="00085758">
              <w:rPr>
                <w:rFonts w:ascii="Arial" w:eastAsiaTheme="minorEastAsia" w:hAnsi="Arial" w:cs="Arial"/>
                <w:color w:val="000000"/>
                <w:shd w:val="clear" w:color="auto" w:fill="F79646" w:themeFill="accent6"/>
              </w:rPr>
              <w:t>cual es cada una.</w:t>
            </w:r>
            <w:commentRangeEnd w:id="708"/>
            <w:r w:rsidR="005A548D" w:rsidRPr="00085758">
              <w:rPr>
                <w:rStyle w:val="Refdecomentario"/>
                <w:rFonts w:ascii="Calibri" w:eastAsia="Calibri" w:hAnsi="Calibri" w:cs="Times New Roman"/>
                <w:shd w:val="clear" w:color="auto" w:fill="F79646" w:themeFill="accent6"/>
              </w:rPr>
              <w:commentReference w:id="708"/>
            </w:r>
          </w:p>
        </w:tc>
      </w:tr>
      <w:tr w:rsidR="000B1AFF" w:rsidRPr="00560ED9" w14:paraId="110DC9D5" w14:textId="77777777" w:rsidTr="000B1AFF">
        <w:tc>
          <w:tcPr>
            <w:tcW w:w="1384" w:type="dxa"/>
          </w:tcPr>
          <w:p w14:paraId="5FE8D469"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658E52F4" w14:textId="77777777" w:rsidR="003F3559" w:rsidRPr="00560ED9" w:rsidRDefault="003F3559" w:rsidP="003F3559">
            <w:pPr>
              <w:rPr>
                <w:rFonts w:ascii="Arial" w:eastAsiaTheme="minorEastAsia" w:hAnsi="Arial" w:cs="Arial"/>
              </w:rPr>
            </w:pPr>
            <m:oMathPara>
              <m:oMath>
                <m:r>
                  <w:rPr>
                    <w:rFonts w:ascii="Cambria Math" w:hAnsi="Cambria Math" w:cs="Arial"/>
                  </w:rPr>
                  <m:t>f</m:t>
                </m:r>
                <w:commentRangeStart w:id="709"/>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20113AED" w14:textId="77777777" w:rsidR="003F3559" w:rsidRPr="00560ED9" w:rsidRDefault="003F3559" w:rsidP="003F3559">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2299A36" w14:textId="68C858D4" w:rsidR="000B1AFF" w:rsidRPr="00560ED9" w:rsidRDefault="00DA6D8C" w:rsidP="000B1AFF">
            <w:pPr>
              <w:rPr>
                <w:rFonts w:ascii="Arial" w:hAnsi="Arial" w:cs="Arial"/>
                <w:color w:val="000000"/>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-1</m:t>
                    </m:r>
                  </m:num>
                  <m:den>
                    <m:r>
                      <w:rPr>
                        <w:rFonts w:ascii="Cambria Math" w:eastAsiaTheme="minorEastAsia" w:hAnsi="Cambria Math" w:cs="Arial"/>
                      </w:rPr>
                      <m:t>x-3</m:t>
                    </m:r>
                  </m:den>
                </m:f>
                <w:commentRangeEnd w:id="709"/>
                <m:r>
                  <m:rPr>
                    <m:sty m:val="p"/>
                  </m:rPr>
                  <w:rPr>
                    <w:rStyle w:val="Refdecomentario"/>
                    <w:rFonts w:ascii="Calibri" w:eastAsia="Calibri" w:hAnsi="Calibri" w:cs="Times New Roman"/>
                  </w:rPr>
                  <w:commentReference w:id="709"/>
                </m:r>
              </m:oMath>
            </m:oMathPara>
          </w:p>
        </w:tc>
      </w:tr>
      <w:tr w:rsidR="000B1AFF" w:rsidRPr="00560ED9" w14:paraId="161467D7" w14:textId="77777777" w:rsidTr="000B1AFF">
        <w:tc>
          <w:tcPr>
            <w:tcW w:w="1384" w:type="dxa"/>
          </w:tcPr>
          <w:p w14:paraId="5904BD6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Pie de imagen</w:t>
            </w:r>
          </w:p>
        </w:tc>
        <w:tc>
          <w:tcPr>
            <w:tcW w:w="7670" w:type="dxa"/>
          </w:tcPr>
          <w:p w14:paraId="25E32523" w14:textId="0CED21E7" w:rsidR="000B1AFF" w:rsidRPr="00560ED9" w:rsidRDefault="00F5165C" w:rsidP="000B1AFF">
            <w:pPr>
              <w:tabs>
                <w:tab w:val="right" w:pos="8498"/>
              </w:tabs>
              <w:jc w:val="both"/>
              <w:rPr>
                <w:rFonts w:ascii="Arial" w:eastAsiaTheme="minorEastAsia" w:hAnsi="Arial" w:cs="Arial"/>
              </w:rPr>
            </w:pPr>
            <w:r>
              <w:rPr>
                <w:rFonts w:ascii="Arial" w:eastAsiaTheme="minorEastAsia" w:hAnsi="Arial" w:cs="Arial"/>
              </w:rPr>
              <w:t xml:space="preserve">Representación </w:t>
            </w:r>
            <w:r w:rsidR="00B659E7">
              <w:rPr>
                <w:rFonts w:ascii="Arial" w:eastAsiaTheme="minorEastAsia" w:hAnsi="Arial" w:cs="Arial"/>
              </w:rPr>
              <w:t>gráfica</w:t>
            </w:r>
            <w:r>
              <w:rPr>
                <w:rFonts w:ascii="Arial" w:eastAsiaTheme="minorEastAsia" w:hAnsi="Arial" w:cs="Arial"/>
              </w:rPr>
              <w:t xml:space="preserve">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la diferencia de  funciones </w:t>
            </w:r>
            <w:r w:rsidRPr="00F5165C">
              <w:rPr>
                <w:rFonts w:ascii="Arial" w:eastAsiaTheme="minorEastAsia" w:hAnsi="Arial" w:cs="Arial"/>
                <w:i/>
              </w:rPr>
              <w:t>(f</w:t>
            </w:r>
            <w:r>
              <w:rPr>
                <w:rFonts w:ascii="Arial" w:eastAsiaTheme="minorEastAsia" w:hAnsi="Arial" w:cs="Arial"/>
                <w:i/>
              </w:rPr>
              <w:t xml:space="preserve"> - </w:t>
            </w:r>
            <w:r w:rsidRPr="00F5165C">
              <w:rPr>
                <w:rFonts w:ascii="Arial" w:eastAsiaTheme="minorEastAsia" w:hAnsi="Arial" w:cs="Arial"/>
                <w:i/>
              </w:rPr>
              <w:t>g)(x)</w:t>
            </w:r>
          </w:p>
        </w:tc>
      </w:tr>
    </w:tbl>
    <w:p w14:paraId="350B1255" w14:textId="7E266DBE" w:rsidR="002E1E68" w:rsidRPr="00560ED9" w:rsidRDefault="00B90BB3" w:rsidP="00F01F75">
      <w:pPr>
        <w:pStyle w:val="Prrafodelista"/>
        <w:numPr>
          <w:ilvl w:val="0"/>
          <w:numId w:val="7"/>
        </w:numPr>
        <w:tabs>
          <w:tab w:val="right" w:pos="8498"/>
        </w:tabs>
        <w:spacing w:after="0"/>
        <w:jc w:val="both"/>
        <w:rPr>
          <w:rFonts w:ascii="Arial" w:eastAsiaTheme="minorEastAsia" w:hAnsi="Arial" w:cs="Arial"/>
        </w:rPr>
      </w:pPr>
      <w:commentRangeStart w:id="710"/>
      <w:r w:rsidRPr="00560ED9">
        <w:rPr>
          <w:rFonts w:ascii="Arial" w:eastAsiaTheme="minorEastAsia" w:hAnsi="Arial" w:cs="Arial"/>
        </w:rPr>
        <w:t xml:space="preserve">Determinar </w:t>
      </w: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w:commentRangeEnd w:id="710"/>
        <m:r>
          <m:rPr>
            <m:sty m:val="p"/>
          </m:rPr>
          <w:rPr>
            <w:rStyle w:val="Refdecomentario"/>
            <w:rFonts w:ascii="Calibri" w:eastAsia="Calibri" w:hAnsi="Calibri" w:cs="Times New Roman"/>
            <w:lang w:val="es-MX"/>
          </w:rPr>
          <w:commentReference w:id="710"/>
        </m:r>
      </m:oMath>
    </w:p>
    <w:p w14:paraId="1840C0DC" w14:textId="2E130B31" w:rsidR="00B90BB3" w:rsidRPr="00560ED9" w:rsidRDefault="00DA6D8C"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x+2</m:t>
              </m:r>
            </m:e>
          </m:rad>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m:r>
            <w:rPr>
              <w:rFonts w:ascii="Cambria Math" w:eastAsiaTheme="minorEastAsia" w:hAnsi="Cambria Math" w:cs="Arial"/>
            </w:rPr>
            <m:t>,</m:t>
          </m:r>
        </m:oMath>
      </m:oMathPara>
    </w:p>
    <w:p w14:paraId="455D3DC5" w14:textId="23AC642E" w:rsidR="00B90BB3" w:rsidRPr="00560ED9" w:rsidRDefault="00B90BB3" w:rsidP="00B90BB3">
      <w:pPr>
        <w:tabs>
          <w:tab w:val="right" w:pos="8498"/>
        </w:tabs>
        <w:jc w:val="both"/>
        <w:rPr>
          <w:rFonts w:ascii="Arial" w:eastAsiaTheme="minorEastAsia" w:hAnsi="Arial" w:cs="Arial"/>
        </w:rPr>
      </w:pPr>
      <w:proofErr w:type="gramStart"/>
      <w:r w:rsidRPr="00560ED9">
        <w:rPr>
          <w:rFonts w:ascii="Arial" w:eastAsiaTheme="minorEastAsia" w:hAnsi="Arial" w:cs="Arial"/>
        </w:rPr>
        <w:t>donde</w:t>
      </w:r>
      <w:commentRangeStart w:id="711"/>
      <w:proofErr w:type="gramEnd"/>
      <w:r w:rsidRPr="00560ED9">
        <w:rPr>
          <w:rFonts w:ascii="Arial" w:eastAsiaTheme="minorEastAsia" w:hAnsi="Arial" w:cs="Arial"/>
        </w:rPr>
        <w:t>,</w:t>
      </w:r>
      <w:commentRangeEnd w:id="711"/>
      <w:r w:rsidR="00B11611">
        <w:rPr>
          <w:rStyle w:val="Refdecomentario"/>
          <w:rFonts w:ascii="Calibri" w:eastAsia="Calibri" w:hAnsi="Calibri" w:cs="Times New Roman"/>
          <w:lang w:val="es-MX"/>
        </w:rPr>
        <w:commentReference w:id="711"/>
      </w:r>
    </w:p>
    <w:p w14:paraId="1015AF45" w14:textId="77777777" w:rsidR="00B90BB3" w:rsidRPr="00560ED9" w:rsidRDefault="00B90BB3" w:rsidP="00B90BB3">
      <w:pPr>
        <w:tabs>
          <w:tab w:val="right" w:pos="8498"/>
        </w:tabs>
        <w:jc w:val="both"/>
        <w:rPr>
          <w:rFonts w:ascii="Arial" w:eastAsiaTheme="minorEastAsia" w:hAnsi="Arial" w:cs="Arial"/>
        </w:rPr>
      </w:pPr>
      <w:commentRangeStart w:id="712"/>
      <m:oMathPara>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=dom f∩domg</m:t>
          </m:r>
          <w:commentRangeEnd w:id="712"/>
          <m:r>
            <m:rPr>
              <m:sty m:val="p"/>
            </m:rPr>
            <w:rPr>
              <w:rStyle w:val="Refdecomentario"/>
              <w:rFonts w:ascii="Calibri" w:eastAsia="Calibri" w:hAnsi="Calibri" w:cs="Times New Roman"/>
              <w:lang w:val="es-MX"/>
            </w:rPr>
            <w:commentReference w:id="712"/>
          </m:r>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(-∞,3)∪(3,∞)</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 , ∞)</m:t>
          </m:r>
        </m:oMath>
      </m:oMathPara>
    </w:p>
    <w:tbl>
      <w:tblPr>
        <w:tblStyle w:val="Tablaconcuadrcula"/>
        <w:tblW w:w="9054" w:type="dxa"/>
        <w:tblLayout w:type="fixed"/>
        <w:tblLook w:val="04A0" w:firstRow="1" w:lastRow="0" w:firstColumn="1" w:lastColumn="0" w:noHBand="0" w:noVBand="1"/>
      </w:tblPr>
      <w:tblGrid>
        <w:gridCol w:w="1384"/>
        <w:gridCol w:w="7670"/>
      </w:tblGrid>
      <w:tr w:rsidR="000B1AFF" w:rsidRPr="00560ED9" w14:paraId="4041A35D" w14:textId="77777777" w:rsidTr="00995EAF">
        <w:tc>
          <w:tcPr>
            <w:tcW w:w="9054" w:type="dxa"/>
            <w:gridSpan w:val="2"/>
            <w:shd w:val="clear" w:color="auto" w:fill="0D0D0D" w:themeFill="text1" w:themeFillTint="F2"/>
          </w:tcPr>
          <w:p w14:paraId="22DFCD26"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7ECE0278" w14:textId="77777777" w:rsidR="000B1AFF" w:rsidRPr="00560ED9" w:rsidRDefault="000B1AFF" w:rsidP="000B1AFF">
            <w:pPr>
              <w:jc w:val="center"/>
              <w:rPr>
                <w:rFonts w:ascii="Arial" w:hAnsi="Arial" w:cs="Arial"/>
                <w:b/>
                <w:color w:val="FFFFFF" w:themeColor="background1"/>
              </w:rPr>
            </w:pPr>
          </w:p>
        </w:tc>
      </w:tr>
      <w:tr w:rsidR="000B1AFF" w:rsidRPr="00560ED9" w14:paraId="17928099" w14:textId="77777777" w:rsidTr="00995EAF">
        <w:tc>
          <w:tcPr>
            <w:tcW w:w="1384" w:type="dxa"/>
          </w:tcPr>
          <w:p w14:paraId="312504AC"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43104CF" w14:textId="3F14DF3C"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MA_11_02_IMG72</w:t>
            </w:r>
          </w:p>
        </w:tc>
      </w:tr>
      <w:tr w:rsidR="000B1AFF" w:rsidRPr="00560ED9" w14:paraId="49AB8FF8" w14:textId="77777777" w:rsidTr="00995EAF">
        <w:tc>
          <w:tcPr>
            <w:tcW w:w="1384" w:type="dxa"/>
          </w:tcPr>
          <w:p w14:paraId="6A5C29B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6CBA7F1E" w14:textId="18CAE373" w:rsidR="000B1AFF" w:rsidRPr="00560ED9" w:rsidRDefault="000B1AFF" w:rsidP="000B1AFF">
            <w:pPr>
              <w:rPr>
                <w:rFonts w:ascii="Arial" w:eastAsiaTheme="minorEastAsia" w:hAnsi="Arial" w:cs="Arial"/>
                <w:color w:val="000000"/>
              </w:rPr>
            </w:pPr>
            <w:r w:rsidRPr="00560ED9">
              <w:rPr>
                <w:rFonts w:ascii="Arial" w:eastAsiaTheme="minorEastAsia" w:hAnsi="Arial" w:cs="Arial"/>
                <w:color w:val="000000"/>
              </w:rPr>
              <w:t xml:space="preserve">Graficas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0C5368" w:rsidRPr="00560ED9">
              <w:rPr>
                <w:rFonts w:ascii="Arial" w:eastAsiaTheme="minorEastAsia" w:hAnsi="Arial" w:cs="Arial"/>
                <w:color w:val="000000"/>
              </w:rPr>
              <w:t xml:space="preserve"> </w:t>
            </w:r>
            <w:r w:rsidR="000C5368" w:rsidRPr="00993243">
              <w:rPr>
                <w:rFonts w:ascii="Arial" w:eastAsiaTheme="minorEastAsia" w:hAnsi="Arial" w:cs="Arial"/>
                <w:color w:val="000000"/>
                <w:shd w:val="clear" w:color="auto" w:fill="F79646" w:themeFill="accent6"/>
              </w:rPr>
              <w:t xml:space="preserve">con distintos colores y etiqueta de </w:t>
            </w:r>
            <w:commentRangeStart w:id="713"/>
            <w:r w:rsidR="000C5368" w:rsidRPr="00993243">
              <w:rPr>
                <w:rFonts w:ascii="Arial" w:eastAsiaTheme="minorEastAsia" w:hAnsi="Arial" w:cs="Arial"/>
                <w:color w:val="000000"/>
                <w:shd w:val="clear" w:color="auto" w:fill="F79646" w:themeFill="accent6"/>
              </w:rPr>
              <w:t>cual es cada una</w:t>
            </w:r>
            <w:r w:rsidR="000C5368" w:rsidRPr="00560ED9">
              <w:rPr>
                <w:rFonts w:ascii="Arial" w:eastAsiaTheme="minorEastAsia" w:hAnsi="Arial" w:cs="Arial"/>
                <w:color w:val="000000"/>
              </w:rPr>
              <w:t>.</w:t>
            </w:r>
            <w:commentRangeEnd w:id="713"/>
            <w:r w:rsidR="00B11611">
              <w:rPr>
                <w:rStyle w:val="Refdecomentario"/>
                <w:rFonts w:ascii="Calibri" w:eastAsia="Calibri" w:hAnsi="Calibri" w:cs="Times New Roman"/>
              </w:rPr>
              <w:commentReference w:id="713"/>
            </w:r>
          </w:p>
        </w:tc>
      </w:tr>
      <w:tr w:rsidR="000B1AFF" w:rsidRPr="00560ED9" w14:paraId="00BC4EEF" w14:textId="77777777" w:rsidTr="00995EAF">
        <w:tc>
          <w:tcPr>
            <w:tcW w:w="1384" w:type="dxa"/>
          </w:tcPr>
          <w:p w14:paraId="55BEF07D"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w:t>
            </w:r>
            <w:r w:rsidRPr="00560ED9">
              <w:rPr>
                <w:rFonts w:ascii="Arial" w:hAnsi="Arial" w:cs="Arial"/>
                <w:b/>
                <w:color w:val="000000"/>
                <w:sz w:val="18"/>
                <w:szCs w:val="18"/>
              </w:rPr>
              <w:lastRenderedPageBreak/>
              <w:t xml:space="preserve">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664CD77" w14:textId="77777777" w:rsidR="00B90BB3" w:rsidRPr="00560ED9" w:rsidRDefault="00B90BB3" w:rsidP="00B90BB3">
            <w:pPr>
              <w:rPr>
                <w:rFonts w:ascii="Arial" w:eastAsiaTheme="minorEastAsia" w:hAnsi="Arial" w:cs="Arial"/>
              </w:rPr>
            </w:pPr>
            <w:commentRangeStart w:id="714"/>
            <m:oMathPara>
              <m:oMath>
                <m:r>
                  <w:rPr>
                    <w:rFonts w:ascii="Cambria Math" w:hAnsi="Cambria Math" w:cs="Arial"/>
                  </w:rPr>
                  <w:lastRenderedPageBreak/>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542B1377" w14:textId="77777777" w:rsidR="00B90BB3" w:rsidRPr="00560ED9" w:rsidRDefault="00B90BB3" w:rsidP="00B90BB3">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062EEC32" w14:textId="6634E7F3" w:rsidR="00B90BB3" w:rsidRPr="00560ED9" w:rsidRDefault="00DA6D8C" w:rsidP="00B90BB3">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r>
                      <w:rPr>
                        <w:rFonts w:ascii="Cambria Math" w:eastAsiaTheme="minorEastAsia" w:hAnsi="Cambria Math" w:cs="Arial"/>
                      </w:rPr>
                      <m:t>x-3</m:t>
                    </m:r>
                  </m:den>
                </m:f>
                <w:commentRangeEnd w:id="714"/>
                <m:r>
                  <m:rPr>
                    <m:sty m:val="p"/>
                  </m:rPr>
                  <w:rPr>
                    <w:rStyle w:val="Refdecomentario"/>
                    <w:rFonts w:ascii="Calibri" w:eastAsia="Calibri" w:hAnsi="Calibri" w:cs="Times New Roman"/>
                  </w:rPr>
                  <w:commentReference w:id="714"/>
                </m:r>
              </m:oMath>
            </m:oMathPara>
          </w:p>
          <w:p w14:paraId="191CCB9F" w14:textId="77777777" w:rsidR="000B1AFF" w:rsidRPr="00560ED9" w:rsidRDefault="000B1AFF" w:rsidP="000B1AFF">
            <w:pPr>
              <w:rPr>
                <w:rFonts w:ascii="Arial" w:hAnsi="Arial" w:cs="Arial"/>
                <w:color w:val="000000"/>
              </w:rPr>
            </w:pPr>
          </w:p>
        </w:tc>
      </w:tr>
      <w:tr w:rsidR="000B1AFF" w:rsidRPr="00560ED9" w14:paraId="2F95A5C7" w14:textId="77777777" w:rsidTr="00995EAF">
        <w:tc>
          <w:tcPr>
            <w:tcW w:w="1384" w:type="dxa"/>
          </w:tcPr>
          <w:p w14:paraId="532CD4D4"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79EDB715" w14:textId="505246E6" w:rsidR="000B1AFF" w:rsidRPr="00560ED9" w:rsidRDefault="00B659E7" w:rsidP="00B659E7">
            <w:pPr>
              <w:tabs>
                <w:tab w:val="right" w:pos="8498"/>
              </w:tabs>
              <w:jc w:val="both"/>
              <w:rPr>
                <w:rFonts w:ascii="Arial" w:eastAsiaTheme="minorEastAsia" w:hAnsi="Arial" w:cs="Arial"/>
              </w:rPr>
            </w:pPr>
            <w:r>
              <w:rPr>
                <w:rFonts w:ascii="Arial" w:eastAsiaTheme="minorEastAsia" w:hAnsi="Arial" w:cs="Arial"/>
              </w:rPr>
              <w:t xml:space="preserve">Representación gráfica de las funciones </w:t>
            </w:r>
            <w:r w:rsidRPr="00F5165C">
              <w:rPr>
                <w:rFonts w:ascii="Arial" w:eastAsiaTheme="minorEastAsia" w:hAnsi="Arial" w:cs="Arial"/>
                <w:i/>
              </w:rPr>
              <w:t>f(x)</w:t>
            </w:r>
            <w:r>
              <w:rPr>
                <w:rFonts w:ascii="Arial" w:eastAsiaTheme="minorEastAsia" w:hAnsi="Arial" w:cs="Arial"/>
              </w:rPr>
              <w:t xml:space="preserve">, </w:t>
            </w:r>
            <w:r w:rsidRPr="00F5165C">
              <w:rPr>
                <w:rFonts w:ascii="Arial" w:eastAsiaTheme="minorEastAsia" w:hAnsi="Arial" w:cs="Arial"/>
                <w:i/>
              </w:rPr>
              <w:t>g(x)</w:t>
            </w:r>
            <w:r>
              <w:rPr>
                <w:rFonts w:ascii="Arial" w:eastAsiaTheme="minorEastAsia" w:hAnsi="Arial" w:cs="Arial"/>
              </w:rPr>
              <w:t xml:space="preserve"> y el producto de funciones </w:t>
            </w:r>
            <w:r w:rsidRPr="00F5165C">
              <w:rPr>
                <w:rFonts w:ascii="Arial" w:eastAsiaTheme="minorEastAsia" w:hAnsi="Arial" w:cs="Arial"/>
                <w:i/>
              </w:rPr>
              <w:t>(</w:t>
            </w:r>
            <w:proofErr w:type="spellStart"/>
            <w:r w:rsidRPr="00F5165C">
              <w:rPr>
                <w:rFonts w:ascii="Arial" w:eastAsiaTheme="minorEastAsia" w:hAnsi="Arial" w:cs="Arial"/>
                <w:i/>
              </w:rPr>
              <w:t>fg</w:t>
            </w:r>
            <w:proofErr w:type="spellEnd"/>
            <w:r w:rsidRPr="00F5165C">
              <w:rPr>
                <w:rFonts w:ascii="Arial" w:eastAsiaTheme="minorEastAsia" w:hAnsi="Arial" w:cs="Arial"/>
                <w:i/>
              </w:rPr>
              <w:t>)(x)</w:t>
            </w:r>
          </w:p>
        </w:tc>
      </w:tr>
    </w:tbl>
    <w:p w14:paraId="24874BA0" w14:textId="2E0348AA" w:rsidR="00995EAF" w:rsidRPr="00560ED9" w:rsidRDefault="00995EAF" w:rsidP="00995EAF">
      <w:pPr>
        <w:pStyle w:val="Prrafodelista"/>
        <w:numPr>
          <w:ilvl w:val="0"/>
          <w:numId w:val="7"/>
        </w:numPr>
        <w:tabs>
          <w:tab w:val="right" w:pos="8498"/>
        </w:tabs>
        <w:jc w:val="both"/>
        <w:rPr>
          <w:rFonts w:ascii="Arial" w:eastAsiaTheme="minorEastAsia" w:hAnsi="Arial" w:cs="Arial"/>
        </w:rPr>
      </w:pPr>
      <w:commentRangeStart w:id="715"/>
      <w:r w:rsidRPr="00560ED9">
        <w:rPr>
          <w:rFonts w:ascii="Arial" w:eastAsiaTheme="minorEastAsia" w:hAnsi="Arial" w:cs="Arial"/>
        </w:rPr>
        <w:t xml:space="preserve">Determinar </w:t>
      </w: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w:commentRangeEnd w:id="715"/>
        <m:r>
          <m:rPr>
            <m:sty m:val="p"/>
          </m:rPr>
          <w:rPr>
            <w:rStyle w:val="Refdecomentario"/>
            <w:rFonts w:ascii="Calibri" w:eastAsia="Calibri" w:hAnsi="Calibri" w:cs="Times New Roman"/>
            <w:lang w:val="es-MX"/>
          </w:rPr>
          <w:commentReference w:id="715"/>
        </m:r>
      </m:oMath>
    </w:p>
    <w:p w14:paraId="592BA621" w14:textId="51A5A655" w:rsidR="00CF31CA" w:rsidRPr="00560ED9" w:rsidRDefault="00DA6D8C" w:rsidP="00CF31CA">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rad>
                <m:radPr>
                  <m:degHide m:val="1"/>
                  <m:ctrlPr>
                    <w:rPr>
                      <w:rFonts w:ascii="Cambria Math" w:eastAsiaTheme="minorEastAsia" w:hAnsi="Cambria Math" w:cs="Arial"/>
                      <w:i/>
                    </w:rPr>
                  </m:ctrlPr>
                </m:radPr>
                <m:deg/>
                <m:e>
                  <m:r>
                    <w:rPr>
                      <w:rFonts w:ascii="Cambria Math" w:eastAsiaTheme="minorEastAsia" w:hAnsi="Cambria Math" w:cs="Arial"/>
                    </w:rPr>
                    <m:t>x+2</m:t>
                  </m:r>
                </m:e>
              </m:rad>
            </m:num>
            <m:den>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den>
          </m:f>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m:t>
          </m:r>
        </m:oMath>
      </m:oMathPara>
    </w:p>
    <w:p w14:paraId="4D551D60" w14:textId="5F67BB38" w:rsidR="00CF31CA" w:rsidRPr="00560ED9" w:rsidRDefault="00CF31CA" w:rsidP="00CF31CA">
      <w:pPr>
        <w:tabs>
          <w:tab w:val="right" w:pos="8498"/>
        </w:tabs>
        <w:jc w:val="both"/>
        <w:rPr>
          <w:rFonts w:ascii="Arial" w:eastAsiaTheme="minorEastAsia" w:hAnsi="Arial" w:cs="Arial"/>
        </w:rPr>
      </w:pPr>
      <w:proofErr w:type="gramStart"/>
      <w:r w:rsidRPr="00560ED9">
        <w:rPr>
          <w:rFonts w:ascii="Arial" w:eastAsiaTheme="minorEastAsia" w:hAnsi="Arial" w:cs="Arial"/>
        </w:rPr>
        <w:t>donde</w:t>
      </w:r>
      <w:commentRangeStart w:id="716"/>
      <w:proofErr w:type="gramEnd"/>
      <w:r w:rsidRPr="00560ED9">
        <w:rPr>
          <w:rFonts w:ascii="Arial" w:eastAsiaTheme="minorEastAsia" w:hAnsi="Arial" w:cs="Arial"/>
        </w:rPr>
        <w:t>,</w:t>
      </w:r>
      <w:commentRangeEnd w:id="716"/>
      <w:r w:rsidR="00995EAF">
        <w:rPr>
          <w:rStyle w:val="Refdecomentario"/>
          <w:rFonts w:ascii="Calibri" w:eastAsia="Calibri" w:hAnsi="Calibri" w:cs="Times New Roman"/>
          <w:lang w:val="es-MX"/>
        </w:rPr>
        <w:commentReference w:id="716"/>
      </w:r>
      <w:r w:rsidRPr="00560ED9">
        <w:rPr>
          <w:rFonts w:ascii="Arial" w:eastAsiaTheme="minorEastAsia" w:hAnsi="Arial" w:cs="Arial"/>
        </w:rPr>
        <w:t xml:space="preserve"> </w:t>
      </w:r>
    </w:p>
    <w:p w14:paraId="5554D1B4" w14:textId="40109250" w:rsidR="00CF31CA" w:rsidRPr="00560ED9" w:rsidRDefault="00CF31CA" w:rsidP="00CF31CA">
      <w:pPr>
        <w:tabs>
          <w:tab w:val="right" w:pos="8498"/>
        </w:tabs>
        <w:jc w:val="both"/>
        <w:rPr>
          <w:rFonts w:ascii="Arial" w:eastAsiaTheme="minorEastAsia" w:hAnsi="Arial" w:cs="Arial"/>
        </w:rPr>
      </w:pPr>
      <w:commentRangeStart w:id="717"/>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dom f∩domg</m:t>
              </m:r>
            </m:e>
          </m:d>
          <w:commentRangeEnd w:id="717"/>
          <m:r>
            <m:rPr>
              <m:sty m:val="p"/>
            </m:rPr>
            <w:rPr>
              <w:rStyle w:val="Refdecomentario"/>
              <w:rFonts w:ascii="Calibri" w:eastAsia="Calibri" w:hAnsi="Calibri" w:cs="Times New Roman"/>
              <w:lang w:val="es-MX"/>
            </w:rPr>
            <w:commentReference w:id="717"/>
          </m:r>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6DE71310" w14:textId="199F49A5" w:rsidR="00CF31CA" w:rsidRPr="00560ED9" w:rsidRDefault="00CF31CA" w:rsidP="00CF31CA">
      <w:pPr>
        <w:tabs>
          <w:tab w:val="right" w:pos="8498"/>
        </w:tabs>
        <w:jc w:val="both"/>
        <w:rPr>
          <w:rFonts w:ascii="Arial" w:eastAsiaTheme="minorEastAsia" w:hAnsi="Arial" w:cs="Arial"/>
        </w:rPr>
      </w:pPr>
      <w:commentRangeStart w:id="718"/>
      <w:proofErr w:type="gramStart"/>
      <w:r w:rsidRPr="00560ED9">
        <w:rPr>
          <w:rFonts w:ascii="Arial" w:eastAsiaTheme="minorEastAsia" w:hAnsi="Arial" w:cs="Arial"/>
        </w:rPr>
        <w:t>como</w:t>
      </w:r>
      <w:commentRangeEnd w:id="718"/>
      <w:proofErr w:type="gramEnd"/>
      <w:r w:rsidR="00995EAF">
        <w:rPr>
          <w:rStyle w:val="Refdecomentario"/>
          <w:rFonts w:ascii="Calibri" w:eastAsia="Calibri" w:hAnsi="Calibri" w:cs="Times New Roman"/>
          <w:lang w:val="es-MX"/>
        </w:rPr>
        <w:commentReference w:id="718"/>
      </w:r>
      <w:r w:rsidRPr="00560ED9">
        <w:rPr>
          <w:rFonts w:ascii="Arial" w:eastAsiaTheme="minorEastAsia" w:hAnsi="Arial" w:cs="Arial"/>
        </w:rPr>
        <w:t xml:space="preserve"> la ecuación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r>
          <w:rPr>
            <w:rFonts w:ascii="Cambria Math" w:eastAsiaTheme="minorEastAsia" w:hAnsi="Cambria Math" w:cs="Arial"/>
          </w:rPr>
          <m:t>=0</m:t>
        </m:r>
      </m:oMath>
      <w:r w:rsidRPr="00560ED9">
        <w:rPr>
          <w:rFonts w:ascii="Arial" w:eastAsiaTheme="minorEastAsia" w:hAnsi="Arial" w:cs="Arial"/>
        </w:rPr>
        <w:t xml:space="preserve"> no tiene solución en el conjunto de los reales, </w:t>
      </w:r>
      <w:commentRangeStart w:id="719"/>
      <w:r w:rsidRPr="00560ED9">
        <w:rPr>
          <w:rFonts w:ascii="Arial" w:eastAsiaTheme="minorEastAsia" w:hAnsi="Arial" w:cs="Arial"/>
        </w:rPr>
        <w:t>entonces:</w:t>
      </w:r>
      <w:commentRangeEnd w:id="719"/>
      <w:r w:rsidR="00995EAF">
        <w:rPr>
          <w:rStyle w:val="Refdecomentario"/>
          <w:rFonts w:ascii="Calibri" w:eastAsia="Calibri" w:hAnsi="Calibri" w:cs="Times New Roman"/>
          <w:lang w:val="es-MX"/>
        </w:rPr>
        <w:commentReference w:id="719"/>
      </w:r>
    </w:p>
    <w:p w14:paraId="10CB8AC9" w14:textId="3865CE92" w:rsidR="00CF31CA" w:rsidRPr="00560ED9" w:rsidRDefault="00CF31CA" w:rsidP="00CF31CA">
      <w:pPr>
        <w:pStyle w:val="Prrafodelista"/>
        <w:tabs>
          <w:tab w:val="right" w:pos="8498"/>
        </w:tabs>
        <w:jc w:val="both"/>
        <w:rPr>
          <w:rFonts w:ascii="Arial" w:eastAsiaTheme="minorEastAsia" w:hAnsi="Arial" w:cs="Arial"/>
        </w:rPr>
      </w:pPr>
      <w:commentRangeStart w:id="720"/>
      <m:oMathPara>
        <m:oMath>
          <m:r>
            <w:rPr>
              <w:rFonts w:ascii="Cambria Math" w:eastAsiaTheme="minorEastAsia" w:hAnsi="Cambria Math" w:cs="Arial"/>
            </w:rPr>
            <m:t>dom</m:t>
          </m:r>
          <w:commentRangeEnd w:id="720"/>
          <m:r>
            <m:rPr>
              <m:sty m:val="p"/>
            </m:rPr>
            <w:rPr>
              <w:rStyle w:val="Refdecomentario"/>
              <w:rFonts w:ascii="Calibri" w:eastAsia="Calibri" w:hAnsi="Calibri" w:cs="Times New Roman"/>
              <w:lang w:val="es-MX"/>
            </w:rPr>
            <w:commentReference w:id="720"/>
          </m:r>
          <m:r>
            <w:rPr>
              <w:rFonts w:ascii="Cambria Math" w:eastAsiaTheme="minorEastAsia" w:hAnsi="Cambria Math" w:cs="Arial"/>
            </w:rPr>
            <m:t xml:space="preserve">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 , ∞</m:t>
              </m:r>
            </m:e>
          </m:d>
          <m:r>
            <w:rPr>
              <w:rFonts w:ascii="Cambria Math" w:eastAsiaTheme="minorEastAsia" w:hAnsi="Cambria Math" w:cs="Arial"/>
            </w:rPr>
            <m:t>.</m:t>
          </m:r>
        </m:oMath>
      </m:oMathPara>
    </w:p>
    <w:p w14:paraId="30733FE2" w14:textId="005973F4" w:rsidR="00115DF6" w:rsidRPr="00560ED9" w:rsidRDefault="000C5368" w:rsidP="00305D9B">
      <w:pPr>
        <w:tabs>
          <w:tab w:val="right" w:pos="8498"/>
        </w:tabs>
        <w:spacing w:after="0"/>
        <w:jc w:val="both"/>
        <w:rPr>
          <w:rFonts w:ascii="Arial" w:hAnsi="Arial" w:cs="Arial"/>
        </w:rPr>
      </w:pPr>
      <w:r w:rsidRPr="00560ED9">
        <w:rPr>
          <w:rFonts w:ascii="Arial" w:hAnsi="Arial" w:cs="Arial"/>
        </w:rPr>
        <w:t>Cuando se opera con funciones</w:t>
      </w:r>
      <w:r w:rsidR="00931EA5" w:rsidRPr="00560ED9">
        <w:rPr>
          <w:rFonts w:ascii="Arial" w:hAnsi="Arial" w:cs="Arial"/>
        </w:rPr>
        <w:t>,</w:t>
      </w:r>
      <w:r w:rsidRPr="00560ED9">
        <w:rPr>
          <w:rFonts w:ascii="Arial" w:hAnsi="Arial" w:cs="Arial"/>
        </w:rPr>
        <w:t xml:space="preserve"> el dominio de la función resultante no solo </w:t>
      </w:r>
      <w:r w:rsidR="00931EA5" w:rsidRPr="00560ED9">
        <w:rPr>
          <w:rFonts w:ascii="Arial" w:hAnsi="Arial" w:cs="Arial"/>
        </w:rPr>
        <w:t>está</w:t>
      </w:r>
      <w:r w:rsidRPr="00560ED9">
        <w:rPr>
          <w:rFonts w:ascii="Arial" w:hAnsi="Arial" w:cs="Arial"/>
        </w:rPr>
        <w:t xml:space="preserve"> dado por la expresión que se obtiene</w:t>
      </w:r>
      <w:r w:rsidR="00CF31CA" w:rsidRPr="00560ED9">
        <w:rPr>
          <w:rFonts w:ascii="Arial" w:hAnsi="Arial" w:cs="Arial"/>
        </w:rPr>
        <w:t>,</w:t>
      </w:r>
      <w:r w:rsidRPr="00560ED9">
        <w:rPr>
          <w:rFonts w:ascii="Arial" w:hAnsi="Arial" w:cs="Arial"/>
        </w:rPr>
        <w:t xml:space="preserve"> </w:t>
      </w:r>
      <w:r w:rsidR="00CF31CA" w:rsidRPr="00560ED9">
        <w:rPr>
          <w:rFonts w:ascii="Arial" w:hAnsi="Arial" w:cs="Arial"/>
        </w:rPr>
        <w:t>tambi</w:t>
      </w:r>
      <w:r w:rsidRPr="00560ED9">
        <w:rPr>
          <w:rFonts w:ascii="Arial" w:hAnsi="Arial" w:cs="Arial"/>
        </w:rPr>
        <w:t xml:space="preserve">én es necesario tener en cuenta los dominios de las funciones que se </w:t>
      </w:r>
      <w:commentRangeStart w:id="721"/>
      <w:r w:rsidRPr="00560ED9">
        <w:rPr>
          <w:rFonts w:ascii="Arial" w:hAnsi="Arial" w:cs="Arial"/>
        </w:rPr>
        <w:t>operan,  en</w:t>
      </w:r>
      <w:commentRangeEnd w:id="721"/>
      <w:r w:rsidR="006B27C7">
        <w:rPr>
          <w:rStyle w:val="Refdecomentario"/>
          <w:rFonts w:ascii="Calibri" w:eastAsia="Calibri" w:hAnsi="Calibri" w:cs="Times New Roman"/>
          <w:lang w:val="es-MX"/>
        </w:rPr>
        <w:commentReference w:id="721"/>
      </w:r>
      <w:r w:rsidRPr="00560ED9">
        <w:rPr>
          <w:rFonts w:ascii="Arial" w:hAnsi="Arial" w:cs="Arial"/>
        </w:rPr>
        <w:t xml:space="preserve"> el ejemplo </w:t>
      </w:r>
      <w:commentRangeStart w:id="722"/>
      <w:r w:rsidRPr="00560ED9">
        <w:rPr>
          <w:rFonts w:ascii="Arial" w:hAnsi="Arial" w:cs="Arial"/>
        </w:rPr>
        <w:t>anterior</w:t>
      </w:r>
      <w:commentRangeEnd w:id="722"/>
      <w:r w:rsidR="006B27C7">
        <w:rPr>
          <w:rStyle w:val="Refdecomentario"/>
          <w:rFonts w:ascii="Calibri" w:eastAsia="Calibri" w:hAnsi="Calibri" w:cs="Times New Roman"/>
          <w:lang w:val="es-MX"/>
        </w:rPr>
        <w:commentReference w:id="722"/>
      </w:r>
      <w:r w:rsidRPr="00560ED9">
        <w:rPr>
          <w:rFonts w:ascii="Arial" w:hAnsi="Arial" w:cs="Arial"/>
        </w:rPr>
        <w:t xml:space="preserve"> la expresión resultante fue </w:t>
      </w:r>
      <w:commentRangeStart w:id="723"/>
      <m:oMath>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w:r w:rsidRPr="00560ED9">
        <w:rPr>
          <w:rFonts w:ascii="Arial" w:eastAsiaTheme="minorEastAsia" w:hAnsi="Arial" w:cs="Arial"/>
        </w:rPr>
        <w:t xml:space="preserve"> que no se indetermina </w:t>
      </w:r>
      <w:proofErr w:type="gramStart"/>
      <w:r w:rsidR="00931EA5" w:rsidRPr="00560ED9">
        <w:rPr>
          <w:rFonts w:ascii="Arial" w:eastAsiaTheme="minorEastAsia" w:hAnsi="Arial" w:cs="Arial"/>
        </w:rPr>
        <w:t xml:space="preserve">en </w:t>
      </w:r>
      <w:proofErr w:type="gramEnd"/>
      <m:oMath>
        <m:r>
          <w:rPr>
            <w:rFonts w:ascii="Cambria Math" w:eastAsiaTheme="minorEastAsia" w:hAnsi="Cambria Math" w:cs="Arial"/>
          </w:rPr>
          <m:t>3</m:t>
        </m:r>
      </m:oMath>
      <w:r w:rsidRPr="00560ED9">
        <w:rPr>
          <w:rFonts w:ascii="Arial" w:eastAsiaTheme="minorEastAsia" w:hAnsi="Arial" w:cs="Arial"/>
        </w:rPr>
        <w:t xml:space="preserve">, pero </w:t>
      </w:r>
      <w:r w:rsidR="00931EA5" w:rsidRPr="00560ED9">
        <w:rPr>
          <w:rFonts w:ascii="Arial" w:eastAsiaTheme="minorEastAsia" w:hAnsi="Arial" w:cs="Arial"/>
        </w:rPr>
        <w:t xml:space="preserve">3 </w:t>
      </w:r>
      <w:r w:rsidRPr="00560ED9">
        <w:rPr>
          <w:rFonts w:ascii="Arial" w:eastAsiaTheme="minorEastAsia" w:hAnsi="Arial" w:cs="Arial"/>
        </w:rPr>
        <w:t>no hace parte del dominio</w:t>
      </w:r>
      <w:r w:rsidR="00931EA5" w:rsidRPr="00560ED9">
        <w:rPr>
          <w:rFonts w:ascii="Arial" w:eastAsiaTheme="minorEastAsia" w:hAnsi="Arial" w:cs="Arial"/>
        </w:rPr>
        <w:t>,</w:t>
      </w:r>
      <w:r w:rsidRPr="00560ED9">
        <w:rPr>
          <w:rFonts w:ascii="Arial" w:eastAsiaTheme="minorEastAsia" w:hAnsi="Arial" w:cs="Arial"/>
        </w:rPr>
        <w:t xml:space="preserve"> ya</w:t>
      </w:r>
      <w:commentRangeEnd w:id="723"/>
      <w:r w:rsidR="006B27C7">
        <w:rPr>
          <w:rStyle w:val="Refdecomentario"/>
          <w:rFonts w:ascii="Calibri" w:eastAsia="Calibri" w:hAnsi="Calibri" w:cs="Times New Roman"/>
          <w:lang w:val="es-MX"/>
        </w:rPr>
        <w:commentReference w:id="723"/>
      </w:r>
      <w:r w:rsidRPr="00560ED9">
        <w:rPr>
          <w:rFonts w:ascii="Arial" w:eastAsiaTheme="minorEastAsia" w:hAnsi="Arial" w:cs="Arial"/>
        </w:rPr>
        <w:t xml:space="preserve"> que</w:t>
      </w:r>
      <w:r w:rsidR="00521CEA" w:rsidRPr="00560ED9">
        <w:rPr>
          <w:rFonts w:ascii="Arial" w:eastAsiaTheme="minorEastAsia" w:hAnsi="Arial" w:cs="Arial"/>
        </w:rPr>
        <w:t xml:space="preserve"> </w:t>
      </w:r>
      <w:r w:rsidRPr="00560ED9">
        <w:rPr>
          <w:rFonts w:ascii="Arial" w:eastAsiaTheme="minorEastAsia" w:hAnsi="Arial" w:cs="Arial"/>
        </w:rPr>
        <w:t>no est</w:t>
      </w:r>
      <w:r w:rsidR="00521CEA" w:rsidRPr="00560ED9">
        <w:rPr>
          <w:rFonts w:ascii="Arial" w:eastAsiaTheme="minorEastAsia" w:hAnsi="Arial" w:cs="Arial"/>
        </w:rPr>
        <w:t>á</w:t>
      </w:r>
      <w:r w:rsidRPr="00560ED9">
        <w:rPr>
          <w:rFonts w:ascii="Arial" w:eastAsiaTheme="minorEastAsia" w:hAnsi="Arial" w:cs="Arial"/>
        </w:rPr>
        <w:t xml:space="preserve"> en el domino de </w:t>
      </w:r>
      <m:oMath>
        <m:r>
          <w:rPr>
            <w:rFonts w:ascii="Cambria Math" w:eastAsiaTheme="minorEastAsia" w:hAnsi="Cambria Math" w:cs="Arial"/>
          </w:rPr>
          <m:t>g</m:t>
        </m:r>
      </m:oMath>
      <w:r w:rsidRPr="00560ED9">
        <w:rPr>
          <w:rFonts w:ascii="Arial" w:hAnsi="Arial" w:cs="Arial"/>
        </w:rPr>
        <w:t>.</w:t>
      </w:r>
      <w:r w:rsidR="00AC5089" w:rsidRPr="00560ED9">
        <w:rPr>
          <w:rFonts w:ascii="Arial" w:hAnsi="Arial" w:cs="Arial"/>
        </w:rPr>
        <w:t xml:space="preserve"> </w:t>
      </w:r>
    </w:p>
    <w:p w14:paraId="2F39BCC7" w14:textId="165C8547" w:rsidR="006B27C7" w:rsidRPr="00560ED9" w:rsidRDefault="006B27C7" w:rsidP="006B27C7">
      <w:pPr>
        <w:pStyle w:val="Prrafodelista"/>
        <w:numPr>
          <w:ilvl w:val="0"/>
          <w:numId w:val="7"/>
        </w:numPr>
        <w:tabs>
          <w:tab w:val="right" w:pos="8498"/>
        </w:tabs>
        <w:jc w:val="both"/>
        <w:rPr>
          <w:rFonts w:ascii="Arial" w:eastAsiaTheme="minorEastAsia" w:hAnsi="Arial" w:cs="Arial"/>
        </w:rPr>
      </w:pPr>
      <w:commentRangeStart w:id="724"/>
      <w:r w:rsidRPr="00560ED9">
        <w:rPr>
          <w:rFonts w:ascii="Arial" w:eastAsiaTheme="minorEastAsia" w:hAnsi="Arial" w:cs="Arial"/>
        </w:rPr>
        <w:t xml:space="preserve">Determinar </w:t>
      </w:r>
      <w:commentRangeStart w:id="725"/>
      <w:commentRangeEnd w:id="724"/>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m:rPr>
            <m:sty m:val="p"/>
          </m:rPr>
          <w:rPr>
            <w:rStyle w:val="Refdecomentario"/>
            <w:rFonts w:ascii="Calibri" w:eastAsia="Calibri" w:hAnsi="Calibri" w:cs="Times New Roman"/>
            <w:lang w:val="es-MX"/>
          </w:rPr>
          <w:commentReference w:id="724"/>
        </m:r>
        <w:commentRangeEnd w:id="725"/>
        <m:r>
          <m:rPr>
            <m:sty m:val="p"/>
          </m:rPr>
          <w:rPr>
            <w:rStyle w:val="Refdecomentario"/>
            <w:rFonts w:ascii="Calibri" w:eastAsia="Calibri" w:hAnsi="Calibri" w:cs="Times New Roman"/>
            <w:lang w:val="es-MX"/>
          </w:rPr>
          <w:commentReference w:id="725"/>
        </m:r>
      </m:oMath>
    </w:p>
    <w:p w14:paraId="1191129A" w14:textId="70693734" w:rsidR="00521CEA" w:rsidRPr="00560ED9" w:rsidRDefault="00DA6D8C" w:rsidP="00F01F7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num>
            <m:den>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den>
          </m:f>
          <m:r>
            <w:rPr>
              <w:rFonts w:ascii="Cambria Math" w:eastAsiaTheme="minorEastAsia" w:hAnsi="Cambria Math" w:cs="Arial"/>
            </w:rPr>
            <m:t>=</m:t>
          </m:r>
          <m:f>
            <m:fPr>
              <m:ctrlPr>
                <w:rPr>
                  <w:rFonts w:ascii="Cambria Math" w:eastAsiaTheme="minorEastAsia" w:hAnsi="Cambria Math" w:cs="Arial"/>
                  <w:i/>
                </w:rPr>
              </m:ctrlPr>
            </m:fPr>
            <m:num>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num>
            <m:den>
              <m:rad>
                <m:radPr>
                  <m:degHide m:val="1"/>
                  <m:ctrlPr>
                    <w:rPr>
                      <w:rFonts w:ascii="Cambria Math" w:eastAsiaTheme="minorEastAsia" w:hAnsi="Cambria Math" w:cs="Arial"/>
                      <w:i/>
                    </w:rPr>
                  </m:ctrlPr>
                </m:radPr>
                <m:deg/>
                <m:e>
                  <m:r>
                    <w:rPr>
                      <w:rFonts w:ascii="Cambria Math" w:eastAsiaTheme="minorEastAsia" w:hAnsi="Cambria Math" w:cs="Arial"/>
                    </w:rPr>
                    <m:t>x+2</m:t>
                  </m:r>
                </m:e>
              </m:rad>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m:r>
            <w:rPr>
              <w:rFonts w:ascii="Cambria Math" w:eastAsiaTheme="minorEastAsia" w:hAnsi="Cambria Math" w:cs="Arial"/>
            </w:rPr>
            <m:t>,</m:t>
          </m:r>
        </m:oMath>
      </m:oMathPara>
    </w:p>
    <w:p w14:paraId="38726375" w14:textId="6AD14977" w:rsidR="00521CEA" w:rsidRPr="00560ED9" w:rsidRDefault="00521CEA" w:rsidP="00521CEA">
      <w:pPr>
        <w:tabs>
          <w:tab w:val="right" w:pos="8498"/>
        </w:tabs>
        <w:jc w:val="both"/>
        <w:rPr>
          <w:rFonts w:ascii="Arial" w:eastAsiaTheme="minorEastAsia" w:hAnsi="Arial" w:cs="Arial"/>
        </w:rPr>
      </w:pPr>
      <w:proofErr w:type="gramStart"/>
      <w:r w:rsidRPr="00560ED9">
        <w:rPr>
          <w:rFonts w:ascii="Arial" w:eastAsiaTheme="minorEastAsia" w:hAnsi="Arial" w:cs="Arial"/>
        </w:rPr>
        <w:t>donde</w:t>
      </w:r>
      <w:commentRangeStart w:id="726"/>
      <w:proofErr w:type="gramEnd"/>
      <w:r w:rsidRPr="00560ED9">
        <w:rPr>
          <w:rFonts w:ascii="Arial" w:eastAsiaTheme="minorEastAsia" w:hAnsi="Arial" w:cs="Arial"/>
        </w:rPr>
        <w:t>,</w:t>
      </w:r>
      <w:commentRangeEnd w:id="726"/>
      <w:r w:rsidR="007563EF">
        <w:rPr>
          <w:rStyle w:val="Refdecomentario"/>
          <w:rFonts w:ascii="Calibri" w:eastAsia="Calibri" w:hAnsi="Calibri" w:cs="Times New Roman"/>
          <w:lang w:val="es-MX"/>
        </w:rPr>
        <w:commentReference w:id="726"/>
      </w:r>
    </w:p>
    <w:p w14:paraId="175E5BE5" w14:textId="4FA762A5" w:rsidR="00521CEA" w:rsidRPr="00560ED9" w:rsidRDefault="00521CEA" w:rsidP="00521CEA">
      <w:pPr>
        <w:tabs>
          <w:tab w:val="right" w:pos="8498"/>
        </w:tabs>
        <w:jc w:val="both"/>
        <w:rPr>
          <w:rFonts w:ascii="Arial" w:eastAsiaTheme="minorEastAsia" w:hAnsi="Arial" w:cs="Arial"/>
        </w:rPr>
      </w:pPr>
      <w:commentRangeStart w:id="727"/>
      <m:oMathPara>
        <m:oMath>
          <m:r>
            <w:rPr>
              <w:rFonts w:ascii="Cambria Math" w:eastAsiaTheme="minorEastAsia" w:hAnsi="Cambria Math" w:cs="Arial"/>
            </w:rPr>
            <m:t xml:space="preserve">dom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dom f∩dom g</m:t>
              </m:r>
            </m:e>
          </m:d>
          <w:commentRangeEnd w:id="727"/>
          <m:r>
            <m:rPr>
              <m:sty m:val="p"/>
            </m:rPr>
            <w:rPr>
              <w:rStyle w:val="Refdecomentario"/>
              <w:rFonts w:ascii="Calibri" w:eastAsia="Calibri" w:hAnsi="Calibri" w:cs="Times New Roman"/>
              <w:lang w:val="es-MX"/>
            </w:rPr>
            <w:commentReference w:id="727"/>
          </m:r>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x</m:t>
              </m:r>
              <m:r>
                <m:rPr>
                  <m:scr m:val="double-struck"/>
                </m:rPr>
                <w:rPr>
                  <w:rFonts w:ascii="Cambria Math" w:eastAsiaTheme="minorEastAsia" w:hAnsi="Cambria Math" w:cs="Arial"/>
                </w:rPr>
                <m:t xml:space="preserve">∈R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=0}.</m:t>
          </m:r>
        </m:oMath>
      </m:oMathPara>
    </w:p>
    <w:p w14:paraId="5CE0BB40" w14:textId="77777777" w:rsidR="00521CEA" w:rsidRPr="00560ED9" w:rsidRDefault="00521CEA" w:rsidP="00521CEA">
      <w:pPr>
        <w:tabs>
          <w:tab w:val="right" w:pos="8498"/>
        </w:tabs>
        <w:jc w:val="both"/>
        <w:rPr>
          <w:rFonts w:ascii="Arial" w:eastAsiaTheme="minorEastAsia" w:hAnsi="Arial" w:cs="Arial"/>
        </w:rPr>
      </w:pPr>
      <w:commentRangeStart w:id="728"/>
      <w:proofErr w:type="gramStart"/>
      <w:r w:rsidRPr="00560ED9">
        <w:rPr>
          <w:rFonts w:ascii="Arial" w:eastAsiaTheme="minorEastAsia" w:hAnsi="Arial" w:cs="Arial"/>
        </w:rPr>
        <w:t>como</w:t>
      </w:r>
      <w:commentRangeEnd w:id="728"/>
      <w:proofErr w:type="gramEnd"/>
      <w:r w:rsidR="007563EF">
        <w:rPr>
          <w:rStyle w:val="Refdecomentario"/>
          <w:rFonts w:ascii="Calibri" w:eastAsia="Calibri" w:hAnsi="Calibri" w:cs="Times New Roman"/>
          <w:lang w:val="es-MX"/>
        </w:rPr>
        <w:commentReference w:id="728"/>
      </w:r>
      <w:r w:rsidRPr="00560ED9">
        <w:rPr>
          <w:rFonts w:ascii="Arial" w:eastAsiaTheme="minorEastAsia" w:hAnsi="Arial" w:cs="Arial"/>
        </w:rPr>
        <w:t xml:space="preserve">  la ecuación </w:t>
      </w:r>
      <m:oMath>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=0</m:t>
        </m:r>
      </m:oMath>
      <w:r w:rsidRPr="00560ED9">
        <w:rPr>
          <w:rFonts w:ascii="Arial" w:eastAsiaTheme="minorEastAsia" w:hAnsi="Arial" w:cs="Arial"/>
        </w:rPr>
        <w:t xml:space="preserve"> </w:t>
      </w:r>
      <w:commentRangeStart w:id="729"/>
      <w:r w:rsidRPr="00560ED9">
        <w:rPr>
          <w:rFonts w:ascii="Arial" w:eastAsiaTheme="minorEastAsia" w:hAnsi="Arial" w:cs="Arial"/>
        </w:rPr>
        <w:t xml:space="preserve">tienen solución en </w:t>
      </w:r>
      <w:commentRangeEnd w:id="729"/>
      <w:r w:rsidR="007563EF">
        <w:rPr>
          <w:rStyle w:val="Refdecomentario"/>
          <w:rFonts w:ascii="Calibri" w:eastAsia="Calibri" w:hAnsi="Calibri" w:cs="Times New Roman"/>
          <w:lang w:val="es-MX"/>
        </w:rPr>
        <w:commentReference w:id="729"/>
      </w:r>
      <w:r w:rsidRPr="00560ED9">
        <w:rPr>
          <w:rFonts w:ascii="Arial" w:eastAsiaTheme="minorEastAsia" w:hAnsi="Arial" w:cs="Arial"/>
        </w:rPr>
        <w:t xml:space="preserve">el conjunto </w:t>
      </w:r>
      <m:oMath>
        <m:r>
          <w:rPr>
            <w:rFonts w:ascii="Cambria Math" w:eastAsiaTheme="minorEastAsia" w:hAnsi="Cambria Math" w:cs="Arial"/>
          </w:rPr>
          <m:t>{-2</m:t>
        </m:r>
        <w:commentRangeStart w:id="730"/>
        <m:r>
          <w:rPr>
            <w:rFonts w:ascii="Cambria Math" w:eastAsiaTheme="minorEastAsia" w:hAnsi="Cambria Math" w:cs="Arial"/>
          </w:rPr>
          <m:t>}</m:t>
        </m:r>
      </m:oMath>
      <w:r w:rsidRPr="00560ED9">
        <w:rPr>
          <w:rFonts w:ascii="Arial" w:eastAsiaTheme="minorEastAsia" w:hAnsi="Arial" w:cs="Arial"/>
        </w:rPr>
        <w:t xml:space="preserve"> entonces:</w:t>
      </w:r>
      <w:commentRangeEnd w:id="730"/>
      <w:r w:rsidR="007563EF">
        <w:rPr>
          <w:rStyle w:val="Refdecomentario"/>
          <w:rFonts w:ascii="Calibri" w:eastAsia="Calibri" w:hAnsi="Calibri" w:cs="Times New Roman"/>
          <w:lang w:val="es-MX"/>
        </w:rPr>
        <w:commentReference w:id="730"/>
      </w:r>
    </w:p>
    <w:p w14:paraId="3897D1E3" w14:textId="157C0505" w:rsidR="00AC5089" w:rsidRPr="00560ED9" w:rsidRDefault="00521CEA" w:rsidP="00521CEA">
      <w:pPr>
        <w:tabs>
          <w:tab w:val="right" w:pos="8498"/>
        </w:tabs>
        <w:spacing w:after="0"/>
        <w:jc w:val="both"/>
        <w:rPr>
          <w:rFonts w:ascii="Arial" w:hAnsi="Arial" w:cs="Arial"/>
        </w:rPr>
      </w:pPr>
      <w:commentRangeStart w:id="731"/>
      <m:oMathPara>
        <m:oMath>
          <m:r>
            <w:rPr>
              <w:rFonts w:ascii="Cambria Math" w:eastAsiaTheme="minorEastAsia" w:hAnsi="Cambria Math" w:cs="Arial"/>
            </w:rPr>
            <m:t>dom</m:t>
          </m:r>
          <w:commentRangeEnd w:id="731"/>
          <m:r>
            <m:rPr>
              <m:sty m:val="p"/>
            </m:rPr>
            <w:rPr>
              <w:rStyle w:val="Refdecomentario"/>
              <w:rFonts w:ascii="Calibri" w:eastAsia="Calibri" w:hAnsi="Calibri" w:cs="Times New Roman"/>
              <w:lang w:val="es-MX"/>
            </w:rPr>
            <w:commentReference w:id="731"/>
          </m:r>
          <m:r>
            <w:rPr>
              <w:rFonts w:ascii="Cambria Math" w:eastAsiaTheme="minorEastAsia" w:hAnsi="Cambria Math" w:cs="Arial"/>
            </w:rPr>
            <m:t xml:space="preserve"> </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r>
            <w:rPr>
              <w:rFonts w:ascii="Cambria Math" w:eastAsiaTheme="minorEastAsia" w:hAnsi="Cambria Math" w:cs="Arial"/>
            </w:rPr>
            <m:t>=</m:t>
          </m:r>
          <m:d>
            <m:dPr>
              <m:ctrlPr>
                <w:rPr>
                  <w:rFonts w:ascii="Cambria Math" w:eastAsiaTheme="minorEastAsia" w:hAnsi="Cambria Math" w:cs="Arial"/>
                  <w:i/>
                </w:rPr>
              </m:ctrlPr>
            </m:dPr>
            <m:e>
              <m:d>
                <m:dPr>
                  <m:begChr m:val="["/>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3 , ∞</m:t>
                  </m:r>
                </m:e>
              </m:d>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-2</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-2, 3</m:t>
              </m:r>
            </m:e>
          </m:d>
          <m:r>
            <w:rPr>
              <w:rFonts w:ascii="Cambria Math" w:eastAsiaTheme="minorEastAsia" w:hAnsi="Cambria Math" w:cs="Arial"/>
            </w:rPr>
            <m:t>∪(3,∞)</m:t>
          </m:r>
        </m:oMath>
      </m:oMathPara>
    </w:p>
    <w:tbl>
      <w:tblPr>
        <w:tblStyle w:val="Tablaconcuadrcula"/>
        <w:tblW w:w="0" w:type="auto"/>
        <w:tblLayout w:type="fixed"/>
        <w:tblLook w:val="04A0" w:firstRow="1" w:lastRow="0" w:firstColumn="1" w:lastColumn="0" w:noHBand="0" w:noVBand="1"/>
      </w:tblPr>
      <w:tblGrid>
        <w:gridCol w:w="1384"/>
        <w:gridCol w:w="7670"/>
      </w:tblGrid>
      <w:tr w:rsidR="000B1AFF" w:rsidRPr="00560ED9" w14:paraId="63C25D8A" w14:textId="77777777" w:rsidTr="000B1AFF">
        <w:tc>
          <w:tcPr>
            <w:tcW w:w="9054" w:type="dxa"/>
            <w:gridSpan w:val="2"/>
            <w:shd w:val="clear" w:color="auto" w:fill="0D0D0D" w:themeFill="text1" w:themeFillTint="F2"/>
          </w:tcPr>
          <w:p w14:paraId="7D41DF08" w14:textId="77777777" w:rsidR="000B1AFF" w:rsidRPr="00560ED9" w:rsidRDefault="000B1AFF" w:rsidP="000B1AFF">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63162626" w14:textId="77777777" w:rsidR="000B1AFF" w:rsidRPr="00560ED9" w:rsidRDefault="000B1AFF" w:rsidP="000B1AFF">
            <w:pPr>
              <w:jc w:val="center"/>
              <w:rPr>
                <w:rFonts w:ascii="Arial" w:hAnsi="Arial" w:cs="Arial"/>
                <w:b/>
                <w:color w:val="FFFFFF" w:themeColor="background1"/>
              </w:rPr>
            </w:pPr>
          </w:p>
        </w:tc>
      </w:tr>
      <w:tr w:rsidR="000B1AFF" w:rsidRPr="00560ED9" w14:paraId="69812E5D" w14:textId="77777777" w:rsidTr="000B1AFF">
        <w:tc>
          <w:tcPr>
            <w:tcW w:w="1384" w:type="dxa"/>
          </w:tcPr>
          <w:p w14:paraId="328B59E4" w14:textId="77777777" w:rsidR="000B1AFF" w:rsidRPr="00560ED9" w:rsidRDefault="000B1AFF" w:rsidP="000B1AFF">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270442BE" w14:textId="3444DB5D" w:rsidR="000B1AFF" w:rsidRPr="00560ED9" w:rsidRDefault="000B1AFF" w:rsidP="000B1AFF">
            <w:pPr>
              <w:rPr>
                <w:rFonts w:ascii="Arial" w:hAnsi="Arial" w:cs="Arial"/>
                <w:b/>
                <w:color w:val="000000"/>
                <w:sz w:val="18"/>
                <w:szCs w:val="18"/>
              </w:rPr>
            </w:pPr>
            <w:r w:rsidRPr="00560ED9">
              <w:rPr>
                <w:rFonts w:ascii="Arial" w:hAnsi="Arial" w:cs="Arial"/>
                <w:color w:val="000000"/>
              </w:rPr>
              <w:t>MA_11_02_IMG7</w:t>
            </w:r>
            <w:r w:rsidR="00AC5089" w:rsidRPr="00560ED9">
              <w:rPr>
                <w:rFonts w:ascii="Arial" w:hAnsi="Arial" w:cs="Arial"/>
                <w:color w:val="000000"/>
              </w:rPr>
              <w:t>3</w:t>
            </w:r>
          </w:p>
        </w:tc>
      </w:tr>
      <w:tr w:rsidR="000B1AFF" w:rsidRPr="00560ED9" w14:paraId="6193E164" w14:textId="77777777" w:rsidTr="000B1AFF">
        <w:tc>
          <w:tcPr>
            <w:tcW w:w="1384" w:type="dxa"/>
          </w:tcPr>
          <w:p w14:paraId="1BDCA098"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Descripción</w:t>
            </w:r>
          </w:p>
        </w:tc>
        <w:tc>
          <w:tcPr>
            <w:tcW w:w="7670" w:type="dxa"/>
          </w:tcPr>
          <w:p w14:paraId="7A09B5E4" w14:textId="5F0F33E5" w:rsidR="000B1AFF" w:rsidRPr="00560ED9" w:rsidRDefault="000B1AFF" w:rsidP="00993BA5">
            <w:pPr>
              <w:rPr>
                <w:rFonts w:ascii="Arial" w:eastAsiaTheme="minorEastAsia" w:hAnsi="Arial" w:cs="Arial"/>
                <w:color w:val="000000"/>
              </w:rPr>
            </w:pPr>
            <w:r w:rsidRPr="00560ED9">
              <w:rPr>
                <w:rFonts w:ascii="Arial" w:eastAsiaTheme="minorEastAsia" w:hAnsi="Arial" w:cs="Arial"/>
                <w:color w:val="000000"/>
              </w:rPr>
              <w:t>Gr</w:t>
            </w:r>
            <w:commentRangeStart w:id="732"/>
            <w:r w:rsidRPr="00560ED9">
              <w:rPr>
                <w:rFonts w:ascii="Arial" w:eastAsiaTheme="minorEastAsia" w:hAnsi="Arial" w:cs="Arial"/>
                <w:color w:val="000000"/>
              </w:rPr>
              <w:t>a</w:t>
            </w:r>
            <w:commentRangeEnd w:id="732"/>
            <w:r w:rsidR="007563EF">
              <w:rPr>
                <w:rStyle w:val="Refdecomentario"/>
                <w:rFonts w:ascii="Calibri" w:eastAsia="Calibri" w:hAnsi="Calibri" w:cs="Times New Roman"/>
              </w:rPr>
              <w:commentReference w:id="732"/>
            </w:r>
            <w:r w:rsidRPr="00560ED9">
              <w:rPr>
                <w:rFonts w:ascii="Arial" w:eastAsiaTheme="minorEastAsia" w:hAnsi="Arial" w:cs="Arial"/>
                <w:color w:val="000000"/>
              </w:rPr>
              <w:t xml:space="preserve">ficas de </w:t>
            </w:r>
            <m:oMath>
              <m:r>
                <w:rPr>
                  <w:rFonts w:ascii="Cambria Math" w:hAnsi="Cambria Math" w:cs="Arial"/>
                  <w:color w:val="000000"/>
                </w:rPr>
                <m:t xml:space="preserve">f,g </m:t>
              </m:r>
            </m:oMath>
            <w:r w:rsidRPr="00560ED9">
              <w:rPr>
                <w:rFonts w:ascii="Arial" w:eastAsiaTheme="minorEastAsia" w:hAnsi="Arial" w:cs="Arial"/>
                <w:color w:val="000000"/>
              </w:rPr>
              <w:t>y</w:t>
            </w:r>
            <m:oMath>
              <m:r>
                <w:rPr>
                  <w:rFonts w:ascii="Cambria Math" w:hAnsi="Cambria Math" w:cs="Arial"/>
                  <w:color w:val="000000"/>
                </w:rPr>
                <m:t xml:space="preserve"> f/g</m:t>
              </m:r>
            </m:oMath>
            <w:r w:rsidR="00AC5089" w:rsidRPr="00560ED9">
              <w:rPr>
                <w:rFonts w:ascii="Arial" w:eastAsiaTheme="minorEastAsia" w:hAnsi="Arial" w:cs="Arial"/>
                <w:color w:val="000000"/>
              </w:rPr>
              <w:t xml:space="preserve">, </w:t>
            </w:r>
            <m:oMath>
              <m:r>
                <w:rPr>
                  <w:rFonts w:ascii="Cambria Math" w:eastAsiaTheme="minorEastAsia" w:hAnsi="Cambria Math" w:cs="Arial"/>
                  <w:color w:val="000000"/>
                </w:rPr>
                <m:t>g/f</m:t>
              </m:r>
            </m:oMath>
            <w:r w:rsidR="000C5368" w:rsidRPr="00560ED9">
              <w:rPr>
                <w:rFonts w:ascii="Arial" w:eastAsiaTheme="minorEastAsia" w:hAnsi="Arial" w:cs="Arial"/>
                <w:color w:val="000000"/>
              </w:rPr>
              <w:t xml:space="preserve">, </w:t>
            </w:r>
            <w:r w:rsidR="000C5368" w:rsidRPr="00B13D5D">
              <w:rPr>
                <w:rFonts w:ascii="Arial" w:eastAsiaTheme="minorEastAsia" w:hAnsi="Arial" w:cs="Arial"/>
                <w:color w:val="000000"/>
                <w:shd w:val="clear" w:color="auto" w:fill="F79646" w:themeFill="accent6"/>
              </w:rPr>
              <w:t xml:space="preserve">con distintos colores y etiquetas de </w:t>
            </w:r>
            <w:commentRangeStart w:id="733"/>
            <w:r w:rsidR="000C5368" w:rsidRPr="00B13D5D">
              <w:rPr>
                <w:rFonts w:ascii="Arial" w:eastAsiaTheme="minorEastAsia" w:hAnsi="Arial" w:cs="Arial"/>
                <w:color w:val="000000"/>
                <w:shd w:val="clear" w:color="auto" w:fill="F79646" w:themeFill="accent6"/>
              </w:rPr>
              <w:t>cual es cada una, en</w:t>
            </w:r>
            <w:commentRangeEnd w:id="733"/>
            <w:r w:rsidR="008D3687" w:rsidRPr="00B13D5D">
              <w:rPr>
                <w:rStyle w:val="Refdecomentario"/>
                <w:rFonts w:ascii="Calibri" w:eastAsia="Calibri" w:hAnsi="Calibri" w:cs="Times New Roman"/>
                <w:shd w:val="clear" w:color="auto" w:fill="F79646" w:themeFill="accent6"/>
              </w:rPr>
              <w:commentReference w:id="733"/>
            </w:r>
            <w:r w:rsidR="000C5368" w:rsidRPr="00B13D5D">
              <w:rPr>
                <w:rFonts w:ascii="Arial" w:eastAsiaTheme="minorEastAsia" w:hAnsi="Arial" w:cs="Arial"/>
                <w:color w:val="000000"/>
                <w:shd w:val="clear" w:color="auto" w:fill="F79646" w:themeFill="accent6"/>
              </w:rPr>
              <w:t xml:space="preserve"> el caso de </w:t>
            </w:r>
            <m:oMath>
              <m:r>
                <w:rPr>
                  <w:rFonts w:ascii="Cambria Math" w:eastAsiaTheme="minorEastAsia" w:hAnsi="Cambria Math" w:cs="Arial"/>
                  <w:color w:val="000000"/>
                  <w:shd w:val="clear" w:color="auto" w:fill="F79646" w:themeFill="accent6"/>
                </w:rPr>
                <m:t>f/g</m:t>
              </m:r>
            </m:oMath>
            <w:r w:rsidR="000C5368" w:rsidRPr="00B13D5D">
              <w:rPr>
                <w:rFonts w:ascii="Arial" w:eastAsiaTheme="minorEastAsia" w:hAnsi="Arial" w:cs="Arial"/>
                <w:color w:val="000000"/>
                <w:shd w:val="clear" w:color="auto" w:fill="F79646" w:themeFill="accent6"/>
              </w:rPr>
              <w:t xml:space="preserve"> que se resalte el hueco que se presenta en </w:t>
            </w:r>
            <m:oMath>
              <m:r>
                <w:rPr>
                  <w:rFonts w:ascii="Cambria Math" w:eastAsiaTheme="minorEastAsia" w:hAnsi="Cambria Math" w:cs="Arial"/>
                  <w:color w:val="000000"/>
                  <w:shd w:val="clear" w:color="auto" w:fill="F79646" w:themeFill="accent6"/>
                </w:rPr>
                <m:t>x=3</m:t>
              </m:r>
            </m:oMath>
          </w:p>
        </w:tc>
      </w:tr>
      <w:tr w:rsidR="000B1AFF" w:rsidRPr="00560ED9" w14:paraId="530104DB" w14:textId="77777777" w:rsidTr="000B1AFF">
        <w:tc>
          <w:tcPr>
            <w:tcW w:w="1384" w:type="dxa"/>
          </w:tcPr>
          <w:p w14:paraId="013A9305"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288658C8" w14:textId="77777777" w:rsidR="002403F5" w:rsidRPr="00560ED9" w:rsidRDefault="002403F5" w:rsidP="002403F5">
            <w:pPr>
              <w:rPr>
                <w:rFonts w:ascii="Arial" w:eastAsiaTheme="minorEastAsia" w:hAnsi="Arial" w:cs="Arial"/>
              </w:rPr>
            </w:pPr>
            <w:commentRangeStart w:id="734"/>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x+2</m:t>
                    </m:r>
                  </m:e>
                </m:rad>
              </m:oMath>
            </m:oMathPara>
          </w:p>
          <w:p w14:paraId="7D83D959" w14:textId="77777777" w:rsidR="000B1AFF" w:rsidRPr="00560ED9" w:rsidRDefault="002403F5" w:rsidP="002403F5">
            <w:pPr>
              <w:rPr>
                <w:rFonts w:ascii="Arial" w:eastAsiaTheme="minorEastAsia" w:hAnsi="Arial" w:cs="Arial"/>
              </w:rPr>
            </w:pPr>
            <m:oMathPara>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x-3</m:t>
                    </m:r>
                  </m:den>
                </m:f>
              </m:oMath>
            </m:oMathPara>
          </w:p>
          <w:p w14:paraId="7B4AB564" w14:textId="47C29E37" w:rsidR="002403F5" w:rsidRPr="00560ED9" w:rsidRDefault="00DA6D8C"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oMath>
            </m:oMathPara>
          </w:p>
          <w:p w14:paraId="2DE67803" w14:textId="17D84E51" w:rsidR="002403F5" w:rsidRPr="00560ED9" w:rsidRDefault="00DA6D8C" w:rsidP="002403F5">
            <w:pPr>
              <w:pStyle w:val="Prrafodelista"/>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d>
                      <m:dPr>
                        <m:ctrlPr>
                          <w:rPr>
                            <w:rFonts w:ascii="Cambria Math" w:eastAsiaTheme="minorEastAsia" w:hAnsi="Cambria Math" w:cs="Arial"/>
                            <w:i/>
                          </w:rPr>
                        </m:ctrlPr>
                      </m:dPr>
                      <m:e>
                        <m:r>
                          <w:rPr>
                            <w:rFonts w:ascii="Cambria Math" w:eastAsiaTheme="minorEastAsia" w:hAnsi="Cambria Math" w:cs="Arial"/>
                          </w:rPr>
                          <m:t>x-3</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den>
                </m:f>
                <w:commentRangeEnd w:id="734"/>
                <m:r>
                  <m:rPr>
                    <m:sty m:val="p"/>
                  </m:rPr>
                  <w:rPr>
                    <w:rStyle w:val="Refdecomentario"/>
                    <w:rFonts w:ascii="Calibri" w:eastAsia="Calibri" w:hAnsi="Calibri" w:cs="Times New Roman"/>
                  </w:rPr>
                  <w:commentReference w:id="734"/>
                </m:r>
              </m:oMath>
            </m:oMathPara>
          </w:p>
          <w:p w14:paraId="3F26EA8D" w14:textId="4508CBEB" w:rsidR="002403F5" w:rsidRPr="00560ED9" w:rsidRDefault="002403F5" w:rsidP="002403F5">
            <w:pPr>
              <w:rPr>
                <w:rFonts w:ascii="Arial" w:hAnsi="Arial" w:cs="Arial"/>
                <w:color w:val="000000"/>
              </w:rPr>
            </w:pPr>
          </w:p>
        </w:tc>
      </w:tr>
      <w:tr w:rsidR="000B1AFF" w:rsidRPr="00560ED9" w14:paraId="4E2C8B45" w14:textId="77777777" w:rsidTr="000B1AFF">
        <w:tc>
          <w:tcPr>
            <w:tcW w:w="1384" w:type="dxa"/>
          </w:tcPr>
          <w:p w14:paraId="69241E7F" w14:textId="77777777" w:rsidR="000B1AFF" w:rsidRPr="00560ED9" w:rsidRDefault="000B1AFF" w:rsidP="000B1AFF">
            <w:pPr>
              <w:rPr>
                <w:rFonts w:ascii="Arial" w:hAnsi="Arial" w:cs="Arial"/>
                <w:color w:val="000000"/>
              </w:rPr>
            </w:pPr>
            <w:r w:rsidRPr="00560ED9">
              <w:rPr>
                <w:rFonts w:ascii="Arial" w:hAnsi="Arial" w:cs="Arial"/>
                <w:b/>
                <w:color w:val="000000"/>
                <w:sz w:val="18"/>
                <w:szCs w:val="18"/>
              </w:rPr>
              <w:lastRenderedPageBreak/>
              <w:t>Pie de imagen</w:t>
            </w:r>
          </w:p>
        </w:tc>
        <w:tc>
          <w:tcPr>
            <w:tcW w:w="7670" w:type="dxa"/>
          </w:tcPr>
          <w:p w14:paraId="29B2DF48" w14:textId="04CD71CE" w:rsidR="000B1AFF" w:rsidRPr="00560ED9" w:rsidRDefault="00AC5089" w:rsidP="000B1AFF">
            <w:pPr>
              <w:tabs>
                <w:tab w:val="right" w:pos="8498"/>
              </w:tabs>
              <w:jc w:val="both"/>
              <w:rPr>
                <w:rFonts w:ascii="Arial" w:eastAsiaTheme="minorEastAsia" w:hAnsi="Arial" w:cs="Arial"/>
              </w:rPr>
            </w:pPr>
            <w:r w:rsidRPr="00560ED9">
              <w:rPr>
                <w:rFonts w:ascii="Arial" w:eastAsiaTheme="minorEastAsia" w:hAnsi="Arial" w:cs="Arial"/>
              </w:rPr>
              <w:t>Cociente</w:t>
            </w:r>
            <w:r w:rsidR="000B1AFF" w:rsidRPr="00560ED9">
              <w:rPr>
                <w:rFonts w:ascii="Arial" w:eastAsiaTheme="minorEastAsia" w:hAnsi="Arial" w:cs="Arial"/>
              </w:rPr>
              <w:t xml:space="preserve"> de funciones</w:t>
            </w:r>
          </w:p>
        </w:tc>
      </w:tr>
    </w:tbl>
    <w:p w14:paraId="1E28AF96" w14:textId="77777777" w:rsidR="00FC0AFE" w:rsidRPr="00560ED9" w:rsidRDefault="00FC0AFE" w:rsidP="00305D9B">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80"/>
        <w:gridCol w:w="6348"/>
      </w:tblGrid>
      <w:tr w:rsidR="000C5368" w:rsidRPr="00560ED9" w14:paraId="7CB0E758" w14:textId="77777777" w:rsidTr="000C5368">
        <w:tc>
          <w:tcPr>
            <w:tcW w:w="9033" w:type="dxa"/>
            <w:gridSpan w:val="2"/>
            <w:shd w:val="clear" w:color="auto" w:fill="000000" w:themeFill="text1"/>
          </w:tcPr>
          <w:p w14:paraId="2393EB26" w14:textId="77777777"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0C5368" w:rsidRPr="00560ED9" w14:paraId="0DD9AFA5" w14:textId="77777777" w:rsidTr="000C5368">
        <w:tc>
          <w:tcPr>
            <w:tcW w:w="2518" w:type="dxa"/>
          </w:tcPr>
          <w:p w14:paraId="29A8134E" w14:textId="77777777" w:rsidR="000C5368" w:rsidRPr="00560ED9" w:rsidRDefault="000C5368" w:rsidP="000C5368">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FF96663" w14:textId="78326463" w:rsidR="000C5368" w:rsidRPr="00560ED9" w:rsidRDefault="000C5368" w:rsidP="000C5368">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200</w:t>
            </w:r>
          </w:p>
        </w:tc>
      </w:tr>
      <w:tr w:rsidR="000C5368" w:rsidRPr="00560ED9" w14:paraId="6129AA4D" w14:textId="77777777" w:rsidTr="000C5368">
        <w:tc>
          <w:tcPr>
            <w:tcW w:w="2518" w:type="dxa"/>
          </w:tcPr>
          <w:p w14:paraId="733411F3"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2FA17C48" w14:textId="3D83F82B" w:rsidR="000C5368" w:rsidRPr="00560ED9" w:rsidRDefault="000C5368" w:rsidP="000C5368">
            <w:pPr>
              <w:rPr>
                <w:rFonts w:ascii="Arial" w:eastAsiaTheme="minorEastAsia" w:hAnsi="Arial" w:cs="Arial"/>
                <w:color w:val="000000"/>
                <w:sz w:val="24"/>
                <w:szCs w:val="24"/>
              </w:rPr>
            </w:pPr>
            <w:commentRangeStart w:id="735"/>
            <w:r w:rsidRPr="00560ED9">
              <w:rPr>
                <w:rFonts w:ascii="Arial" w:eastAsiaTheme="minorEastAsia" w:hAnsi="Arial" w:cs="Arial"/>
                <w:color w:val="000000"/>
                <w:sz w:val="24"/>
                <w:szCs w:val="24"/>
              </w:rPr>
              <w:t>A</w:t>
            </w:r>
            <w:commentRangeEnd w:id="735"/>
            <w:r w:rsidR="008D3687">
              <w:rPr>
                <w:rStyle w:val="Refdecomentario"/>
                <w:rFonts w:ascii="Calibri" w:eastAsia="Calibri" w:hAnsi="Calibri" w:cs="Times New Roman"/>
              </w:rPr>
              <w:commentReference w:id="735"/>
            </w:r>
            <w:r w:rsidRPr="00560ED9">
              <w:rPr>
                <w:rFonts w:ascii="Arial" w:eastAsiaTheme="minorEastAsia" w:hAnsi="Arial" w:cs="Arial"/>
                <w:color w:val="000000"/>
                <w:sz w:val="24"/>
                <w:szCs w:val="24"/>
              </w:rPr>
              <w:t>lgebra de funciones</w:t>
            </w:r>
          </w:p>
        </w:tc>
      </w:tr>
      <w:tr w:rsidR="000C5368" w:rsidRPr="00560ED9" w14:paraId="5602142B" w14:textId="77777777" w:rsidTr="000C5368">
        <w:tc>
          <w:tcPr>
            <w:tcW w:w="2518" w:type="dxa"/>
          </w:tcPr>
          <w:p w14:paraId="16772524" w14:textId="77777777" w:rsidR="000C5368" w:rsidRPr="00560ED9" w:rsidRDefault="000C5368" w:rsidP="000C5368">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3D88F65" w14:textId="6781E63F" w:rsidR="000C5368" w:rsidRPr="00560ED9" w:rsidRDefault="000C5368" w:rsidP="00993BA5">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la que se </w:t>
            </w:r>
            <w:commentRangeStart w:id="736"/>
            <w:r w:rsidRPr="00560ED9">
              <w:rPr>
                <w:rFonts w:ascii="Arial" w:eastAsiaTheme="minorEastAsia" w:hAnsi="Arial" w:cs="Arial"/>
                <w:color w:val="000000"/>
                <w:sz w:val="24"/>
                <w:szCs w:val="24"/>
              </w:rPr>
              <w:t>practica</w:t>
            </w:r>
            <w:commentRangeEnd w:id="736"/>
            <w:r w:rsidR="008D3687">
              <w:rPr>
                <w:rStyle w:val="Refdecomentario"/>
                <w:rFonts w:ascii="Calibri" w:eastAsia="Calibri" w:hAnsi="Calibri" w:cs="Times New Roman"/>
              </w:rPr>
              <w:commentReference w:id="736"/>
            </w:r>
            <w:r w:rsidRPr="00560ED9">
              <w:rPr>
                <w:rFonts w:ascii="Arial" w:eastAsiaTheme="minorEastAsia" w:hAnsi="Arial" w:cs="Arial"/>
                <w:color w:val="000000"/>
                <w:sz w:val="24"/>
                <w:szCs w:val="24"/>
              </w:rPr>
              <w:t xml:space="preserve"> las operaciones con funciones</w:t>
            </w:r>
            <w:commentRangeStart w:id="737"/>
            <w:r w:rsidRPr="00560ED9">
              <w:rPr>
                <w:rFonts w:ascii="Arial" w:eastAsiaTheme="minorEastAsia" w:hAnsi="Arial" w:cs="Arial"/>
                <w:color w:val="000000"/>
                <w:sz w:val="24"/>
                <w:szCs w:val="24"/>
              </w:rPr>
              <w:t>.</w:t>
            </w:r>
            <w:commentRangeEnd w:id="737"/>
            <w:r w:rsidR="005834B6">
              <w:rPr>
                <w:rStyle w:val="Refdecomentario"/>
                <w:rFonts w:ascii="Calibri" w:eastAsia="Calibri" w:hAnsi="Calibri" w:cs="Times New Roman"/>
              </w:rPr>
              <w:commentReference w:id="737"/>
            </w:r>
          </w:p>
        </w:tc>
      </w:tr>
    </w:tbl>
    <w:p w14:paraId="3AA26D5A" w14:textId="77777777" w:rsidR="000C5368" w:rsidRPr="00560ED9" w:rsidRDefault="000C5368" w:rsidP="00962CCA">
      <w:pPr>
        <w:tabs>
          <w:tab w:val="right" w:pos="8498"/>
        </w:tabs>
        <w:spacing w:after="0"/>
        <w:jc w:val="both"/>
        <w:rPr>
          <w:rFonts w:ascii="Arial" w:hAnsi="Arial" w:cs="Arial"/>
          <w:highlight w:val="yellow"/>
        </w:rPr>
      </w:pPr>
    </w:p>
    <w:p w14:paraId="7BA5945A" w14:textId="77777777" w:rsidR="00FC0AFE" w:rsidRPr="00560ED9" w:rsidRDefault="00FC0AFE" w:rsidP="00962CCA">
      <w:pPr>
        <w:tabs>
          <w:tab w:val="right" w:pos="8498"/>
        </w:tabs>
        <w:spacing w:after="0"/>
        <w:jc w:val="both"/>
        <w:rPr>
          <w:rFonts w:ascii="Arial" w:hAnsi="Arial" w:cs="Arial"/>
          <w:highlight w:val="yellow"/>
        </w:rPr>
      </w:pPr>
    </w:p>
    <w:p w14:paraId="35C5E0AD" w14:textId="48A55A90" w:rsidR="00F93EF0" w:rsidRPr="00560ED9" w:rsidRDefault="000C5368"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w:t>
      </w:r>
      <w:r w:rsidR="000B1AFF" w:rsidRPr="00560ED9">
        <w:rPr>
          <w:rFonts w:ascii="Arial" w:hAnsi="Arial" w:cs="Arial"/>
          <w:highlight w:val="yellow"/>
        </w:rPr>
        <w:t xml:space="preserve"> 2</w:t>
      </w:r>
      <w:r w:rsidR="00F93EF0" w:rsidRPr="00560ED9">
        <w:rPr>
          <w:rFonts w:ascii="Arial" w:hAnsi="Arial" w:cs="Arial"/>
          <w:highlight w:val="yellow"/>
        </w:rPr>
        <w:t>]</w:t>
      </w:r>
      <w:r w:rsidR="00B63F40">
        <w:rPr>
          <w:rFonts w:ascii="Arial" w:hAnsi="Arial" w:cs="Arial"/>
        </w:rPr>
        <w:t xml:space="preserve"> </w:t>
      </w:r>
      <w:r w:rsidR="00D13633" w:rsidRPr="00560ED9">
        <w:rPr>
          <w:rFonts w:ascii="Arial" w:hAnsi="Arial" w:cs="Arial"/>
          <w:b/>
        </w:rPr>
        <w:t>4.</w:t>
      </w:r>
      <w:r w:rsidR="000B1AFF" w:rsidRPr="00560ED9">
        <w:rPr>
          <w:rFonts w:ascii="Arial" w:hAnsi="Arial" w:cs="Arial"/>
          <w:b/>
        </w:rPr>
        <w:t>2</w:t>
      </w:r>
      <w:r w:rsidR="00F93EF0" w:rsidRPr="00560ED9">
        <w:rPr>
          <w:rFonts w:ascii="Arial" w:hAnsi="Arial" w:cs="Arial"/>
          <w:b/>
        </w:rPr>
        <w:t xml:space="preserve"> </w:t>
      </w:r>
      <w:r w:rsidRPr="00560ED9">
        <w:rPr>
          <w:rFonts w:ascii="Arial" w:hAnsi="Arial" w:cs="Arial"/>
          <w:b/>
        </w:rPr>
        <w:t>C</w:t>
      </w:r>
      <w:r w:rsidR="00D13633" w:rsidRPr="00560ED9">
        <w:rPr>
          <w:rFonts w:ascii="Arial" w:hAnsi="Arial" w:cs="Arial"/>
          <w:b/>
        </w:rPr>
        <w:t>omposición</w:t>
      </w:r>
      <w:r w:rsidR="00921536" w:rsidRPr="00560ED9">
        <w:rPr>
          <w:rFonts w:ascii="Arial" w:hAnsi="Arial" w:cs="Arial"/>
          <w:b/>
        </w:rPr>
        <w:t xml:space="preserve"> de funciones</w:t>
      </w:r>
    </w:p>
    <w:p w14:paraId="1B8E1B9C" w14:textId="77777777" w:rsidR="00F93EF0" w:rsidRPr="00560ED9" w:rsidRDefault="00F93EF0" w:rsidP="00962CCA">
      <w:pPr>
        <w:tabs>
          <w:tab w:val="right" w:pos="8498"/>
        </w:tabs>
        <w:spacing w:after="0"/>
        <w:jc w:val="both"/>
        <w:rPr>
          <w:rFonts w:ascii="Arial" w:hAnsi="Arial" w:cs="Arial"/>
          <w:b/>
        </w:rPr>
      </w:pPr>
    </w:p>
    <w:p w14:paraId="1ECABFB8" w14:textId="65E61548" w:rsidR="00743334" w:rsidRPr="00560ED9" w:rsidRDefault="00743334">
      <w:pPr>
        <w:tabs>
          <w:tab w:val="right" w:pos="8498"/>
        </w:tabs>
        <w:spacing w:after="0"/>
        <w:jc w:val="both"/>
        <w:rPr>
          <w:rFonts w:ascii="Arial" w:hAnsi="Arial" w:cs="Arial"/>
        </w:rPr>
      </w:pPr>
      <w:commentRangeStart w:id="738"/>
      <w:r w:rsidRPr="00560ED9">
        <w:rPr>
          <w:rFonts w:ascii="Arial" w:hAnsi="Arial" w:cs="Arial"/>
        </w:rPr>
        <w:t xml:space="preserve">Dadas dos funciones </w:t>
      </w:r>
      <w:r w:rsidRPr="00560ED9">
        <w:rPr>
          <w:rFonts w:ascii="Arial" w:hAnsi="Arial" w:cs="Arial"/>
          <w:i/>
        </w:rPr>
        <w:t>f</w:t>
      </w:r>
      <w:r w:rsidRPr="00560ED9">
        <w:rPr>
          <w:rFonts w:ascii="Arial" w:hAnsi="Arial" w:cs="Arial"/>
        </w:rPr>
        <w:t xml:space="preserve"> y </w:t>
      </w:r>
      <w:r w:rsidRPr="00560ED9">
        <w:rPr>
          <w:rFonts w:ascii="Arial" w:hAnsi="Arial" w:cs="Arial"/>
          <w:i/>
        </w:rPr>
        <w:t xml:space="preserve">g, </w:t>
      </w:r>
      <w:r w:rsidRPr="00560ED9">
        <w:rPr>
          <w:rFonts w:ascii="Arial" w:hAnsi="Arial" w:cs="Arial"/>
        </w:rPr>
        <w:t>s</w:t>
      </w:r>
      <w:r w:rsidRPr="00560ED9">
        <w:rPr>
          <w:rFonts w:ascii="Arial" w:eastAsiaTheme="minorEastAsia" w:hAnsi="Arial" w:cs="Arial"/>
        </w:rPr>
        <w:t xml:space="preserve">e define una función </w:t>
      </w:r>
      <w:r w:rsidRPr="00E00EDC">
        <w:rPr>
          <w:rFonts w:ascii="Arial" w:eastAsiaTheme="minorEastAsia" w:hAnsi="Arial" w:cs="Arial"/>
        </w:rPr>
        <w:t>que</w:t>
      </w:r>
      <w:r w:rsidRPr="00560ED9">
        <w:rPr>
          <w:rFonts w:ascii="Arial" w:eastAsiaTheme="minorEastAsia" w:hAnsi="Arial" w:cs="Arial"/>
        </w:rPr>
        <w:t xml:space="preserve"> llamada </w:t>
      </w:r>
      <m:oMath>
        <m:r>
          <m:rPr>
            <m:sty m:val="bi"/>
          </m:rPr>
          <w:rPr>
            <w:rFonts w:ascii="Cambria Math" w:eastAsiaTheme="minorEastAsia" w:hAnsi="Cambria Math" w:cs="Arial"/>
          </w:rPr>
          <m:t>g</m:t>
        </m:r>
      </m:oMath>
      <w:r w:rsidRPr="00560ED9">
        <w:rPr>
          <w:rFonts w:ascii="Arial" w:eastAsiaTheme="minorEastAsia" w:hAnsi="Arial" w:cs="Arial"/>
          <w:b/>
        </w:rPr>
        <w:t xml:space="preserve"> compuesta </w:t>
      </w:r>
      <m:oMath>
        <m:r>
          <m:rPr>
            <m:sty m:val="bi"/>
          </m:rPr>
          <w:rPr>
            <w:rFonts w:ascii="Cambria Math" w:eastAsiaTheme="minorEastAsia" w:hAnsi="Cambria Math" w:cs="Arial"/>
          </w:rPr>
          <m:t>f</m:t>
        </m:r>
        <m:r>
          <w:rPr>
            <w:rFonts w:ascii="Cambria Math" w:eastAsiaTheme="minorEastAsia" w:hAnsi="Cambria Math" w:cs="Arial"/>
          </w:rPr>
          <m:t xml:space="preserve"> </m:t>
        </m:r>
      </m:oMath>
      <w:r w:rsidRPr="00560ED9">
        <w:rPr>
          <w:rFonts w:ascii="Arial" w:eastAsiaTheme="minorEastAsia" w:hAnsi="Arial" w:cs="Arial"/>
        </w:rPr>
        <w:t xml:space="preserve"> </w:t>
      </w:r>
      <w:r w:rsidR="005421B0" w:rsidRPr="00560ED9">
        <w:rPr>
          <w:rFonts w:ascii="Arial" w:eastAsiaTheme="minorEastAsia" w:hAnsi="Arial" w:cs="Arial"/>
        </w:rPr>
        <w:t xml:space="preserve">que se representa como </w:t>
      </w:r>
      <w:r w:rsidRPr="00560ED9">
        <w:rPr>
          <w:rFonts w:ascii="Arial" w:eastAsiaTheme="minorEastAsia" w:hAnsi="Arial" w:cs="Arial"/>
        </w:rPr>
        <w:t>(</w:t>
      </w:r>
      <m:oMath>
        <m:r>
          <w:rPr>
            <w:rFonts w:ascii="Cambria Math" w:eastAsiaTheme="minorEastAsia" w:hAnsi="Cambria Math" w:cs="Arial"/>
          </w:rPr>
          <m:t>g∘f)</m:t>
        </m:r>
      </m:oMath>
      <w:r w:rsidRPr="00560ED9">
        <w:rPr>
          <w:rFonts w:ascii="Arial" w:eastAsiaTheme="minorEastAsia" w:hAnsi="Arial" w:cs="Arial"/>
        </w:rPr>
        <w:t xml:space="preserve">, </w:t>
      </w:r>
      <w:r w:rsidR="005421B0" w:rsidRPr="00560ED9">
        <w:rPr>
          <w:rFonts w:ascii="Arial" w:eastAsiaTheme="minorEastAsia" w:hAnsi="Arial" w:cs="Arial"/>
        </w:rPr>
        <w:t xml:space="preserve">a la función que asigna a cada elemento del dominio de </w:t>
      </w:r>
      <w:r w:rsidR="005421B0" w:rsidRPr="00560ED9">
        <w:rPr>
          <w:rFonts w:ascii="Arial" w:eastAsiaTheme="minorEastAsia" w:hAnsi="Arial" w:cs="Arial"/>
          <w:i/>
        </w:rPr>
        <w:t>f</w:t>
      </w:r>
      <w:r w:rsidR="005421B0" w:rsidRPr="00560ED9">
        <w:rPr>
          <w:rFonts w:ascii="Arial" w:eastAsiaTheme="minorEastAsia" w:hAnsi="Arial" w:cs="Arial"/>
        </w:rPr>
        <w:t xml:space="preserve"> un elemento del conjunto de llegada de </w:t>
      </w:r>
      <w:r w:rsidR="005421B0" w:rsidRPr="00560ED9">
        <w:rPr>
          <w:rFonts w:ascii="Arial" w:eastAsiaTheme="minorEastAsia" w:hAnsi="Arial" w:cs="Arial"/>
          <w:i/>
        </w:rPr>
        <w:t>g</w:t>
      </w:r>
      <w:r w:rsidR="005421B0" w:rsidRPr="00560ED9">
        <w:rPr>
          <w:rFonts w:ascii="Arial" w:eastAsiaTheme="minorEastAsia" w:hAnsi="Arial" w:cs="Arial"/>
        </w:rPr>
        <w:t xml:space="preserve">, de tal forma que  a los elementos del conjunto de salida de </w:t>
      </w:r>
      <w:r w:rsidR="005421B0" w:rsidRPr="00560ED9">
        <w:rPr>
          <w:rFonts w:ascii="Arial" w:eastAsiaTheme="minorEastAsia" w:hAnsi="Arial" w:cs="Arial"/>
          <w:i/>
        </w:rPr>
        <w:t xml:space="preserve">f </w:t>
      </w:r>
      <w:r w:rsidR="005421B0" w:rsidRPr="00560ED9">
        <w:rPr>
          <w:rFonts w:ascii="Arial" w:eastAsiaTheme="minorEastAsia" w:hAnsi="Arial" w:cs="Arial"/>
        </w:rPr>
        <w:t xml:space="preserve"> les aplica la función </w:t>
      </w:r>
      <w:r w:rsidR="005421B0" w:rsidRPr="00560ED9">
        <w:rPr>
          <w:rFonts w:ascii="Arial" w:eastAsiaTheme="minorEastAsia" w:hAnsi="Arial" w:cs="Arial"/>
          <w:i/>
        </w:rPr>
        <w:t>f</w:t>
      </w:r>
      <w:r w:rsidR="005421B0" w:rsidRPr="00560ED9">
        <w:rPr>
          <w:rFonts w:ascii="Arial" w:eastAsiaTheme="minorEastAsia" w:hAnsi="Arial" w:cs="Arial"/>
        </w:rPr>
        <w:t xml:space="preserve">  y luego a las imágenes de </w:t>
      </w:r>
      <w:r w:rsidR="005421B0" w:rsidRPr="00560ED9">
        <w:rPr>
          <w:rFonts w:ascii="Arial" w:eastAsiaTheme="minorEastAsia" w:hAnsi="Arial" w:cs="Arial"/>
          <w:i/>
        </w:rPr>
        <w:t>f</w:t>
      </w:r>
      <w:r w:rsidR="005421B0" w:rsidRPr="00560ED9">
        <w:rPr>
          <w:rFonts w:ascii="Arial" w:eastAsiaTheme="minorEastAsia" w:hAnsi="Arial" w:cs="Arial"/>
        </w:rPr>
        <w:t xml:space="preserve"> les aplica la función </w:t>
      </w:r>
      <w:r w:rsidR="005421B0" w:rsidRPr="00560ED9">
        <w:rPr>
          <w:rFonts w:ascii="Arial" w:eastAsiaTheme="minorEastAsia" w:hAnsi="Arial" w:cs="Arial"/>
          <w:i/>
        </w:rPr>
        <w:t>g</w:t>
      </w:r>
      <w:r w:rsidR="005421B0" w:rsidRPr="00560ED9">
        <w:rPr>
          <w:rFonts w:ascii="Arial" w:eastAsiaTheme="minorEastAsia" w:hAnsi="Arial" w:cs="Arial"/>
        </w:rPr>
        <w:t>.</w:t>
      </w:r>
      <w:commentRangeEnd w:id="738"/>
      <w:r w:rsidR="00E00EDC">
        <w:rPr>
          <w:rStyle w:val="Refdecomentario"/>
          <w:rFonts w:ascii="Calibri" w:eastAsia="Calibri" w:hAnsi="Calibri" w:cs="Times New Roman"/>
          <w:lang w:val="es-MX"/>
        </w:rPr>
        <w:commentReference w:id="738"/>
      </w:r>
    </w:p>
    <w:p w14:paraId="64641A6C" w14:textId="77777777" w:rsidR="0043493D" w:rsidRPr="00560ED9" w:rsidRDefault="0043493D" w:rsidP="00962CCA">
      <w:pPr>
        <w:tabs>
          <w:tab w:val="right" w:pos="8498"/>
        </w:tabs>
        <w:spacing w:after="0"/>
        <w:jc w:val="both"/>
        <w:rPr>
          <w:rFonts w:ascii="Arial" w:eastAsiaTheme="minorEastAsia" w:hAnsi="Arial" w:cs="Arial"/>
        </w:rPr>
      </w:pPr>
    </w:p>
    <w:tbl>
      <w:tblPr>
        <w:tblStyle w:val="Tablaconcuadrcula"/>
        <w:tblW w:w="0" w:type="auto"/>
        <w:tblLayout w:type="fixed"/>
        <w:tblLook w:val="04A0" w:firstRow="1" w:lastRow="0" w:firstColumn="1" w:lastColumn="0" w:noHBand="0" w:noVBand="1"/>
      </w:tblPr>
      <w:tblGrid>
        <w:gridCol w:w="1384"/>
        <w:gridCol w:w="7670"/>
      </w:tblGrid>
      <w:tr w:rsidR="00B30DF8" w:rsidRPr="00560ED9" w14:paraId="78E81F1F" w14:textId="77777777" w:rsidTr="00B30DF8">
        <w:tc>
          <w:tcPr>
            <w:tcW w:w="9054" w:type="dxa"/>
            <w:gridSpan w:val="2"/>
            <w:shd w:val="clear" w:color="auto" w:fill="0D0D0D" w:themeFill="text1" w:themeFillTint="F2"/>
          </w:tcPr>
          <w:p w14:paraId="711422F9" w14:textId="77777777" w:rsidR="00B30DF8" w:rsidRPr="00560ED9" w:rsidRDefault="00B30DF8" w:rsidP="00B30DF8">
            <w:pPr>
              <w:jc w:val="center"/>
              <w:rPr>
                <w:rFonts w:ascii="Arial" w:hAnsi="Arial" w:cs="Arial"/>
                <w:b/>
                <w:color w:val="FFFFFF" w:themeColor="background1"/>
              </w:rPr>
            </w:pPr>
            <w:r w:rsidRPr="00560ED9">
              <w:rPr>
                <w:rFonts w:ascii="Arial" w:hAnsi="Arial" w:cs="Arial"/>
                <w:b/>
                <w:color w:val="FFFFFF" w:themeColor="background1"/>
              </w:rPr>
              <w:t>Imagen (fotografía, gráfica o ilustración)</w:t>
            </w:r>
          </w:p>
          <w:p w14:paraId="2C8EAF4E" w14:textId="77777777" w:rsidR="00B30DF8" w:rsidRPr="00560ED9" w:rsidRDefault="00B30DF8" w:rsidP="00B30DF8">
            <w:pPr>
              <w:jc w:val="center"/>
              <w:rPr>
                <w:rFonts w:ascii="Arial" w:hAnsi="Arial" w:cs="Arial"/>
                <w:b/>
                <w:color w:val="FFFFFF" w:themeColor="background1"/>
              </w:rPr>
            </w:pPr>
          </w:p>
        </w:tc>
      </w:tr>
      <w:tr w:rsidR="00B30DF8" w:rsidRPr="00560ED9" w14:paraId="07581AD4" w14:textId="77777777" w:rsidTr="00B30DF8">
        <w:tc>
          <w:tcPr>
            <w:tcW w:w="1384" w:type="dxa"/>
          </w:tcPr>
          <w:p w14:paraId="7BFED5A7" w14:textId="77777777" w:rsidR="00B30DF8" w:rsidRPr="00560ED9" w:rsidRDefault="00B30DF8" w:rsidP="00B30DF8">
            <w:pPr>
              <w:rPr>
                <w:rFonts w:ascii="Arial" w:hAnsi="Arial" w:cs="Arial"/>
                <w:b/>
                <w:color w:val="000000"/>
                <w:sz w:val="18"/>
                <w:szCs w:val="18"/>
              </w:rPr>
            </w:pPr>
            <w:r w:rsidRPr="00560ED9">
              <w:rPr>
                <w:rFonts w:ascii="Arial" w:hAnsi="Arial" w:cs="Arial"/>
                <w:b/>
                <w:color w:val="000000"/>
                <w:sz w:val="18"/>
                <w:szCs w:val="18"/>
              </w:rPr>
              <w:t>Código</w:t>
            </w:r>
          </w:p>
        </w:tc>
        <w:tc>
          <w:tcPr>
            <w:tcW w:w="7670" w:type="dxa"/>
          </w:tcPr>
          <w:p w14:paraId="7A576F5C" w14:textId="313A8FDE" w:rsidR="00B30DF8" w:rsidRPr="00560ED9" w:rsidRDefault="00B30DF8" w:rsidP="00B30DF8">
            <w:pPr>
              <w:rPr>
                <w:rFonts w:ascii="Arial" w:hAnsi="Arial" w:cs="Arial"/>
                <w:b/>
                <w:color w:val="000000"/>
                <w:sz w:val="18"/>
                <w:szCs w:val="18"/>
              </w:rPr>
            </w:pPr>
            <w:r w:rsidRPr="00560ED9">
              <w:rPr>
                <w:rFonts w:ascii="Arial" w:hAnsi="Arial" w:cs="Arial"/>
                <w:color w:val="000000"/>
              </w:rPr>
              <w:t>MA_11_02_IMG74</w:t>
            </w:r>
          </w:p>
        </w:tc>
      </w:tr>
      <w:tr w:rsidR="00B30DF8" w:rsidRPr="00560ED9" w14:paraId="0841AFC1" w14:textId="77777777" w:rsidTr="00B30DF8">
        <w:tc>
          <w:tcPr>
            <w:tcW w:w="1384" w:type="dxa"/>
          </w:tcPr>
          <w:p w14:paraId="5A09FAF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Descripción</w:t>
            </w:r>
          </w:p>
        </w:tc>
        <w:tc>
          <w:tcPr>
            <w:tcW w:w="7670" w:type="dxa"/>
          </w:tcPr>
          <w:p w14:paraId="4BEE18FE" w14:textId="2E5A1317" w:rsidR="00B30DF8" w:rsidRPr="00560ED9" w:rsidRDefault="00A70BBC" w:rsidP="00B30DF8">
            <w:pPr>
              <w:rPr>
                <w:rFonts w:ascii="Arial" w:eastAsiaTheme="minorEastAsia" w:hAnsi="Arial" w:cs="Arial"/>
                <w:color w:val="000000"/>
              </w:rPr>
            </w:pPr>
            <w:r w:rsidRPr="00560ED9">
              <w:rPr>
                <w:rFonts w:ascii="Arial" w:eastAsiaTheme="minorEastAsia" w:hAnsi="Arial" w:cs="Arial"/>
                <w:color w:val="000000"/>
              </w:rPr>
              <w:t>Diagram</w:t>
            </w:r>
            <w:r w:rsidR="003354C1" w:rsidRPr="00560ED9">
              <w:rPr>
                <w:rFonts w:ascii="Arial" w:eastAsiaTheme="minorEastAsia" w:hAnsi="Arial" w:cs="Arial"/>
                <w:color w:val="000000"/>
              </w:rPr>
              <w:t>a</w:t>
            </w:r>
            <w:r w:rsidRPr="00560ED9">
              <w:rPr>
                <w:rFonts w:ascii="Arial" w:eastAsiaTheme="minorEastAsia" w:hAnsi="Arial" w:cs="Arial"/>
                <w:color w:val="000000"/>
              </w:rPr>
              <w:t xml:space="preserve"> que muestra la </w:t>
            </w:r>
            <w:commentRangeStart w:id="739"/>
            <w:r w:rsidR="00B30DF8" w:rsidRPr="00560ED9">
              <w:rPr>
                <w:rFonts w:ascii="Arial" w:eastAsiaTheme="minorEastAsia" w:hAnsi="Arial" w:cs="Arial"/>
                <w:color w:val="000000"/>
              </w:rPr>
              <w:t>C</w:t>
            </w:r>
            <w:commentRangeEnd w:id="739"/>
            <w:r w:rsidR="009B3939">
              <w:rPr>
                <w:rStyle w:val="Refdecomentario"/>
                <w:rFonts w:ascii="Calibri" w:eastAsia="Calibri" w:hAnsi="Calibri" w:cs="Times New Roman"/>
              </w:rPr>
              <w:commentReference w:id="739"/>
            </w:r>
            <w:r w:rsidR="00B30DF8" w:rsidRPr="00560ED9">
              <w:rPr>
                <w:rFonts w:ascii="Arial" w:eastAsiaTheme="minorEastAsia" w:hAnsi="Arial" w:cs="Arial"/>
                <w:color w:val="000000"/>
              </w:rPr>
              <w:t>omposición de funciones</w:t>
            </w:r>
          </w:p>
        </w:tc>
      </w:tr>
      <w:tr w:rsidR="00B30DF8" w:rsidRPr="00560ED9" w14:paraId="18441313" w14:textId="77777777" w:rsidTr="00B30DF8">
        <w:tc>
          <w:tcPr>
            <w:tcW w:w="1384" w:type="dxa"/>
          </w:tcPr>
          <w:p w14:paraId="5B002CAB"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 xml:space="preserve">Código </w:t>
            </w:r>
            <w:proofErr w:type="spellStart"/>
            <w:r w:rsidRPr="00560ED9">
              <w:rPr>
                <w:rFonts w:ascii="Arial" w:hAnsi="Arial" w:cs="Arial"/>
                <w:b/>
                <w:color w:val="000000"/>
                <w:sz w:val="18"/>
                <w:szCs w:val="18"/>
              </w:rPr>
              <w:t>Shutterstock</w:t>
            </w:r>
            <w:proofErr w:type="spellEnd"/>
            <w:r w:rsidRPr="00560ED9">
              <w:rPr>
                <w:rFonts w:ascii="Arial" w:hAnsi="Arial" w:cs="Arial"/>
                <w:b/>
                <w:color w:val="000000"/>
                <w:sz w:val="18"/>
                <w:szCs w:val="18"/>
              </w:rPr>
              <w:t xml:space="preserve"> (o URL o la ruta en </w:t>
            </w:r>
            <w:proofErr w:type="spellStart"/>
            <w:r w:rsidRPr="00560ED9">
              <w:rPr>
                <w:rFonts w:ascii="Arial" w:hAnsi="Arial" w:cs="Arial"/>
                <w:b/>
                <w:color w:val="000000"/>
                <w:sz w:val="18"/>
                <w:szCs w:val="18"/>
              </w:rPr>
              <w:t>AulaPlaneta</w:t>
            </w:r>
            <w:proofErr w:type="spellEnd"/>
            <w:r w:rsidRPr="00560ED9">
              <w:rPr>
                <w:rFonts w:ascii="Arial" w:hAnsi="Arial" w:cs="Arial"/>
                <w:b/>
                <w:color w:val="000000"/>
                <w:sz w:val="18"/>
                <w:szCs w:val="18"/>
              </w:rPr>
              <w:t>)</w:t>
            </w:r>
          </w:p>
        </w:tc>
        <w:tc>
          <w:tcPr>
            <w:tcW w:w="7670" w:type="dxa"/>
          </w:tcPr>
          <w:p w14:paraId="30BE86BF" w14:textId="72C3A91A" w:rsidR="00B30DF8" w:rsidRPr="00560ED9" w:rsidRDefault="00DA6D8C" w:rsidP="00B30DF8">
            <w:pPr>
              <w:rPr>
                <w:rFonts w:ascii="Arial" w:hAnsi="Arial" w:cs="Arial"/>
                <w:color w:val="000000"/>
              </w:rPr>
            </w:pPr>
            <w:hyperlink r:id="rId77" w:history="1">
              <w:r w:rsidR="00C567FE" w:rsidRPr="00560ED9">
                <w:rPr>
                  <w:rStyle w:val="Hipervnculo"/>
                  <w:rFonts w:ascii="Arial" w:hAnsi="Arial" w:cs="Arial"/>
                </w:rPr>
                <w:t>http://iesaricel.org/rafanogal/funciones/funciones-archivos/composicion.gif</w:t>
              </w:r>
            </w:hyperlink>
            <w:r w:rsidR="00C567FE" w:rsidRPr="00560ED9">
              <w:rPr>
                <w:rFonts w:ascii="Arial" w:hAnsi="Arial" w:cs="Arial"/>
                <w:color w:val="000000"/>
              </w:rPr>
              <w:t xml:space="preserve"> </w:t>
            </w:r>
          </w:p>
        </w:tc>
      </w:tr>
      <w:tr w:rsidR="00B30DF8" w:rsidRPr="00560ED9" w14:paraId="23C50931" w14:textId="77777777" w:rsidTr="00B30DF8">
        <w:tc>
          <w:tcPr>
            <w:tcW w:w="1384" w:type="dxa"/>
          </w:tcPr>
          <w:p w14:paraId="069C7089" w14:textId="77777777" w:rsidR="00B30DF8" w:rsidRPr="00560ED9" w:rsidRDefault="00B30DF8" w:rsidP="00B30DF8">
            <w:pPr>
              <w:rPr>
                <w:rFonts w:ascii="Arial" w:hAnsi="Arial" w:cs="Arial"/>
                <w:color w:val="000000"/>
              </w:rPr>
            </w:pPr>
            <w:r w:rsidRPr="00560ED9">
              <w:rPr>
                <w:rFonts w:ascii="Arial" w:hAnsi="Arial" w:cs="Arial"/>
                <w:b/>
                <w:color w:val="000000"/>
                <w:sz w:val="18"/>
                <w:szCs w:val="18"/>
              </w:rPr>
              <w:t>Pie de imagen</w:t>
            </w:r>
          </w:p>
        </w:tc>
        <w:tc>
          <w:tcPr>
            <w:tcW w:w="7670" w:type="dxa"/>
          </w:tcPr>
          <w:p w14:paraId="3A95E6D3" w14:textId="60117499" w:rsidR="00B30DF8" w:rsidRPr="00560ED9" w:rsidRDefault="00B30DF8" w:rsidP="00B30DF8">
            <w:pPr>
              <w:tabs>
                <w:tab w:val="right" w:pos="8498"/>
              </w:tabs>
              <w:jc w:val="both"/>
              <w:rPr>
                <w:rFonts w:ascii="Arial" w:eastAsiaTheme="minorEastAsia" w:hAnsi="Arial" w:cs="Arial"/>
              </w:rPr>
            </w:pPr>
            <w:r w:rsidRPr="00560ED9">
              <w:rPr>
                <w:rFonts w:ascii="Arial" w:eastAsiaTheme="minorEastAsia" w:hAnsi="Arial" w:cs="Arial"/>
              </w:rPr>
              <w:t xml:space="preserve">Diagrama </w:t>
            </w:r>
            <w:commentRangeStart w:id="740"/>
            <w:r w:rsidRPr="00560ED9">
              <w:rPr>
                <w:rFonts w:ascii="Arial" w:eastAsiaTheme="minorEastAsia" w:hAnsi="Arial" w:cs="Arial"/>
              </w:rPr>
              <w:t>S</w:t>
            </w:r>
            <w:commentRangeEnd w:id="740"/>
            <w:r w:rsidR="009B3939">
              <w:rPr>
                <w:rStyle w:val="Refdecomentario"/>
                <w:rFonts w:ascii="Calibri" w:eastAsia="Calibri" w:hAnsi="Calibri" w:cs="Times New Roman"/>
              </w:rPr>
              <w:commentReference w:id="740"/>
            </w:r>
            <w:r w:rsidRPr="00560ED9">
              <w:rPr>
                <w:rFonts w:ascii="Arial" w:eastAsiaTheme="minorEastAsia" w:hAnsi="Arial" w:cs="Arial"/>
              </w:rPr>
              <w:t>agital de la comp</w:t>
            </w:r>
            <w:r w:rsidR="005834B6">
              <w:rPr>
                <w:rFonts w:ascii="Arial" w:eastAsiaTheme="minorEastAsia" w:hAnsi="Arial" w:cs="Arial"/>
              </w:rPr>
              <w:t>osición de funciones</w:t>
            </w:r>
          </w:p>
        </w:tc>
      </w:tr>
    </w:tbl>
    <w:p w14:paraId="2074D384" w14:textId="77777777" w:rsidR="00B30DF8" w:rsidRPr="00560ED9" w:rsidRDefault="00B30DF8" w:rsidP="00962CCA">
      <w:pPr>
        <w:tabs>
          <w:tab w:val="right" w:pos="8498"/>
        </w:tabs>
        <w:spacing w:after="0"/>
        <w:jc w:val="both"/>
        <w:rPr>
          <w:rFonts w:ascii="Arial" w:eastAsiaTheme="minorEastAsia" w:hAnsi="Arial" w:cs="Arial"/>
        </w:rPr>
      </w:pPr>
    </w:p>
    <w:p w14:paraId="6F568470" w14:textId="650851AE" w:rsidR="0043493D" w:rsidRPr="00560ED9" w:rsidRDefault="005421B0" w:rsidP="00962CCA">
      <w:pPr>
        <w:tabs>
          <w:tab w:val="right" w:pos="8498"/>
        </w:tabs>
        <w:spacing w:after="0"/>
        <w:jc w:val="both"/>
        <w:rPr>
          <w:rFonts w:ascii="Arial" w:hAnsi="Arial" w:cs="Arial"/>
        </w:rPr>
      </w:pPr>
      <w:commentRangeStart w:id="741"/>
      <w:r w:rsidRPr="00560ED9">
        <w:rPr>
          <w:rFonts w:ascii="Arial" w:eastAsiaTheme="minorEastAsia" w:hAnsi="Arial" w:cs="Arial"/>
        </w:rPr>
        <w:t>De esta forma,</w:t>
      </w:r>
      <w:commentRangeEnd w:id="741"/>
      <w:r w:rsidR="009B3939">
        <w:rPr>
          <w:rStyle w:val="Refdecomentario"/>
          <w:rFonts w:ascii="Calibri" w:eastAsia="Calibri" w:hAnsi="Calibri" w:cs="Times New Roman"/>
          <w:lang w:val="es-MX"/>
        </w:rPr>
        <w:commentReference w:id="741"/>
      </w:r>
      <w:r w:rsidRPr="00560ED9">
        <w:rPr>
          <w:rFonts w:ascii="Arial" w:eastAsiaTheme="minorEastAsia" w:hAnsi="Arial" w:cs="Arial"/>
        </w:rPr>
        <w:t xml:space="preserve"> para poder </w:t>
      </w:r>
      <w:r w:rsidR="004867FE" w:rsidRPr="00560ED9">
        <w:rPr>
          <w:rFonts w:ascii="Arial" w:eastAsiaTheme="minorEastAsia" w:hAnsi="Arial" w:cs="Arial"/>
        </w:rPr>
        <w:t>e</w:t>
      </w:r>
      <w:r w:rsidRPr="00560ED9">
        <w:rPr>
          <w:rFonts w:ascii="Arial" w:eastAsiaTheme="minorEastAsia" w:hAnsi="Arial" w:cs="Arial"/>
        </w:rPr>
        <w:t xml:space="preserve">stablecer la composición  </w:t>
      </w:r>
      <m:oMath>
        <m:r>
          <w:rPr>
            <w:rFonts w:ascii="Cambria Math" w:eastAsiaTheme="minorEastAsia" w:hAnsi="Cambria Math" w:cs="Arial"/>
          </w:rPr>
          <m:t>g∘f</m:t>
        </m:r>
      </m:oMath>
      <w:r w:rsidRPr="00560ED9">
        <w:rPr>
          <w:rFonts w:ascii="Arial" w:eastAsiaTheme="minorEastAsia" w:hAnsi="Arial" w:cs="Arial"/>
        </w:rPr>
        <w:t xml:space="preserve">, el rango de </w:t>
      </w:r>
      <w:r w:rsidRPr="00560ED9">
        <w:rPr>
          <w:rFonts w:ascii="Arial" w:eastAsiaTheme="minorEastAsia" w:hAnsi="Arial" w:cs="Arial"/>
          <w:i/>
        </w:rPr>
        <w:t>f</w:t>
      </w:r>
      <w:r w:rsidRPr="00560ED9">
        <w:rPr>
          <w:rFonts w:ascii="Arial" w:eastAsiaTheme="minorEastAsia" w:hAnsi="Arial" w:cs="Arial"/>
        </w:rPr>
        <w:t xml:space="preserve"> debe ser igual al dominio de </w:t>
      </w:r>
      <w:r w:rsidRPr="00560ED9">
        <w:rPr>
          <w:rFonts w:ascii="Arial" w:eastAsiaTheme="minorEastAsia" w:hAnsi="Arial" w:cs="Arial"/>
          <w:i/>
        </w:rPr>
        <w:t>g</w:t>
      </w:r>
      <w:commentRangeStart w:id="742"/>
      <w:r w:rsidRPr="00560ED9">
        <w:rPr>
          <w:rFonts w:ascii="Arial" w:eastAsiaTheme="minorEastAsia" w:hAnsi="Arial" w:cs="Arial"/>
          <w:i/>
        </w:rPr>
        <w:t>.</w:t>
      </w:r>
      <w:commentRangeEnd w:id="742"/>
      <w:r w:rsidR="009B3939">
        <w:rPr>
          <w:rStyle w:val="Refdecomentario"/>
          <w:rFonts w:ascii="Calibri" w:eastAsia="Calibri" w:hAnsi="Calibri" w:cs="Times New Roman"/>
          <w:lang w:val="es-MX"/>
        </w:rPr>
        <w:commentReference w:id="742"/>
      </w:r>
    </w:p>
    <w:p w14:paraId="1E91F159" w14:textId="77777777" w:rsidR="00921536" w:rsidRPr="00560ED9" w:rsidRDefault="00921536"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6"/>
        <w:gridCol w:w="6342"/>
      </w:tblGrid>
      <w:tr w:rsidR="00AC5089" w:rsidRPr="00560ED9" w14:paraId="1A3B2251" w14:textId="77777777" w:rsidTr="00AC5089">
        <w:tc>
          <w:tcPr>
            <w:tcW w:w="8978" w:type="dxa"/>
            <w:gridSpan w:val="2"/>
            <w:shd w:val="clear" w:color="auto" w:fill="000000" w:themeFill="text1"/>
          </w:tcPr>
          <w:p w14:paraId="0F430C4A" w14:textId="77777777" w:rsidR="00AC5089" w:rsidRPr="00560ED9" w:rsidRDefault="00AC5089" w:rsidP="00AC5089">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AC5089" w:rsidRPr="00560ED9" w14:paraId="4B07F073" w14:textId="77777777" w:rsidTr="00AC5089">
        <w:tc>
          <w:tcPr>
            <w:tcW w:w="2518" w:type="dxa"/>
          </w:tcPr>
          <w:p w14:paraId="69A03013" w14:textId="77777777" w:rsidR="00AC5089" w:rsidRPr="00560ED9" w:rsidRDefault="00AC5089" w:rsidP="00AC5089">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41614103" w14:textId="555752A7" w:rsidR="00AC5089" w:rsidRPr="00560ED9" w:rsidRDefault="00921536" w:rsidP="00AC5089">
            <w:pPr>
              <w:rPr>
                <w:rFonts w:ascii="Arial" w:hAnsi="Arial" w:cs="Arial"/>
                <w:b/>
                <w:color w:val="000000"/>
                <w:sz w:val="24"/>
                <w:szCs w:val="24"/>
              </w:rPr>
            </w:pPr>
            <w:r w:rsidRPr="00560ED9">
              <w:rPr>
                <w:rFonts w:ascii="Arial" w:hAnsi="Arial" w:cs="Arial"/>
                <w:b/>
                <w:color w:val="000000"/>
                <w:sz w:val="24"/>
                <w:szCs w:val="24"/>
              </w:rPr>
              <w:t>Composición de funciones</w:t>
            </w:r>
          </w:p>
        </w:tc>
      </w:tr>
      <w:tr w:rsidR="00AC5089" w:rsidRPr="00560ED9" w14:paraId="3868A088" w14:textId="77777777" w:rsidTr="00AC5089">
        <w:tc>
          <w:tcPr>
            <w:tcW w:w="2518" w:type="dxa"/>
          </w:tcPr>
          <w:p w14:paraId="0AA035E3" w14:textId="77777777" w:rsidR="00AC5089" w:rsidRPr="00560ED9" w:rsidRDefault="00AC5089" w:rsidP="00AC5089">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3F3FEB3B" w14:textId="61241E7C" w:rsidR="00AC5089" w:rsidRPr="00560ED9" w:rsidRDefault="00AC5089" w:rsidP="00AC5089">
            <w:pPr>
              <w:tabs>
                <w:tab w:val="right" w:pos="8498"/>
              </w:tabs>
              <w:jc w:val="both"/>
              <w:rPr>
                <w:rFonts w:ascii="Arial" w:eastAsiaTheme="minorEastAsia" w:hAnsi="Arial" w:cs="Arial"/>
              </w:rPr>
            </w:pPr>
            <w:r w:rsidRPr="00560ED9">
              <w:rPr>
                <w:rFonts w:ascii="Arial" w:hAnsi="Arial" w:cs="Arial"/>
              </w:rPr>
              <w:t xml:space="preserve">Dadas </w:t>
            </w:r>
            <m:oMath>
              <m:r>
                <w:rPr>
                  <w:rFonts w:ascii="Cambria Math" w:hAnsi="Cambria Math" w:cs="Arial"/>
                </w:rPr>
                <m:t>f</m:t>
              </m:r>
            </m:oMath>
            <w:r w:rsidRPr="00560ED9">
              <w:rPr>
                <w:rFonts w:ascii="Arial" w:eastAsiaTheme="minorEastAsia" w:hAnsi="Arial" w:cs="Arial"/>
              </w:rPr>
              <w:t xml:space="preserve"> y </w:t>
            </w:r>
            <m:oMath>
              <m:r>
                <w:rPr>
                  <w:rFonts w:ascii="Cambria Math" w:eastAsiaTheme="minorEastAsia" w:hAnsi="Cambria Math" w:cs="Arial"/>
                </w:rPr>
                <m:t>g</m:t>
              </m:r>
            </m:oMath>
            <w:r w:rsidRPr="00560ED9">
              <w:rPr>
                <w:rFonts w:ascii="Arial" w:eastAsiaTheme="minorEastAsia" w:hAnsi="Arial" w:cs="Arial"/>
              </w:rPr>
              <w:t xml:space="preserve"> dos funciones de los núm</w:t>
            </w:r>
            <w:r w:rsidR="00C567FE" w:rsidRPr="00560ED9">
              <w:rPr>
                <w:rFonts w:ascii="Arial" w:eastAsiaTheme="minorEastAsia" w:hAnsi="Arial" w:cs="Arial"/>
              </w:rPr>
              <w:t>er</w:t>
            </w:r>
            <w:r w:rsidRPr="00560ED9">
              <w:rPr>
                <w:rFonts w:ascii="Arial" w:eastAsiaTheme="minorEastAsia" w:hAnsi="Arial" w:cs="Arial"/>
              </w:rPr>
              <w:t xml:space="preserve">os reales </w:t>
            </w:r>
            <w:r w:rsidR="00C567FE" w:rsidRPr="00560ED9">
              <w:rPr>
                <w:rFonts w:ascii="Arial" w:eastAsiaTheme="minorEastAsia" w:hAnsi="Arial" w:cs="Arial"/>
              </w:rPr>
              <w:t>se define</w:t>
            </w:r>
            <w:r w:rsidRPr="00560ED9">
              <w:rPr>
                <w:rFonts w:ascii="Arial" w:eastAsiaTheme="minorEastAsia" w:hAnsi="Arial" w:cs="Arial"/>
              </w:rPr>
              <w:t xml:space="preserve"> </w:t>
            </w:r>
            <w:r w:rsidR="000C5368" w:rsidRPr="00560ED9">
              <w:rPr>
                <w:rFonts w:ascii="Arial" w:eastAsiaTheme="minorEastAsia" w:hAnsi="Arial" w:cs="Arial"/>
              </w:rPr>
              <w:t xml:space="preserve">la </w:t>
            </w:r>
            <w:r w:rsidR="000C5368" w:rsidRPr="00560ED9">
              <w:rPr>
                <w:rFonts w:ascii="Arial" w:eastAsiaTheme="minorEastAsia" w:hAnsi="Arial" w:cs="Arial"/>
                <w:b/>
              </w:rPr>
              <w:t>composición de funciones</w:t>
            </w:r>
            <w:r w:rsidR="000C5368" w:rsidRPr="00560ED9">
              <w:rPr>
                <w:rFonts w:ascii="Arial" w:eastAsiaTheme="minorEastAsia" w:hAnsi="Arial" w:cs="Arial"/>
              </w:rPr>
              <w:t xml:space="preserve"> como:</w:t>
            </w:r>
          </w:p>
          <w:p w14:paraId="122FFEE4" w14:textId="77777777" w:rsidR="00AC5089" w:rsidRPr="00560ED9" w:rsidRDefault="00AC5089" w:rsidP="00AC5089">
            <w:pPr>
              <w:tabs>
                <w:tab w:val="right" w:pos="8498"/>
              </w:tabs>
              <w:jc w:val="both"/>
              <w:rPr>
                <w:rFonts w:ascii="Arial" w:eastAsiaTheme="minorEastAsia" w:hAnsi="Arial" w:cs="Arial"/>
              </w:rPr>
            </w:pPr>
          </w:p>
          <w:p w14:paraId="0DD3F775" w14:textId="24CAE290" w:rsidR="00AC5089" w:rsidRPr="00560ED9" w:rsidRDefault="00DA6D8C" w:rsidP="000C536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(f(x)</m:t>
                    </m:r>
                  </m:e>
                </m:d>
              </m:oMath>
            </m:oMathPara>
          </w:p>
          <w:p w14:paraId="17C8FCC0" w14:textId="77777777" w:rsidR="00AC5089" w:rsidRPr="00560ED9" w:rsidRDefault="00AC5089" w:rsidP="00AC5089">
            <w:pPr>
              <w:pStyle w:val="Prrafodelista"/>
              <w:tabs>
                <w:tab w:val="right" w:pos="8498"/>
              </w:tabs>
              <w:jc w:val="both"/>
              <w:rPr>
                <w:rFonts w:ascii="Arial" w:eastAsiaTheme="minorEastAsia" w:hAnsi="Arial" w:cs="Arial"/>
              </w:rPr>
            </w:pPr>
          </w:p>
          <w:p w14:paraId="149522E6" w14:textId="77777777" w:rsidR="00AC5089" w:rsidRPr="00560ED9" w:rsidRDefault="00AC5089" w:rsidP="00AC5089">
            <w:pPr>
              <w:pStyle w:val="Prrafodelista"/>
              <w:tabs>
                <w:tab w:val="right" w:pos="8498"/>
              </w:tabs>
              <w:jc w:val="both"/>
              <w:rPr>
                <w:rFonts w:ascii="Arial" w:eastAsiaTheme="minorEastAsia" w:hAnsi="Arial" w:cs="Arial"/>
              </w:rPr>
            </w:pPr>
            <w:r w:rsidRPr="00560ED9">
              <w:rPr>
                <w:rFonts w:ascii="Arial" w:eastAsiaTheme="minorEastAsia" w:hAnsi="Arial" w:cs="Arial"/>
              </w:rPr>
              <w:t xml:space="preserve">para todo </w:t>
            </w:r>
            <m:oMath>
              <m:r>
                <w:rPr>
                  <w:rFonts w:ascii="Cambria Math" w:eastAsiaTheme="minorEastAsia" w:hAnsi="Cambria Math" w:cs="Arial"/>
                </w:rPr>
                <m:t xml:space="preserve"> x∈</m:t>
              </m:r>
              <m:d>
                <m:dPr>
                  <m:ctrlPr>
                    <w:rPr>
                      <w:rFonts w:ascii="Cambria Math" w:eastAsiaTheme="minorEastAsia" w:hAnsi="Cambria Math" w:cs="Arial"/>
                      <w:i/>
                    </w:rPr>
                  </m:ctrlPr>
                </m:dPr>
                <m:e>
                  <m:r>
                    <w:rPr>
                      <w:rFonts w:ascii="Cambria Math" w:eastAsiaTheme="minorEastAsia" w:hAnsi="Cambria Math" w:cs="Arial"/>
                    </w:rPr>
                    <m:t>Dom f</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 xml:space="preserve">x∈Dom f </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∉Dom g}</m:t>
              </m:r>
            </m:oMath>
          </w:p>
        </w:tc>
      </w:tr>
    </w:tbl>
    <w:p w14:paraId="5C1E6C70" w14:textId="6A4B77C3" w:rsidR="00A70BBC" w:rsidRPr="00560ED9" w:rsidRDefault="005421B0" w:rsidP="00962CCA">
      <w:pPr>
        <w:tabs>
          <w:tab w:val="right" w:pos="8498"/>
        </w:tabs>
        <w:spacing w:after="0"/>
        <w:jc w:val="both"/>
        <w:rPr>
          <w:rFonts w:ascii="Arial" w:eastAsiaTheme="minorEastAsia" w:hAnsi="Arial" w:cs="Arial"/>
        </w:rPr>
      </w:pPr>
      <w:commentRangeStart w:id="743"/>
      <w:r w:rsidRPr="00560ED9">
        <w:rPr>
          <w:rFonts w:ascii="Arial" w:hAnsi="Arial" w:cs="Arial"/>
        </w:rPr>
        <w:t>En este sentido</w:t>
      </w:r>
      <w:commentRangeEnd w:id="743"/>
      <w:r w:rsidR="00770928">
        <w:rPr>
          <w:rStyle w:val="Refdecomentario"/>
          <w:rFonts w:ascii="Calibri" w:eastAsia="Calibri" w:hAnsi="Calibri" w:cs="Times New Roman"/>
          <w:lang w:val="es-MX"/>
        </w:rPr>
        <w:commentReference w:id="743"/>
      </w:r>
      <w:r w:rsidRPr="00560ED9">
        <w:rPr>
          <w:rFonts w:ascii="Arial" w:hAnsi="Arial" w:cs="Arial"/>
        </w:rPr>
        <w:t>, p</w:t>
      </w:r>
      <w:r w:rsidR="00D3485A" w:rsidRPr="00560ED9">
        <w:rPr>
          <w:rFonts w:ascii="Arial" w:hAnsi="Arial" w:cs="Arial"/>
        </w:rPr>
        <w:t>ara h</w:t>
      </w:r>
      <w:r w:rsidR="00A70BBC" w:rsidRPr="00560ED9">
        <w:rPr>
          <w:rFonts w:ascii="Arial" w:hAnsi="Arial" w:cs="Arial"/>
        </w:rPr>
        <w:t xml:space="preserve">allar el dominio de </w:t>
      </w:r>
      <m:oMath>
        <m:r>
          <w:rPr>
            <w:rFonts w:ascii="Cambria Math" w:hAnsi="Cambria Math" w:cs="Arial"/>
          </w:rPr>
          <m:t>g∘f</m:t>
        </m:r>
      </m:oMath>
      <w:r w:rsidR="00A70BBC" w:rsidRPr="00560ED9">
        <w:rPr>
          <w:rFonts w:ascii="Arial" w:eastAsiaTheme="minorEastAsia" w:hAnsi="Arial" w:cs="Arial"/>
        </w:rPr>
        <w:t xml:space="preserve"> </w:t>
      </w:r>
      <w:r w:rsidRPr="00560ED9">
        <w:rPr>
          <w:rFonts w:ascii="Arial" w:eastAsiaTheme="minorEastAsia" w:hAnsi="Arial" w:cs="Arial"/>
        </w:rPr>
        <w:t xml:space="preserve">se debe </w:t>
      </w:r>
      <w:r w:rsidR="00A70BBC" w:rsidRPr="00560ED9">
        <w:rPr>
          <w:rFonts w:ascii="Arial" w:eastAsiaTheme="minorEastAsia" w:hAnsi="Arial" w:cs="Arial"/>
        </w:rPr>
        <w:t xml:space="preserve">tomar el dominio de </w:t>
      </w:r>
      <m:oMath>
        <m:r>
          <w:rPr>
            <w:rFonts w:ascii="Cambria Math" w:eastAsiaTheme="minorEastAsia" w:hAnsi="Cambria Math" w:cs="Arial"/>
          </w:rPr>
          <m:t>f</m:t>
        </m:r>
      </m:oMath>
      <w:r w:rsidR="00A70BBC" w:rsidRPr="00560ED9">
        <w:rPr>
          <w:rFonts w:ascii="Arial" w:eastAsiaTheme="minorEastAsia" w:hAnsi="Arial" w:cs="Arial"/>
        </w:rPr>
        <w:t xml:space="preserve"> y eliminar de </w:t>
      </w:r>
      <w:commentRangeStart w:id="744"/>
      <w:r w:rsidR="00A70BBC" w:rsidRPr="00560ED9">
        <w:rPr>
          <w:rFonts w:ascii="Arial" w:eastAsiaTheme="minorEastAsia" w:hAnsi="Arial" w:cs="Arial"/>
        </w:rPr>
        <w:t xml:space="preserve">este </w:t>
      </w:r>
      <w:r w:rsidRPr="00560ED9">
        <w:rPr>
          <w:rFonts w:ascii="Arial" w:eastAsiaTheme="minorEastAsia" w:hAnsi="Arial" w:cs="Arial"/>
        </w:rPr>
        <w:t>conjunto</w:t>
      </w:r>
      <w:commentRangeEnd w:id="744"/>
      <w:r w:rsidR="00770928">
        <w:rPr>
          <w:rStyle w:val="Refdecomentario"/>
          <w:rFonts w:ascii="Calibri" w:eastAsia="Calibri" w:hAnsi="Calibri" w:cs="Times New Roman"/>
          <w:lang w:val="es-MX"/>
        </w:rPr>
        <w:commentReference w:id="744"/>
      </w:r>
      <w:r w:rsidRPr="00560ED9">
        <w:rPr>
          <w:rFonts w:ascii="Arial" w:eastAsiaTheme="minorEastAsia" w:hAnsi="Arial" w:cs="Arial"/>
        </w:rPr>
        <w:t xml:space="preserve"> </w:t>
      </w:r>
      <w:r w:rsidR="00A70BBC" w:rsidRPr="00560ED9">
        <w:rPr>
          <w:rFonts w:ascii="Arial" w:eastAsiaTheme="minorEastAsia" w:hAnsi="Arial" w:cs="Arial"/>
        </w:rPr>
        <w:t xml:space="preserve">los valores que estén restringidos </w:t>
      </w:r>
      <w:r w:rsidR="00C567FE" w:rsidRPr="00560ED9">
        <w:rPr>
          <w:rFonts w:ascii="Arial" w:eastAsiaTheme="minorEastAsia" w:hAnsi="Arial" w:cs="Arial"/>
        </w:rPr>
        <w:t xml:space="preserve">en la expresión que resulta al </w:t>
      </w:r>
      <w:r w:rsidR="00A70BBC" w:rsidRPr="00560ED9">
        <w:rPr>
          <w:rFonts w:ascii="Arial" w:eastAsiaTheme="minorEastAsia" w:hAnsi="Arial" w:cs="Arial"/>
        </w:rPr>
        <w:t>evaluar</w:t>
      </w:r>
      <w:r w:rsidR="00C567FE" w:rsidRPr="00560ED9">
        <w:rPr>
          <w:rFonts w:ascii="Arial" w:eastAsiaTheme="minorEastAsia" w:hAnsi="Arial" w:cs="Arial"/>
        </w:rPr>
        <w:t xml:space="preserve"> </w:t>
      </w:r>
      <m:oMath>
        <m:r>
          <w:rPr>
            <w:rFonts w:ascii="Cambria Math" w:eastAsiaTheme="minorEastAsia" w:hAnsi="Cambria Math" w:cs="Arial"/>
          </w:rPr>
          <m:t>g</m:t>
        </m:r>
      </m:oMath>
      <w:r w:rsidR="00C567FE" w:rsidRPr="00560ED9">
        <w:rPr>
          <w:rFonts w:ascii="Arial" w:eastAsiaTheme="minorEastAsia" w:hAnsi="Arial" w:cs="Arial"/>
        </w:rPr>
        <w:t xml:space="preserve"> en </w:t>
      </w:r>
      <m:oMath>
        <m:r>
          <w:rPr>
            <w:rFonts w:ascii="Cambria Math" w:eastAsiaTheme="minorEastAsia" w:hAnsi="Cambria Math" w:cs="Arial"/>
          </w:rPr>
          <m:t>f</m:t>
        </m:r>
      </m:oMath>
      <w:r w:rsidR="00C567FE" w:rsidRPr="00560ED9">
        <w:rPr>
          <w:rFonts w:ascii="Arial" w:eastAsiaTheme="minorEastAsia" w:hAnsi="Arial" w:cs="Arial"/>
        </w:rPr>
        <w:t xml:space="preserve">. </w:t>
      </w:r>
    </w:p>
    <w:p w14:paraId="401B1F52" w14:textId="77777777" w:rsidR="00D3485A" w:rsidRPr="00560ED9" w:rsidRDefault="00D3485A" w:rsidP="00962CCA">
      <w:pPr>
        <w:tabs>
          <w:tab w:val="right" w:pos="8498"/>
        </w:tabs>
        <w:spacing w:after="0"/>
        <w:jc w:val="both"/>
        <w:rPr>
          <w:rFonts w:ascii="Arial" w:hAnsi="Arial" w:cs="Arial"/>
        </w:rPr>
      </w:pPr>
    </w:p>
    <w:p w14:paraId="4BAFB6D3" w14:textId="109D44F4" w:rsidR="00342B62" w:rsidRPr="00560ED9" w:rsidRDefault="000C5368" w:rsidP="00962CCA">
      <w:pPr>
        <w:tabs>
          <w:tab w:val="right" w:pos="8498"/>
        </w:tabs>
        <w:spacing w:after="0"/>
        <w:jc w:val="both"/>
        <w:rPr>
          <w:rFonts w:ascii="Arial" w:hAnsi="Arial" w:cs="Arial"/>
        </w:rPr>
      </w:pPr>
      <w:r w:rsidRPr="00560ED9">
        <w:rPr>
          <w:rFonts w:ascii="Arial" w:hAnsi="Arial" w:cs="Arial"/>
          <w:b/>
        </w:rPr>
        <w:t>Ejemplo 1.</w:t>
      </w:r>
      <w:r w:rsidRPr="00560ED9">
        <w:rPr>
          <w:rFonts w:ascii="Arial" w:hAnsi="Arial" w:cs="Arial"/>
        </w:rPr>
        <w:t xml:space="preserve"> </w:t>
      </w:r>
      <w:commentRangeStart w:id="745"/>
      <w:r w:rsidR="00EC518B" w:rsidRPr="00560ED9">
        <w:rPr>
          <w:rFonts w:ascii="Arial" w:hAnsi="Arial" w:cs="Arial"/>
        </w:rPr>
        <w:t xml:space="preserve">Si </w:t>
      </w:r>
      <w:r w:rsidR="005F1B6C" w:rsidRPr="00560ED9">
        <w:rPr>
          <w:rFonts w:ascii="Arial" w:hAnsi="Arial" w:cs="Arial"/>
        </w:rPr>
        <w:t>se consideran</w:t>
      </w:r>
      <w:commentRangeEnd w:id="745"/>
      <w:r w:rsidR="00770928">
        <w:rPr>
          <w:rStyle w:val="Refdecomentario"/>
          <w:rFonts w:ascii="Calibri" w:eastAsia="Calibri" w:hAnsi="Calibri" w:cs="Times New Roman"/>
          <w:lang w:val="es-MX"/>
        </w:rPr>
        <w:commentReference w:id="745"/>
      </w:r>
      <w:r w:rsidR="005F1B6C"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=2x-4</m:t>
        </m:r>
      </m:oMath>
      <w:r w:rsidR="00D3485A" w:rsidRPr="00560ED9">
        <w:rPr>
          <w:rFonts w:ascii="Arial" w:eastAsiaTheme="minorEastAsia" w:hAnsi="Arial" w:cs="Arial"/>
        </w:rPr>
        <w:t xml:space="preserve"> 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=3x+</m:t>
        </m:r>
        <w:commentRangeStart w:id="746"/>
        <m:r>
          <w:rPr>
            <w:rFonts w:ascii="Cambria Math" w:eastAsiaTheme="minorEastAsia" w:hAnsi="Cambria Math" w:cs="Arial"/>
          </w:rPr>
          <m:t>1</m:t>
        </m:r>
        <w:commentRangeEnd w:id="746"/>
        <m:r>
          <m:rPr>
            <m:sty m:val="p"/>
          </m:rPr>
          <w:rPr>
            <w:rStyle w:val="Refdecomentario"/>
            <w:rFonts w:ascii="Calibri" w:eastAsia="Calibri" w:hAnsi="Calibri" w:cs="Times New Roman"/>
            <w:lang w:val="es-MX"/>
          </w:rPr>
          <w:commentReference w:id="746"/>
        </m:r>
      </m:oMath>
    </w:p>
    <w:p w14:paraId="18F34C93" w14:textId="1AA18B70" w:rsidR="00D3485A" w:rsidRPr="00560ED9" w:rsidRDefault="00F80650" w:rsidP="00684A0B">
      <w:pPr>
        <w:pStyle w:val="Prrafodelista"/>
        <w:numPr>
          <w:ilvl w:val="0"/>
          <w:numId w:val="7"/>
        </w:numPr>
        <w:tabs>
          <w:tab w:val="right" w:pos="8498"/>
        </w:tabs>
        <w:spacing w:after="0"/>
        <w:jc w:val="both"/>
        <w:rPr>
          <w:rFonts w:ascii="Arial" w:eastAsiaTheme="minorEastAsia" w:hAnsi="Arial" w:cs="Arial"/>
        </w:rPr>
      </w:pPr>
      <w:commentRangeStart w:id="747"/>
      <w:r w:rsidRPr="00560ED9">
        <w:rPr>
          <w:rFonts w:ascii="Arial" w:eastAsiaTheme="minorEastAsia" w:hAnsi="Arial" w:cs="Arial"/>
        </w:rPr>
        <w:t xml:space="preserve">Determinar </w:t>
      </w:r>
      <m:oMath>
        <m:r>
          <w:rPr>
            <w:rFonts w:ascii="Cambria Math" w:hAnsi="Cambria Math" w:cs="Arial"/>
          </w:rPr>
          <m:t>f∘g</m:t>
        </m:r>
        <w:commentRangeEnd w:id="747"/>
        <m:r>
          <m:rPr>
            <m:sty m:val="p"/>
          </m:rPr>
          <w:rPr>
            <w:rStyle w:val="Refdecomentario"/>
            <w:rFonts w:ascii="Calibri" w:eastAsia="Calibri" w:hAnsi="Calibri" w:cs="Times New Roman"/>
            <w:lang w:val="es-MX"/>
          </w:rPr>
          <w:commentReference w:id="747"/>
        </m:r>
      </m:oMath>
    </w:p>
    <w:p w14:paraId="04070D89" w14:textId="77777777" w:rsidR="00F80650" w:rsidRPr="00560ED9" w:rsidRDefault="00F80650" w:rsidP="00F80650">
      <w:pPr>
        <w:tabs>
          <w:tab w:val="right" w:pos="8498"/>
        </w:tabs>
        <w:jc w:val="both"/>
        <w:rPr>
          <w:rFonts w:ascii="Arial" w:hAnsi="Arial" w:cs="Arial"/>
        </w:rPr>
      </w:pPr>
      <w:commentRangeStart w:id="748"/>
      <m:oMathPara>
        <m:oMath>
          <m:r>
            <w:rPr>
              <w:rFonts w:ascii="Cambria Math" w:hAnsi="Cambria Math" w:cs="Arial"/>
            </w:rPr>
            <m:t>f∘</m:t>
          </m:r>
          <m:r>
            <w:rPr>
              <w:rFonts w:ascii="Cambria Math" w:hAnsi="Cambria Math" w:cs="Arial"/>
              <w:color w:val="C0504D" w:themeColor="accent2"/>
            </w:rPr>
            <m:t>g</m:t>
          </m:r>
          <w:commentRangeEnd w:id="748"/>
          <m:r>
            <m:rPr>
              <m:sty m:val="p"/>
            </m:rPr>
            <w:rPr>
              <w:rStyle w:val="Refdecomentario"/>
              <w:rFonts w:ascii="Calibri" w:eastAsia="Calibri" w:hAnsi="Calibri" w:cs="Times New Roman"/>
              <w:lang w:val="es-MX"/>
            </w:rPr>
            <w:commentReference w:id="748"/>
          </m:r>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=2</m:t>
          </m:r>
          <m:d>
            <m:dPr>
              <m:ctrlPr>
                <w:rPr>
                  <w:rFonts w:ascii="Cambria Math" w:hAnsi="Cambria Math" w:cs="Arial"/>
                  <w:i/>
                </w:rPr>
              </m:ctrlPr>
            </m:dPr>
            <m:e>
              <m:r>
                <w:rPr>
                  <w:rFonts w:ascii="Cambria Math" w:hAnsi="Cambria Math" w:cs="Arial"/>
                  <w:color w:val="C0504D" w:themeColor="accent2"/>
                </w:rPr>
                <m:t>3x+1</m:t>
              </m:r>
            </m:e>
          </m:d>
          <m:r>
            <w:rPr>
              <w:rFonts w:ascii="Cambria Math" w:hAnsi="Cambria Math" w:cs="Arial"/>
            </w:rPr>
            <m:t>-4=6x+2-4=6x-2</m:t>
          </m:r>
        </m:oMath>
      </m:oMathPara>
    </w:p>
    <w:p w14:paraId="426F0BB9" w14:textId="7C4632C6" w:rsidR="00F80650" w:rsidRPr="00560ED9" w:rsidRDefault="00ED4ADD" w:rsidP="00962CCA">
      <w:pPr>
        <w:tabs>
          <w:tab w:val="right" w:pos="8498"/>
        </w:tabs>
        <w:spacing w:after="0"/>
        <w:jc w:val="both"/>
        <w:rPr>
          <w:rFonts w:ascii="Arial" w:eastAsiaTheme="minorEastAsia" w:hAnsi="Arial" w:cs="Arial"/>
        </w:rPr>
      </w:pPr>
      <w:r w:rsidRPr="009D38AC">
        <w:rPr>
          <w:rFonts w:ascii="Arial" w:hAnsi="Arial" w:cs="Arial"/>
          <w:strike/>
        </w:rPr>
        <w:t xml:space="preserve">Así, </w:t>
      </w:r>
      <w:r w:rsidR="00F80650" w:rsidRPr="009D38AC">
        <w:rPr>
          <w:rFonts w:ascii="Arial" w:hAnsi="Arial" w:cs="Arial"/>
          <w:strike/>
        </w:rPr>
        <w:t>el</w:t>
      </w:r>
      <w:commentRangeStart w:id="749"/>
      <w:r w:rsidR="00F80650" w:rsidRPr="00560ED9">
        <w:rPr>
          <w:rFonts w:ascii="Arial" w:hAnsi="Arial" w:cs="Arial"/>
        </w:rPr>
        <w:t xml:space="preserve"> </w:t>
      </w:r>
      <m:oMath>
        <m:r>
          <w:rPr>
            <w:rFonts w:ascii="Cambria Math" w:hAnsi="Cambria Math" w:cs="Arial"/>
          </w:rPr>
          <m:t>dom</m:t>
        </m:r>
        <w:commentRangeEnd w:id="749"/>
        <m:r>
          <m:rPr>
            <m:sty m:val="p"/>
          </m:rPr>
          <w:rPr>
            <w:rStyle w:val="Refdecomentario"/>
            <w:rFonts w:ascii="Calibri" w:eastAsia="Calibri" w:hAnsi="Calibri" w:cs="Times New Roman"/>
            <w:lang w:val="es-MX"/>
          </w:rPr>
          <w:commentReference w:id="749"/>
        </m:r>
        <m:r>
          <w:rPr>
            <w:rFonts w:ascii="Cambria Math" w:hAnsi="Cambria Math" w:cs="Arial"/>
          </w:rPr>
          <m:t xml:space="preserve"> g</m:t>
        </m:r>
        <m:r>
          <m:rPr>
            <m:scr m:val="double-struck"/>
          </m:rPr>
          <w:rPr>
            <w:rFonts w:ascii="Cambria Math" w:hAnsi="Cambria Math" w:cs="Arial"/>
          </w:rPr>
          <m:t>=R</m:t>
        </m:r>
      </m:oMath>
      <w:r w:rsidR="00F80650" w:rsidRPr="00560ED9">
        <w:rPr>
          <w:rFonts w:ascii="Arial" w:eastAsiaTheme="minorEastAsia" w:hAnsi="Arial" w:cs="Arial"/>
        </w:rPr>
        <w:t xml:space="preserve"> y como l</w:t>
      </w:r>
      <w:r w:rsidR="00F80650" w:rsidRPr="00560ED9">
        <w:rPr>
          <w:rFonts w:ascii="Arial" w:hAnsi="Arial" w:cs="Arial"/>
        </w:rPr>
        <w:t xml:space="preserve">a expresión resultante </w:t>
      </w:r>
      <m:oMath>
        <m:r>
          <w:rPr>
            <w:rFonts w:ascii="Cambria Math" w:hAnsi="Cambria Math" w:cs="Arial"/>
          </w:rPr>
          <m:t>6x-2</m:t>
        </m:r>
      </m:oMath>
      <w:r w:rsidR="00F80650" w:rsidRPr="00560ED9">
        <w:rPr>
          <w:rFonts w:ascii="Arial" w:eastAsiaTheme="minorEastAsia" w:hAnsi="Arial" w:cs="Arial"/>
        </w:rPr>
        <w:t xml:space="preserve"> no tiene </w:t>
      </w:r>
      <w:commentRangeStart w:id="750"/>
      <w:r w:rsidR="00F80650" w:rsidRPr="00560ED9">
        <w:rPr>
          <w:rFonts w:ascii="Arial" w:eastAsiaTheme="minorEastAsia" w:hAnsi="Arial" w:cs="Arial"/>
        </w:rPr>
        <w:t>restricciones luego</w:t>
      </w:r>
      <w:commentRangeEnd w:id="750"/>
      <w:r w:rsidR="009D38AC">
        <w:rPr>
          <w:rStyle w:val="Refdecomentario"/>
          <w:rFonts w:ascii="Calibri" w:eastAsia="Calibri" w:hAnsi="Calibri" w:cs="Times New Roman"/>
          <w:lang w:val="es-MX"/>
        </w:rPr>
        <w:commentReference w:id="750"/>
      </w:r>
      <w:r w:rsidR="00F80650" w:rsidRPr="00560ED9">
        <w:rPr>
          <w:rFonts w:ascii="Arial" w:eastAsiaTheme="minorEastAsia" w:hAnsi="Arial" w:cs="Arial"/>
        </w:rPr>
        <w:t xml:space="preserve"> </w:t>
      </w:r>
      <w:commentRangeStart w:id="751"/>
      <m:oMath>
        <m:r>
          <w:rPr>
            <w:rFonts w:ascii="Cambria Math" w:eastAsiaTheme="minorEastAsia" w:hAnsi="Cambria Math" w:cs="Arial"/>
          </w:rPr>
          <m:t>dom</m:t>
        </m:r>
        <w:commentRangeEnd w:id="751"/>
        <m:r>
          <m:rPr>
            <m:sty m:val="p"/>
          </m:rPr>
          <w:rPr>
            <w:rStyle w:val="Refdecomentario"/>
            <w:rFonts w:ascii="Calibri" w:eastAsia="Calibri" w:hAnsi="Calibri" w:cs="Times New Roman"/>
            <w:lang w:val="es-MX"/>
          </w:rPr>
          <w:commentReference w:id="751"/>
        </m:r>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00F80650" w:rsidRPr="00560ED9">
        <w:rPr>
          <w:rFonts w:ascii="Arial" w:eastAsiaTheme="minorEastAsia" w:hAnsi="Arial" w:cs="Arial"/>
        </w:rPr>
        <w:t>.</w:t>
      </w:r>
    </w:p>
    <w:p w14:paraId="3B053904" w14:textId="0132E43D" w:rsidR="005F1B6C" w:rsidRPr="00560ED9" w:rsidRDefault="00ED4ADD" w:rsidP="00684A0B">
      <w:pPr>
        <w:pStyle w:val="Prrafodelista"/>
        <w:numPr>
          <w:ilvl w:val="0"/>
          <w:numId w:val="7"/>
        </w:numPr>
        <w:tabs>
          <w:tab w:val="right" w:pos="8498"/>
        </w:tabs>
        <w:spacing w:after="0"/>
        <w:jc w:val="both"/>
        <w:rPr>
          <w:rFonts w:ascii="Arial" w:eastAsiaTheme="minorEastAsia" w:hAnsi="Arial" w:cs="Arial"/>
        </w:rPr>
      </w:pPr>
      <w:commentRangeStart w:id="752"/>
      <w:r w:rsidRPr="00560ED9">
        <w:rPr>
          <w:rFonts w:ascii="Arial" w:eastAsiaTheme="minorEastAsia" w:hAnsi="Arial" w:cs="Arial"/>
        </w:rPr>
        <w:t xml:space="preserve">Determinar </w:t>
      </w:r>
      <m:oMath>
        <m:r>
          <w:rPr>
            <w:rFonts w:ascii="Cambria Math" w:hAnsi="Cambria Math" w:cs="Arial"/>
          </w:rPr>
          <m:t>g∘f</m:t>
        </m:r>
        <w:commentRangeEnd w:id="752"/>
        <m:r>
          <m:rPr>
            <m:sty m:val="p"/>
          </m:rPr>
          <w:rPr>
            <w:rStyle w:val="Refdecomentario"/>
            <w:rFonts w:ascii="Calibri" w:eastAsia="Calibri" w:hAnsi="Calibri" w:cs="Times New Roman"/>
            <w:lang w:val="es-MX"/>
          </w:rPr>
          <w:commentReference w:id="752"/>
        </m:r>
      </m:oMath>
    </w:p>
    <w:p w14:paraId="0FFC260A" w14:textId="77777777" w:rsidR="00AC6BCD" w:rsidRPr="00560ED9" w:rsidRDefault="00AC6BCD" w:rsidP="00AC6BCD">
      <w:pPr>
        <w:tabs>
          <w:tab w:val="right" w:pos="8498"/>
        </w:tabs>
        <w:jc w:val="both"/>
        <w:rPr>
          <w:rFonts w:ascii="Arial" w:eastAsiaTheme="minorEastAsia" w:hAnsi="Arial" w:cs="Arial"/>
        </w:rPr>
      </w:pPr>
      <w:commentRangeStart w:id="753"/>
      <m:oMathPara>
        <m:oMath>
          <m:r>
            <w:rPr>
              <w:rFonts w:ascii="Cambria Math" w:hAnsi="Cambria Math" w:cs="Arial"/>
            </w:rPr>
            <m:t>g∘</m:t>
          </m:r>
          <m:r>
            <w:rPr>
              <w:rFonts w:ascii="Cambria Math" w:hAnsi="Cambria Math" w:cs="Arial"/>
              <w:color w:val="C0504D" w:themeColor="accent2"/>
            </w:rPr>
            <m:t>f</m:t>
          </m:r>
          <w:commentRangeEnd w:id="753"/>
          <m:r>
            <m:rPr>
              <m:sty m:val="p"/>
            </m:rPr>
            <w:rPr>
              <w:rStyle w:val="Refdecomentario"/>
              <w:rFonts w:ascii="Calibri" w:eastAsia="Calibri" w:hAnsi="Calibri" w:cs="Times New Roman"/>
              <w:lang w:val="es-MX"/>
            </w:rPr>
            <w:commentReference w:id="753"/>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f</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=3</m:t>
          </m:r>
          <m:d>
            <m:dPr>
              <m:ctrlPr>
                <w:rPr>
                  <w:rFonts w:ascii="Cambria Math" w:hAnsi="Cambria Math" w:cs="Arial"/>
                  <w:i/>
                </w:rPr>
              </m:ctrlPr>
            </m:dPr>
            <m:e>
              <m:r>
                <w:rPr>
                  <w:rFonts w:ascii="Cambria Math" w:hAnsi="Cambria Math" w:cs="Arial"/>
                  <w:color w:val="C0504D" w:themeColor="accent2"/>
                </w:rPr>
                <m:t>2x-4</m:t>
              </m:r>
            </m:e>
          </m:d>
          <m:r>
            <w:rPr>
              <w:rFonts w:ascii="Cambria Math" w:hAnsi="Cambria Math" w:cs="Arial"/>
            </w:rPr>
            <m:t>+1=6x-12+1=6x-11</m:t>
          </m:r>
        </m:oMath>
      </m:oMathPara>
    </w:p>
    <w:p w14:paraId="1377C247" w14:textId="0E70E6FD" w:rsidR="00F80650" w:rsidRPr="00560ED9" w:rsidRDefault="00AC6BCD" w:rsidP="00962CCA">
      <w:pPr>
        <w:tabs>
          <w:tab w:val="right" w:pos="8498"/>
        </w:tabs>
        <w:spacing w:after="0"/>
        <w:jc w:val="both"/>
        <w:rPr>
          <w:rFonts w:ascii="Arial" w:eastAsiaTheme="minorEastAsia" w:hAnsi="Arial" w:cs="Arial"/>
          <w:color w:val="C0504D" w:themeColor="accent2"/>
        </w:rPr>
      </w:pPr>
      <w:commentRangeStart w:id="754"/>
      <w:r w:rsidRPr="00560ED9">
        <w:rPr>
          <w:rFonts w:ascii="Arial" w:hAnsi="Arial" w:cs="Arial"/>
        </w:rPr>
        <w:t xml:space="preserve">Asimismo, el </w:t>
      </w:r>
      <m:oMath>
        <m:r>
          <w:rPr>
            <w:rFonts w:ascii="Cambria Math" w:hAnsi="Cambria Math" w:cs="Arial"/>
          </w:rPr>
          <m:t>dom g</m:t>
        </m:r>
        <m:r>
          <m:rPr>
            <m:scr m:val="double-struck"/>
          </m:rPr>
          <w:rPr>
            <w:rFonts w:ascii="Cambria Math" w:hAnsi="Cambria Math" w:cs="Arial"/>
          </w:rPr>
          <m:t>=R</m:t>
        </m:r>
      </m:oMath>
      <w:r w:rsidRPr="00560ED9">
        <w:rPr>
          <w:rFonts w:ascii="Arial" w:eastAsiaTheme="minorEastAsia" w:hAnsi="Arial" w:cs="Arial"/>
        </w:rPr>
        <w:t xml:space="preserve"> y como l</w:t>
      </w:r>
      <w:r w:rsidRPr="00560ED9">
        <w:rPr>
          <w:rFonts w:ascii="Arial" w:hAnsi="Arial" w:cs="Arial"/>
        </w:rPr>
        <w:t xml:space="preserve">a expresión resultante </w:t>
      </w:r>
      <m:oMath>
        <m:r>
          <w:rPr>
            <w:rFonts w:ascii="Cambria Math" w:hAnsi="Cambria Math" w:cs="Arial"/>
          </w:rPr>
          <m:t>6x-2</m:t>
        </m:r>
      </m:oMath>
      <w:r w:rsidRPr="00560ED9">
        <w:rPr>
          <w:rFonts w:ascii="Arial" w:eastAsiaTheme="minorEastAsia" w:hAnsi="Arial" w:cs="Arial"/>
        </w:rPr>
        <w:t xml:space="preserve"> no tiene restricciones luego </w:t>
      </w:r>
      <m:oMath>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f∘g</m:t>
            </m:r>
          </m:e>
        </m:d>
        <m:r>
          <m:rPr>
            <m:scr m:val="double-struck"/>
          </m:rPr>
          <w:rPr>
            <w:rFonts w:ascii="Cambria Math" w:eastAsiaTheme="minorEastAsia" w:hAnsi="Cambria Math" w:cs="Arial"/>
          </w:rPr>
          <m:t>=R</m:t>
        </m:r>
      </m:oMath>
      <w:r w:rsidRPr="00560ED9">
        <w:rPr>
          <w:rFonts w:ascii="Arial" w:eastAsiaTheme="minorEastAsia" w:hAnsi="Arial" w:cs="Arial"/>
        </w:rPr>
        <w:t>.</w:t>
      </w:r>
      <w:commentRangeEnd w:id="754"/>
      <w:r w:rsidR="0059473C">
        <w:rPr>
          <w:rStyle w:val="Refdecomentario"/>
          <w:rFonts w:ascii="Calibri" w:eastAsia="Calibri" w:hAnsi="Calibri" w:cs="Times New Roman"/>
          <w:lang w:val="es-MX"/>
        </w:rPr>
        <w:commentReference w:id="754"/>
      </w:r>
    </w:p>
    <w:p w14:paraId="405081C4" w14:textId="77777777" w:rsidR="00AC6BCD" w:rsidRPr="00560ED9" w:rsidRDefault="00AC6BCD" w:rsidP="00962CCA">
      <w:pPr>
        <w:tabs>
          <w:tab w:val="right" w:pos="8498"/>
        </w:tabs>
        <w:spacing w:after="0"/>
        <w:jc w:val="both"/>
        <w:rPr>
          <w:rFonts w:ascii="Arial" w:hAnsi="Arial" w:cs="Arial"/>
        </w:rPr>
      </w:pPr>
    </w:p>
    <w:p w14:paraId="6213E70B" w14:textId="2F8FA2DB" w:rsidR="00F97D6E" w:rsidRPr="00560ED9" w:rsidRDefault="00645D9C" w:rsidP="00962CCA">
      <w:pPr>
        <w:tabs>
          <w:tab w:val="right" w:pos="8498"/>
        </w:tabs>
        <w:spacing w:after="0"/>
        <w:jc w:val="both"/>
        <w:rPr>
          <w:rFonts w:ascii="Arial" w:hAnsi="Arial" w:cs="Arial"/>
        </w:rPr>
      </w:pPr>
      <w:commentRangeStart w:id="755"/>
      <w:r w:rsidRPr="00560ED9">
        <w:rPr>
          <w:rFonts w:ascii="Arial" w:hAnsi="Arial" w:cs="Arial"/>
        </w:rPr>
        <w:t xml:space="preserve">De acuerdo con el ejemplo anterior, </w:t>
      </w:r>
      <w:r w:rsidR="00F97D6E" w:rsidRPr="00560ED9">
        <w:rPr>
          <w:rFonts w:ascii="Arial" w:hAnsi="Arial" w:cs="Arial"/>
        </w:rPr>
        <w:t>la</w:t>
      </w:r>
      <w:commentRangeEnd w:id="755"/>
      <w:r w:rsidR="0059473C">
        <w:rPr>
          <w:rStyle w:val="Refdecomentario"/>
          <w:rFonts w:ascii="Calibri" w:eastAsia="Calibri" w:hAnsi="Calibri" w:cs="Times New Roman"/>
          <w:lang w:val="es-MX"/>
        </w:rPr>
        <w:commentReference w:id="755"/>
      </w:r>
      <w:r w:rsidR="00F97D6E" w:rsidRPr="00560ED9">
        <w:rPr>
          <w:rFonts w:ascii="Arial" w:hAnsi="Arial" w:cs="Arial"/>
        </w:rPr>
        <w:t xml:space="preserve"> composición de funciones </w:t>
      </w:r>
      <w:r w:rsidR="00F97D6E" w:rsidRPr="00560ED9">
        <w:rPr>
          <w:rFonts w:ascii="Arial" w:hAnsi="Arial" w:cs="Arial"/>
          <w:b/>
        </w:rPr>
        <w:t>no es conmutativa</w:t>
      </w:r>
      <w:r w:rsidR="00F97D6E" w:rsidRPr="00560ED9">
        <w:rPr>
          <w:rFonts w:ascii="Arial" w:hAnsi="Arial" w:cs="Arial"/>
        </w:rPr>
        <w:t>.</w:t>
      </w:r>
    </w:p>
    <w:p w14:paraId="643E2CE2" w14:textId="77777777" w:rsidR="00F97D6E" w:rsidRPr="00560ED9" w:rsidRDefault="00F97D6E" w:rsidP="00962CCA">
      <w:pPr>
        <w:tabs>
          <w:tab w:val="right" w:pos="8498"/>
        </w:tabs>
        <w:spacing w:after="0"/>
        <w:jc w:val="both"/>
        <w:rPr>
          <w:rFonts w:ascii="Arial" w:hAnsi="Arial" w:cs="Arial"/>
        </w:rPr>
      </w:pPr>
    </w:p>
    <w:p w14:paraId="3706749D" w14:textId="14FA9B2C" w:rsidR="00EC518B" w:rsidRPr="00560ED9" w:rsidRDefault="00D3485A" w:rsidP="00EC518B">
      <w:pPr>
        <w:tabs>
          <w:tab w:val="right" w:pos="8498"/>
        </w:tabs>
        <w:spacing w:after="0"/>
        <w:jc w:val="both"/>
        <w:rPr>
          <w:rFonts w:ascii="Arial" w:eastAsiaTheme="minorEastAsia" w:hAnsi="Arial" w:cs="Arial"/>
        </w:rPr>
      </w:pPr>
      <w:r w:rsidRPr="00560ED9">
        <w:rPr>
          <w:rFonts w:ascii="Arial" w:hAnsi="Arial" w:cs="Arial"/>
          <w:b/>
        </w:rPr>
        <w:t>Ejemplo 2.</w:t>
      </w:r>
      <w:r w:rsidR="00EC518B" w:rsidRPr="00560ED9">
        <w:rPr>
          <w:rFonts w:ascii="Arial" w:hAnsi="Arial" w:cs="Arial"/>
        </w:rPr>
        <w:t xml:space="preserve"> </w:t>
      </w:r>
      <w:commentRangeStart w:id="756"/>
      <w:r w:rsidR="00EC518B" w:rsidRPr="00560ED9">
        <w:rPr>
          <w:rFonts w:ascii="Arial" w:hAnsi="Arial" w:cs="Arial"/>
        </w:rPr>
        <w:t>Si se consideran</w:t>
      </w:r>
      <w:commentRangeEnd w:id="756"/>
      <w:r w:rsidR="00023A17">
        <w:rPr>
          <w:rStyle w:val="Refdecomentario"/>
          <w:rFonts w:ascii="Calibri" w:eastAsia="Calibri" w:hAnsi="Calibri" w:cs="Times New Roman"/>
          <w:lang w:val="es-MX"/>
        </w:rPr>
        <w:commentReference w:id="756"/>
      </w:r>
      <w:r w:rsidR="00EC518B" w:rsidRPr="00560ED9">
        <w:rPr>
          <w:rFonts w:ascii="Arial"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ad>
          <m:radPr>
            <m:degHide m:val="1"/>
            <m:ctrlPr>
              <w:rPr>
                <w:rFonts w:ascii="Cambria Math" w:hAnsi="Cambria Math" w:cs="Arial"/>
                <w:i/>
              </w:rPr>
            </m:ctrlPr>
          </m:radPr>
          <m:deg/>
          <m:e>
            <m:r>
              <w:rPr>
                <w:rFonts w:ascii="Cambria Math" w:hAnsi="Cambria Math" w:cs="Arial"/>
              </w:rPr>
              <m:t>x-4</m:t>
            </m:r>
          </m:e>
        </m:rad>
      </m:oMath>
      <w:r w:rsidR="000B2F9A" w:rsidRPr="00560ED9">
        <w:rPr>
          <w:rFonts w:ascii="Arial" w:eastAsiaTheme="minorEastAsia" w:hAnsi="Arial" w:cs="Arial"/>
        </w:rPr>
        <w:t xml:space="preserve"> </w:t>
      </w:r>
      <w:r w:rsidR="00EC518B" w:rsidRPr="00560ED9">
        <w:rPr>
          <w:rFonts w:ascii="Arial" w:eastAsiaTheme="minorEastAsia" w:hAnsi="Arial" w:cs="Arial"/>
        </w:rPr>
        <w:t xml:space="preserve">y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-3</m:t>
            </m:r>
          </m:den>
        </m:f>
        <m:r>
          <w:rPr>
            <w:rFonts w:ascii="Cambria Math" w:eastAsiaTheme="minorEastAsia" w:hAnsi="Cambria Math" w:cs="Arial"/>
          </w:rPr>
          <m:t>.</m:t>
        </m:r>
      </m:oMath>
    </w:p>
    <w:p w14:paraId="2549D81B" w14:textId="3E5320C9" w:rsidR="009D0D41" w:rsidRPr="00560ED9" w:rsidRDefault="007465B3" w:rsidP="00684A0B">
      <w:pPr>
        <w:pStyle w:val="Prrafodelista"/>
        <w:numPr>
          <w:ilvl w:val="0"/>
          <w:numId w:val="8"/>
        </w:numPr>
        <w:tabs>
          <w:tab w:val="right" w:pos="8498"/>
        </w:tabs>
        <w:spacing w:after="0"/>
        <w:jc w:val="both"/>
        <w:rPr>
          <w:rFonts w:ascii="Arial" w:eastAsiaTheme="minorEastAsia" w:hAnsi="Arial" w:cs="Arial"/>
        </w:rPr>
      </w:pPr>
      <w:commentRangeStart w:id="757"/>
      <w:r w:rsidRPr="00560ED9">
        <w:rPr>
          <w:rFonts w:ascii="Arial" w:eastAsiaTheme="minorEastAsia" w:hAnsi="Arial" w:cs="Arial"/>
        </w:rPr>
        <w:t xml:space="preserve">Determinar </w:t>
      </w:r>
      <m:oMath>
        <m:r>
          <w:rPr>
            <w:rFonts w:ascii="Cambria Math" w:hAnsi="Cambria Math" w:cs="Arial"/>
          </w:rPr>
          <m:t>g∘f</m:t>
        </m:r>
        <w:commentRangeEnd w:id="757"/>
        <m:r>
          <m:rPr>
            <m:sty m:val="p"/>
          </m:rPr>
          <w:rPr>
            <w:rStyle w:val="Refdecomentario"/>
            <w:rFonts w:ascii="Calibri" w:eastAsia="Calibri" w:hAnsi="Calibri" w:cs="Times New Roman"/>
            <w:lang w:val="es-MX"/>
          </w:rPr>
          <w:commentReference w:id="757"/>
        </m:r>
      </m:oMath>
    </w:p>
    <w:p w14:paraId="240F3338" w14:textId="22F19BC9" w:rsidR="009D0D41" w:rsidRPr="00560ED9" w:rsidRDefault="009D0D41" w:rsidP="009D0D41">
      <w:pPr>
        <w:tabs>
          <w:tab w:val="right" w:pos="8498"/>
        </w:tabs>
        <w:jc w:val="both"/>
        <w:rPr>
          <w:rFonts w:ascii="Arial" w:eastAsiaTheme="minorEastAsia" w:hAnsi="Arial" w:cs="Arial"/>
        </w:rPr>
      </w:pPr>
      <w:commentRangeStart w:id="758"/>
      <m:oMathPara>
        <m:oMath>
          <m:r>
            <w:rPr>
              <w:rFonts w:ascii="Cambria Math" w:hAnsi="Cambria Math" w:cs="Arial"/>
            </w:rPr>
            <m:t>g∘</m:t>
          </m:r>
          <m:r>
            <w:rPr>
              <w:rFonts w:ascii="Cambria Math" w:hAnsi="Cambria Math" w:cs="Arial"/>
              <w:color w:val="C0504D" w:themeColor="accent2"/>
            </w:rPr>
            <m:t>f</m:t>
          </m:r>
          <w:commentRangeEnd w:id="758"/>
          <m:r>
            <m:rPr>
              <m:sty m:val="p"/>
            </m:rPr>
            <w:rPr>
              <w:rStyle w:val="Refdecomentario"/>
              <w:rFonts w:ascii="Calibri" w:eastAsia="Calibri" w:hAnsi="Calibri" w:cs="Times New Roman"/>
              <w:lang w:val="es-MX"/>
            </w:rPr>
            <w:commentReference w:id="758"/>
          </m:r>
          <m:d>
            <m:dPr>
              <m:ctrlPr>
                <w:rPr>
                  <w:rFonts w:ascii="Cambria Math" w:hAnsi="Cambria Math" w:cs="Arial"/>
                  <w:i/>
                </w:rPr>
              </m:ctrlPr>
            </m:dPr>
            <m:e>
              <m:r>
                <w:rPr>
                  <w:rFonts w:ascii="Cambria Math" w:hAnsi="Cambria Math" w:cs="Arial"/>
                </w:rPr>
                <m:t>x</m:t>
              </m:r>
            </m:e>
          </m:d>
          <w:commentRangeStart w:id="759"/>
          <m:r>
            <w:rPr>
              <w:rFonts w:ascii="Cambria Math" w:hAnsi="Cambria Math" w:cs="Arial"/>
            </w:rPr>
            <m:t>=g</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w:commentRangeEnd w:id="759"/>
          <m:r>
            <m:rPr>
              <m:sty m:val="p"/>
            </m:rPr>
            <w:rPr>
              <w:rStyle w:val="Refdecomentario"/>
              <w:rFonts w:ascii="Calibri" w:eastAsia="Calibri" w:hAnsi="Calibri" w:cs="Times New Roman"/>
              <w:lang w:val="es-MX"/>
            </w:rPr>
            <w:commentReference w:id="759"/>
          </m:r>
          <m:r>
            <w:rPr>
              <w:rFonts w:ascii="Cambria Math" w:hAnsi="Cambria Math" w:cs="Arial"/>
            </w:rPr>
            <m:t>=g</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x-4</m:t>
                          </m:r>
                        </m:e>
                      </m:rad>
                    </m:e>
                  </m:d>
                </m:e>
                <m:sup>
                  <m:r>
                    <w:rPr>
                      <w:rFonts w:ascii="Cambria Math" w:hAnsi="Cambria Math" w:cs="Arial"/>
                    </w:rPr>
                    <m:t>2</m:t>
                  </m:r>
                </m:sup>
              </m:sSup>
              <m:r>
                <w:rPr>
                  <w:rFonts w:ascii="Cambria Math" w:hAnsi="Cambria Math" w:cs="Arial"/>
                </w:rPr>
                <m:t>+3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x-4-3</m:t>
              </m:r>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x-7</m:t>
              </m:r>
            </m:den>
          </m:f>
          <m:r>
            <w:rPr>
              <w:rFonts w:ascii="Cambria Math" w:hAnsi="Cambria Math" w:cs="Arial"/>
            </w:rPr>
            <m:t>.</m:t>
          </m:r>
        </m:oMath>
      </m:oMathPara>
    </w:p>
    <w:p w14:paraId="1CF45B41" w14:textId="05926AA0" w:rsidR="009D0D41" w:rsidRPr="00560ED9" w:rsidRDefault="007465B3" w:rsidP="00EC518B">
      <w:pPr>
        <w:tabs>
          <w:tab w:val="right" w:pos="8498"/>
        </w:tabs>
        <w:spacing w:after="0"/>
        <w:jc w:val="both"/>
        <w:rPr>
          <w:rFonts w:ascii="Arial" w:eastAsiaTheme="minorEastAsia" w:hAnsi="Arial" w:cs="Arial"/>
        </w:rPr>
      </w:pPr>
      <w:commentRangeStart w:id="760"/>
      <w:r w:rsidRPr="00560ED9">
        <w:rPr>
          <w:rFonts w:ascii="Arial" w:hAnsi="Arial" w:cs="Arial"/>
        </w:rPr>
        <w:t xml:space="preserve">De esta forma, el </w:t>
      </w:r>
      <m:oMath>
        <m:r>
          <w:rPr>
            <w:rFonts w:ascii="Cambria Math" w:hAnsi="Cambria Math" w:cs="Arial"/>
          </w:rPr>
          <m:t>dom g=[4,∞)</m:t>
        </m:r>
        <w:commentRangeEnd w:id="760"/>
        <m:r>
          <m:rPr>
            <m:sty m:val="p"/>
          </m:rPr>
          <w:rPr>
            <w:rStyle w:val="Refdecomentario"/>
            <w:rFonts w:ascii="Calibri" w:eastAsia="Calibri" w:hAnsi="Calibri" w:cs="Times New Roman"/>
            <w:lang w:val="es-MX"/>
          </w:rPr>
          <w:commentReference w:id="760"/>
        </m:r>
      </m:oMath>
      <w:r w:rsidRPr="00560ED9">
        <w:rPr>
          <w:rFonts w:ascii="Arial" w:eastAsiaTheme="minorEastAsia" w:hAnsi="Arial" w:cs="Arial"/>
        </w:rPr>
        <w:t xml:space="preserve"> y como l</w:t>
      </w:r>
      <w:r w:rsidRPr="00560ED9">
        <w:rPr>
          <w:rFonts w:ascii="Arial" w:hAnsi="Arial" w:cs="Arial"/>
        </w:rPr>
        <w:t xml:space="preserve">a expresión resultante </w:t>
      </w:r>
      <m:oMath>
        <m:f>
          <m:fPr>
            <m:ctrlPr>
              <w:rPr>
                <w:rFonts w:ascii="Cambria Math" w:hAnsi="Cambria Math" w:cs="Arial"/>
                <w:i/>
              </w:rPr>
            </m:ctrlPr>
          </m:fPr>
          <m:num>
            <m:r>
              <w:rPr>
                <w:rFonts w:ascii="Cambria Math" w:hAnsi="Cambria Math" w:cs="Arial"/>
              </w:rPr>
              <m:t>1</m:t>
            </m:r>
          </m:num>
          <m:den>
            <m:r>
              <w:rPr>
                <w:rFonts w:ascii="Cambria Math" w:hAnsi="Cambria Math" w:cs="Arial"/>
              </w:rPr>
              <m:t>x-7</m:t>
            </m:r>
          </m:den>
        </m:f>
        <m:r>
          <w:rPr>
            <w:rFonts w:ascii="Cambria Math" w:hAnsi="Cambria Math" w:cs="Arial"/>
          </w:rPr>
          <m:t xml:space="preserve"> </m:t>
        </m:r>
      </m:oMath>
      <w:r w:rsidRPr="00560ED9">
        <w:rPr>
          <w:rFonts w:ascii="Arial" w:eastAsiaTheme="minorEastAsia" w:hAnsi="Arial" w:cs="Arial"/>
        </w:rPr>
        <w:t xml:space="preserve"> tiene </w:t>
      </w:r>
      <w:commentRangeStart w:id="761"/>
      <w:r w:rsidRPr="00560ED9">
        <w:rPr>
          <w:rFonts w:ascii="Arial" w:eastAsiaTheme="minorEastAsia" w:hAnsi="Arial" w:cs="Arial"/>
        </w:rPr>
        <w:t>como</w:t>
      </w:r>
      <w:commentRangeEnd w:id="761"/>
      <w:r w:rsidR="00023A17">
        <w:rPr>
          <w:rStyle w:val="Refdecomentario"/>
          <w:rFonts w:ascii="Calibri" w:eastAsia="Calibri" w:hAnsi="Calibri" w:cs="Times New Roman"/>
          <w:lang w:val="es-MX"/>
        </w:rPr>
        <w:commentReference w:id="761"/>
      </w:r>
      <w:r w:rsidRPr="00560ED9">
        <w:rPr>
          <w:rFonts w:ascii="Arial" w:eastAsiaTheme="minorEastAsia" w:hAnsi="Arial" w:cs="Arial"/>
        </w:rPr>
        <w:t xml:space="preserve"> restricción </w:t>
      </w:r>
      <w:commentRangeStart w:id="762"/>
      <w:r w:rsidRPr="00560ED9">
        <w:rPr>
          <w:rFonts w:ascii="Arial" w:eastAsiaTheme="minorEastAsia" w:hAnsi="Arial" w:cs="Arial"/>
        </w:rPr>
        <w:t xml:space="preserve">que </w:t>
      </w:r>
      <m:oMath>
        <m:r>
          <w:rPr>
            <w:rFonts w:ascii="Cambria Math" w:eastAsiaTheme="minorEastAsia" w:hAnsi="Cambria Math" w:cs="Arial"/>
          </w:rPr>
          <m:t>x=7</m:t>
        </m:r>
      </m:oMath>
      <w:r w:rsidRPr="00560ED9">
        <w:rPr>
          <w:rFonts w:ascii="Arial" w:eastAsiaTheme="minorEastAsia" w:hAnsi="Arial" w:cs="Arial"/>
        </w:rPr>
        <w:t xml:space="preserve"> , entonces </w:t>
      </w:r>
      <w:r w:rsidRPr="00560ED9">
        <w:rPr>
          <w:rFonts w:ascii="Arial" w:eastAsiaTheme="minorEastAsia" w:hAnsi="Arial" w:cs="Arial"/>
          <w:color w:val="C0504D" w:themeColor="accent2"/>
        </w:rPr>
        <w:t xml:space="preserve"> </w:t>
      </w:r>
      <m:oMath>
        <m:r>
          <w:rPr>
            <w:rFonts w:ascii="Cambria Math" w:eastAsiaTheme="minorEastAsia" w:hAnsi="Cambria Math" w:cs="Arial"/>
          </w:rPr>
          <m:t xml:space="preserve">dom </m:t>
        </m:r>
        <w:commentRangeEnd w:id="762"/>
        <m:r>
          <m:rPr>
            <m:sty m:val="p"/>
          </m:rPr>
          <w:rPr>
            <w:rStyle w:val="Refdecomentario"/>
            <w:rFonts w:ascii="Calibri" w:eastAsia="Calibri" w:hAnsi="Calibri" w:cs="Times New Roman"/>
            <w:lang w:val="es-MX"/>
          </w:rPr>
          <w:commentReference w:id="762"/>
        </m:r>
        <m:d>
          <m:dPr>
            <m:ctrlPr>
              <w:rPr>
                <w:rFonts w:ascii="Cambria Math" w:eastAsiaTheme="minorEastAsia" w:hAnsi="Cambria Math" w:cs="Arial"/>
                <w:i/>
              </w:rPr>
            </m:ctrlPr>
          </m:dPr>
          <m:e>
            <w:commentRangeStart w:id="763"/>
            <m:r>
              <w:rPr>
                <w:rFonts w:ascii="Cambria Math" w:eastAsiaTheme="minorEastAsia" w:hAnsi="Cambria Math" w:cs="Arial"/>
              </w:rPr>
              <m:t>f∘g</m:t>
            </m:r>
            <w:commentRangeEnd w:id="763"/>
            <m:r>
              <m:rPr>
                <m:sty m:val="p"/>
              </m:rPr>
              <w:rPr>
                <w:rStyle w:val="Refdecomentario"/>
                <w:rFonts w:ascii="Calibri" w:eastAsia="Calibri" w:hAnsi="Calibri" w:cs="Times New Roman"/>
                <w:lang w:val="es-MX"/>
              </w:rPr>
              <w:commentReference w:id="763"/>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m:t>
            </m:r>
          </m:e>
        </m:d>
        <m:r>
          <w:rPr>
            <w:rFonts w:ascii="Cambria Math" w:eastAsiaTheme="minorEastAsia" w:hAnsi="Cambria Math" w:cs="Arial"/>
          </w:rPr>
          <m:t>-</m:t>
        </m:r>
        <m:d>
          <m:dPr>
            <m:begChr m:val="{"/>
            <m:endChr m:val="}"/>
            <m:ctrlPr>
              <w:rPr>
                <w:rFonts w:ascii="Cambria Math" w:eastAsiaTheme="minorEastAsia" w:hAnsi="Cambria Math" w:cs="Arial"/>
                <w:i/>
              </w:rPr>
            </m:ctrlPr>
          </m:dPr>
          <m:e>
            <m:r>
              <w:rPr>
                <w:rFonts w:ascii="Cambria Math" w:eastAsiaTheme="minorEastAsia" w:hAnsi="Cambria Math" w:cs="Arial"/>
              </w:rPr>
              <m:t>7</m:t>
            </m:r>
          </m:e>
        </m:d>
        <m:r>
          <w:rPr>
            <w:rFonts w:ascii="Cambria Math" w:eastAsiaTheme="minorEastAsia" w:hAnsi="Cambria Math" w:cs="Arial"/>
          </w:rPr>
          <m:t>=</m:t>
        </m:r>
        <m:d>
          <m:dPr>
            <m:begChr m:val="["/>
            <m:ctrlPr>
              <w:rPr>
                <w:rFonts w:ascii="Cambria Math" w:eastAsiaTheme="minorEastAsia" w:hAnsi="Cambria Math" w:cs="Arial"/>
                <w:i/>
              </w:rPr>
            </m:ctrlPr>
          </m:dPr>
          <m:e>
            <m:r>
              <w:rPr>
                <w:rFonts w:ascii="Cambria Math" w:eastAsiaTheme="minorEastAsia" w:hAnsi="Cambria Math" w:cs="Arial"/>
              </w:rPr>
              <m:t>4, 7</m:t>
            </m:r>
          </m:e>
        </m:d>
        <m:r>
          <w:rPr>
            <w:rFonts w:ascii="Cambria Math" w:eastAsiaTheme="minorEastAsia" w:hAnsi="Cambria Math" w:cs="Arial"/>
          </w:rPr>
          <m:t>∪(7,∞)</m:t>
        </m:r>
      </m:oMath>
      <w:r w:rsidRPr="00560ED9">
        <w:rPr>
          <w:rFonts w:ascii="Arial" w:eastAsiaTheme="minorEastAsia" w:hAnsi="Arial" w:cs="Arial"/>
        </w:rPr>
        <w:t>.</w:t>
      </w:r>
    </w:p>
    <w:p w14:paraId="655D7F1D" w14:textId="77777777" w:rsidR="009D0D41" w:rsidRPr="00560ED9" w:rsidRDefault="009D0D41" w:rsidP="00EC518B">
      <w:pPr>
        <w:tabs>
          <w:tab w:val="right" w:pos="8498"/>
        </w:tabs>
        <w:spacing w:after="0"/>
        <w:jc w:val="both"/>
        <w:rPr>
          <w:rFonts w:ascii="Arial" w:eastAsiaTheme="minorEastAsia" w:hAnsi="Arial" w:cs="Arial"/>
        </w:rPr>
      </w:pPr>
    </w:p>
    <w:p w14:paraId="255E21BC" w14:textId="74491F70" w:rsidR="00F97D6E" w:rsidRPr="00560ED9" w:rsidRDefault="00F97D6E" w:rsidP="00962CCA">
      <w:pPr>
        <w:tabs>
          <w:tab w:val="right" w:pos="8498"/>
        </w:tabs>
        <w:spacing w:after="0"/>
        <w:jc w:val="both"/>
        <w:rPr>
          <w:rFonts w:ascii="Arial" w:hAnsi="Arial" w:cs="Arial"/>
        </w:rPr>
      </w:pPr>
      <w:r w:rsidRPr="00560ED9">
        <w:rPr>
          <w:rFonts w:ascii="Arial" w:hAnsi="Arial" w:cs="Arial"/>
        </w:rPr>
        <w:t xml:space="preserve">De manera similar a las operaciones </w:t>
      </w:r>
      <w:commentRangeStart w:id="764"/>
      <w:r w:rsidRPr="00560ED9">
        <w:rPr>
          <w:rFonts w:ascii="Arial" w:hAnsi="Arial" w:cs="Arial"/>
        </w:rPr>
        <w:t>de</w:t>
      </w:r>
      <w:commentRangeEnd w:id="764"/>
      <w:r w:rsidR="009A24EE">
        <w:rPr>
          <w:rStyle w:val="Refdecomentario"/>
          <w:rFonts w:ascii="Calibri" w:eastAsia="Calibri" w:hAnsi="Calibri" w:cs="Times New Roman"/>
          <w:lang w:val="es-MX"/>
        </w:rPr>
        <w:commentReference w:id="764"/>
      </w:r>
      <w:r w:rsidRPr="00560ED9">
        <w:rPr>
          <w:rFonts w:ascii="Arial" w:hAnsi="Arial" w:cs="Arial"/>
        </w:rPr>
        <w:t xml:space="preserve"> números reales</w:t>
      </w:r>
      <w:r w:rsidR="00061121" w:rsidRPr="00560ED9">
        <w:rPr>
          <w:rFonts w:ascii="Arial" w:hAnsi="Arial" w:cs="Arial"/>
        </w:rPr>
        <w:t>,</w:t>
      </w:r>
      <w:r w:rsidRPr="00560ED9">
        <w:rPr>
          <w:rFonts w:ascii="Arial" w:hAnsi="Arial" w:cs="Arial"/>
        </w:rPr>
        <w:t xml:space="preserve"> </w:t>
      </w:r>
      <w:r w:rsidR="009D09C8" w:rsidRPr="00560ED9">
        <w:rPr>
          <w:rFonts w:ascii="Arial" w:hAnsi="Arial" w:cs="Arial"/>
        </w:rPr>
        <w:t>la composición de funciones cumple las siguientes</w:t>
      </w:r>
      <w:r w:rsidRPr="00560ED9">
        <w:rPr>
          <w:rFonts w:ascii="Arial" w:hAnsi="Arial" w:cs="Arial"/>
        </w:rPr>
        <w:t xml:space="preserve"> propiedades</w:t>
      </w:r>
      <w:r w:rsidR="009D09C8" w:rsidRPr="00560ED9">
        <w:rPr>
          <w:rFonts w:ascii="Arial" w:hAnsi="Arial" w:cs="Arial"/>
        </w:rPr>
        <w:t>:</w:t>
      </w:r>
      <w:r w:rsidRPr="00560ED9">
        <w:rPr>
          <w:rFonts w:ascii="Arial" w:hAnsi="Arial" w:cs="Arial"/>
        </w:rPr>
        <w:t xml:space="preserve"> </w:t>
      </w:r>
    </w:p>
    <w:p w14:paraId="159BC644" w14:textId="77777777" w:rsidR="00D263F2" w:rsidRPr="00560ED9" w:rsidRDefault="00D263F2" w:rsidP="0094617A">
      <w:pPr>
        <w:pStyle w:val="Prrafodelista"/>
        <w:tabs>
          <w:tab w:val="right" w:pos="8498"/>
        </w:tabs>
        <w:spacing w:after="0"/>
        <w:jc w:val="both"/>
        <w:rPr>
          <w:rFonts w:ascii="Arial" w:hAnsi="Arial" w:cs="Arial"/>
        </w:rPr>
      </w:pPr>
    </w:p>
    <w:p w14:paraId="7E01A889" w14:textId="7701413F" w:rsidR="00F97D6E" w:rsidRPr="00560ED9" w:rsidRDefault="009D09C8" w:rsidP="003F5115">
      <w:pPr>
        <w:pStyle w:val="Prrafodelista"/>
        <w:numPr>
          <w:ilvl w:val="0"/>
          <w:numId w:val="6"/>
        </w:numPr>
        <w:tabs>
          <w:tab w:val="right" w:pos="8498"/>
        </w:tabs>
        <w:spacing w:after="0"/>
        <w:jc w:val="both"/>
        <w:rPr>
          <w:rFonts w:ascii="Arial" w:hAnsi="Arial" w:cs="Arial"/>
        </w:rPr>
      </w:pPr>
      <w:r w:rsidRPr="00560ED9">
        <w:rPr>
          <w:rFonts w:ascii="Arial" w:hAnsi="Arial" w:cs="Arial"/>
          <w:b/>
        </w:rPr>
        <w:t>Propiedad asociativa de la composición de funciones:</w:t>
      </w:r>
      <w:r w:rsidRPr="00560ED9">
        <w:rPr>
          <w:rFonts w:ascii="Arial" w:hAnsi="Arial" w:cs="Arial"/>
        </w:rPr>
        <w:t xml:space="preserve"> Dadas las funciones de números reales  </w:t>
      </w:r>
      <w:r w:rsidRPr="00560ED9">
        <w:rPr>
          <w:rFonts w:ascii="Arial" w:hAnsi="Arial" w:cs="Arial"/>
          <w:i/>
        </w:rPr>
        <w:t>f, g y h</w:t>
      </w:r>
      <w:commentRangeStart w:id="765"/>
      <w:r w:rsidRPr="00560ED9">
        <w:rPr>
          <w:rFonts w:ascii="Arial" w:hAnsi="Arial" w:cs="Arial"/>
        </w:rPr>
        <w:t>;</w:t>
      </w:r>
      <w:commentRangeEnd w:id="765"/>
      <w:r w:rsidR="009A24EE">
        <w:rPr>
          <w:rStyle w:val="Refdecomentario"/>
          <w:rFonts w:ascii="Calibri" w:eastAsia="Calibri" w:hAnsi="Calibri" w:cs="Times New Roman"/>
          <w:lang w:val="es-MX"/>
        </w:rPr>
        <w:commentReference w:id="765"/>
      </w:r>
      <w:r w:rsidRPr="00560ED9">
        <w:rPr>
          <w:rFonts w:ascii="Arial" w:hAnsi="Arial" w:cs="Arial"/>
        </w:rPr>
        <w:t xml:space="preserve"> se cumple que </w:t>
      </w:r>
      <m:oMath>
        <m:d>
          <m:dPr>
            <m:ctrlPr>
              <w:rPr>
                <w:rFonts w:ascii="Cambria Math" w:hAnsi="Cambria Math" w:cs="Arial"/>
                <w:i/>
              </w:rPr>
            </m:ctrlPr>
          </m:dPr>
          <m:e>
            <m:r>
              <w:rPr>
                <w:rFonts w:ascii="Cambria Math" w:hAnsi="Cambria Math" w:cs="Arial"/>
              </w:rPr>
              <m:t>f∘g</m:t>
            </m:r>
          </m:e>
        </m:d>
        <m:r>
          <w:rPr>
            <w:rFonts w:ascii="Cambria Math" w:hAnsi="Cambria Math" w:cs="Arial"/>
          </w:rPr>
          <m:t>∘h=f∘</m:t>
        </m:r>
        <m:d>
          <m:dPr>
            <m:ctrlPr>
              <w:rPr>
                <w:rFonts w:ascii="Cambria Math" w:hAnsi="Cambria Math" w:cs="Arial"/>
                <w:i/>
              </w:rPr>
            </m:ctrlPr>
          </m:dPr>
          <m:e>
            <m:r>
              <w:rPr>
                <w:rFonts w:ascii="Cambria Math" w:hAnsi="Cambria Math" w:cs="Arial"/>
              </w:rPr>
              <m:t>g∘h</m:t>
            </m:r>
          </m:e>
        </m:d>
        <m:r>
          <w:rPr>
            <w:rFonts w:ascii="Cambria Math" w:hAnsi="Cambria Math" w:cs="Arial"/>
          </w:rPr>
          <m:t>.</m:t>
        </m:r>
      </m:oMath>
    </w:p>
    <w:p w14:paraId="12EE3BCA" w14:textId="1411E969" w:rsidR="00EC6D65" w:rsidRPr="00560ED9" w:rsidRDefault="00D263F2" w:rsidP="00684A0B">
      <w:pPr>
        <w:tabs>
          <w:tab w:val="left" w:pos="3170"/>
        </w:tabs>
        <w:spacing w:after="0"/>
        <w:jc w:val="both"/>
        <w:rPr>
          <w:rFonts w:ascii="Arial" w:eastAsiaTheme="minorEastAsia" w:hAnsi="Arial" w:cs="Arial"/>
        </w:rPr>
      </w:pPr>
      <w:r w:rsidRPr="00560ED9">
        <w:rPr>
          <w:rFonts w:ascii="Arial" w:eastAsiaTheme="minorEastAsia" w:hAnsi="Arial" w:cs="Arial"/>
        </w:rPr>
        <w:tab/>
      </w:r>
    </w:p>
    <w:p w14:paraId="403F277F" w14:textId="63A4026D" w:rsidR="00F97D6E" w:rsidRPr="00560ED9" w:rsidRDefault="003F5115" w:rsidP="00962CCA">
      <w:pPr>
        <w:tabs>
          <w:tab w:val="right" w:pos="8498"/>
        </w:tabs>
        <w:spacing w:after="0"/>
        <w:jc w:val="both"/>
        <w:rPr>
          <w:rFonts w:ascii="Arial" w:eastAsiaTheme="minorEastAsia" w:hAnsi="Arial" w:cs="Arial"/>
        </w:rPr>
      </w:pPr>
      <w:r w:rsidRPr="00560ED9">
        <w:rPr>
          <w:rFonts w:ascii="Arial" w:eastAsiaTheme="minorEastAsia" w:hAnsi="Arial" w:cs="Arial"/>
          <w:b/>
        </w:rPr>
        <w:t>Ejemplo 1.</w:t>
      </w:r>
      <w:r w:rsidRPr="00560ED9">
        <w:rPr>
          <w:rFonts w:ascii="Arial" w:eastAsiaTheme="minorEastAsia" w:hAnsi="Arial" w:cs="Arial"/>
        </w:rPr>
        <w:t xml:space="preserve"> Consider</w:t>
      </w:r>
      <w:commentRangeStart w:id="766"/>
      <w:r w:rsidRPr="00560ED9">
        <w:rPr>
          <w:rFonts w:ascii="Arial" w:eastAsiaTheme="minorEastAsia" w:hAnsi="Arial" w:cs="Arial"/>
        </w:rPr>
        <w:t>e</w:t>
      </w:r>
      <w:commentRangeEnd w:id="766"/>
      <w:r w:rsidR="009A24EE">
        <w:rPr>
          <w:rStyle w:val="Refdecomentario"/>
          <w:rFonts w:ascii="Calibri" w:eastAsia="Calibri" w:hAnsi="Calibri" w:cs="Times New Roman"/>
          <w:lang w:val="es-MX"/>
        </w:rPr>
        <w:commentReference w:id="766"/>
      </w:r>
      <w:r w:rsidRPr="00560ED9">
        <w:rPr>
          <w:rFonts w:ascii="Arial" w:eastAsiaTheme="minorEastAsia" w:hAnsi="Arial" w:cs="Arial"/>
        </w:rPr>
        <w:t xml:space="preserve"> las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=3x-</m:t>
        </m:r>
        <w:commentRangeStart w:id="767"/>
        <m:r>
          <w:rPr>
            <w:rFonts w:ascii="Cambria Math" w:hAnsi="Cambria Math" w:cs="Arial"/>
          </w:rPr>
          <m:t>1</m:t>
        </m:r>
        <w:commentRangeEnd w:id="767"/>
        <m:r>
          <m:rPr>
            <m:sty m:val="p"/>
          </m:rPr>
          <w:rPr>
            <w:rStyle w:val="Refdecomentario"/>
            <w:rFonts w:ascii="Calibri" w:eastAsia="Calibri" w:hAnsi="Calibri" w:cs="Times New Roman"/>
            <w:lang w:val="es-MX"/>
          </w:rPr>
          <w:commentReference w:id="767"/>
        </m:r>
      </m:oMath>
      <w:r w:rsidR="00F97D6E" w:rsidRPr="00560ED9">
        <w:rPr>
          <w:rFonts w:ascii="Arial" w:eastAsiaTheme="minorEastAsia" w:hAnsi="Arial" w:cs="Arial"/>
        </w:rPr>
        <w:t xml:space="preserve">, </w:t>
      </w:r>
      <m:oMath>
        <m:r>
          <w:rPr>
            <w:rFonts w:ascii="Cambria Math" w:eastAsiaTheme="minorEastAsia" w:hAnsi="Cambria Math" w:cs="Arial"/>
          </w:rPr>
          <m:t>g</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x</m:t>
            </m:r>
          </m:den>
        </m:f>
      </m:oMath>
      <w:r w:rsidR="00F97D6E" w:rsidRPr="00560ED9">
        <w:rPr>
          <w:rFonts w:ascii="Arial" w:eastAsiaTheme="minorEastAsia" w:hAnsi="Arial" w:cs="Arial"/>
        </w:rPr>
        <w:t xml:space="preserve"> y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oMath>
      <w:r w:rsidR="00EC6D65" w:rsidRPr="00560ED9">
        <w:rPr>
          <w:rFonts w:ascii="Arial" w:eastAsiaTheme="minorEastAsia" w:hAnsi="Arial" w:cs="Arial"/>
        </w:rPr>
        <w:t xml:space="preserve">. </w:t>
      </w:r>
    </w:p>
    <w:p w14:paraId="2BA99FA4" w14:textId="77777777" w:rsidR="00F97D6E" w:rsidRPr="00560ED9" w:rsidRDefault="00F97D6E" w:rsidP="00962CCA">
      <w:pPr>
        <w:tabs>
          <w:tab w:val="right" w:pos="8498"/>
        </w:tabs>
        <w:spacing w:after="0"/>
        <w:jc w:val="both"/>
        <w:rPr>
          <w:rFonts w:ascii="Arial" w:hAnsi="Arial" w:cs="Arial"/>
        </w:rPr>
      </w:pPr>
    </w:p>
    <w:p w14:paraId="2FF32BA8" w14:textId="2D4E9CD7" w:rsidR="00EC6D65" w:rsidRPr="00560ED9" w:rsidRDefault="00EC6D65" w:rsidP="00962CCA">
      <w:pPr>
        <w:tabs>
          <w:tab w:val="right" w:pos="8498"/>
        </w:tabs>
        <w:spacing w:after="0"/>
        <w:jc w:val="both"/>
        <w:rPr>
          <w:rFonts w:ascii="Arial" w:eastAsiaTheme="minorEastAsia" w:hAnsi="Arial" w:cs="Arial"/>
        </w:rPr>
      </w:pPr>
      <w:commentRangeStart w:id="768"/>
      <w:r w:rsidRPr="00560ED9">
        <w:rPr>
          <w:rFonts w:ascii="Arial" w:hAnsi="Arial" w:cs="Arial"/>
        </w:rPr>
        <w:t>Comprob</w:t>
      </w:r>
      <w:r w:rsidR="009D09C8" w:rsidRPr="00560ED9">
        <w:rPr>
          <w:rFonts w:ascii="Arial" w:hAnsi="Arial" w:cs="Arial"/>
        </w:rPr>
        <w:t>ar</w:t>
      </w:r>
      <w:commentRangeEnd w:id="768"/>
      <w:r w:rsidR="009A24EE">
        <w:rPr>
          <w:rStyle w:val="Refdecomentario"/>
          <w:rFonts w:ascii="Calibri" w:eastAsia="Calibri" w:hAnsi="Calibri" w:cs="Times New Roman"/>
          <w:lang w:val="es-MX"/>
        </w:rPr>
        <w:commentReference w:id="768"/>
      </w:r>
      <w:r w:rsidRPr="00560ED9">
        <w:rPr>
          <w:rFonts w:ascii="Arial" w:hAnsi="Arial" w:cs="Arial"/>
        </w:rPr>
        <w:t xml:space="preserve"> que </w:t>
      </w:r>
      <m:oMath>
        <m:d>
          <m:dPr>
            <m:ctrlPr>
              <w:rPr>
                <w:rFonts w:ascii="Cambria Math" w:hAnsi="Cambria Math" w:cs="Arial"/>
                <w:i/>
              </w:rPr>
            </m:ctrlPr>
          </m:dPr>
          <m:e>
            <m:r>
              <w:rPr>
                <w:rFonts w:ascii="Cambria Math" w:hAnsi="Cambria Math" w:cs="Arial"/>
              </w:rPr>
              <m:t>f∘g</m:t>
            </m:r>
          </m:e>
        </m:d>
        <m:r>
          <w:rPr>
            <w:rFonts w:ascii="Cambria Math" w:hAnsi="Cambria Math" w:cs="Arial"/>
          </w:rPr>
          <m:t>∘h=f∘</m:t>
        </m:r>
        <m:d>
          <m:dPr>
            <m:ctrlPr>
              <w:rPr>
                <w:rFonts w:ascii="Cambria Math" w:hAnsi="Cambria Math" w:cs="Arial"/>
                <w:i/>
              </w:rPr>
            </m:ctrlPr>
          </m:dPr>
          <m:e>
            <m:r>
              <w:rPr>
                <w:rFonts w:ascii="Cambria Math" w:hAnsi="Cambria Math" w:cs="Arial"/>
              </w:rPr>
              <m:t>g∘h</m:t>
            </m:r>
          </m:e>
        </m:d>
        <m:r>
          <w:rPr>
            <w:rFonts w:ascii="Cambria Math" w:hAnsi="Cambria Math" w:cs="Arial"/>
          </w:rPr>
          <m:t>.</m:t>
        </m:r>
      </m:oMath>
    </w:p>
    <w:p w14:paraId="28CF399C" w14:textId="77777777" w:rsidR="00EC6D65" w:rsidRPr="00560ED9" w:rsidRDefault="00EC6D65" w:rsidP="00962CCA">
      <w:pPr>
        <w:tabs>
          <w:tab w:val="right" w:pos="8498"/>
        </w:tabs>
        <w:spacing w:after="0"/>
        <w:jc w:val="both"/>
        <w:rPr>
          <w:rFonts w:ascii="Arial" w:eastAsiaTheme="minorEastAsia" w:hAnsi="Arial" w:cs="Arial"/>
        </w:rPr>
      </w:pPr>
    </w:p>
    <w:p w14:paraId="30E1DF7A" w14:textId="278D7D92" w:rsidR="00EC6D65" w:rsidRPr="00560ED9" w:rsidRDefault="009D09C8" w:rsidP="00962CCA">
      <w:pPr>
        <w:tabs>
          <w:tab w:val="right" w:pos="8498"/>
        </w:tabs>
        <w:spacing w:after="0"/>
        <w:jc w:val="both"/>
        <w:rPr>
          <w:rFonts w:ascii="Arial" w:eastAsiaTheme="minorEastAsia" w:hAnsi="Arial" w:cs="Arial"/>
        </w:rPr>
      </w:pPr>
      <w:r w:rsidRPr="00560ED9">
        <w:rPr>
          <w:rFonts w:ascii="Arial" w:eastAsiaTheme="minorEastAsia" w:hAnsi="Arial" w:cs="Arial"/>
        </w:rPr>
        <w:t xml:space="preserve">Al calcular </w:t>
      </w:r>
      <w:commentRangeStart w:id="769"/>
      <m:oMath>
        <m:d>
          <m:dPr>
            <m:ctrlPr>
              <w:rPr>
                <w:rFonts w:ascii="Cambria Math" w:hAnsi="Cambria Math" w:cs="Arial"/>
                <w:i/>
              </w:rPr>
            </m:ctrlPr>
          </m:dPr>
          <m:e>
            <m:r>
              <w:rPr>
                <w:rFonts w:ascii="Cambria Math" w:hAnsi="Cambria Math" w:cs="Arial"/>
              </w:rPr>
              <m:t>f∘g</m:t>
            </m:r>
          </m:e>
        </m:d>
        <m:r>
          <w:rPr>
            <w:rFonts w:ascii="Cambria Math" w:hAnsi="Cambria Math" w:cs="Arial"/>
          </w:rPr>
          <m:t>∘h</m:t>
        </m:r>
        <w:commentRangeEnd w:id="769"/>
        <m:r>
          <m:rPr>
            <m:sty m:val="p"/>
          </m:rPr>
          <w:rPr>
            <w:rStyle w:val="Refdecomentario"/>
            <w:rFonts w:ascii="Calibri" w:eastAsia="Calibri" w:hAnsi="Calibri" w:cs="Times New Roman"/>
            <w:lang w:val="es-MX"/>
          </w:rPr>
          <w:commentReference w:id="769"/>
        </m:r>
        <m:r>
          <w:rPr>
            <w:rFonts w:ascii="Cambria Math" w:hAnsi="Cambria Math" w:cs="Arial"/>
          </w:rPr>
          <m:t>,</m:t>
        </m:r>
      </m:oMath>
      <w:r w:rsidRPr="00560ED9">
        <w:rPr>
          <w:rFonts w:ascii="Arial" w:eastAsiaTheme="minorEastAsia" w:hAnsi="Arial" w:cs="Arial"/>
        </w:rPr>
        <w:t xml:space="preserve"> se obtiene:</w:t>
      </w:r>
    </w:p>
    <w:p w14:paraId="376DB578" w14:textId="1C532D93" w:rsidR="009D09C8" w:rsidRPr="00560ED9" w:rsidRDefault="00DA6D8C" w:rsidP="00962CCA">
      <w:pPr>
        <w:tabs>
          <w:tab w:val="right" w:pos="8498"/>
        </w:tabs>
        <w:spacing w:after="0"/>
        <w:jc w:val="both"/>
        <w:rPr>
          <w:rFonts w:ascii="Arial" w:eastAsiaTheme="minorEastAsia" w:hAnsi="Arial" w:cs="Arial"/>
        </w:rPr>
      </w:pPr>
      <m:oMathPara>
        <m:oMath>
          <m:d>
            <m:dPr>
              <m:ctrlPr>
                <w:rPr>
                  <w:rFonts w:ascii="Cambria Math" w:hAnsi="Cambria Math" w:cs="Arial"/>
                  <w:i/>
                </w:rPr>
              </m:ctrlPr>
            </m:dPr>
            <m:e>
              <m:r>
                <w:rPr>
                  <w:rFonts w:ascii="Cambria Math" w:hAnsi="Cambria Math" w:cs="Arial"/>
                </w:rPr>
                <m:t>f∘</m:t>
              </m:r>
              <m:r>
                <w:rPr>
                  <w:rFonts w:ascii="Cambria Math" w:hAnsi="Cambria Math" w:cs="Arial"/>
                  <w:color w:val="C0504D" w:themeColor="accent2"/>
                </w:rPr>
                <m:t>g</m:t>
              </m:r>
              <m:ctrlPr>
                <w:rPr>
                  <w:rFonts w:ascii="Cambria Math" w:hAnsi="Cambria Math" w:cs="Arial"/>
                  <w:i/>
                  <w:color w:val="C0504D" w:themeColor="accent2"/>
                </w:rPr>
              </m:ctrlPr>
            </m:e>
          </m:d>
          <m:d>
            <m:dPr>
              <m:ctrlPr>
                <w:rPr>
                  <w:rFonts w:ascii="Cambria Math" w:hAnsi="Cambria Math" w:cs="Arial"/>
                  <w:i/>
                </w:rPr>
              </m:ctrlPr>
            </m:dPr>
            <m:e>
              <m:r>
                <w:rPr>
                  <w:rFonts w:ascii="Cambria Math" w:hAnsi="Cambria Math" w:cs="Arial"/>
                </w:rPr>
                <m:t>x</m:t>
              </m:r>
            </m:e>
          </m:d>
          <m:r>
            <w:rPr>
              <w:rFonts w:ascii="Cambria Math" w:hAnsi="Cambria Math" w:cs="Arial"/>
            </w:rPr>
            <m:t>=f</m:t>
          </m:r>
          <m:d>
            <m:dPr>
              <m:ctrlPr>
                <w:rPr>
                  <w:rFonts w:ascii="Cambria Math" w:hAnsi="Cambria Math" w:cs="Arial"/>
                  <w:i/>
                </w:rPr>
              </m:ctrlPr>
            </m:dPr>
            <m:e>
              <m:r>
                <w:rPr>
                  <w:rFonts w:ascii="Cambria Math" w:hAnsi="Cambria Math" w:cs="Arial"/>
                  <w:color w:val="C0504D" w:themeColor="accent2"/>
                </w:rPr>
                <m:t>g</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=f</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=3</m:t>
          </m:r>
          <m:d>
            <m:dPr>
              <m:ctrlPr>
                <w:rPr>
                  <w:rFonts w:ascii="Cambria Math"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r>
                    <w:rPr>
                      <w:rFonts w:ascii="Cambria Math" w:hAnsi="Cambria Math" w:cs="Arial"/>
                      <w:color w:val="C0504D" w:themeColor="accent2"/>
                    </w:rPr>
                    <m:t>x</m:t>
                  </m:r>
                </m:den>
              </m:f>
            </m:e>
          </m:d>
          <m:r>
            <w:rPr>
              <w:rFonts w:ascii="Cambria Math" w:hAnsi="Cambria Math" w:cs="Arial"/>
            </w:rPr>
            <m:t>-4=</m:t>
          </m:r>
          <m:f>
            <m:fPr>
              <m:ctrlPr>
                <w:rPr>
                  <w:rFonts w:ascii="Cambria Math" w:hAnsi="Cambria Math" w:cs="Arial"/>
                  <w:i/>
                </w:rPr>
              </m:ctrlPr>
            </m:fPr>
            <m:num>
              <m:r>
                <w:rPr>
                  <w:rFonts w:ascii="Cambria Math" w:hAnsi="Cambria Math" w:cs="Arial"/>
                </w:rPr>
                <m:t>3</m:t>
              </m:r>
            </m:num>
            <m:den>
              <m:r>
                <w:rPr>
                  <w:rFonts w:ascii="Cambria Math" w:hAnsi="Cambria Math" w:cs="Arial"/>
                </w:rPr>
                <m:t>x</m:t>
              </m:r>
            </m:den>
          </m:f>
          <m:r>
            <w:rPr>
              <w:rFonts w:ascii="Cambria Math" w:hAnsi="Cambria Math" w:cs="Arial"/>
            </w:rPr>
            <m:t>-4=</m:t>
          </m:r>
          <m:f>
            <m:fPr>
              <m:ctrlPr>
                <w:rPr>
                  <w:rFonts w:ascii="Cambria Math" w:hAnsi="Cambria Math" w:cs="Arial"/>
                  <w:i/>
                </w:rPr>
              </m:ctrlPr>
            </m:fPr>
            <m:num>
              <m:r>
                <w:rPr>
                  <w:rFonts w:ascii="Cambria Math" w:hAnsi="Cambria Math" w:cs="Arial"/>
                </w:rPr>
                <m:t>3-4x</m:t>
              </m:r>
            </m:num>
            <m:den>
              <m:r>
                <w:rPr>
                  <w:rFonts w:ascii="Cambria Math" w:hAnsi="Cambria Math" w:cs="Arial"/>
                </w:rPr>
                <m:t>x</m:t>
              </m:r>
            </m:den>
          </m:f>
          <m:r>
            <w:rPr>
              <w:rFonts w:ascii="Cambria Math" w:hAnsi="Cambria Math" w:cs="Arial"/>
            </w:rPr>
            <m:t>.</m:t>
          </m:r>
        </m:oMath>
      </m:oMathPara>
    </w:p>
    <w:p w14:paraId="1745B6EA" w14:textId="681944DE" w:rsidR="009D09C8" w:rsidRPr="00560ED9" w:rsidRDefault="009D09C8" w:rsidP="00962CCA">
      <w:pPr>
        <w:tabs>
          <w:tab w:val="right" w:pos="8498"/>
        </w:tabs>
        <w:spacing w:after="0"/>
        <w:jc w:val="both"/>
        <w:rPr>
          <w:rFonts w:ascii="Arial" w:eastAsiaTheme="minorEastAsia" w:hAnsi="Arial" w:cs="Arial"/>
        </w:rPr>
      </w:pPr>
      <w:commentRangeStart w:id="770"/>
      <w:proofErr w:type="gramStart"/>
      <w:r w:rsidRPr="00560ED9">
        <w:rPr>
          <w:rFonts w:ascii="Arial" w:eastAsiaTheme="minorEastAsia" w:hAnsi="Arial" w:cs="Arial"/>
        </w:rPr>
        <w:t>luego</w:t>
      </w:r>
      <w:proofErr w:type="gramEnd"/>
      <w:r w:rsidRPr="00560ED9">
        <w:rPr>
          <w:rFonts w:ascii="Arial" w:eastAsiaTheme="minorEastAsia" w:hAnsi="Arial" w:cs="Arial"/>
        </w:rPr>
        <w:t>,</w:t>
      </w:r>
      <w:commentRangeEnd w:id="770"/>
      <w:r w:rsidR="00F07A72">
        <w:rPr>
          <w:rStyle w:val="Refdecomentario"/>
          <w:rFonts w:ascii="Calibri" w:eastAsia="Calibri" w:hAnsi="Calibri" w:cs="Times New Roman"/>
          <w:lang w:val="es-MX"/>
        </w:rPr>
        <w:commentReference w:id="770"/>
      </w:r>
    </w:p>
    <w:p w14:paraId="3FBF9B95" w14:textId="073F0545" w:rsidR="009D09C8" w:rsidRPr="00560ED9" w:rsidRDefault="00DA6D8C" w:rsidP="009D09C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d>
                <m:dPr>
                  <m:ctrlPr>
                    <w:rPr>
                      <w:rFonts w:ascii="Cambria Math" w:eastAsiaTheme="minorEastAsia" w:hAnsi="Cambria Math" w:cs="Arial"/>
                      <w:i/>
                    </w:rPr>
                  </m:ctrlPr>
                </m:dPr>
                <m:e>
                  <m:r>
                    <w:rPr>
                      <w:rFonts w:ascii="Cambria Math" w:eastAsiaTheme="minorEastAsia" w:hAnsi="Cambria Math" w:cs="Arial"/>
                    </w:rPr>
                    <m:t>f∘g</m:t>
                  </m:r>
                </m:e>
              </m:d>
              <m:r>
                <w:rPr>
                  <w:rFonts w:ascii="Cambria Math" w:eastAsiaTheme="minorEastAsia" w:hAnsi="Cambria Math" w:cs="Arial"/>
                </w:rPr>
                <m:t>∘</m:t>
              </m:r>
              <m:r>
                <w:rPr>
                  <w:rFonts w:ascii="Cambria Math" w:eastAsiaTheme="minorEastAsia" w:hAnsi="Cambria Math" w:cs="Arial"/>
                  <w:color w:val="C0504D" w:themeColor="accent2"/>
                </w:rPr>
                <m:t>h</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color w:val="C0504D" w:themeColor="accent2"/>
                </w:rPr>
                <m:t>h</m:t>
              </m:r>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3-4</m:t>
              </m:r>
              <m:d>
                <m:dPr>
                  <m:ctrlPr>
                    <w:rPr>
                      <w:rFonts w:ascii="Cambria Math" w:eastAsiaTheme="minorEastAsia" w:hAnsi="Cambria Math" w:cs="Arial"/>
                      <w:i/>
                    </w:rPr>
                  </m:ctrlPr>
                </m:dPr>
                <m:e>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e>
              </m:d>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color w:val="C0504D" w:themeColor="accent2"/>
                    </w:rPr>
                  </m:ctrlPr>
                </m:sSupPr>
                <m:e>
                  <m:r>
                    <w:rPr>
                      <w:rFonts w:ascii="Cambria Math" w:eastAsiaTheme="minorEastAsia" w:hAnsi="Cambria Math" w:cs="Arial"/>
                      <w:color w:val="C0504D" w:themeColor="accent2"/>
                    </w:rPr>
                    <m:t>x</m:t>
                  </m:r>
                </m:e>
                <m:sup>
                  <m:r>
                    <w:rPr>
                      <w:rFonts w:ascii="Cambria Math" w:eastAsiaTheme="minorEastAsia" w:hAnsi="Cambria Math" w:cs="Arial"/>
                      <w:color w:val="C0504D" w:themeColor="accent2"/>
                    </w:rPr>
                    <m:t>3</m:t>
                  </m:r>
                </m:sup>
              </m:sSup>
              <m:r>
                <w:rPr>
                  <w:rFonts w:ascii="Cambria Math" w:eastAsiaTheme="minorEastAsia" w:hAnsi="Cambria Math" w:cs="Arial"/>
                  <w:color w:val="C0504D" w:themeColor="accent2"/>
                </w:rPr>
                <m:t>-9</m:t>
              </m:r>
            </m:den>
          </m:f>
          <m:r>
            <w:rPr>
              <w:rFonts w:ascii="Cambria Math" w:eastAsiaTheme="minorEastAsia" w:hAnsi="Cambria Math" w:cs="Arial"/>
            </w:rPr>
            <m:t>.</m:t>
          </m:r>
        </m:oMath>
      </m:oMathPara>
    </w:p>
    <w:p w14:paraId="6886E52E" w14:textId="77777777" w:rsidR="009D09C8" w:rsidRPr="00560ED9" w:rsidRDefault="009D09C8" w:rsidP="00962CCA">
      <w:pPr>
        <w:tabs>
          <w:tab w:val="right" w:pos="8498"/>
        </w:tabs>
        <w:spacing w:after="0"/>
        <w:jc w:val="both"/>
        <w:rPr>
          <w:rFonts w:ascii="Arial" w:eastAsiaTheme="minorEastAsia" w:hAnsi="Arial" w:cs="Arial"/>
        </w:rPr>
      </w:pPr>
    </w:p>
    <w:p w14:paraId="52104D09" w14:textId="53DCC342" w:rsidR="00EC6D65" w:rsidRPr="00560ED9" w:rsidRDefault="00CF1CE5">
      <w:pPr>
        <w:tabs>
          <w:tab w:val="right" w:pos="8498"/>
        </w:tabs>
        <w:jc w:val="both"/>
        <w:rPr>
          <w:rFonts w:ascii="Arial" w:eastAsiaTheme="minorEastAsia" w:hAnsi="Arial" w:cs="Arial"/>
        </w:rPr>
      </w:pPr>
      <w:commentRangeStart w:id="771"/>
      <w:r w:rsidRPr="00560ED9">
        <w:rPr>
          <w:rFonts w:ascii="Arial" w:eastAsiaTheme="minorEastAsia" w:hAnsi="Arial" w:cs="Arial"/>
        </w:rPr>
        <w:t xml:space="preserve">Al calcular </w:t>
      </w:r>
      <m:oMath>
        <m:r>
          <w:rPr>
            <w:rFonts w:ascii="Cambria Math" w:hAnsi="Cambria Math" w:cs="Arial"/>
          </w:rPr>
          <m:t>f∘(g∘h)</m:t>
        </m:r>
        <w:commentRangeEnd w:id="771"/>
        <m:r>
          <m:rPr>
            <m:sty m:val="p"/>
          </m:rPr>
          <w:rPr>
            <w:rStyle w:val="Refdecomentario"/>
            <w:rFonts w:ascii="Calibri" w:eastAsia="Calibri" w:hAnsi="Calibri" w:cs="Times New Roman"/>
            <w:lang w:val="es-MX"/>
          </w:rPr>
          <w:commentReference w:id="771"/>
        </m:r>
      </m:oMath>
    </w:p>
    <w:p w14:paraId="458935A1" w14:textId="36857BDE" w:rsidR="00CF1CE5" w:rsidRPr="00560ED9" w:rsidRDefault="00CF1CE5" w:rsidP="00CF1CE5">
      <w:pPr>
        <w:tabs>
          <w:tab w:val="right" w:pos="8498"/>
        </w:tabs>
        <w:jc w:val="both"/>
        <w:rPr>
          <w:rFonts w:ascii="Arial" w:eastAsiaTheme="minorEastAsia" w:hAnsi="Arial" w:cs="Arial"/>
        </w:rPr>
      </w:pPr>
      <w:commentRangeStart w:id="772"/>
      <m:oMathPara>
        <m:oMath>
          <m:r>
            <w:rPr>
              <w:rFonts w:ascii="Cambria Math" w:hAnsi="Cambria Math" w:cs="Arial"/>
            </w:rPr>
            <w:lastRenderedPageBreak/>
            <m:t>g∘</m:t>
          </m:r>
          <m:r>
            <w:rPr>
              <w:rFonts w:ascii="Cambria Math" w:hAnsi="Cambria Math" w:cs="Arial"/>
              <w:color w:val="C0504D" w:themeColor="accent2"/>
            </w:rPr>
            <m:t>h</m:t>
          </m:r>
          <w:commentRangeEnd w:id="772"/>
          <m:r>
            <m:rPr>
              <m:sty m:val="p"/>
            </m:rPr>
            <w:rPr>
              <w:rStyle w:val="Refdecomentario"/>
              <w:rFonts w:ascii="Calibri" w:eastAsia="Calibri" w:hAnsi="Calibri" w:cs="Times New Roman"/>
              <w:lang w:val="es-MX"/>
            </w:rPr>
            <w:commentReference w:id="772"/>
          </m:r>
          <m:d>
            <m:dPr>
              <m:ctrlPr>
                <w:rPr>
                  <w:rFonts w:ascii="Cambria Math" w:hAnsi="Cambria Math" w:cs="Arial"/>
                  <w:i/>
                </w:rPr>
              </m:ctrlPr>
            </m:dPr>
            <m:e>
              <m:r>
                <w:rPr>
                  <w:rFonts w:ascii="Cambria Math" w:hAnsi="Cambria Math" w:cs="Arial"/>
                </w:rPr>
                <m:t>x</m:t>
              </m:r>
            </m:e>
          </m:d>
          <m:r>
            <w:rPr>
              <w:rFonts w:ascii="Cambria Math" w:hAnsi="Cambria Math" w:cs="Arial"/>
            </w:rPr>
            <m:t>=g</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=g</m:t>
          </m:r>
          <m:d>
            <m:dPr>
              <m:ctrlPr>
                <w:rPr>
                  <w:rFonts w:ascii="Cambria Math" w:hAnsi="Cambria Math" w:cs="Arial"/>
                  <w:i/>
                </w:rPr>
              </m:ctrlPr>
            </m:dPr>
            <m:e>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e>
          </m:d>
          <m:r>
            <w:rPr>
              <w:rFonts w:ascii="Cambria Math" w:hAnsi="Cambria Math" w:cs="Arial"/>
            </w:rPr>
            <m:t>=</m:t>
          </m:r>
          <m:f>
            <m:fPr>
              <m:ctrlPr>
                <w:rPr>
                  <w:rFonts w:ascii="Cambria Math" w:hAnsi="Cambria Math" w:cs="Arial"/>
                  <w:i/>
                </w:rPr>
              </m:ctrlPr>
            </m:fPr>
            <m:num>
              <m:r>
                <w:rPr>
                  <w:rFonts w:ascii="Cambria Math" w:hAnsi="Cambria Math" w:cs="Arial"/>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r>
            <w:rPr>
              <w:rFonts w:ascii="Cambria Math" w:hAnsi="Cambria Math" w:cs="Arial"/>
            </w:rPr>
            <m:t>,</m:t>
          </m:r>
        </m:oMath>
      </m:oMathPara>
    </w:p>
    <w:p w14:paraId="6F5B8C9D" w14:textId="0A188432" w:rsidR="00CF1CE5" w:rsidRPr="00560ED9" w:rsidRDefault="00DA6D8C" w:rsidP="00CF1CE5">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m:t>
              </m:r>
              <m:d>
                <m:dPr>
                  <m:ctrlPr>
                    <w:rPr>
                      <w:rFonts w:ascii="Cambria Math" w:eastAsiaTheme="minorEastAsia" w:hAnsi="Cambria Math" w:cs="Arial"/>
                      <w:i/>
                      <w:sz w:val="22"/>
                      <w:szCs w:val="22"/>
                      <w:lang w:val="es-MX"/>
                    </w:rPr>
                  </m:ctrlPr>
                </m:dPr>
                <m:e>
                  <m:r>
                    <w:rPr>
                      <w:rFonts w:ascii="Cambria Math" w:eastAsiaTheme="minorEastAsia" w:hAnsi="Cambria Math" w:cs="Arial"/>
                      <w:color w:val="C0504D" w:themeColor="accent2"/>
                    </w:rPr>
                    <m:t>g∘h</m:t>
                  </m:r>
                </m:e>
              </m:d>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=f</m:t>
          </m:r>
          <m:d>
            <m:dPr>
              <m:ctrlPr>
                <w:rPr>
                  <w:rFonts w:ascii="Cambria Math" w:eastAsiaTheme="minorEastAsia" w:hAnsi="Cambria Math" w:cs="Arial"/>
                  <w:i/>
                </w:rPr>
              </m:ctrlPr>
            </m:dPr>
            <m:e>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g∘h</m:t>
                  </m:r>
                </m:e>
              </m:d>
              <m:d>
                <m:dPr>
                  <m:ctrlPr>
                    <w:rPr>
                      <w:rFonts w:ascii="Cambria Math" w:eastAsiaTheme="minorEastAsia" w:hAnsi="Cambria Math" w:cs="Arial"/>
                      <w:i/>
                      <w:color w:val="C0504D" w:themeColor="accent2"/>
                    </w:rPr>
                  </m:ctrlPr>
                </m:dPr>
                <m:e>
                  <m:r>
                    <w:rPr>
                      <w:rFonts w:ascii="Cambria Math" w:eastAsiaTheme="minorEastAsia" w:hAnsi="Cambria Math" w:cs="Arial"/>
                      <w:color w:val="C0504D" w:themeColor="accent2"/>
                    </w:rPr>
                    <m:t>x</m:t>
                  </m:r>
                </m:e>
              </m:d>
            </m:e>
          </m:d>
          <m:r>
            <w:rPr>
              <w:rFonts w:ascii="Cambria Math" w:eastAsiaTheme="minorEastAsia" w:hAnsi="Cambria Math" w:cs="Arial"/>
            </w:rPr>
            <m:t>=f</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=3</m:t>
          </m:r>
          <m:d>
            <m:dPr>
              <m:ctrlPr>
                <w:rPr>
                  <w:rFonts w:ascii="Cambria Math" w:eastAsiaTheme="minorEastAsia" w:hAnsi="Cambria Math" w:cs="Arial"/>
                  <w:i/>
                </w:rPr>
              </m:ctrlPr>
            </m:dPr>
            <m:e>
              <m:f>
                <m:fPr>
                  <m:ctrlPr>
                    <w:rPr>
                      <w:rFonts w:ascii="Cambria Math" w:hAnsi="Cambria Math" w:cs="Arial"/>
                      <w:i/>
                      <w:color w:val="C0504D" w:themeColor="accent2"/>
                    </w:rPr>
                  </m:ctrlPr>
                </m:fPr>
                <m:num>
                  <m:r>
                    <w:rPr>
                      <w:rFonts w:ascii="Cambria Math" w:hAnsi="Cambria Math" w:cs="Arial"/>
                      <w:color w:val="C0504D" w:themeColor="accent2"/>
                    </w:rPr>
                    <m:t>1</m:t>
                  </m:r>
                </m:num>
                <m:den>
                  <m:sSup>
                    <m:sSupPr>
                      <m:ctrlPr>
                        <w:rPr>
                          <w:rFonts w:ascii="Cambria Math" w:hAnsi="Cambria Math" w:cs="Arial"/>
                          <w:i/>
                          <w:color w:val="C0504D" w:themeColor="accent2"/>
                        </w:rPr>
                      </m:ctrlPr>
                    </m:sSupPr>
                    <m:e>
                      <m:r>
                        <w:rPr>
                          <w:rFonts w:ascii="Cambria Math" w:hAnsi="Cambria Math" w:cs="Arial"/>
                          <w:color w:val="C0504D" w:themeColor="accent2"/>
                        </w:rPr>
                        <m:t>x</m:t>
                      </m:r>
                    </m:e>
                    <m:sup>
                      <m:r>
                        <w:rPr>
                          <w:rFonts w:ascii="Cambria Math" w:hAnsi="Cambria Math" w:cs="Arial"/>
                          <w:color w:val="C0504D" w:themeColor="accent2"/>
                        </w:rPr>
                        <m:t>3</m:t>
                      </m:r>
                    </m:sup>
                  </m:sSup>
                  <m:r>
                    <w:rPr>
                      <w:rFonts w:ascii="Cambria Math" w:hAnsi="Cambria Math" w:cs="Arial"/>
                      <w:color w:val="C0504D" w:themeColor="accent2"/>
                    </w:rPr>
                    <m:t>-9</m:t>
                  </m:r>
                </m:den>
              </m:f>
            </m:e>
          </m:d>
          <m:r>
            <w:rPr>
              <w:rFonts w:ascii="Cambria Math" w:eastAsiaTheme="minorEastAsia" w:hAnsi="Cambria Math" w:cs="Arial"/>
            </w:rPr>
            <m:t>-4=</m:t>
          </m:r>
          <m:f>
            <m:fPr>
              <m:ctrlPr>
                <w:rPr>
                  <w:rFonts w:ascii="Cambria Math" w:eastAsiaTheme="minorEastAsia" w:hAnsi="Cambria Math" w:cs="Arial"/>
                  <w:i/>
                </w:rPr>
              </m:ctrlPr>
            </m:fPr>
            <m:num>
              <m:r>
                <w:rPr>
                  <w:rFonts w:ascii="Cambria Math" w:eastAsiaTheme="minorEastAsia" w:hAnsi="Cambria Math" w:cs="Arial"/>
                </w:rPr>
                <m:t>39-4</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num>
            <m:den>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-9</m:t>
              </m:r>
            </m:den>
          </m:f>
        </m:oMath>
      </m:oMathPara>
    </w:p>
    <w:p w14:paraId="1DCDB940" w14:textId="238E4A27" w:rsidR="00EC6D65" w:rsidRPr="00560ED9" w:rsidRDefault="00CF1CE5" w:rsidP="00EC6D65">
      <w:pPr>
        <w:pStyle w:val="Prrafodelista"/>
        <w:numPr>
          <w:ilvl w:val="0"/>
          <w:numId w:val="6"/>
        </w:numPr>
        <w:tabs>
          <w:tab w:val="right" w:pos="8498"/>
        </w:tabs>
        <w:spacing w:after="0"/>
        <w:jc w:val="both"/>
        <w:rPr>
          <w:rFonts w:ascii="Arial" w:hAnsi="Arial" w:cs="Arial"/>
        </w:rPr>
      </w:pPr>
      <w:r w:rsidRPr="00560ED9">
        <w:rPr>
          <w:rFonts w:ascii="Arial" w:eastAsiaTheme="minorEastAsia" w:hAnsi="Arial" w:cs="Arial"/>
          <w:b/>
        </w:rPr>
        <w:t xml:space="preserve">Propiedad del elemento neutro de la </w:t>
      </w:r>
      <w:r w:rsidR="00EC6D65" w:rsidRPr="00560ED9">
        <w:rPr>
          <w:rFonts w:ascii="Arial" w:eastAsiaTheme="minorEastAsia" w:hAnsi="Arial" w:cs="Arial"/>
          <w:b/>
        </w:rPr>
        <w:t>composición de funciones</w:t>
      </w:r>
      <w:r w:rsidR="003F2DF0" w:rsidRPr="00560ED9">
        <w:rPr>
          <w:rFonts w:ascii="Arial" w:eastAsiaTheme="minorEastAsia" w:hAnsi="Arial" w:cs="Arial"/>
          <w:b/>
        </w:rPr>
        <w:t>:</w:t>
      </w:r>
      <w:r w:rsidR="00EC6D65" w:rsidRPr="00560ED9">
        <w:rPr>
          <w:rFonts w:ascii="Arial" w:eastAsiaTheme="minorEastAsia" w:hAnsi="Arial" w:cs="Arial"/>
        </w:rPr>
        <w:t xml:space="preserve"> </w:t>
      </w:r>
      <w:r w:rsidR="003F2DF0" w:rsidRPr="00560ED9">
        <w:rPr>
          <w:rFonts w:ascii="Arial" w:eastAsiaTheme="minorEastAsia" w:hAnsi="Arial" w:cs="Arial"/>
        </w:rPr>
        <w:t>El ele</w:t>
      </w:r>
      <w:r w:rsidR="00EC6D65" w:rsidRPr="00560ED9">
        <w:rPr>
          <w:rFonts w:ascii="Arial" w:eastAsiaTheme="minorEastAsia" w:hAnsi="Arial" w:cs="Arial"/>
        </w:rPr>
        <w:t>mento neutro</w:t>
      </w:r>
      <w:r w:rsidR="00C11F64" w:rsidRPr="00560ED9">
        <w:rPr>
          <w:rFonts w:ascii="Arial" w:eastAsiaTheme="minorEastAsia" w:hAnsi="Arial" w:cs="Arial"/>
        </w:rPr>
        <w:t xml:space="preserve"> de la composición de funciones es la función identidad</w:t>
      </w:r>
      <w:r w:rsidR="00EC6D65" w:rsidRPr="00560ED9">
        <w:rPr>
          <w:rFonts w:ascii="Arial" w:eastAsiaTheme="minorEastAsia" w:hAnsi="Arial" w:cs="Arial"/>
        </w:rPr>
        <w:t xml:space="preserve">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p>
    <w:p w14:paraId="2A0524E5" w14:textId="5BD14737" w:rsidR="00C11F64" w:rsidRPr="00560ED9" w:rsidRDefault="00C11F64" w:rsidP="0094617A">
      <w:pPr>
        <w:pStyle w:val="Prrafodelista"/>
        <w:tabs>
          <w:tab w:val="right" w:pos="8498"/>
        </w:tabs>
        <w:spacing w:after="0"/>
        <w:jc w:val="both"/>
        <w:rPr>
          <w:rFonts w:ascii="Arial" w:hAnsi="Arial" w:cs="Arial"/>
        </w:rPr>
      </w:pPr>
      <w:commentRangeStart w:id="773"/>
      <w:r w:rsidRPr="00560ED9">
        <w:rPr>
          <w:rFonts w:ascii="Arial" w:eastAsiaTheme="minorEastAsia" w:hAnsi="Arial" w:cs="Arial"/>
        </w:rPr>
        <w:t>De esta forma,</w:t>
      </w:r>
      <w:commentRangeEnd w:id="773"/>
      <w:r w:rsidR="00C5466E">
        <w:rPr>
          <w:rStyle w:val="Refdecomentario"/>
          <w:rFonts w:ascii="Calibri" w:eastAsia="Calibri" w:hAnsi="Calibri" w:cs="Times New Roman"/>
          <w:lang w:val="es-MX"/>
        </w:rPr>
        <w:commentReference w:id="773"/>
      </w:r>
      <w:r w:rsidRPr="00560ED9">
        <w:rPr>
          <w:rFonts w:ascii="Arial" w:eastAsiaTheme="minorEastAsia" w:hAnsi="Arial" w:cs="Arial"/>
        </w:rPr>
        <w:t xml:space="preserve"> se cumple que </w:t>
      </w:r>
      <m:oMath>
        <m:r>
          <w:rPr>
            <w:rFonts w:ascii="Cambria Math" w:hAnsi="Cambria Math" w:cs="Arial"/>
          </w:rPr>
          <m:t>f∘I=I∘f=f</m:t>
        </m:r>
      </m:oMath>
      <w:commentRangeStart w:id="774"/>
      <w:r w:rsidRPr="00560ED9">
        <w:rPr>
          <w:rFonts w:ascii="Arial" w:eastAsiaTheme="minorEastAsia" w:hAnsi="Arial" w:cs="Arial"/>
        </w:rPr>
        <w:t>,</w:t>
      </w:r>
      <w:commentRangeEnd w:id="774"/>
      <w:r w:rsidR="00C5466E">
        <w:rPr>
          <w:rStyle w:val="Refdecomentario"/>
          <w:rFonts w:ascii="Calibri" w:eastAsia="Calibri" w:hAnsi="Calibri" w:cs="Times New Roman"/>
          <w:lang w:val="es-MX"/>
        </w:rPr>
        <w:commentReference w:id="774"/>
      </w:r>
      <w:r w:rsidRPr="00560ED9">
        <w:rPr>
          <w:rFonts w:ascii="Arial" w:eastAsiaTheme="minorEastAsia" w:hAnsi="Arial" w:cs="Arial"/>
        </w:rPr>
        <w:t xml:space="preserve"> para toda </w:t>
      </w:r>
      <w:commentRangeStart w:id="775"/>
      <w:r w:rsidRPr="00560ED9">
        <w:rPr>
          <w:rFonts w:ascii="Arial" w:eastAsiaTheme="minorEastAsia" w:hAnsi="Arial" w:cs="Arial"/>
          <w:i/>
        </w:rPr>
        <w:t>f</w:t>
      </w:r>
      <w:r w:rsidRPr="00560ED9">
        <w:rPr>
          <w:rFonts w:ascii="Arial" w:eastAsiaTheme="minorEastAsia" w:hAnsi="Arial" w:cs="Arial"/>
        </w:rPr>
        <w:t xml:space="preserve"> función de</w:t>
      </w:r>
      <w:commentRangeEnd w:id="775"/>
      <w:r w:rsidR="00C5466E">
        <w:rPr>
          <w:rStyle w:val="Refdecomentario"/>
          <w:rFonts w:ascii="Calibri" w:eastAsia="Calibri" w:hAnsi="Calibri" w:cs="Times New Roman"/>
          <w:lang w:val="es-MX"/>
        </w:rPr>
        <w:commentReference w:id="775"/>
      </w:r>
      <w:r w:rsidRPr="00560ED9">
        <w:rPr>
          <w:rFonts w:ascii="Arial" w:eastAsiaTheme="minorEastAsia" w:hAnsi="Arial" w:cs="Arial"/>
        </w:rPr>
        <w:t xml:space="preserve"> números reales.</w:t>
      </w:r>
    </w:p>
    <w:p w14:paraId="257BF23D" w14:textId="1DC7D426" w:rsidR="003F5115" w:rsidRPr="00560ED9" w:rsidRDefault="00C11F64" w:rsidP="003F5115">
      <w:pPr>
        <w:tabs>
          <w:tab w:val="right" w:pos="8498"/>
        </w:tabs>
        <w:jc w:val="both"/>
        <w:rPr>
          <w:rFonts w:ascii="Arial" w:eastAsiaTheme="minorEastAsia" w:hAnsi="Arial" w:cs="Arial"/>
        </w:rPr>
      </w:pPr>
      <w:r w:rsidRPr="00560ED9">
        <w:rPr>
          <w:rFonts w:ascii="Arial" w:eastAsiaTheme="minorEastAsia" w:hAnsi="Arial" w:cs="Arial"/>
          <w:b/>
        </w:rPr>
        <w:t>E</w:t>
      </w:r>
      <w:r w:rsidR="00EC6D65" w:rsidRPr="00560ED9">
        <w:rPr>
          <w:rFonts w:ascii="Arial" w:eastAsiaTheme="minorEastAsia" w:hAnsi="Arial" w:cs="Arial"/>
          <w:b/>
        </w:rPr>
        <w:t>jemplo</w:t>
      </w:r>
      <w:r w:rsidRPr="00560ED9">
        <w:rPr>
          <w:rFonts w:ascii="Arial" w:eastAsiaTheme="minorEastAsia" w:hAnsi="Arial" w:cs="Arial"/>
          <w:b/>
        </w:rPr>
        <w:t xml:space="preserve"> 1</w:t>
      </w:r>
      <w:r w:rsidR="00EC6D65" w:rsidRPr="00560ED9">
        <w:rPr>
          <w:rFonts w:ascii="Arial" w:eastAsiaTheme="minorEastAsia" w:hAnsi="Arial" w:cs="Arial"/>
          <w:b/>
        </w:rPr>
        <w:t>.</w:t>
      </w:r>
      <w:r w:rsidR="00EC6D65" w:rsidRPr="00560ED9">
        <w:rPr>
          <w:rFonts w:ascii="Arial" w:eastAsiaTheme="minorEastAsia" w:hAnsi="Arial" w:cs="Arial"/>
        </w:rPr>
        <w:t xml:space="preserve"> Dado </w:t>
      </w:r>
      <m:oMath>
        <m:r>
          <w:rPr>
            <w:rFonts w:ascii="Cambria Math" w:eastAsiaTheme="minorEastAsia" w:hAnsi="Cambria Math" w:cs="Arial"/>
          </w:rPr>
          <m:t>h</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degHide m:val="1"/>
            <m:ctrlPr>
              <w:rPr>
                <w:rFonts w:ascii="Cambria Math" w:eastAsiaTheme="minorEastAsia" w:hAnsi="Cambria Math" w:cs="Arial"/>
                <w:i/>
              </w:rPr>
            </m:ctrlPr>
          </m:radPr>
          <m:deg/>
          <m:e>
            <m:r>
              <w:rPr>
                <w:rFonts w:ascii="Cambria Math" w:eastAsiaTheme="minorEastAsia" w:hAnsi="Cambria Math" w:cs="Arial"/>
              </w:rPr>
              <m:t>x-8</m:t>
            </m:r>
          </m:e>
        </m:rad>
      </m:oMath>
      <w:r w:rsidR="0094617A" w:rsidRPr="00560ED9">
        <w:rPr>
          <w:rFonts w:ascii="Arial" w:eastAsiaTheme="minorEastAsia" w:hAnsi="Arial" w:cs="Arial"/>
        </w:rPr>
        <w:t>,</w:t>
      </w:r>
      <w:r w:rsidR="00EC6D65" w:rsidRPr="00560ED9">
        <w:rPr>
          <w:rFonts w:ascii="Arial" w:eastAsiaTheme="minorEastAsia" w:hAnsi="Arial" w:cs="Arial"/>
        </w:rPr>
        <w:t xml:space="preserve"> si </w:t>
      </w:r>
      <m:oMath>
        <m:r>
          <w:rPr>
            <w:rFonts w:ascii="Cambria Math" w:eastAsiaTheme="minorEastAsia" w:hAnsi="Cambria Math" w:cs="Arial"/>
          </w:rPr>
          <m:t>I</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w:r w:rsidR="00EC6D65" w:rsidRPr="00560ED9">
        <w:rPr>
          <w:rFonts w:ascii="Arial" w:eastAsiaTheme="minorEastAsia" w:hAnsi="Arial" w:cs="Arial"/>
        </w:rPr>
        <w:t xml:space="preserve"> se tiene que:</w:t>
      </w:r>
    </w:p>
    <w:p w14:paraId="0967F1CF" w14:textId="1D4D6BB3" w:rsidR="0094617A" w:rsidRPr="00560ED9" w:rsidRDefault="0094617A" w:rsidP="00D14081">
      <w:pPr>
        <w:tabs>
          <w:tab w:val="right" w:pos="8498"/>
        </w:tabs>
        <w:jc w:val="both"/>
        <w:rPr>
          <w:rFonts w:ascii="Arial" w:eastAsiaTheme="minorEastAsia" w:hAnsi="Arial" w:cs="Arial"/>
        </w:rPr>
      </w:pPr>
      <w:commentRangeStart w:id="776"/>
      <m:oMathPara>
        <m:oMath>
          <m:r>
            <w:rPr>
              <w:rFonts w:ascii="Cambria Math" w:hAnsi="Cambria Math" w:cs="Arial"/>
            </w:rPr>
            <m:t>h∘</m:t>
          </m:r>
          <m:r>
            <w:rPr>
              <w:rFonts w:ascii="Cambria Math" w:hAnsi="Cambria Math" w:cs="Arial"/>
              <w:color w:val="C0504D" w:themeColor="accent2"/>
            </w:rPr>
            <m:t>I</m:t>
          </m:r>
          <w:commentRangeEnd w:id="776"/>
          <m:r>
            <m:rPr>
              <m:sty m:val="p"/>
            </m:rPr>
            <w:rPr>
              <w:rStyle w:val="Refdecomentario"/>
              <w:rFonts w:ascii="Calibri" w:eastAsia="Calibri" w:hAnsi="Calibri" w:cs="Times New Roman"/>
              <w:lang w:val="es-MX"/>
            </w:rPr>
            <w:commentReference w:id="776"/>
          </m:r>
          <m:d>
            <m:dPr>
              <m:ctrlPr>
                <w:rPr>
                  <w:rFonts w:ascii="Cambria Math" w:hAnsi="Cambria Math" w:cs="Arial"/>
                  <w:i/>
                </w:rPr>
              </m:ctrlPr>
            </m:dPr>
            <m:e>
              <m:r>
                <w:rPr>
                  <w:rFonts w:ascii="Cambria Math" w:hAnsi="Cambria Math" w:cs="Arial"/>
                </w:rPr>
                <m:t>x</m:t>
              </m:r>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I</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=h</m:t>
          </m:r>
          <m:d>
            <m:dPr>
              <m:ctrlPr>
                <w:rPr>
                  <w:rFonts w:ascii="Cambria Math" w:hAnsi="Cambria Math" w:cs="Arial"/>
                  <w:i/>
                </w:rPr>
              </m:ctrlPr>
            </m:dPr>
            <m:e>
              <m:r>
                <w:rPr>
                  <w:rFonts w:ascii="Cambria Math" w:hAnsi="Cambria Math" w:cs="Arial"/>
                  <w:color w:val="C0504D" w:themeColor="accent2"/>
                </w:rPr>
                <m:t>x</m:t>
              </m:r>
            </m:e>
          </m:d>
          <m:r>
            <w:rPr>
              <w:rFonts w:ascii="Cambria Math" w:hAnsi="Cambria Math" w:cs="Arial"/>
            </w:rPr>
            <m:t>=</m:t>
          </m:r>
          <m:rad>
            <m:radPr>
              <m:degHide m:val="1"/>
              <m:ctrlPr>
                <w:rPr>
                  <w:rFonts w:ascii="Cambria Math" w:hAnsi="Cambria Math" w:cs="Arial"/>
                  <w:i/>
                </w:rPr>
              </m:ctrlPr>
            </m:radPr>
            <m:deg>
              <m:ctrlPr>
                <w:rPr>
                  <w:rFonts w:ascii="Cambria Math" w:hAnsi="Cambria Math" w:cs="Arial"/>
                  <w:i/>
                  <w:color w:val="C0504D" w:themeColor="accent2"/>
                </w:rPr>
              </m:ctrlPr>
            </m:deg>
            <m:e>
              <m:r>
                <w:rPr>
                  <w:rFonts w:ascii="Cambria Math" w:hAnsi="Cambria Math" w:cs="Arial"/>
                  <w:color w:val="C0504D" w:themeColor="accent2"/>
                </w:rPr>
                <m:t>x</m:t>
              </m:r>
              <m:r>
                <w:rPr>
                  <w:rFonts w:ascii="Cambria Math" w:hAnsi="Cambria Math" w:cs="Arial"/>
                </w:rPr>
                <m:t>-8</m:t>
              </m:r>
            </m:e>
          </m:rad>
          <m:r>
            <w:rPr>
              <w:rFonts w:ascii="Cambria Math" w:hAnsi="Cambria Math" w:cs="Arial"/>
            </w:rPr>
            <m:t>=h</m:t>
          </m:r>
          <m:d>
            <m:dPr>
              <m:ctrlPr>
                <w:rPr>
                  <w:rFonts w:ascii="Cambria Math" w:hAnsi="Cambria Math" w:cs="Arial"/>
                  <w:i/>
                </w:rPr>
              </m:ctrlPr>
            </m:dPr>
            <m:e>
              <m:r>
                <w:rPr>
                  <w:rFonts w:ascii="Cambria Math" w:hAnsi="Cambria Math" w:cs="Arial"/>
                </w:rPr>
                <m:t>x</m:t>
              </m:r>
            </m:e>
          </m:d>
        </m:oMath>
      </m:oMathPara>
    </w:p>
    <w:p w14:paraId="4A113DDD" w14:textId="6359F8B0" w:rsidR="003F5115" w:rsidRPr="00560ED9" w:rsidRDefault="00691F15" w:rsidP="003F5115">
      <w:pPr>
        <w:tabs>
          <w:tab w:val="right" w:pos="8498"/>
        </w:tabs>
        <w:jc w:val="both"/>
        <w:rPr>
          <w:rFonts w:ascii="Arial" w:eastAsiaTheme="minorEastAsia" w:hAnsi="Arial" w:cs="Arial"/>
        </w:rPr>
      </w:pPr>
      <w:commentRangeStart w:id="777"/>
      <m:oMath>
        <m:r>
          <w:rPr>
            <w:rFonts w:ascii="Cambria Math" w:hAnsi="Cambria Math" w:cs="Arial"/>
          </w:rPr>
          <m:t>I∘</m:t>
        </m:r>
        <m:r>
          <w:rPr>
            <w:rFonts w:ascii="Cambria Math" w:hAnsi="Cambria Math" w:cs="Arial"/>
            <w:color w:val="C0504D" w:themeColor="accent2"/>
          </w:rPr>
          <m:t>h</m:t>
        </m:r>
        <w:commentRangeEnd w:id="777"/>
        <m:r>
          <m:rPr>
            <m:sty m:val="p"/>
          </m:rPr>
          <w:rPr>
            <w:rStyle w:val="Refdecomentario"/>
            <w:rFonts w:ascii="Calibri" w:eastAsia="Calibri" w:hAnsi="Calibri" w:cs="Times New Roman"/>
            <w:lang w:val="es-MX"/>
          </w:rPr>
          <w:commentReference w:id="777"/>
        </m:r>
        <m:d>
          <m:dPr>
            <m:ctrlPr>
              <w:rPr>
                <w:rFonts w:ascii="Cambria Math" w:hAnsi="Cambria Math" w:cs="Arial"/>
                <w:i/>
              </w:rPr>
            </m:ctrlPr>
          </m:dPr>
          <m:e>
            <m:r>
              <w:rPr>
                <w:rFonts w:ascii="Cambria Math" w:hAnsi="Cambria Math" w:cs="Arial"/>
              </w:rPr>
              <m:t>x</m:t>
            </m:r>
          </m:e>
        </m:d>
        <m:r>
          <w:rPr>
            <w:rFonts w:ascii="Cambria Math" w:hAnsi="Cambria Math" w:cs="Arial"/>
          </w:rPr>
          <m:t>=I</m:t>
        </m:r>
        <m:d>
          <m:dPr>
            <m:ctrlPr>
              <w:rPr>
                <w:rFonts w:ascii="Cambria Math" w:hAnsi="Cambria Math" w:cs="Arial"/>
                <w:i/>
              </w:rPr>
            </m:ctrlPr>
          </m:dPr>
          <m:e>
            <m:r>
              <w:rPr>
                <w:rFonts w:ascii="Cambria Math" w:hAnsi="Cambria Math" w:cs="Arial"/>
                <w:color w:val="C0504D" w:themeColor="accent2"/>
              </w:rPr>
              <m:t>h</m:t>
            </m:r>
            <m:d>
              <m:dPr>
                <m:ctrlPr>
                  <w:rPr>
                    <w:rFonts w:ascii="Cambria Math" w:hAnsi="Cambria Math" w:cs="Arial"/>
                    <w:i/>
                    <w:color w:val="C0504D" w:themeColor="accent2"/>
                  </w:rPr>
                </m:ctrlPr>
              </m:dPr>
              <m:e>
                <m:r>
                  <w:rPr>
                    <w:rFonts w:ascii="Cambria Math" w:hAnsi="Cambria Math" w:cs="Arial"/>
                    <w:color w:val="C0504D" w:themeColor="accent2"/>
                  </w:rPr>
                  <m:t>x</m:t>
                </m:r>
              </m:e>
            </m:d>
          </m:e>
        </m:d>
        <m:r>
          <w:rPr>
            <w:rFonts w:ascii="Cambria Math" w:hAnsi="Cambria Math" w:cs="Arial"/>
          </w:rPr>
          <m:t>=I</m:t>
        </m:r>
        <m:d>
          <m:dPr>
            <m:ctrlPr>
              <w:rPr>
                <w:rFonts w:ascii="Cambria Math" w:hAnsi="Cambria Math" w:cs="Arial"/>
                <w:i/>
              </w:rPr>
            </m:ctrlPr>
          </m:dPr>
          <m:e>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e>
        </m:d>
        <m:r>
          <w:rPr>
            <w:rFonts w:ascii="Cambria Math" w:hAnsi="Cambria Math" w:cs="Arial"/>
          </w:rPr>
          <m:t>=</m:t>
        </m:r>
        <m:rad>
          <m:radPr>
            <m:degHide m:val="1"/>
            <m:ctrlPr>
              <w:rPr>
                <w:rFonts w:ascii="Cambria Math" w:hAnsi="Cambria Math" w:cs="Arial"/>
                <w:i/>
                <w:color w:val="C0504D" w:themeColor="accent2"/>
              </w:rPr>
            </m:ctrlPr>
          </m:radPr>
          <m:deg/>
          <m:e>
            <m:r>
              <w:rPr>
                <w:rFonts w:ascii="Cambria Math" w:hAnsi="Cambria Math" w:cs="Arial"/>
                <w:color w:val="C0504D" w:themeColor="accent2"/>
              </w:rPr>
              <m:t>x-8</m:t>
            </m:r>
          </m:e>
        </m:rad>
        <m:r>
          <w:rPr>
            <w:rFonts w:ascii="Cambria Math" w:hAnsi="Cambria Math" w:cs="Arial"/>
          </w:rPr>
          <m:t>=h(x)</m:t>
        </m:r>
      </m:oMath>
      <w:commentRangeStart w:id="778"/>
      <w:r w:rsidR="0094617A" w:rsidRPr="00560ED9">
        <w:rPr>
          <w:rFonts w:ascii="Arial" w:hAnsi="Arial" w:cs="Arial"/>
        </w:rPr>
        <w:t>Luego</w:t>
      </w:r>
      <w:r w:rsidRPr="00560ED9">
        <w:rPr>
          <w:rFonts w:ascii="Arial" w:hAnsi="Arial" w:cs="Arial"/>
        </w:rPr>
        <w:t xml:space="preserve"> </w:t>
      </w:r>
      <m:oMath>
        <m:r>
          <w:rPr>
            <w:rFonts w:ascii="Cambria Math" w:hAnsi="Cambria Math" w:cs="Arial"/>
          </w:rPr>
          <m:t>h∘f=f∘h=f</m:t>
        </m:r>
      </m:oMath>
      <w:r w:rsidRPr="00560ED9">
        <w:rPr>
          <w:rFonts w:ascii="Arial" w:eastAsiaTheme="minorEastAsia" w:hAnsi="Arial" w:cs="Arial"/>
        </w:rPr>
        <w:t>.</w:t>
      </w:r>
      <w:commentRangeEnd w:id="778"/>
      <w:r w:rsidR="00FB2F5F">
        <w:rPr>
          <w:rStyle w:val="Refdecomentario"/>
          <w:rFonts w:ascii="Calibri" w:eastAsia="Calibri" w:hAnsi="Calibri" w:cs="Times New Roman"/>
          <w:lang w:val="es-MX"/>
        </w:rPr>
        <w:commentReference w:id="778"/>
      </w:r>
    </w:p>
    <w:p w14:paraId="3E9E4300" w14:textId="00DEF9A3" w:rsidR="009B1CEA" w:rsidRPr="00560ED9" w:rsidRDefault="009B1CEA" w:rsidP="00962CCA">
      <w:pPr>
        <w:tabs>
          <w:tab w:val="right" w:pos="8498"/>
        </w:tabs>
        <w:spacing w:after="0"/>
        <w:jc w:val="both"/>
        <w:rPr>
          <w:rFonts w:ascii="Arial" w:eastAsiaTheme="minorEastAsia" w:hAnsi="Arial" w:cs="Arial"/>
        </w:rPr>
      </w:pPr>
    </w:p>
    <w:p w14:paraId="7CCE278E" w14:textId="0F6C1AF0" w:rsidR="00A95008" w:rsidRPr="00560ED9" w:rsidRDefault="00F93EF0" w:rsidP="00962CCA">
      <w:pPr>
        <w:tabs>
          <w:tab w:val="right" w:pos="8498"/>
        </w:tabs>
        <w:spacing w:after="0"/>
        <w:jc w:val="both"/>
        <w:rPr>
          <w:rFonts w:ascii="Arial" w:hAnsi="Arial" w:cs="Arial"/>
          <w:b/>
        </w:rPr>
      </w:pPr>
      <w:r w:rsidRPr="00560ED9">
        <w:rPr>
          <w:rFonts w:ascii="Arial" w:hAnsi="Arial" w:cs="Arial"/>
          <w:highlight w:val="yellow"/>
        </w:rPr>
        <w:t>[SECCIÓN 3]</w:t>
      </w:r>
      <w:r w:rsidR="00AB1987">
        <w:rPr>
          <w:rFonts w:ascii="Arial" w:hAnsi="Arial" w:cs="Arial"/>
        </w:rPr>
        <w:t xml:space="preserve"> </w:t>
      </w:r>
      <w:r w:rsidR="000C5368" w:rsidRPr="00560ED9">
        <w:rPr>
          <w:rFonts w:ascii="Arial" w:hAnsi="Arial" w:cs="Arial"/>
          <w:b/>
        </w:rPr>
        <w:t>4.2.1</w:t>
      </w:r>
      <w:r w:rsidRPr="00560ED9">
        <w:rPr>
          <w:rFonts w:ascii="Arial" w:hAnsi="Arial" w:cs="Arial"/>
          <w:b/>
        </w:rPr>
        <w:t xml:space="preserve"> Funciones inversas</w:t>
      </w:r>
    </w:p>
    <w:p w14:paraId="051B86B5" w14:textId="088C7BA1" w:rsidR="009B1CEA" w:rsidRPr="00560ED9" w:rsidRDefault="009B1CEA" w:rsidP="00962CCA">
      <w:pPr>
        <w:tabs>
          <w:tab w:val="right" w:pos="8498"/>
        </w:tabs>
        <w:spacing w:after="0"/>
        <w:jc w:val="both"/>
        <w:rPr>
          <w:rFonts w:ascii="Arial" w:hAnsi="Arial" w:cs="Arial"/>
        </w:rPr>
      </w:pPr>
      <w:r w:rsidRPr="00560ED9">
        <w:rPr>
          <w:rFonts w:ascii="Arial" w:hAnsi="Arial" w:cs="Arial"/>
        </w:rPr>
        <w:t xml:space="preserve">Como se mencionó anteriormente, </w:t>
      </w:r>
      <w:r w:rsidR="00AB1987">
        <w:rPr>
          <w:rFonts w:ascii="Arial" w:hAnsi="Arial" w:cs="Arial"/>
        </w:rPr>
        <w:t xml:space="preserve">la composición de funciones </w:t>
      </w:r>
      <w:r w:rsidR="00B03BB0" w:rsidRPr="00560ED9">
        <w:rPr>
          <w:rFonts w:ascii="Arial" w:hAnsi="Arial" w:cs="Arial"/>
        </w:rPr>
        <w:t xml:space="preserve">cumple </w:t>
      </w:r>
      <w:commentRangeStart w:id="779"/>
      <w:r w:rsidR="00B03BB0" w:rsidRPr="00AB1987">
        <w:rPr>
          <w:rFonts w:ascii="Arial" w:hAnsi="Arial" w:cs="Arial"/>
          <w:strike/>
        </w:rPr>
        <w:t>con</w:t>
      </w:r>
      <w:commentRangeEnd w:id="779"/>
      <w:r w:rsidR="00AB1987">
        <w:rPr>
          <w:rStyle w:val="Refdecomentario"/>
          <w:rFonts w:ascii="Calibri" w:eastAsia="Calibri" w:hAnsi="Calibri" w:cs="Times New Roman"/>
          <w:lang w:val="es-MX"/>
        </w:rPr>
        <w:commentReference w:id="779"/>
      </w:r>
      <w:r w:rsidR="00B03BB0" w:rsidRPr="00560ED9">
        <w:rPr>
          <w:rFonts w:ascii="Arial" w:hAnsi="Arial" w:cs="Arial"/>
        </w:rPr>
        <w:t xml:space="preserve"> la propiedad asociativa, </w:t>
      </w:r>
      <w:commentRangeStart w:id="780"/>
      <w:r w:rsidR="00B03BB0" w:rsidRPr="00560ED9">
        <w:rPr>
          <w:rFonts w:ascii="Arial" w:hAnsi="Arial" w:cs="Arial"/>
        </w:rPr>
        <w:t>propiedad del</w:t>
      </w:r>
      <w:commentRangeEnd w:id="780"/>
      <w:r w:rsidR="00AB1987">
        <w:rPr>
          <w:rStyle w:val="Refdecomentario"/>
          <w:rFonts w:ascii="Calibri" w:eastAsia="Calibri" w:hAnsi="Calibri" w:cs="Times New Roman"/>
          <w:lang w:val="es-MX"/>
        </w:rPr>
        <w:commentReference w:id="780"/>
      </w:r>
      <w:r w:rsidR="00B03BB0" w:rsidRPr="00560ED9">
        <w:rPr>
          <w:rFonts w:ascii="Arial" w:hAnsi="Arial" w:cs="Arial"/>
        </w:rPr>
        <w:t xml:space="preserve"> elemento neutro y no </w:t>
      </w:r>
      <w:commentRangeStart w:id="781"/>
      <w:r w:rsidR="00B03BB0" w:rsidRPr="00560ED9">
        <w:rPr>
          <w:rFonts w:ascii="Arial" w:hAnsi="Arial" w:cs="Arial"/>
        </w:rPr>
        <w:t>cumple  con la propiedad</w:t>
      </w:r>
      <w:commentRangeEnd w:id="781"/>
      <w:r w:rsidR="00AB1987">
        <w:rPr>
          <w:rStyle w:val="Refdecomentario"/>
          <w:rFonts w:ascii="Calibri" w:eastAsia="Calibri" w:hAnsi="Calibri" w:cs="Times New Roman"/>
          <w:lang w:val="es-MX"/>
        </w:rPr>
        <w:commentReference w:id="781"/>
      </w:r>
      <w:r w:rsidR="00B03BB0" w:rsidRPr="00560ED9">
        <w:rPr>
          <w:rFonts w:ascii="Arial" w:hAnsi="Arial" w:cs="Arial"/>
        </w:rPr>
        <w:t xml:space="preserve"> conmutativa. A continuación se define la función inversa de la composición de funciones: </w:t>
      </w:r>
    </w:p>
    <w:p w14:paraId="76A3E1A6" w14:textId="77777777" w:rsidR="00B03BB0" w:rsidRPr="00560ED9" w:rsidRDefault="00B03BB0" w:rsidP="00962CCA">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490"/>
        <w:gridCol w:w="6338"/>
      </w:tblGrid>
      <w:tr w:rsidR="00FC0AFE" w:rsidRPr="00560ED9" w14:paraId="1B7A92C0" w14:textId="77777777" w:rsidTr="00B30DF8">
        <w:tc>
          <w:tcPr>
            <w:tcW w:w="8978" w:type="dxa"/>
            <w:gridSpan w:val="2"/>
            <w:shd w:val="clear" w:color="auto" w:fill="000000" w:themeFill="text1"/>
          </w:tcPr>
          <w:p w14:paraId="6DFCEF70" w14:textId="77777777" w:rsidR="00FC0AFE" w:rsidRPr="00560ED9" w:rsidRDefault="00FC0AFE" w:rsidP="00B30DF8">
            <w:pPr>
              <w:jc w:val="center"/>
              <w:rPr>
                <w:rFonts w:ascii="Arial" w:hAnsi="Arial" w:cs="Arial"/>
                <w:b/>
                <w:color w:val="000000"/>
                <w:sz w:val="24"/>
                <w:szCs w:val="24"/>
              </w:rPr>
            </w:pPr>
            <w:r w:rsidRPr="00560ED9">
              <w:rPr>
                <w:rFonts w:ascii="Arial" w:hAnsi="Arial" w:cs="Arial"/>
                <w:b/>
                <w:color w:val="FFFFFF" w:themeColor="background1"/>
                <w:sz w:val="24"/>
                <w:szCs w:val="24"/>
              </w:rPr>
              <w:t>Destacado</w:t>
            </w:r>
            <w:r w:rsidRPr="00560ED9">
              <w:rPr>
                <w:rFonts w:ascii="Arial" w:hAnsi="Arial" w:cs="Arial"/>
                <w:b/>
                <w:color w:val="FFFFFF" w:themeColor="background1"/>
              </w:rPr>
              <w:t xml:space="preserve"> </w:t>
            </w:r>
          </w:p>
        </w:tc>
      </w:tr>
      <w:tr w:rsidR="00FC0AFE" w:rsidRPr="00560ED9" w14:paraId="32309835" w14:textId="77777777" w:rsidTr="00B30DF8">
        <w:tc>
          <w:tcPr>
            <w:tcW w:w="2518" w:type="dxa"/>
          </w:tcPr>
          <w:p w14:paraId="485C9B5A" w14:textId="77777777" w:rsidR="00FC0AFE" w:rsidRPr="00560ED9" w:rsidRDefault="00FC0AFE" w:rsidP="00B30DF8">
            <w:pPr>
              <w:rPr>
                <w:rFonts w:ascii="Arial" w:hAnsi="Arial" w:cs="Arial"/>
                <w:b/>
                <w:color w:val="000000"/>
                <w:sz w:val="24"/>
                <w:szCs w:val="24"/>
              </w:rPr>
            </w:pPr>
            <w:r w:rsidRPr="00560ED9">
              <w:rPr>
                <w:rFonts w:ascii="Arial" w:hAnsi="Arial" w:cs="Arial"/>
                <w:b/>
                <w:color w:val="000000"/>
                <w:sz w:val="24"/>
                <w:szCs w:val="24"/>
              </w:rPr>
              <w:t>Título</w:t>
            </w:r>
          </w:p>
        </w:tc>
        <w:tc>
          <w:tcPr>
            <w:tcW w:w="6460" w:type="dxa"/>
          </w:tcPr>
          <w:p w14:paraId="23C0B01A" w14:textId="1846B79A" w:rsidR="00FC0AFE" w:rsidRPr="00560ED9" w:rsidRDefault="00691F15" w:rsidP="00B30DF8">
            <w:pPr>
              <w:rPr>
                <w:rFonts w:ascii="Arial" w:hAnsi="Arial" w:cs="Arial"/>
                <w:b/>
                <w:color w:val="000000"/>
                <w:sz w:val="24"/>
                <w:szCs w:val="24"/>
              </w:rPr>
            </w:pPr>
            <w:r w:rsidRPr="00560ED9">
              <w:rPr>
                <w:rFonts w:ascii="Arial" w:hAnsi="Arial" w:cs="Arial"/>
                <w:b/>
                <w:color w:val="000000"/>
                <w:sz w:val="24"/>
                <w:szCs w:val="24"/>
              </w:rPr>
              <w:t>Función inversa</w:t>
            </w:r>
          </w:p>
        </w:tc>
      </w:tr>
      <w:tr w:rsidR="00FC0AFE" w:rsidRPr="00560ED9" w14:paraId="04AA0915" w14:textId="77777777" w:rsidTr="00B30DF8">
        <w:tc>
          <w:tcPr>
            <w:tcW w:w="2518" w:type="dxa"/>
          </w:tcPr>
          <w:p w14:paraId="0D4BFD07" w14:textId="77777777" w:rsidR="00FC0AFE" w:rsidRPr="00560ED9" w:rsidRDefault="00FC0AFE" w:rsidP="00B30DF8">
            <w:pPr>
              <w:rPr>
                <w:rFonts w:ascii="Arial" w:hAnsi="Arial" w:cs="Arial"/>
                <w:color w:val="000000"/>
                <w:sz w:val="24"/>
                <w:szCs w:val="24"/>
              </w:rPr>
            </w:pPr>
            <w:r w:rsidRPr="00560ED9">
              <w:rPr>
                <w:rFonts w:ascii="Arial" w:hAnsi="Arial" w:cs="Arial"/>
                <w:b/>
                <w:color w:val="000000"/>
                <w:sz w:val="24"/>
                <w:szCs w:val="24"/>
              </w:rPr>
              <w:t>Contenido</w:t>
            </w:r>
          </w:p>
        </w:tc>
        <w:tc>
          <w:tcPr>
            <w:tcW w:w="6460" w:type="dxa"/>
          </w:tcPr>
          <w:p w14:paraId="2640CBD4" w14:textId="5F1F49FB" w:rsidR="00FC0AFE" w:rsidRPr="00560ED9" w:rsidRDefault="00FC0AFE" w:rsidP="00B30DF8">
            <w:pPr>
              <w:tabs>
                <w:tab w:val="right" w:pos="8498"/>
              </w:tabs>
              <w:jc w:val="both"/>
              <w:rPr>
                <w:rFonts w:ascii="Arial" w:eastAsiaTheme="minorEastAsia" w:hAnsi="Arial" w:cs="Arial"/>
              </w:rPr>
            </w:pPr>
            <w:r w:rsidRPr="00560ED9">
              <w:rPr>
                <w:rFonts w:ascii="Arial" w:hAnsi="Arial" w:cs="Arial"/>
              </w:rPr>
              <w:t xml:space="preserve">Dada </w:t>
            </w:r>
            <w:commentRangeStart w:id="782"/>
            <m:oMath>
              <m:r>
                <w:rPr>
                  <w:rFonts w:ascii="Cambria Math" w:hAnsi="Cambria Math" w:cs="Arial"/>
                </w:rPr>
                <m:t>f</m:t>
              </m:r>
            </m:oMath>
            <w:r w:rsidRPr="00560ED9">
              <w:rPr>
                <w:rFonts w:ascii="Arial" w:eastAsiaTheme="minorEastAsia" w:hAnsi="Arial" w:cs="Arial"/>
              </w:rPr>
              <w:t xml:space="preserve"> una fu</w:t>
            </w:r>
            <w:r w:rsidR="00C567FE" w:rsidRPr="00560ED9">
              <w:rPr>
                <w:rFonts w:ascii="Arial" w:eastAsiaTheme="minorEastAsia" w:hAnsi="Arial" w:cs="Arial"/>
              </w:rPr>
              <w:t>nción</w:t>
            </w:r>
            <w:commentRangeEnd w:id="782"/>
            <w:r w:rsidR="009E1457">
              <w:rPr>
                <w:rStyle w:val="Refdecomentario"/>
                <w:rFonts w:ascii="Calibri" w:eastAsia="Calibri" w:hAnsi="Calibri" w:cs="Times New Roman"/>
              </w:rPr>
              <w:commentReference w:id="782"/>
            </w:r>
            <w:r w:rsidR="00C567FE" w:rsidRPr="00560ED9">
              <w:rPr>
                <w:rFonts w:ascii="Arial" w:eastAsiaTheme="minorEastAsia" w:hAnsi="Arial" w:cs="Arial"/>
              </w:rPr>
              <w:t xml:space="preserve"> de números reales, </w:t>
            </w:r>
            <w:r w:rsidR="00B03BB0" w:rsidRPr="00560ED9">
              <w:rPr>
                <w:rFonts w:ascii="Arial" w:eastAsiaTheme="minorEastAsia" w:hAnsi="Arial" w:cs="Arial"/>
              </w:rPr>
              <w:t>se dice que</w:t>
            </w:r>
            <w:r w:rsidRPr="00560ED9">
              <w:rPr>
                <w:rFonts w:ascii="Arial" w:eastAsiaTheme="minorEastAsia" w:hAnsi="Arial" w:cs="Arial"/>
              </w:rPr>
              <w:t xml:space="preserve"> </w:t>
            </w:r>
            <m:oMath>
              <m:r>
                <m:rPr>
                  <m:sty m:val="bi"/>
                </m:rPr>
                <w:rPr>
                  <w:rFonts w:ascii="Cambria Math" w:eastAsiaTheme="minorEastAsia" w:hAnsi="Cambria Math" w:cs="Arial"/>
                </w:rPr>
                <m:t>g</m:t>
              </m:r>
            </m:oMath>
            <w:r w:rsidRPr="00560ED9">
              <w:rPr>
                <w:rFonts w:ascii="Arial" w:eastAsiaTheme="minorEastAsia" w:hAnsi="Arial" w:cs="Arial"/>
                <w:b/>
              </w:rPr>
              <w:t xml:space="preserve"> es la función inversa de </w:t>
            </w:r>
            <m:oMath>
              <m:r>
                <m:rPr>
                  <m:sty m:val="bi"/>
                </m:rPr>
                <w:rPr>
                  <w:rFonts w:ascii="Cambria Math" w:eastAsiaTheme="minorEastAsia" w:hAnsi="Cambria Math" w:cs="Arial"/>
                </w:rPr>
                <m:t>f</m:t>
              </m:r>
            </m:oMath>
            <w:r w:rsidRPr="00560ED9">
              <w:rPr>
                <w:rFonts w:ascii="Arial" w:eastAsiaTheme="minorEastAsia" w:hAnsi="Arial" w:cs="Arial"/>
              </w:rPr>
              <w:t xml:space="preserve"> si el </w:t>
            </w:r>
            <w:commentRangeStart w:id="783"/>
            <m:oMath>
              <m:r>
                <w:rPr>
                  <w:rFonts w:ascii="Cambria Math" w:eastAsiaTheme="minorEastAsia" w:hAnsi="Cambria Math" w:cs="Arial"/>
                </w:rPr>
                <m:t>dom</m:t>
              </m:r>
              <w:commentRangeEnd w:id="783"/>
              <m:r>
                <m:rPr>
                  <m:sty m:val="p"/>
                </m:rPr>
                <w:rPr>
                  <w:rStyle w:val="Refdecomentario"/>
                  <w:rFonts w:ascii="Calibri" w:eastAsia="Calibri" w:hAnsi="Calibri" w:cs="Times New Roman"/>
                </w:rPr>
                <w:commentReference w:id="783"/>
              </m:r>
              <m:r>
                <w:rPr>
                  <w:rFonts w:ascii="Cambria Math" w:eastAsiaTheme="minorEastAsia" w:hAnsi="Cambria Math" w:cs="Arial"/>
                </w:rPr>
                <m:t xml:space="preserve"> g=Rango f</m:t>
              </m:r>
            </m:oMath>
            <w:r w:rsidRPr="00560ED9">
              <w:rPr>
                <w:rFonts w:ascii="Arial" w:eastAsiaTheme="minorEastAsia" w:hAnsi="Arial" w:cs="Arial"/>
              </w:rPr>
              <w:t xml:space="preserve"> y </w:t>
            </w:r>
            <w:r w:rsidR="00B03BB0" w:rsidRPr="00560ED9">
              <w:rPr>
                <w:rFonts w:ascii="Arial" w:eastAsiaTheme="minorEastAsia" w:hAnsi="Arial" w:cs="Arial"/>
              </w:rPr>
              <w:t xml:space="preserve"> además</w:t>
            </w:r>
          </w:p>
          <w:p w14:paraId="3736ABDE" w14:textId="489C10E4" w:rsidR="00FC0AFE" w:rsidRPr="00560ED9" w:rsidRDefault="00FC0AFE" w:rsidP="00B30DF8">
            <w:pPr>
              <w:tabs>
                <w:tab w:val="right" w:pos="8498"/>
              </w:tabs>
              <w:jc w:val="both"/>
              <w:rPr>
                <w:rFonts w:ascii="Arial" w:eastAsiaTheme="minorEastAsia" w:hAnsi="Arial" w:cs="Arial"/>
              </w:rPr>
            </w:pPr>
            <w:r w:rsidRPr="00560ED9">
              <w:rPr>
                <w:rFonts w:ascii="Arial" w:eastAsiaTheme="minorEastAsia" w:hAnsi="Arial" w:cs="Arial"/>
              </w:rPr>
              <w:t xml:space="preserve"> </w:t>
            </w:r>
          </w:p>
          <w:p w14:paraId="523A997B" w14:textId="33871904" w:rsidR="00FC0AFE" w:rsidRPr="00560ED9" w:rsidRDefault="00DA6D8C"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g∘f</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33ADD9DA" w14:textId="38F02BC0" w:rsidR="00FC0AFE" w:rsidRPr="00560ED9" w:rsidRDefault="009E1457" w:rsidP="00FC0AFE">
            <w:pPr>
              <w:tabs>
                <w:tab w:val="right" w:pos="8498"/>
              </w:tabs>
              <w:jc w:val="both"/>
              <w:rPr>
                <w:rFonts w:ascii="Arial" w:eastAsiaTheme="minorEastAsia" w:hAnsi="Arial" w:cs="Arial"/>
              </w:rPr>
            </w:pPr>
            <w:r>
              <w:rPr>
                <w:rFonts w:ascii="Arial" w:eastAsiaTheme="minorEastAsia" w:hAnsi="Arial" w:cs="Arial"/>
              </w:rPr>
              <w:t>p</w:t>
            </w:r>
            <w:r w:rsidR="00FC0AFE" w:rsidRPr="00560ED9">
              <w:rPr>
                <w:rFonts w:ascii="Arial" w:eastAsiaTheme="minorEastAsia" w:hAnsi="Arial" w:cs="Arial"/>
              </w:rPr>
              <w:t xml:space="preserve">ara todo </w:t>
            </w:r>
            <m:oMath>
              <m:r>
                <w:rPr>
                  <w:rFonts w:ascii="Cambria Math" w:eastAsiaTheme="minorEastAsia" w:hAnsi="Cambria Math" w:cs="Arial"/>
                </w:rPr>
                <m:t>x∈Dom f</m:t>
              </m:r>
            </m:oMath>
            <w:r w:rsidR="00FC0AFE" w:rsidRPr="00560ED9">
              <w:rPr>
                <w:rFonts w:ascii="Arial" w:eastAsiaTheme="minorEastAsia" w:hAnsi="Arial" w:cs="Arial"/>
              </w:rPr>
              <w:t xml:space="preserve"> y </w:t>
            </w:r>
          </w:p>
          <w:p w14:paraId="1CB6AAA6" w14:textId="14FFA587" w:rsidR="00FC0AFE" w:rsidRPr="00560ED9" w:rsidRDefault="00DA6D8C" w:rsidP="00B30DF8">
            <w:pPr>
              <w:tabs>
                <w:tab w:val="right" w:pos="8498"/>
              </w:tabs>
              <w:jc w:val="both"/>
              <w:rPr>
                <w:rFonts w:ascii="Arial" w:eastAsiaTheme="minorEastAsia" w:hAnsi="Arial" w:cs="Arial"/>
              </w:rPr>
            </w:pPr>
            <m:oMathPara>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=x</m:t>
                </m:r>
              </m:oMath>
            </m:oMathPara>
          </w:p>
          <w:p w14:paraId="4B645CC5" w14:textId="77777777" w:rsidR="00FC0AFE" w:rsidRPr="00560ED9" w:rsidRDefault="00FC0AFE" w:rsidP="00B30DF8">
            <w:pPr>
              <w:tabs>
                <w:tab w:val="right" w:pos="8498"/>
              </w:tabs>
              <w:jc w:val="both"/>
              <w:rPr>
                <w:rFonts w:ascii="Arial" w:eastAsiaTheme="minorEastAsia" w:hAnsi="Arial" w:cs="Arial"/>
              </w:rPr>
            </w:pPr>
          </w:p>
          <w:p w14:paraId="48F546CD" w14:textId="2FBA1EEF" w:rsidR="00FC0AFE" w:rsidRPr="00560ED9" w:rsidRDefault="009E1457" w:rsidP="004E5E03">
            <w:pPr>
              <w:tabs>
                <w:tab w:val="right" w:pos="8498"/>
              </w:tabs>
              <w:jc w:val="both"/>
              <w:rPr>
                <w:rFonts w:ascii="Arial" w:eastAsiaTheme="minorEastAsia" w:hAnsi="Arial" w:cs="Arial"/>
              </w:rPr>
            </w:pPr>
            <w:proofErr w:type="gramStart"/>
            <w:r>
              <w:rPr>
                <w:rFonts w:ascii="Arial" w:eastAsiaTheme="minorEastAsia" w:hAnsi="Arial" w:cs="Arial"/>
              </w:rPr>
              <w:t>p</w:t>
            </w:r>
            <w:r w:rsidR="00FC0AFE" w:rsidRPr="00560ED9">
              <w:rPr>
                <w:rFonts w:ascii="Arial" w:eastAsiaTheme="minorEastAsia" w:hAnsi="Arial" w:cs="Arial"/>
              </w:rPr>
              <w:t>ara</w:t>
            </w:r>
            <w:proofErr w:type="gramEnd"/>
            <w:r w:rsidR="00FC0AFE" w:rsidRPr="00560ED9">
              <w:rPr>
                <w:rFonts w:ascii="Arial" w:eastAsiaTheme="minorEastAsia" w:hAnsi="Arial" w:cs="Arial"/>
              </w:rPr>
              <w:t xml:space="preserve"> todo </w:t>
            </w:r>
            <m:oMath>
              <m:r>
                <w:rPr>
                  <w:rFonts w:ascii="Cambria Math" w:eastAsiaTheme="minorEastAsia" w:hAnsi="Cambria Math" w:cs="Arial"/>
                </w:rPr>
                <m:t>x∈Rang f</m:t>
              </m:r>
            </m:oMath>
            <w:r>
              <w:rPr>
                <w:rFonts w:ascii="Arial" w:eastAsiaTheme="minorEastAsia" w:hAnsi="Arial" w:cs="Arial"/>
              </w:rPr>
              <w:t>. E</w:t>
            </w:r>
            <w:r w:rsidR="00FC0AFE" w:rsidRPr="00560ED9">
              <w:rPr>
                <w:rFonts w:ascii="Arial" w:eastAsiaTheme="minorEastAsia" w:hAnsi="Arial" w:cs="Arial"/>
              </w:rPr>
              <w:t>n est</w:t>
            </w:r>
            <w:r w:rsidR="00B03BB0" w:rsidRPr="00560ED9">
              <w:rPr>
                <w:rFonts w:ascii="Arial" w:eastAsiaTheme="minorEastAsia" w:hAnsi="Arial" w:cs="Arial"/>
              </w:rPr>
              <w:t>e</w:t>
            </w:r>
            <w:r w:rsidR="00FC0AFE" w:rsidRPr="00560ED9">
              <w:rPr>
                <w:rFonts w:ascii="Arial" w:eastAsiaTheme="minorEastAsia" w:hAnsi="Arial" w:cs="Arial"/>
              </w:rPr>
              <w:t xml:space="preserve"> caso</w:t>
            </w:r>
            <w:r w:rsidR="00691F15" w:rsidRPr="00560ED9">
              <w:rPr>
                <w:rFonts w:ascii="Arial" w:eastAsiaTheme="minorEastAsia" w:hAnsi="Arial" w:cs="Arial"/>
              </w:rPr>
              <w:t xml:space="preserve"> </w:t>
            </w:r>
            <w:r w:rsidR="00B03BB0" w:rsidRPr="00560ED9">
              <w:rPr>
                <w:rFonts w:ascii="Arial" w:eastAsiaTheme="minorEastAsia" w:hAnsi="Arial" w:cs="Arial"/>
              </w:rPr>
              <w:t xml:space="preserve"> se denota a </w:t>
            </w:r>
            <m:oMath>
              <m:r>
                <w:rPr>
                  <w:rFonts w:ascii="Cambria Math" w:eastAsiaTheme="minorEastAsia" w:hAnsi="Cambria Math" w:cs="Arial"/>
                </w:rPr>
                <m:t>g</m:t>
              </m:r>
            </m:oMath>
            <w:r w:rsidR="00691F15" w:rsidRPr="00560ED9">
              <w:rPr>
                <w:rFonts w:ascii="Arial" w:eastAsiaTheme="minorEastAsia" w:hAnsi="Arial" w:cs="Arial"/>
              </w:rPr>
              <w:t xml:space="preserve"> como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oMath>
            <w:r w:rsidR="00691F15" w:rsidRPr="00560ED9">
              <w:rPr>
                <w:rFonts w:ascii="Arial" w:eastAsiaTheme="minorEastAsia" w:hAnsi="Arial" w:cs="Arial"/>
              </w:rPr>
              <w:t>.</w:t>
            </w:r>
          </w:p>
        </w:tc>
      </w:tr>
    </w:tbl>
    <w:p w14:paraId="6153BB30" w14:textId="1ED8450E" w:rsidR="00D3485A" w:rsidRPr="00560ED9" w:rsidRDefault="00D3485A" w:rsidP="00962CCA">
      <w:pPr>
        <w:tabs>
          <w:tab w:val="right" w:pos="8498"/>
        </w:tabs>
        <w:spacing w:after="0"/>
        <w:jc w:val="both"/>
        <w:rPr>
          <w:rFonts w:ascii="Arial" w:hAnsi="Arial" w:cs="Arial"/>
        </w:rPr>
      </w:pPr>
    </w:p>
    <w:p w14:paraId="64F85783" w14:textId="2BE43A7A" w:rsidR="000A51B4" w:rsidRPr="00560ED9" w:rsidRDefault="009A3E0A" w:rsidP="00962CCA">
      <w:pPr>
        <w:tabs>
          <w:tab w:val="right" w:pos="8498"/>
        </w:tabs>
        <w:spacing w:after="0"/>
        <w:jc w:val="both"/>
        <w:rPr>
          <w:rFonts w:ascii="Arial" w:hAnsi="Arial" w:cs="Arial"/>
        </w:rPr>
      </w:pPr>
      <w:r w:rsidRPr="00560ED9">
        <w:rPr>
          <w:rFonts w:ascii="Arial" w:hAnsi="Arial" w:cs="Arial"/>
        </w:rPr>
        <w:t>No todas la</w:t>
      </w:r>
      <w:r w:rsidR="00691F15" w:rsidRPr="00560ED9">
        <w:rPr>
          <w:rFonts w:ascii="Arial" w:hAnsi="Arial" w:cs="Arial"/>
        </w:rPr>
        <w:t xml:space="preserve">s funciones de </w:t>
      </w:r>
      <w:commentRangeStart w:id="784"/>
      <w:r w:rsidR="00691F15" w:rsidRPr="00560ED9">
        <w:rPr>
          <w:rFonts w:ascii="Arial" w:hAnsi="Arial" w:cs="Arial"/>
        </w:rPr>
        <w:t>número</w:t>
      </w:r>
      <w:commentRangeEnd w:id="784"/>
      <w:r w:rsidR="00DB06BB">
        <w:rPr>
          <w:rStyle w:val="Refdecomentario"/>
          <w:rFonts w:ascii="Calibri" w:eastAsia="Calibri" w:hAnsi="Calibri" w:cs="Times New Roman"/>
          <w:lang w:val="es-MX"/>
        </w:rPr>
        <w:commentReference w:id="784"/>
      </w:r>
      <w:r w:rsidR="00691F15" w:rsidRPr="00560ED9">
        <w:rPr>
          <w:rFonts w:ascii="Arial" w:hAnsi="Arial" w:cs="Arial"/>
        </w:rPr>
        <w:t xml:space="preserve"> reales tienen </w:t>
      </w:r>
      <w:commentRangeStart w:id="785"/>
      <w:r w:rsidR="00691F15" w:rsidRPr="00560ED9">
        <w:rPr>
          <w:rFonts w:ascii="Arial" w:hAnsi="Arial" w:cs="Arial"/>
        </w:rPr>
        <w:t>una función</w:t>
      </w:r>
      <w:commentRangeEnd w:id="785"/>
      <w:r w:rsidR="00DB06BB">
        <w:rPr>
          <w:rStyle w:val="Refdecomentario"/>
          <w:rFonts w:ascii="Calibri" w:eastAsia="Calibri" w:hAnsi="Calibri" w:cs="Times New Roman"/>
          <w:lang w:val="es-MX"/>
        </w:rPr>
        <w:commentReference w:id="785"/>
      </w:r>
      <w:r w:rsidR="00691F15" w:rsidRPr="00560ED9">
        <w:rPr>
          <w:rFonts w:ascii="Arial" w:hAnsi="Arial" w:cs="Arial"/>
        </w:rPr>
        <w:t xml:space="preserve"> inversa</w:t>
      </w:r>
      <w:commentRangeStart w:id="786"/>
      <w:r w:rsidR="00691F15" w:rsidRPr="00560ED9">
        <w:rPr>
          <w:rFonts w:ascii="Arial" w:hAnsi="Arial" w:cs="Arial"/>
        </w:rPr>
        <w:t>, para ellos</w:t>
      </w:r>
      <w:commentRangeEnd w:id="786"/>
      <w:r w:rsidR="00DB06BB">
        <w:rPr>
          <w:rStyle w:val="Refdecomentario"/>
          <w:rFonts w:ascii="Calibri" w:eastAsia="Calibri" w:hAnsi="Calibri" w:cs="Times New Roman"/>
          <w:lang w:val="es-MX"/>
        </w:rPr>
        <w:commentReference w:id="786"/>
      </w:r>
      <w:r w:rsidR="00691F15" w:rsidRPr="00560ED9">
        <w:rPr>
          <w:rFonts w:ascii="Arial" w:hAnsi="Arial" w:cs="Arial"/>
        </w:rPr>
        <w:t xml:space="preserve"> se necesita que la funci</w:t>
      </w:r>
      <w:r w:rsidRPr="00560ED9">
        <w:rPr>
          <w:rFonts w:ascii="Arial" w:hAnsi="Arial" w:cs="Arial"/>
        </w:rPr>
        <w:t>ón sea inyectiva</w:t>
      </w:r>
      <w:commentRangeStart w:id="787"/>
      <w:r w:rsidRPr="00560ED9">
        <w:rPr>
          <w:rFonts w:ascii="Arial" w:hAnsi="Arial" w:cs="Arial"/>
        </w:rPr>
        <w:t>:</w:t>
      </w:r>
      <w:commentRangeEnd w:id="787"/>
      <w:r w:rsidR="00DB06BB">
        <w:rPr>
          <w:rStyle w:val="Refdecomentario"/>
          <w:rFonts w:ascii="Calibri" w:eastAsia="Calibri" w:hAnsi="Calibri" w:cs="Times New Roman"/>
          <w:lang w:val="es-MX"/>
        </w:rPr>
        <w:commentReference w:id="787"/>
      </w:r>
    </w:p>
    <w:p w14:paraId="7BFA5D37" w14:textId="77777777" w:rsidR="009A3E0A" w:rsidRPr="00560ED9" w:rsidRDefault="009A3E0A" w:rsidP="00962CCA">
      <w:pPr>
        <w:tabs>
          <w:tab w:val="right" w:pos="8498"/>
        </w:tabs>
        <w:spacing w:after="0"/>
        <w:jc w:val="both"/>
        <w:rPr>
          <w:rFonts w:ascii="Arial" w:hAnsi="Arial" w:cs="Arial"/>
        </w:rPr>
      </w:pPr>
    </w:p>
    <w:p w14:paraId="3B22F712" w14:textId="05BC6D5A" w:rsidR="009A3E0A" w:rsidRPr="00560ED9" w:rsidRDefault="009A3E0A" w:rsidP="00962CCA">
      <w:pPr>
        <w:tabs>
          <w:tab w:val="right" w:pos="8498"/>
        </w:tabs>
        <w:spacing w:after="0"/>
        <w:jc w:val="both"/>
        <w:rPr>
          <w:rFonts w:ascii="Arial" w:eastAsiaTheme="minorEastAsia" w:hAnsi="Arial" w:cs="Arial"/>
        </w:rPr>
      </w:pPr>
      <w:r w:rsidRPr="00560ED9">
        <w:rPr>
          <w:rFonts w:ascii="Arial" w:hAnsi="Arial" w:cs="Arial"/>
        </w:rPr>
        <w:t xml:space="preserve">Ejemplo 1. Si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r>
          <w:rPr>
            <w:rFonts w:ascii="Cambria Math" w:hAnsi="Cambria Math" w:cs="Arial"/>
          </w:rPr>
          <m:t>,</m:t>
        </m:r>
      </m:oMath>
      <w:r w:rsidRPr="00560ED9">
        <w:rPr>
          <w:rFonts w:ascii="Arial" w:eastAsiaTheme="minorEastAsia" w:hAnsi="Arial" w:cs="Arial"/>
        </w:rPr>
        <w:t xml:space="preserve"> entonces </w:t>
      </w:r>
      <m:oMath>
        <m:sSup>
          <m:sSupPr>
            <m:ctrlPr>
              <w:rPr>
                <w:rFonts w:ascii="Cambria Math" w:eastAsiaTheme="minorEastAsia" w:hAnsi="Cambria Math" w:cs="Arial"/>
                <w:i/>
              </w:rPr>
            </m:ctrlPr>
          </m:sSupPr>
          <m:e>
            <m:r>
              <w:rPr>
                <w:rFonts w:ascii="Cambria Math" w:eastAsiaTheme="minorEastAsia" w:hAnsi="Cambria Math" w:cs="Arial"/>
              </w:rPr>
              <m:t>f</m:t>
            </m:r>
          </m:e>
          <m:sup>
            <m:r>
              <w:rPr>
                <w:rFonts w:ascii="Cambria Math" w:eastAsiaTheme="minorEastAsia" w:hAnsi="Cambria Math" w:cs="Arial"/>
              </w:rPr>
              <m:t>-1</m:t>
            </m:r>
          </m:sup>
        </m:sSup>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m:t>
        </m:r>
        <m:rad>
          <m:radPr>
            <m:ctrlPr>
              <w:rPr>
                <w:rFonts w:ascii="Cambria Math" w:eastAsiaTheme="minorEastAsia" w:hAnsi="Cambria Math" w:cs="Arial"/>
                <w:i/>
              </w:rPr>
            </m:ctrlPr>
          </m:radPr>
          <m:deg>
            <m:r>
              <w:rPr>
                <w:rFonts w:ascii="Cambria Math" w:hAnsi="Cambria Math" w:cs="Arial"/>
              </w:rPr>
              <m:t>3</m:t>
            </m:r>
          </m:deg>
          <m:e>
            <m:r>
              <w:rPr>
                <w:rFonts w:ascii="Cambria Math" w:eastAsiaTheme="minorEastAsia" w:hAnsi="Cambria Math" w:cs="Arial"/>
              </w:rPr>
              <m:t>x</m:t>
            </m:r>
          </m:e>
        </m:rad>
      </m:oMath>
      <w:r w:rsidR="00DB06BB">
        <w:rPr>
          <w:rFonts w:ascii="Arial" w:eastAsiaTheme="minorEastAsia" w:hAnsi="Arial" w:cs="Arial"/>
        </w:rPr>
        <w:t>.</w:t>
      </w:r>
    </w:p>
    <w:p w14:paraId="35259499" w14:textId="77777777" w:rsidR="009A3E0A" w:rsidRPr="00560ED9" w:rsidRDefault="009A3E0A" w:rsidP="00962CCA">
      <w:pPr>
        <w:tabs>
          <w:tab w:val="right" w:pos="8498"/>
        </w:tabs>
        <w:spacing w:after="0"/>
        <w:jc w:val="both"/>
        <w:rPr>
          <w:rFonts w:ascii="Arial" w:eastAsiaTheme="minorEastAsia" w:hAnsi="Arial" w:cs="Arial"/>
        </w:rPr>
      </w:pPr>
    </w:p>
    <w:p w14:paraId="60DB348A" w14:textId="77777777" w:rsidR="008D0953" w:rsidRPr="00560ED9" w:rsidRDefault="008D0953" w:rsidP="008D0953">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D0953" w:rsidRPr="00560ED9" w14:paraId="674BB21D" w14:textId="77777777" w:rsidTr="008D095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DBFEF4A" w14:textId="34CBE3E1" w:rsidR="008D0953" w:rsidRPr="00560ED9" w:rsidRDefault="0095233D" w:rsidP="008D0953">
            <w:pPr>
              <w:jc w:val="center"/>
              <w:rPr>
                <w:rFonts w:ascii="Arial" w:hAnsi="Arial" w:cs="Arial"/>
                <w:b/>
                <w:color w:val="FFFFFF" w:themeColor="background1"/>
              </w:rPr>
            </w:pPr>
            <w:r w:rsidRPr="00560ED9">
              <w:rPr>
                <w:rFonts w:ascii="Arial" w:hAnsi="Arial" w:cs="Arial"/>
                <w:b/>
                <w:color w:val="FFFFFF" w:themeColor="background1"/>
              </w:rPr>
              <w:t>Pr</w:t>
            </w:r>
            <w:r w:rsidR="008D0953" w:rsidRPr="00560ED9">
              <w:rPr>
                <w:rFonts w:ascii="Arial" w:hAnsi="Arial" w:cs="Arial"/>
                <w:b/>
                <w:color w:val="FFFFFF" w:themeColor="background1"/>
              </w:rPr>
              <w:t>a</w:t>
            </w:r>
            <w:r w:rsidRPr="00560ED9">
              <w:rPr>
                <w:rFonts w:ascii="Arial" w:hAnsi="Arial" w:cs="Arial"/>
                <w:b/>
                <w:color w:val="FFFFFF" w:themeColor="background1"/>
              </w:rPr>
              <w:t>ctica</w:t>
            </w:r>
            <w:r w:rsidR="008D0953" w:rsidRPr="00560ED9">
              <w:rPr>
                <w:rFonts w:ascii="Arial" w:hAnsi="Arial" w:cs="Arial"/>
                <w:b/>
                <w:color w:val="FFFFFF" w:themeColor="background1"/>
              </w:rPr>
              <w:t>: recurso nuevo</w:t>
            </w:r>
          </w:p>
        </w:tc>
      </w:tr>
      <w:tr w:rsidR="008D0953" w:rsidRPr="00560ED9" w14:paraId="01FDF69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FCE045" w14:textId="77777777" w:rsidR="008D0953" w:rsidRPr="00560ED9" w:rsidRDefault="008D0953" w:rsidP="008D0953">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499D2" w14:textId="1E7C9A89" w:rsidR="008D0953" w:rsidRPr="00560ED9" w:rsidRDefault="008D0953" w:rsidP="008D0953">
            <w:pPr>
              <w:rPr>
                <w:rFonts w:ascii="Arial" w:hAnsi="Arial" w:cs="Arial"/>
                <w:b/>
                <w:color w:val="000000"/>
                <w:sz w:val="18"/>
                <w:szCs w:val="18"/>
              </w:rPr>
            </w:pPr>
            <w:r w:rsidRPr="00560ED9">
              <w:rPr>
                <w:rFonts w:ascii="Arial" w:hAnsi="Arial" w:cs="Arial"/>
                <w:color w:val="000000"/>
              </w:rPr>
              <w:t>MA_11_02_CO_REC210</w:t>
            </w:r>
          </w:p>
        </w:tc>
      </w:tr>
      <w:tr w:rsidR="008D0953" w:rsidRPr="00560ED9" w14:paraId="70502801"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E8D406"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A9844" w14:textId="0CF1F912" w:rsidR="008D0953" w:rsidRPr="00560ED9" w:rsidRDefault="008D0953" w:rsidP="0095233D">
            <w:pPr>
              <w:rPr>
                <w:rFonts w:ascii="Arial" w:hAnsi="Arial" w:cs="Arial"/>
                <w:color w:val="000000"/>
              </w:rPr>
            </w:pPr>
            <w:r w:rsidRPr="00560ED9">
              <w:rPr>
                <w:rFonts w:ascii="Arial" w:hAnsi="Arial" w:cs="Arial"/>
                <w:color w:val="000000"/>
              </w:rPr>
              <w:t>Composición de funciones</w:t>
            </w:r>
          </w:p>
        </w:tc>
      </w:tr>
      <w:tr w:rsidR="008D0953" w:rsidRPr="00560ED9" w14:paraId="4628CB8D" w14:textId="77777777" w:rsidTr="008D095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B1F9" w14:textId="77777777" w:rsidR="008D0953" w:rsidRPr="00560ED9" w:rsidRDefault="008D0953" w:rsidP="008D095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78C94" w14:textId="3DD68BB6" w:rsidR="008D0953" w:rsidRPr="00560ED9" w:rsidRDefault="008D0953" w:rsidP="008D0953">
            <w:pPr>
              <w:rPr>
                <w:rFonts w:ascii="Arial" w:hAnsi="Arial" w:cs="Arial"/>
                <w:color w:val="000000"/>
              </w:rPr>
            </w:pPr>
            <w:r w:rsidRPr="00560ED9">
              <w:rPr>
                <w:rFonts w:ascii="Arial" w:hAnsi="Arial" w:cs="Arial"/>
                <w:color w:val="000000"/>
              </w:rPr>
              <w:t>Actividad en la que se practica c</w:t>
            </w:r>
            <w:commentRangeStart w:id="788"/>
            <w:r w:rsidRPr="00560ED9">
              <w:rPr>
                <w:rFonts w:ascii="Arial" w:hAnsi="Arial" w:cs="Arial"/>
                <w:color w:val="000000"/>
              </w:rPr>
              <w:t>o</w:t>
            </w:r>
            <w:commentRangeEnd w:id="788"/>
            <w:r w:rsidR="00A1496E">
              <w:rPr>
                <w:rStyle w:val="Refdecomentario"/>
                <w:rFonts w:ascii="Calibri" w:eastAsia="Calibri" w:hAnsi="Calibri" w:cs="Times New Roman"/>
              </w:rPr>
              <w:commentReference w:id="788"/>
            </w:r>
            <w:r w:rsidRPr="00560ED9">
              <w:rPr>
                <w:rFonts w:ascii="Arial" w:hAnsi="Arial" w:cs="Arial"/>
                <w:color w:val="000000"/>
              </w:rPr>
              <w:t xml:space="preserve">mo se componen funciones. </w:t>
            </w:r>
          </w:p>
        </w:tc>
      </w:tr>
    </w:tbl>
    <w:p w14:paraId="2615CC7F" w14:textId="77777777" w:rsidR="008D0953" w:rsidRPr="00560ED9" w:rsidRDefault="008D0953" w:rsidP="008D0953">
      <w:pPr>
        <w:tabs>
          <w:tab w:val="right" w:pos="8498"/>
        </w:tabs>
        <w:spacing w:after="0"/>
        <w:jc w:val="both"/>
        <w:rPr>
          <w:rFonts w:ascii="Arial" w:hAnsi="Arial" w:cs="Arial"/>
          <w:b/>
        </w:rPr>
      </w:pPr>
    </w:p>
    <w:p w14:paraId="14DC2673" w14:textId="70DB4C84" w:rsidR="009A3E0A"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F93EF0" w:rsidRPr="00560ED9">
        <w:rPr>
          <w:rFonts w:ascii="Arial" w:hAnsi="Arial" w:cs="Arial"/>
          <w:highlight w:val="yellow"/>
        </w:rPr>
        <w:t>[SECCIÓN 2]</w:t>
      </w:r>
      <w:r w:rsidR="00F93EF0" w:rsidRPr="00560ED9">
        <w:rPr>
          <w:rFonts w:ascii="Arial" w:hAnsi="Arial" w:cs="Arial"/>
          <w:b/>
        </w:rPr>
        <w:t xml:space="preserve">4.4 Consolidación </w:t>
      </w:r>
    </w:p>
    <w:p w14:paraId="6C1E8330" w14:textId="139BE4E2" w:rsidR="0095233D" w:rsidRPr="00560ED9" w:rsidRDefault="0095233D" w:rsidP="0095233D">
      <w:pPr>
        <w:spacing w:after="0"/>
        <w:jc w:val="both"/>
        <w:rPr>
          <w:rFonts w:ascii="Arial" w:hAnsi="Arial" w:cs="Arial"/>
          <w:b/>
        </w:rPr>
      </w:pPr>
      <w:r w:rsidRPr="00560ED9">
        <w:rPr>
          <w:rFonts w:ascii="Arial" w:hAnsi="Arial" w:cs="Arial"/>
        </w:rPr>
        <w:lastRenderedPageBreak/>
        <w:t>Estas actividades te permitirán reforzar los conocimientos adquiridos en esta sección.</w:t>
      </w:r>
    </w:p>
    <w:p w14:paraId="14D2AA48" w14:textId="77777777" w:rsidR="008D0953" w:rsidRPr="00560ED9" w:rsidRDefault="008D0953"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9A3E0A" w:rsidRPr="00560ED9" w14:paraId="3DAC59AC" w14:textId="77777777" w:rsidTr="00753DB3">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D7A08B2" w14:textId="77777777" w:rsidR="009A3E0A" w:rsidRPr="00560ED9" w:rsidRDefault="009A3E0A" w:rsidP="00753DB3">
            <w:pPr>
              <w:jc w:val="center"/>
              <w:rPr>
                <w:rFonts w:ascii="Arial" w:hAnsi="Arial" w:cs="Arial"/>
                <w:b/>
                <w:color w:val="FFFFFF" w:themeColor="background1"/>
              </w:rPr>
            </w:pPr>
            <w:r w:rsidRPr="00560ED9">
              <w:rPr>
                <w:rFonts w:ascii="Arial" w:hAnsi="Arial" w:cs="Arial"/>
                <w:b/>
                <w:color w:val="FFFFFF" w:themeColor="background1"/>
              </w:rPr>
              <w:t>Profundiza: recurso nuevo</w:t>
            </w:r>
          </w:p>
        </w:tc>
      </w:tr>
      <w:tr w:rsidR="009A3E0A" w:rsidRPr="00560ED9" w14:paraId="4C5413C0"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9007E" w14:textId="77777777" w:rsidR="009A3E0A" w:rsidRPr="00560ED9" w:rsidRDefault="009A3E0A" w:rsidP="00753DB3">
            <w:pPr>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48F8E" w14:textId="3B4CA85F" w:rsidR="009A3E0A" w:rsidRPr="00560ED9" w:rsidRDefault="009A3E0A" w:rsidP="00753DB3">
            <w:pPr>
              <w:rPr>
                <w:rFonts w:ascii="Arial" w:hAnsi="Arial" w:cs="Arial"/>
                <w:b/>
                <w:color w:val="000000"/>
                <w:sz w:val="18"/>
                <w:szCs w:val="18"/>
              </w:rPr>
            </w:pPr>
            <w:r w:rsidRPr="00560ED9">
              <w:rPr>
                <w:rFonts w:ascii="Arial" w:hAnsi="Arial" w:cs="Arial"/>
                <w:color w:val="000000"/>
              </w:rPr>
              <w:t>MA_11_02_CO_REC</w:t>
            </w:r>
            <w:r w:rsidR="008D0953" w:rsidRPr="00560ED9">
              <w:rPr>
                <w:rFonts w:ascii="Arial" w:hAnsi="Arial" w:cs="Arial"/>
                <w:color w:val="000000"/>
              </w:rPr>
              <w:t>22</w:t>
            </w:r>
            <w:r w:rsidRPr="00560ED9">
              <w:rPr>
                <w:rFonts w:ascii="Arial" w:hAnsi="Arial" w:cs="Arial"/>
                <w:color w:val="000000"/>
              </w:rPr>
              <w:t>0</w:t>
            </w:r>
          </w:p>
        </w:tc>
      </w:tr>
      <w:tr w:rsidR="009A3E0A" w:rsidRPr="00560ED9" w14:paraId="57EEF7E7"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68C6F" w14:textId="77777777" w:rsidR="009A3E0A" w:rsidRPr="00560ED9" w:rsidRDefault="009A3E0A" w:rsidP="00753DB3">
            <w:pPr>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65670" w14:textId="5EA87649" w:rsidR="009A3E0A" w:rsidRPr="00560ED9" w:rsidRDefault="008D0953" w:rsidP="008D0953">
            <w:pPr>
              <w:rPr>
                <w:rFonts w:ascii="Arial" w:hAnsi="Arial" w:cs="Arial"/>
                <w:color w:val="000000"/>
              </w:rPr>
            </w:pPr>
            <w:r w:rsidRPr="00560ED9">
              <w:rPr>
                <w:rFonts w:ascii="Arial" w:hAnsi="Arial" w:cs="Arial"/>
                <w:color w:val="000000"/>
              </w:rPr>
              <w:t xml:space="preserve">Refuerza tu aprendizaje: Inversas de las funciones </w:t>
            </w:r>
            <w:r w:rsidR="00982553" w:rsidRPr="00560ED9">
              <w:rPr>
                <w:rFonts w:ascii="Arial" w:hAnsi="Arial" w:cs="Arial"/>
                <w:color w:val="000000"/>
              </w:rPr>
              <w:t>exponenciales</w:t>
            </w:r>
            <w:r w:rsidRPr="00560ED9">
              <w:rPr>
                <w:rFonts w:ascii="Arial" w:hAnsi="Arial" w:cs="Arial"/>
                <w:color w:val="000000"/>
              </w:rPr>
              <w:t xml:space="preserve"> y </w:t>
            </w:r>
            <w:r w:rsidR="00982553" w:rsidRPr="00560ED9">
              <w:rPr>
                <w:rFonts w:ascii="Arial" w:hAnsi="Arial" w:cs="Arial"/>
                <w:color w:val="000000"/>
              </w:rPr>
              <w:t>trigonométricas</w:t>
            </w:r>
          </w:p>
        </w:tc>
      </w:tr>
      <w:tr w:rsidR="009A3E0A" w:rsidRPr="00560ED9" w14:paraId="1587D581" w14:textId="77777777" w:rsidTr="00753DB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9445E" w14:textId="77777777" w:rsidR="009A3E0A" w:rsidRPr="00560ED9" w:rsidRDefault="009A3E0A" w:rsidP="00753DB3">
            <w:pPr>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B08FC2" w14:textId="0F3513DE" w:rsidR="009A3E0A" w:rsidRPr="00560ED9" w:rsidRDefault="00982553" w:rsidP="008D0953">
            <w:pPr>
              <w:rPr>
                <w:rFonts w:ascii="Arial" w:hAnsi="Arial" w:cs="Arial"/>
                <w:color w:val="000000"/>
              </w:rPr>
            </w:pPr>
            <w:r w:rsidRPr="00560ED9">
              <w:rPr>
                <w:rFonts w:ascii="Arial" w:hAnsi="Arial" w:cs="Arial"/>
                <w:color w:val="000000"/>
              </w:rPr>
              <w:t>Interactivo</w:t>
            </w:r>
            <w:r w:rsidR="008D0953" w:rsidRPr="00560ED9">
              <w:rPr>
                <w:rFonts w:ascii="Arial" w:hAnsi="Arial" w:cs="Arial"/>
                <w:color w:val="000000"/>
              </w:rPr>
              <w:t xml:space="preserve"> en el que se estudian las funciones </w:t>
            </w:r>
            <w:r w:rsidRPr="00560ED9">
              <w:rPr>
                <w:rFonts w:ascii="Arial" w:hAnsi="Arial" w:cs="Arial"/>
                <w:color w:val="000000"/>
              </w:rPr>
              <w:t>logarítmicas</w:t>
            </w:r>
            <w:r w:rsidR="008D0953" w:rsidRPr="00560ED9">
              <w:rPr>
                <w:rFonts w:ascii="Arial" w:hAnsi="Arial" w:cs="Arial"/>
                <w:color w:val="000000"/>
              </w:rPr>
              <w:t xml:space="preserve"> y las </w:t>
            </w:r>
            <w:r w:rsidRPr="00560ED9">
              <w:rPr>
                <w:rFonts w:ascii="Arial" w:hAnsi="Arial" w:cs="Arial"/>
                <w:color w:val="000000"/>
              </w:rPr>
              <w:t>inversas</w:t>
            </w:r>
            <w:r w:rsidR="008D0953" w:rsidRPr="00560ED9">
              <w:rPr>
                <w:rFonts w:ascii="Arial" w:hAnsi="Arial" w:cs="Arial"/>
                <w:color w:val="000000"/>
              </w:rPr>
              <w:t xml:space="preserve"> de las funciones </w:t>
            </w:r>
            <w:r w:rsidRPr="00560ED9">
              <w:rPr>
                <w:rFonts w:ascii="Arial" w:hAnsi="Arial" w:cs="Arial"/>
                <w:color w:val="000000"/>
              </w:rPr>
              <w:t>trigonométricas</w:t>
            </w:r>
            <w:commentRangeStart w:id="789"/>
            <w:r w:rsidR="008D0953" w:rsidRPr="00560ED9">
              <w:rPr>
                <w:rFonts w:ascii="Arial" w:hAnsi="Arial" w:cs="Arial"/>
                <w:color w:val="000000"/>
              </w:rPr>
              <w:t>.</w:t>
            </w:r>
            <w:commentRangeEnd w:id="789"/>
            <w:r w:rsidR="00A1496E">
              <w:rPr>
                <w:rStyle w:val="Refdecomentario"/>
                <w:rFonts w:ascii="Calibri" w:eastAsia="Calibri" w:hAnsi="Calibri" w:cs="Times New Roman"/>
              </w:rPr>
              <w:commentReference w:id="789"/>
            </w:r>
            <w:r w:rsidR="008D0953" w:rsidRPr="00560ED9">
              <w:rPr>
                <w:rFonts w:ascii="Arial" w:hAnsi="Arial" w:cs="Arial"/>
                <w:color w:val="000000"/>
              </w:rPr>
              <w:t xml:space="preserve"> </w:t>
            </w:r>
          </w:p>
        </w:tc>
      </w:tr>
    </w:tbl>
    <w:p w14:paraId="1976D927"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47B3BF66" w14:textId="77777777" w:rsidTr="00753DB3">
        <w:tc>
          <w:tcPr>
            <w:tcW w:w="9033" w:type="dxa"/>
            <w:gridSpan w:val="2"/>
            <w:shd w:val="clear" w:color="auto" w:fill="000000" w:themeFill="text1"/>
          </w:tcPr>
          <w:p w14:paraId="56459D63"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41165978" w14:textId="77777777" w:rsidTr="00753DB3">
        <w:tc>
          <w:tcPr>
            <w:tcW w:w="2518" w:type="dxa"/>
          </w:tcPr>
          <w:p w14:paraId="55C27D2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214722FF" w14:textId="7B031566"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23</w:t>
            </w:r>
            <w:r w:rsidRPr="00560ED9">
              <w:rPr>
                <w:rFonts w:ascii="Arial" w:eastAsiaTheme="minorEastAsia" w:hAnsi="Arial" w:cs="Arial"/>
                <w:color w:val="000000"/>
                <w:sz w:val="24"/>
                <w:szCs w:val="24"/>
              </w:rPr>
              <w:t>0</w:t>
            </w:r>
          </w:p>
        </w:tc>
      </w:tr>
      <w:tr w:rsidR="009A3E0A" w:rsidRPr="00560ED9" w14:paraId="2CAF81F5" w14:textId="77777777" w:rsidTr="00753DB3">
        <w:tc>
          <w:tcPr>
            <w:tcW w:w="2518" w:type="dxa"/>
          </w:tcPr>
          <w:p w14:paraId="1173195A"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07A0537C" w14:textId="5986F728" w:rsidR="009A3E0A" w:rsidRPr="00560ED9" w:rsidRDefault="008D0953" w:rsidP="00753DB3">
            <w:pPr>
              <w:rPr>
                <w:rFonts w:ascii="Arial" w:eastAsiaTheme="minorEastAsia" w:hAnsi="Arial" w:cs="Arial"/>
                <w:color w:val="000000"/>
                <w:sz w:val="24"/>
                <w:szCs w:val="24"/>
              </w:rPr>
            </w:pPr>
            <w:r w:rsidRPr="00560ED9">
              <w:rPr>
                <w:rFonts w:ascii="Arial" w:eastAsiaTheme="minorEastAsia" w:hAnsi="Arial" w:cs="Arial"/>
                <w:color w:val="000000"/>
                <w:sz w:val="24"/>
                <w:szCs w:val="24"/>
              </w:rPr>
              <w:t>Refuerza tu aprendi</w:t>
            </w:r>
            <w:r w:rsidR="00CC4748" w:rsidRPr="00560ED9">
              <w:rPr>
                <w:rFonts w:ascii="Arial" w:eastAsiaTheme="minorEastAsia" w:hAnsi="Arial" w:cs="Arial"/>
                <w:color w:val="000000"/>
                <w:sz w:val="24"/>
                <w:szCs w:val="24"/>
              </w:rPr>
              <w:t>zaje: Operaciones con funciones</w:t>
            </w:r>
          </w:p>
        </w:tc>
      </w:tr>
      <w:tr w:rsidR="009A3E0A" w:rsidRPr="00560ED9" w14:paraId="23822B1A" w14:textId="77777777" w:rsidTr="00753DB3">
        <w:tc>
          <w:tcPr>
            <w:tcW w:w="2518" w:type="dxa"/>
          </w:tcPr>
          <w:p w14:paraId="64195989"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3B8CCC30" w14:textId="0CE4E8EC" w:rsidR="009A3E0A" w:rsidRPr="00560ED9" w:rsidRDefault="009A3E0A" w:rsidP="00993BA5">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la que se </w:t>
            </w:r>
            <w:commentRangeStart w:id="790"/>
            <w:r w:rsidRPr="00560ED9">
              <w:rPr>
                <w:rFonts w:ascii="Arial" w:eastAsiaTheme="minorEastAsia" w:hAnsi="Arial" w:cs="Arial"/>
                <w:color w:val="000000"/>
                <w:sz w:val="24"/>
                <w:szCs w:val="24"/>
              </w:rPr>
              <w:t>practica</w:t>
            </w:r>
            <w:commentRangeEnd w:id="790"/>
            <w:r w:rsidR="00A1496E">
              <w:rPr>
                <w:rStyle w:val="Refdecomentario"/>
                <w:rFonts w:ascii="Calibri" w:eastAsia="Calibri" w:hAnsi="Calibri" w:cs="Times New Roman"/>
              </w:rPr>
              <w:commentReference w:id="790"/>
            </w:r>
            <w:r w:rsidRPr="00560ED9">
              <w:rPr>
                <w:rFonts w:ascii="Arial" w:eastAsiaTheme="minorEastAsia" w:hAnsi="Arial" w:cs="Arial"/>
                <w:color w:val="000000"/>
                <w:sz w:val="24"/>
                <w:szCs w:val="24"/>
              </w:rPr>
              <w:t xml:space="preserve"> las operaciones con funciones</w:t>
            </w:r>
            <w:commentRangeStart w:id="791"/>
            <w:r w:rsidRPr="00560ED9">
              <w:rPr>
                <w:rFonts w:ascii="Arial" w:eastAsiaTheme="minorEastAsia" w:hAnsi="Arial" w:cs="Arial"/>
                <w:color w:val="000000"/>
                <w:sz w:val="24"/>
                <w:szCs w:val="24"/>
              </w:rPr>
              <w:t>.</w:t>
            </w:r>
            <w:commentRangeEnd w:id="791"/>
            <w:r w:rsidR="00A1496E">
              <w:rPr>
                <w:rStyle w:val="Refdecomentario"/>
                <w:rFonts w:ascii="Calibri" w:eastAsia="Calibri" w:hAnsi="Calibri" w:cs="Times New Roman"/>
              </w:rPr>
              <w:commentReference w:id="791"/>
            </w:r>
          </w:p>
        </w:tc>
      </w:tr>
    </w:tbl>
    <w:p w14:paraId="2D340254" w14:textId="77777777" w:rsidR="008D0953" w:rsidRPr="00560ED9" w:rsidRDefault="008D0953" w:rsidP="00962CCA">
      <w:pPr>
        <w:tabs>
          <w:tab w:val="right" w:pos="8498"/>
        </w:tabs>
        <w:spacing w:after="0"/>
        <w:jc w:val="both"/>
        <w:rPr>
          <w:rFonts w:ascii="Arial" w:hAnsi="Arial" w:cs="Arial"/>
          <w:b/>
        </w:rPr>
      </w:pPr>
    </w:p>
    <w:p w14:paraId="47B5E8E8" w14:textId="124191A4" w:rsidR="00A7310F" w:rsidRPr="00560ED9" w:rsidRDefault="008D0953" w:rsidP="00962CCA">
      <w:pPr>
        <w:tabs>
          <w:tab w:val="right" w:pos="8498"/>
        </w:tabs>
        <w:spacing w:after="0"/>
        <w:jc w:val="both"/>
        <w:rPr>
          <w:rFonts w:ascii="Arial" w:hAnsi="Arial" w:cs="Arial"/>
          <w:b/>
        </w:rPr>
      </w:pPr>
      <w:r w:rsidRPr="00560ED9">
        <w:rPr>
          <w:rFonts w:ascii="Arial" w:hAnsi="Arial" w:cs="Arial"/>
          <w:highlight w:val="yellow"/>
        </w:rPr>
        <w:t xml:space="preserve"> </w:t>
      </w:r>
      <w:r w:rsidR="00A7310F" w:rsidRPr="00560ED9">
        <w:rPr>
          <w:rFonts w:ascii="Arial" w:hAnsi="Arial" w:cs="Arial"/>
          <w:highlight w:val="yellow"/>
        </w:rPr>
        <w:t>[SECCIÓN 1]</w:t>
      </w:r>
      <w:r w:rsidR="009E1457">
        <w:rPr>
          <w:rFonts w:ascii="Arial" w:hAnsi="Arial" w:cs="Arial"/>
        </w:rPr>
        <w:t xml:space="preserve"> </w:t>
      </w:r>
      <w:r w:rsidR="00F93EF0" w:rsidRPr="00560ED9">
        <w:rPr>
          <w:rFonts w:ascii="Arial" w:hAnsi="Arial" w:cs="Arial"/>
          <w:b/>
        </w:rPr>
        <w:t>5</w:t>
      </w:r>
      <w:r w:rsidR="00A7310F" w:rsidRPr="00560ED9">
        <w:rPr>
          <w:rFonts w:ascii="Arial" w:hAnsi="Arial" w:cs="Arial"/>
          <w:b/>
        </w:rPr>
        <w:t xml:space="preserve"> Ejercitación y competencias </w:t>
      </w:r>
    </w:p>
    <w:p w14:paraId="462C4892" w14:textId="77777777" w:rsidR="009A3E0A" w:rsidRPr="00560ED9" w:rsidRDefault="009A3E0A" w:rsidP="00962CCA">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2480"/>
        <w:gridCol w:w="6348"/>
      </w:tblGrid>
      <w:tr w:rsidR="009A3E0A" w:rsidRPr="00560ED9" w14:paraId="0D048454" w14:textId="77777777" w:rsidTr="00753DB3">
        <w:tc>
          <w:tcPr>
            <w:tcW w:w="9033" w:type="dxa"/>
            <w:gridSpan w:val="2"/>
            <w:shd w:val="clear" w:color="auto" w:fill="000000" w:themeFill="text1"/>
          </w:tcPr>
          <w:p w14:paraId="233A420C" w14:textId="77777777" w:rsidR="009A3E0A" w:rsidRPr="00560ED9" w:rsidRDefault="009A3E0A" w:rsidP="00753DB3">
            <w:pPr>
              <w:rPr>
                <w:rFonts w:ascii="Arial" w:eastAsiaTheme="minorEastAsia" w:hAnsi="Arial" w:cs="Arial"/>
                <w:b/>
                <w:color w:val="000000"/>
                <w:sz w:val="24"/>
                <w:szCs w:val="24"/>
              </w:rPr>
            </w:pPr>
            <w:r w:rsidRPr="00560ED9">
              <w:rPr>
                <w:rFonts w:ascii="Arial" w:eastAsiaTheme="minorEastAsia" w:hAnsi="Arial" w:cs="Arial"/>
                <w:b/>
                <w:color w:val="000000"/>
                <w:sz w:val="24"/>
                <w:szCs w:val="24"/>
              </w:rPr>
              <w:t>Practica: recurso nuevo</w:t>
            </w:r>
            <w:r w:rsidRPr="00560ED9">
              <w:rPr>
                <w:rFonts w:ascii="Arial" w:hAnsi="Arial" w:cs="Arial"/>
                <w:b/>
                <w:color w:val="FFFFFF" w:themeColor="background1"/>
              </w:rPr>
              <w:t xml:space="preserve"> Practica: recurso nuevo</w:t>
            </w:r>
          </w:p>
        </w:tc>
      </w:tr>
      <w:tr w:rsidR="009A3E0A" w:rsidRPr="00560ED9" w14:paraId="5790A92B" w14:textId="77777777" w:rsidTr="00753DB3">
        <w:tc>
          <w:tcPr>
            <w:tcW w:w="2518" w:type="dxa"/>
          </w:tcPr>
          <w:p w14:paraId="01554650" w14:textId="77777777" w:rsidR="009A3E0A" w:rsidRPr="00560ED9" w:rsidRDefault="009A3E0A" w:rsidP="00753DB3">
            <w:pPr>
              <w:tabs>
                <w:tab w:val="left" w:pos="1350"/>
              </w:tabs>
              <w:rPr>
                <w:rFonts w:ascii="Arial" w:eastAsiaTheme="minorEastAsia" w:hAnsi="Arial" w:cs="Arial"/>
                <w:b/>
                <w:color w:val="000000"/>
                <w:sz w:val="24"/>
                <w:szCs w:val="24"/>
              </w:rPr>
            </w:pPr>
            <w:r w:rsidRPr="00560ED9">
              <w:rPr>
                <w:rFonts w:ascii="Arial" w:eastAsiaTheme="minorEastAsia" w:hAnsi="Arial" w:cs="Arial"/>
                <w:b/>
                <w:color w:val="000000"/>
                <w:sz w:val="24"/>
                <w:szCs w:val="24"/>
              </w:rPr>
              <w:t>Código</w:t>
            </w:r>
            <w:r w:rsidRPr="00560ED9">
              <w:rPr>
                <w:rFonts w:ascii="Arial" w:eastAsiaTheme="minorEastAsia" w:hAnsi="Arial" w:cs="Arial"/>
                <w:b/>
                <w:color w:val="000000"/>
                <w:sz w:val="24"/>
                <w:szCs w:val="24"/>
              </w:rPr>
              <w:tab/>
            </w:r>
          </w:p>
        </w:tc>
        <w:tc>
          <w:tcPr>
            <w:tcW w:w="6515" w:type="dxa"/>
          </w:tcPr>
          <w:p w14:paraId="3F771C97" w14:textId="1B281828" w:rsidR="009A3E0A" w:rsidRPr="00560ED9" w:rsidRDefault="009A3E0A" w:rsidP="009A3E0A">
            <w:pPr>
              <w:rPr>
                <w:rFonts w:ascii="Arial" w:eastAsiaTheme="minorEastAsia" w:hAnsi="Arial" w:cs="Arial"/>
                <w:b/>
                <w:color w:val="000000"/>
                <w:sz w:val="24"/>
                <w:szCs w:val="24"/>
              </w:rPr>
            </w:pPr>
            <w:r w:rsidRPr="00560ED9">
              <w:rPr>
                <w:rFonts w:ascii="Arial" w:eastAsiaTheme="minorEastAsia" w:hAnsi="Arial" w:cs="Arial"/>
                <w:color w:val="000000"/>
                <w:sz w:val="24"/>
                <w:szCs w:val="24"/>
              </w:rPr>
              <w:t>MA_11_02_REC</w:t>
            </w:r>
            <w:r w:rsidR="008D0953" w:rsidRPr="00560ED9">
              <w:rPr>
                <w:rFonts w:ascii="Arial" w:eastAsiaTheme="minorEastAsia" w:hAnsi="Arial" w:cs="Arial"/>
                <w:color w:val="000000"/>
                <w:sz w:val="24"/>
                <w:szCs w:val="24"/>
              </w:rPr>
              <w:t>24</w:t>
            </w:r>
            <w:r w:rsidRPr="00560ED9">
              <w:rPr>
                <w:rFonts w:ascii="Arial" w:eastAsiaTheme="minorEastAsia" w:hAnsi="Arial" w:cs="Arial"/>
                <w:color w:val="000000"/>
                <w:sz w:val="24"/>
                <w:szCs w:val="24"/>
              </w:rPr>
              <w:t>0</w:t>
            </w:r>
          </w:p>
        </w:tc>
      </w:tr>
      <w:tr w:rsidR="009A3E0A" w:rsidRPr="00560ED9" w14:paraId="1FDD2D0B" w14:textId="77777777" w:rsidTr="00753DB3">
        <w:tc>
          <w:tcPr>
            <w:tcW w:w="2518" w:type="dxa"/>
          </w:tcPr>
          <w:p w14:paraId="63B6B388"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Título</w:t>
            </w:r>
          </w:p>
        </w:tc>
        <w:tc>
          <w:tcPr>
            <w:tcW w:w="6515" w:type="dxa"/>
          </w:tcPr>
          <w:p w14:paraId="73124B3C" w14:textId="7065CFE1" w:rsidR="009A3E0A" w:rsidRPr="00560ED9" w:rsidRDefault="00993BA5" w:rsidP="00993BA5">
            <w:pPr>
              <w:rPr>
                <w:rFonts w:ascii="Arial" w:eastAsiaTheme="minorEastAsia" w:hAnsi="Arial" w:cs="Arial"/>
                <w:color w:val="000000"/>
                <w:sz w:val="24"/>
                <w:szCs w:val="24"/>
              </w:rPr>
            </w:pPr>
            <w:r>
              <w:rPr>
                <w:rFonts w:ascii="Arial" w:eastAsiaTheme="minorEastAsia" w:hAnsi="Arial" w:cs="Arial"/>
                <w:color w:val="000000"/>
                <w:sz w:val="24"/>
                <w:szCs w:val="24"/>
              </w:rPr>
              <w:t xml:space="preserve">Competencias: Análisis de </w:t>
            </w:r>
            <w:r w:rsidR="002403F5" w:rsidRPr="00560ED9">
              <w:rPr>
                <w:rFonts w:ascii="Arial" w:eastAsiaTheme="minorEastAsia" w:hAnsi="Arial" w:cs="Arial"/>
                <w:color w:val="000000"/>
                <w:sz w:val="24"/>
                <w:szCs w:val="24"/>
              </w:rPr>
              <w:t>funciones</w:t>
            </w:r>
            <w:r w:rsidR="00CC4748" w:rsidRPr="00560ED9">
              <w:rPr>
                <w:rFonts w:ascii="Arial" w:eastAsiaTheme="minorEastAsia" w:hAnsi="Arial" w:cs="Arial"/>
                <w:color w:val="000000"/>
                <w:sz w:val="24"/>
                <w:szCs w:val="24"/>
              </w:rPr>
              <w:t xml:space="preserve"> de números reales</w:t>
            </w:r>
          </w:p>
        </w:tc>
      </w:tr>
      <w:tr w:rsidR="009A3E0A" w:rsidRPr="00560ED9" w14:paraId="32358532" w14:textId="77777777" w:rsidTr="00753DB3">
        <w:tc>
          <w:tcPr>
            <w:tcW w:w="2518" w:type="dxa"/>
          </w:tcPr>
          <w:p w14:paraId="0315B65F" w14:textId="77777777" w:rsidR="009A3E0A" w:rsidRPr="00560ED9" w:rsidRDefault="009A3E0A" w:rsidP="00753DB3">
            <w:pPr>
              <w:rPr>
                <w:rFonts w:ascii="Arial" w:eastAsiaTheme="minorEastAsia" w:hAnsi="Arial" w:cs="Arial"/>
                <w:color w:val="000000"/>
                <w:sz w:val="24"/>
                <w:szCs w:val="24"/>
              </w:rPr>
            </w:pPr>
            <w:r w:rsidRPr="00560ED9">
              <w:rPr>
                <w:rFonts w:ascii="Arial" w:eastAsiaTheme="minorEastAsia" w:hAnsi="Arial" w:cs="Arial"/>
                <w:b/>
                <w:color w:val="000000"/>
                <w:sz w:val="24"/>
                <w:szCs w:val="24"/>
              </w:rPr>
              <w:t>Descripción</w:t>
            </w:r>
          </w:p>
        </w:tc>
        <w:tc>
          <w:tcPr>
            <w:tcW w:w="6515" w:type="dxa"/>
          </w:tcPr>
          <w:p w14:paraId="730216E7" w14:textId="563330C2" w:rsidR="009A3E0A" w:rsidRPr="00560ED9" w:rsidRDefault="009A3E0A" w:rsidP="00DD1307">
            <w:pPr>
              <w:rPr>
                <w:rFonts w:ascii="Arial" w:eastAsiaTheme="minorEastAsia" w:hAnsi="Arial" w:cs="Arial"/>
                <w:color w:val="000000"/>
                <w:sz w:val="24"/>
                <w:szCs w:val="24"/>
              </w:rPr>
            </w:pPr>
            <w:r w:rsidRPr="00560ED9">
              <w:rPr>
                <w:rFonts w:ascii="Arial" w:eastAsiaTheme="minorEastAsia" w:hAnsi="Arial" w:cs="Arial"/>
                <w:color w:val="000000"/>
                <w:sz w:val="24"/>
                <w:szCs w:val="24"/>
              </w:rPr>
              <w:t xml:space="preserve">Actividad en la que se </w:t>
            </w:r>
            <w:r w:rsidR="00DD1307" w:rsidRPr="00560ED9">
              <w:rPr>
                <w:rFonts w:ascii="Arial" w:eastAsiaTheme="minorEastAsia" w:hAnsi="Arial" w:cs="Arial"/>
                <w:color w:val="000000"/>
                <w:sz w:val="24"/>
                <w:szCs w:val="24"/>
              </w:rPr>
              <w:t>propone analizar varias de las propiedades de una función de números reales</w:t>
            </w:r>
            <w:commentRangeStart w:id="792"/>
            <w:r w:rsidR="00DD1307" w:rsidRPr="00560ED9">
              <w:rPr>
                <w:rFonts w:ascii="Arial" w:eastAsiaTheme="minorEastAsia" w:hAnsi="Arial" w:cs="Arial"/>
                <w:color w:val="000000"/>
                <w:sz w:val="24"/>
                <w:szCs w:val="24"/>
              </w:rPr>
              <w:t>.</w:t>
            </w:r>
            <w:commentRangeEnd w:id="792"/>
            <w:r w:rsidR="00A1496E">
              <w:rPr>
                <w:rStyle w:val="Refdecomentario"/>
                <w:rFonts w:ascii="Calibri" w:eastAsia="Calibri" w:hAnsi="Calibri" w:cs="Times New Roman"/>
              </w:rPr>
              <w:commentReference w:id="792"/>
            </w:r>
          </w:p>
        </w:tc>
      </w:tr>
    </w:tbl>
    <w:p w14:paraId="2BE8F636" w14:textId="77777777" w:rsidR="009A3E0A" w:rsidRPr="00560ED9" w:rsidRDefault="009A3E0A" w:rsidP="00962CCA">
      <w:pPr>
        <w:tabs>
          <w:tab w:val="right" w:pos="8498"/>
        </w:tabs>
        <w:spacing w:after="0"/>
        <w:jc w:val="both"/>
        <w:rPr>
          <w:rFonts w:ascii="Arial" w:hAnsi="Arial" w:cs="Arial"/>
          <w:b/>
        </w:rPr>
      </w:pPr>
    </w:p>
    <w:p w14:paraId="2DD12305" w14:textId="77777777" w:rsidR="00A7310F" w:rsidRPr="00560ED9" w:rsidRDefault="00A7310F" w:rsidP="00962CCA">
      <w:pPr>
        <w:jc w:val="both"/>
        <w:rPr>
          <w:rFonts w:ascii="Arial" w:hAnsi="Arial" w:cs="Arial"/>
          <w:highlight w:val="yellow"/>
        </w:rPr>
      </w:pPr>
    </w:p>
    <w:p w14:paraId="4B39318F" w14:textId="787CF9BF" w:rsidR="00A7310F" w:rsidRPr="00560ED9" w:rsidRDefault="00A7310F" w:rsidP="00962CCA">
      <w:pPr>
        <w:jc w:val="both"/>
        <w:rPr>
          <w:rFonts w:ascii="Arial" w:hAnsi="Arial" w:cs="Arial"/>
          <w:b/>
        </w:rPr>
      </w:pPr>
      <w:r w:rsidRPr="00560ED9">
        <w:rPr>
          <w:rFonts w:ascii="Arial" w:hAnsi="Arial" w:cs="Arial"/>
          <w:highlight w:val="yellow"/>
        </w:rPr>
        <w:t>[SECCIÓN 1]</w:t>
      </w:r>
      <w:r w:rsidR="009E1457">
        <w:rPr>
          <w:rFonts w:ascii="Arial" w:hAnsi="Arial" w:cs="Arial"/>
        </w:rPr>
        <w:t xml:space="preserve"> </w:t>
      </w:r>
      <w:r w:rsidRPr="00560ED9">
        <w:rPr>
          <w:rFonts w:ascii="Arial" w:hAnsi="Arial" w:cs="Arial"/>
          <w:b/>
        </w:rPr>
        <w:t>Fin de unidad</w:t>
      </w:r>
    </w:p>
    <w:tbl>
      <w:tblPr>
        <w:tblStyle w:val="Tablaconcuadrcula"/>
        <w:tblW w:w="0" w:type="auto"/>
        <w:tblLook w:val="04A0" w:firstRow="1" w:lastRow="0" w:firstColumn="1" w:lastColumn="0" w:noHBand="0" w:noVBand="1"/>
      </w:tblPr>
      <w:tblGrid>
        <w:gridCol w:w="2465"/>
        <w:gridCol w:w="6363"/>
      </w:tblGrid>
      <w:tr w:rsidR="00A7310F" w:rsidRPr="00560ED9" w14:paraId="67934027"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C2F245F"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Evaluación: recurso nuevo</w:t>
            </w:r>
          </w:p>
        </w:tc>
      </w:tr>
      <w:tr w:rsidR="00A7310F" w:rsidRPr="00560ED9" w14:paraId="119D5E26"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10AE3"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B5D77" w14:textId="72490549" w:rsidR="00A7310F" w:rsidRPr="00560ED9" w:rsidRDefault="00A7310F" w:rsidP="00D13633">
            <w:pPr>
              <w:jc w:val="both"/>
              <w:rPr>
                <w:rFonts w:ascii="Arial" w:hAnsi="Arial" w:cs="Arial"/>
                <w:b/>
                <w:color w:val="000000"/>
                <w:sz w:val="18"/>
                <w:szCs w:val="18"/>
              </w:rPr>
            </w:pPr>
            <w:r w:rsidRPr="00560ED9">
              <w:rPr>
                <w:rFonts w:ascii="Arial" w:hAnsi="Arial" w:cs="Arial"/>
                <w:color w:val="000000"/>
              </w:rPr>
              <w:t>MA_G11_01_CO_REC</w:t>
            </w:r>
            <w:r w:rsidR="009A3E0A" w:rsidRPr="00560ED9">
              <w:rPr>
                <w:rFonts w:ascii="Arial" w:hAnsi="Arial" w:cs="Arial"/>
                <w:color w:val="000000"/>
              </w:rPr>
              <w:t>250</w:t>
            </w:r>
          </w:p>
        </w:tc>
      </w:tr>
      <w:tr w:rsidR="00A7310F" w:rsidRPr="00560ED9" w14:paraId="0DC03DC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3188F5"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FFED6" w14:textId="3629CAAC" w:rsidR="00A7310F" w:rsidRPr="00560ED9" w:rsidRDefault="00A7310F" w:rsidP="00CC4748">
            <w:pPr>
              <w:jc w:val="both"/>
              <w:rPr>
                <w:rFonts w:ascii="Arial" w:hAnsi="Arial" w:cs="Arial"/>
                <w:color w:val="000000"/>
              </w:rPr>
            </w:pPr>
            <w:r w:rsidRPr="00560ED9">
              <w:rPr>
                <w:rFonts w:ascii="Arial" w:hAnsi="Arial" w:cs="Arial"/>
                <w:color w:val="000000"/>
              </w:rPr>
              <w:t>Ev</w:t>
            </w:r>
            <w:r w:rsidR="00DA4080" w:rsidRPr="00560ED9">
              <w:rPr>
                <w:rFonts w:ascii="Arial" w:hAnsi="Arial" w:cs="Arial"/>
                <w:color w:val="000000"/>
              </w:rPr>
              <w:t>alúa tus conocimie</w:t>
            </w:r>
            <w:r w:rsidR="00CC4748" w:rsidRPr="00560ED9">
              <w:rPr>
                <w:rFonts w:ascii="Arial" w:hAnsi="Arial" w:cs="Arial"/>
                <w:color w:val="000000"/>
              </w:rPr>
              <w:t>ntos sobre funciones</w:t>
            </w:r>
          </w:p>
        </w:tc>
      </w:tr>
      <w:tr w:rsidR="00A7310F" w:rsidRPr="00560ED9" w14:paraId="3510AC90"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F7DB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6E80B" w14:textId="1BCE8EB6" w:rsidR="00A7310F" w:rsidRPr="00560ED9" w:rsidRDefault="00982553" w:rsidP="00DA4080">
            <w:pPr>
              <w:jc w:val="both"/>
              <w:rPr>
                <w:rFonts w:ascii="Arial" w:hAnsi="Arial" w:cs="Arial"/>
                <w:color w:val="000000"/>
              </w:rPr>
            </w:pPr>
            <w:r w:rsidRPr="00560ED9">
              <w:rPr>
                <w:rFonts w:ascii="Arial" w:hAnsi="Arial" w:cs="Arial"/>
                <w:color w:val="000000"/>
              </w:rPr>
              <w:t>Actividad</w:t>
            </w:r>
            <w:r w:rsidR="00DA4080" w:rsidRPr="00560ED9">
              <w:rPr>
                <w:rFonts w:ascii="Arial" w:hAnsi="Arial" w:cs="Arial"/>
                <w:color w:val="000000"/>
              </w:rPr>
              <w:t xml:space="preserve"> en la que se </w:t>
            </w:r>
            <w:commentRangeStart w:id="793"/>
            <w:r w:rsidRPr="00560ED9">
              <w:rPr>
                <w:rFonts w:ascii="Arial" w:hAnsi="Arial" w:cs="Arial"/>
                <w:color w:val="000000"/>
              </w:rPr>
              <w:t>evalúa</w:t>
            </w:r>
            <w:commentRangeEnd w:id="793"/>
            <w:r w:rsidR="00A1496E">
              <w:rPr>
                <w:rStyle w:val="Refdecomentario"/>
                <w:rFonts w:ascii="Calibri" w:eastAsia="Calibri" w:hAnsi="Calibri" w:cs="Times New Roman"/>
              </w:rPr>
              <w:commentReference w:id="793"/>
            </w:r>
            <w:r w:rsidR="00DA4080" w:rsidRPr="00560ED9">
              <w:rPr>
                <w:rFonts w:ascii="Arial" w:hAnsi="Arial" w:cs="Arial"/>
                <w:color w:val="000000"/>
              </w:rPr>
              <w:t xml:space="preserve"> </w:t>
            </w:r>
            <w:r w:rsidR="00A7310F" w:rsidRPr="00560ED9">
              <w:rPr>
                <w:rFonts w:ascii="Arial" w:hAnsi="Arial" w:cs="Arial"/>
                <w:color w:val="000000"/>
              </w:rPr>
              <w:t>los conceptos que hemos trabajado en este tema</w:t>
            </w:r>
            <w:commentRangeStart w:id="794"/>
            <w:r w:rsidR="00A7310F" w:rsidRPr="00560ED9">
              <w:rPr>
                <w:rFonts w:ascii="Arial" w:hAnsi="Arial" w:cs="Arial"/>
                <w:color w:val="000000"/>
              </w:rPr>
              <w:t>.</w:t>
            </w:r>
            <w:commentRangeEnd w:id="794"/>
            <w:r w:rsidR="00A1496E">
              <w:rPr>
                <w:rStyle w:val="Refdecomentario"/>
                <w:rFonts w:ascii="Calibri" w:eastAsia="Calibri" w:hAnsi="Calibri" w:cs="Times New Roman"/>
              </w:rPr>
              <w:commentReference w:id="794"/>
            </w:r>
          </w:p>
        </w:tc>
      </w:tr>
    </w:tbl>
    <w:p w14:paraId="5BB8DD7D"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ook w:val="04A0" w:firstRow="1" w:lastRow="0" w:firstColumn="1" w:lastColumn="0" w:noHBand="0" w:noVBand="1"/>
      </w:tblPr>
      <w:tblGrid>
        <w:gridCol w:w="2465"/>
        <w:gridCol w:w="6363"/>
      </w:tblGrid>
      <w:tr w:rsidR="00A7310F" w:rsidRPr="00560ED9" w14:paraId="088048FA" w14:textId="77777777" w:rsidTr="005421E4">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15E1B2"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Mapa conceptual</w:t>
            </w:r>
          </w:p>
        </w:tc>
      </w:tr>
      <w:tr w:rsidR="00A7310F" w:rsidRPr="00560ED9" w14:paraId="558133EC"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C5418"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2FC2E" w14:textId="765CA6AB" w:rsidR="00A7310F" w:rsidRPr="00560ED9" w:rsidRDefault="00A7310F" w:rsidP="00D13633">
            <w:pPr>
              <w:jc w:val="both"/>
              <w:rPr>
                <w:rFonts w:ascii="Arial" w:hAnsi="Arial" w:cs="Arial"/>
                <w:b/>
                <w:color w:val="000000"/>
                <w:sz w:val="18"/>
                <w:szCs w:val="18"/>
              </w:rPr>
            </w:pPr>
            <w:r w:rsidRPr="00560ED9">
              <w:rPr>
                <w:rFonts w:ascii="Arial" w:hAnsi="Arial" w:cs="Arial"/>
                <w:color w:val="000000"/>
              </w:rPr>
              <w:t>MA_G11_01_CO_REC</w:t>
            </w:r>
            <w:r w:rsidR="009A3E0A" w:rsidRPr="00560ED9">
              <w:rPr>
                <w:rFonts w:ascii="Arial" w:hAnsi="Arial" w:cs="Arial"/>
                <w:color w:val="000000"/>
              </w:rPr>
              <w:t>260</w:t>
            </w:r>
          </w:p>
        </w:tc>
      </w:tr>
      <w:tr w:rsidR="00A7310F" w:rsidRPr="00560ED9" w14:paraId="2E223B1F"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1BBF3"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Título</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439A" w14:textId="77777777" w:rsidR="00A7310F" w:rsidRPr="00560ED9" w:rsidRDefault="00A7310F" w:rsidP="00962CCA">
            <w:pPr>
              <w:jc w:val="both"/>
              <w:rPr>
                <w:rFonts w:ascii="Arial" w:hAnsi="Arial" w:cs="Arial"/>
                <w:color w:val="000000"/>
              </w:rPr>
            </w:pPr>
            <w:r w:rsidRPr="00560ED9">
              <w:rPr>
                <w:rFonts w:ascii="Arial" w:hAnsi="Arial" w:cs="Arial"/>
                <w:color w:val="000000"/>
              </w:rPr>
              <w:t>Mapa conceptual</w:t>
            </w:r>
          </w:p>
        </w:tc>
      </w:tr>
      <w:tr w:rsidR="00A7310F" w:rsidRPr="00560ED9" w14:paraId="76CC315E" w14:textId="77777777" w:rsidTr="005421E4">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2D55F"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Descripción</w:t>
            </w:r>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097CC" w14:textId="4977F1B5" w:rsidR="00A7310F" w:rsidRPr="00560ED9" w:rsidRDefault="00A7310F" w:rsidP="00962CCA">
            <w:pPr>
              <w:jc w:val="both"/>
              <w:rPr>
                <w:rFonts w:ascii="Arial" w:hAnsi="Arial" w:cs="Arial"/>
                <w:color w:val="000000"/>
              </w:rPr>
            </w:pPr>
            <w:r w:rsidRPr="00560ED9">
              <w:rPr>
                <w:rFonts w:ascii="Arial" w:hAnsi="Arial" w:cs="Arial"/>
                <w:color w:val="000000"/>
              </w:rPr>
              <w:t>Re</w:t>
            </w:r>
            <w:r w:rsidR="009E1457">
              <w:rPr>
                <w:rFonts w:ascii="Arial" w:hAnsi="Arial" w:cs="Arial"/>
                <w:color w:val="000000"/>
              </w:rPr>
              <w:t>laciona los contenidos del tema</w:t>
            </w:r>
          </w:p>
        </w:tc>
      </w:tr>
    </w:tbl>
    <w:p w14:paraId="128ECF33" w14:textId="77777777" w:rsidR="00A7310F" w:rsidRPr="00560ED9" w:rsidRDefault="00A7310F" w:rsidP="00962CCA">
      <w:pPr>
        <w:spacing w:after="0"/>
        <w:jc w:val="both"/>
        <w:rPr>
          <w:rFonts w:ascii="Arial" w:hAnsi="Arial" w:cs="Arial"/>
          <w:sz w:val="22"/>
          <w:szCs w:val="22"/>
          <w:highlight w:val="yellow"/>
        </w:rPr>
      </w:pPr>
    </w:p>
    <w:p w14:paraId="0BAF884F" w14:textId="77777777" w:rsidR="00A7310F" w:rsidRPr="00560ED9" w:rsidRDefault="00A7310F" w:rsidP="00962CCA">
      <w:pPr>
        <w:spacing w:after="0"/>
        <w:jc w:val="both"/>
        <w:rPr>
          <w:rFonts w:ascii="Arial" w:hAnsi="Arial" w:cs="Arial"/>
          <w:sz w:val="22"/>
          <w:szCs w:val="22"/>
          <w:highlight w:val="yellow"/>
        </w:rPr>
      </w:pPr>
    </w:p>
    <w:tbl>
      <w:tblPr>
        <w:tblStyle w:val="Tablaconcuadrcula"/>
        <w:tblW w:w="0" w:type="auto"/>
        <w:tblLayout w:type="fixed"/>
        <w:tblLook w:val="04A0" w:firstRow="1" w:lastRow="0" w:firstColumn="1" w:lastColumn="0" w:noHBand="0" w:noVBand="1"/>
      </w:tblPr>
      <w:tblGrid>
        <w:gridCol w:w="675"/>
        <w:gridCol w:w="2127"/>
        <w:gridCol w:w="6252"/>
      </w:tblGrid>
      <w:tr w:rsidR="00A7310F" w:rsidRPr="00560ED9" w14:paraId="55208998" w14:textId="77777777" w:rsidTr="005421E4">
        <w:tc>
          <w:tcPr>
            <w:tcW w:w="905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0CFBB0" w14:textId="77777777" w:rsidR="00A7310F" w:rsidRPr="00560ED9" w:rsidRDefault="00A7310F" w:rsidP="00962CCA">
            <w:pPr>
              <w:jc w:val="both"/>
              <w:rPr>
                <w:rFonts w:ascii="Arial" w:hAnsi="Arial" w:cs="Arial"/>
                <w:b/>
                <w:color w:val="FFFFFF" w:themeColor="background1"/>
              </w:rPr>
            </w:pPr>
            <w:r w:rsidRPr="00560ED9">
              <w:rPr>
                <w:rFonts w:ascii="Arial" w:hAnsi="Arial" w:cs="Arial"/>
                <w:b/>
                <w:color w:val="FFFFFF" w:themeColor="background1"/>
              </w:rPr>
              <w:t>Webs de referencia</w:t>
            </w:r>
          </w:p>
        </w:tc>
      </w:tr>
      <w:tr w:rsidR="00A7310F" w:rsidRPr="00560ED9" w14:paraId="2640F84D"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B7352"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Código</w:t>
            </w:r>
          </w:p>
        </w:tc>
        <w:tc>
          <w:tcPr>
            <w:tcW w:w="837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3E83B" w14:textId="5B72F6B7" w:rsidR="00A7310F" w:rsidRPr="00560ED9" w:rsidRDefault="00F93EF0" w:rsidP="00D13633">
            <w:pPr>
              <w:jc w:val="both"/>
              <w:rPr>
                <w:rFonts w:ascii="Arial" w:hAnsi="Arial" w:cs="Arial"/>
                <w:b/>
                <w:color w:val="000000"/>
                <w:sz w:val="18"/>
                <w:szCs w:val="18"/>
              </w:rPr>
            </w:pPr>
            <w:r w:rsidRPr="00560ED9">
              <w:rPr>
                <w:rFonts w:ascii="Arial" w:hAnsi="Arial" w:cs="Arial"/>
                <w:color w:val="000000"/>
              </w:rPr>
              <w:t>MA_11_02</w:t>
            </w:r>
            <w:r w:rsidR="00A7310F" w:rsidRPr="00560ED9">
              <w:rPr>
                <w:rFonts w:ascii="Arial" w:hAnsi="Arial" w:cs="Arial"/>
                <w:color w:val="000000"/>
              </w:rPr>
              <w:t>_</w:t>
            </w:r>
            <w:r w:rsidRPr="00560ED9">
              <w:rPr>
                <w:rFonts w:ascii="Arial" w:hAnsi="Arial" w:cs="Arial"/>
                <w:color w:val="000000"/>
              </w:rPr>
              <w:t>CO_REC</w:t>
            </w:r>
            <w:r w:rsidR="009A3E0A" w:rsidRPr="00560ED9">
              <w:rPr>
                <w:rFonts w:ascii="Arial" w:hAnsi="Arial" w:cs="Arial"/>
                <w:color w:val="000000"/>
              </w:rPr>
              <w:t>270</w:t>
            </w:r>
          </w:p>
        </w:tc>
      </w:tr>
      <w:tr w:rsidR="00A7310F" w:rsidRPr="00560ED9" w14:paraId="05400B0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265C9" w14:textId="77777777" w:rsidR="00A7310F" w:rsidRPr="00560ED9" w:rsidRDefault="00A7310F" w:rsidP="00962CCA">
            <w:pPr>
              <w:jc w:val="both"/>
              <w:rPr>
                <w:rFonts w:ascii="Arial" w:hAnsi="Arial" w:cs="Arial"/>
                <w:color w:val="000000"/>
              </w:rPr>
            </w:pPr>
            <w:r w:rsidRPr="00560ED9">
              <w:rPr>
                <w:rFonts w:ascii="Arial" w:hAnsi="Arial" w:cs="Arial"/>
                <w:b/>
                <w:color w:val="000000"/>
                <w:sz w:val="18"/>
                <w:szCs w:val="18"/>
              </w:rPr>
              <w:t>Web 01</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E8E10" w14:textId="77777777" w:rsidR="00A7310F" w:rsidRPr="00560ED9" w:rsidRDefault="00D13633" w:rsidP="00962CCA">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16879242" w14:textId="31980147" w:rsidR="00D13633" w:rsidRPr="00560ED9" w:rsidRDefault="00D13633" w:rsidP="00962CCA">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2B754" w14:textId="7A1294A0" w:rsidR="00993BA5" w:rsidRDefault="00993BA5" w:rsidP="00962CCA">
            <w:pPr>
              <w:jc w:val="both"/>
              <w:rPr>
                <w:rFonts w:ascii="Arial" w:hAnsi="Arial" w:cs="Arial"/>
                <w:i/>
                <w:color w:val="BFBFBF" w:themeColor="background1" w:themeShade="BF"/>
              </w:rPr>
            </w:pPr>
          </w:p>
          <w:p w14:paraId="35DCB3FD" w14:textId="6EF1C01B" w:rsidR="00A7310F" w:rsidRPr="00993BA5" w:rsidRDefault="00993BA5" w:rsidP="00993BA5">
            <w:pPr>
              <w:tabs>
                <w:tab w:val="left" w:pos="2332"/>
              </w:tabs>
              <w:rPr>
                <w:rFonts w:ascii="Arial" w:hAnsi="Arial" w:cs="Arial"/>
              </w:rPr>
            </w:pPr>
            <w:r>
              <w:rPr>
                <w:rFonts w:ascii="Arial" w:hAnsi="Arial" w:cs="Arial"/>
              </w:rPr>
              <w:tab/>
            </w:r>
          </w:p>
        </w:tc>
      </w:tr>
      <w:tr w:rsidR="00A7310F" w:rsidRPr="00560ED9" w14:paraId="35D8EE1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4BD08" w14:textId="6E1CBAE6"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02</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BED1A"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3C047E13" w14:textId="33146CA0"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57227" w14:textId="58625E3C" w:rsidR="00A7310F" w:rsidRPr="00560ED9" w:rsidRDefault="00A7310F" w:rsidP="00962CCA">
            <w:pPr>
              <w:jc w:val="both"/>
              <w:rPr>
                <w:rFonts w:ascii="Arial" w:hAnsi="Arial" w:cs="Arial"/>
                <w:i/>
              </w:rPr>
            </w:pPr>
          </w:p>
        </w:tc>
      </w:tr>
      <w:tr w:rsidR="00A7310F" w:rsidRPr="00560ED9" w14:paraId="42F54523"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239AC"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lastRenderedPageBreak/>
              <w:t>Web 03</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3E758"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47DB7578" w14:textId="435F1E26"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364B58" w14:textId="50C61BAE" w:rsidR="00A7310F" w:rsidRPr="00560ED9" w:rsidRDefault="00A7310F" w:rsidP="00962CCA">
            <w:pPr>
              <w:jc w:val="both"/>
              <w:rPr>
                <w:rFonts w:ascii="Arial" w:hAnsi="Arial" w:cs="Arial"/>
                <w:i/>
                <w:color w:val="BFBFBF" w:themeColor="background1" w:themeShade="BF"/>
              </w:rPr>
            </w:pPr>
          </w:p>
        </w:tc>
      </w:tr>
      <w:tr w:rsidR="00D13633" w:rsidRPr="00560ED9" w14:paraId="086D3EB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4668D9" w14:textId="77777777" w:rsidR="00D13633" w:rsidRPr="00560ED9" w:rsidRDefault="00D13633"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CC06F" w14:textId="77777777" w:rsidR="00D13633" w:rsidRPr="00560ED9" w:rsidRDefault="00D13633" w:rsidP="00D13633">
            <w:pPr>
              <w:jc w:val="both"/>
              <w:rPr>
                <w:rFonts w:ascii="Arial" w:hAnsi="Arial" w:cs="Arial"/>
                <w:i/>
                <w:color w:val="BFBFBF" w:themeColor="background1" w:themeShade="BF"/>
              </w:rPr>
            </w:pPr>
            <w:r w:rsidRPr="00560ED9">
              <w:rPr>
                <w:rFonts w:ascii="Arial" w:hAnsi="Arial" w:cs="Arial"/>
                <w:i/>
                <w:color w:val="BFBFBF" w:themeColor="background1" w:themeShade="BF"/>
              </w:rPr>
              <w:t>Transformaciones 1 geogebra</w:t>
            </w:r>
          </w:p>
          <w:p w14:paraId="06313BF4" w14:textId="77777777" w:rsidR="00D13633" w:rsidRPr="00560ED9" w:rsidRDefault="00D13633" w:rsidP="00D13633">
            <w:pPr>
              <w:jc w:val="both"/>
              <w:rPr>
                <w:rFonts w:ascii="Arial" w:hAnsi="Arial" w:cs="Arial"/>
                <w:i/>
                <w:color w:val="BFBFBF" w:themeColor="background1" w:themeShade="BF"/>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5C181" w14:textId="77777777" w:rsidR="00D13633" w:rsidRPr="00560ED9" w:rsidRDefault="00D13633" w:rsidP="00962CCA">
            <w:pPr>
              <w:jc w:val="both"/>
              <w:rPr>
                <w:rFonts w:ascii="Arial" w:hAnsi="Arial" w:cs="Arial"/>
                <w:i/>
                <w:color w:val="BFBFBF" w:themeColor="background1" w:themeShade="BF"/>
              </w:rPr>
            </w:pPr>
          </w:p>
        </w:tc>
      </w:tr>
      <w:tr w:rsidR="00A7310F" w:rsidRPr="00560ED9" w14:paraId="1F76CF9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A2535"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04</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245C2" w14:textId="070419D1"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DE480B" w14:textId="77777777" w:rsidR="00D13633" w:rsidRPr="00560ED9" w:rsidRDefault="00DA6D8C" w:rsidP="00D13633">
            <w:pPr>
              <w:tabs>
                <w:tab w:val="right" w:pos="8498"/>
              </w:tabs>
              <w:jc w:val="both"/>
              <w:rPr>
                <w:rFonts w:ascii="Arial" w:hAnsi="Arial" w:cs="Arial"/>
              </w:rPr>
            </w:pPr>
            <w:hyperlink r:id="rId78" w:history="1">
              <w:r w:rsidR="00D13633" w:rsidRPr="00560ED9">
                <w:rPr>
                  <w:rStyle w:val="Hipervnculo"/>
                  <w:rFonts w:ascii="Arial" w:hAnsi="Arial" w:cs="Arial"/>
                </w:rPr>
                <w:t>http://recursostic.educacion.es/multidisciplinar/itfor/web/sites/default/files/recursos/coordenadascartesianas/sec/MATE30_imprimible_alumnado.pdf</w:t>
              </w:r>
            </w:hyperlink>
            <w:r w:rsidR="00D13633" w:rsidRPr="00560ED9">
              <w:rPr>
                <w:rFonts w:ascii="Arial" w:hAnsi="Arial" w:cs="Arial"/>
              </w:rPr>
              <w:t xml:space="preserve">  </w:t>
            </w:r>
          </w:p>
          <w:p w14:paraId="5ADB05B5" w14:textId="5B20D407" w:rsidR="00A7310F" w:rsidRPr="00560ED9" w:rsidRDefault="00A7310F" w:rsidP="00962CCA">
            <w:pPr>
              <w:jc w:val="both"/>
              <w:rPr>
                <w:rFonts w:ascii="Arial" w:hAnsi="Arial" w:cs="Arial"/>
                <w:i/>
                <w:color w:val="BFBFBF" w:themeColor="background1" w:themeShade="BF"/>
              </w:rPr>
            </w:pPr>
          </w:p>
        </w:tc>
      </w:tr>
      <w:tr w:rsidR="00586299" w:rsidRPr="00560ED9" w14:paraId="5EB80D21"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A0726" w14:textId="77777777" w:rsidR="00586299" w:rsidRPr="00560ED9" w:rsidRDefault="00586299"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10256" w14:textId="77777777" w:rsidR="00586299" w:rsidRPr="00560ED9" w:rsidRDefault="00586299"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38CA8" w14:textId="67B29A10" w:rsidR="00586299" w:rsidRPr="00560ED9" w:rsidRDefault="00586299" w:rsidP="00D13633">
            <w:pPr>
              <w:tabs>
                <w:tab w:val="right" w:pos="8498"/>
              </w:tabs>
              <w:jc w:val="both"/>
              <w:rPr>
                <w:rFonts w:ascii="Arial" w:hAnsi="Arial" w:cs="Arial"/>
              </w:rPr>
            </w:pPr>
            <w:r w:rsidRPr="00560ED9">
              <w:rPr>
                <w:rFonts w:ascii="Arial" w:hAnsi="Arial" w:cs="Arial"/>
              </w:rPr>
              <w:t>http://prepa8.unam.mx/academia/colegios/mate/Matematicas_VI/Applets_Geogebra/operacionesconfunciones.html</w:t>
            </w:r>
          </w:p>
        </w:tc>
      </w:tr>
      <w:tr w:rsidR="00A7310F" w:rsidRPr="00560ED9" w14:paraId="36EB3A84"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07923A" w14:textId="77777777" w:rsidR="00A7310F" w:rsidRPr="00560ED9" w:rsidRDefault="00A7310F" w:rsidP="00962CCA">
            <w:pPr>
              <w:jc w:val="both"/>
              <w:rPr>
                <w:rFonts w:ascii="Arial" w:hAnsi="Arial" w:cs="Arial"/>
                <w:b/>
                <w:color w:val="000000"/>
                <w:sz w:val="18"/>
                <w:szCs w:val="18"/>
              </w:rPr>
            </w:pPr>
            <w:r w:rsidRPr="00560ED9">
              <w:rPr>
                <w:rFonts w:ascii="Arial" w:hAnsi="Arial" w:cs="Arial"/>
                <w:b/>
                <w:color w:val="000000"/>
                <w:sz w:val="18"/>
                <w:szCs w:val="18"/>
              </w:rPr>
              <w:t>Web 05</w:t>
            </w: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18CE5" w14:textId="6E95E1CB" w:rsidR="00A7310F" w:rsidRPr="00560ED9" w:rsidRDefault="00A7310F"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6EE28" w14:textId="77777777" w:rsidR="00A7310F" w:rsidRPr="00560ED9" w:rsidRDefault="00DA6D8C" w:rsidP="00962CCA">
            <w:pPr>
              <w:jc w:val="both"/>
              <w:rPr>
                <w:rFonts w:ascii="Arial" w:hAnsi="Arial" w:cs="Arial"/>
                <w:i/>
                <w:color w:val="BFBFBF" w:themeColor="background1" w:themeShade="BF"/>
              </w:rPr>
            </w:pPr>
            <w:hyperlink r:id="rId79" w:history="1">
              <w:r w:rsidR="00A7310F" w:rsidRPr="00560ED9">
                <w:rPr>
                  <w:rStyle w:val="Hipervnculo"/>
                  <w:rFonts w:ascii="Arial" w:hAnsi="Arial" w:cs="Arial"/>
                  <w:i/>
                </w:rPr>
                <w:t>http://www.cimat.mx/~gil/docencia/2010/elementales/cap2.pdf</w:t>
              </w:r>
            </w:hyperlink>
            <w:r w:rsidR="00A7310F" w:rsidRPr="00560ED9">
              <w:rPr>
                <w:rFonts w:ascii="Arial" w:hAnsi="Arial" w:cs="Arial"/>
                <w:i/>
                <w:color w:val="BFBFBF" w:themeColor="background1" w:themeShade="BF"/>
              </w:rPr>
              <w:t xml:space="preserve"> </w:t>
            </w:r>
          </w:p>
        </w:tc>
      </w:tr>
      <w:tr w:rsidR="0083302A" w:rsidRPr="00560ED9" w14:paraId="1EFFAE8E"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560ED"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44CD9"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4F81F" w14:textId="06806575" w:rsidR="0083302A" w:rsidRPr="00560ED9" w:rsidRDefault="00DA6D8C" w:rsidP="00962CCA">
            <w:pPr>
              <w:jc w:val="both"/>
              <w:rPr>
                <w:rFonts w:ascii="Arial" w:hAnsi="Arial" w:cs="Arial"/>
              </w:rPr>
            </w:pPr>
            <w:hyperlink r:id="rId80" w:history="1">
              <w:r w:rsidR="0083302A" w:rsidRPr="00560ED9">
                <w:rPr>
                  <w:rStyle w:val="Hipervnculo"/>
                  <w:rFonts w:ascii="Arial" w:hAnsi="Arial" w:cs="Arial"/>
                </w:rPr>
                <w:t>http://www.ciens.ula.ve/matematica/publicaciones/guias/servicio_docente/maria_victoria/rectas.pdf</w:t>
              </w:r>
            </w:hyperlink>
            <w:r w:rsidR="0083302A" w:rsidRPr="00560ED9">
              <w:rPr>
                <w:rFonts w:ascii="Arial" w:hAnsi="Arial" w:cs="Arial"/>
              </w:rPr>
              <w:t xml:space="preserve"> </w:t>
            </w:r>
          </w:p>
        </w:tc>
      </w:tr>
      <w:tr w:rsidR="0083302A" w:rsidRPr="00560ED9" w14:paraId="64F58386" w14:textId="77777777" w:rsidTr="005421E4">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99767" w14:textId="77777777" w:rsidR="0083302A" w:rsidRPr="00560ED9" w:rsidRDefault="0083302A" w:rsidP="00962CCA">
            <w:pPr>
              <w:jc w:val="both"/>
              <w:rPr>
                <w:rFonts w:ascii="Arial" w:hAnsi="Arial" w:cs="Arial"/>
                <w:b/>
                <w:color w:val="000000"/>
                <w:sz w:val="18"/>
                <w:szCs w:val="18"/>
              </w:rPr>
            </w:pPr>
          </w:p>
        </w:tc>
        <w:tc>
          <w:tcPr>
            <w:tcW w:w="2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1EE3B" w14:textId="77777777" w:rsidR="0083302A" w:rsidRPr="00560ED9" w:rsidRDefault="0083302A" w:rsidP="00962CCA">
            <w:pPr>
              <w:jc w:val="both"/>
              <w:rPr>
                <w:rFonts w:ascii="Arial" w:hAnsi="Arial" w:cs="Arial"/>
                <w:i/>
                <w:color w:val="000000"/>
              </w:rPr>
            </w:pPr>
          </w:p>
        </w:tc>
        <w:tc>
          <w:tcPr>
            <w:tcW w:w="62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D46E5" w14:textId="77777777" w:rsidR="0083302A" w:rsidRPr="00560ED9" w:rsidRDefault="0083302A" w:rsidP="00962CCA">
            <w:pPr>
              <w:jc w:val="both"/>
              <w:rPr>
                <w:rFonts w:ascii="Arial" w:hAnsi="Arial" w:cs="Arial"/>
              </w:rPr>
            </w:pPr>
          </w:p>
        </w:tc>
      </w:tr>
    </w:tbl>
    <w:p w14:paraId="7930A674" w14:textId="77777777" w:rsidR="00A7310F" w:rsidRPr="00560ED9" w:rsidRDefault="00A7310F" w:rsidP="00962CCA">
      <w:pPr>
        <w:spacing w:after="0"/>
        <w:jc w:val="both"/>
        <w:rPr>
          <w:rFonts w:ascii="Arial" w:hAnsi="Arial" w:cs="Arial"/>
          <w:sz w:val="22"/>
          <w:szCs w:val="22"/>
          <w:highlight w:val="yellow"/>
          <w:lang w:val="es-MX"/>
        </w:rPr>
      </w:pPr>
    </w:p>
    <w:p w14:paraId="5A6E9B70" w14:textId="77777777" w:rsidR="00A7310F" w:rsidRPr="00560ED9" w:rsidRDefault="00A7310F" w:rsidP="00962CCA">
      <w:pPr>
        <w:spacing w:after="0"/>
        <w:jc w:val="both"/>
        <w:rPr>
          <w:rFonts w:ascii="Arial" w:hAnsi="Arial" w:cs="Arial"/>
          <w:lang w:val="es-MX"/>
        </w:rPr>
      </w:pPr>
    </w:p>
    <w:p w14:paraId="604DF5B9" w14:textId="77777777" w:rsidR="00A7310F" w:rsidRPr="00560ED9" w:rsidRDefault="00A7310F" w:rsidP="00962CCA">
      <w:pPr>
        <w:jc w:val="both"/>
        <w:rPr>
          <w:rFonts w:ascii="Arial" w:hAnsi="Arial" w:cs="Arial"/>
          <w:lang w:val="es-MX"/>
        </w:rPr>
      </w:pPr>
    </w:p>
    <w:sectPr w:rsidR="00A7310F" w:rsidRPr="00560ED9" w:rsidSect="00FC30C2">
      <w:headerReference w:type="even" r:id="rId81"/>
      <w:headerReference w:type="default" r:id="rId82"/>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ETER UJFALUSSY" w:date="2015-04-18T10:32:00Z" w:initials="PU">
    <w:p w14:paraId="7785D645" w14:textId="376E9824" w:rsidR="00202779" w:rsidRDefault="00202779" w:rsidP="00574D46">
      <w:pPr>
        <w:pStyle w:val="Textocomentario"/>
      </w:pPr>
      <w:r>
        <w:rPr>
          <w:rStyle w:val="Refdecomentario"/>
        </w:rPr>
        <w:annotationRef/>
      </w:r>
    </w:p>
    <w:p w14:paraId="50523B3B" w14:textId="7DB72EA8" w:rsidR="00202779" w:rsidRDefault="00202779">
      <w:pPr>
        <w:pStyle w:val="Textocomentario"/>
      </w:pPr>
    </w:p>
  </w:comment>
  <w:comment w:id="1" w:author="SERYO TOVAR" w:date="2015-04-15T07:17:00Z" w:initials="ST">
    <w:p w14:paraId="5377B4AA" w14:textId="6058B6B0" w:rsidR="00202779" w:rsidRDefault="00202779">
      <w:pPr>
        <w:pStyle w:val="Textocomentario"/>
      </w:pPr>
      <w:r>
        <w:rPr>
          <w:rStyle w:val="Refdecomentario"/>
        </w:rPr>
        <w:annotationRef/>
      </w:r>
      <w:r>
        <w:t>un</w:t>
      </w:r>
    </w:p>
  </w:comment>
  <w:comment w:id="2" w:author="SERYO TOVAR" w:date="2015-04-15T07:18:00Z" w:initials="ST">
    <w:p w14:paraId="466568EF" w14:textId="72AA1C14" w:rsidR="00202779" w:rsidRDefault="00202779">
      <w:pPr>
        <w:pStyle w:val="Textocomentario"/>
      </w:pPr>
      <w:r>
        <w:rPr>
          <w:rStyle w:val="Refdecomentario"/>
        </w:rPr>
        <w:annotationRef/>
      </w:r>
      <w:r>
        <w:t>con</w:t>
      </w:r>
    </w:p>
  </w:comment>
  <w:comment w:id="3" w:author="SERYO TOVAR" w:date="2015-04-15T07:18:00Z" w:initials="ST">
    <w:p w14:paraId="030428ED" w14:textId="1943AEF2" w:rsidR="00202779" w:rsidRDefault="00202779">
      <w:pPr>
        <w:pStyle w:val="Textocomentario"/>
      </w:pPr>
      <w:r>
        <w:rPr>
          <w:rStyle w:val="Refdecomentario"/>
        </w:rPr>
        <w:annotationRef/>
      </w:r>
      <w:r>
        <w:t>gráficas</w:t>
      </w:r>
    </w:p>
  </w:comment>
  <w:comment w:id="4" w:author="SERYO TOVAR" w:date="2015-04-15T07:18:00Z" w:initials="ST">
    <w:p w14:paraId="549B419F" w14:textId="5E6ABF1E" w:rsidR="00202779" w:rsidRDefault="00202779">
      <w:pPr>
        <w:pStyle w:val="Textocomentario"/>
      </w:pPr>
      <w:r>
        <w:rPr>
          <w:rStyle w:val="Refdecomentario"/>
        </w:rPr>
        <w:annotationRef/>
      </w:r>
      <w:r>
        <w:t>que modelan</w:t>
      </w:r>
    </w:p>
  </w:comment>
  <w:comment w:id="5" w:author="SERYO TOVAR" w:date="2015-04-15T07:41:00Z" w:initials="ST">
    <w:p w14:paraId="1D111E09" w14:textId="5E7CA5B8" w:rsidR="00DA6D8C" w:rsidRDefault="00DA6D8C">
      <w:pPr>
        <w:pStyle w:val="Textocomentario"/>
      </w:pPr>
      <w:r>
        <w:rPr>
          <w:rStyle w:val="Refdecomentario"/>
        </w:rPr>
        <w:annotationRef/>
      </w:r>
      <w:r>
        <w:t>. Por</w:t>
      </w:r>
    </w:p>
  </w:comment>
  <w:comment w:id="7" w:author="SERYO TOVAR" w:date="2015-04-15T07:43:00Z" w:initials="ST">
    <w:p w14:paraId="7B183045" w14:textId="6A00CC96" w:rsidR="00DA6D8C" w:rsidRDefault="00DA6D8C">
      <w:pPr>
        <w:pStyle w:val="Textocomentario"/>
      </w:pPr>
      <w:r>
        <w:rPr>
          <w:rStyle w:val="Refdecomentario"/>
        </w:rPr>
        <w:annotationRef/>
      </w:r>
    </w:p>
  </w:comment>
  <w:comment w:id="8" w:author="SERYO TOVAR" w:date="2015-04-15T07:43:00Z" w:initials="ST">
    <w:p w14:paraId="3BB58AB5" w14:textId="3E971107" w:rsidR="00DA6D8C" w:rsidRDefault="00DA6D8C">
      <w:pPr>
        <w:pStyle w:val="Textocomentario"/>
      </w:pPr>
      <w:r>
        <w:rPr>
          <w:rStyle w:val="Refdecomentario"/>
        </w:rPr>
        <w:annotationRef/>
      </w:r>
    </w:p>
  </w:comment>
  <w:comment w:id="9" w:author="SERYO TOVAR" w:date="2015-04-15T07:43:00Z" w:initials="ST">
    <w:p w14:paraId="44751A20" w14:textId="5B781CA2" w:rsidR="00DA6D8C" w:rsidRDefault="00DA6D8C">
      <w:pPr>
        <w:pStyle w:val="Textocomentario"/>
      </w:pPr>
      <w:r>
        <w:rPr>
          <w:rStyle w:val="Refdecomentario"/>
        </w:rPr>
        <w:annotationRef/>
      </w:r>
    </w:p>
  </w:comment>
  <w:comment w:id="10" w:author="SERYO TOVAR" w:date="2015-04-15T07:44:00Z" w:initials="ST">
    <w:p w14:paraId="29EF58FB" w14:textId="5E355EC3" w:rsidR="00DA6D8C" w:rsidRDefault="00DA6D8C">
      <w:pPr>
        <w:pStyle w:val="Textocomentario"/>
      </w:pPr>
      <w:r>
        <w:rPr>
          <w:rStyle w:val="Refdecomentario"/>
        </w:rPr>
        <w:annotationRef/>
      </w:r>
    </w:p>
  </w:comment>
  <w:comment w:id="11" w:author="SERYO TOVAR" w:date="2015-04-15T07:44:00Z" w:initials="ST">
    <w:p w14:paraId="408146EA" w14:textId="3A8A6450" w:rsidR="00DA6D8C" w:rsidRDefault="00DA6D8C">
      <w:pPr>
        <w:pStyle w:val="Textocomentario"/>
      </w:pPr>
      <w:r>
        <w:rPr>
          <w:rStyle w:val="Refdecomentario"/>
        </w:rPr>
        <w:annotationRef/>
      </w:r>
    </w:p>
  </w:comment>
  <w:comment w:id="12" w:author="SERYO TOVAR" w:date="2015-04-15T07:44:00Z" w:initials="ST">
    <w:p w14:paraId="6A371AB7" w14:textId="5F08CD86" w:rsidR="00DA6D8C" w:rsidRDefault="00DA6D8C">
      <w:pPr>
        <w:pStyle w:val="Textocomentario"/>
      </w:pPr>
      <w:r>
        <w:rPr>
          <w:rStyle w:val="Refdecomentario"/>
        </w:rPr>
        <w:annotationRef/>
      </w:r>
    </w:p>
  </w:comment>
  <w:comment w:id="13" w:author="SERYO TOVAR" w:date="2015-04-15T07:44:00Z" w:initials="ST">
    <w:p w14:paraId="6FC16EDC" w14:textId="6AC6DE50" w:rsidR="00DA6D8C" w:rsidRDefault="00DA6D8C">
      <w:pPr>
        <w:pStyle w:val="Textocomentario"/>
      </w:pPr>
      <w:r>
        <w:rPr>
          <w:rStyle w:val="Refdecomentario"/>
        </w:rPr>
        <w:annotationRef/>
      </w:r>
    </w:p>
  </w:comment>
  <w:comment w:id="14" w:author="SERYO TOVAR" w:date="2015-04-15T07:44:00Z" w:initials="ST">
    <w:p w14:paraId="6A4B8E95" w14:textId="6FA9DD24" w:rsidR="00DA6D8C" w:rsidRDefault="00DA6D8C">
      <w:pPr>
        <w:pStyle w:val="Textocomentario"/>
      </w:pPr>
      <w:r>
        <w:rPr>
          <w:rStyle w:val="Refdecomentario"/>
        </w:rPr>
        <w:annotationRef/>
      </w:r>
    </w:p>
  </w:comment>
  <w:comment w:id="15" w:author="SERYO TOVAR" w:date="2015-04-15T07:45:00Z" w:initials="ST">
    <w:p w14:paraId="6295A74F" w14:textId="22407E02" w:rsidR="00DA6D8C" w:rsidRDefault="00DA6D8C">
      <w:pPr>
        <w:pStyle w:val="Textocomentario"/>
      </w:pPr>
      <w:r>
        <w:rPr>
          <w:rStyle w:val="Refdecomentario"/>
        </w:rPr>
        <w:annotationRef/>
      </w:r>
    </w:p>
  </w:comment>
  <w:comment w:id="16" w:author="SERYO TOVAR" w:date="2015-04-15T07:45:00Z" w:initials="ST">
    <w:p w14:paraId="1F2ED351" w14:textId="626D93EE" w:rsidR="00DA6D8C" w:rsidRDefault="00DA6D8C">
      <w:pPr>
        <w:pStyle w:val="Textocomentario"/>
      </w:pPr>
      <w:r>
        <w:rPr>
          <w:rStyle w:val="Refdecomentario"/>
        </w:rPr>
        <w:annotationRef/>
      </w:r>
    </w:p>
  </w:comment>
  <w:comment w:id="17" w:author="SERYO TOVAR" w:date="2015-04-15T07:51:00Z" w:initials="ST">
    <w:p w14:paraId="7A00D8A8" w14:textId="6E81D3A9" w:rsidR="00DA6D8C" w:rsidRDefault="00DA6D8C">
      <w:pPr>
        <w:pStyle w:val="Textocomentario"/>
      </w:pPr>
      <w:r>
        <w:rPr>
          <w:rStyle w:val="Refdecomentario"/>
        </w:rPr>
        <w:annotationRef/>
      </w:r>
      <w:r>
        <w:t xml:space="preserve">existentes. Observemos que, </w:t>
      </w:r>
    </w:p>
  </w:comment>
  <w:comment w:id="18" w:author="SERYO TOVAR" w:date="2015-04-15T07:51:00Z" w:initials="ST">
    <w:p w14:paraId="15645DFE" w14:textId="5F375087" w:rsidR="00DA6D8C" w:rsidRDefault="00DA6D8C">
      <w:pPr>
        <w:pStyle w:val="Textocomentario"/>
      </w:pPr>
      <w:r>
        <w:rPr>
          <w:rStyle w:val="Refdecomentario"/>
        </w:rPr>
        <w:annotationRef/>
      </w:r>
      <w:r>
        <w:t>departamento,</w:t>
      </w:r>
    </w:p>
  </w:comment>
  <w:comment w:id="19" w:author="SERYO TOVAR" w:date="2015-04-15T07:52:00Z" w:initials="ST">
    <w:p w14:paraId="681933F1" w14:textId="25B48058" w:rsidR="00DA6D8C" w:rsidRDefault="00DA6D8C">
      <w:pPr>
        <w:pStyle w:val="Textocomentario"/>
      </w:pPr>
      <w:r>
        <w:rPr>
          <w:rStyle w:val="Refdecomentario"/>
        </w:rPr>
        <w:annotationRef/>
      </w:r>
      <w:r>
        <w:t>ciudades,</w:t>
      </w:r>
    </w:p>
  </w:comment>
  <w:comment w:id="20" w:author="SERYO TOVAR" w:date="2015-04-15T07:53:00Z" w:initials="ST">
    <w:p w14:paraId="7F9F9A6C" w14:textId="28F4215D" w:rsidR="00DA6D8C" w:rsidRDefault="00DA6D8C">
      <w:pPr>
        <w:pStyle w:val="Textocomentario"/>
      </w:pPr>
      <w:r>
        <w:rPr>
          <w:rStyle w:val="Refdecomentario"/>
        </w:rPr>
        <w:annotationRef/>
      </w:r>
    </w:p>
  </w:comment>
  <w:comment w:id="21" w:author="SERYO TOVAR" w:date="2015-04-15T07:55:00Z" w:initials="ST">
    <w:p w14:paraId="2D37F45F" w14:textId="3E06DEBB" w:rsidR="00DA6D8C" w:rsidRDefault="00DA6D8C">
      <w:pPr>
        <w:pStyle w:val="Textocomentario"/>
      </w:pPr>
      <w:r>
        <w:rPr>
          <w:rStyle w:val="Refdecomentario"/>
        </w:rPr>
        <w:annotationRef/>
      </w:r>
      <w:r>
        <w:t xml:space="preserve">Cualquier relación entre conjuntos </w:t>
      </w:r>
      <w:r w:rsidRPr="00704ECC">
        <w:rPr>
          <w:i/>
        </w:rPr>
        <w:t>A</w:t>
      </w:r>
      <w:r>
        <w:t xml:space="preserve"> y </w:t>
      </w:r>
      <w:r w:rsidRPr="00704ECC">
        <w:rPr>
          <w:i/>
        </w:rPr>
        <w:t>B</w:t>
      </w:r>
    </w:p>
  </w:comment>
  <w:comment w:id="22" w:author="PETER UJFALUSSY" w:date="2015-04-18T12:19:00Z" w:initials="PU">
    <w:p w14:paraId="13D88C47" w14:textId="758A3D28" w:rsidR="00DA6D8C" w:rsidRDefault="00DA6D8C">
      <w:pPr>
        <w:pStyle w:val="Textocomentario"/>
      </w:pPr>
      <w:r>
        <w:rPr>
          <w:rStyle w:val="Refdecomentario"/>
        </w:rPr>
        <w:annotationRef/>
      </w:r>
    </w:p>
  </w:comment>
  <w:comment w:id="23" w:author="SERYO TOVAR" w:date="2015-04-15T07:58:00Z" w:initials="ST">
    <w:p w14:paraId="43A1F1DF" w14:textId="4ECEA4E5" w:rsidR="00DA6D8C" w:rsidRDefault="00DA6D8C">
      <w:pPr>
        <w:pStyle w:val="Textocomentario"/>
      </w:pPr>
      <w:r>
        <w:rPr>
          <w:rStyle w:val="Refdecomentario"/>
        </w:rPr>
        <w:annotationRef/>
      </w:r>
      <w:r>
        <w:t>. Por ejemplo, si la lista completa de</w:t>
      </w:r>
    </w:p>
  </w:comment>
  <w:comment w:id="24" w:author="SERYO TOVAR" w:date="2015-04-15T07:59:00Z" w:initials="ST">
    <w:p w14:paraId="6898CFE3" w14:textId="55A6838E" w:rsidR="00DA6D8C" w:rsidRDefault="00DA6D8C">
      <w:pPr>
        <w:pStyle w:val="Textocomentario"/>
      </w:pPr>
      <w:r>
        <w:rPr>
          <w:rStyle w:val="Refdecomentario"/>
        </w:rPr>
        <w:annotationRef/>
      </w:r>
      <w:r>
        <w:t>es</w:t>
      </w:r>
    </w:p>
  </w:comment>
  <w:comment w:id="25" w:author="SERYO TOVAR" w:date="2015-04-15T07:59:00Z" w:initials="ST">
    <w:p w14:paraId="7011B460" w14:textId="605F7D5C" w:rsidR="00DA6D8C" w:rsidRDefault="00DA6D8C">
      <w:pPr>
        <w:pStyle w:val="Textocomentario"/>
      </w:pPr>
      <w:r>
        <w:rPr>
          <w:rStyle w:val="Refdecomentario"/>
        </w:rPr>
        <w:annotationRef/>
      </w:r>
      <w:r>
        <w:t>é</w:t>
      </w:r>
    </w:p>
  </w:comment>
  <w:comment w:id="26" w:author="SERYO TOVAR" w:date="2015-04-15T08:00:00Z" w:initials="ST">
    <w:p w14:paraId="00A4DC39" w14:textId="761290C7" w:rsidR="00DA6D8C" w:rsidRDefault="00DA6D8C">
      <w:pPr>
        <w:pStyle w:val="Textocomentario"/>
      </w:pPr>
      <w:r>
        <w:rPr>
          <w:rStyle w:val="Refdecomentario"/>
        </w:rPr>
        <w:annotationRef/>
      </w:r>
      <w:r>
        <w:t>,</w:t>
      </w:r>
    </w:p>
  </w:comment>
  <w:comment w:id="27" w:author="SERYO TOVAR" w:date="2015-04-15T08:00:00Z" w:initials="ST">
    <w:p w14:paraId="4149166F" w14:textId="74368CEE" w:rsidR="00DA6D8C" w:rsidRDefault="00DA6D8C">
      <w:pPr>
        <w:pStyle w:val="Textocomentario"/>
      </w:pPr>
      <w:r>
        <w:rPr>
          <w:rStyle w:val="Refdecomentario"/>
        </w:rPr>
        <w:annotationRef/>
      </w:r>
      <w:r>
        <w:t>s</w:t>
      </w:r>
    </w:p>
  </w:comment>
  <w:comment w:id="28" w:author="SERYO TOVAR" w:date="2015-04-15T08:00:00Z" w:initials="ST">
    <w:p w14:paraId="6BC98337" w14:textId="2CBBBF75" w:rsidR="00DA6D8C" w:rsidRDefault="00DA6D8C">
      <w:pPr>
        <w:pStyle w:val="Textocomentario"/>
      </w:pPr>
      <w:r>
        <w:rPr>
          <w:rStyle w:val="Refdecomentario"/>
        </w:rPr>
        <w:annotationRef/>
      </w:r>
    </w:p>
  </w:comment>
  <w:comment w:id="29" w:author="SERYO TOVAR" w:date="2015-04-15T08:01:00Z" w:initials="ST">
    <w:p w14:paraId="39ACA354" w14:textId="2F028D5B" w:rsidR="00DA6D8C" w:rsidRDefault="00DA6D8C">
      <w:pPr>
        <w:pStyle w:val="Textocomentario"/>
      </w:pPr>
      <w:r>
        <w:rPr>
          <w:rStyle w:val="Refdecomentario"/>
        </w:rPr>
        <w:annotationRef/>
      </w:r>
    </w:p>
  </w:comment>
  <w:comment w:id="30" w:author="SERYO TOVAR" w:date="2015-04-15T08:01:00Z" w:initials="ST">
    <w:p w14:paraId="0FF5AC9C" w14:textId="7203AB07" w:rsidR="00DA6D8C" w:rsidRDefault="00DA6D8C">
      <w:pPr>
        <w:pStyle w:val="Textocomentario"/>
      </w:pPr>
      <w:r>
        <w:rPr>
          <w:rStyle w:val="Refdecomentario"/>
        </w:rPr>
        <w:annotationRef/>
      </w:r>
      <w:r>
        <w:t>una relación entre dos conjuntos se define</w:t>
      </w:r>
    </w:p>
  </w:comment>
  <w:comment w:id="31" w:author="SERYO TOVAR" w:date="2015-04-15T08:03:00Z" w:initials="ST">
    <w:p w14:paraId="0C35DA8A" w14:textId="11C51B6A" w:rsidR="00DA6D8C" w:rsidRDefault="00DA6D8C">
      <w:pPr>
        <w:pStyle w:val="Textocomentario"/>
      </w:pPr>
      <w:r>
        <w:rPr>
          <w:rStyle w:val="Refdecomentario"/>
        </w:rPr>
        <w:annotationRef/>
      </w:r>
      <w:r w:rsidRPr="00266DE0">
        <w:rPr>
          <w:b/>
        </w:rPr>
        <w:t>producto cartesiano</w:t>
      </w:r>
      <w:r>
        <w:t xml:space="preserve"> de los  conjuntos.</w:t>
      </w:r>
    </w:p>
  </w:comment>
  <w:comment w:id="32" w:author="PETER UJFALUSSY" w:date="2015-04-18T12:23:00Z" w:initials="PU">
    <w:p w14:paraId="659BB982" w14:textId="77777777" w:rsidR="00DA6D8C" w:rsidRDefault="00DA6D8C" w:rsidP="00B85364">
      <w:pPr>
        <w:pStyle w:val="Textocomentario"/>
      </w:pPr>
      <w:r>
        <w:rPr>
          <w:rStyle w:val="Refdecomentario"/>
        </w:rPr>
        <w:annotationRef/>
      </w:r>
      <w:r>
        <w:rPr>
          <w:rStyle w:val="Refdecomentario"/>
        </w:rPr>
        <w:annotationRef/>
      </w:r>
      <w:r>
        <w:t xml:space="preserve">su </w:t>
      </w:r>
      <w:r w:rsidRPr="000B3626">
        <w:rPr>
          <w:b/>
        </w:rPr>
        <w:t>producto cartesiano</w:t>
      </w:r>
      <w:r>
        <w:t xml:space="preserve"> </w:t>
      </w:r>
      <m:oMath>
        <m:r>
          <w:rPr>
            <w:rFonts w:ascii="Cambria Math" w:eastAsiaTheme="minorEastAsia" w:hAnsi="Cambria Math" w:cs="Arial"/>
          </w:rPr>
          <m:t xml:space="preserve">A×B </m:t>
        </m:r>
        <m:r>
          <m:rPr>
            <m:sty m:val="p"/>
          </m:rPr>
          <w:rPr>
            <w:rFonts w:ascii="Cambria Math" w:eastAsiaTheme="minorEastAsia" w:hAnsi="Cambria Math" w:cs="Arial"/>
          </w:rPr>
          <m:t>se define como</m:t>
        </m:r>
      </m:oMath>
    </w:p>
    <w:p w14:paraId="55BBFF08" w14:textId="2833C866" w:rsidR="00DA6D8C" w:rsidRDefault="00DA6D8C">
      <w:pPr>
        <w:pStyle w:val="Textocomentario"/>
      </w:pPr>
    </w:p>
  </w:comment>
  <w:comment w:id="33" w:author="SERYO TOVAR" w:date="2015-04-16T06:31:00Z" w:initials="ST">
    <w:p w14:paraId="075C1D1A" w14:textId="5086634C" w:rsidR="00DA6D8C" w:rsidRDefault="00DA6D8C">
      <w:pPr>
        <w:pStyle w:val="Textocomentario"/>
      </w:pPr>
      <w:r>
        <w:rPr>
          <w:rStyle w:val="Refdecomentario"/>
        </w:rPr>
        <w:annotationRef/>
      </w:r>
      <w:r>
        <w:t>es decir, como</w:t>
      </w:r>
    </w:p>
  </w:comment>
  <w:comment w:id="34" w:author="SERYO TOVAR" w:date="2015-04-15T08:26:00Z" w:initials="ST">
    <w:p w14:paraId="0AA4DD46" w14:textId="570F0535" w:rsidR="00DA6D8C" w:rsidRPr="00F07EBA" w:rsidRDefault="00DA6D8C">
      <w:pPr>
        <w:pStyle w:val="Textocomentario"/>
        <w:rPr>
          <w:b/>
        </w:rPr>
      </w:pPr>
      <w:r>
        <w:rPr>
          <w:rStyle w:val="Refdecomentario"/>
        </w:rPr>
        <w:annotationRef/>
      </w:r>
      <w:r w:rsidRPr="00F07EBA">
        <w:rPr>
          <w:b/>
        </w:rPr>
        <w:t>r</w:t>
      </w:r>
    </w:p>
  </w:comment>
  <w:comment w:id="35" w:author="SERYO TOVAR" w:date="2015-04-15T08:16:00Z" w:initials="ST">
    <w:p w14:paraId="2E379A4C" w14:textId="47A1E878" w:rsidR="00DA6D8C" w:rsidRDefault="00DA6D8C">
      <w:pPr>
        <w:pStyle w:val="Textocomentario"/>
      </w:pPr>
      <w:r>
        <w:rPr>
          <w:rStyle w:val="Refdecomentario"/>
        </w:rPr>
        <w:annotationRef/>
      </w:r>
      <w:r w:rsidRPr="00524A96">
        <w:rPr>
          <w:i/>
        </w:rPr>
        <w:t>R</w:t>
      </w:r>
      <w:r>
        <w:t xml:space="preserve"> entre</w:t>
      </w:r>
    </w:p>
  </w:comment>
  <w:comment w:id="36" w:author="SERYO TOVAR" w:date="2015-04-15T08:22:00Z" w:initials="ST">
    <w:p w14:paraId="736BCA03" w14:textId="25BCF588" w:rsidR="00DA6D8C" w:rsidRDefault="00DA6D8C">
      <w:pPr>
        <w:pStyle w:val="Textocomentario"/>
      </w:pPr>
      <w:r>
        <w:rPr>
          <w:rStyle w:val="Refdecomentario"/>
        </w:rPr>
        <w:annotationRef/>
      </w:r>
      <w:r>
        <w:t xml:space="preserve">, es decir, </w:t>
      </w:r>
      <m:oMath>
        <m:r>
          <w:rPr>
            <w:rFonts w:ascii="Cambria Math" w:eastAsiaTheme="minorEastAsia" w:hAnsi="Cambria Math" w:cs="Arial"/>
          </w:rPr>
          <m:t>R⊆A×B.</m:t>
        </m:r>
      </m:oMath>
    </w:p>
  </w:comment>
  <w:comment w:id="37" w:author="SERYO TOVAR" w:date="2015-04-15T08:24:00Z" w:initials="ST">
    <w:p w14:paraId="1983ECAC" w14:textId="32B5103A" w:rsidR="00DA6D8C" w:rsidRDefault="00DA6D8C">
      <w:pPr>
        <w:pStyle w:val="Textocomentario"/>
      </w:pPr>
      <w:r>
        <w:rPr>
          <w:rStyle w:val="Refdecomentario"/>
        </w:rPr>
        <w:annotationRef/>
      </w:r>
      <w:r>
        <w:t xml:space="preserve">El </w:t>
      </w:r>
    </w:p>
  </w:comment>
  <w:comment w:id="38" w:author="SERYO TOVAR" w:date="2015-04-15T08:25:00Z" w:initials="ST">
    <w:p w14:paraId="673C4A20" w14:textId="4BB8C686" w:rsidR="00DA6D8C" w:rsidRDefault="00DA6D8C">
      <w:pPr>
        <w:pStyle w:val="Textocomentario"/>
      </w:pPr>
      <w:r>
        <w:rPr>
          <w:rStyle w:val="Refdecomentario"/>
        </w:rPr>
        <w:annotationRef/>
      </w:r>
      <w:r>
        <w:t xml:space="preserve">de la relación </w:t>
      </w:r>
      <w:r w:rsidRPr="00F07EBA">
        <w:rPr>
          <w:i/>
        </w:rPr>
        <w:t>R</w:t>
      </w:r>
      <w:r>
        <w:t>.</w:t>
      </w:r>
    </w:p>
  </w:comment>
  <w:comment w:id="39" w:author="PETER UJFALUSSY" w:date="2015-04-18T12:26:00Z" w:initials="PU">
    <w:p w14:paraId="0BFCF50B" w14:textId="479054B7" w:rsidR="00DA6D8C" w:rsidRDefault="00DA6D8C">
      <w:pPr>
        <w:pStyle w:val="Textocomentario"/>
      </w:pPr>
      <w:r>
        <w:rPr>
          <w:rStyle w:val="Refdecomentario"/>
        </w:rPr>
        <w:annotationRef/>
      </w:r>
      <w:r>
        <w:t>}.</w:t>
      </w:r>
    </w:p>
  </w:comment>
  <w:comment w:id="40" w:author="SERYO TOVAR" w:date="2015-04-15T08:27:00Z" w:initials="ST">
    <w:p w14:paraId="38396DCF" w14:textId="5BB8FD04" w:rsidR="00DA6D8C" w:rsidRDefault="00DA6D8C">
      <w:pPr>
        <w:pStyle w:val="Textocomentario"/>
      </w:pPr>
      <w:r>
        <w:rPr>
          <w:rStyle w:val="Refdecomentario"/>
        </w:rPr>
        <w:annotationRef/>
      </w:r>
      <w:r>
        <w:t xml:space="preserve">entre </w:t>
      </w:r>
      <w:r w:rsidRPr="008761C9">
        <w:rPr>
          <w:i/>
        </w:rPr>
        <w:t>A</w:t>
      </w:r>
      <w:r>
        <w:t xml:space="preserve"> y </w:t>
      </w:r>
      <w:r w:rsidRPr="008761C9">
        <w:rPr>
          <w:i/>
        </w:rPr>
        <w:t>B</w:t>
      </w:r>
      <w:r>
        <w:t xml:space="preserve"> o de</w:t>
      </w:r>
    </w:p>
  </w:comment>
  <w:comment w:id="41" w:author="SERYO TOVAR" w:date="2015-04-15T08:32:00Z" w:initials="ST">
    <w:p w14:paraId="77007E48" w14:textId="46440C47" w:rsidR="00DA6D8C" w:rsidRPr="00216767" w:rsidRDefault="00DA6D8C">
      <w:pPr>
        <w:pStyle w:val="Textocomentario"/>
        <w:rPr>
          <w:b/>
          <w:i/>
        </w:rPr>
      </w:pPr>
      <w:r>
        <w:rPr>
          <w:rStyle w:val="Refdecomentario"/>
        </w:rPr>
        <w:annotationRef/>
      </w:r>
      <w:r w:rsidRPr="00216767">
        <w:rPr>
          <w:b/>
          <w:i/>
        </w:rPr>
        <w:t>b</w:t>
      </w:r>
    </w:p>
  </w:comment>
  <w:comment w:id="42" w:author="SERYO TOVAR" w:date="2015-04-15T08:29:00Z" w:initials="ST">
    <w:p w14:paraId="62CF7A56" w14:textId="110840EB" w:rsidR="00DA6D8C" w:rsidRDefault="00DA6D8C">
      <w:pPr>
        <w:pStyle w:val="Textocomentario"/>
      </w:pPr>
      <w:r>
        <w:rPr>
          <w:rStyle w:val="Refdecomentario"/>
        </w:rPr>
        <w:annotationRef/>
      </w:r>
      <w:r>
        <w:t>s</w:t>
      </w:r>
    </w:p>
  </w:comment>
  <w:comment w:id="44" w:author="SERYO TOVAR" w:date="2015-04-15T08:42:00Z" w:initials="ST">
    <w:p w14:paraId="0BFDB60E" w14:textId="1F3DEDDC" w:rsidR="00DA6D8C" w:rsidRDefault="00DA6D8C">
      <w:pPr>
        <w:pStyle w:val="Textocomentario"/>
      </w:pPr>
      <w:r>
        <w:rPr>
          <w:rStyle w:val="Refdecomentario"/>
        </w:rPr>
        <w:annotationRef/>
      </w:r>
    </w:p>
  </w:comment>
  <w:comment w:id="45" w:author="SERYO TOVAR" w:date="2015-04-15T08:40:00Z" w:initials="ST">
    <w:p w14:paraId="19E7CD70" w14:textId="3061C5A0" w:rsidR="00DA6D8C" w:rsidRDefault="00DA6D8C">
      <w:pPr>
        <w:pStyle w:val="Textocomentario"/>
      </w:pPr>
      <w:r>
        <w:rPr>
          <w:rStyle w:val="Refdecomentario"/>
        </w:rPr>
        <w:annotationRef/>
      </w:r>
      <w:r>
        <w:t xml:space="preserve">y escribir </w:t>
      </w:r>
      <w:r w:rsidRPr="00216767">
        <w:rPr>
          <w:i/>
        </w:rPr>
        <w:t>R</w:t>
      </w:r>
      <w:r w:rsidRPr="00216767">
        <w:rPr>
          <w:vertAlign w:val="subscript"/>
        </w:rPr>
        <w:t>1</w:t>
      </w:r>
      <w:r>
        <w:t xml:space="preserve"> sobre la flecha.</w:t>
      </w:r>
    </w:p>
  </w:comment>
  <w:comment w:id="43" w:author="PETER UJFALUSSY" w:date="2015-04-18T12:32:00Z" w:initials="PU">
    <w:p w14:paraId="5DBDF6D4" w14:textId="010D7C06" w:rsidR="00DA6D8C" w:rsidRDefault="00DA6D8C">
      <w:pPr>
        <w:pStyle w:val="Textocomentario"/>
      </w:pPr>
      <w:r>
        <w:rPr>
          <w:rStyle w:val="Refdecomentario"/>
        </w:rPr>
        <w:annotationRef/>
      </w:r>
      <w:r>
        <w:t>.</w:t>
      </w:r>
    </w:p>
  </w:comment>
  <w:comment w:id="46" w:author="SERYO TOVAR" w:date="2015-04-15T08:30:00Z" w:initials="ST">
    <w:p w14:paraId="3A7DAC3A" w14:textId="0C089AA8" w:rsidR="00DA6D8C" w:rsidRPr="00560ED9" w:rsidRDefault="00DA6D8C" w:rsidP="00216767">
      <w:pPr>
        <w:pStyle w:val="Prrafodelista"/>
        <w:numPr>
          <w:ilvl w:val="0"/>
          <w:numId w:val="1"/>
        </w:numPr>
        <w:tabs>
          <w:tab w:val="right" w:pos="8498"/>
        </w:tabs>
        <w:spacing w:after="0"/>
        <w:jc w:val="both"/>
        <w:rPr>
          <w:rFonts w:ascii="Arial" w:eastAsiaTheme="minorEastAsia" w:hAnsi="Arial" w:cs="Arial"/>
          <w:b/>
        </w:rPr>
      </w:pPr>
      <w:r>
        <w:rPr>
          <w:rStyle w:val="Refdecomentario"/>
        </w:rPr>
        <w:annotationRef/>
      </w:r>
      <w:r>
        <w:rPr>
          <w:rStyle w:val="Refdecomentario"/>
        </w:rPr>
        <w:t xml:space="preserve">ESTE DIAGRAMA CORRESPONDE A </w:t>
      </w:r>
      <m:oMath>
        <m:sSub>
          <m:sSubPr>
            <m:ctrlPr>
              <w:rPr>
                <w:rFonts w:ascii="Cambria Math" w:eastAsiaTheme="minorEastAsia" w:hAnsi="Cambria Math" w:cs="Arial"/>
                <w:b/>
                <w:i/>
              </w:rPr>
            </m:ctrlPr>
          </m:sSubPr>
          <m:e>
            <m:r>
              <m:rPr>
                <m:sty m:val="bi"/>
              </m:rPr>
              <w:rPr>
                <w:rFonts w:ascii="Cambria Math" w:eastAsiaTheme="minorEastAsia" w:hAnsi="Cambria Math" w:cs="Arial"/>
              </w:rPr>
              <m:t>R</m:t>
            </m:r>
          </m:e>
          <m:sub>
            <m:r>
              <m:rPr>
                <m:sty m:val="bi"/>
              </m:rPr>
              <w:rPr>
                <w:rFonts w:ascii="Cambria Math" w:eastAsiaTheme="minorEastAsia" w:hAnsi="Cambria Math" w:cs="Arial"/>
              </w:rPr>
              <m:t>1</m:t>
            </m:r>
          </m:sub>
        </m:sSub>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a,n</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b,m</m:t>
            </m:r>
          </m:e>
        </m:d>
        <m:r>
          <m:rPr>
            <m:sty m:val="bi"/>
          </m:rPr>
          <w:rPr>
            <w:rFonts w:ascii="Cambria Math" w:eastAsiaTheme="minorEastAsia" w:hAnsi="Cambria Math" w:cs="Arial"/>
          </w:rPr>
          <m:t>,</m:t>
        </m:r>
        <m:d>
          <m:dPr>
            <m:ctrlPr>
              <w:rPr>
                <w:rFonts w:ascii="Cambria Math" w:eastAsiaTheme="minorEastAsia" w:hAnsi="Cambria Math" w:cs="Arial"/>
                <w:b/>
                <w:i/>
              </w:rPr>
            </m:ctrlPr>
          </m:dPr>
          <m:e>
            <m:r>
              <m:rPr>
                <m:sty m:val="bi"/>
              </m:rPr>
              <w:rPr>
                <w:rFonts w:ascii="Cambria Math" w:eastAsiaTheme="minorEastAsia" w:hAnsi="Cambria Math" w:cs="Arial"/>
              </w:rPr>
              <m:t>b,n</m:t>
            </m:r>
          </m:e>
        </m:d>
        <m:r>
          <m:rPr>
            <m:sty m:val="bi"/>
          </m:rPr>
          <w:rPr>
            <w:rFonts w:ascii="Cambria Math" w:eastAsiaTheme="minorEastAsia" w:hAnsi="Cambria Math" w:cs="Arial"/>
          </w:rPr>
          <m:t>}</m:t>
        </m:r>
      </m:oMath>
      <w:r>
        <w:rPr>
          <w:rFonts w:eastAsiaTheme="minorEastAsia"/>
          <w:b/>
        </w:rPr>
        <w:t>.</w:t>
      </w:r>
    </w:p>
    <w:p w14:paraId="04AF4261" w14:textId="4121CE3D" w:rsidR="00DA6D8C" w:rsidRDefault="00DA6D8C">
      <w:pPr>
        <w:pStyle w:val="Textocomentario"/>
      </w:pPr>
      <w:r>
        <w:rPr>
          <w:rStyle w:val="Refdecomentario"/>
        </w:rPr>
        <w:t xml:space="preserve"> </w:t>
      </w:r>
    </w:p>
  </w:comment>
  <w:comment w:id="47" w:author="SERYO TOVAR" w:date="2015-04-15T08:46:00Z" w:initials="ST">
    <w:p w14:paraId="3A7535AB" w14:textId="4A6BB05B" w:rsidR="00DA6D8C" w:rsidRDefault="00DA6D8C">
      <w:pPr>
        <w:pStyle w:val="Textocomentario"/>
      </w:pPr>
      <w:r>
        <w:rPr>
          <w:rStyle w:val="Refdecomentario"/>
        </w:rPr>
        <w:annotationRef/>
      </w:r>
      <w:r>
        <w:t>. Cada flecha indica una</w:t>
      </w:r>
    </w:p>
  </w:comment>
  <w:comment w:id="48" w:author="SERYO TOVAR" w:date="2015-04-15T08:46:00Z" w:initials="ST">
    <w:p w14:paraId="20597F7B" w14:textId="2509CEF1" w:rsidR="00DA6D8C" w:rsidRDefault="00DA6D8C">
      <w:pPr>
        <w:pStyle w:val="Textocomentario"/>
      </w:pPr>
      <w:r>
        <w:rPr>
          <w:rStyle w:val="Refdecomentario"/>
        </w:rPr>
        <w:annotationRef/>
      </w:r>
      <w:r>
        <w:t>y un</w:t>
      </w:r>
    </w:p>
  </w:comment>
  <w:comment w:id="49" w:author="SERYO TOVAR" w:date="2015-04-15T08:54:00Z" w:initials="ST">
    <w:p w14:paraId="05AD622A" w14:textId="77777777" w:rsidR="00DA6D8C" w:rsidRDefault="00DA6D8C" w:rsidP="000B7E42">
      <w:pPr>
        <w:pStyle w:val="Textocomentario"/>
        <w:shd w:val="clear" w:color="auto" w:fill="FBD4B4" w:themeFill="accent6" w:themeFillTint="66"/>
      </w:pPr>
      <w:r>
        <w:rPr>
          <w:rStyle w:val="Refdecomentario"/>
        </w:rPr>
        <w:annotationRef/>
      </w:r>
      <w:r>
        <w:t>sagital de la relación</w:t>
      </w:r>
    </w:p>
    <w:p w14:paraId="79EF97B5" w14:textId="679B8C85" w:rsidR="00DA6D8C" w:rsidRDefault="00DA6D8C" w:rsidP="000B7E42">
      <w:pPr>
        <w:pStyle w:val="Textocomentario"/>
        <w:shd w:val="clear" w:color="auto" w:fill="FBD4B4" w:themeFill="accent6" w:themeFillTint="66"/>
      </w:pPr>
      <w:r w:rsidRPr="000B7E42">
        <w:rPr>
          <w:caps/>
          <w:shd w:val="clear" w:color="auto" w:fill="FBD4B4" w:themeFill="accent6" w:themeFillTint="66"/>
        </w:rPr>
        <w:t xml:space="preserve">Escribir </w:t>
      </w:r>
      <w:r w:rsidRPr="000B7E42">
        <w:rPr>
          <w:i/>
          <w:caps/>
          <w:shd w:val="clear" w:color="auto" w:fill="FBD4B4" w:themeFill="accent6" w:themeFillTint="66"/>
        </w:rPr>
        <w:t>A</w:t>
      </w:r>
      <w:r w:rsidRPr="000B7E42">
        <w:rPr>
          <w:caps/>
          <w:shd w:val="clear" w:color="auto" w:fill="FBD4B4" w:themeFill="accent6" w:themeFillTint="66"/>
        </w:rPr>
        <w:t xml:space="preserve"> sobre el conjunto de salida y </w:t>
      </w:r>
      <w:r w:rsidRPr="000B7E42">
        <w:rPr>
          <w:i/>
          <w:caps/>
          <w:shd w:val="clear" w:color="auto" w:fill="FBD4B4" w:themeFill="accent6" w:themeFillTint="66"/>
        </w:rPr>
        <w:t>B</w:t>
      </w:r>
      <w:r w:rsidRPr="000B7E42">
        <w:rPr>
          <w:caps/>
          <w:shd w:val="clear" w:color="auto" w:fill="FBD4B4" w:themeFill="accent6" w:themeFillTint="66"/>
        </w:rPr>
        <w:t xml:space="preserve"> sobre el conjunto de llegada, dibujar una flecha de la letra </w:t>
      </w:r>
      <w:r w:rsidRPr="000B7E42">
        <w:rPr>
          <w:i/>
          <w:caps/>
          <w:shd w:val="clear" w:color="auto" w:fill="FBD4B4" w:themeFill="accent6" w:themeFillTint="66"/>
        </w:rPr>
        <w:t>A</w:t>
      </w:r>
      <w:r w:rsidRPr="000B7E42">
        <w:rPr>
          <w:caps/>
          <w:shd w:val="clear" w:color="auto" w:fill="FBD4B4" w:themeFill="accent6" w:themeFillTint="66"/>
        </w:rPr>
        <w:t xml:space="preserve"> hacia la letra </w:t>
      </w:r>
      <w:r w:rsidRPr="000B7E42">
        <w:rPr>
          <w:i/>
          <w:caps/>
          <w:shd w:val="clear" w:color="auto" w:fill="FBD4B4" w:themeFill="accent6" w:themeFillTint="66"/>
        </w:rPr>
        <w:t>B</w:t>
      </w:r>
      <w:r w:rsidRPr="000B7E42">
        <w:rPr>
          <w:caps/>
          <w:shd w:val="clear" w:color="auto" w:fill="FBD4B4" w:themeFill="accent6" w:themeFillTint="66"/>
        </w:rPr>
        <w:t xml:space="preserve"> y escribir </w:t>
      </w:r>
      <w:r w:rsidRPr="000B7E42">
        <w:rPr>
          <w:i/>
          <w:caps/>
          <w:shd w:val="clear" w:color="auto" w:fill="FBD4B4" w:themeFill="accent6" w:themeFillTint="66"/>
        </w:rPr>
        <w:t>R</w:t>
      </w:r>
      <w:r w:rsidRPr="000B7E42">
        <w:rPr>
          <w:caps/>
          <w:shd w:val="clear" w:color="auto" w:fill="FBD4B4" w:themeFill="accent6" w:themeFillTint="66"/>
          <w:vertAlign w:val="subscript"/>
        </w:rPr>
        <w:t>2</w:t>
      </w:r>
      <w:r w:rsidRPr="000B7E42">
        <w:rPr>
          <w:caps/>
          <w:shd w:val="clear" w:color="auto" w:fill="FBD4B4" w:themeFill="accent6" w:themeFillTint="66"/>
        </w:rPr>
        <w:t xml:space="preserve"> sobre la flecha, de forma similar a la IMG02.</w:t>
      </w:r>
    </w:p>
  </w:comment>
  <w:comment w:id="50" w:author="SERYO TOVAR" w:date="2015-04-15T09:02:00Z" w:initials="ST">
    <w:p w14:paraId="398A39A4" w14:textId="06D20C18" w:rsidR="00DA6D8C" w:rsidRDefault="00DA6D8C">
      <w:pPr>
        <w:pStyle w:val="Textocomentario"/>
      </w:pPr>
      <w:r>
        <w:rPr>
          <w:rStyle w:val="Refdecomentario"/>
        </w:rPr>
        <w:annotationRef/>
      </w:r>
    </w:p>
  </w:comment>
  <w:comment w:id="51" w:author="SERYO TOVAR" w:date="2015-04-15T09:04:00Z" w:initials="ST">
    <w:p w14:paraId="50684D4A" w14:textId="77777777" w:rsidR="00DA6D8C" w:rsidRDefault="00DA6D8C">
      <w:pPr>
        <w:pStyle w:val="Textocomentario"/>
      </w:pPr>
      <w:r>
        <w:rPr>
          <w:rStyle w:val="Refdecomentario"/>
        </w:rPr>
        <w:annotationRef/>
      </w:r>
      <w:r>
        <w:t xml:space="preserve">sagital de la relación </w:t>
      </w:r>
    </w:p>
    <w:p w14:paraId="154C321E" w14:textId="4C69F9D5" w:rsidR="00DA6D8C" w:rsidRDefault="00DA6D8C">
      <w:pPr>
        <w:pStyle w:val="Textocomentario"/>
      </w:pPr>
      <w:r w:rsidRPr="000B7E42">
        <w:rPr>
          <w:caps/>
          <w:shd w:val="clear" w:color="auto" w:fill="FBD4B4" w:themeFill="accent6" w:themeFillTint="66"/>
        </w:rPr>
        <w:t xml:space="preserve">Escribir </w:t>
      </w:r>
      <w:r w:rsidRPr="000B7E42">
        <w:rPr>
          <w:i/>
          <w:caps/>
          <w:shd w:val="clear" w:color="auto" w:fill="FBD4B4" w:themeFill="accent6" w:themeFillTint="66"/>
        </w:rPr>
        <w:t>A</w:t>
      </w:r>
      <w:r w:rsidRPr="000B7E42">
        <w:rPr>
          <w:caps/>
          <w:shd w:val="clear" w:color="auto" w:fill="FBD4B4" w:themeFill="accent6" w:themeFillTint="66"/>
        </w:rPr>
        <w:t xml:space="preserve"> sobre el conjunto de salida y </w:t>
      </w:r>
      <w:r w:rsidRPr="000B7E42">
        <w:rPr>
          <w:i/>
          <w:caps/>
          <w:shd w:val="clear" w:color="auto" w:fill="FBD4B4" w:themeFill="accent6" w:themeFillTint="66"/>
        </w:rPr>
        <w:t>B</w:t>
      </w:r>
      <w:r w:rsidRPr="000B7E42">
        <w:rPr>
          <w:caps/>
          <w:shd w:val="clear" w:color="auto" w:fill="FBD4B4" w:themeFill="accent6" w:themeFillTint="66"/>
        </w:rPr>
        <w:t xml:space="preserve"> sobre el conjunto de llegada, dibujar una flecha de la letra </w:t>
      </w:r>
      <w:r w:rsidRPr="000B7E42">
        <w:rPr>
          <w:i/>
          <w:caps/>
          <w:shd w:val="clear" w:color="auto" w:fill="FBD4B4" w:themeFill="accent6" w:themeFillTint="66"/>
        </w:rPr>
        <w:t>A</w:t>
      </w:r>
      <w:r w:rsidRPr="000B7E42">
        <w:rPr>
          <w:caps/>
          <w:shd w:val="clear" w:color="auto" w:fill="FBD4B4" w:themeFill="accent6" w:themeFillTint="66"/>
        </w:rPr>
        <w:t xml:space="preserve"> hacia la letra </w:t>
      </w:r>
      <w:r w:rsidRPr="000B7E42">
        <w:rPr>
          <w:i/>
          <w:caps/>
          <w:shd w:val="clear" w:color="auto" w:fill="FBD4B4" w:themeFill="accent6" w:themeFillTint="66"/>
        </w:rPr>
        <w:t>B</w:t>
      </w:r>
      <w:r w:rsidRPr="000B7E42">
        <w:rPr>
          <w:caps/>
          <w:shd w:val="clear" w:color="auto" w:fill="FBD4B4" w:themeFill="accent6" w:themeFillTint="66"/>
        </w:rPr>
        <w:t xml:space="preserve"> y escribir </w:t>
      </w:r>
      <w:r w:rsidRPr="000B7E42">
        <w:rPr>
          <w:i/>
          <w:caps/>
          <w:shd w:val="clear" w:color="auto" w:fill="FBD4B4" w:themeFill="accent6" w:themeFillTint="66"/>
        </w:rPr>
        <w:t>R</w:t>
      </w:r>
      <w:r w:rsidRPr="000B7E42">
        <w:rPr>
          <w:caps/>
          <w:shd w:val="clear" w:color="auto" w:fill="FBD4B4" w:themeFill="accent6" w:themeFillTint="66"/>
          <w:vertAlign w:val="subscript"/>
        </w:rPr>
        <w:t xml:space="preserve">3 </w:t>
      </w:r>
      <w:r w:rsidRPr="000B7E42">
        <w:rPr>
          <w:caps/>
          <w:shd w:val="clear" w:color="auto" w:fill="FBD4B4" w:themeFill="accent6" w:themeFillTint="66"/>
        </w:rPr>
        <w:t>sobre la flecha.</w:t>
      </w:r>
    </w:p>
  </w:comment>
  <w:comment w:id="52" w:author="SERYO TOVAR" w:date="2015-04-15T09:07:00Z" w:initials="ST">
    <w:p w14:paraId="720C477C" w14:textId="3B37E383" w:rsidR="00DA6D8C" w:rsidRDefault="00DA6D8C">
      <w:pPr>
        <w:pStyle w:val="Textocomentario"/>
      </w:pPr>
      <w:r>
        <w:rPr>
          <w:rStyle w:val="Refdecomentario"/>
        </w:rPr>
        <w:annotationRef/>
      </w:r>
      <w:r>
        <w:t>diagrama</w:t>
      </w:r>
    </w:p>
  </w:comment>
  <w:comment w:id="53" w:author="SERYO TOVAR" w:date="2015-04-15T09:08:00Z" w:initials="ST">
    <w:p w14:paraId="6A1FE829" w14:textId="651A6959" w:rsidR="00DA6D8C" w:rsidRDefault="00DA6D8C">
      <w:pPr>
        <w:pStyle w:val="Textocomentario"/>
      </w:pPr>
      <w:r>
        <w:rPr>
          <w:rStyle w:val="Refdecomentario"/>
        </w:rPr>
        <w:annotationRef/>
      </w:r>
    </w:p>
  </w:comment>
  <w:comment w:id="54" w:author="SERYO TOVAR" w:date="2015-04-15T09:08:00Z" w:initials="ST">
    <w:p w14:paraId="67ED2AAE" w14:textId="77777777" w:rsidR="00DA6D8C" w:rsidRDefault="00DA6D8C">
      <w:pPr>
        <w:pStyle w:val="Textocomentario"/>
      </w:pPr>
      <w:r>
        <w:rPr>
          <w:rStyle w:val="Refdecomentario"/>
        </w:rPr>
        <w:annotationRef/>
      </w:r>
      <w:r>
        <w:t>sagital de la relación</w:t>
      </w:r>
    </w:p>
    <w:p w14:paraId="387D98B2" w14:textId="55DE1EFD" w:rsidR="00DA6D8C" w:rsidRPr="000B7E42" w:rsidRDefault="00DA6D8C">
      <w:pPr>
        <w:pStyle w:val="Textocomentario"/>
        <w:rPr>
          <w:caps/>
        </w:rPr>
      </w:pPr>
      <w:r w:rsidRPr="000B7E42">
        <w:rPr>
          <w:caps/>
          <w:shd w:val="clear" w:color="auto" w:fill="FBD4B4" w:themeFill="accent6" w:themeFillTint="66"/>
        </w:rPr>
        <w:t xml:space="preserve">Escribir </w:t>
      </w:r>
      <w:r w:rsidRPr="000B7E42">
        <w:rPr>
          <w:i/>
          <w:caps/>
          <w:shd w:val="clear" w:color="auto" w:fill="FBD4B4" w:themeFill="accent6" w:themeFillTint="66"/>
        </w:rPr>
        <w:t>A</w:t>
      </w:r>
      <w:r w:rsidRPr="000B7E42">
        <w:rPr>
          <w:caps/>
          <w:shd w:val="clear" w:color="auto" w:fill="FBD4B4" w:themeFill="accent6" w:themeFillTint="66"/>
        </w:rPr>
        <w:t xml:space="preserve"> sobre el conjunto de salida y </w:t>
      </w:r>
      <w:r w:rsidRPr="000B7E42">
        <w:rPr>
          <w:i/>
          <w:caps/>
          <w:shd w:val="clear" w:color="auto" w:fill="FBD4B4" w:themeFill="accent6" w:themeFillTint="66"/>
        </w:rPr>
        <w:t>B</w:t>
      </w:r>
      <w:r w:rsidRPr="000B7E42">
        <w:rPr>
          <w:caps/>
          <w:shd w:val="clear" w:color="auto" w:fill="FBD4B4" w:themeFill="accent6" w:themeFillTint="66"/>
        </w:rPr>
        <w:t xml:space="preserve"> sobre el conjunto de llegada, dibujar una flecha de la letra </w:t>
      </w:r>
      <w:r w:rsidRPr="000B7E42">
        <w:rPr>
          <w:i/>
          <w:caps/>
          <w:shd w:val="clear" w:color="auto" w:fill="FBD4B4" w:themeFill="accent6" w:themeFillTint="66"/>
        </w:rPr>
        <w:t>A</w:t>
      </w:r>
      <w:r w:rsidRPr="000B7E42">
        <w:rPr>
          <w:caps/>
          <w:shd w:val="clear" w:color="auto" w:fill="FBD4B4" w:themeFill="accent6" w:themeFillTint="66"/>
        </w:rPr>
        <w:t xml:space="preserve"> hacia la letra </w:t>
      </w:r>
      <w:r w:rsidRPr="000B7E42">
        <w:rPr>
          <w:i/>
          <w:caps/>
          <w:shd w:val="clear" w:color="auto" w:fill="FBD4B4" w:themeFill="accent6" w:themeFillTint="66"/>
        </w:rPr>
        <w:t>B</w:t>
      </w:r>
      <w:r w:rsidRPr="000B7E42">
        <w:rPr>
          <w:caps/>
          <w:shd w:val="clear" w:color="auto" w:fill="FBD4B4" w:themeFill="accent6" w:themeFillTint="66"/>
        </w:rPr>
        <w:t xml:space="preserve"> y escribir </w:t>
      </w:r>
      <w:r w:rsidRPr="000B7E42">
        <w:rPr>
          <w:i/>
          <w:caps/>
          <w:shd w:val="clear" w:color="auto" w:fill="FBD4B4" w:themeFill="accent6" w:themeFillTint="66"/>
        </w:rPr>
        <w:t>R</w:t>
      </w:r>
      <w:r w:rsidRPr="000B7E42">
        <w:rPr>
          <w:caps/>
          <w:shd w:val="clear" w:color="auto" w:fill="FBD4B4" w:themeFill="accent6" w:themeFillTint="66"/>
          <w:vertAlign w:val="subscript"/>
        </w:rPr>
        <w:t xml:space="preserve">4 </w:t>
      </w:r>
      <w:r w:rsidRPr="000B7E42">
        <w:rPr>
          <w:caps/>
          <w:shd w:val="clear" w:color="auto" w:fill="FBD4B4" w:themeFill="accent6" w:themeFillTint="66"/>
        </w:rPr>
        <w:t>sobre la flecha.</w:t>
      </w:r>
    </w:p>
  </w:comment>
  <w:comment w:id="55" w:author="SERYO TOVAR" w:date="2015-04-15T09:12:00Z" w:initials="ST">
    <w:p w14:paraId="55AE788D" w14:textId="2153A2A6" w:rsidR="00DA6D8C" w:rsidRDefault="00DA6D8C">
      <w:pPr>
        <w:pStyle w:val="Textocomentario"/>
      </w:pPr>
      <w:r>
        <w:rPr>
          <w:rStyle w:val="Refdecomentario"/>
        </w:rPr>
        <w:annotationRef/>
      </w:r>
    </w:p>
  </w:comment>
  <w:comment w:id="56" w:author="SERYO TOVAR" w:date="2015-04-15T09:10:00Z" w:initials="ST">
    <w:p w14:paraId="5CD1A1D8" w14:textId="732A6F39" w:rsidR="00DA6D8C" w:rsidRDefault="00DA6D8C">
      <w:pPr>
        <w:pStyle w:val="Textocomentario"/>
      </w:pPr>
      <w:r>
        <w:rPr>
          <w:rStyle w:val="Refdecomentario"/>
        </w:rPr>
        <w:annotationRef/>
      </w:r>
      <w:r>
        <w:t>sagital de la relación</w:t>
      </w:r>
    </w:p>
    <w:p w14:paraId="1242EEDF" w14:textId="2DA4CBB9" w:rsidR="00DA6D8C" w:rsidRPr="00865CC6" w:rsidRDefault="00DA6D8C">
      <w:pPr>
        <w:pStyle w:val="Textocomentario"/>
        <w:rPr>
          <w:caps/>
        </w:rPr>
      </w:pPr>
      <w:r w:rsidRPr="00865CC6">
        <w:rPr>
          <w:caps/>
        </w:rPr>
        <w:t>Escrib</w:t>
      </w:r>
      <w:r>
        <w:rPr>
          <w:caps/>
        </w:rPr>
        <w:t>IR</w:t>
      </w:r>
      <w:r w:rsidRPr="00865CC6">
        <w:rPr>
          <w:caps/>
        </w:rPr>
        <w:t xml:space="preserve"> </w:t>
      </w:r>
      <w:r w:rsidRPr="00865CC6">
        <w:rPr>
          <w:i/>
          <w:caps/>
        </w:rPr>
        <w:t>A</w:t>
      </w:r>
      <w:r w:rsidRPr="00865CC6">
        <w:rPr>
          <w:caps/>
        </w:rPr>
        <w:t xml:space="preserve"> sobre el conjunto de salida y </w:t>
      </w:r>
      <w:r w:rsidRPr="00865CC6">
        <w:rPr>
          <w:i/>
          <w:caps/>
        </w:rPr>
        <w:t>B</w:t>
      </w:r>
      <w:r w:rsidRPr="00865CC6">
        <w:rPr>
          <w:caps/>
        </w:rPr>
        <w:t xml:space="preserve"> sobre el conjunto de llegada, dibuj</w:t>
      </w:r>
      <w:r>
        <w:rPr>
          <w:caps/>
        </w:rPr>
        <w:t>AR</w:t>
      </w:r>
      <w:r w:rsidRPr="00865CC6">
        <w:rPr>
          <w:caps/>
        </w:rPr>
        <w:t xml:space="preserve"> una flecha de la letra </w:t>
      </w:r>
      <w:r w:rsidRPr="00865CC6">
        <w:rPr>
          <w:i/>
          <w:caps/>
        </w:rPr>
        <w:t>A</w:t>
      </w:r>
      <w:r w:rsidRPr="00865CC6">
        <w:rPr>
          <w:caps/>
        </w:rPr>
        <w:t xml:space="preserve"> hacia la letra </w:t>
      </w:r>
      <w:r w:rsidRPr="00865CC6">
        <w:rPr>
          <w:i/>
          <w:caps/>
        </w:rPr>
        <w:t>B</w:t>
      </w:r>
      <w:r>
        <w:rPr>
          <w:caps/>
        </w:rPr>
        <w:t xml:space="preserve"> y escribIR</w:t>
      </w:r>
      <w:r w:rsidRPr="00865CC6">
        <w:rPr>
          <w:caps/>
        </w:rPr>
        <w:t xml:space="preserve"> </w:t>
      </w:r>
      <w:r w:rsidRPr="00865CC6">
        <w:rPr>
          <w:i/>
          <w:caps/>
        </w:rPr>
        <w:t>R</w:t>
      </w:r>
      <w:r w:rsidRPr="00865CC6">
        <w:rPr>
          <w:caps/>
          <w:vertAlign w:val="subscript"/>
        </w:rPr>
        <w:t xml:space="preserve">5 </w:t>
      </w:r>
      <w:r w:rsidRPr="00865CC6">
        <w:rPr>
          <w:caps/>
        </w:rPr>
        <w:t>sobre la flecha, en forma similar a los anteriores.</w:t>
      </w:r>
    </w:p>
  </w:comment>
  <w:comment w:id="57" w:author="SERYO TOVAR" w:date="2015-04-15T09:12:00Z" w:initials="ST">
    <w:p w14:paraId="20938396" w14:textId="562BDDB1" w:rsidR="00DA6D8C" w:rsidRDefault="00DA6D8C">
      <w:pPr>
        <w:pStyle w:val="Textocomentario"/>
      </w:pPr>
      <w:r>
        <w:rPr>
          <w:rStyle w:val="Refdecomentario"/>
        </w:rPr>
        <w:annotationRef/>
      </w:r>
    </w:p>
  </w:comment>
  <w:comment w:id="58" w:author="SERYO TOVAR" w:date="2015-04-15T09:13:00Z" w:initials="ST">
    <w:p w14:paraId="6BE4C516" w14:textId="4EED72BD" w:rsidR="00DA6D8C" w:rsidRDefault="00DA6D8C">
      <w:pPr>
        <w:pStyle w:val="Textocomentario"/>
      </w:pPr>
      <w:r>
        <w:rPr>
          <w:rStyle w:val="Refdecomentario"/>
        </w:rPr>
        <w:annotationRef/>
      </w:r>
      <w:r w:rsidRPr="003B0FF7">
        <w:rPr>
          <w:i/>
        </w:rPr>
        <w:t>B</w:t>
      </w:r>
      <w:r>
        <w:rPr>
          <w:i/>
        </w:rPr>
        <w:t xml:space="preserve"> </w:t>
      </w:r>
      <w:r w:rsidRPr="00A468CF">
        <w:t>y por tanto</w:t>
      </w:r>
      <w:r>
        <w:rPr>
          <w:i/>
        </w:rPr>
        <w:t xml:space="preserve"> S </w:t>
      </w:r>
      <w:r w:rsidRPr="00A468CF">
        <w:t>no es subconjunto de</w:t>
      </w:r>
      <m:oMath>
        <m:r>
          <m:rPr>
            <m:sty m:val="p"/>
          </m:rPr>
          <w:rPr>
            <w:rFonts w:ascii="Cambria Math" w:eastAsiaTheme="minorEastAsia" w:hAnsi="Cambria Math" w:cs="Arial"/>
          </w:rPr>
          <m:t xml:space="preserve"> </m:t>
        </m:r>
        <m:r>
          <w:rPr>
            <w:rFonts w:ascii="Cambria Math" w:eastAsiaTheme="minorEastAsia" w:hAnsi="Cambria Math" w:cs="Arial"/>
          </w:rPr>
          <m:t>A×B</m:t>
        </m:r>
      </m:oMath>
      <w:r>
        <w:rPr>
          <w:i/>
        </w:rPr>
        <w:t xml:space="preserve"> </w:t>
      </w:r>
      <w:r>
        <w:t>.</w:t>
      </w:r>
    </w:p>
  </w:comment>
  <w:comment w:id="59" w:author="SERYO TOVAR" w:date="2015-04-15T09:18:00Z" w:initials="ST">
    <w:p w14:paraId="3C19CBEE" w14:textId="77777777" w:rsidR="00DA6D8C" w:rsidRDefault="00DA6D8C">
      <w:pPr>
        <w:pStyle w:val="Textocomentario"/>
      </w:pPr>
      <w:r>
        <w:rPr>
          <w:rStyle w:val="Refdecomentario"/>
        </w:rPr>
        <w:annotationRef/>
      </w:r>
      <w:r>
        <w:t>Diagrama sagital de la relación</w:t>
      </w:r>
    </w:p>
    <w:p w14:paraId="0A7CC52E" w14:textId="77777777" w:rsidR="00DA6D8C" w:rsidRPr="00865CC6" w:rsidRDefault="00DA6D8C">
      <w:pPr>
        <w:pStyle w:val="Textocomentario"/>
        <w:rPr>
          <w:caps/>
          <w:vertAlign w:val="subscript"/>
        </w:rPr>
      </w:pPr>
      <w:r w:rsidRPr="00865CC6">
        <w:rPr>
          <w:caps/>
        </w:rPr>
        <w:t xml:space="preserve">Escribir </w:t>
      </w:r>
      <w:r w:rsidRPr="00865CC6">
        <w:rPr>
          <w:i/>
          <w:caps/>
        </w:rPr>
        <w:t>A</w:t>
      </w:r>
      <w:r w:rsidRPr="00865CC6">
        <w:rPr>
          <w:caps/>
        </w:rPr>
        <w:t xml:space="preserve"> sobre el conjunto de salida y </w:t>
      </w:r>
      <w:r w:rsidRPr="00865CC6">
        <w:rPr>
          <w:i/>
          <w:caps/>
        </w:rPr>
        <w:t>B</w:t>
      </w:r>
      <w:r w:rsidRPr="00865CC6">
        <w:rPr>
          <w:caps/>
        </w:rPr>
        <w:t xml:space="preserve"> sobre el conjunto de llegada, dibujar una flecha de la letra </w:t>
      </w:r>
      <w:r w:rsidRPr="00865CC6">
        <w:rPr>
          <w:i/>
          <w:caps/>
        </w:rPr>
        <w:t>A</w:t>
      </w:r>
      <w:r w:rsidRPr="00865CC6">
        <w:rPr>
          <w:caps/>
        </w:rPr>
        <w:t xml:space="preserve"> hacia la letra </w:t>
      </w:r>
      <w:r w:rsidRPr="00865CC6">
        <w:rPr>
          <w:i/>
          <w:caps/>
        </w:rPr>
        <w:t>B</w:t>
      </w:r>
      <w:r w:rsidRPr="00865CC6">
        <w:rPr>
          <w:caps/>
        </w:rPr>
        <w:t xml:space="preserve"> y escribir </w:t>
      </w:r>
      <w:r w:rsidRPr="00865CC6">
        <w:rPr>
          <w:i/>
          <w:caps/>
        </w:rPr>
        <w:t xml:space="preserve">S </w:t>
      </w:r>
      <w:r w:rsidRPr="00865CC6">
        <w:rPr>
          <w:caps/>
        </w:rPr>
        <w:t>sobre la flecha</w:t>
      </w:r>
      <w:r w:rsidRPr="00865CC6">
        <w:rPr>
          <w:i/>
          <w:caps/>
        </w:rPr>
        <w:t xml:space="preserve">. </w:t>
      </w:r>
      <w:r w:rsidRPr="00865CC6">
        <w:rPr>
          <w:caps/>
          <w:vertAlign w:val="subscript"/>
        </w:rPr>
        <w:t xml:space="preserve"> </w:t>
      </w:r>
    </w:p>
    <w:p w14:paraId="64166750" w14:textId="69615A88" w:rsidR="00DA6D8C" w:rsidRDefault="00DA6D8C">
      <w:pPr>
        <w:pStyle w:val="Textocomentario"/>
      </w:pPr>
    </w:p>
  </w:comment>
  <w:comment w:id="60" w:author="PETER UJFALUSSY" w:date="2015-04-18T12:47:00Z" w:initials="PU">
    <w:p w14:paraId="34825C24" w14:textId="6F27AFB6" w:rsidR="00DA6D8C" w:rsidRDefault="00DA6D8C" w:rsidP="00865CC6">
      <w:pPr>
        <w:pStyle w:val="Textocomentario"/>
      </w:pPr>
      <w:r>
        <w:rPr>
          <w:rStyle w:val="Refdecomentario"/>
        </w:rPr>
        <w:annotationRef/>
      </w:r>
      <w:r>
        <w:t>Hacemos</w:t>
      </w:r>
      <w:r w:rsidRPr="007B342F">
        <w:t xml:space="preserve"> hincapié en</w:t>
      </w:r>
      <w:r>
        <w:rPr>
          <w:vertAlign w:val="subscript"/>
        </w:rPr>
        <w:t xml:space="preserve"> </w:t>
      </w:r>
      <w:r w:rsidRPr="007B342F">
        <w:t>que</w:t>
      </w:r>
      <w:r>
        <w:t xml:space="preserve"> en la ilustración anterior no se puede completar el diagrama sagital porque </w:t>
      </w:r>
      <w:r w:rsidRPr="007B342F">
        <w:rPr>
          <w:i/>
        </w:rPr>
        <w:t>b</w:t>
      </w:r>
      <w:r>
        <w:t xml:space="preserve"> no está en el conjunto de llegada. </w:t>
      </w:r>
    </w:p>
    <w:p w14:paraId="56DAF2DD" w14:textId="28A3F1DC" w:rsidR="00DA6D8C" w:rsidRDefault="00DA6D8C">
      <w:pPr>
        <w:pStyle w:val="Textocomentario"/>
      </w:pPr>
    </w:p>
  </w:comment>
  <w:comment w:id="61" w:author="SERYO TOVAR" w:date="2015-04-15T09:26:00Z" w:initials="ST">
    <w:p w14:paraId="7B365398" w14:textId="6E31F457" w:rsidR="00DA6D8C" w:rsidRDefault="00DA6D8C">
      <w:pPr>
        <w:pStyle w:val="Textocomentario"/>
      </w:pPr>
      <w:r>
        <w:rPr>
          <w:rStyle w:val="Refdecomentario"/>
        </w:rPr>
        <w:annotationRef/>
      </w:r>
    </w:p>
  </w:comment>
  <w:comment w:id="64" w:author="SERYO TOVAR" w:date="2015-04-15T09:38:00Z" w:initials="ST">
    <w:p w14:paraId="73963EDC" w14:textId="46C3A231" w:rsidR="00DA6D8C" w:rsidRPr="00A468CF" w:rsidRDefault="00DA6D8C">
      <w:pPr>
        <w:pStyle w:val="Textocomentario"/>
      </w:pPr>
      <w:r>
        <w:rPr>
          <w:rStyle w:val="Refdecomentario"/>
        </w:rPr>
        <w:annotationRef/>
      </w:r>
    </w:p>
  </w:comment>
  <w:comment w:id="62" w:author="SERYO TOVAR" w:date="2015-04-15T11:51:00Z" w:initials="ST">
    <w:p w14:paraId="6458041F" w14:textId="4CBBF6EE" w:rsidR="00DA6D8C" w:rsidRDefault="00DA6D8C">
      <w:pPr>
        <w:pStyle w:val="Textocomentario"/>
      </w:pPr>
      <w:r>
        <w:rPr>
          <w:rStyle w:val="Refdecomentario"/>
        </w:rPr>
        <w:annotationRef/>
      </w:r>
      <m:oMath>
        <m:r>
          <w:rPr>
            <w:rFonts w:ascii="Cambria Math" w:eastAsiaTheme="minorEastAsia" w:hAnsi="Cambria Math" w:cs="Arial"/>
          </w:rPr>
          <m:t>m∉A</m:t>
        </m:r>
      </m:oMath>
      <w:r>
        <w:t xml:space="preserve"> y por tanto </w:t>
      </w:r>
      <w:r w:rsidRPr="0070311C">
        <w:rPr>
          <w:i/>
        </w:rPr>
        <w:t>T</w:t>
      </w:r>
      <w:r>
        <w:t xml:space="preserve"> no es subconjunto de </w:t>
      </w:r>
      <m:oMath>
        <m:r>
          <w:rPr>
            <w:rFonts w:ascii="Cambria Math" w:eastAsiaTheme="minorEastAsia" w:hAnsi="Cambria Math" w:cs="Arial"/>
          </w:rPr>
          <m:t>A×B</m:t>
        </m:r>
      </m:oMath>
      <w:r>
        <w:t>.</w:t>
      </w:r>
    </w:p>
  </w:comment>
  <w:comment w:id="63" w:author="PETER UJFALUSSY" w:date="2015-04-18T12:50:00Z" w:initials="PU">
    <w:p w14:paraId="608CC623" w14:textId="139A11A5" w:rsidR="00DA6D8C" w:rsidRDefault="00DA6D8C">
      <w:pPr>
        <w:pStyle w:val="Textocomentario"/>
      </w:pPr>
      <w:r>
        <w:rPr>
          <w:rStyle w:val="Refdecomentario"/>
        </w:rPr>
        <w:annotationRef/>
      </w:r>
    </w:p>
  </w:comment>
  <w:comment w:id="65" w:author="SERYO TOVAR" w:date="2015-04-15T11:53:00Z" w:initials="ST">
    <w:p w14:paraId="399A7C2E" w14:textId="77777777" w:rsidR="00DA6D8C" w:rsidRDefault="00DA6D8C">
      <w:pPr>
        <w:pStyle w:val="Textocomentario"/>
      </w:pPr>
      <w:r>
        <w:rPr>
          <w:rStyle w:val="Refdecomentario"/>
        </w:rPr>
        <w:annotationRef/>
      </w:r>
      <w:r>
        <w:t>Diagrama sagital de la relación</w:t>
      </w:r>
    </w:p>
    <w:p w14:paraId="3CCB25BB" w14:textId="6C8D5EA9" w:rsidR="00DA6D8C" w:rsidRPr="00865CC6" w:rsidRDefault="00DA6D8C">
      <w:pPr>
        <w:pStyle w:val="Textocomentario"/>
      </w:pPr>
      <w:r>
        <w:t>Nota para el diseñador</w:t>
      </w:r>
      <w:r w:rsidRPr="00865CC6">
        <w:rPr>
          <w:caps/>
        </w:rPr>
        <w:t xml:space="preserve">: Escriba </w:t>
      </w:r>
      <w:r w:rsidRPr="00865CC6">
        <w:rPr>
          <w:i/>
          <w:caps/>
        </w:rPr>
        <w:t>A</w:t>
      </w:r>
      <w:r w:rsidRPr="00865CC6">
        <w:rPr>
          <w:caps/>
        </w:rPr>
        <w:t xml:space="preserve"> sobre el conjunto de salida y </w:t>
      </w:r>
      <w:r w:rsidRPr="00865CC6">
        <w:rPr>
          <w:i/>
          <w:caps/>
        </w:rPr>
        <w:t>B</w:t>
      </w:r>
      <w:r w:rsidRPr="00865CC6">
        <w:rPr>
          <w:caps/>
        </w:rPr>
        <w:t xml:space="preserve"> sobre el conjunto de llegada, dibuje una flecha de la letra </w:t>
      </w:r>
      <w:r w:rsidRPr="00865CC6">
        <w:rPr>
          <w:i/>
          <w:caps/>
        </w:rPr>
        <w:t>A</w:t>
      </w:r>
      <w:r w:rsidRPr="00865CC6">
        <w:rPr>
          <w:caps/>
        </w:rPr>
        <w:t xml:space="preserve"> hacia la letra </w:t>
      </w:r>
      <w:r w:rsidRPr="00865CC6">
        <w:rPr>
          <w:i/>
          <w:caps/>
        </w:rPr>
        <w:t>B</w:t>
      </w:r>
      <w:r w:rsidRPr="00865CC6">
        <w:rPr>
          <w:caps/>
        </w:rPr>
        <w:t xml:space="preserve"> y escriba </w:t>
      </w:r>
      <w:r w:rsidRPr="00865CC6">
        <w:rPr>
          <w:i/>
          <w:caps/>
        </w:rPr>
        <w:t>T</w:t>
      </w:r>
      <w:r w:rsidRPr="00865CC6">
        <w:rPr>
          <w:caps/>
        </w:rPr>
        <w:t xml:space="preserve"> sobre la flecha</w:t>
      </w:r>
      <w:r>
        <w:rPr>
          <w:i/>
          <w:caps/>
        </w:rPr>
        <w:t>.</w:t>
      </w:r>
    </w:p>
  </w:comment>
  <w:comment w:id="66" w:author="SERYO TOVAR" w:date="2015-04-15T11:57:00Z" w:initials="ST">
    <w:p w14:paraId="7B0B5F95" w14:textId="4B65506F" w:rsidR="00DA6D8C" w:rsidRPr="009B354B" w:rsidRDefault="00DA6D8C">
      <w:pPr>
        <w:pStyle w:val="Textocomentario"/>
        <w:rPr>
          <w:lang w:val="es-CO"/>
        </w:rPr>
      </w:pPr>
      <w:r>
        <w:rPr>
          <w:rStyle w:val="Refdecomentario"/>
        </w:rPr>
        <w:annotationRef/>
      </w:r>
      <w:r>
        <w:t xml:space="preserve">LA FLECHA QUE SALE DE </w:t>
      </w:r>
      <w:r>
        <w:rPr>
          <w:lang w:val="es-CO"/>
        </w:rPr>
        <w:t xml:space="preserve">¿? </w:t>
      </w:r>
      <w:r w:rsidRPr="009B354B">
        <w:rPr>
          <w:caps/>
          <w:lang w:val="es-CO"/>
        </w:rPr>
        <w:t>debe llegar a</w:t>
      </w:r>
      <w:r>
        <w:rPr>
          <w:lang w:val="es-CO"/>
        </w:rPr>
        <w:t xml:space="preserve"> </w:t>
      </w:r>
      <w:r w:rsidRPr="009B354B">
        <w:rPr>
          <w:i/>
          <w:lang w:val="es-CO"/>
        </w:rPr>
        <w:t>n</w:t>
      </w:r>
      <w:r>
        <w:rPr>
          <w:i/>
          <w:lang w:val="es-CO"/>
        </w:rPr>
        <w:t>.</w:t>
      </w:r>
    </w:p>
  </w:comment>
  <w:comment w:id="67" w:author="SERYO TOVAR" w:date="2015-04-15T12:02:00Z" w:initials="ST">
    <w:p w14:paraId="1AA7DAE2" w14:textId="3484C501" w:rsidR="00DA6D8C" w:rsidRDefault="00DA6D8C">
      <w:pPr>
        <w:pStyle w:val="Textocomentario"/>
      </w:pPr>
      <w:r>
        <w:rPr>
          <w:rStyle w:val="Refdecomentario"/>
        </w:rPr>
        <w:annotationRef/>
      </w:r>
    </w:p>
  </w:comment>
  <w:comment w:id="68" w:author="PETER UJFALUSSY" w:date="2015-04-18T12:54:00Z" w:initials="PU">
    <w:p w14:paraId="075C3832" w14:textId="50630870" w:rsidR="00DA6D8C" w:rsidRPr="00865CC6" w:rsidRDefault="00DA6D8C" w:rsidP="008B3E65">
      <w:pPr>
        <w:pStyle w:val="Textocomentario"/>
      </w:pPr>
      <w:r>
        <w:rPr>
          <w:rStyle w:val="Refdecomentario"/>
        </w:rPr>
        <w:annotationRef/>
      </w:r>
      <w:r>
        <w:t>Se hace</w:t>
      </w:r>
      <w:r w:rsidRPr="00865CC6">
        <w:t xml:space="preserve"> hincapié en</w:t>
      </w:r>
      <w:r w:rsidRPr="00865CC6">
        <w:rPr>
          <w:vertAlign w:val="subscript"/>
        </w:rPr>
        <w:t xml:space="preserve"> </w:t>
      </w:r>
      <w:r w:rsidRPr="00865CC6">
        <w:t xml:space="preserve">que no se puede completar el diagrama sagital porque </w:t>
      </w:r>
      <w:r w:rsidRPr="00865CC6">
        <w:rPr>
          <w:i/>
        </w:rPr>
        <w:t>m</w:t>
      </w:r>
      <w:r w:rsidRPr="00865CC6">
        <w:t xml:space="preserve"> no está en el conjunto de salida.</w:t>
      </w:r>
    </w:p>
    <w:p w14:paraId="461DEF36" w14:textId="056ED133" w:rsidR="00DA6D8C" w:rsidRDefault="00DA6D8C">
      <w:pPr>
        <w:pStyle w:val="Textocomentario"/>
      </w:pPr>
    </w:p>
  </w:comment>
  <w:comment w:id="69" w:author="SERYO TOVAR" w:date="2015-04-15T12:04:00Z" w:initials="ST">
    <w:p w14:paraId="648673FA" w14:textId="151C3C01" w:rsidR="00DA6D8C" w:rsidRDefault="00DA6D8C">
      <w:pPr>
        <w:pStyle w:val="Textocomentario"/>
      </w:pPr>
      <w:r>
        <w:rPr>
          <w:rStyle w:val="Refdecomentario"/>
        </w:rPr>
        <w:annotationRef/>
      </w:r>
    </w:p>
  </w:comment>
  <w:comment w:id="70" w:author="SERYO TOVAR" w:date="2015-04-15T12:07:00Z" w:initials="ST">
    <w:p w14:paraId="5A5606C2" w14:textId="1EC14B2A" w:rsidR="00DA6D8C" w:rsidRDefault="00DA6D8C">
      <w:pPr>
        <w:pStyle w:val="Textocomentario"/>
      </w:pPr>
      <w:r>
        <w:rPr>
          <w:rStyle w:val="Refdecomentario"/>
        </w:rPr>
        <w:annotationRef/>
      </w:r>
      <w:r>
        <w:t>son relaciones en que</w:t>
      </w:r>
    </w:p>
  </w:comment>
  <w:comment w:id="71" w:author="SERYO TOVAR" w:date="2015-04-15T12:09:00Z" w:initials="ST">
    <w:p w14:paraId="2C0B69A0" w14:textId="5477D6B9" w:rsidR="00DA6D8C" w:rsidRDefault="00DA6D8C">
      <w:pPr>
        <w:pStyle w:val="Textocomentario"/>
      </w:pPr>
      <w:r>
        <w:rPr>
          <w:rStyle w:val="Refdecomentario"/>
        </w:rPr>
        <w:annotationRef/>
      </w:r>
      <w:r>
        <w:t>existente</w:t>
      </w:r>
    </w:p>
  </w:comment>
  <w:comment w:id="72" w:author="SERYO TOVAR" w:date="2015-04-15T12:22:00Z" w:initials="ST">
    <w:p w14:paraId="30370D8F" w14:textId="409BE30E" w:rsidR="00DA6D8C" w:rsidRDefault="00DA6D8C">
      <w:pPr>
        <w:pStyle w:val="Textocomentario"/>
      </w:pPr>
      <w:r>
        <w:rPr>
          <w:rStyle w:val="Refdecomentario"/>
        </w:rPr>
        <w:annotationRef/>
      </w:r>
      <w:r>
        <w:t xml:space="preserve">facilita describir la relación sin necesidad de enumerar todas las parejas que la conforman o de representarla por medio de un diagrama sagital exhaustivo, cosa que resultaría muy difícil e incluso imposible en el caso de conjuntos con un número muy grande o infinito de elementos. En el ejemplo de los municipios y departamentos de Colombia habría sido inoficioso escribir las 1118 parejas que conforman la relación “… está ubicado en el departamento de…”. A continuación damos algunos ejemplos de relaciones entre conjuntos numéricos infinitos. </w:t>
      </w:r>
    </w:p>
  </w:comment>
  <w:comment w:id="73" w:author="SERYO TOVAR" w:date="2015-04-15T13:00:00Z" w:initials="ST">
    <w:p w14:paraId="3CBAD1B0" w14:textId="1C27DE9D" w:rsidR="00DA6D8C" w:rsidRDefault="00DA6D8C">
      <w:pPr>
        <w:pStyle w:val="Textocomentario"/>
      </w:pPr>
      <w:r>
        <w:rPr>
          <w:rStyle w:val="Refdecomentario"/>
        </w:rPr>
        <w:annotationRef/>
      </w:r>
      <w:r>
        <w:t xml:space="preserve">En la relación </w:t>
      </w:r>
      <w:r w:rsidRPr="00165F3B">
        <w:rPr>
          <w:i/>
        </w:rPr>
        <w:t>R</w:t>
      </w:r>
      <w:r>
        <w:t xml:space="preserve">, con los números naturales como conjunto de salida y de llegada, dada por </w:t>
      </w:r>
      <w:r w:rsidRPr="00165F3B">
        <w:rPr>
          <w:i/>
        </w:rPr>
        <w:t>a</w:t>
      </w:r>
      <w:r>
        <w:t xml:space="preserve"> está </w:t>
      </w:r>
    </w:p>
  </w:comment>
  <w:comment w:id="74" w:author="PETER UJFALUSSY" w:date="2015-04-18T13:46:00Z" w:initials="PU">
    <w:p w14:paraId="460BA498" w14:textId="47B6459E" w:rsidR="00DA6D8C" w:rsidRDefault="00DA6D8C">
      <w:pPr>
        <w:pStyle w:val="Textocomentario"/>
      </w:pPr>
      <w:r>
        <w:rPr>
          <w:rStyle w:val="Refdecomentario"/>
        </w:rPr>
        <w:annotationRef/>
      </w:r>
    </w:p>
  </w:comment>
  <w:comment w:id="75" w:author="SERYO TOVAR" w:date="2015-04-15T13:03:00Z" w:initials="ST">
    <w:p w14:paraId="4093F498" w14:textId="3924656E" w:rsidR="00DA6D8C" w:rsidRDefault="00DA6D8C">
      <w:pPr>
        <w:pStyle w:val="Textocomentario"/>
      </w:pPr>
      <w:r>
        <w:rPr>
          <w:rStyle w:val="Refdecomentario"/>
        </w:rPr>
        <w:annotationRef/>
      </w:r>
      <w:r>
        <w:t>,</w:t>
      </w:r>
    </w:p>
  </w:comment>
  <w:comment w:id="76" w:author="SERYO TOVAR" w:date="2015-04-15T13:07:00Z" w:initials="ST">
    <w:p w14:paraId="6DC1E90B" w14:textId="4BAA92AC" w:rsidR="00DA6D8C" w:rsidRDefault="00DA6D8C">
      <w:pPr>
        <w:pStyle w:val="Textocomentario"/>
      </w:pPr>
      <w:r>
        <w:rPr>
          <w:rStyle w:val="Refdecomentario"/>
        </w:rPr>
        <w:annotationRef/>
      </w:r>
      <w:r>
        <w:t>se tiene que</w:t>
      </w:r>
    </w:p>
  </w:comment>
  <w:comment w:id="77" w:author="SERYO TOVAR" w:date="2015-04-15T12:38:00Z" w:initials="ST">
    <w:p w14:paraId="25C28592" w14:textId="328B0B94" w:rsidR="00DA6D8C" w:rsidRDefault="00DA6D8C">
      <w:pPr>
        <w:pStyle w:val="Textocomentario"/>
      </w:pPr>
      <w:r>
        <w:rPr>
          <w:rStyle w:val="Refdecomentario"/>
        </w:rPr>
        <w:annotationRef/>
      </w:r>
    </w:p>
  </w:comment>
  <w:comment w:id="78" w:author="SERYO TOVAR" w:date="2015-04-15T12:38:00Z" w:initials="ST">
    <w:p w14:paraId="1B4808EE" w14:textId="358B55F9" w:rsidR="00DA6D8C" w:rsidRDefault="00DA6D8C">
      <w:pPr>
        <w:pStyle w:val="Textocomentario"/>
      </w:pPr>
      <w:r>
        <w:rPr>
          <w:rStyle w:val="Refdecomentario"/>
        </w:rPr>
        <w:annotationRef/>
      </w:r>
    </w:p>
  </w:comment>
  <w:comment w:id="79" w:author="SERYO TOVAR" w:date="2015-04-15T12:38:00Z" w:initials="ST">
    <w:p w14:paraId="3D6DFE2F" w14:textId="7886C499" w:rsidR="00DA6D8C" w:rsidRDefault="00DA6D8C">
      <w:pPr>
        <w:pStyle w:val="Textocomentario"/>
      </w:pPr>
      <w:r>
        <w:rPr>
          <w:rStyle w:val="Refdecomentario"/>
        </w:rPr>
        <w:annotationRef/>
      </w:r>
      <w:r>
        <w:rPr>
          <w:rStyle w:val="Refdecomentario"/>
        </w:rPr>
        <w:t>8,</w:t>
      </w:r>
    </w:p>
  </w:comment>
  <w:comment w:id="80" w:author="SERYO TOVAR" w:date="2015-04-15T12:38:00Z" w:initials="ST">
    <w:p w14:paraId="572424AE" w14:textId="26CD8615" w:rsidR="00DA6D8C" w:rsidRDefault="00DA6D8C">
      <w:pPr>
        <w:pStyle w:val="Textocomentario"/>
      </w:pPr>
      <w:r>
        <w:rPr>
          <w:rStyle w:val="Refdecomentario"/>
        </w:rPr>
        <w:annotationRef/>
      </w:r>
      <w:r>
        <w:rPr>
          <w:rStyle w:val="Refdecomentario"/>
        </w:rPr>
        <w:t>2,</w:t>
      </w:r>
    </w:p>
  </w:comment>
  <w:comment w:id="81" w:author="SERYO TOVAR" w:date="2015-04-15T12:39:00Z" w:initials="ST">
    <w:p w14:paraId="3543E22C" w14:textId="13C8107B" w:rsidR="00DA6D8C" w:rsidRDefault="00DA6D8C">
      <w:pPr>
        <w:pStyle w:val="Textocomentario"/>
      </w:pPr>
      <w:r>
        <w:rPr>
          <w:rStyle w:val="Refdecomentario"/>
        </w:rPr>
        <w:annotationRef/>
      </w:r>
      <w:r>
        <w:t>que,</w:t>
      </w:r>
    </w:p>
  </w:comment>
  <w:comment w:id="82" w:author="SERYO TOVAR" w:date="2015-04-15T12:39:00Z" w:initials="ST">
    <w:p w14:paraId="5BBC5919" w14:textId="61923196" w:rsidR="00DA6D8C" w:rsidRDefault="00DA6D8C">
      <w:pPr>
        <w:pStyle w:val="Textocomentario"/>
      </w:pPr>
      <w:r>
        <w:rPr>
          <w:rStyle w:val="Refdecomentario"/>
        </w:rPr>
        <w:annotationRef/>
      </w:r>
      <w:r>
        <w:t>.</w:t>
      </w:r>
    </w:p>
  </w:comment>
  <w:comment w:id="83" w:author="SERYO TOVAR" w:date="2015-04-15T14:03:00Z" w:initials="ST">
    <w:p w14:paraId="1BF9325B" w14:textId="194DAE0F" w:rsidR="00DA6D8C" w:rsidRDefault="00DA6D8C">
      <w:pPr>
        <w:pStyle w:val="Textocomentario"/>
      </w:pPr>
      <w:r>
        <w:rPr>
          <w:rStyle w:val="Refdecomentario"/>
        </w:rPr>
        <w:annotationRef/>
      </w:r>
      <w:r>
        <w:t>Considera la relación entre</w:t>
      </w:r>
    </w:p>
  </w:comment>
  <w:comment w:id="84" w:author="SERYO TOVAR" w:date="2015-04-15T14:04:00Z" w:initials="ST">
    <w:p w14:paraId="541B2E2B" w14:textId="01DB5E5C" w:rsidR="00DA6D8C" w:rsidRDefault="00DA6D8C">
      <w:pPr>
        <w:pStyle w:val="Textocomentario"/>
      </w:pPr>
      <w:r>
        <w:rPr>
          <w:rStyle w:val="Refdecomentario"/>
        </w:rPr>
        <w:annotationRef/>
      </w:r>
      <w:r>
        <w:t>definida por</w:t>
      </w:r>
    </w:p>
  </w:comment>
  <w:comment w:id="85" w:author="SERYO TOVAR" w:date="2015-04-15T14:04:00Z" w:initials="ST">
    <w:p w14:paraId="57BF9F86" w14:textId="5BC8BB62" w:rsidR="00DA6D8C" w:rsidRDefault="00DA6D8C">
      <w:pPr>
        <w:pStyle w:val="Textocomentario"/>
      </w:pPr>
      <w:r>
        <w:rPr>
          <w:rStyle w:val="Refdecomentario"/>
        </w:rPr>
        <w:annotationRef/>
      </w:r>
      <w:r>
        <w:t>.</w:t>
      </w:r>
    </w:p>
  </w:comment>
  <w:comment w:id="86" w:author="SERYO TOVAR" w:date="2015-04-15T14:06:00Z" w:initials="ST">
    <w:p w14:paraId="3EC97957" w14:textId="63099D22" w:rsidR="00DA6D8C" w:rsidRDefault="00DA6D8C">
      <w:pPr>
        <w:pStyle w:val="Textocomentario"/>
      </w:pPr>
      <w:r>
        <w:rPr>
          <w:rStyle w:val="Refdecomentario"/>
        </w:rPr>
        <w:annotationRef/>
      </w:r>
      <w:r>
        <w:t>que,</w:t>
      </w:r>
    </w:p>
  </w:comment>
  <w:comment w:id="87" w:author="SERYO TOVAR" w:date="2015-04-15T14:07:00Z" w:initials="ST">
    <w:p w14:paraId="4EE9D18F" w14:textId="5A3D1C20" w:rsidR="00DA6D8C" w:rsidRDefault="00DA6D8C">
      <w:pPr>
        <w:pStyle w:val="Textocomentario"/>
      </w:pPr>
      <w:r>
        <w:rPr>
          <w:rStyle w:val="Refdecomentario"/>
        </w:rPr>
        <w:annotationRef/>
      </w:r>
      <w:r>
        <w:t>Considera la relación entre</w:t>
      </w:r>
    </w:p>
  </w:comment>
  <w:comment w:id="88" w:author="SERYO TOVAR" w:date="2015-04-15T14:09:00Z" w:initials="ST">
    <w:p w14:paraId="0CB7C719" w14:textId="015DD3BE" w:rsidR="00DA6D8C" w:rsidRDefault="00DA6D8C">
      <w:pPr>
        <w:pStyle w:val="Textocomentario"/>
      </w:pPr>
      <w:r>
        <w:rPr>
          <w:rStyle w:val="Refdecomentario"/>
        </w:rPr>
        <w:annotationRef/>
      </w:r>
    </w:p>
  </w:comment>
  <w:comment w:id="89" w:author="SERYO TOVAR" w:date="2015-04-15T14:09:00Z" w:initials="ST">
    <w:p w14:paraId="0790C258" w14:textId="148ADE7F" w:rsidR="00DA6D8C" w:rsidRDefault="00DA6D8C">
      <w:pPr>
        <w:pStyle w:val="Textocomentario"/>
      </w:pPr>
      <w:r>
        <w:rPr>
          <w:rStyle w:val="Refdecomentario"/>
        </w:rPr>
        <w:annotationRef/>
      </w:r>
    </w:p>
  </w:comment>
  <w:comment w:id="90" w:author="SERYO TOVAR" w:date="2015-04-15T14:09:00Z" w:initials="ST">
    <w:p w14:paraId="0232DAC8" w14:textId="3A66CB1D" w:rsidR="00DA6D8C" w:rsidRDefault="00DA6D8C">
      <w:pPr>
        <w:pStyle w:val="Textocomentario"/>
      </w:pPr>
      <w:r>
        <w:rPr>
          <w:rStyle w:val="Refdecomentario"/>
        </w:rPr>
        <w:annotationRef/>
      </w:r>
      <w:r>
        <w:t>.</w:t>
      </w:r>
    </w:p>
  </w:comment>
  <w:comment w:id="91" w:author="SERYO TOVAR" w:date="2015-04-15T14:17:00Z" w:initials="ST">
    <w:p w14:paraId="28005C37" w14:textId="5FB6AC06" w:rsidR="00DA6D8C" w:rsidRDefault="00DA6D8C">
      <w:pPr>
        <w:pStyle w:val="Textocomentario"/>
      </w:pPr>
      <w:r>
        <w:rPr>
          <w:rStyle w:val="Refdecomentario"/>
        </w:rPr>
        <w:annotationRef/>
      </w:r>
      <w:r>
        <w:t>el</w:t>
      </w:r>
    </w:p>
  </w:comment>
  <w:comment w:id="92" w:author="SERYO TOVAR" w:date="2015-04-15T14:19:00Z" w:initials="ST">
    <w:p w14:paraId="7E21F414" w14:textId="45193FB2" w:rsidR="00DA6D8C" w:rsidRDefault="00DA6D8C">
      <w:pPr>
        <w:pStyle w:val="Textocomentario"/>
      </w:pPr>
      <w:r>
        <w:rPr>
          <w:rStyle w:val="Refdecomentario"/>
        </w:rPr>
        <w:annotationRef/>
      </w:r>
      <w:r w:rsidRPr="00560ED9">
        <w:rPr>
          <w:rFonts w:ascii="Arial" w:eastAsiaTheme="minorEastAsia" w:hAnsi="Arial" w:cs="Arial"/>
          <w:b/>
        </w:rPr>
        <w:t>relación</w:t>
      </w:r>
      <w:r>
        <w:rPr>
          <w:rFonts w:ascii="Arial" w:eastAsiaTheme="minorEastAsia" w:hAnsi="Arial" w:cs="Arial"/>
        </w:rPr>
        <w:t xml:space="preserve">, </w:t>
      </w:r>
      <m:oMath>
        <m:r>
          <w:rPr>
            <w:rFonts w:ascii="Cambria Math" w:eastAsiaTheme="minorEastAsia" w:hAnsi="Cambria Math" w:cs="Arial"/>
          </w:rPr>
          <m:t>Dom R</m:t>
        </m:r>
      </m:oMath>
      <w:r w:rsidRPr="00560ED9">
        <w:rPr>
          <w:rFonts w:ascii="Arial" w:eastAsiaTheme="minorEastAsia" w:hAnsi="Arial" w:cs="Arial"/>
        </w:rPr>
        <w:t>,</w:t>
      </w:r>
      <w:r>
        <w:rPr>
          <w:rFonts w:ascii="Arial" w:eastAsiaTheme="minorEastAsia" w:hAnsi="Arial" w:cs="Arial"/>
        </w:rPr>
        <w:t xml:space="preserve"> se define</w:t>
      </w:r>
    </w:p>
  </w:comment>
  <w:comment w:id="93" w:author="SERYO TOVAR" w:date="2015-04-15T16:48:00Z" w:initials="ST">
    <w:p w14:paraId="51487BA2" w14:textId="1343F4AD" w:rsidR="00DA6D8C" w:rsidRDefault="00DA6D8C">
      <w:pPr>
        <w:pStyle w:val="Textocomentario"/>
      </w:pPr>
      <w:r>
        <w:rPr>
          <w:rStyle w:val="Refdecomentario"/>
        </w:rPr>
        <w:annotationRef/>
      </w:r>
      <w:r>
        <w:t>decir,</w:t>
      </w:r>
    </w:p>
  </w:comment>
  <w:comment w:id="94" w:author="SERYO TOVAR" w:date="2015-04-15T14:20:00Z" w:initials="ST">
    <w:p w14:paraId="74AD6DFF" w14:textId="3C61C3C7" w:rsidR="00DA6D8C" w:rsidRDefault="00DA6D8C">
      <w:pPr>
        <w:pStyle w:val="Textocomentario"/>
      </w:pPr>
      <w:r>
        <w:rPr>
          <w:rStyle w:val="Refdecomentario"/>
        </w:rPr>
        <w:annotationRef/>
      </w:r>
    </w:p>
  </w:comment>
  <w:comment w:id="95" w:author="SERYO TOVAR" w:date="2015-04-15T16:50:00Z" w:initials="ST">
    <w:p w14:paraId="44BC7445" w14:textId="09AA7635" w:rsidR="00DA6D8C" w:rsidRDefault="00DA6D8C">
      <w:pPr>
        <w:pStyle w:val="Textocomentario"/>
      </w:pPr>
      <w:r>
        <w:rPr>
          <w:rStyle w:val="Refdecomentario"/>
        </w:rPr>
        <w:annotationRef/>
      </w:r>
      <w:r>
        <w:rPr>
          <w:rStyle w:val="Refdecomentario"/>
        </w:rPr>
        <w:t>con por lo menos</w:t>
      </w:r>
    </w:p>
  </w:comment>
  <w:comment w:id="96" w:author="PETER UJFALUSSY" w:date="2015-04-18T13:56:00Z" w:initials="PU">
    <w:p w14:paraId="50FF5249" w14:textId="3F40F02A" w:rsidR="00DA6D8C" w:rsidRDefault="00DA6D8C">
      <w:pPr>
        <w:pStyle w:val="Textocomentario"/>
      </w:pPr>
      <w:r>
        <w:rPr>
          <w:rStyle w:val="Refdecomentario"/>
        </w:rPr>
        <w:annotationRef/>
      </w:r>
      <w:r>
        <w:t>El</w:t>
      </w:r>
    </w:p>
  </w:comment>
  <w:comment w:id="97" w:author="SERYO TOVAR" w:date="2015-04-15T14:31:00Z" w:initials="ST">
    <w:p w14:paraId="617C9CF8" w14:textId="6983E82D" w:rsidR="00DA6D8C" w:rsidRDefault="00DA6D8C">
      <w:pPr>
        <w:pStyle w:val="Textocomentario"/>
      </w:pPr>
      <w:r>
        <w:rPr>
          <w:rStyle w:val="Refdecomentario"/>
        </w:rPr>
        <w:annotationRef/>
      </w:r>
      <w:r w:rsidRPr="006D45A8">
        <w:rPr>
          <w:b/>
        </w:rPr>
        <w:t>relación</w:t>
      </w:r>
      <w:r>
        <w:t xml:space="preserve">, </w:t>
      </w:r>
      <w:proofErr w:type="spellStart"/>
      <w:r w:rsidRPr="00F930B8">
        <w:rPr>
          <w:i/>
        </w:rPr>
        <w:t>Rang</w:t>
      </w:r>
      <w:proofErr w:type="spellEnd"/>
      <w:r w:rsidRPr="00F930B8">
        <w:rPr>
          <w:i/>
        </w:rPr>
        <w:t xml:space="preserve"> R</w:t>
      </w:r>
      <w:r>
        <w:t xml:space="preserve">, es el conjunto de todas las segundas componentes de las parejas de la relación, es decir, el conjunto de todos los elementos de </w:t>
      </w:r>
      <w:r w:rsidRPr="009C0290">
        <w:rPr>
          <w:i/>
        </w:rPr>
        <w:t>B</w:t>
      </w:r>
      <w:r>
        <w:t xml:space="preserve"> relacionados con por lo menos un elemento del conjunto </w:t>
      </w:r>
      <w:r w:rsidRPr="00F930B8">
        <w:rPr>
          <w:i/>
        </w:rPr>
        <w:t>A</w:t>
      </w:r>
      <w:r>
        <w:t>.</w:t>
      </w:r>
    </w:p>
  </w:comment>
  <w:comment w:id="98" w:author="PETER UJFALUSSY" w:date="2015-04-18T13:59:00Z" w:initials="PU">
    <w:p w14:paraId="394A5BB1" w14:textId="14E038E2" w:rsidR="00DA6D8C" w:rsidRDefault="00DA6D8C">
      <w:pPr>
        <w:pStyle w:val="Textocomentario"/>
      </w:pPr>
      <w:r>
        <w:rPr>
          <w:rStyle w:val="Refdecomentario"/>
        </w:rPr>
        <w:annotationRef/>
      </w:r>
      <w:r>
        <w:t>:</w:t>
      </w:r>
    </w:p>
  </w:comment>
  <w:comment w:id="99" w:author="SERYO TOVAR" w:date="2015-04-15T14:39:00Z" w:initials="ST">
    <w:p w14:paraId="07BF0B21" w14:textId="64357A20" w:rsidR="00DA6D8C" w:rsidRDefault="00DA6D8C">
      <w:pPr>
        <w:pStyle w:val="Textocomentario"/>
      </w:pPr>
      <w:r>
        <w:rPr>
          <w:rStyle w:val="Refdecomentario"/>
        </w:rPr>
        <w:annotationRef/>
      </w:r>
      <w:r>
        <w:t>R</w:t>
      </w:r>
    </w:p>
  </w:comment>
  <w:comment w:id="100" w:author="SERYO TOVAR" w:date="2015-04-15T14:37:00Z" w:initials="ST">
    <w:p w14:paraId="78F6C0F0" w14:textId="23156B38" w:rsidR="00DA6D8C" w:rsidRDefault="00DA6D8C">
      <w:pPr>
        <w:pStyle w:val="Textocomentario"/>
      </w:pPr>
      <w:r>
        <w:rPr>
          <w:rStyle w:val="Refdecomentario"/>
        </w:rPr>
        <w:annotationRef/>
      </w:r>
      <w:r w:rsidRPr="001E6384">
        <w:rPr>
          <w:rStyle w:val="Refdecomentario"/>
          <w:caps/>
        </w:rPr>
        <w:t>Dejar espacios entre</w:t>
      </w:r>
      <w:r>
        <w:rPr>
          <w:rStyle w:val="Refdecomentario"/>
        </w:rPr>
        <w:t xml:space="preserve"> </w:t>
      </w:r>
      <w:proofErr w:type="spellStart"/>
      <w:r>
        <w:rPr>
          <w:rStyle w:val="Refdecomentario"/>
        </w:rPr>
        <w:t>Dom</w:t>
      </w:r>
      <w:proofErr w:type="spellEnd"/>
      <w:r>
        <w:rPr>
          <w:rStyle w:val="Refdecomentario"/>
        </w:rPr>
        <w:t xml:space="preserve"> y </w:t>
      </w:r>
      <w:proofErr w:type="spellStart"/>
      <w:r>
        <w:rPr>
          <w:rStyle w:val="Refdecomentario"/>
        </w:rPr>
        <w:t>Rang</w:t>
      </w:r>
      <w:proofErr w:type="spellEnd"/>
      <w:r>
        <w:rPr>
          <w:rStyle w:val="Refdecomentario"/>
        </w:rPr>
        <w:t xml:space="preserve"> y la letra R</w:t>
      </w:r>
    </w:p>
  </w:comment>
  <w:comment w:id="101" w:author="SERYO TOVAR" w:date="2015-04-15T14:41:00Z" w:initials="ST">
    <w:p w14:paraId="7F658136" w14:textId="3D110D15" w:rsidR="00DA6D8C" w:rsidRDefault="00DA6D8C">
      <w:pPr>
        <w:pStyle w:val="Textocomentario"/>
      </w:pPr>
      <w:r>
        <w:rPr>
          <w:rStyle w:val="Refdecomentario"/>
        </w:rPr>
        <w:annotationRef/>
      </w:r>
      <w:r>
        <w:t xml:space="preserve">con </w:t>
      </w:r>
    </w:p>
  </w:comment>
  <w:comment w:id="102" w:author="SERYO TOVAR" w:date="2015-04-15T14:41:00Z" w:initials="ST">
    <w:p w14:paraId="7DF6A5E4" w14:textId="038A3A3C" w:rsidR="00DA6D8C" w:rsidRDefault="00DA6D8C">
      <w:pPr>
        <w:pStyle w:val="Textocomentario"/>
      </w:pPr>
      <w:r>
        <w:rPr>
          <w:rStyle w:val="Refdecomentario"/>
        </w:rPr>
        <w:annotationRef/>
      </w:r>
      <w:r>
        <w:t>no son</w:t>
      </w:r>
    </w:p>
  </w:comment>
  <w:comment w:id="103" w:author="SERYO TOVAR" w:date="2015-04-15T14:42:00Z" w:initials="ST">
    <w:p w14:paraId="25E6BF5A" w14:textId="20479C51" w:rsidR="00DA6D8C" w:rsidRDefault="00DA6D8C">
      <w:pPr>
        <w:pStyle w:val="Textocomentario"/>
      </w:pPr>
      <w:r>
        <w:rPr>
          <w:rStyle w:val="Refdecomentario"/>
        </w:rPr>
        <w:annotationRef/>
      </w:r>
    </w:p>
  </w:comment>
  <w:comment w:id="104" w:author="PETER UJFALUSSY" w:date="2015-04-18T13:59:00Z" w:initials="PU">
    <w:p w14:paraId="25477048" w14:textId="0591A888" w:rsidR="00DA6D8C" w:rsidRDefault="00DA6D8C">
      <w:pPr>
        <w:pStyle w:val="Textocomentario"/>
      </w:pPr>
      <w:r>
        <w:rPr>
          <w:rStyle w:val="Refdecomentario"/>
        </w:rPr>
        <w:annotationRef/>
      </w:r>
      <w:r>
        <w:t>:</w:t>
      </w:r>
    </w:p>
  </w:comment>
  <w:comment w:id="105" w:author="SERYO TOVAR" w:date="2015-04-15T14:43:00Z" w:initials="ST">
    <w:p w14:paraId="68E8B09D" w14:textId="597D8E0F" w:rsidR="00DA6D8C" w:rsidRDefault="00DA6D8C">
      <w:pPr>
        <w:pStyle w:val="Textocomentario"/>
      </w:pPr>
      <w:r>
        <w:rPr>
          <w:rStyle w:val="Refdecomentario"/>
        </w:rPr>
        <w:annotationRef/>
      </w:r>
      <w:r>
        <w:t>s</w:t>
      </w:r>
    </w:p>
  </w:comment>
  <w:comment w:id="106" w:author="SERYO TOVAR" w:date="2015-04-15T17:34:00Z" w:initials="ST">
    <w:p w14:paraId="464AFF6A" w14:textId="132AA2A8" w:rsidR="00DA6D8C" w:rsidRDefault="00DA6D8C">
      <w:pPr>
        <w:pStyle w:val="Textocomentario"/>
      </w:pPr>
      <w:r>
        <w:rPr>
          <w:rStyle w:val="Refdecomentario"/>
        </w:rPr>
        <w:annotationRef/>
      </w:r>
      <w:r w:rsidRPr="00054C85">
        <w:rPr>
          <w:caps/>
        </w:rPr>
        <w:t>R</w:t>
      </w:r>
      <w:r w:rsidRPr="00054C85">
        <w:rPr>
          <w:caps/>
          <w:vertAlign w:val="subscript"/>
        </w:rPr>
        <w:t>2</w:t>
      </w:r>
      <w:r w:rsidRPr="00054C85">
        <w:rPr>
          <w:caps/>
        </w:rPr>
        <w:t xml:space="preserve"> está mal dibujada. La flecha que va de -1 a -1 debe ir de -1 a 2</w:t>
      </w:r>
      <w:r>
        <w:t>.</w:t>
      </w:r>
    </w:p>
  </w:comment>
  <w:comment w:id="107" w:author="SERYO TOVAR" w:date="2015-04-15T14:49:00Z" w:initials="ST">
    <w:p w14:paraId="40BFB97B" w14:textId="005D111C" w:rsidR="00DA6D8C" w:rsidRDefault="00DA6D8C">
      <w:pPr>
        <w:pStyle w:val="Textocomentario"/>
      </w:pPr>
      <w:r>
        <w:rPr>
          <w:rStyle w:val="Refdecomentario"/>
        </w:rPr>
        <w:annotationRef/>
      </w:r>
      <w:r>
        <w:t>y el</w:t>
      </w:r>
    </w:p>
  </w:comment>
  <w:comment w:id="108" w:author="SERYO TOVAR" w:date="2015-04-15T14:49:00Z" w:initials="ST">
    <w:p w14:paraId="0D6613A0" w14:textId="782B2E27" w:rsidR="00DA6D8C" w:rsidRDefault="00DA6D8C">
      <w:pPr>
        <w:pStyle w:val="Textocomentario"/>
      </w:pPr>
      <w:r>
        <w:rPr>
          <w:rStyle w:val="Refdecomentario"/>
        </w:rPr>
        <w:annotationRef/>
      </w:r>
      <w:r>
        <w:t>conjunto como</w:t>
      </w:r>
    </w:p>
  </w:comment>
  <w:comment w:id="109" w:author="SERYO TOVAR" w:date="2015-04-15T14:51:00Z" w:initials="ST">
    <w:p w14:paraId="2B968AB3" w14:textId="6EB62A94" w:rsidR="00DA6D8C" w:rsidRPr="00B27A60" w:rsidRDefault="00DA6D8C">
      <w:pPr>
        <w:pStyle w:val="Textocomentario"/>
        <w:rPr>
          <w:caps/>
        </w:rPr>
      </w:pPr>
      <w:r>
        <w:rPr>
          <w:rStyle w:val="Refdecomentario"/>
        </w:rPr>
        <w:annotationRef/>
      </w:r>
      <w:r>
        <w:t xml:space="preserve">DEJAR ESPACIOS DESPUÉS DE </w:t>
      </w:r>
      <w:proofErr w:type="spellStart"/>
      <w:r>
        <w:t>Dom</w:t>
      </w:r>
      <w:proofErr w:type="spellEnd"/>
      <w:r>
        <w:t xml:space="preserve"> y </w:t>
      </w:r>
      <w:proofErr w:type="spellStart"/>
      <w:r>
        <w:t>Rang</w:t>
      </w:r>
      <w:proofErr w:type="spellEnd"/>
      <w:r>
        <w:t xml:space="preserve">, </w:t>
      </w:r>
      <w:r w:rsidRPr="00B27A60">
        <w:rPr>
          <w:caps/>
        </w:rPr>
        <w:t>y después de las comas</w:t>
      </w:r>
    </w:p>
  </w:comment>
  <w:comment w:id="110" w:author="SERYO TOVAR" w:date="2015-04-15T14:53:00Z" w:initials="ST">
    <w:p w14:paraId="753B774F" w14:textId="5D5CA0FD" w:rsidR="00DA6D8C" w:rsidRDefault="00DA6D8C">
      <w:pPr>
        <w:pStyle w:val="Textocomentario"/>
      </w:pPr>
      <w:r>
        <w:rPr>
          <w:rStyle w:val="Refdecomentario"/>
        </w:rPr>
        <w:annotationRef/>
      </w:r>
      <w:r>
        <w:t>5,</w:t>
      </w:r>
    </w:p>
  </w:comment>
  <w:comment w:id="111" w:author="SERYO TOVAR" w:date="2015-04-15T14:58:00Z" w:initials="ST">
    <w:p w14:paraId="4598E3AD" w14:textId="087885D8" w:rsidR="00DA6D8C" w:rsidRDefault="00DA6D8C">
      <w:pPr>
        <w:pStyle w:val="Textocomentario"/>
      </w:pPr>
      <w:r>
        <w:rPr>
          <w:rStyle w:val="Refdecomentario"/>
        </w:rPr>
        <w:annotationRef/>
      </w:r>
      <w:r>
        <w:t xml:space="preserve">en </w:t>
      </w:r>
    </w:p>
  </w:comment>
  <w:comment w:id="112" w:author="SERYO TOVAR" w:date="2015-04-15T14:58:00Z" w:initials="ST">
    <w:p w14:paraId="12B36F3C" w14:textId="2663BCF4" w:rsidR="00DA6D8C" w:rsidRDefault="00DA6D8C">
      <w:pPr>
        <w:pStyle w:val="Textocomentario"/>
      </w:pPr>
      <w:r>
        <w:rPr>
          <w:rStyle w:val="Refdecomentario"/>
        </w:rPr>
        <w:annotationRef/>
      </w:r>
      <w:r>
        <w:t>los que</w:t>
      </w:r>
    </w:p>
  </w:comment>
  <w:comment w:id="113" w:author="SERYO TOVAR" w:date="2015-04-15T14:59:00Z" w:initials="ST">
    <w:p w14:paraId="5B549B94" w14:textId="7E1723B2" w:rsidR="00DA6D8C" w:rsidRDefault="00DA6D8C">
      <w:pPr>
        <w:pStyle w:val="Textocomentario"/>
      </w:pPr>
      <w:r>
        <w:rPr>
          <w:rStyle w:val="Refdecomentario"/>
        </w:rPr>
        <w:annotationRef/>
      </w:r>
      <w:r>
        <w:t>,</w:t>
      </w:r>
    </w:p>
  </w:comment>
  <w:comment w:id="114" w:author="PETER UJFALUSSY" w:date="2015-04-18T14:05:00Z" w:initials="PU">
    <w:p w14:paraId="6D0C0886" w14:textId="5688473A" w:rsidR="00DA6D8C" w:rsidRDefault="00DA6D8C">
      <w:pPr>
        <w:pStyle w:val="Textocomentario"/>
      </w:pPr>
      <w:r>
        <w:rPr>
          <w:rStyle w:val="Refdecomentario"/>
        </w:rPr>
        <w:annotationRef/>
      </w:r>
      <w:r>
        <w:t>}.</w:t>
      </w:r>
    </w:p>
  </w:comment>
  <w:comment w:id="115" w:author="SERYO TOVAR" w:date="2015-04-15T15:00:00Z" w:initials="ST">
    <w:p w14:paraId="24BB8827" w14:textId="49631476" w:rsidR="00DA6D8C" w:rsidRDefault="00DA6D8C">
      <w:pPr>
        <w:pStyle w:val="Textocomentario"/>
      </w:pPr>
      <w:r>
        <w:rPr>
          <w:rStyle w:val="Refdecomentario"/>
        </w:rPr>
        <w:annotationRef/>
      </w:r>
    </w:p>
  </w:comment>
  <w:comment w:id="116" w:author="PETER UJFALUSSY" w:date="2015-04-18T14:09:00Z" w:initials="PU">
    <w:p w14:paraId="498B12B8" w14:textId="77777777" w:rsidR="00DA6D8C" w:rsidRDefault="00DA6D8C" w:rsidP="00737951">
      <w:pPr>
        <w:pStyle w:val="Textocomentario"/>
      </w:pPr>
      <w:r>
        <w:rPr>
          <w:rStyle w:val="Refdecomentario"/>
        </w:rPr>
        <w:annotationRef/>
      </w:r>
      <w:r>
        <w:rPr>
          <w:rStyle w:val="Refdecomentario"/>
        </w:rPr>
        <w:annotationRef/>
      </w:r>
      <w:r>
        <w:t xml:space="preserve">. Luego </w:t>
      </w:r>
      <m:oMath>
        <m:r>
          <w:rPr>
            <w:rFonts w:ascii="Cambria Math" w:hAnsi="Cambria Math" w:cs="Arial"/>
          </w:rPr>
          <m:t>Dom R</m:t>
        </m:r>
        <m:r>
          <m:rPr>
            <m:scr m:val="double-struck"/>
          </m:rPr>
          <w:rPr>
            <w:rFonts w:ascii="Cambria Math" w:hAnsi="Cambria Math" w:cs="Arial"/>
          </w:rPr>
          <m:t>=N</m:t>
        </m:r>
      </m:oMath>
      <w:r w:rsidRPr="00560ED9">
        <w:rPr>
          <w:rFonts w:ascii="Arial" w:eastAsiaTheme="minorEastAsia" w:hAnsi="Arial" w:cs="Arial"/>
        </w:rPr>
        <w:t xml:space="preserve"> </w:t>
      </w:r>
      <w:r>
        <w:t xml:space="preserve">y </w:t>
      </w:r>
      <m:oMath>
        <m:r>
          <w:rPr>
            <w:rFonts w:ascii="Cambria Math" w:eastAsiaTheme="minorEastAsia" w:hAnsi="Cambria Math" w:cs="Arial"/>
          </w:rPr>
          <m:t>Rang</m:t>
        </m:r>
        <m:r>
          <m:rPr>
            <m:sty m:val="p"/>
          </m:rPr>
          <w:rPr>
            <w:rStyle w:val="Refdecomentario"/>
          </w:rPr>
          <w:annotationRef/>
        </m:r>
        <m:r>
          <w:rPr>
            <w:rFonts w:ascii="Cambria Math" w:eastAsiaTheme="minorEastAsia" w:hAnsi="Cambria Math" w:cs="Arial"/>
          </w:rPr>
          <m:t xml:space="preserve"> R</m:t>
        </m:r>
      </m:oMath>
    </w:p>
    <w:p w14:paraId="1A97DA3B" w14:textId="4E9BC96C" w:rsidR="00DA6D8C" w:rsidRDefault="00DA6D8C">
      <w:pPr>
        <w:pStyle w:val="Textocomentario"/>
      </w:pPr>
    </w:p>
  </w:comment>
  <w:comment w:id="117" w:author="SERYO TOVAR" w:date="2015-04-15T15:08:00Z" w:initials="ST">
    <w:p w14:paraId="775AFC0C" w14:textId="08579D49" w:rsidR="00DA6D8C" w:rsidRDefault="00DA6D8C">
      <w:pPr>
        <w:pStyle w:val="Textocomentario"/>
      </w:pPr>
      <w:r>
        <w:rPr>
          <w:rStyle w:val="Refdecomentario"/>
        </w:rPr>
        <w:annotationRef/>
      </w:r>
      <w:r>
        <w:t>,</w:t>
      </w:r>
    </w:p>
  </w:comment>
  <w:comment w:id="118" w:author="PETER UJFALUSSY" w:date="2015-04-18T14:10:00Z" w:initials="PU">
    <w:p w14:paraId="2C38B286" w14:textId="39B26B00" w:rsidR="00DA6D8C" w:rsidRDefault="00DA6D8C">
      <w:pPr>
        <w:pStyle w:val="Textocomentario"/>
      </w:pPr>
      <w:r>
        <w:rPr>
          <w:rStyle w:val="Refdecomentario"/>
        </w:rPr>
        <w:annotationRef/>
      </w:r>
      <w:r>
        <w:t>}.</w:t>
      </w:r>
    </w:p>
  </w:comment>
  <w:comment w:id="119" w:author="SERYO TOVAR" w:date="2015-04-15T15:25:00Z" w:initials="ST">
    <w:p w14:paraId="51E0D69D" w14:textId="30F0A4AD" w:rsidR="00DA6D8C" w:rsidRDefault="00DA6D8C">
      <w:pPr>
        <w:pStyle w:val="Textocomentario"/>
      </w:pPr>
      <w:r>
        <w:rPr>
          <w:rStyle w:val="Refdecomentario"/>
        </w:rPr>
        <w:annotationRef/>
      </w:r>
      <w:r>
        <w:t xml:space="preserve">. Luego </w:t>
      </w:r>
      <m:oMath>
        <m:r>
          <w:rPr>
            <w:rFonts w:ascii="Cambria Math" w:eastAsiaTheme="minorEastAsia" w:hAnsi="Cambria Math" w:cs="Arial"/>
          </w:rPr>
          <m:t>b≠0</m:t>
        </m:r>
        <m:r>
          <m:rPr>
            <m:sty m:val="p"/>
          </m:rPr>
          <w:rPr>
            <w:rFonts w:ascii="Cambria Math" w:eastAsiaTheme="minorEastAsia" w:hAnsi="Cambria Math" w:cs="Arial"/>
          </w:rPr>
          <m:t>. A</m:t>
        </m:r>
        <m:r>
          <w:rPr>
            <w:rFonts w:ascii="Cambria Math" w:eastAsiaTheme="minorEastAsia" w:hAnsi="Cambria Math" w:cs="Arial"/>
          </w:rPr>
          <m:t>hora,</m:t>
        </m:r>
      </m:oMath>
      <w:r>
        <w:t xml:space="preserve"> </w:t>
      </w:r>
    </w:p>
  </w:comment>
  <w:comment w:id="120" w:author="SERYO TOVAR" w:date="2015-04-15T15:29:00Z" w:initials="ST">
    <w:p w14:paraId="61024BC9" w14:textId="3666C081" w:rsidR="00DA6D8C" w:rsidRDefault="00DA6D8C">
      <w:pPr>
        <w:pStyle w:val="Textocomentario"/>
      </w:pPr>
      <w:r>
        <w:rPr>
          <w:rStyle w:val="Refdecomentario"/>
        </w:rPr>
        <w:annotationRef/>
      </w:r>
      <w:r>
        <w:rPr>
          <w:rStyle w:val="Refdecomentario"/>
        </w:rPr>
        <w:t xml:space="preserve">2, con </w:t>
      </w:r>
      <m:oMath>
        <m:r>
          <w:rPr>
            <w:rFonts w:ascii="Cambria Math" w:eastAsiaTheme="minorEastAsia" w:hAnsi="Cambria Math" w:cs="Arial"/>
            <w:sz w:val="18"/>
            <w:szCs w:val="18"/>
          </w:rPr>
          <m:t xml:space="preserve">a≠1. </m:t>
        </m:r>
        <m:r>
          <m:rPr>
            <m:sty m:val="p"/>
          </m:rPr>
          <w:rPr>
            <w:rFonts w:ascii="Cambria Math" w:eastAsiaTheme="minorEastAsia" w:hAnsi="Cambria Math" w:cs="Arial"/>
            <w:sz w:val="18"/>
            <w:szCs w:val="18"/>
          </w:rPr>
          <m:t>Esto quiere decir que</m:t>
        </m:r>
      </m:oMath>
    </w:p>
  </w:comment>
  <w:comment w:id="121" w:author="PETER UJFALUSSY" w:date="2015-04-18T14:12:00Z" w:initials="PU">
    <w:p w14:paraId="3D58BDB2" w14:textId="07479D08" w:rsidR="00DA6D8C" w:rsidRDefault="00DA6D8C">
      <w:pPr>
        <w:pStyle w:val="Textocomentario"/>
      </w:pPr>
      <w:r>
        <w:rPr>
          <w:rStyle w:val="Refdecomentario"/>
        </w:rPr>
        <w:annotationRef/>
      </w:r>
      <w:r>
        <w:t>}.</w:t>
      </w:r>
    </w:p>
  </w:comment>
  <w:comment w:id="122" w:author="SERYO TOVAR" w:date="2015-04-15T15:33:00Z" w:initials="ST">
    <w:p w14:paraId="0B704CFA" w14:textId="091F5D64" w:rsidR="00DA6D8C" w:rsidRDefault="00DA6D8C">
      <w:pPr>
        <w:pStyle w:val="Textocomentario"/>
      </w:pPr>
      <w:r>
        <w:rPr>
          <w:rStyle w:val="Refdecomentario"/>
        </w:rPr>
        <w:annotationRef/>
      </w:r>
      <w:r>
        <w:t>, como</w:t>
      </w:r>
    </w:p>
  </w:comment>
  <w:comment w:id="123" w:author="SERYO TOVAR" w:date="2015-04-15T15:36:00Z" w:initials="ST">
    <w:p w14:paraId="134E8C97" w14:textId="37CB7BA5" w:rsidR="00DA6D8C" w:rsidRDefault="00DA6D8C">
      <w:pPr>
        <w:pStyle w:val="Textocomentario"/>
      </w:pPr>
      <w:r>
        <w:rPr>
          <w:rStyle w:val="Refdecomentario"/>
        </w:rPr>
        <w:annotationRef/>
      </w:r>
      <w:r>
        <w:t>positiva con numerador igual a 1, o sea que</w:t>
      </w:r>
    </w:p>
  </w:comment>
  <w:comment w:id="124" w:author="PETER UJFALUSSY" w:date="2015-04-18T14:14:00Z" w:initials="PU">
    <w:p w14:paraId="1453470E" w14:textId="6ECFA510" w:rsidR="00DA6D8C" w:rsidRDefault="00DA6D8C">
      <w:pPr>
        <w:pStyle w:val="Textocomentario"/>
      </w:pPr>
      <w:r>
        <w:rPr>
          <w:rStyle w:val="Refdecomentario"/>
        </w:rPr>
        <w:annotationRef/>
      </w:r>
      <m:oMath>
        <m:r>
          <w:rPr>
            <w:rFonts w:ascii="Cambria Math" w:eastAsiaTheme="minorEastAsia" w:hAnsi="Cambria Math" w:cs="Arial"/>
          </w:rPr>
          <m:t>Rang</m:t>
        </m:r>
        <m:r>
          <m:rPr>
            <m:sty m:val="p"/>
          </m:rPr>
          <w:rPr>
            <w:rStyle w:val="Refdecomentario"/>
          </w:rPr>
          <w:annotationRef/>
        </m:r>
        <m:r>
          <w:rPr>
            <w:rFonts w:ascii="Cambria Math" w:eastAsiaTheme="minorEastAsia" w:hAnsi="Cambria Math" w:cs="Arial"/>
          </w:rPr>
          <m:t xml:space="preserve"> R</m:t>
        </m:r>
      </m:oMath>
    </w:p>
  </w:comment>
  <w:comment w:id="125" w:author="SERYO TOVAR" w:date="2015-04-15T15:38:00Z" w:initials="ST">
    <w:p w14:paraId="585B59BE" w14:textId="56513259" w:rsidR="00DA6D8C" w:rsidRDefault="00DA6D8C">
      <w:pPr>
        <w:pStyle w:val="Textocomentario"/>
      </w:pPr>
      <w:r>
        <w:rPr>
          <w:rStyle w:val="Refdecomentario"/>
        </w:rPr>
        <w:annotationRef/>
      </w:r>
      <w:r>
        <w:t>,</w:t>
      </w:r>
    </w:p>
  </w:comment>
  <w:comment w:id="126" w:author="PETER UJFALUSSY" w:date="2015-04-18T14:15:00Z" w:initials="PU">
    <w:p w14:paraId="2EFC4003" w14:textId="47BDD695" w:rsidR="00DA6D8C" w:rsidRDefault="00DA6D8C">
      <w:pPr>
        <w:pStyle w:val="Textocomentario"/>
      </w:pPr>
      <w:r>
        <w:rPr>
          <w:rStyle w:val="Refdecomentario"/>
        </w:rPr>
        <w:annotationRef/>
      </w:r>
      <w:r>
        <w:t>}.</w:t>
      </w:r>
    </w:p>
  </w:comment>
  <w:comment w:id="127" w:author="SERYO TOVAR" w:date="2015-04-15T15:41:00Z" w:initials="ST">
    <w:p w14:paraId="2E57B93A" w14:textId="4F2B3F63" w:rsidR="00DA6D8C" w:rsidRDefault="00DA6D8C">
      <w:pPr>
        <w:pStyle w:val="Textocomentario"/>
      </w:pPr>
      <w:r>
        <w:rPr>
          <w:rStyle w:val="Refdecomentario"/>
        </w:rPr>
        <w:annotationRef/>
      </w:r>
      <w:r>
        <w:t>1:</w:t>
      </w:r>
    </w:p>
  </w:comment>
  <w:comment w:id="128" w:author="SERYO TOVAR" w:date="2015-04-15T15:42:00Z" w:initials="ST">
    <w:p w14:paraId="492BAB15" w14:textId="133CEB32" w:rsidR="00DA6D8C" w:rsidRDefault="00DA6D8C">
      <w:pPr>
        <w:pStyle w:val="Textocomentario"/>
      </w:pPr>
      <w:r>
        <w:rPr>
          <w:rStyle w:val="Refdecomentario"/>
        </w:rPr>
        <w:annotationRef/>
      </w:r>
      <w:r>
        <w:t>E</w:t>
      </w:r>
    </w:p>
  </w:comment>
  <w:comment w:id="129" w:author="SERYO TOVAR" w:date="2015-04-15T15:43:00Z" w:initials="ST">
    <w:p w14:paraId="23178B52" w14:textId="51F2D367" w:rsidR="00DA6D8C" w:rsidRDefault="00DA6D8C">
      <w:pPr>
        <w:pStyle w:val="Textocomentario"/>
      </w:pPr>
      <w:r>
        <w:rPr>
          <w:rStyle w:val="Refdecomentario"/>
        </w:rPr>
        <w:annotationRef/>
      </w:r>
      <w:r>
        <w:t>0, o sea que</w:t>
      </w:r>
    </w:p>
  </w:comment>
  <w:comment w:id="130" w:author="SERYO TOVAR" w:date="2015-04-15T15:51:00Z" w:initials="ST">
    <w:p w14:paraId="036B74CA" w14:textId="7CB0B299" w:rsidR="00DA6D8C" w:rsidRDefault="00DA6D8C">
      <w:pPr>
        <w:pStyle w:val="Textocomentario"/>
      </w:pPr>
      <w:r>
        <w:rPr>
          <w:rStyle w:val="Refdecomentario"/>
        </w:rPr>
        <w:annotationRef/>
      </w:r>
      <w:r>
        <w:t>Los ceros del miembro izquierdo de esta desigualdad son a = -1 y a = 1, por</w:t>
      </w:r>
    </w:p>
  </w:comment>
  <w:comment w:id="131" w:author="SERYO TOVAR" w:date="2015-04-15T15:54:00Z" w:initials="ST">
    <w:p w14:paraId="21C0A247" w14:textId="1A71F007" w:rsidR="00DA6D8C" w:rsidRDefault="00DA6D8C">
      <w:pPr>
        <w:pStyle w:val="Textocomentario"/>
      </w:pPr>
      <w:r>
        <w:rPr>
          <w:rStyle w:val="Refdecomentario"/>
        </w:rPr>
        <w:annotationRef/>
      </w:r>
      <w:r>
        <w:t>[-1,1]</w:t>
      </w:r>
    </w:p>
  </w:comment>
  <w:comment w:id="132" w:author="PETER UJFALUSSY" w:date="2015-04-18T14:18:00Z" w:initials="PU">
    <w:p w14:paraId="69256102" w14:textId="08E29EC0" w:rsidR="00DA6D8C" w:rsidRDefault="00DA6D8C">
      <w:pPr>
        <w:pStyle w:val="Textocomentario"/>
      </w:pPr>
      <w:r>
        <w:rPr>
          <w:rStyle w:val="Refdecomentario"/>
        </w:rPr>
        <w:annotationRef/>
      </w:r>
      <m:oMath>
        <m:r>
          <m:rPr>
            <m:sty m:val="p"/>
          </m:rPr>
          <w:rPr>
            <w:rFonts w:ascii="Cambria Math" w:eastAsiaTheme="minorEastAsia" w:hAnsi="Cambria Math" w:cs="Arial"/>
          </w:rPr>
          <w:br/>
        </m:r>
      </m:oMath>
      <m:oMathPara>
        <m:oMath>
          <m:d>
            <m:dPr>
              <m:ctrlPr>
                <w:rPr>
                  <w:rFonts w:ascii="Cambria Math" w:eastAsiaTheme="minorEastAsia" w:hAnsi="Cambria Math" w:cs="Arial"/>
                  <w:i/>
                </w:rPr>
              </m:ctrlPr>
            </m:dPr>
            <m:e>
              <m:r>
                <w:rPr>
                  <w:rFonts w:ascii="Cambria Math" w:eastAsiaTheme="minorEastAsia" w:hAnsi="Cambria Math" w:cs="Arial"/>
                </w:rPr>
                <m:t>1,∞</m:t>
              </m:r>
            </m:e>
          </m:d>
          <m:r>
            <w:rPr>
              <w:rFonts w:ascii="Cambria Math" w:eastAsiaTheme="minorEastAsia" w:hAnsi="Cambria Math" w:cs="Arial"/>
            </w:rPr>
            <m:t>:</m:t>
          </m:r>
        </m:oMath>
      </m:oMathPara>
    </w:p>
  </w:comment>
  <w:comment w:id="133" w:author="SERYO TOVAR" w:date="2015-04-15T15:57:00Z" w:initials="ST">
    <w:p w14:paraId="423B274B" w14:textId="4DF81AD3" w:rsidR="00DA6D8C" w:rsidRDefault="00DA6D8C">
      <w:pPr>
        <w:pStyle w:val="Textocomentario"/>
      </w:pPr>
      <w:r>
        <w:rPr>
          <w:rStyle w:val="Refdecomentario"/>
        </w:rPr>
        <w:annotationRef/>
      </w:r>
      <w:r>
        <w:t xml:space="preserve">[-1,1], o sea que </w:t>
      </w:r>
      <w:proofErr w:type="spellStart"/>
      <w:r w:rsidRPr="00FF7B54">
        <w:rPr>
          <w:i/>
        </w:rPr>
        <w:t>Dom</w:t>
      </w:r>
      <w:proofErr w:type="spellEnd"/>
      <w:r w:rsidRPr="00FF7B54">
        <w:rPr>
          <w:i/>
        </w:rPr>
        <w:t xml:space="preserve"> R</w:t>
      </w:r>
    </w:p>
  </w:comment>
  <w:comment w:id="134" w:author="PETER UJFALUSSY" w:date="2015-04-18T14:20:00Z" w:initials="PU">
    <w:p w14:paraId="3B29525A" w14:textId="0F09D13B" w:rsidR="00DA6D8C" w:rsidRDefault="00DA6D8C">
      <w:pPr>
        <w:pStyle w:val="Textocomentario"/>
      </w:pPr>
      <w:r>
        <w:rPr>
          <w:rStyle w:val="Refdecomentario"/>
        </w:rPr>
        <w:annotationRef/>
      </w:r>
      <m:oMath>
        <m:r>
          <w:rPr>
            <w:rFonts w:ascii="Cambria Math" w:eastAsiaTheme="minorEastAsia" w:hAnsi="Cambria Math" w:cs="Arial"/>
          </w:rPr>
          <m:t>Rang</m:t>
        </m:r>
        <m:r>
          <m:rPr>
            <m:sty m:val="p"/>
          </m:rPr>
          <w:rPr>
            <w:rStyle w:val="Refdecomentario"/>
          </w:rPr>
          <w:annotationRef/>
        </m:r>
        <m:r>
          <w:rPr>
            <w:rFonts w:ascii="Cambria Math" w:eastAsiaTheme="minorEastAsia" w:hAnsi="Cambria Math" w:cs="Arial"/>
          </w:rPr>
          <m:t xml:space="preserve"> R</m:t>
        </m:r>
      </m:oMath>
    </w:p>
  </w:comment>
  <w:comment w:id="135" w:author="SERYO TOVAR" w:date="2015-04-15T16:01:00Z" w:initials="ST">
    <w:p w14:paraId="19C270A7" w14:textId="6C65C971" w:rsidR="00DA6D8C" w:rsidRDefault="00DA6D8C">
      <w:pPr>
        <w:pStyle w:val="Textocomentario"/>
      </w:pPr>
      <w:r>
        <w:rPr>
          <w:rStyle w:val="Refdecomentario"/>
        </w:rPr>
        <w:annotationRef/>
      </w:r>
      <w:r>
        <w:t>los</w:t>
      </w:r>
    </w:p>
  </w:comment>
  <w:comment w:id="136" w:author="SERYO TOVAR" w:date="2015-04-15T16:00:00Z" w:initials="ST">
    <w:p w14:paraId="4968E3B6" w14:textId="135CD155" w:rsidR="00DA6D8C" w:rsidRDefault="00DA6D8C">
      <w:pPr>
        <w:pStyle w:val="Textocomentario"/>
      </w:pPr>
      <w:r>
        <w:rPr>
          <w:rStyle w:val="Refdecomentario"/>
        </w:rPr>
        <w:annotationRef/>
      </w:r>
      <w:r>
        <w:t>de llegada, así</w:t>
      </w:r>
    </w:p>
  </w:comment>
  <w:comment w:id="137" w:author="SERYO TOVAR" w:date="2015-04-15T16:03:00Z" w:initials="ST">
    <w:p w14:paraId="2AE5DB6F" w14:textId="182BA088" w:rsidR="00DA6D8C" w:rsidRDefault="00DA6D8C">
      <w:pPr>
        <w:pStyle w:val="Textocomentario"/>
      </w:pPr>
      <w:r>
        <w:rPr>
          <w:rStyle w:val="Refdecomentario"/>
        </w:rPr>
        <w:annotationRef/>
      </w:r>
      <w:r>
        <w:t xml:space="preserve">los </w:t>
      </w:r>
    </w:p>
  </w:comment>
  <w:comment w:id="138" w:author="PETER UJFALUSSY" w:date="2015-04-18T14:21:00Z" w:initials="PU">
    <w:p w14:paraId="06AC7921" w14:textId="21AFAD38" w:rsidR="00DA6D8C" w:rsidRDefault="00DA6D8C">
      <w:pPr>
        <w:pStyle w:val="Textocomentario"/>
      </w:pPr>
      <w:r>
        <w:rPr>
          <w:rStyle w:val="Refdecomentario"/>
        </w:rPr>
        <w:annotationRef/>
      </w:r>
    </w:p>
  </w:comment>
  <w:comment w:id="139" w:author="SERYO TOVAR" w:date="2015-04-15T16:05:00Z" w:initials="ST">
    <w:p w14:paraId="5CBA43CB" w14:textId="346D3C90" w:rsidR="00DA6D8C" w:rsidRDefault="00DA6D8C">
      <w:pPr>
        <w:pStyle w:val="Textocomentario"/>
      </w:pPr>
      <w:r>
        <w:rPr>
          <w:rStyle w:val="Refdecomentario"/>
        </w:rPr>
        <w:annotationRef/>
      </w:r>
      <w:r>
        <w:t xml:space="preserve">vertical, </w:t>
      </w:r>
    </w:p>
  </w:comment>
  <w:comment w:id="140" w:author="SERYO TOVAR" w:date="2015-04-15T16:06:00Z" w:initials="ST">
    <w:p w14:paraId="5DB92C5D" w14:textId="0FAEE49E" w:rsidR="00DA6D8C" w:rsidRDefault="00DA6D8C">
      <w:pPr>
        <w:pStyle w:val="Textocomentario"/>
      </w:pPr>
      <w:r>
        <w:rPr>
          <w:rStyle w:val="Refdecomentario"/>
        </w:rPr>
        <w:annotationRef/>
      </w:r>
      <w:r>
        <w:t>se llama</w:t>
      </w:r>
    </w:p>
  </w:comment>
  <w:comment w:id="141" w:author="SERYO TOVAR" w:date="2015-04-15T16:07:00Z" w:initials="ST">
    <w:p w14:paraId="4385310E" w14:textId="0C8D5854" w:rsidR="00DA6D8C" w:rsidRDefault="00DA6D8C">
      <w:pPr>
        <w:pStyle w:val="Textocomentario"/>
      </w:pPr>
      <w:r>
        <w:rPr>
          <w:rStyle w:val="Refdecomentario"/>
        </w:rPr>
        <w:annotationRef/>
      </w:r>
      <w:r>
        <w:t>Cualquier</w:t>
      </w:r>
    </w:p>
  </w:comment>
  <w:comment w:id="142" w:author="SERYO TOVAR" w:date="2015-04-15T16:07:00Z" w:initials="ST">
    <w:p w14:paraId="258249A3" w14:textId="2382494B" w:rsidR="00DA6D8C" w:rsidRDefault="00DA6D8C">
      <w:pPr>
        <w:pStyle w:val="Textocomentario"/>
      </w:pPr>
      <w:r>
        <w:rPr>
          <w:rStyle w:val="Refdecomentario"/>
        </w:rPr>
        <w:annotationRef/>
      </w:r>
      <w:r>
        <w:t>se puede representar</w:t>
      </w:r>
    </w:p>
  </w:comment>
  <w:comment w:id="143" w:author="SERYO TOVAR" w:date="2015-04-15T16:08:00Z" w:initials="ST">
    <w:p w14:paraId="584274BF" w14:textId="30E3677E" w:rsidR="00DA6D8C" w:rsidRDefault="00DA6D8C">
      <w:pPr>
        <w:pStyle w:val="Textocomentario"/>
      </w:pPr>
      <w:r>
        <w:rPr>
          <w:rStyle w:val="Refdecomentario"/>
        </w:rPr>
        <w:annotationRef/>
      </w:r>
      <w:r>
        <w:t>corresponde a</w:t>
      </w:r>
    </w:p>
  </w:comment>
  <w:comment w:id="144" w:author="SERYO TOVAR" w:date="2015-04-15T16:11:00Z" w:initials="ST">
    <w:p w14:paraId="42063857" w14:textId="0151B783" w:rsidR="00DA6D8C" w:rsidRDefault="00DA6D8C">
      <w:pPr>
        <w:pStyle w:val="Textocomentario"/>
      </w:pPr>
      <w:r>
        <w:rPr>
          <w:rStyle w:val="Refdecomentario"/>
        </w:rPr>
        <w:annotationRef/>
      </w:r>
      <w:r>
        <w:t>. Por</w:t>
      </w:r>
    </w:p>
  </w:comment>
  <w:comment w:id="145" w:author="SERYO TOVAR" w:date="2015-04-15T16:12:00Z" w:initials="ST">
    <w:p w14:paraId="36F9D696" w14:textId="6ADBA8AF" w:rsidR="00DA6D8C" w:rsidRDefault="00DA6D8C">
      <w:pPr>
        <w:pStyle w:val="Textocomentario"/>
      </w:pPr>
      <w:r>
        <w:rPr>
          <w:rStyle w:val="Refdecomentario"/>
        </w:rPr>
        <w:annotationRef/>
      </w:r>
      <w:r>
        <w:t>los puntos</w:t>
      </w:r>
    </w:p>
  </w:comment>
  <w:comment w:id="146" w:author="SERYO TOVAR" w:date="2015-04-15T16:12:00Z" w:initials="ST">
    <w:p w14:paraId="07E33771" w14:textId="5359E814" w:rsidR="00DA6D8C" w:rsidRDefault="00DA6D8C">
      <w:pPr>
        <w:pStyle w:val="Textocomentario"/>
      </w:pPr>
      <w:r>
        <w:rPr>
          <w:rStyle w:val="Refdecomentario"/>
        </w:rPr>
        <w:annotationRef/>
      </w:r>
      <w:r>
        <w:t>c</w:t>
      </w:r>
    </w:p>
  </w:comment>
  <w:comment w:id="147" w:author="SERYO TOVAR" w:date="2015-04-15T16:16:00Z" w:initials="ST">
    <w:p w14:paraId="4AD05FDA" w14:textId="32AE2073" w:rsidR="00DA6D8C" w:rsidRDefault="00DA6D8C">
      <w:pPr>
        <w:pStyle w:val="Textocomentario"/>
      </w:pPr>
      <w:r>
        <w:rPr>
          <w:rStyle w:val="Refdecomentario"/>
        </w:rPr>
        <w:annotationRef/>
      </w:r>
      <w:r>
        <w:rPr>
          <w:rStyle w:val="Refdecomentario"/>
        </w:rPr>
        <w:t>reales en el plano cartesiano</w:t>
      </w:r>
    </w:p>
  </w:comment>
  <w:comment w:id="148" w:author="SERYO TOVAR" w:date="2015-04-15T16:21:00Z" w:initials="ST">
    <w:p w14:paraId="226CEA26" w14:textId="58606460" w:rsidR="00DA6D8C" w:rsidRDefault="00DA6D8C">
      <w:pPr>
        <w:pStyle w:val="Textocomentario"/>
      </w:pPr>
      <w:r>
        <w:rPr>
          <w:rStyle w:val="Refdecomentario"/>
        </w:rPr>
        <w:annotationRef/>
      </w:r>
      <w:r>
        <w:rPr>
          <w:rStyle w:val="Refdecomentario"/>
        </w:rPr>
        <w:t>Representar gráficamente</w:t>
      </w:r>
    </w:p>
  </w:comment>
  <w:comment w:id="149" w:author="SERYO TOVAR" w:date="2015-04-15T16:22:00Z" w:initials="ST">
    <w:p w14:paraId="04F78973" w14:textId="3E03D3A9" w:rsidR="00DA6D8C" w:rsidRDefault="00DA6D8C">
      <w:pPr>
        <w:pStyle w:val="Textocomentario"/>
      </w:pPr>
      <w:r>
        <w:rPr>
          <w:rStyle w:val="Refdecomentario"/>
        </w:rPr>
        <w:annotationRef/>
      </w:r>
      <w:r>
        <w:t>el plano</w:t>
      </w:r>
    </w:p>
  </w:comment>
  <w:comment w:id="150" w:author="SERYO TOVAR" w:date="2015-04-15T16:37:00Z" w:initials="ST">
    <w:p w14:paraId="4D86F9D4" w14:textId="51E79652" w:rsidR="00DA6D8C" w:rsidRDefault="00DA6D8C">
      <w:pPr>
        <w:pStyle w:val="Textocomentario"/>
      </w:pPr>
      <w:r>
        <w:rPr>
          <w:rStyle w:val="Refdecomentario"/>
        </w:rPr>
        <w:annotationRef/>
      </w:r>
      <w:r>
        <w:t>. El conjunto de salida quedará representado en el eje X y el de llegada,</w:t>
      </w:r>
    </w:p>
  </w:comment>
  <w:comment w:id="151" w:author="SERYO TOVAR" w:date="2015-04-15T16:39:00Z" w:initials="ST">
    <w:p w14:paraId="3C7EB064" w14:textId="6AE3CDBE" w:rsidR="00DA6D8C" w:rsidRPr="00890E7A" w:rsidRDefault="00DA6D8C">
      <w:pPr>
        <w:pStyle w:val="Textocomentario"/>
        <w:rPr>
          <w:i/>
        </w:rPr>
      </w:pPr>
      <w:r>
        <w:rPr>
          <w:rStyle w:val="Refdecomentario"/>
        </w:rPr>
        <w:annotationRef/>
      </w:r>
      <w:r w:rsidRPr="00890E7A">
        <w:rPr>
          <w:i/>
        </w:rPr>
        <w:t>software</w:t>
      </w:r>
    </w:p>
  </w:comment>
  <w:comment w:id="152" w:author="SERYO TOVAR" w:date="2015-04-15T16:40:00Z" w:initials="ST">
    <w:p w14:paraId="4058E3B1" w14:textId="032F930D" w:rsidR="00DA6D8C" w:rsidRPr="00890E7A" w:rsidRDefault="00DA6D8C">
      <w:pPr>
        <w:pStyle w:val="Textocomentario"/>
        <w:rPr>
          <w:b/>
        </w:rPr>
      </w:pPr>
      <w:r>
        <w:rPr>
          <w:rStyle w:val="Refdecomentario"/>
        </w:rPr>
        <w:annotationRef/>
      </w:r>
      <w:r w:rsidRPr="00890E7A">
        <w:rPr>
          <w:b/>
        </w:rPr>
        <w:t>Gráfica de la relación</w:t>
      </w:r>
    </w:p>
  </w:comment>
  <w:comment w:id="153" w:author="PETER UJFALUSSY" w:date="2015-04-18T14:27:00Z" w:initials="PU">
    <w:p w14:paraId="55DDDFAD" w14:textId="3BDACFE8" w:rsidR="00DA6D8C" w:rsidRDefault="00DA6D8C">
      <w:pPr>
        <w:pStyle w:val="Textocomentario"/>
      </w:pPr>
      <w:r>
        <w:rPr>
          <w:rStyle w:val="Refdecomentario"/>
        </w:rPr>
        <w:annotationRef/>
      </w:r>
    </w:p>
  </w:comment>
  <w:comment w:id="154" w:author="SERYO TOVAR" w:date="2015-04-15T16:41:00Z" w:initials="ST">
    <w:p w14:paraId="5328FC90" w14:textId="56EB46F0" w:rsidR="00DA6D8C" w:rsidRDefault="00DA6D8C">
      <w:pPr>
        <w:pStyle w:val="Textocomentario"/>
      </w:pPr>
      <w:r>
        <w:rPr>
          <w:rStyle w:val="Refdecomentario"/>
        </w:rPr>
        <w:annotationRef/>
      </w:r>
      <w:r>
        <w:t>de los</w:t>
      </w:r>
    </w:p>
  </w:comment>
  <w:comment w:id="155" w:author="SERYO TOVAR" w:date="2015-04-15T16:42:00Z" w:initials="ST">
    <w:p w14:paraId="1B0D41CD" w14:textId="74298252" w:rsidR="00DA6D8C" w:rsidRDefault="00DA6D8C">
      <w:pPr>
        <w:pStyle w:val="Textocomentario"/>
      </w:pPr>
      <w:r>
        <w:rPr>
          <w:rStyle w:val="Refdecomentario"/>
        </w:rPr>
        <w:annotationRef/>
      </w:r>
      <w:r>
        <w:t>las parejas</w:t>
      </w:r>
    </w:p>
  </w:comment>
  <w:comment w:id="156" w:author="PETER UJFALUSSY" w:date="2015-04-18T14:27:00Z" w:initials="PU">
    <w:p w14:paraId="0D1CA2D2" w14:textId="1E9F070A" w:rsidR="00DA6D8C" w:rsidRDefault="00DA6D8C">
      <w:pPr>
        <w:pStyle w:val="Textocomentario"/>
      </w:pPr>
      <w:r>
        <w:rPr>
          <w:rStyle w:val="Refdecomentario"/>
        </w:rPr>
        <w:annotationRef/>
      </w:r>
    </w:p>
  </w:comment>
  <w:comment w:id="157" w:author="SERYO TOVAR" w:date="2015-04-15T16:43:00Z" w:initials="ST">
    <w:p w14:paraId="7779863C" w14:textId="3C4D09B2" w:rsidR="00DA6D8C" w:rsidRDefault="00DA6D8C">
      <w:pPr>
        <w:pStyle w:val="Textocomentario"/>
      </w:pPr>
      <w:r>
        <w:rPr>
          <w:rStyle w:val="Refdecomentario"/>
        </w:rPr>
        <w:annotationRef/>
      </w:r>
      <w:r>
        <w:t>el dominio y el rango. En</w:t>
      </w:r>
    </w:p>
  </w:comment>
  <w:comment w:id="158" w:author="SERYO TOVAR" w:date="2015-04-15T16:44:00Z" w:initials="ST">
    <w:p w14:paraId="7460F63C" w14:textId="35F8EF31" w:rsidR="00DA6D8C" w:rsidRDefault="00DA6D8C">
      <w:pPr>
        <w:pStyle w:val="Textocomentario"/>
      </w:pPr>
      <w:r>
        <w:rPr>
          <w:rStyle w:val="Refdecomentario"/>
        </w:rPr>
        <w:annotationRef/>
      </w:r>
      <w:r>
        <w:t>tanto el dominio como el rango</w:t>
      </w:r>
    </w:p>
  </w:comment>
  <w:comment w:id="159" w:author="SERYO TOVAR" w:date="2015-04-15T16:45:00Z" w:initials="ST">
    <w:p w14:paraId="29FCEA57" w14:textId="11BB1605" w:rsidR="00DA6D8C" w:rsidRDefault="00DA6D8C">
      <w:pPr>
        <w:pStyle w:val="Textocomentario"/>
      </w:pPr>
      <w:r>
        <w:rPr>
          <w:rStyle w:val="Refdecomentario"/>
        </w:rPr>
        <w:annotationRef/>
      </w:r>
      <w:r>
        <w:t>].</w:t>
      </w:r>
    </w:p>
  </w:comment>
  <w:comment w:id="160" w:author="SERYO TOVAR" w:date="2015-04-15T16:53:00Z" w:initials="ST">
    <w:p w14:paraId="6BAE6404" w14:textId="615F9E73" w:rsidR="00DA6D8C" w:rsidRDefault="00DA6D8C">
      <w:pPr>
        <w:pStyle w:val="Textocomentario"/>
      </w:pPr>
      <w:r>
        <w:rPr>
          <w:rStyle w:val="Refdecomentario"/>
        </w:rPr>
        <w:annotationRef/>
      </w:r>
      <w:r>
        <w:t>La recta punteada indica que los puntos sobre ella no forman parte de la región.</w:t>
      </w:r>
    </w:p>
  </w:comment>
  <w:comment w:id="161" w:author="SERYO TOVAR" w:date="2015-04-15T16:52:00Z" w:initials="ST">
    <w:p w14:paraId="6B857DDB" w14:textId="03D05DE2" w:rsidR="00DA6D8C" w:rsidRDefault="00DA6D8C">
      <w:pPr>
        <w:pStyle w:val="Textocomentario"/>
      </w:pPr>
      <w:r>
        <w:rPr>
          <w:rStyle w:val="Refdecomentario"/>
        </w:rPr>
        <w:annotationRef/>
      </w:r>
      <w:r>
        <w:t>.</w:t>
      </w:r>
    </w:p>
  </w:comment>
  <w:comment w:id="162" w:author="PETER UJFALUSSY" w:date="2015-04-18T18:33:00Z" w:initials="PU">
    <w:p w14:paraId="28DADAC9" w14:textId="6F081D5E" w:rsidR="00DA6D8C" w:rsidRDefault="00DA6D8C">
      <w:pPr>
        <w:pStyle w:val="Textocomentario"/>
      </w:pPr>
      <w:r>
        <w:rPr>
          <w:rStyle w:val="Refdecomentario"/>
        </w:rPr>
        <w:annotationRef/>
      </w:r>
    </w:p>
  </w:comment>
  <w:comment w:id="163" w:author="PETER UJFALUSSY" w:date="2015-04-18T18:34:00Z" w:initials="PU">
    <w:p w14:paraId="255BA2E0" w14:textId="47842B70" w:rsidR="00DA6D8C" w:rsidRDefault="00DA6D8C">
      <w:pPr>
        <w:pStyle w:val="Textocomentario"/>
      </w:pPr>
      <w:r>
        <w:rPr>
          <w:rStyle w:val="Refdecomentario"/>
        </w:rPr>
        <w:annotationRef/>
      </w:r>
    </w:p>
  </w:comment>
  <w:comment w:id="164" w:author="SERYO TOVAR" w:date="2015-04-15T16:59:00Z" w:initials="ST">
    <w:p w14:paraId="08A290CA" w14:textId="63E5BF5A" w:rsidR="00DA6D8C" w:rsidRPr="00A175A0" w:rsidRDefault="00DA6D8C">
      <w:pPr>
        <w:pStyle w:val="Textocomentario"/>
        <w:rPr>
          <w:i/>
        </w:rPr>
      </w:pPr>
      <w:r>
        <w:rPr>
          <w:rStyle w:val="Refdecomentario"/>
        </w:rPr>
        <w:annotationRef/>
      </w:r>
      <w:proofErr w:type="spellStart"/>
      <w:r w:rsidRPr="00A175A0">
        <w:rPr>
          <w:i/>
        </w:rPr>
        <w:t>Dom</w:t>
      </w:r>
      <w:proofErr w:type="spellEnd"/>
      <w:r w:rsidRPr="00A175A0">
        <w:rPr>
          <w:i/>
        </w:rPr>
        <w:t xml:space="preserve"> R</w:t>
      </w:r>
    </w:p>
  </w:comment>
  <w:comment w:id="165" w:author="SERYO TOVAR" w:date="2015-04-15T17:01:00Z" w:initials="ST">
    <w:p w14:paraId="7FEAD81A" w14:textId="6A8A21FA" w:rsidR="00DA6D8C" w:rsidRDefault="00DA6D8C">
      <w:pPr>
        <w:pStyle w:val="Textocomentario"/>
      </w:pPr>
      <w:r>
        <w:rPr>
          <w:rStyle w:val="Refdecomentario"/>
        </w:rPr>
        <w:annotationRef/>
      </w:r>
      <w:proofErr w:type="spellStart"/>
      <w:r w:rsidRPr="00A175A0">
        <w:rPr>
          <w:i/>
        </w:rPr>
        <w:t>Rang</w:t>
      </w:r>
      <w:proofErr w:type="spellEnd"/>
      <w:r w:rsidRPr="00A175A0">
        <w:rPr>
          <w:i/>
        </w:rPr>
        <w:t xml:space="preserve"> R</w:t>
      </w:r>
    </w:p>
  </w:comment>
  <w:comment w:id="166" w:author="SERYO TOVAR" w:date="2015-04-15T16:58:00Z" w:initials="ST">
    <w:p w14:paraId="58D1B888" w14:textId="40DECD5E" w:rsidR="00DA6D8C" w:rsidRDefault="00DA6D8C">
      <w:pPr>
        <w:pStyle w:val="Textocomentario"/>
      </w:pPr>
      <w:r>
        <w:rPr>
          <w:rStyle w:val="Refdecomentario"/>
        </w:rPr>
        <w:annotationRef/>
      </w:r>
      <w:r>
        <w:t>).</w:t>
      </w:r>
    </w:p>
  </w:comment>
  <w:comment w:id="167" w:author="SERYO TOVAR" w:date="2015-04-15T17:02:00Z" w:initials="ST">
    <w:p w14:paraId="504675D2" w14:textId="65E200F5" w:rsidR="00DA6D8C" w:rsidRPr="00A175A0" w:rsidRDefault="00DA6D8C">
      <w:pPr>
        <w:pStyle w:val="Textocomentario"/>
        <w:rPr>
          <w:b/>
        </w:rPr>
      </w:pPr>
      <w:r w:rsidRPr="00A175A0">
        <w:rPr>
          <w:rStyle w:val="Refdecomentario"/>
          <w:b/>
        </w:rPr>
        <w:annotationRef/>
      </w:r>
      <w:r w:rsidRPr="00A175A0">
        <w:rPr>
          <w:b/>
        </w:rPr>
        <w:t>á</w:t>
      </w:r>
    </w:p>
  </w:comment>
  <w:comment w:id="168" w:author="PETER UJFALUSSY" w:date="2015-04-18T18:36:00Z" w:initials="PU">
    <w:p w14:paraId="2C3335AC" w14:textId="3D688AAB" w:rsidR="00DA6D8C" w:rsidRDefault="00DA6D8C">
      <w:pPr>
        <w:pStyle w:val="Textocomentario"/>
      </w:pPr>
      <w:r>
        <w:rPr>
          <w:rStyle w:val="Refdecomentario"/>
        </w:rPr>
        <w:annotationRef/>
      </w:r>
      <w:r>
        <w:t>8</w:t>
      </w:r>
    </w:p>
  </w:comment>
  <w:comment w:id="169" w:author="PETER UJFALUSSY" w:date="2015-04-18T18:36:00Z" w:initials="PU">
    <w:p w14:paraId="6E9C851B" w14:textId="05AB457D" w:rsidR="00DA6D8C" w:rsidRDefault="00DA6D8C">
      <w:pPr>
        <w:pStyle w:val="Textocomentario"/>
      </w:pPr>
      <w:r>
        <w:rPr>
          <w:rStyle w:val="Refdecomentario"/>
        </w:rPr>
        <w:annotationRef/>
      </w:r>
    </w:p>
  </w:comment>
  <w:comment w:id="170" w:author="SERYO TOVAR" w:date="2015-04-15T17:03:00Z" w:initials="ST">
    <w:p w14:paraId="5A09408A" w14:textId="31F749D5" w:rsidR="00DA6D8C" w:rsidRDefault="00DA6D8C">
      <w:pPr>
        <w:pStyle w:val="Textocomentario"/>
      </w:pPr>
      <w:r>
        <w:rPr>
          <w:rStyle w:val="Refdecomentario"/>
        </w:rPr>
        <w:annotationRef/>
      </w:r>
      <w:proofErr w:type="spellStart"/>
      <w:r w:rsidRPr="00A175A0">
        <w:rPr>
          <w:i/>
        </w:rPr>
        <w:t>Dom</w:t>
      </w:r>
      <w:proofErr w:type="spellEnd"/>
      <w:r>
        <w:rPr>
          <w:i/>
        </w:rPr>
        <w:t xml:space="preserve"> R</w:t>
      </w:r>
    </w:p>
  </w:comment>
  <w:comment w:id="171" w:author="SERYO TOVAR" w:date="2015-04-15T17:04:00Z" w:initials="ST">
    <w:p w14:paraId="0A443546" w14:textId="7AB8B7F5" w:rsidR="00DA6D8C" w:rsidRPr="00FD16A2" w:rsidRDefault="00DA6D8C">
      <w:pPr>
        <w:pStyle w:val="Textocomentario"/>
        <w:rPr>
          <w:i/>
        </w:rPr>
      </w:pPr>
      <w:r>
        <w:rPr>
          <w:rStyle w:val="Refdecomentario"/>
        </w:rPr>
        <w:annotationRef/>
      </w:r>
      <w:proofErr w:type="spellStart"/>
      <w:r w:rsidRPr="00FD16A2">
        <w:rPr>
          <w:i/>
        </w:rPr>
        <w:t>Rang</w:t>
      </w:r>
      <w:proofErr w:type="spellEnd"/>
      <w:r w:rsidRPr="00FD16A2">
        <w:rPr>
          <w:i/>
        </w:rPr>
        <w:t xml:space="preserve"> R</w:t>
      </w:r>
    </w:p>
  </w:comment>
  <w:comment w:id="172" w:author="SERYO TOVAR" w:date="2015-04-15T17:06:00Z" w:initials="ST">
    <w:p w14:paraId="5611E296" w14:textId="072E71DB" w:rsidR="00DA6D8C" w:rsidRDefault="00DA6D8C">
      <w:pPr>
        <w:pStyle w:val="Textocomentario"/>
      </w:pPr>
      <w:r>
        <w:rPr>
          <w:rStyle w:val="Refdecomentario"/>
        </w:rPr>
        <w:annotationRef/>
      </w:r>
    </w:p>
  </w:comment>
  <w:comment w:id="173" w:author="PETER UJFALUSSY" w:date="2015-04-18T18:39:00Z" w:initials="PU">
    <w:p w14:paraId="7EEDC96E" w14:textId="7B606104" w:rsidR="00DA6D8C" w:rsidRDefault="00DA6D8C">
      <w:pPr>
        <w:pStyle w:val="Textocomentario"/>
      </w:pPr>
      <w:r>
        <w:rPr>
          <w:rStyle w:val="Refdecomentario"/>
        </w:rPr>
        <w:annotationRef/>
      </w:r>
      <w:r>
        <w:t>de llegada</w:t>
      </w:r>
    </w:p>
  </w:comment>
  <w:comment w:id="174" w:author="SERYO TOVAR" w:date="2015-04-15T17:25:00Z" w:initials="ST">
    <w:p w14:paraId="15680DEC" w14:textId="718D2916" w:rsidR="00DA6D8C" w:rsidRPr="006112AF" w:rsidRDefault="00DA6D8C">
      <w:pPr>
        <w:pStyle w:val="Textocomentario"/>
        <w:rPr>
          <w:b/>
        </w:rPr>
      </w:pPr>
      <w:r w:rsidRPr="006112AF">
        <w:rPr>
          <w:rStyle w:val="Refdecomentario"/>
          <w:b/>
        </w:rPr>
        <w:annotationRef/>
      </w:r>
      <w:r w:rsidRPr="006112AF">
        <w:rPr>
          <w:b/>
        </w:rPr>
        <w:t>:</w:t>
      </w:r>
    </w:p>
  </w:comment>
  <w:comment w:id="175" w:author="SERYO TOVAR" w:date="2015-04-15T17:09:00Z" w:initials="ST">
    <w:p w14:paraId="7F079EFF" w14:textId="57807DDA" w:rsidR="00DA6D8C" w:rsidRDefault="00DA6D8C">
      <w:pPr>
        <w:pStyle w:val="Textocomentario"/>
      </w:pPr>
      <w:r>
        <w:rPr>
          <w:rStyle w:val="Refdecomentario"/>
        </w:rPr>
        <w:annotationRef/>
      </w:r>
      <w:r>
        <w:t>s</w:t>
      </w:r>
    </w:p>
  </w:comment>
  <w:comment w:id="176" w:author="PETER UJFALUSSY" w:date="2015-04-18T18:39:00Z" w:initials="PU">
    <w:p w14:paraId="3B76C86B" w14:textId="56F39559" w:rsidR="00DA6D8C" w:rsidRDefault="00DA6D8C">
      <w:pPr>
        <w:pStyle w:val="Textocomentario"/>
      </w:pPr>
      <w:r>
        <w:rPr>
          <w:rStyle w:val="Refdecomentario"/>
        </w:rPr>
        <w:annotationRef/>
      </w:r>
    </w:p>
  </w:comment>
  <w:comment w:id="177" w:author="SERYO TOVAR" w:date="2015-04-15T17:42:00Z" w:initials="ST">
    <w:p w14:paraId="1339747D" w14:textId="2DFBA828" w:rsidR="00DA6D8C" w:rsidRDefault="00DA6D8C">
      <w:pPr>
        <w:pStyle w:val="Textocomentario"/>
      </w:pPr>
      <w:r>
        <w:rPr>
          <w:rStyle w:val="Refdecomentario"/>
        </w:rPr>
        <w:annotationRef/>
      </w:r>
      <w:r>
        <w:t>por</w:t>
      </w:r>
    </w:p>
  </w:comment>
  <w:comment w:id="178" w:author="PETER UJFALUSSY" w:date="2015-04-18T18:40:00Z" w:initials="PU">
    <w:p w14:paraId="59B5676C" w14:textId="1F4D9040" w:rsidR="00DA6D8C" w:rsidRDefault="00DA6D8C">
      <w:pPr>
        <w:pStyle w:val="Textocomentario"/>
      </w:pPr>
      <w:r>
        <w:rPr>
          <w:rStyle w:val="Refdecomentario"/>
        </w:rPr>
        <w:annotationRef/>
      </w:r>
    </w:p>
  </w:comment>
  <w:comment w:id="179" w:author="SERYO TOVAR" w:date="2015-04-15T17:12:00Z" w:initials="ST">
    <w:p w14:paraId="6526EFB9" w14:textId="7C36FDC8" w:rsidR="00DA6D8C" w:rsidRPr="00502166" w:rsidRDefault="00DA6D8C">
      <w:pPr>
        <w:pStyle w:val="Textocomentario"/>
        <w:rPr>
          <w:b/>
        </w:rPr>
      </w:pPr>
      <w:r>
        <w:rPr>
          <w:rStyle w:val="Refdecomentario"/>
        </w:rPr>
        <w:annotationRef/>
      </w:r>
      <w:r w:rsidRPr="00502166">
        <w:rPr>
          <w:b/>
        </w:rPr>
        <w:t>sí</w:t>
      </w:r>
    </w:p>
  </w:comment>
  <w:comment w:id="180" w:author="SERYO TOVAR" w:date="2015-04-15T17:13:00Z" w:initials="ST">
    <w:p w14:paraId="64B2E873" w14:textId="16F580A2" w:rsidR="00DA6D8C" w:rsidRPr="00502166" w:rsidRDefault="00DA6D8C">
      <w:pPr>
        <w:pStyle w:val="Textocomentario"/>
        <w:rPr>
          <w:b/>
        </w:rPr>
      </w:pPr>
      <w:r>
        <w:rPr>
          <w:rStyle w:val="Refdecomentario"/>
        </w:rPr>
        <w:annotationRef/>
      </w:r>
      <w:r w:rsidRPr="00502166">
        <w:rPr>
          <w:b/>
        </w:rPr>
        <w:t>sí</w:t>
      </w:r>
    </w:p>
  </w:comment>
  <w:comment w:id="181" w:author="SERYO TOVAR" w:date="2015-04-15T17:18:00Z" w:initials="ST">
    <w:p w14:paraId="1319B3B3" w14:textId="435C5D29" w:rsidR="00DA6D8C" w:rsidRDefault="00DA6D8C">
      <w:pPr>
        <w:pStyle w:val="Textocomentario"/>
      </w:pPr>
      <w:r>
        <w:rPr>
          <w:rStyle w:val="Refdecomentario"/>
        </w:rPr>
        <w:annotationRef/>
      </w:r>
      <w:r>
        <w:t>ningún</w:t>
      </w:r>
    </w:p>
  </w:comment>
  <w:comment w:id="182" w:author="SERYO TOVAR" w:date="2015-04-15T17:18:00Z" w:initials="ST">
    <w:p w14:paraId="496ED419" w14:textId="0BEB6B72" w:rsidR="00DA6D8C" w:rsidRDefault="00DA6D8C">
      <w:pPr>
        <w:pStyle w:val="Textocomentario"/>
      </w:pPr>
      <w:r>
        <w:rPr>
          <w:rStyle w:val="Refdecomentario"/>
        </w:rPr>
        <w:annotationRef/>
      </w:r>
      <w:r>
        <w:t>elementos</w:t>
      </w:r>
    </w:p>
  </w:comment>
  <w:comment w:id="183" w:author="SERYO TOVAR" w:date="2015-04-15T17:19:00Z" w:initials="ST">
    <w:p w14:paraId="6185B3BA" w14:textId="5B4A0D9D" w:rsidR="00DA6D8C" w:rsidRDefault="00DA6D8C">
      <w:pPr>
        <w:pStyle w:val="Textocomentario"/>
      </w:pPr>
      <w:r>
        <w:rPr>
          <w:rStyle w:val="Refdecomentario"/>
        </w:rPr>
        <w:annotationRef/>
      </w:r>
      <w:r>
        <w:t>relacionen</w:t>
      </w:r>
    </w:p>
  </w:comment>
  <w:comment w:id="184" w:author="SERYO TOVAR" w:date="2015-04-15T17:21:00Z" w:initials="ST">
    <w:p w14:paraId="0C5E6EBF" w14:textId="14AC4ACE" w:rsidR="00DA6D8C" w:rsidRDefault="00DA6D8C">
      <w:pPr>
        <w:pStyle w:val="Textocomentario"/>
      </w:pPr>
      <w:r>
        <w:rPr>
          <w:rStyle w:val="Refdecomentario"/>
        </w:rPr>
        <w:annotationRef/>
      </w:r>
      <w:r w:rsidRPr="002F73DC">
        <w:rPr>
          <w:i/>
        </w:rPr>
        <w:t>A</w:t>
      </w:r>
      <w:r>
        <w:t xml:space="preserve">, como sucede en la función </w:t>
      </w:r>
      <w:r w:rsidRPr="002F73DC">
        <w:rPr>
          <w:i/>
        </w:rPr>
        <w:t>R</w:t>
      </w:r>
      <w:r w:rsidRPr="002F73DC">
        <w:rPr>
          <w:vertAlign w:val="subscript"/>
        </w:rPr>
        <w:t>5</w:t>
      </w:r>
      <w:r>
        <w:t xml:space="preserve"> del ejemplo 1.</w:t>
      </w:r>
    </w:p>
  </w:comment>
  <w:comment w:id="185" w:author="SERYO TOVAR" w:date="2015-04-15T17:23:00Z" w:initials="ST">
    <w:p w14:paraId="4770C2EC" w14:textId="4BF2AC8E" w:rsidR="00DA6D8C" w:rsidRDefault="00DA6D8C">
      <w:pPr>
        <w:pStyle w:val="Textocomentario"/>
      </w:pPr>
      <w:r>
        <w:rPr>
          <w:rStyle w:val="Refdecomentario"/>
        </w:rPr>
        <w:annotationRef/>
      </w:r>
    </w:p>
  </w:comment>
  <w:comment w:id="186" w:author="SERYO TOVAR" w:date="2015-04-15T17:26:00Z" w:initials="ST">
    <w:p w14:paraId="4F6E376A" w14:textId="7CD32BCB" w:rsidR="00DA6D8C" w:rsidRPr="006112AF" w:rsidRDefault="00DA6D8C">
      <w:pPr>
        <w:pStyle w:val="Textocomentario"/>
        <w:rPr>
          <w:b/>
        </w:rPr>
      </w:pPr>
      <w:r>
        <w:rPr>
          <w:rStyle w:val="Refdecomentario"/>
        </w:rPr>
        <w:annotationRef/>
      </w:r>
      <w:r w:rsidRPr="006112AF">
        <w:rPr>
          <w:b/>
        </w:rPr>
        <w:t>:</w:t>
      </w:r>
    </w:p>
  </w:comment>
  <w:comment w:id="187" w:author="SERYO TOVAR" w:date="2015-04-15T17:24:00Z" w:initials="ST">
    <w:p w14:paraId="37D28EBD" w14:textId="4FD58DE3" w:rsidR="00DA6D8C" w:rsidRDefault="00DA6D8C">
      <w:pPr>
        <w:pStyle w:val="Textocomentario"/>
      </w:pPr>
      <w:r>
        <w:rPr>
          <w:rStyle w:val="Refdecomentario"/>
        </w:rPr>
        <w:annotationRef/>
      </w:r>
      <w:r>
        <w:t>s</w:t>
      </w:r>
    </w:p>
  </w:comment>
  <w:comment w:id="188" w:author="PETER UJFALUSSY" w:date="2015-04-18T18:45:00Z" w:initials="PU">
    <w:p w14:paraId="02C3EFB2" w14:textId="31CF3038" w:rsidR="00DA6D8C" w:rsidRDefault="00DA6D8C">
      <w:pPr>
        <w:pStyle w:val="Textocomentario"/>
      </w:pPr>
      <w:r>
        <w:rPr>
          <w:rStyle w:val="Refdecomentario"/>
        </w:rPr>
        <w:annotationRef/>
      </w:r>
    </w:p>
  </w:comment>
  <w:comment w:id="189" w:author="SERYO TOVAR" w:date="2015-04-15T17:38:00Z" w:initials="ST">
    <w:p w14:paraId="7F3DD078" w14:textId="62E8ACC9" w:rsidR="00DA6D8C" w:rsidRDefault="00DA6D8C" w:rsidP="001D6862">
      <w:pPr>
        <w:pStyle w:val="Textocomentario"/>
        <w:shd w:val="clear" w:color="auto" w:fill="FBD4B4" w:themeFill="accent6" w:themeFillTint="66"/>
      </w:pPr>
      <w:r>
        <w:rPr>
          <w:rStyle w:val="Refdecomentario"/>
        </w:rPr>
        <w:annotationRef/>
      </w:r>
      <w:r w:rsidRPr="001D6862">
        <w:rPr>
          <w:caps/>
          <w:shd w:val="clear" w:color="auto" w:fill="FBD4B4" w:themeFill="accent6" w:themeFillTint="66"/>
        </w:rPr>
        <w:t>R</w:t>
      </w:r>
      <w:r w:rsidRPr="001D6862">
        <w:rPr>
          <w:caps/>
          <w:shd w:val="clear" w:color="auto" w:fill="FBD4B4" w:themeFill="accent6" w:themeFillTint="66"/>
          <w:vertAlign w:val="subscript"/>
        </w:rPr>
        <w:t>2</w:t>
      </w:r>
      <w:r w:rsidRPr="001D6862">
        <w:rPr>
          <w:caps/>
          <w:shd w:val="clear" w:color="auto" w:fill="FBD4B4" w:themeFill="accent6" w:themeFillTint="66"/>
        </w:rPr>
        <w:t xml:space="preserve"> está mal dibujada. La flecha de -1 a -1 debe ir de -1 a</w:t>
      </w:r>
      <w:r w:rsidRPr="001D6862">
        <w:rPr>
          <w:shd w:val="clear" w:color="auto" w:fill="FBD4B4" w:themeFill="accent6" w:themeFillTint="66"/>
        </w:rPr>
        <w:t xml:space="preserve"> 2</w:t>
      </w:r>
      <w:r>
        <w:t>.</w:t>
      </w:r>
    </w:p>
  </w:comment>
  <w:comment w:id="190" w:author="SERYO TOVAR" w:date="2015-04-15T17:42:00Z" w:initials="ST">
    <w:p w14:paraId="2A6ED2E3" w14:textId="3AE76625" w:rsidR="00DA6D8C" w:rsidRDefault="00DA6D8C">
      <w:pPr>
        <w:pStyle w:val="Textocomentario"/>
      </w:pPr>
      <w:r>
        <w:rPr>
          <w:rStyle w:val="Refdecomentario"/>
        </w:rPr>
        <w:annotationRef/>
      </w:r>
      <w:r>
        <w:t>por</w:t>
      </w:r>
    </w:p>
  </w:comment>
  <w:comment w:id="191" w:author="PETER UJFALUSSY" w:date="2015-04-18T18:47:00Z" w:initials="PU">
    <w:p w14:paraId="2634538B" w14:textId="4075CCA5" w:rsidR="00DA6D8C" w:rsidRDefault="00DA6D8C">
      <w:pPr>
        <w:pStyle w:val="Textocomentario"/>
      </w:pPr>
      <w:r>
        <w:rPr>
          <w:rStyle w:val="Refdecomentario"/>
        </w:rPr>
        <w:annotationRef/>
      </w:r>
    </w:p>
  </w:comment>
  <w:comment w:id="192" w:author="SERYO TOVAR" w:date="2015-04-15T17:43:00Z" w:initials="ST">
    <w:p w14:paraId="5A467108" w14:textId="62DA0AA1" w:rsidR="00DA6D8C" w:rsidRDefault="00DA6D8C">
      <w:pPr>
        <w:pStyle w:val="Textocomentario"/>
      </w:pPr>
      <w:r>
        <w:rPr>
          <w:rStyle w:val="Refdecomentario"/>
        </w:rPr>
        <w:annotationRef/>
      </w:r>
      <m:oMath>
        <m:r>
          <w:rPr>
            <w:rFonts w:ascii="Cambria Math" w:eastAsiaTheme="minorEastAsia" w:hAnsi="Cambria Math" w:cs="Arial"/>
          </w:rPr>
          <m:t>-</m:t>
        </m:r>
      </m:oMath>
      <w:r>
        <w:t>1</w:t>
      </w:r>
    </w:p>
  </w:comment>
  <w:comment w:id="193" w:author="SERYO TOVAR" w:date="2015-04-15T17:44:00Z" w:initials="ST">
    <w:p w14:paraId="66617E6A" w14:textId="4B563CC2" w:rsidR="00DA6D8C" w:rsidRDefault="00DA6D8C">
      <w:pPr>
        <w:pStyle w:val="Textocomentario"/>
      </w:pPr>
      <w:r>
        <w:rPr>
          <w:rStyle w:val="Refdecomentario"/>
        </w:rPr>
        <w:annotationRef/>
      </w:r>
      <w:r>
        <w:t>elementos,</w:t>
      </w:r>
    </w:p>
  </w:comment>
  <w:comment w:id="194" w:author="SERYO TOVAR" w:date="2015-04-15T17:46:00Z" w:initials="ST">
    <w:p w14:paraId="09E24550" w14:textId="677F408E" w:rsidR="00DA6D8C" w:rsidRDefault="00DA6D8C">
      <w:pPr>
        <w:pStyle w:val="Textocomentario"/>
      </w:pPr>
      <w:r>
        <w:rPr>
          <w:rStyle w:val="Refdecomentario"/>
        </w:rPr>
        <w:annotationRef/>
      </w:r>
      <w:r>
        <w:t>ú</w:t>
      </w:r>
    </w:p>
  </w:comment>
  <w:comment w:id="195" w:author="SERYO TOVAR" w:date="2015-04-15T17:53:00Z" w:initials="ST">
    <w:p w14:paraId="434A1092" w14:textId="510319B1" w:rsidR="00DA6D8C" w:rsidRDefault="00DA6D8C">
      <w:pPr>
        <w:pStyle w:val="Textocomentario"/>
      </w:pPr>
      <w:r>
        <w:rPr>
          <w:rStyle w:val="Refdecomentario"/>
        </w:rPr>
        <w:annotationRef/>
      </w:r>
      <w:r>
        <w:rPr>
          <w:rStyle w:val="Refdecomentario"/>
        </w:rPr>
        <w:t xml:space="preserve">si </w:t>
      </w:r>
      <m:oMath>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r>
          <w:rPr>
            <w:rFonts w:ascii="Cambria Math" w:eastAsiaTheme="minorEastAsia" w:hAnsi="Cambria Math" w:cs="Arial"/>
          </w:rPr>
          <m:t>=</m:t>
        </m:r>
      </m:oMath>
      <w:r>
        <w:t xml:space="preserve">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c</m:t>
            </m:r>
          </m:sup>
        </m:sSup>
        <m:r>
          <m:rPr>
            <m:sty m:val="p"/>
          </m:rPr>
          <w:rPr>
            <w:rFonts w:ascii="Cambria Math" w:eastAsiaTheme="minorEastAsia" w:hAnsi="Cambria Math" w:cs="Arial"/>
          </w:rPr>
          <m:t xml:space="preserve">, entonces </m:t>
        </m:r>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m:t>
                </m:r>
              </m:sup>
            </m:sSup>
          </m:num>
          <m:den>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c</m:t>
                </m:r>
              </m:sup>
            </m:sSup>
          </m:den>
        </m:f>
        <m:r>
          <w:rPr>
            <w:rFonts w:ascii="Cambria Math" w:eastAsiaTheme="minorEastAsia" w:hAnsi="Cambria Math" w:cs="Arial"/>
          </w:rPr>
          <m:t xml:space="preserve">=1, </m:t>
        </m:r>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b-c</m:t>
            </m:r>
          </m:sup>
        </m:sSup>
        <m:r>
          <w:rPr>
            <w:rFonts w:ascii="Cambria Math" w:eastAsiaTheme="minorEastAsia" w:hAnsi="Cambria Math" w:cs="Arial"/>
          </w:rPr>
          <m:t xml:space="preserve">=1. </m:t>
        </m:r>
        <m:r>
          <m:rPr>
            <m:sty m:val="p"/>
          </m:rPr>
          <w:rPr>
            <w:rFonts w:ascii="Cambria Math" w:eastAsiaTheme="minorEastAsia" w:hAnsi="Cambria Math" w:cs="Arial"/>
          </w:rPr>
          <m:t>Luego</m:t>
        </m:r>
        <m:r>
          <w:rPr>
            <w:rFonts w:ascii="Cambria Math" w:eastAsiaTheme="minorEastAsia" w:hAnsi="Cambria Math" w:cs="Arial"/>
          </w:rPr>
          <m:t xml:space="preserve"> b-c=0,</m:t>
        </m:r>
        <m:r>
          <m:rPr>
            <m:sty m:val="p"/>
          </m:rPr>
          <w:rPr>
            <w:rFonts w:ascii="Cambria Math" w:eastAsiaTheme="minorEastAsia" w:hAnsi="Cambria Math" w:cs="Arial"/>
          </w:rPr>
          <m:t xml:space="preserve"> de donde</m:t>
        </m:r>
        <m:r>
          <w:rPr>
            <w:rFonts w:ascii="Cambria Math" w:eastAsiaTheme="minorEastAsia" w:hAnsi="Cambria Math" w:cs="Arial"/>
          </w:rPr>
          <m:t xml:space="preserve">  c=b.</m:t>
        </m:r>
      </m:oMath>
      <w:r>
        <w:t xml:space="preserve"> </w:t>
      </w:r>
    </w:p>
  </w:comment>
  <w:comment w:id="196" w:author="SERYO TOVAR" w:date="2015-04-15T18:04:00Z" w:initials="ST">
    <w:p w14:paraId="1193E38D" w14:textId="55B514BD" w:rsidR="00DA6D8C" w:rsidRDefault="00DA6D8C">
      <w:pPr>
        <w:pStyle w:val="Textocomentario"/>
      </w:pPr>
      <w:r>
        <w:rPr>
          <w:rStyle w:val="Refdecomentario"/>
        </w:rPr>
        <w:annotationRef/>
      </w:r>
      <w:r>
        <w:t xml:space="preserve">Esto nos dice que a cada número natural </w:t>
      </w:r>
      <w:r w:rsidRPr="00215300">
        <w:rPr>
          <w:i/>
        </w:rPr>
        <w:t>a</w:t>
      </w:r>
      <w:r>
        <w:t xml:space="preserve"> que está</w:t>
      </w:r>
    </w:p>
  </w:comment>
  <w:comment w:id="197" w:author="SERYO TOVAR" w:date="2015-04-15T18:08:00Z" w:initials="ST">
    <w:p w14:paraId="32185394" w14:textId="0139737C" w:rsidR="00DA6D8C" w:rsidRDefault="00DA6D8C">
      <w:pPr>
        <w:pStyle w:val="Textocomentario"/>
      </w:pPr>
      <w:r>
        <w:rPr>
          <w:rStyle w:val="Refdecomentario"/>
        </w:rPr>
        <w:annotationRef/>
      </w:r>
      <w:r w:rsidRPr="00DC179F">
        <w:rPr>
          <w:i/>
        </w:rPr>
        <w:t>b</w:t>
      </w:r>
      <w:r>
        <w:t xml:space="preserve"> que está en el conjunto de llegada. Por</w:t>
      </w:r>
    </w:p>
  </w:comment>
  <w:comment w:id="198" w:author="SERYO TOVAR" w:date="2015-04-15T18:12:00Z" w:initials="ST">
    <w:p w14:paraId="3E2536FF" w14:textId="47C34A1C" w:rsidR="00DA6D8C" w:rsidRDefault="00DA6D8C">
      <w:pPr>
        <w:pStyle w:val="Textocomentario"/>
      </w:pPr>
      <w:r>
        <w:rPr>
          <w:rStyle w:val="Refdecomentario"/>
        </w:rPr>
        <w:annotationRef/>
      </w:r>
      <w:r>
        <w:t>tanto el conjunto de salida como</w:t>
      </w:r>
    </w:p>
  </w:comment>
  <w:comment w:id="199" w:author="SERYO TOVAR" w:date="2015-04-15T18:13:00Z" w:initials="ST">
    <w:p w14:paraId="04E9D95E" w14:textId="5466BEBA" w:rsidR="00DA6D8C" w:rsidRDefault="00DA6D8C">
      <w:pPr>
        <w:pStyle w:val="Textocomentario"/>
      </w:pPr>
      <w:r>
        <w:rPr>
          <w:rStyle w:val="Refdecomentario"/>
        </w:rPr>
        <w:annotationRef/>
      </w:r>
      <w:r>
        <w:t>un</w:t>
      </w:r>
    </w:p>
  </w:comment>
  <w:comment w:id="200" w:author="SERYO TOVAR" w:date="2015-04-15T18:14:00Z" w:initials="ST">
    <w:p w14:paraId="66D4EB7E" w14:textId="115B4147" w:rsidR="00DA6D8C" w:rsidRDefault="00DA6D8C">
      <w:pPr>
        <w:pStyle w:val="Textocomentario"/>
      </w:pPr>
      <w:r>
        <w:rPr>
          <w:rStyle w:val="Refdecomentario"/>
        </w:rPr>
        <w:annotationRef/>
      </w:r>
    </w:p>
  </w:comment>
  <w:comment w:id="201" w:author="SERYO TOVAR" w:date="2015-04-15T18:14:00Z" w:initials="ST">
    <w:p w14:paraId="779994B9" w14:textId="3A98B27F" w:rsidR="00DA6D8C" w:rsidRDefault="00DA6D8C">
      <w:pPr>
        <w:pStyle w:val="Textocomentario"/>
      </w:pPr>
      <w:r>
        <w:rPr>
          <w:rStyle w:val="Refdecomentario"/>
        </w:rPr>
        <w:annotationRef/>
      </w:r>
      <w:r>
        <w:t xml:space="preserve">la </w:t>
      </w:r>
    </w:p>
  </w:comment>
  <w:comment w:id="202" w:author="SERYO TOVAR" w:date="2015-04-15T18:17:00Z" w:initials="ST">
    <w:p w14:paraId="0E592776" w14:textId="21114C7B" w:rsidR="00DA6D8C" w:rsidRDefault="00DA6D8C">
      <w:pPr>
        <w:pStyle w:val="Textocomentario"/>
      </w:pPr>
      <w:r>
        <w:rPr>
          <w:rStyle w:val="Refdecomentario"/>
        </w:rPr>
        <w:annotationRef/>
      </w:r>
      <w:r>
        <w:t xml:space="preserve">. Si </w:t>
      </w:r>
    </w:p>
  </w:comment>
  <w:comment w:id="203" w:author="SERYO TOVAR" w:date="2015-04-15T18:19:00Z" w:initials="ST">
    <w:p w14:paraId="44E8E08E" w14:textId="377F3C82" w:rsidR="00DA6D8C" w:rsidRDefault="00DA6D8C">
      <w:pPr>
        <w:pStyle w:val="Textocomentario"/>
      </w:pPr>
      <w:r>
        <w:rPr>
          <w:rStyle w:val="Refdecomentario"/>
        </w:rPr>
        <w:annotationRef/>
      </w:r>
      <w:r>
        <w:t>a la</w:t>
      </w:r>
    </w:p>
  </w:comment>
  <w:comment w:id="204" w:author="SERYO TOVAR" w:date="2015-04-15T18:17:00Z" w:initials="ST">
    <w:p w14:paraId="31E7E4FA" w14:textId="28481CB8" w:rsidR="00DA6D8C" w:rsidRDefault="00DA6D8C">
      <w:pPr>
        <w:pStyle w:val="Textocomentario"/>
      </w:pPr>
      <w:r>
        <w:rPr>
          <w:rStyle w:val="Refdecomentario"/>
        </w:rPr>
        <w:annotationRef/>
      </w:r>
    </w:p>
  </w:comment>
  <w:comment w:id="205" w:author="SERYO TOVAR" w:date="2015-04-15T18:19:00Z" w:initials="ST">
    <w:p w14:paraId="23CB548B" w14:textId="55B3EE60" w:rsidR="00DA6D8C" w:rsidRDefault="00DA6D8C">
      <w:pPr>
        <w:pStyle w:val="Textocomentario"/>
      </w:pPr>
      <w:r>
        <w:rPr>
          <w:rStyle w:val="Refdecomentario"/>
        </w:rPr>
        <w:annotationRef/>
      </w:r>
      <w:r>
        <w:t>;</w:t>
      </w:r>
    </w:p>
  </w:comment>
  <w:comment w:id="206" w:author="SERYO TOVAR" w:date="2015-04-15T18:20:00Z" w:initials="ST">
    <w:p w14:paraId="05A69CA7" w14:textId="58E5A83F" w:rsidR="00DA6D8C" w:rsidRDefault="00DA6D8C">
      <w:pPr>
        <w:pStyle w:val="Textocomentario"/>
      </w:pPr>
      <w:r>
        <w:rPr>
          <w:rStyle w:val="Refdecomentario"/>
        </w:rPr>
        <w:annotationRef/>
      </w:r>
      <w:r>
        <w:t>punto,</w:t>
      </w:r>
    </w:p>
  </w:comment>
  <w:comment w:id="207" w:author="PETER UJFALUSSY" w:date="2015-04-18T19:00:00Z" w:initials="PU">
    <w:p w14:paraId="0815F6AB" w14:textId="4DB48A98" w:rsidR="00DA6D8C" w:rsidRDefault="00DA6D8C">
      <w:pPr>
        <w:pStyle w:val="Textocomentario"/>
      </w:pPr>
      <w:r>
        <w:rPr>
          <w:rStyle w:val="Refdecomentario"/>
        </w:rPr>
        <w:annotationRef/>
      </w:r>
      <w:r>
        <w:t>, la relación</w:t>
      </w:r>
    </w:p>
  </w:comment>
  <w:comment w:id="208" w:author="SERYO TOVAR" w:date="2015-04-15T18:26:00Z" w:initials="ST">
    <w:p w14:paraId="0FDAC2DA" w14:textId="5671EE8D" w:rsidR="00DA6D8C" w:rsidRDefault="00DA6D8C">
      <w:pPr>
        <w:pStyle w:val="Textocomentario"/>
      </w:pPr>
      <w:r>
        <w:rPr>
          <w:rStyle w:val="Refdecomentario"/>
        </w:rPr>
        <w:annotationRef/>
      </w:r>
    </w:p>
  </w:comment>
  <w:comment w:id="209" w:author="SERYO TOVAR" w:date="2015-04-15T18:25:00Z" w:initials="ST">
    <w:p w14:paraId="2E6B82AF" w14:textId="6BD96A64" w:rsidR="00DA6D8C" w:rsidRDefault="00DA6D8C">
      <w:pPr>
        <w:pStyle w:val="Textocomentario"/>
      </w:pPr>
      <w:r>
        <w:rPr>
          <w:rStyle w:val="Refdecomentario"/>
        </w:rPr>
        <w:annotationRef/>
      </w:r>
      <w:r>
        <w:rPr>
          <w:rStyle w:val="Refdecomentario"/>
        </w:rPr>
        <w:t>. Por lo tanto,</w:t>
      </w:r>
    </w:p>
  </w:comment>
  <w:comment w:id="210" w:author="PETER UJFALUSSY" w:date="2015-04-18T19:02:00Z" w:initials="PU">
    <w:p w14:paraId="7F875578" w14:textId="5CEB5F90" w:rsidR="00DA6D8C" w:rsidRDefault="00DA6D8C">
      <w:pPr>
        <w:pStyle w:val="Textocomentario"/>
      </w:pPr>
      <w:r>
        <w:rPr>
          <w:rStyle w:val="Refdecomentario"/>
        </w:rPr>
        <w:annotationRef/>
      </w:r>
      <w:r>
        <w:t>, la relación</w:t>
      </w:r>
    </w:p>
  </w:comment>
  <w:comment w:id="211" w:author="SERYO TOVAR" w:date="2015-04-15T18:28:00Z" w:initials="ST">
    <w:p w14:paraId="53483FFF" w14:textId="40E4910A" w:rsidR="00DA6D8C" w:rsidRDefault="00DA6D8C">
      <w:pPr>
        <w:pStyle w:val="Textocomentario"/>
      </w:pPr>
      <w:r>
        <w:rPr>
          <w:rStyle w:val="Refdecomentario"/>
        </w:rPr>
        <w:annotationRef/>
      </w:r>
      <w:r>
        <w:t xml:space="preserve">. Por lo tanto, </w:t>
      </w:r>
      <w:r w:rsidRPr="0031529F">
        <w:rPr>
          <w:i/>
        </w:rPr>
        <w:t>R</w:t>
      </w:r>
    </w:p>
  </w:comment>
  <w:comment w:id="212" w:author="PETER UJFALUSSY" w:date="2015-04-18T19:03:00Z" w:initials="PU">
    <w:p w14:paraId="4CBE0648" w14:textId="2B89D4E3" w:rsidR="00DA6D8C" w:rsidRDefault="00DA6D8C">
      <w:pPr>
        <w:pStyle w:val="Textocomentario"/>
      </w:pPr>
      <w:r>
        <w:rPr>
          <w:rStyle w:val="Refdecomentario"/>
        </w:rPr>
        <w:annotationRef/>
      </w:r>
      <w:r>
        <w:t>, la relación</w:t>
      </w:r>
    </w:p>
  </w:comment>
  <w:comment w:id="213" w:author="PETER UJFALUSSY" w:date="2015-04-18T19:04:00Z" w:initials="PU">
    <w:p w14:paraId="61B8D291" w14:textId="0A72F72B" w:rsidR="00DA6D8C" w:rsidRDefault="00DA6D8C">
      <w:pPr>
        <w:pStyle w:val="Textocomentario"/>
      </w:pPr>
      <w:r>
        <w:rPr>
          <w:rStyle w:val="Refdecomentario"/>
        </w:rPr>
        <w:annotationRef/>
      </w:r>
    </w:p>
  </w:comment>
  <w:comment w:id="214" w:author="SERYO TOVAR" w:date="2015-04-15T18:29:00Z" w:initials="ST">
    <w:p w14:paraId="1B9CFEAF" w14:textId="5691F23F" w:rsidR="00DA6D8C" w:rsidRDefault="00DA6D8C">
      <w:pPr>
        <w:pStyle w:val="Textocomentario"/>
      </w:pPr>
      <w:r>
        <w:rPr>
          <w:rStyle w:val="Refdecomentario"/>
        </w:rPr>
        <w:annotationRef/>
      </w:r>
      <w:r>
        <w:t xml:space="preserve">. Por lo tanto, </w:t>
      </w:r>
    </w:p>
  </w:comment>
  <w:comment w:id="215" w:author="SERYO TOVAR" w:date="2015-04-15T18:30:00Z" w:initials="ST">
    <w:p w14:paraId="38074EF4" w14:textId="62750AA5" w:rsidR="00DA6D8C" w:rsidRDefault="00DA6D8C">
      <w:pPr>
        <w:pStyle w:val="Textocomentario"/>
      </w:pPr>
      <w:r>
        <w:rPr>
          <w:rStyle w:val="Refdecomentario"/>
        </w:rPr>
        <w:annotationRef/>
      </w:r>
      <w:r>
        <w:t>la</w:t>
      </w:r>
    </w:p>
  </w:comment>
  <w:comment w:id="216" w:author="SERYO TOVAR" w:date="2015-04-15T18:30:00Z" w:initials="ST">
    <w:p w14:paraId="3F263A34" w14:textId="625F0478" w:rsidR="00DA6D8C" w:rsidRDefault="00DA6D8C">
      <w:pPr>
        <w:pStyle w:val="Textocomentario"/>
      </w:pPr>
      <w:r>
        <w:rPr>
          <w:rStyle w:val="Refdecomentario"/>
        </w:rPr>
        <w:annotationRef/>
      </w:r>
      <w:r>
        <w:t>función.</w:t>
      </w:r>
    </w:p>
  </w:comment>
  <w:comment w:id="217" w:author="SERYO TOVAR" w:date="2015-04-15T18:31:00Z" w:initials="ST">
    <w:p w14:paraId="723B51BF" w14:textId="10F111F8" w:rsidR="00DA6D8C" w:rsidRDefault="00DA6D8C">
      <w:pPr>
        <w:pStyle w:val="Textocomentario"/>
      </w:pPr>
      <w:r>
        <w:rPr>
          <w:rStyle w:val="Refdecomentario"/>
        </w:rPr>
        <w:annotationRef/>
      </w:r>
      <w:r>
        <w:rPr>
          <w:rStyle w:val="Refdecomentario"/>
        </w:rPr>
        <w:t>. Por lo tanto,</w:t>
      </w:r>
    </w:p>
  </w:comment>
  <w:comment w:id="219" w:author="SERYO TOVAR" w:date="2015-04-15T18:39:00Z" w:initials="ST">
    <w:p w14:paraId="25149530" w14:textId="2AFD9767" w:rsidR="00DA6D8C" w:rsidRDefault="00DA6D8C">
      <w:pPr>
        <w:pStyle w:val="Textocomentario"/>
      </w:pPr>
      <w:r>
        <w:rPr>
          <w:rStyle w:val="Refdecomentario"/>
        </w:rPr>
        <w:annotationRef/>
      </w:r>
      <w:r>
        <w:t>para reconocer relaciones que son funciones.</w:t>
      </w:r>
    </w:p>
  </w:comment>
  <w:comment w:id="221" w:author="SERYO TOVAR" w:date="2015-04-15T18:42:00Z" w:initials="ST">
    <w:p w14:paraId="5DA618DE" w14:textId="057A726B" w:rsidR="00DA6D8C" w:rsidRDefault="00DA6D8C">
      <w:pPr>
        <w:pStyle w:val="Textocomentario"/>
      </w:pPr>
      <w:r>
        <w:rPr>
          <w:rStyle w:val="Refdecomentario"/>
        </w:rPr>
        <w:annotationRef/>
      </w:r>
      <w:r>
        <w:t xml:space="preserve">Todas las funciones son relaciones. Por tanto, establecen una correspondencia entre elementos de un conjunto de salida </w:t>
      </w:r>
      <w:r w:rsidRPr="00EB24A5">
        <w:rPr>
          <w:i/>
        </w:rPr>
        <w:t>A</w:t>
      </w:r>
      <w:r>
        <w:t xml:space="preserve"> y un conjunto de llegada </w:t>
      </w:r>
      <w:r w:rsidRPr="00EB24A5">
        <w:rPr>
          <w:i/>
        </w:rPr>
        <w:t>B</w:t>
      </w:r>
      <w:r>
        <w:t xml:space="preserve">, de modo que tienen definido un dominio y un rango. Además de estos, hay otros elementos que se deben tener en cuenta al trabajar con funciones: el </w:t>
      </w:r>
      <w:r w:rsidRPr="001C7A5A">
        <w:rPr>
          <w:b/>
        </w:rPr>
        <w:t>codominio</w:t>
      </w:r>
      <w:r>
        <w:t xml:space="preserve">, la </w:t>
      </w:r>
      <w:r w:rsidRPr="00EB24A5">
        <w:rPr>
          <w:b/>
        </w:rPr>
        <w:t>image</w:t>
      </w:r>
      <w:r w:rsidRPr="001020AB">
        <w:rPr>
          <w:b/>
        </w:rPr>
        <w:t>n</w:t>
      </w:r>
      <w:r>
        <w:t xml:space="preserve"> y la </w:t>
      </w:r>
      <w:r w:rsidRPr="00EB24A5">
        <w:rPr>
          <w:b/>
        </w:rPr>
        <w:t>preimagen</w:t>
      </w:r>
      <w:r>
        <w:t xml:space="preserve">.  </w:t>
      </w:r>
    </w:p>
  </w:comment>
  <w:comment w:id="222" w:author="SERYO TOVAR" w:date="2015-04-15T18:52:00Z" w:initials="ST">
    <w:p w14:paraId="4584223A" w14:textId="3372C9F9" w:rsidR="00DA6D8C" w:rsidRDefault="00DA6D8C">
      <w:pPr>
        <w:pStyle w:val="Textocomentario"/>
      </w:pPr>
      <w:r>
        <w:rPr>
          <w:rStyle w:val="Refdecomentario"/>
        </w:rPr>
        <w:annotationRef/>
      </w:r>
      <w:r w:rsidRPr="00EB24A5">
        <w:rPr>
          <w:i/>
        </w:rPr>
        <w:t>f</w:t>
      </w:r>
      <w:r>
        <w:t xml:space="preserve"> se </w:t>
      </w:r>
    </w:p>
  </w:comment>
  <w:comment w:id="223" w:author="SERYO TOVAR" w:date="2015-04-15T18:53:00Z" w:initials="ST">
    <w:p w14:paraId="55BB1DC3" w14:textId="47AB38A3" w:rsidR="00DA6D8C" w:rsidRDefault="00DA6D8C">
      <w:pPr>
        <w:pStyle w:val="Textocomentario"/>
      </w:pPr>
      <w:r>
        <w:rPr>
          <w:rStyle w:val="Refdecomentario"/>
        </w:rPr>
        <w:annotationRef/>
      </w:r>
      <w:r w:rsidRPr="00EB24A5">
        <w:rPr>
          <w:rStyle w:val="Refdecomentario"/>
          <w:b/>
        </w:rPr>
        <w:t>función</w:t>
      </w:r>
      <w:r>
        <w:rPr>
          <w:rStyle w:val="Refdecomentario"/>
        </w:rPr>
        <w:t xml:space="preserve">, </w:t>
      </w:r>
      <w:proofErr w:type="spellStart"/>
      <w:r w:rsidRPr="00EB24A5">
        <w:rPr>
          <w:rStyle w:val="Refdecomentario"/>
          <w:i/>
        </w:rPr>
        <w:t>Codm</w:t>
      </w:r>
      <w:proofErr w:type="spellEnd"/>
      <w:r w:rsidRPr="00EB24A5">
        <w:rPr>
          <w:rStyle w:val="Refdecomentario"/>
          <w:i/>
        </w:rPr>
        <w:t xml:space="preserve"> f</w:t>
      </w:r>
      <w:r>
        <w:rPr>
          <w:rStyle w:val="Refdecomentario"/>
        </w:rPr>
        <w:t>.</w:t>
      </w:r>
    </w:p>
  </w:comment>
  <w:comment w:id="224" w:author="PETER UJFALUSSY" w:date="2015-04-18T19:08:00Z" w:initials="PU">
    <w:p w14:paraId="2946CC8B" w14:textId="1C21C70A" w:rsidR="00DA6D8C" w:rsidRDefault="00DA6D8C">
      <w:pPr>
        <w:pStyle w:val="Textocomentario"/>
      </w:pPr>
      <w:r>
        <w:rPr>
          <w:rStyle w:val="Refdecomentario"/>
        </w:rPr>
        <w:annotationRef/>
      </w:r>
    </w:p>
  </w:comment>
  <w:comment w:id="225" w:author="PETER UJFALUSSY" w:date="2015-04-18T19:09:00Z" w:initials="PU">
    <w:p w14:paraId="56DD9C9A" w14:textId="0ECDB536" w:rsidR="00DA6D8C" w:rsidRDefault="00DA6D8C">
      <w:pPr>
        <w:pStyle w:val="Textocomentario"/>
      </w:pPr>
      <w:r>
        <w:rPr>
          <w:rStyle w:val="Refdecomentario"/>
        </w:rPr>
        <w:annotationRef/>
      </w:r>
    </w:p>
  </w:comment>
  <w:comment w:id="226" w:author="SERYO TOVAR" w:date="2015-04-15T21:11:00Z" w:initials="ST">
    <w:p w14:paraId="0FC27077" w14:textId="7BF70756" w:rsidR="00DA6D8C" w:rsidRDefault="00DA6D8C">
      <w:pPr>
        <w:pStyle w:val="Textocomentario"/>
      </w:pPr>
      <w:r>
        <w:rPr>
          <w:rStyle w:val="Refdecomentario"/>
        </w:rPr>
        <w:annotationRef/>
      </w:r>
      <w:r>
        <w:t>s</w:t>
      </w:r>
    </w:p>
  </w:comment>
  <w:comment w:id="227" w:author="SERYO TOVAR" w:date="2015-04-15T21:12:00Z" w:initials="ST">
    <w:p w14:paraId="4EE16B12" w14:textId="0822F37D" w:rsidR="00DA6D8C" w:rsidRPr="0037470E" w:rsidRDefault="00DA6D8C">
      <w:pPr>
        <w:pStyle w:val="Textocomentario"/>
      </w:pPr>
      <w:r>
        <w:rPr>
          <w:rStyle w:val="Refdecomentario"/>
        </w:rPr>
        <w:annotationRef/>
      </w:r>
      <w:r>
        <w:t xml:space="preserve">relación </w:t>
      </w:r>
      <w:r w:rsidRPr="008477D0">
        <w:rPr>
          <w:i/>
        </w:rPr>
        <w:t>R</w:t>
      </w:r>
      <w:r w:rsidRPr="008477D0">
        <w:rPr>
          <w:vertAlign w:val="subscript"/>
        </w:rPr>
        <w:t>5</w:t>
      </w:r>
      <w:r>
        <w:t>.</w:t>
      </w:r>
    </w:p>
  </w:comment>
  <w:comment w:id="228" w:author="SERYO TOVAR" w:date="2015-04-15T21:21:00Z" w:initials="ST">
    <w:p w14:paraId="6D1FA8CE" w14:textId="014DBB8E" w:rsidR="00DA6D8C" w:rsidRDefault="00DA6D8C">
      <w:pPr>
        <w:pStyle w:val="Textocomentario"/>
      </w:pPr>
      <w:r>
        <w:rPr>
          <w:rStyle w:val="Refdecomentario"/>
        </w:rPr>
        <w:annotationRef/>
      </w:r>
      <w:r>
        <w:t>con</w:t>
      </w:r>
    </w:p>
  </w:comment>
  <w:comment w:id="229" w:author="SERYO TOVAR" w:date="2015-04-15T21:24:00Z" w:initials="ST">
    <w:p w14:paraId="02055E70" w14:textId="2B205A9B" w:rsidR="00DA6D8C" w:rsidRDefault="00DA6D8C">
      <w:pPr>
        <w:pStyle w:val="Textocomentario"/>
      </w:pPr>
      <w:r>
        <w:rPr>
          <w:rStyle w:val="Refdecomentario"/>
        </w:rPr>
        <w:annotationRef/>
      </w:r>
      <w:r>
        <w:rPr>
          <w:rStyle w:val="Refdecomentario"/>
        </w:rPr>
        <w:t>en</w:t>
      </w:r>
    </w:p>
  </w:comment>
  <w:comment w:id="230" w:author="SERYO TOVAR" w:date="2015-04-15T21:23:00Z" w:initials="ST">
    <w:p w14:paraId="779CF737" w14:textId="2E22A449" w:rsidR="00DA6D8C" w:rsidRDefault="00DA6D8C">
      <w:pPr>
        <w:pStyle w:val="Textocomentario"/>
      </w:pPr>
      <w:r>
        <w:rPr>
          <w:rStyle w:val="Refdecomentario"/>
        </w:rPr>
        <w:annotationRef/>
      </w:r>
      <w:r>
        <w:t>. La</w:t>
      </w:r>
    </w:p>
  </w:comment>
  <w:comment w:id="231" w:author="SERYO TOVAR" w:date="2015-04-15T21:25:00Z" w:initials="ST">
    <w:p w14:paraId="1340AB7A" w14:textId="0D1A4E4E" w:rsidR="00DA6D8C" w:rsidRDefault="00DA6D8C">
      <w:pPr>
        <w:pStyle w:val="Textocomentario"/>
      </w:pPr>
      <w:r>
        <w:rPr>
          <w:rStyle w:val="Refdecomentario"/>
        </w:rPr>
        <w:annotationRef/>
      </w:r>
      <w:r>
        <w:t xml:space="preserve">analítica, </w:t>
      </w:r>
    </w:p>
  </w:comment>
  <w:comment w:id="232" w:author="SERYO TOVAR" w:date="2015-04-15T21:35:00Z" w:initials="ST">
    <w:p w14:paraId="7D2C7CD7" w14:textId="5D0794A5" w:rsidR="00DA6D8C" w:rsidRDefault="00DA6D8C">
      <w:pPr>
        <w:pStyle w:val="Textocomentario"/>
      </w:pPr>
      <w:r>
        <w:rPr>
          <w:rStyle w:val="Refdecomentario"/>
        </w:rPr>
        <w:annotationRef/>
      </w:r>
      <w:r>
        <w:rPr>
          <w:rStyle w:val="Refdecomentario"/>
        </w:rPr>
        <w:t>cada uno de los elementos del dominio con sus imágenes por medio de una expresión matemática.</w:t>
      </w:r>
    </w:p>
  </w:comment>
  <w:comment w:id="233" w:author="PETER UJFALUSSY" w:date="2015-04-18T19:14:00Z" w:initials="PU">
    <w:p w14:paraId="51D940EF" w14:textId="45BB8F59" w:rsidR="00DA6D8C" w:rsidRDefault="00DA6D8C">
      <w:pPr>
        <w:pStyle w:val="Textocomentario"/>
      </w:pPr>
      <w:r>
        <w:rPr>
          <w:rStyle w:val="Refdecomentario"/>
        </w:rPr>
        <w:annotationRef/>
      </w:r>
      <m:oMath>
        <m:r>
          <w:rPr>
            <w:rFonts w:ascii="Cambria Math" w:eastAsiaTheme="minorEastAsia" w:hAnsi="Cambria Math" w:cs="Arial"/>
          </w:rPr>
          <m:t>sen</m:t>
        </m:r>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cos</m:t>
        </m:r>
        <m:d>
          <m:dPr>
            <m:ctrlPr>
              <w:rPr>
                <w:rFonts w:ascii="Cambria Math" w:eastAsiaTheme="minorEastAsia" w:hAnsi="Cambria Math" w:cs="Arial"/>
                <w:i/>
              </w:rPr>
            </m:ctrlPr>
          </m:dPr>
          <m:e>
            <m:r>
              <w:rPr>
                <w:rFonts w:ascii="Cambria Math" w:eastAsiaTheme="minorEastAsia" w:hAnsi="Cambria Math" w:cs="Arial"/>
              </w:rPr>
              <m:t>3x</m:t>
            </m:r>
          </m:e>
        </m:d>
      </m:oMath>
    </w:p>
  </w:comment>
  <w:comment w:id="234" w:author="SERYO TOVAR" w:date="2015-04-15T21:39:00Z" w:initials="ST">
    <w:p w14:paraId="06DE5454" w14:textId="5576D772" w:rsidR="00DA6D8C" w:rsidRDefault="00DA6D8C">
      <w:pPr>
        <w:pStyle w:val="Textocomentario"/>
      </w:pPr>
      <w:r>
        <w:rPr>
          <w:rStyle w:val="Refdecomentario"/>
        </w:rPr>
        <w:annotationRef/>
      </w:r>
      <w:r>
        <w:t>2.</w:t>
      </w:r>
    </w:p>
  </w:comment>
  <w:comment w:id="235" w:author="SERYO TOVAR" w:date="2015-04-15T21:40:00Z" w:initials="ST">
    <w:p w14:paraId="5C0889C0" w14:textId="580FFD78" w:rsidR="00DA6D8C" w:rsidRDefault="00DA6D8C">
      <w:pPr>
        <w:pStyle w:val="Textocomentario"/>
      </w:pPr>
      <w:r>
        <w:rPr>
          <w:rStyle w:val="Refdecomentario"/>
        </w:rPr>
        <w:annotationRef/>
      </w:r>
      <w:r>
        <w:t>trazar</w:t>
      </w:r>
    </w:p>
  </w:comment>
  <w:comment w:id="236" w:author="SERYO TOVAR" w:date="2015-04-15T21:41:00Z" w:initials="ST">
    <w:p w14:paraId="787BBD88" w14:textId="26967DF9" w:rsidR="00DA6D8C" w:rsidRDefault="00DA6D8C">
      <w:pPr>
        <w:pStyle w:val="Textocomentario"/>
      </w:pPr>
      <w:r>
        <w:rPr>
          <w:rStyle w:val="Refdecomentario"/>
        </w:rPr>
        <w:annotationRef/>
      </w:r>
      <w:r>
        <w:t>. Por</w:t>
      </w:r>
    </w:p>
  </w:comment>
  <w:comment w:id="237" w:author="SERYO TOVAR" w:date="2015-04-15T21:42:00Z" w:initials="ST">
    <w:p w14:paraId="026442C3" w14:textId="53DF1958" w:rsidR="00DA6D8C" w:rsidRDefault="00DA6D8C">
      <w:pPr>
        <w:pStyle w:val="Textocomentario"/>
      </w:pPr>
      <w:r>
        <w:rPr>
          <w:rStyle w:val="Refdecomentario"/>
        </w:rPr>
        <w:annotationRef/>
      </w:r>
      <m:oMath>
        <m:r>
          <w:rPr>
            <w:rFonts w:ascii="Cambria Math" w:eastAsiaTheme="minorEastAsia" w:hAnsi="Cambria Math" w:cs="Arial"/>
          </w:rPr>
          <m:t>x</m:t>
        </m:r>
      </m:oMath>
    </w:p>
  </w:comment>
  <w:comment w:id="238" w:author="SERYO TOVAR" w:date="2015-04-15T21:29:00Z" w:initials="ST">
    <w:p w14:paraId="453AC07B" w14:textId="3D866F3F" w:rsidR="00DA6D8C" w:rsidRDefault="00DA6D8C">
      <w:pPr>
        <w:pStyle w:val="Textocomentario"/>
      </w:pPr>
      <w:r>
        <w:rPr>
          <w:rStyle w:val="Refdecomentario"/>
        </w:rPr>
        <w:annotationRef/>
      </w:r>
      <w:r>
        <w:t>el caso de</w:t>
      </w:r>
    </w:p>
  </w:comment>
  <w:comment w:id="239" w:author="SERYO TOVAR" w:date="2015-04-15T21:31:00Z" w:initials="ST">
    <w:p w14:paraId="69669A0D" w14:textId="62D97F4A" w:rsidR="00DA6D8C" w:rsidRDefault="00DA6D8C">
      <w:pPr>
        <w:pStyle w:val="Textocomentario"/>
      </w:pPr>
      <w:r>
        <w:rPr>
          <w:rStyle w:val="Refdecomentario"/>
        </w:rPr>
        <w:annotationRef/>
      </w:r>
      <w:r>
        <w:t>o construir una</w:t>
      </w:r>
    </w:p>
  </w:comment>
  <w:comment w:id="240" w:author="SERYO TOVAR" w:date="2015-04-15T21:46:00Z" w:initials="ST">
    <w:p w14:paraId="2F548CD8" w14:textId="43BFBA2F" w:rsidR="00DA6D8C" w:rsidRDefault="00DA6D8C">
      <w:pPr>
        <w:pStyle w:val="Textocomentario"/>
      </w:pPr>
      <w:r>
        <w:rPr>
          <w:rStyle w:val="Refdecomentario"/>
        </w:rPr>
        <w:annotationRef/>
      </w:r>
      <w:r>
        <w:t>definidas por medio</w:t>
      </w:r>
    </w:p>
  </w:comment>
  <w:comment w:id="241" w:author="SERYO TOVAR" w:date="2015-04-15T21:48:00Z" w:initials="ST">
    <w:p w14:paraId="2D567EEF" w14:textId="520139D7" w:rsidR="00DA6D8C" w:rsidRDefault="00DA6D8C">
      <w:pPr>
        <w:pStyle w:val="Textocomentario"/>
      </w:pPr>
      <w:r>
        <w:rPr>
          <w:rStyle w:val="Refdecomentario"/>
        </w:rPr>
        <w:annotationRef/>
      </w:r>
      <w:r>
        <w:t>ejercitan</w:t>
      </w:r>
    </w:p>
  </w:comment>
  <w:comment w:id="242" w:author="SERYO TOVAR" w:date="2015-04-15T21:50:00Z" w:initials="ST">
    <w:p w14:paraId="6AC68078" w14:textId="6F7C64B3" w:rsidR="00DA6D8C" w:rsidRDefault="00DA6D8C">
      <w:pPr>
        <w:pStyle w:val="Textocomentario"/>
      </w:pPr>
      <w:r>
        <w:rPr>
          <w:rStyle w:val="Refdecomentario"/>
        </w:rPr>
        <w:annotationRef/>
      </w:r>
      <w:r>
        <w:t>d</w:t>
      </w:r>
    </w:p>
  </w:comment>
  <w:comment w:id="243" w:author="SERYO TOVAR" w:date="2015-04-15T21:51:00Z" w:initials="ST">
    <w:p w14:paraId="312AE1DF" w14:textId="4CC0C2C0" w:rsidR="00DA6D8C" w:rsidRDefault="00DA6D8C">
      <w:pPr>
        <w:pStyle w:val="Textocomentario"/>
      </w:pPr>
      <w:r>
        <w:rPr>
          <w:rStyle w:val="Refdecomentario"/>
        </w:rPr>
        <w:annotationRef/>
      </w:r>
      <w:r>
        <w:t>diseñada para reforzar</w:t>
      </w:r>
    </w:p>
  </w:comment>
  <w:comment w:id="244" w:author="PETER UJFALUSSY" w:date="2015-04-18T19:19:00Z" w:initials="PU">
    <w:p w14:paraId="1EE763E9" w14:textId="2DF0998B" w:rsidR="00DA6D8C" w:rsidRDefault="00DA6D8C">
      <w:pPr>
        <w:pStyle w:val="Textocomentario"/>
      </w:pPr>
      <w:r>
        <w:rPr>
          <w:rStyle w:val="Refdecomentario"/>
        </w:rPr>
        <w:annotationRef/>
      </w:r>
    </w:p>
  </w:comment>
  <w:comment w:id="245" w:author="SERYO TOVAR" w:date="2015-04-15T21:50:00Z" w:initials="ST">
    <w:p w14:paraId="12302702" w14:textId="4BCBAB87" w:rsidR="00DA6D8C" w:rsidRDefault="00DA6D8C">
      <w:pPr>
        <w:pStyle w:val="Textocomentario"/>
      </w:pPr>
      <w:r>
        <w:rPr>
          <w:rStyle w:val="Refdecomentario"/>
        </w:rPr>
        <w:annotationRef/>
      </w:r>
      <w:r>
        <w:t>d</w:t>
      </w:r>
    </w:p>
  </w:comment>
  <w:comment w:id="246" w:author="SERYO TOVAR" w:date="2015-04-15T22:01:00Z" w:initials="ST">
    <w:p w14:paraId="54D3D7D0" w14:textId="5E0B3BE6" w:rsidR="00DA6D8C" w:rsidRPr="00424203" w:rsidRDefault="00DA6D8C">
      <w:pPr>
        <w:pStyle w:val="Textocomentario"/>
        <w:rPr>
          <w:strike/>
        </w:rPr>
      </w:pPr>
      <w:r>
        <w:rPr>
          <w:rStyle w:val="Refdecomentario"/>
        </w:rPr>
        <w:annotationRef/>
      </w:r>
    </w:p>
  </w:comment>
  <w:comment w:id="247" w:author="PETER UJFALUSSY" w:date="2015-04-18T19:20:00Z" w:initials="PU">
    <w:p w14:paraId="023F304F" w14:textId="4D2CECC3" w:rsidR="00DA6D8C" w:rsidRDefault="00DA6D8C">
      <w:pPr>
        <w:pStyle w:val="Textocomentario"/>
      </w:pPr>
      <w:r>
        <w:rPr>
          <w:rStyle w:val="Refdecomentario"/>
        </w:rPr>
        <w:annotationRef/>
      </w:r>
    </w:p>
  </w:comment>
  <w:comment w:id="248" w:author="PETER UJFALUSSY" w:date="2015-04-18T19:20:00Z" w:initials="PU">
    <w:p w14:paraId="4F83D92C" w14:textId="7FAEAA7A" w:rsidR="00DA6D8C" w:rsidRDefault="00DA6D8C">
      <w:pPr>
        <w:pStyle w:val="Textocomentario"/>
      </w:pPr>
      <w:r>
        <w:rPr>
          <w:rStyle w:val="Refdecomentario"/>
        </w:rPr>
        <w:annotationRef/>
      </w:r>
      <w:r>
        <w:t>p</w:t>
      </w:r>
    </w:p>
  </w:comment>
  <w:comment w:id="249" w:author="SERYO TOVAR" w:date="2015-04-15T22:03:00Z" w:initials="ST">
    <w:p w14:paraId="7005D1A0" w14:textId="3E0679ED" w:rsidR="00DA6D8C" w:rsidRDefault="00DA6D8C">
      <w:pPr>
        <w:pStyle w:val="Textocomentario"/>
      </w:pPr>
      <w:r>
        <w:rPr>
          <w:rStyle w:val="Refdecomentario"/>
        </w:rPr>
        <w:annotationRef/>
      </w:r>
      <w:r>
        <w:t>representar gráficamente</w:t>
      </w:r>
    </w:p>
  </w:comment>
  <w:comment w:id="250" w:author="PETER UJFALUSSY" w:date="2015-04-18T19:20:00Z" w:initials="PU">
    <w:p w14:paraId="6ACF0DD1" w14:textId="245202BD" w:rsidR="00DA6D8C" w:rsidRDefault="00DA6D8C">
      <w:pPr>
        <w:pStyle w:val="Textocomentario"/>
      </w:pPr>
      <w:r>
        <w:rPr>
          <w:rStyle w:val="Refdecomentario"/>
        </w:rPr>
        <w:annotationRef/>
      </w:r>
    </w:p>
  </w:comment>
  <w:comment w:id="251" w:author="SERYO TOVAR" w:date="2015-04-15T22:04:00Z" w:initials="ST">
    <w:p w14:paraId="1C90C618" w14:textId="1503F05C" w:rsidR="00DA6D8C" w:rsidRDefault="00DA6D8C">
      <w:pPr>
        <w:pStyle w:val="Textocomentario"/>
      </w:pPr>
      <w:r>
        <w:rPr>
          <w:rStyle w:val="Refdecomentario"/>
        </w:rPr>
        <w:annotationRef/>
      </w:r>
      <w:r>
        <w:t>de</w:t>
      </w:r>
    </w:p>
  </w:comment>
  <w:comment w:id="252" w:author="PETER UJFALUSSY" w:date="2015-04-18T19:21:00Z" w:initials="PU">
    <w:p w14:paraId="199B3F0A" w14:textId="676C752A" w:rsidR="00DA6D8C" w:rsidRDefault="00DA6D8C">
      <w:pPr>
        <w:pStyle w:val="Textocomentario"/>
      </w:pPr>
      <w:r>
        <w:rPr>
          <w:rStyle w:val="Refdecomentario"/>
        </w:rPr>
        <w:annotationRef/>
      </w:r>
      <w:r>
        <w:t>funciones,</w:t>
      </w:r>
    </w:p>
  </w:comment>
  <w:comment w:id="253" w:author="SERYO TOVAR" w:date="2015-04-15T22:06:00Z" w:initials="ST">
    <w:p w14:paraId="5328A986" w14:textId="2AA6A461" w:rsidR="00DA6D8C" w:rsidRDefault="00DA6D8C">
      <w:pPr>
        <w:pStyle w:val="Textocomentario"/>
      </w:pPr>
      <w:r>
        <w:rPr>
          <w:rStyle w:val="Refdecomentario"/>
        </w:rPr>
        <w:annotationRef/>
      </w:r>
      <w:r>
        <w:t xml:space="preserve">de ellas, </w:t>
      </w:r>
    </w:p>
  </w:comment>
  <w:comment w:id="254" w:author="SERYO TOVAR" w:date="2015-04-15T22:07:00Z" w:initials="ST">
    <w:p w14:paraId="55FCE638" w14:textId="1465C814" w:rsidR="00DA6D8C" w:rsidRDefault="00DA6D8C">
      <w:pPr>
        <w:pStyle w:val="Textocomentario"/>
      </w:pPr>
      <w:r>
        <w:rPr>
          <w:rStyle w:val="Refdecomentario"/>
        </w:rPr>
        <w:annotationRef/>
      </w:r>
      <w:r>
        <w:t>. A</w:t>
      </w:r>
    </w:p>
  </w:comment>
  <w:comment w:id="255" w:author="SERYO TOVAR" w:date="2015-04-15T22:08:00Z" w:initials="ST">
    <w:p w14:paraId="1FB97472" w14:textId="5B815838" w:rsidR="00DA6D8C" w:rsidRDefault="00DA6D8C">
      <w:pPr>
        <w:pStyle w:val="Textocomentario"/>
      </w:pPr>
      <w:r>
        <w:rPr>
          <w:rStyle w:val="Refdecomentario"/>
        </w:rPr>
        <w:annotationRef/>
      </w:r>
      <w:r>
        <w:t>únicamente para</w:t>
      </w:r>
    </w:p>
  </w:comment>
  <w:comment w:id="256" w:author="SERYO TOVAR" w:date="2015-04-15T22:10:00Z" w:initials="ST">
    <w:p w14:paraId="0C224E2A" w14:textId="1ADFF3D0" w:rsidR="00DA6D8C" w:rsidRDefault="00DA6D8C">
      <w:pPr>
        <w:pStyle w:val="Textocomentario"/>
      </w:pPr>
      <w:r>
        <w:rPr>
          <w:rStyle w:val="Refdecomentario"/>
        </w:rPr>
        <w:annotationRef/>
      </w:r>
      <w:r>
        <w:t xml:space="preserve">inyectiva o </w:t>
      </w:r>
    </w:p>
  </w:comment>
  <w:comment w:id="257" w:author="SERYO TOVAR" w:date="2015-04-15T22:10:00Z" w:initials="ST">
    <w:p w14:paraId="1C993DA5" w14:textId="3DDE9691" w:rsidR="00DA6D8C" w:rsidRDefault="00DA6D8C">
      <w:pPr>
        <w:pStyle w:val="Textocomentario"/>
      </w:pPr>
      <w:r>
        <w:rPr>
          <w:rStyle w:val="Refdecomentario"/>
        </w:rPr>
        <w:annotationRef/>
      </w:r>
    </w:p>
  </w:comment>
  <w:comment w:id="258" w:author="PETER UJFALUSSY" w:date="2015-04-18T19:23:00Z" w:initials="PU">
    <w:p w14:paraId="63F79D61" w14:textId="2D5D7EA9" w:rsidR="00DA6D8C" w:rsidRDefault="00DA6D8C">
      <w:pPr>
        <w:pStyle w:val="Textocomentario"/>
      </w:pPr>
      <w:r>
        <w:rPr>
          <w:rStyle w:val="Refdecomentario"/>
        </w:rPr>
        <w:annotationRef/>
      </w:r>
    </w:p>
  </w:comment>
  <w:comment w:id="259" w:author="SERYO TOVAR" w:date="2015-04-15T22:13:00Z" w:initials="ST">
    <w:p w14:paraId="7B192C72" w14:textId="2187F8A1" w:rsidR="00DA6D8C" w:rsidRDefault="00DA6D8C">
      <w:pPr>
        <w:pStyle w:val="Textocomentario"/>
      </w:pPr>
      <w:r>
        <w:rPr>
          <w:rStyle w:val="Refdecomentario"/>
        </w:rPr>
        <w:annotationRef/>
      </w:r>
      <w:r>
        <w:t xml:space="preserve">palabras, </w:t>
      </w:r>
      <w:r w:rsidRPr="00591183">
        <w:rPr>
          <w:i/>
        </w:rPr>
        <w:t>f</w:t>
      </w:r>
      <w:r>
        <w:t xml:space="preserve"> es inyectiva</w:t>
      </w:r>
    </w:p>
  </w:comment>
  <w:comment w:id="260" w:author="SERYO TOVAR" w:date="2015-04-15T22:14:00Z" w:initials="ST">
    <w:p w14:paraId="1C6AA84B" w14:textId="2469B35F" w:rsidR="00DA6D8C" w:rsidRDefault="00DA6D8C">
      <w:pPr>
        <w:pStyle w:val="Textocomentario"/>
      </w:pPr>
      <w:r>
        <w:rPr>
          <w:rStyle w:val="Refdecomentario"/>
        </w:rPr>
        <w:annotationRef/>
      </w:r>
      <w:r>
        <w:rPr>
          <w:rStyle w:val="Refdecomentario"/>
        </w:rPr>
        <w:t xml:space="preserve">si  </w:t>
      </w:r>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a</m:t>
            </m:r>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b</m:t>
            </m:r>
          </m:e>
        </m:d>
        <m:r>
          <w:rPr>
            <w:rFonts w:ascii="Cambria Math" w:eastAsiaTheme="minorEastAsia" w:hAnsi="Cambria Math" w:cs="Arial"/>
          </w:rPr>
          <m:t xml:space="preserve"> </m:t>
        </m:r>
        <m:r>
          <m:rPr>
            <m:sty m:val="p"/>
          </m:rPr>
          <w:rPr>
            <w:rFonts w:ascii="Cambria Math" w:eastAsiaTheme="minorEastAsia" w:hAnsi="Cambria Math" w:cs="Arial"/>
          </w:rPr>
          <m:t>implica que</m:t>
        </m:r>
      </m:oMath>
      <w:r>
        <w:t xml:space="preserve"> </w:t>
      </w:r>
      <m:oMath>
        <m:r>
          <w:rPr>
            <w:rFonts w:ascii="Cambria Math" w:eastAsiaTheme="minorEastAsia" w:hAnsi="Cambria Math" w:cs="Arial"/>
          </w:rPr>
          <m:t>a=b</m:t>
        </m:r>
        <m:r>
          <m:rPr>
            <m:sty m:val="p"/>
          </m:rPr>
          <w:rPr>
            <w:rStyle w:val="Refdecomentario"/>
          </w:rPr>
          <w:annotationRef/>
        </m:r>
        <m:r>
          <w:rPr>
            <w:rFonts w:ascii="Cambria Math" w:eastAsiaTheme="minorEastAsia" w:hAnsi="Cambria Math" w:cs="Arial"/>
          </w:rPr>
          <m:t>.</m:t>
        </m:r>
      </m:oMath>
    </w:p>
  </w:comment>
  <w:comment w:id="261" w:author="SERYO TOVAR" w:date="2015-04-15T22:19:00Z" w:initials="ST">
    <w:p w14:paraId="06131470" w14:textId="76D0ECDD" w:rsidR="00DA6D8C" w:rsidRDefault="00DA6D8C">
      <w:pPr>
        <w:pStyle w:val="Textocomentario"/>
      </w:pPr>
      <w:r>
        <w:rPr>
          <w:rStyle w:val="Refdecomentario"/>
        </w:rPr>
        <w:annotationRef/>
      </w:r>
      <w:r>
        <w:t>s</w:t>
      </w:r>
    </w:p>
  </w:comment>
  <w:comment w:id="262" w:author="SERYO TOVAR" w:date="2015-04-15T22:23:00Z" w:initials="ST">
    <w:p w14:paraId="71A5BDC4" w14:textId="77777777" w:rsidR="00DA6D8C" w:rsidRDefault="00DA6D8C" w:rsidP="00591183">
      <w:pPr>
        <w:pStyle w:val="Textocomentario"/>
      </w:pPr>
      <w:r>
        <w:rPr>
          <w:rStyle w:val="Refdecomentario"/>
        </w:rPr>
        <w:annotationRef/>
      </w:r>
      <w:r>
        <w:t xml:space="preserve">de una función inyectiva por medio de diagrama sagital </w:t>
      </w:r>
    </w:p>
    <w:p w14:paraId="0F46FFEC" w14:textId="31D4B0B1" w:rsidR="00DA6D8C" w:rsidRDefault="00DA6D8C">
      <w:pPr>
        <w:pStyle w:val="Textocomentario"/>
      </w:pPr>
    </w:p>
  </w:comment>
  <w:comment w:id="263" w:author="SERYO TOVAR" w:date="2015-04-15T22:25:00Z" w:initials="ST">
    <w:p w14:paraId="7E6DEFE7" w14:textId="5A9959BE" w:rsidR="00DA6D8C" w:rsidRPr="00591183" w:rsidRDefault="00DA6D8C">
      <w:pPr>
        <w:pStyle w:val="Textocomentario"/>
      </w:pPr>
      <w:r>
        <w:rPr>
          <w:rStyle w:val="Refdecomentario"/>
        </w:rPr>
        <w:annotationRef/>
      </w:r>
    </w:p>
  </w:comment>
  <w:comment w:id="264" w:author="PETER UJFALUSSY" w:date="2015-04-18T19:25:00Z" w:initials="PU">
    <w:p w14:paraId="18691A69" w14:textId="2CC6D080" w:rsidR="00DA6D8C" w:rsidRDefault="00DA6D8C">
      <w:pPr>
        <w:pStyle w:val="Textocomentario"/>
      </w:pPr>
      <w:r>
        <w:rPr>
          <w:rStyle w:val="Refdecomentario"/>
        </w:rPr>
        <w:annotationRef/>
      </w:r>
      <m:oMath>
        <m:r>
          <w:rPr>
            <w:rFonts w:ascii="Cambria Math" w:hAnsi="Cambria Math" w:cs="Arial"/>
          </w:rPr>
          <m:t>Rang f</m:t>
        </m:r>
      </m:oMath>
    </w:p>
  </w:comment>
  <w:comment w:id="265" w:author="SERYO TOVAR" w:date="2015-04-15T22:26:00Z" w:initials="ST">
    <w:p w14:paraId="4814AC5C" w14:textId="0EA16CBE" w:rsidR="00DA6D8C" w:rsidRDefault="00DA6D8C">
      <w:pPr>
        <w:pStyle w:val="Textocomentario"/>
      </w:pPr>
      <w:r>
        <w:rPr>
          <w:rStyle w:val="Refdecomentario"/>
        </w:rPr>
        <w:annotationRef/>
      </w:r>
      <w:r>
        <w:t xml:space="preserve">y las </w:t>
      </w:r>
    </w:p>
  </w:comment>
  <w:comment w:id="266" w:author="PETER UJFALUSSY" w:date="2015-04-18T19:25:00Z" w:initials="PU">
    <w:p w14:paraId="6239817C" w14:textId="748A3B87" w:rsidR="00DA6D8C" w:rsidRDefault="00DA6D8C">
      <w:pPr>
        <w:pStyle w:val="Textocomentario"/>
      </w:pPr>
      <w:r>
        <w:rPr>
          <w:rStyle w:val="Refdecomentario"/>
        </w:rPr>
        <w:annotationRef/>
      </w:r>
      <w:r>
        <w:t>á</w:t>
      </w:r>
    </w:p>
  </w:comment>
  <w:comment w:id="267" w:author="SERYO TOVAR" w:date="2015-04-15T22:27:00Z" w:initials="ST">
    <w:p w14:paraId="61D55DEF" w14:textId="57A04A38" w:rsidR="00DA6D8C" w:rsidRDefault="00DA6D8C">
      <w:pPr>
        <w:pStyle w:val="Textocomentario"/>
      </w:pPr>
      <w:r>
        <w:rPr>
          <w:rStyle w:val="Refdecomentario"/>
        </w:rPr>
        <w:annotationRef/>
      </w:r>
      <w:r>
        <w:t>los valores del rango son las siguientes:</w:t>
      </w:r>
    </w:p>
  </w:comment>
  <w:comment w:id="268" w:author="SERYO TOVAR" w:date="2015-04-15T22:28:00Z" w:initials="ST">
    <w:p w14:paraId="673A55E5" w14:textId="43FE1326" w:rsidR="00DA6D8C" w:rsidRDefault="00DA6D8C">
      <w:pPr>
        <w:pStyle w:val="Textocomentario"/>
      </w:pPr>
      <w:r>
        <w:rPr>
          <w:rStyle w:val="Refdecomentario"/>
        </w:rPr>
        <w:annotationRef/>
      </w:r>
    </w:p>
  </w:comment>
  <w:comment w:id="269" w:author="SERYO TOVAR" w:date="2015-04-15T22:29:00Z" w:initials="ST">
    <w:p w14:paraId="0531744C" w14:textId="27737B05" w:rsidR="00DA6D8C" w:rsidRDefault="00DA6D8C">
      <w:pPr>
        <w:pStyle w:val="Textocomentario"/>
      </w:pPr>
      <w:r>
        <w:rPr>
          <w:rStyle w:val="Refdecomentario"/>
        </w:rPr>
        <w:annotationRef/>
      </w:r>
      <w:r>
        <w:t>s</w:t>
      </w:r>
    </w:p>
  </w:comment>
  <w:comment w:id="270" w:author="SERYO TOVAR" w:date="2015-04-15T22:29:00Z" w:initials="ST">
    <w:p w14:paraId="14434549" w14:textId="76641741" w:rsidR="00DA6D8C" w:rsidRDefault="00DA6D8C">
      <w:pPr>
        <w:pStyle w:val="Textocomentario"/>
      </w:pPr>
      <w:r>
        <w:rPr>
          <w:rStyle w:val="Refdecomentario"/>
        </w:rPr>
        <w:annotationRef/>
      </w:r>
      <w:r>
        <w:t>función</w:t>
      </w:r>
    </w:p>
  </w:comment>
  <w:comment w:id="271" w:author="SERYO TOVAR" w:date="2015-04-15T22:32:00Z" w:initials="ST">
    <w:p w14:paraId="14EE24FE" w14:textId="4C14C504" w:rsidR="00DA6D8C" w:rsidRDefault="00DA6D8C">
      <w:pPr>
        <w:pStyle w:val="Textocomentario"/>
      </w:pPr>
      <w:r>
        <w:rPr>
          <w:rStyle w:val="Refdecomentario"/>
        </w:rPr>
        <w:annotationRef/>
      </w:r>
      <w:r>
        <w:t xml:space="preserve">CAMBIAR LA </w:t>
      </w:r>
      <w:r w:rsidRPr="00264359">
        <w:rPr>
          <w:i/>
        </w:rPr>
        <w:t xml:space="preserve">f </w:t>
      </w:r>
      <w:r>
        <w:t xml:space="preserve">POR </w:t>
      </w:r>
      <w:r w:rsidRPr="00264359">
        <w:rPr>
          <w:i/>
        </w:rPr>
        <w:t>g</w:t>
      </w:r>
      <w:r>
        <w:t xml:space="preserve"> EN EL DIAGRAMA</w:t>
      </w:r>
    </w:p>
  </w:comment>
  <w:comment w:id="272" w:author="SERYO TOVAR" w:date="2015-04-15T22:30:00Z" w:initials="ST">
    <w:p w14:paraId="72B97047" w14:textId="04ADA70C" w:rsidR="00DA6D8C" w:rsidRDefault="00DA6D8C">
      <w:pPr>
        <w:pStyle w:val="Textocomentario"/>
      </w:pPr>
      <w:r>
        <w:rPr>
          <w:rStyle w:val="Refdecomentario"/>
        </w:rPr>
        <w:annotationRef/>
      </w:r>
      <w:r>
        <w:t>de una función no inyectiva por medio de diagrama sagital</w:t>
      </w:r>
    </w:p>
  </w:comment>
  <w:comment w:id="273" w:author="SERYO TOVAR" w:date="2015-04-15T22:36:00Z" w:initials="ST">
    <w:p w14:paraId="53D713BA" w14:textId="1DF8B82E" w:rsidR="00DA6D8C" w:rsidRDefault="00DA6D8C">
      <w:pPr>
        <w:pStyle w:val="Textocomentario"/>
      </w:pPr>
      <w:r>
        <w:rPr>
          <w:rStyle w:val="Refdecomentario"/>
        </w:rPr>
        <w:annotationRef/>
      </w:r>
      <w:r>
        <w:t>} y que las</w:t>
      </w:r>
    </w:p>
  </w:comment>
  <w:comment w:id="274" w:author="PETER UJFALUSSY" w:date="2015-04-18T19:28:00Z" w:initials="PU">
    <w:p w14:paraId="78DD0B07" w14:textId="4D151A09" w:rsidR="00DA6D8C" w:rsidRDefault="00DA6D8C">
      <w:pPr>
        <w:pStyle w:val="Textocomentario"/>
      </w:pPr>
      <w:r>
        <w:rPr>
          <w:rStyle w:val="Refdecomentario"/>
        </w:rPr>
        <w:annotationRef/>
      </w:r>
      <w:r>
        <w:t>á</w:t>
      </w:r>
    </w:p>
  </w:comment>
  <w:comment w:id="275" w:author="SERYO TOVAR" w:date="2015-04-15T22:37:00Z" w:initials="ST">
    <w:p w14:paraId="69BE7641" w14:textId="0A699687" w:rsidR="00DA6D8C" w:rsidRDefault="00DA6D8C">
      <w:pPr>
        <w:pStyle w:val="Textocomentario"/>
      </w:pPr>
      <w:r>
        <w:rPr>
          <w:rStyle w:val="Refdecomentario"/>
        </w:rPr>
        <w:annotationRef/>
      </w:r>
      <w:r>
        <w:t>los valores del rango son las siguientes:</w:t>
      </w:r>
    </w:p>
  </w:comment>
  <w:comment w:id="276" w:author="SERYO TOVAR" w:date="2015-04-15T22:38:00Z" w:initials="ST">
    <w:p w14:paraId="13550B42" w14:textId="60209CC7" w:rsidR="00DA6D8C" w:rsidRDefault="00DA6D8C">
      <w:pPr>
        <w:pStyle w:val="Textocomentario"/>
      </w:pPr>
      <w:r>
        <w:rPr>
          <w:rStyle w:val="Refdecomentario"/>
        </w:rPr>
        <w:annotationRef/>
      </w:r>
      <w:proofErr w:type="spellStart"/>
      <w:r w:rsidRPr="00930E15">
        <w:rPr>
          <w:i/>
        </w:rPr>
        <w:t>e</w:t>
      </w:r>
      <w:proofErr w:type="spellEnd"/>
      <w:r>
        <w:t xml:space="preserve"> tiene las dos preimágenes</w:t>
      </w:r>
    </w:p>
  </w:comment>
  <w:comment w:id="277" w:author="SERYO TOVAR" w:date="2015-04-15T22:40:00Z" w:initials="ST">
    <w:p w14:paraId="5E2B58CE" w14:textId="3FFAC0DC" w:rsidR="00DA6D8C" w:rsidRDefault="00DA6D8C">
      <w:pPr>
        <w:pStyle w:val="Textocomentario"/>
      </w:pPr>
      <w:r>
        <w:rPr>
          <w:rStyle w:val="Refdecomentario"/>
        </w:rPr>
        <w:annotationRef/>
      </w:r>
    </w:p>
  </w:comment>
  <w:comment w:id="278" w:author="SERYO TOVAR" w:date="2015-04-15T22:41:00Z" w:initials="ST">
    <w:p w14:paraId="11C59297" w14:textId="63955616" w:rsidR="00DA6D8C" w:rsidRDefault="00DA6D8C">
      <w:pPr>
        <w:pStyle w:val="Textocomentario"/>
      </w:pPr>
      <w:r>
        <w:rPr>
          <w:rStyle w:val="Refdecomentario"/>
        </w:rPr>
        <w:annotationRef/>
      </w:r>
    </w:p>
  </w:comment>
  <w:comment w:id="279" w:author="SERYO TOVAR" w:date="2015-04-15T22:44:00Z" w:initials="ST">
    <w:p w14:paraId="731482C6" w14:textId="1A40DA73" w:rsidR="00DA6D8C" w:rsidRDefault="00DA6D8C">
      <w:pPr>
        <w:pStyle w:val="Textocomentario"/>
      </w:pPr>
      <w:r>
        <w:rPr>
          <w:rStyle w:val="Refdecomentario"/>
        </w:rPr>
        <w:annotationRef/>
      </w:r>
      <w:r>
        <w:t>la</w:t>
      </w:r>
    </w:p>
  </w:comment>
  <w:comment w:id="280" w:author="SERYO TOVAR" w:date="2015-04-15T22:44:00Z" w:initials="ST">
    <w:p w14:paraId="45093FC0" w14:textId="0EDF77A7" w:rsidR="00DA6D8C" w:rsidRDefault="00DA6D8C">
      <w:pPr>
        <w:pStyle w:val="Textocomentario"/>
      </w:pPr>
      <w:r>
        <w:rPr>
          <w:rStyle w:val="Refdecomentario"/>
        </w:rPr>
        <w:annotationRef/>
      </w:r>
    </w:p>
  </w:comment>
  <w:comment w:id="281" w:author="SERYO TOVAR" w:date="2015-04-15T22:45:00Z" w:initials="ST">
    <w:p w14:paraId="2DFDFF69" w14:textId="4E8F1DE4" w:rsidR="00DA6D8C" w:rsidRDefault="00DA6D8C">
      <w:pPr>
        <w:pStyle w:val="Textocomentario"/>
      </w:pPr>
      <w:r>
        <w:rPr>
          <w:rStyle w:val="Refdecomentario"/>
        </w:rPr>
        <w:annotationRef/>
      </w:r>
      <w:r>
        <w:t>horizontales sobre su gráfica.</w:t>
      </w:r>
    </w:p>
  </w:comment>
  <w:comment w:id="282" w:author="SERYO TOVAR" w:date="2015-04-15T22:50:00Z" w:initials="ST">
    <w:p w14:paraId="72A1FD05" w14:textId="77777777" w:rsidR="00DA6D8C" w:rsidRDefault="00DA6D8C" w:rsidP="00BE2408">
      <w:pPr>
        <w:pStyle w:val="Textocomentario"/>
      </w:pPr>
      <w:r>
        <w:rPr>
          <w:rStyle w:val="Refdecomentario"/>
        </w:rPr>
        <w:annotationRef/>
      </w:r>
      <w:r>
        <w:t>Ninguna recta horizontal corta la gráfica en más de un punto. Luego, de acuerdo con el criterio de la recta horizontal,</w:t>
      </w:r>
    </w:p>
    <w:p w14:paraId="0D13618B" w14:textId="3B91D78E" w:rsidR="00DA6D8C" w:rsidRDefault="00DA6D8C">
      <w:pPr>
        <w:pStyle w:val="Textocomentario"/>
      </w:pPr>
    </w:p>
  </w:comment>
  <w:comment w:id="283" w:author="SERYO TOVAR" w:date="2015-04-15T22:51:00Z" w:initials="ST">
    <w:p w14:paraId="5BA39639" w14:textId="6B82CDB3" w:rsidR="00DA6D8C" w:rsidRDefault="00DA6D8C" w:rsidP="00BE2408">
      <w:pPr>
        <w:pStyle w:val="Textocomentario"/>
      </w:pPr>
      <w:r>
        <w:rPr>
          <w:rStyle w:val="Refdecomentario"/>
        </w:rPr>
        <w:annotationRef/>
      </w:r>
      <w:r>
        <w:t xml:space="preserve">Hay rectas horizontales que cortan la gráfica en más de un punto. Luego, de acuerdo con el criterio de la recta horizontal, la función no es </w:t>
      </w:r>
      <w:proofErr w:type="spellStart"/>
      <w:r>
        <w:t>inyecyiva</w:t>
      </w:r>
      <w:proofErr w:type="spellEnd"/>
      <w:r>
        <w:t>.</w:t>
      </w:r>
    </w:p>
    <w:p w14:paraId="4B749623" w14:textId="52B09727" w:rsidR="00DA6D8C" w:rsidRDefault="00DA6D8C">
      <w:pPr>
        <w:pStyle w:val="Textocomentario"/>
      </w:pPr>
    </w:p>
  </w:comment>
  <w:comment w:id="284" w:author="SERYO TOVAR" w:date="2015-04-15T22:59:00Z" w:initials="ST">
    <w:p w14:paraId="0E59953F" w14:textId="65D809DD" w:rsidR="00DA6D8C" w:rsidRPr="00782416" w:rsidRDefault="00DA6D8C">
      <w:pPr>
        <w:pStyle w:val="Textocomentario"/>
        <w:rPr>
          <w:b/>
        </w:rPr>
      </w:pPr>
      <w:r w:rsidRPr="00782416">
        <w:rPr>
          <w:rStyle w:val="Refdecomentario"/>
          <w:b/>
        </w:rPr>
        <w:annotationRef/>
      </w:r>
      <w:r w:rsidRPr="00782416">
        <w:rPr>
          <w:b/>
        </w:rPr>
        <w:t>sobreyectiva</w:t>
      </w:r>
    </w:p>
  </w:comment>
  <w:comment w:id="285" w:author="SERYO TOVAR" w:date="2015-04-15T22:56:00Z" w:initials="ST">
    <w:p w14:paraId="6E4A491B" w14:textId="57C2D9E1" w:rsidR="00DA6D8C" w:rsidRDefault="00DA6D8C">
      <w:pPr>
        <w:pStyle w:val="Textocomentario"/>
      </w:pPr>
      <w:r>
        <w:rPr>
          <w:rStyle w:val="Refdecomentario"/>
        </w:rPr>
        <w:annotationRef/>
      </w:r>
      <w:r>
        <w:t>su</w:t>
      </w:r>
    </w:p>
  </w:comment>
  <w:comment w:id="286" w:author="SERYO TOVAR" w:date="2015-04-15T22:57:00Z" w:initials="ST">
    <w:p w14:paraId="40BA4804" w14:textId="743AA3D2" w:rsidR="00DA6D8C" w:rsidRDefault="00DA6D8C">
      <w:pPr>
        <w:pStyle w:val="Textocomentario"/>
      </w:pPr>
      <w:r>
        <w:rPr>
          <w:rStyle w:val="Refdecomentario"/>
        </w:rPr>
        <w:annotationRef/>
      </w:r>
      <w:r>
        <w:t>a su</w:t>
      </w:r>
    </w:p>
  </w:comment>
  <w:comment w:id="287" w:author="SERYO TOVAR" w:date="2015-04-15T22:58:00Z" w:initials="ST">
    <w:p w14:paraId="08ABA5E7" w14:textId="12515800" w:rsidR="00DA6D8C" w:rsidRDefault="00DA6D8C">
      <w:pPr>
        <w:pStyle w:val="Textocomentario"/>
      </w:pPr>
      <w:r>
        <w:rPr>
          <w:rStyle w:val="Refdecomentario"/>
        </w:rPr>
        <w:annotationRef/>
      </w:r>
      <w:r>
        <w:t>. En</w:t>
      </w:r>
    </w:p>
  </w:comment>
  <w:comment w:id="288" w:author="PETER UJFALUSSY" w:date="2015-04-18T19:33:00Z" w:initials="PU">
    <w:p w14:paraId="00E69B1C" w14:textId="29D94163" w:rsidR="00DA6D8C" w:rsidRDefault="00DA6D8C">
      <w:pPr>
        <w:pStyle w:val="Textocomentario"/>
      </w:pPr>
      <w:r>
        <w:rPr>
          <w:rStyle w:val="Refdecomentario"/>
        </w:rPr>
        <w:annotationRef/>
      </w:r>
    </w:p>
  </w:comment>
  <w:comment w:id="289" w:author="PETER UJFALUSSY" w:date="2015-04-18T19:34:00Z" w:initials="PU">
    <w:p w14:paraId="0EAE3FFF" w14:textId="4DD9CE20" w:rsidR="00DA6D8C" w:rsidRDefault="00DA6D8C">
      <w:pPr>
        <w:pStyle w:val="Textocomentario"/>
      </w:pPr>
      <w:r>
        <w:rPr>
          <w:rStyle w:val="Refdecomentario"/>
        </w:rPr>
        <w:annotationRef/>
      </w:r>
    </w:p>
  </w:comment>
  <w:comment w:id="290" w:author="PETER UJFALUSSY" w:date="2015-04-18T19:34:00Z" w:initials="PU">
    <w:p w14:paraId="37C57176" w14:textId="5D2394E9" w:rsidR="00DA6D8C" w:rsidRDefault="00DA6D8C">
      <w:pPr>
        <w:pStyle w:val="Textocomentario"/>
      </w:pPr>
      <w:r>
        <w:rPr>
          <w:rStyle w:val="Refdecomentario"/>
        </w:rPr>
        <w:annotationRef/>
      </w:r>
      <w:r>
        <w:t>su</w:t>
      </w:r>
    </w:p>
  </w:comment>
  <w:comment w:id="291" w:author="SERYO TOVAR" w:date="2015-04-15T23:00:00Z" w:initials="ST">
    <w:p w14:paraId="2BFF6297" w14:textId="63749A44" w:rsidR="00DA6D8C" w:rsidRDefault="00DA6D8C">
      <w:pPr>
        <w:pStyle w:val="Textocomentario"/>
      </w:pPr>
      <w:r>
        <w:rPr>
          <w:rStyle w:val="Refdecomentario"/>
        </w:rPr>
        <w:annotationRef/>
      </w:r>
      <w:r>
        <w:t>por</w:t>
      </w:r>
    </w:p>
  </w:comment>
  <w:comment w:id="292" w:author="PETER UJFALUSSY" w:date="2015-04-18T19:34:00Z" w:initials="PU">
    <w:p w14:paraId="391483FD" w14:textId="6318567A" w:rsidR="00DA6D8C" w:rsidRDefault="00DA6D8C">
      <w:pPr>
        <w:pStyle w:val="Textocomentario"/>
      </w:pPr>
      <w:r>
        <w:rPr>
          <w:rStyle w:val="Refdecomentario"/>
        </w:rPr>
        <w:annotationRef/>
      </w:r>
    </w:p>
  </w:comment>
  <w:comment w:id="293" w:author="SERYO TOVAR" w:date="2015-04-15T23:01:00Z" w:initials="ST">
    <w:p w14:paraId="0B4F02B1" w14:textId="2BF5A523" w:rsidR="00DA6D8C" w:rsidRDefault="00DA6D8C">
      <w:pPr>
        <w:pStyle w:val="Textocomentario"/>
      </w:pPr>
      <w:r>
        <w:rPr>
          <w:rStyle w:val="Refdecomentario"/>
        </w:rPr>
        <w:annotationRef/>
      </w:r>
      <w:r>
        <w:t>de una función sobreyectiva por medio de diagrama sagital</w:t>
      </w:r>
    </w:p>
  </w:comment>
  <w:comment w:id="294" w:author="SERYO TOVAR" w:date="2015-04-15T23:02:00Z" w:initials="ST">
    <w:p w14:paraId="09CCF9D3" w14:textId="1798B96B" w:rsidR="00DA6D8C" w:rsidRDefault="00DA6D8C">
      <w:pPr>
        <w:pStyle w:val="Textocomentario"/>
      </w:pPr>
      <w:r>
        <w:rPr>
          <w:rStyle w:val="Refdecomentario"/>
        </w:rPr>
        <w:annotationRef/>
      </w:r>
    </w:p>
  </w:comment>
  <w:comment w:id="295" w:author="SERYO TOVAR" w:date="2015-04-15T23:03:00Z" w:initials="ST">
    <w:p w14:paraId="590E0653" w14:textId="07FEFCCB" w:rsidR="00DA6D8C" w:rsidRDefault="00DA6D8C">
      <w:pPr>
        <w:pStyle w:val="Textocomentario"/>
      </w:pPr>
      <w:r>
        <w:rPr>
          <w:rStyle w:val="Refdecomentario"/>
        </w:rPr>
        <w:annotationRef/>
      </w:r>
      <w:r>
        <w:t>}. Como</w:t>
      </w:r>
    </w:p>
  </w:comment>
  <w:comment w:id="296" w:author="SERYO TOVAR" w:date="2015-04-15T23:03:00Z" w:initials="ST">
    <w:p w14:paraId="5C34AA52" w14:textId="3D79F1F5" w:rsidR="00DA6D8C" w:rsidRDefault="00DA6D8C">
      <w:pPr>
        <w:pStyle w:val="Textocomentario"/>
      </w:pPr>
      <w:r>
        <w:rPr>
          <w:rStyle w:val="Refdecomentario"/>
        </w:rPr>
        <w:annotationRef/>
      </w:r>
      <w:r>
        <w:t>y el</w:t>
      </w:r>
    </w:p>
  </w:comment>
  <w:comment w:id="297" w:author="SERYO TOVAR" w:date="2015-04-15T23:04:00Z" w:initials="ST">
    <w:p w14:paraId="6D230DE8" w14:textId="7EA76C06" w:rsidR="00DA6D8C" w:rsidRDefault="00DA6D8C">
      <w:pPr>
        <w:pStyle w:val="Textocomentario"/>
      </w:pPr>
      <w:r>
        <w:rPr>
          <w:rStyle w:val="Refdecomentario"/>
        </w:rPr>
        <w:annotationRef/>
      </w:r>
      <w:r>
        <w:t>es sobreyectiva</w:t>
      </w:r>
    </w:p>
  </w:comment>
  <w:comment w:id="298" w:author="SERYO TOVAR" w:date="2015-04-15T23:05:00Z" w:initials="ST">
    <w:p w14:paraId="77E80E13" w14:textId="310DCD87" w:rsidR="00DA6D8C" w:rsidRDefault="00DA6D8C">
      <w:pPr>
        <w:pStyle w:val="Textocomentario"/>
      </w:pPr>
      <w:r>
        <w:rPr>
          <w:rStyle w:val="Refdecomentario"/>
        </w:rPr>
        <w:annotationRef/>
      </w:r>
      <w:r>
        <w:t>s</w:t>
      </w:r>
    </w:p>
  </w:comment>
  <w:comment w:id="299" w:author="SERYO TOVAR" w:date="2015-04-15T23:06:00Z" w:initials="ST">
    <w:p w14:paraId="515D1947" w14:textId="5CCF25CB" w:rsidR="00DA6D8C" w:rsidRDefault="00DA6D8C">
      <w:pPr>
        <w:pStyle w:val="Textocomentario"/>
      </w:pPr>
      <w:r>
        <w:rPr>
          <w:rStyle w:val="Refdecomentario"/>
        </w:rPr>
        <w:annotationRef/>
      </w:r>
      <w:r w:rsidRPr="00524607">
        <w:rPr>
          <w:shd w:val="clear" w:color="auto" w:fill="FBD4B4" w:themeFill="accent6" w:themeFillTint="66"/>
        </w:rPr>
        <w:t xml:space="preserve">OJO: HAY QUE CAMBIAR  </w:t>
      </w:r>
      <w:r w:rsidRPr="00524607">
        <w:rPr>
          <w:i/>
          <w:shd w:val="clear" w:color="auto" w:fill="FBD4B4" w:themeFill="accent6" w:themeFillTint="66"/>
        </w:rPr>
        <w:t>f</w:t>
      </w:r>
      <w:r w:rsidRPr="00524607">
        <w:rPr>
          <w:shd w:val="clear" w:color="auto" w:fill="FBD4B4" w:themeFill="accent6" w:themeFillTint="66"/>
        </w:rPr>
        <w:t xml:space="preserve"> POR </w:t>
      </w:r>
      <w:r w:rsidRPr="00524607">
        <w:rPr>
          <w:i/>
          <w:shd w:val="clear" w:color="auto" w:fill="FBD4B4" w:themeFill="accent6" w:themeFillTint="66"/>
        </w:rPr>
        <w:t>g</w:t>
      </w:r>
      <w:r w:rsidRPr="00524607">
        <w:rPr>
          <w:shd w:val="clear" w:color="auto" w:fill="FBD4B4" w:themeFill="accent6" w:themeFillTint="66"/>
        </w:rPr>
        <w:t>.</w:t>
      </w:r>
    </w:p>
  </w:comment>
  <w:comment w:id="300" w:author="SERYO TOVAR" w:date="2015-04-15T23:07:00Z" w:initials="ST">
    <w:p w14:paraId="105046DE" w14:textId="08354690" w:rsidR="00DA6D8C" w:rsidRDefault="00DA6D8C">
      <w:pPr>
        <w:pStyle w:val="Textocomentario"/>
      </w:pPr>
      <w:r>
        <w:rPr>
          <w:rStyle w:val="Refdecomentario"/>
        </w:rPr>
        <w:annotationRef/>
      </w:r>
      <w:r>
        <w:t>de una función no sobreyectiva por medio de un diagrama sagital</w:t>
      </w:r>
    </w:p>
  </w:comment>
  <w:comment w:id="301" w:author="SERYO TOVAR" w:date="2015-04-15T23:09:00Z" w:initials="ST">
    <w:p w14:paraId="7EE0C6CB" w14:textId="1909BFCB" w:rsidR="00DA6D8C" w:rsidRDefault="00DA6D8C">
      <w:pPr>
        <w:pStyle w:val="Textocomentario"/>
      </w:pPr>
      <w:r>
        <w:rPr>
          <w:rStyle w:val="Refdecomentario"/>
        </w:rPr>
        <w:annotationRef/>
      </w:r>
      <w:r>
        <w:t xml:space="preserve">En el diagrama sagital vemos </w:t>
      </w:r>
    </w:p>
  </w:comment>
  <w:comment w:id="302" w:author="SERYO TOVAR" w:date="2015-04-15T23:10:00Z" w:initials="ST">
    <w:p w14:paraId="260F9A47" w14:textId="3F9E4CDE" w:rsidR="00DA6D8C" w:rsidRDefault="00DA6D8C">
      <w:pPr>
        <w:pStyle w:val="Textocomentario"/>
      </w:pPr>
      <w:r>
        <w:rPr>
          <w:rStyle w:val="Refdecomentario"/>
        </w:rPr>
        <w:annotationRef/>
      </w:r>
    </w:p>
  </w:comment>
  <w:comment w:id="303" w:author="SERYO TOVAR" w:date="2015-04-15T23:11:00Z" w:initials="ST">
    <w:p w14:paraId="6A768E91" w14:textId="243C0DAF" w:rsidR="00DA6D8C" w:rsidRDefault="00DA6D8C">
      <w:pPr>
        <w:pStyle w:val="Textocomentario"/>
      </w:pPr>
      <w:r>
        <w:rPr>
          <w:rStyle w:val="Refdecomentario"/>
        </w:rPr>
        <w:annotationRef/>
      </w:r>
      <w:r>
        <w:t>}. Como el rango no es igual al codominio, se concluye que</w:t>
      </w:r>
    </w:p>
  </w:comment>
  <w:comment w:id="304" w:author="SERYO TOVAR" w:date="2015-04-15T23:20:00Z" w:initials="ST">
    <w:p w14:paraId="23AA632A" w14:textId="6FE3E06C" w:rsidR="00DA6D8C" w:rsidRDefault="00DA6D8C">
      <w:pPr>
        <w:pStyle w:val="Textocomentario"/>
      </w:pPr>
      <w:r>
        <w:rPr>
          <w:rStyle w:val="Refdecomentario"/>
        </w:rPr>
        <w:annotationRef/>
      </w:r>
      <w:r>
        <w:t xml:space="preserve">. Por lo tanto, </w:t>
      </w:r>
      <w:r w:rsidRPr="00861C9D">
        <w:rPr>
          <w:i/>
        </w:rPr>
        <w:t>f</w:t>
      </w:r>
    </w:p>
  </w:comment>
  <w:comment w:id="305" w:author="SERYO TOVAR" w:date="2015-04-15T23:22:00Z" w:initials="ST">
    <w:p w14:paraId="20A97FFD" w14:textId="10F0ECBE" w:rsidR="00DA6D8C" w:rsidRDefault="00DA6D8C">
      <w:pPr>
        <w:pStyle w:val="Textocomentario"/>
      </w:pPr>
      <w:r>
        <w:rPr>
          <w:rStyle w:val="Refdecomentario"/>
        </w:rPr>
        <w:annotationRef/>
      </w:r>
      <w:r>
        <w:t>si y solo si es a la vez</w:t>
      </w:r>
    </w:p>
  </w:comment>
  <w:comment w:id="306" w:author="SERYO TOVAR" w:date="2015-04-15T23:23:00Z" w:initials="ST">
    <w:p w14:paraId="05B6E9B4" w14:textId="5530461A" w:rsidR="00DA6D8C" w:rsidRDefault="00DA6D8C">
      <w:pPr>
        <w:pStyle w:val="Textocomentario"/>
      </w:pPr>
      <w:r>
        <w:rPr>
          <w:rStyle w:val="Refdecomentario"/>
        </w:rPr>
        <w:annotationRef/>
      </w:r>
    </w:p>
  </w:comment>
  <w:comment w:id="307" w:author="SERYO TOVAR" w:date="2015-04-15T23:24:00Z" w:initials="ST">
    <w:p w14:paraId="1A79B9C3" w14:textId="635471A3" w:rsidR="00DA6D8C" w:rsidRDefault="00DA6D8C">
      <w:pPr>
        <w:pStyle w:val="Textocomentario"/>
      </w:pPr>
      <w:r>
        <w:rPr>
          <w:rStyle w:val="Refdecomentario"/>
        </w:rPr>
        <w:annotationRef/>
      </w:r>
      <w:r>
        <w:t>s</w:t>
      </w:r>
    </w:p>
  </w:comment>
  <w:comment w:id="308" w:author="SERYO TOVAR" w:date="2015-04-15T23:27:00Z" w:initials="ST">
    <w:p w14:paraId="7BD293A8" w14:textId="0F82F6CB" w:rsidR="00DA6D8C" w:rsidRDefault="00DA6D8C">
      <w:pPr>
        <w:pStyle w:val="Textocomentario"/>
      </w:pPr>
      <w:r>
        <w:rPr>
          <w:rStyle w:val="Refdecomentario"/>
        </w:rPr>
        <w:annotationRef/>
      </w:r>
      <w:r>
        <w:t>de una función biyectiva por medio de diagrama sagital</w:t>
      </w:r>
    </w:p>
  </w:comment>
  <w:comment w:id="309" w:author="SERYO TOVAR" w:date="2015-04-16T06:38:00Z" w:initials="ST">
    <w:p w14:paraId="599AB130" w14:textId="5AE619A5" w:rsidR="00DA6D8C" w:rsidRPr="002C345C" w:rsidRDefault="00DA6D8C">
      <w:pPr>
        <w:pStyle w:val="Textocomentario"/>
        <w:rPr>
          <w:lang w:val="es-CO"/>
        </w:rPr>
      </w:pPr>
      <w:r>
        <w:rPr>
          <w:rStyle w:val="Refdecomentario"/>
        </w:rPr>
        <w:annotationRef/>
      </w:r>
      <w:proofErr w:type="spellStart"/>
      <w:r w:rsidRPr="001D4229">
        <w:rPr>
          <w:i/>
        </w:rPr>
        <w:t>Codm</w:t>
      </w:r>
      <w:proofErr w:type="spellEnd"/>
      <w:r w:rsidRPr="001D4229">
        <w:rPr>
          <w:i/>
        </w:rPr>
        <w:t xml:space="preserve"> f</w:t>
      </w:r>
      <w:r>
        <w:t xml:space="preserve">. Luego </w:t>
      </w:r>
      <w:r w:rsidRPr="001D4229">
        <w:rPr>
          <w:i/>
        </w:rPr>
        <w:t>f</w:t>
      </w:r>
      <w:r>
        <w:t xml:space="preserve"> es </w:t>
      </w:r>
      <w:r w:rsidRPr="002C345C">
        <w:rPr>
          <w:b/>
        </w:rPr>
        <w:t>sobreyectiva</w:t>
      </w:r>
      <w:r>
        <w:t>. Veamos ahora las preimágenes:</w:t>
      </w:r>
    </w:p>
  </w:comment>
  <w:comment w:id="310" w:author="SERYO TOVAR" w:date="2015-04-16T06:44:00Z" w:initials="ST">
    <w:p w14:paraId="3B0C0FF3" w14:textId="6BAAE69F" w:rsidR="00DA6D8C" w:rsidRDefault="00DA6D8C">
      <w:pPr>
        <w:pStyle w:val="Textocomentario"/>
      </w:pPr>
      <w:r>
        <w:rPr>
          <w:rStyle w:val="Refdecomentario"/>
        </w:rPr>
        <w:annotationRef/>
      </w:r>
      <w:r>
        <w:t xml:space="preserve">es </w:t>
      </w:r>
      <w:r w:rsidRPr="002C345C">
        <w:rPr>
          <w:b/>
        </w:rPr>
        <w:t>inyectiva</w:t>
      </w:r>
      <w:r>
        <w:t>.</w:t>
      </w:r>
    </w:p>
  </w:comment>
  <w:comment w:id="311" w:author="SERYO TOVAR" w:date="2015-04-16T06:52:00Z" w:initials="ST">
    <w:p w14:paraId="6ACF1B65" w14:textId="68ADA2E0" w:rsidR="00DA6D8C" w:rsidRDefault="00DA6D8C">
      <w:pPr>
        <w:pStyle w:val="Textocomentario"/>
      </w:pPr>
      <w:r>
        <w:rPr>
          <w:rStyle w:val="Refdecomentario"/>
        </w:rPr>
        <w:annotationRef/>
      </w:r>
      <w:r>
        <w:t xml:space="preserve">inyectiva; por lo tanto, </w:t>
      </w:r>
      <w:r w:rsidRPr="005E3E36">
        <w:rPr>
          <w:i/>
        </w:rPr>
        <w:t>f</w:t>
      </w:r>
      <w:r>
        <w:t xml:space="preserve"> es una </w:t>
      </w:r>
      <w:r w:rsidRPr="005E3E36">
        <w:rPr>
          <w:b/>
        </w:rPr>
        <w:t>función</w:t>
      </w:r>
      <w:r>
        <w:t xml:space="preserve"> </w:t>
      </w:r>
    </w:p>
  </w:comment>
  <w:comment w:id="312" w:author="SERYO TOVAR" w:date="2015-04-16T06:56:00Z" w:initials="ST">
    <w:p w14:paraId="684E62E2" w14:textId="42CBDD42" w:rsidR="00DA6D8C" w:rsidRDefault="00DA6D8C">
      <w:pPr>
        <w:pStyle w:val="Textocomentario"/>
      </w:pPr>
      <w:r>
        <w:rPr>
          <w:rStyle w:val="Refdecomentario"/>
        </w:rPr>
        <w:annotationRef/>
      </w:r>
      <w:r>
        <w:t>horizontal corta a</w:t>
      </w:r>
    </w:p>
  </w:comment>
  <w:comment w:id="313" w:author="SERYO TOVAR" w:date="2015-04-16T06:58:00Z" w:initials="ST">
    <w:p w14:paraId="7D3413D2" w14:textId="44FEAAE5" w:rsidR="00DA6D8C" w:rsidRDefault="00DA6D8C">
      <w:pPr>
        <w:pStyle w:val="Textocomentario"/>
      </w:pPr>
      <w:r>
        <w:rPr>
          <w:rStyle w:val="Refdecomentario"/>
        </w:rPr>
        <w:annotationRef/>
      </w:r>
      <w:r>
        <w:t>reales. Luego la función es biyectiva.</w:t>
      </w:r>
    </w:p>
  </w:comment>
  <w:comment w:id="314" w:author="SERYO TOVAR" w:date="2015-04-16T07:00:00Z" w:initials="ST">
    <w:p w14:paraId="431738BB" w14:textId="306C3F07" w:rsidR="00DA6D8C" w:rsidRDefault="00DA6D8C">
      <w:pPr>
        <w:pStyle w:val="Textocomentario"/>
      </w:pPr>
      <w:r>
        <w:rPr>
          <w:rStyle w:val="Refdecomentario"/>
        </w:rPr>
        <w:annotationRef/>
      </w:r>
      <w:r>
        <w:t>En la gráfica se puede observar que la función pasa la prueba de la recta horizontal, así que es inyectiva. Además, el rango de la función es el conjunto de los números reales, por lo que es sobreyectiva. Luego la función es biyectiva.</w:t>
      </w:r>
    </w:p>
  </w:comment>
  <w:comment w:id="315" w:author="SERYO TOVAR" w:date="2015-04-16T07:06:00Z" w:initials="ST">
    <w:p w14:paraId="6C27CBB9" w14:textId="3AB0031C" w:rsidR="00DA6D8C" w:rsidRDefault="00DA6D8C">
      <w:pPr>
        <w:pStyle w:val="Textocomentario"/>
      </w:pPr>
      <w:r>
        <w:rPr>
          <w:rStyle w:val="Refdecomentario"/>
        </w:rPr>
        <w:annotationRef/>
      </w:r>
      <w:r>
        <w:t>practican</w:t>
      </w:r>
    </w:p>
  </w:comment>
  <w:comment w:id="316" w:author="PETER UJFALUSSY" w:date="2015-04-18T20:08:00Z" w:initials="PU">
    <w:p w14:paraId="038EB929" w14:textId="00EA1004" w:rsidR="00DA6D8C" w:rsidRDefault="00DA6D8C">
      <w:pPr>
        <w:pStyle w:val="Textocomentario"/>
      </w:pPr>
      <w:r>
        <w:rPr>
          <w:rStyle w:val="Refdecomentario"/>
        </w:rPr>
        <w:annotationRef/>
      </w:r>
      <w:r>
        <w:t>se estudian</w:t>
      </w:r>
    </w:p>
  </w:comment>
  <w:comment w:id="317" w:author="PETER UJFALUSSY" w:date="2015-04-18T20:04:00Z" w:initials="PU">
    <w:p w14:paraId="19839717" w14:textId="2ADDDDA8" w:rsidR="00DA6D8C" w:rsidRDefault="00DA6D8C">
      <w:pPr>
        <w:pStyle w:val="Textocomentario"/>
      </w:pPr>
      <w:r>
        <w:rPr>
          <w:rStyle w:val="Refdecomentario"/>
        </w:rPr>
        <w:annotationRef/>
      </w:r>
      <w:r>
        <w:t>las operaciones en</w:t>
      </w:r>
    </w:p>
  </w:comment>
  <w:comment w:id="318" w:author="SERYO TOVAR" w:date="2015-04-16T10:33:00Z" w:initials="ST">
    <w:p w14:paraId="1645D2FF" w14:textId="77777777" w:rsidR="00DA6D8C" w:rsidRDefault="00DA6D8C" w:rsidP="002A59BF">
      <w:pPr>
        <w:pStyle w:val="Textocomentario"/>
      </w:pPr>
      <w:r>
        <w:rPr>
          <w:rStyle w:val="Refdecomentario"/>
        </w:rPr>
        <w:annotationRef/>
      </w:r>
      <w:r>
        <w:t xml:space="preserve">La gráfica de una </w:t>
      </w:r>
      <w:r w:rsidRPr="0079739F">
        <w:rPr>
          <w:b/>
        </w:rPr>
        <w:t>función par</w:t>
      </w:r>
      <w:r>
        <w:t xml:space="preserve"> es simétrica con respecto al eje </w:t>
      </w:r>
      <w:r w:rsidRPr="0079739F">
        <w:rPr>
          <w:i/>
        </w:rPr>
        <w:t>Y</w:t>
      </w:r>
      <w:r>
        <w:t xml:space="preserve"> en el plano cartesiano. Esto significa que la gráfica no cambia al reflejarla por el eje </w:t>
      </w:r>
      <w:r w:rsidRPr="0079739F">
        <w:rPr>
          <w:i/>
        </w:rPr>
        <w:t>Y</w:t>
      </w:r>
      <w:r>
        <w:t>. Formalmente:</w:t>
      </w:r>
    </w:p>
    <w:p w14:paraId="54640712" w14:textId="1C702B9C" w:rsidR="00DA6D8C" w:rsidRDefault="00DA6D8C">
      <w:pPr>
        <w:pStyle w:val="Textocomentario"/>
      </w:pPr>
    </w:p>
  </w:comment>
  <w:comment w:id="319" w:author="SERYO TOVAR" w:date="2015-04-16T07:24:00Z" w:initials="ST">
    <w:p w14:paraId="4807BCDC" w14:textId="05E98C30" w:rsidR="00DA6D8C" w:rsidRDefault="00DA6D8C">
      <w:pPr>
        <w:pStyle w:val="Textocomentario"/>
      </w:pPr>
      <w:r>
        <w:rPr>
          <w:rStyle w:val="Refdecomentario"/>
        </w:rPr>
        <w:annotationRef/>
      </w:r>
      <w:r>
        <w:rPr>
          <w:rStyle w:val="Refdecomentario"/>
        </w:rPr>
        <w:t xml:space="preserve">Se dice que una función </w:t>
      </w:r>
      <w:r w:rsidRPr="0079739F">
        <w:rPr>
          <w:rStyle w:val="Refdecomentario"/>
          <w:i/>
        </w:rPr>
        <w:t>f</w:t>
      </w:r>
      <w:r>
        <w:rPr>
          <w:rStyle w:val="Refdecomentario"/>
        </w:rPr>
        <w:t xml:space="preserve"> es</w:t>
      </w:r>
    </w:p>
  </w:comment>
  <w:comment w:id="320" w:author="SERYO TOVAR" w:date="2015-04-16T07:25:00Z" w:initials="ST">
    <w:p w14:paraId="6BB3AF14" w14:textId="47523FE9" w:rsidR="00DA6D8C" w:rsidRDefault="00DA6D8C">
      <w:pPr>
        <w:pStyle w:val="Textocomentario"/>
      </w:pPr>
      <w:r>
        <w:rPr>
          <w:rStyle w:val="Refdecomentario"/>
        </w:rPr>
        <w:annotationRef/>
      </w:r>
      <w:r>
        <w:t>).</w:t>
      </w:r>
    </w:p>
  </w:comment>
  <w:comment w:id="321" w:author="SERYO TOVAR" w:date="2015-04-16T07:26:00Z" w:initials="ST">
    <w:p w14:paraId="01665A57" w14:textId="3CA46940" w:rsidR="00DA6D8C" w:rsidRDefault="00DA6D8C">
      <w:pPr>
        <w:pStyle w:val="Textocomentario"/>
      </w:pPr>
      <w:r>
        <w:rPr>
          <w:rStyle w:val="Refdecomentario"/>
        </w:rPr>
        <w:annotationRef/>
      </w:r>
      <m:oMath>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m:t>
        </m:r>
      </m:oMath>
    </w:p>
  </w:comment>
  <w:comment w:id="322" w:author="SERYO TOVAR" w:date="2015-04-16T07:28:00Z" w:initials="ST">
    <w:p w14:paraId="0A8DAC45" w14:textId="1E5D929F" w:rsidR="00DA6D8C" w:rsidRDefault="00DA6D8C">
      <w:pPr>
        <w:pStyle w:val="Textocomentario"/>
      </w:pPr>
      <w:r>
        <w:rPr>
          <w:rStyle w:val="Refdecomentario"/>
        </w:rPr>
        <w:annotationRef/>
      </w:r>
      <w:r>
        <w:t>Reales y para todo</w:t>
      </w:r>
    </w:p>
  </w:comment>
  <w:comment w:id="323" w:author="SERYO TOVAR" w:date="2015-04-16T07:29:00Z" w:initials="ST">
    <w:p w14:paraId="06CEAF36" w14:textId="15210151" w:rsidR="00DA6D8C" w:rsidRDefault="00DA6D8C">
      <w:pPr>
        <w:pStyle w:val="Textocomentario"/>
      </w:pPr>
      <w:r>
        <w:rPr>
          <w:rStyle w:val="Refdecomentario"/>
        </w:rPr>
        <w:annotationRef/>
      </w:r>
      <w:r>
        <w:t>tanto,</w:t>
      </w:r>
    </w:p>
  </w:comment>
  <w:comment w:id="324" w:author="PETER UJFALUSSY" w:date="2015-04-18T19:53:00Z" w:initials="PU">
    <w:p w14:paraId="68BC1A93" w14:textId="1FC0D558" w:rsidR="00DA6D8C" w:rsidRDefault="00DA6D8C">
      <w:pPr>
        <w:pStyle w:val="Textocomentario"/>
      </w:pPr>
      <w:r>
        <w:rPr>
          <w:rStyle w:val="Refdecomentario"/>
        </w:rPr>
        <w:annotationRef/>
      </w:r>
      <w:r w:rsidRPr="00B13E4D">
        <w:rPr>
          <w:shd w:val="clear" w:color="auto" w:fill="FBD4B4" w:themeFill="accent6" w:themeFillTint="66"/>
        </w:rPr>
        <w:t xml:space="preserve">QUITAR EL RÓTULO </w:t>
      </w:r>
      <m:oMath>
        <m:r>
          <w:rPr>
            <w:rFonts w:ascii="Cambria Math" w:hAnsi="Cambria Math" w:cs="Arial"/>
            <w:shd w:val="clear" w:color="auto" w:fill="FBD4B4" w:themeFill="accent6" w:themeFillTint="66"/>
          </w:rPr>
          <m:t>f</m:t>
        </m:r>
        <m:d>
          <m:dPr>
            <m:ctrlPr>
              <w:rPr>
                <w:rFonts w:ascii="Cambria Math" w:hAnsi="Cambria Math" w:cs="Arial"/>
                <w:i/>
                <w:shd w:val="clear" w:color="auto" w:fill="FBD4B4" w:themeFill="accent6" w:themeFillTint="66"/>
              </w:rPr>
            </m:ctrlPr>
          </m:dPr>
          <m:e>
            <m:r>
              <w:rPr>
                <w:rFonts w:ascii="Cambria Math" w:hAnsi="Cambria Math" w:cs="Arial"/>
                <w:shd w:val="clear" w:color="auto" w:fill="FBD4B4" w:themeFill="accent6" w:themeFillTint="66"/>
              </w:rPr>
              <m:t>x</m:t>
            </m:r>
          </m:e>
        </m:d>
        <m:r>
          <w:rPr>
            <w:rFonts w:ascii="Cambria Math" w:hAnsi="Cambria Math" w:cs="Arial"/>
            <w:caps/>
            <w:shd w:val="clear" w:color="auto" w:fill="FBD4B4" w:themeFill="accent6" w:themeFillTint="66"/>
          </w:rPr>
          <m:t xml:space="preserve"> en la gr</m:t>
        </m:r>
        <m:r>
          <m:rPr>
            <m:sty m:val="p"/>
          </m:rPr>
          <w:rPr>
            <w:rFonts w:ascii="Cambria Math" w:hAnsi="Cambria Math" w:cs="Arial"/>
            <w:shd w:val="clear" w:color="auto" w:fill="FBD4B4" w:themeFill="accent6" w:themeFillTint="66"/>
          </w:rPr>
          <m:t>á</m:t>
        </m:r>
        <m:r>
          <w:rPr>
            <w:rFonts w:ascii="Cambria Math" w:hAnsi="Cambria Math" w:cs="Arial"/>
            <w:caps/>
            <w:shd w:val="clear" w:color="auto" w:fill="FBD4B4" w:themeFill="accent6" w:themeFillTint="66"/>
          </w:rPr>
          <m:t>fica de la derecha</m:t>
        </m:r>
      </m:oMath>
    </w:p>
  </w:comment>
  <w:comment w:id="325" w:author="SERYO TOVAR" w:date="2015-04-16T07:30:00Z" w:initials="ST">
    <w:p w14:paraId="2E3C4DAE" w14:textId="3D4480E9" w:rsidR="00DA6D8C" w:rsidRDefault="00DA6D8C">
      <w:pPr>
        <w:pStyle w:val="Textocomentario"/>
      </w:pPr>
      <w:r>
        <w:rPr>
          <w:rStyle w:val="Refdecomentario"/>
        </w:rPr>
        <w:annotationRef/>
      </w:r>
      <w:r>
        <w:t>de que</w:t>
      </w:r>
    </w:p>
  </w:comment>
  <w:comment w:id="326" w:author="SERYO TOVAR" w:date="2015-04-16T07:31:00Z" w:initials="ST">
    <w:p w14:paraId="6A57F57F" w14:textId="1385E848" w:rsidR="00DA6D8C" w:rsidRPr="00560ED9" w:rsidRDefault="00DA6D8C" w:rsidP="0079739F">
      <w:pPr>
        <w:tabs>
          <w:tab w:val="right" w:pos="8498"/>
        </w:tabs>
        <w:spacing w:after="0"/>
        <w:jc w:val="both"/>
        <w:rPr>
          <w:rFonts w:ascii="Arial" w:hAnsi="Arial" w:cs="Arial"/>
        </w:rPr>
      </w:pPr>
      <w:r>
        <w:rPr>
          <w:rStyle w:val="Refdecomentario"/>
        </w:rPr>
        <w:annotationRef/>
      </w:r>
      <m:oMath>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x-2</m:t>
                </m:r>
              </m:e>
            </m:d>
          </m:e>
          <m:sup>
            <m:r>
              <w:rPr>
                <w:rFonts w:ascii="Cambria Math" w:hAnsi="Cambria Math" w:cs="Arial"/>
              </w:rPr>
              <m:t>2</m:t>
            </m:r>
          </m:sup>
        </m:sSup>
        <m:r>
          <m:rPr>
            <m:sty m:val="p"/>
          </m:rPr>
          <w:rPr>
            <w:rStyle w:val="Refdecomentario"/>
            <w:rFonts w:ascii="Calibri" w:eastAsia="Calibri" w:hAnsi="Calibri" w:cs="Times New Roman"/>
            <w:lang w:val="es-MX"/>
          </w:rPr>
          <w:annotationRef/>
        </m:r>
      </m:oMath>
      <w:r>
        <w:rPr>
          <w:rFonts w:eastAsiaTheme="minorEastAsia"/>
        </w:rPr>
        <w:t>.</w:t>
      </w:r>
    </w:p>
    <w:p w14:paraId="08124217" w14:textId="3C100ECC" w:rsidR="00DA6D8C" w:rsidRDefault="00DA6D8C">
      <w:pPr>
        <w:pStyle w:val="Textocomentario"/>
      </w:pPr>
    </w:p>
  </w:comment>
  <w:comment w:id="327" w:author="SERYO TOVAR" w:date="2015-04-16T07:35:00Z" w:initials="ST">
    <w:p w14:paraId="6DC1D735" w14:textId="19E91409" w:rsidR="00DA6D8C" w:rsidRDefault="00DA6D8C">
      <w:pPr>
        <w:pStyle w:val="Textocomentario"/>
      </w:pPr>
      <w:r>
        <w:rPr>
          <w:rStyle w:val="Refdecomentario"/>
        </w:rPr>
        <w:annotationRef/>
      </w:r>
      <w:r>
        <w:t>Esta función no es par. Por ejemplo,</w:t>
      </w:r>
    </w:p>
  </w:comment>
  <w:comment w:id="328" w:author="SERYO TOVAR" w:date="2015-04-16T07:37:00Z" w:initials="ST">
    <w:p w14:paraId="71ECF3D8" w14:textId="2A53ACDE" w:rsidR="00DA6D8C" w:rsidRPr="00C412A2" w:rsidRDefault="00DA6D8C">
      <w:pPr>
        <w:pStyle w:val="Textocomentario"/>
        <w:rPr>
          <w:strike/>
        </w:rPr>
      </w:pPr>
      <w:r>
        <w:rPr>
          <w:rStyle w:val="Refdecomentario"/>
        </w:rPr>
        <w:annotationRef/>
      </w:r>
    </w:p>
  </w:comment>
  <w:comment w:id="329" w:author="SERYO TOVAR" w:date="2015-04-16T07:38:00Z" w:initials="ST">
    <w:p w14:paraId="671B7CD0" w14:textId="473F7E43" w:rsidR="00DA6D8C" w:rsidRDefault="00DA6D8C">
      <w:pPr>
        <w:pStyle w:val="Textocomentario"/>
      </w:pPr>
      <w:r>
        <w:rPr>
          <w:rStyle w:val="Refdecomentario"/>
        </w:rPr>
        <w:annotationRef/>
      </w:r>
      <w:r>
        <w:t>de que</w:t>
      </w:r>
    </w:p>
  </w:comment>
  <w:comment w:id="330" w:author="SERYO TOVAR" w:date="2015-04-16T07:38:00Z" w:initials="ST">
    <w:p w14:paraId="69DBA681" w14:textId="5619872C" w:rsidR="00DA6D8C" w:rsidRDefault="00DA6D8C">
      <w:pPr>
        <w:pStyle w:val="Textocomentario"/>
      </w:pPr>
      <w:r>
        <w:rPr>
          <w:rStyle w:val="Refdecomentario"/>
        </w:rPr>
        <w:annotationRef/>
      </w:r>
      <w:r>
        <w:t>par</w:t>
      </w:r>
    </w:p>
  </w:comment>
  <w:comment w:id="331" w:author="SERYO TOVAR" w:date="2015-04-16T07:39:00Z" w:initials="ST">
    <w:p w14:paraId="2C637B2D" w14:textId="734C70E1" w:rsidR="00DA6D8C" w:rsidRPr="00C412A2" w:rsidRDefault="00DA6D8C">
      <w:pPr>
        <w:pStyle w:val="Textocomentario"/>
        <w:rPr>
          <w:b/>
        </w:rPr>
      </w:pPr>
      <w:r w:rsidRPr="00C412A2">
        <w:rPr>
          <w:rStyle w:val="Refdecomentario"/>
          <w:b/>
        </w:rPr>
        <w:annotationRef/>
      </w:r>
      <w:r w:rsidRPr="00C412A2">
        <w:rPr>
          <w:b/>
        </w:rPr>
        <w:t>impares</w:t>
      </w:r>
    </w:p>
  </w:comment>
  <w:comment w:id="332" w:author="SERYO TOVAR" w:date="2015-04-16T10:37:00Z" w:initials="ST">
    <w:p w14:paraId="28005C49" w14:textId="48403801" w:rsidR="00DA6D8C" w:rsidRDefault="00DA6D8C">
      <w:pPr>
        <w:pStyle w:val="Textocomentario"/>
      </w:pPr>
      <w:r>
        <w:rPr>
          <w:rStyle w:val="Refdecomentario"/>
        </w:rPr>
        <w:annotationRef/>
      </w:r>
      <w:r>
        <w:t xml:space="preserve">Una </w:t>
      </w:r>
      <w:r w:rsidRPr="00AE7769">
        <w:rPr>
          <w:b/>
        </w:rPr>
        <w:t>función impar</w:t>
      </w:r>
      <w:r>
        <w:t xml:space="preserve"> se identifica porque su gráfica en el plano cartesiano no cambia al ser reflejada consecutivamente por los ejes </w:t>
      </w:r>
      <w:r w:rsidRPr="00AE7769">
        <w:rPr>
          <w:i/>
        </w:rPr>
        <w:t>Y</w:t>
      </w:r>
      <w:r>
        <w:t xml:space="preserve"> </w:t>
      </w:r>
      <w:proofErr w:type="spellStart"/>
      <w:r>
        <w:t>y</w:t>
      </w:r>
      <w:proofErr w:type="spellEnd"/>
      <w:r>
        <w:t xml:space="preserve"> </w:t>
      </w:r>
      <w:r w:rsidRPr="00AE7769">
        <w:rPr>
          <w:i/>
        </w:rPr>
        <w:t>X</w:t>
      </w:r>
      <w:r>
        <w:t>. Formalmente:</w:t>
      </w:r>
    </w:p>
  </w:comment>
  <w:comment w:id="333" w:author="SERYO TOVAR" w:date="2015-04-16T07:42:00Z" w:initials="ST">
    <w:p w14:paraId="56936C23" w14:textId="281FED42" w:rsidR="00DA6D8C" w:rsidRDefault="00DA6D8C">
      <w:pPr>
        <w:pStyle w:val="Textocomentario"/>
      </w:pPr>
      <w:r>
        <w:rPr>
          <w:rStyle w:val="Refdecomentario"/>
        </w:rPr>
        <w:annotationRef/>
      </w:r>
      <w:r>
        <w:t xml:space="preserve">Se dice que </w:t>
      </w:r>
      <w:r w:rsidRPr="00C412A2">
        <w:rPr>
          <w:i/>
        </w:rPr>
        <w:t>f</w:t>
      </w:r>
      <w:r>
        <w:t xml:space="preserve"> es una </w:t>
      </w:r>
      <w:r w:rsidRPr="00AE7769">
        <w:rPr>
          <w:b/>
        </w:rPr>
        <w:t>función</w:t>
      </w:r>
      <w:r>
        <w:t xml:space="preserve"> </w:t>
      </w:r>
    </w:p>
  </w:comment>
  <w:comment w:id="334" w:author="SERYO TOVAR" w:date="2015-04-16T07:44:00Z" w:initials="ST">
    <w:p w14:paraId="669B7C4F" w14:textId="74E8EA72" w:rsidR="00DA6D8C" w:rsidRDefault="00DA6D8C">
      <w:pPr>
        <w:pStyle w:val="Textocomentario"/>
      </w:pPr>
      <w:r>
        <w:rPr>
          <w:rStyle w:val="Refdecomentario"/>
        </w:rPr>
        <w:annotationRef/>
      </w:r>
      <m:oMath>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3</m:t>
            </m:r>
          </m:sup>
        </m:sSup>
        <m:r>
          <w:rPr>
            <w:rFonts w:ascii="Cambria Math" w:eastAsiaTheme="minorEastAsia" w:hAnsi="Cambria Math" w:cs="Arial"/>
          </w:rPr>
          <m:t>.</m:t>
        </m:r>
      </m:oMath>
    </w:p>
  </w:comment>
  <w:comment w:id="335" w:author="SERYO TOVAR" w:date="2015-04-16T07:45:00Z" w:initials="ST">
    <w:p w14:paraId="2677149F" w14:textId="4378686D" w:rsidR="00DA6D8C" w:rsidRDefault="00DA6D8C">
      <w:pPr>
        <w:pStyle w:val="Textocomentario"/>
      </w:pPr>
      <w:r>
        <w:rPr>
          <w:rStyle w:val="Refdecomentario"/>
        </w:rPr>
        <w:annotationRef/>
      </w:r>
      <w:r>
        <w:t>tanto,</w:t>
      </w:r>
    </w:p>
  </w:comment>
  <w:comment w:id="336" w:author="SERYO TOVAR" w:date="2015-04-16T07:54:00Z" w:initials="ST">
    <w:p w14:paraId="1963D30C" w14:textId="0B6CBE45" w:rsidR="00DA6D8C" w:rsidRDefault="00DA6D8C">
      <w:pPr>
        <w:pStyle w:val="Textocomentario"/>
      </w:pPr>
      <w:r>
        <w:rPr>
          <w:rStyle w:val="Refdecomentario"/>
        </w:rPr>
        <w:annotationRef/>
      </w:r>
      <w:r>
        <w:t>de que</w:t>
      </w:r>
    </w:p>
  </w:comment>
  <w:comment w:id="337" w:author="SERYO TOVAR" w:date="2015-04-16T07:54:00Z" w:initials="ST">
    <w:p w14:paraId="65CC096C" w14:textId="2D55630E" w:rsidR="00DA6D8C" w:rsidRDefault="00DA6D8C">
      <w:pPr>
        <w:pStyle w:val="Textocomentario"/>
      </w:pPr>
      <w:r>
        <w:rPr>
          <w:rStyle w:val="Refdecomentario"/>
        </w:rPr>
        <w:annotationRef/>
      </w:r>
      <w:r>
        <w:t>2.</w:t>
      </w:r>
    </w:p>
  </w:comment>
  <w:comment w:id="338" w:author="SERYO TOVAR" w:date="2015-04-16T07:57:00Z" w:initials="ST">
    <w:p w14:paraId="496C8E31" w14:textId="51B9F491" w:rsidR="00DA6D8C" w:rsidRDefault="00DA6D8C">
      <w:pPr>
        <w:pStyle w:val="Textocomentario"/>
      </w:pPr>
      <w:r>
        <w:rPr>
          <w:rStyle w:val="Refdecomentario"/>
        </w:rPr>
        <w:annotationRef/>
      </w:r>
      <w:r>
        <w:t xml:space="preserve">Esta no </w:t>
      </w:r>
    </w:p>
  </w:comment>
  <w:comment w:id="339" w:author="SERYO TOVAR" w:date="2015-04-16T07:58:00Z" w:initials="ST">
    <w:p w14:paraId="65E849F9" w14:textId="16B4CF31" w:rsidR="00DA6D8C" w:rsidRDefault="00DA6D8C">
      <w:pPr>
        <w:pStyle w:val="Textocomentario"/>
      </w:pPr>
      <w:r>
        <w:rPr>
          <w:rStyle w:val="Refdecomentario"/>
        </w:rPr>
        <w:annotationRef/>
      </w:r>
      <m:oMath>
        <m:r>
          <m:rPr>
            <m:sty m:val="p"/>
          </m:rPr>
          <w:rPr>
            <w:rStyle w:val="Refdecomentario"/>
          </w:rPr>
          <w:annotationRef/>
        </m:r>
        <m:r>
          <w:rPr>
            <w:rFonts w:ascii="Cambria Math" w:hAnsi="Cambria Math" w:cs="Arial"/>
          </w:rPr>
          <m:t>,</m:t>
        </m:r>
      </m:oMath>
    </w:p>
  </w:comment>
  <w:comment w:id="340" w:author="SERYO TOVAR" w:date="2015-04-16T08:00:00Z" w:initials="ST">
    <w:p w14:paraId="317D403A" w14:textId="242E6ADD" w:rsidR="00DA6D8C" w:rsidRDefault="00DA6D8C">
      <w:pPr>
        <w:pStyle w:val="Textocomentario"/>
      </w:pPr>
      <w:r>
        <w:rPr>
          <w:rStyle w:val="Refdecomentario"/>
        </w:rPr>
        <w:annotationRef/>
      </w:r>
      <w:r>
        <w:t>de que</w:t>
      </w:r>
    </w:p>
  </w:comment>
  <w:comment w:id="341" w:author="SERYO TOVAR" w:date="2015-04-16T08:06:00Z" w:initials="ST">
    <w:p w14:paraId="65932E55" w14:textId="091163D6" w:rsidR="00DA6D8C" w:rsidRDefault="00DA6D8C">
      <w:pPr>
        <w:pStyle w:val="Textocomentario"/>
      </w:pPr>
      <w:r>
        <w:rPr>
          <w:rStyle w:val="Refdecomentario"/>
        </w:rPr>
        <w:annotationRef/>
      </w:r>
      <w:r>
        <w:t>cómo</w:t>
      </w:r>
    </w:p>
  </w:comment>
  <w:comment w:id="342" w:author="SERYO TOVAR" w:date="2015-04-16T08:07:00Z" w:initials="ST">
    <w:p w14:paraId="7B2FAC08" w14:textId="6EE79DF3" w:rsidR="00DA6D8C" w:rsidRDefault="00DA6D8C">
      <w:pPr>
        <w:pStyle w:val="Textocomentario"/>
      </w:pPr>
      <w:r>
        <w:rPr>
          <w:rStyle w:val="Refdecomentario"/>
        </w:rPr>
        <w:annotationRef/>
      </w:r>
    </w:p>
  </w:comment>
  <w:comment w:id="343" w:author="SERYO TOVAR" w:date="2015-04-16T08:07:00Z" w:initials="ST">
    <w:p w14:paraId="46A3549C" w14:textId="1E798EF8" w:rsidR="00DA6D8C" w:rsidRDefault="00DA6D8C">
      <w:pPr>
        <w:pStyle w:val="Textocomentario"/>
      </w:pPr>
      <w:r>
        <w:rPr>
          <w:rStyle w:val="Refdecomentario"/>
        </w:rPr>
        <w:annotationRef/>
      </w:r>
      <w:r w:rsidRPr="00DF02F2">
        <w:rPr>
          <w:b/>
        </w:rPr>
        <w:t>crecientes</w:t>
      </w:r>
    </w:p>
  </w:comment>
  <w:comment w:id="344" w:author="SERYO TOVAR" w:date="2015-04-16T08:10:00Z" w:initials="ST">
    <w:p w14:paraId="4BB0E7C4" w14:textId="3A5F4FE8" w:rsidR="00DA6D8C" w:rsidRDefault="00DA6D8C">
      <w:pPr>
        <w:pStyle w:val="Textocomentario"/>
      </w:pPr>
      <w:r>
        <w:rPr>
          <w:rStyle w:val="Refdecomentario"/>
        </w:rPr>
        <w:annotationRef/>
      </w:r>
      <w:r>
        <w:t>La gráfica de una función creciente se identifica en el plano cartesiano</w:t>
      </w:r>
    </w:p>
  </w:comment>
  <w:comment w:id="345" w:author="SERYO TOVAR" w:date="2015-04-16T08:11:00Z" w:initials="ST">
    <w:p w14:paraId="75895949" w14:textId="5DF79FB5" w:rsidR="00DA6D8C" w:rsidRDefault="00DA6D8C">
      <w:pPr>
        <w:pStyle w:val="Textocomentario"/>
      </w:pPr>
      <w:r>
        <w:rPr>
          <w:rStyle w:val="Refdecomentario"/>
        </w:rPr>
        <w:annotationRef/>
      </w:r>
      <w:r>
        <w:t>está</w:t>
      </w:r>
    </w:p>
  </w:comment>
  <w:comment w:id="346" w:author="SERYO TOVAR" w:date="2015-04-16T08:12:00Z" w:initials="ST">
    <w:p w14:paraId="7FB6CC79" w14:textId="22CF497A" w:rsidR="00DA6D8C" w:rsidRDefault="00DA6D8C">
      <w:pPr>
        <w:pStyle w:val="Textocomentario"/>
      </w:pPr>
      <w:r>
        <w:rPr>
          <w:rStyle w:val="Refdecomentario"/>
        </w:rPr>
        <w:annotationRef/>
      </w:r>
    </w:p>
  </w:comment>
  <w:comment w:id="347" w:author="SERYO TOVAR" w:date="2015-04-16T08:13:00Z" w:initials="ST">
    <w:p w14:paraId="47E4612A" w14:textId="34319122" w:rsidR="00DA6D8C" w:rsidRDefault="00DA6D8C">
      <w:pPr>
        <w:pStyle w:val="Textocomentario"/>
      </w:pPr>
      <w:r>
        <w:rPr>
          <w:rStyle w:val="Refdecomentario"/>
        </w:rPr>
        <w:annotationRef/>
      </w:r>
      <w:r>
        <w:t>si c &lt; d,</w:t>
      </w:r>
    </w:p>
  </w:comment>
  <w:comment w:id="348" w:author="SERYO TOVAR" w:date="2015-04-16T08:15:00Z" w:initials="ST">
    <w:p w14:paraId="6C998470" w14:textId="697B53F8" w:rsidR="00DA6D8C" w:rsidRDefault="00DA6D8C">
      <w:pPr>
        <w:pStyle w:val="Textocomentario"/>
      </w:pPr>
      <w:r>
        <w:rPr>
          <w:rStyle w:val="Refdecomentario"/>
        </w:rPr>
        <w:annotationRef/>
      </w:r>
      <w:r>
        <w:t>para</w:t>
      </w:r>
    </w:p>
  </w:comment>
  <w:comment w:id="349" w:author="SERYO TOVAR" w:date="2015-04-16T08:15:00Z" w:initials="ST">
    <w:p w14:paraId="3B514442" w14:textId="5A0CAECD" w:rsidR="00DA6D8C" w:rsidRDefault="00DA6D8C">
      <w:pPr>
        <w:pStyle w:val="Textocomentario"/>
      </w:pPr>
      <w:r>
        <w:rPr>
          <w:rStyle w:val="Refdecomentario"/>
        </w:rPr>
        <w:annotationRef/>
      </w:r>
      <w:r>
        <w:t>).</w:t>
      </w:r>
    </w:p>
  </w:comment>
  <w:comment w:id="350" w:author="SERYO TOVAR" w:date="2015-04-16T08:16:00Z" w:initials="ST">
    <w:p w14:paraId="339ADF8A" w14:textId="577E8EA4" w:rsidR="00DA6D8C" w:rsidRDefault="00DA6D8C">
      <w:pPr>
        <w:pStyle w:val="Textocomentario"/>
      </w:pPr>
      <w:r>
        <w:rPr>
          <w:rStyle w:val="Refdecomentario"/>
        </w:rPr>
        <w:annotationRef/>
      </w:r>
    </w:p>
  </w:comment>
  <w:comment w:id="351" w:author="PETER UJFALUSSY" w:date="2015-04-18T20:37:00Z" w:initials="PU">
    <w:p w14:paraId="6DF0587C" w14:textId="387F6E61" w:rsidR="00DA6D8C" w:rsidRDefault="00DA6D8C">
      <w:pPr>
        <w:pStyle w:val="Textocomentario"/>
      </w:pPr>
      <w:r>
        <w:rPr>
          <w:rStyle w:val="Refdecomentario"/>
        </w:rPr>
        <w:annotationRef/>
      </w:r>
    </w:p>
  </w:comment>
  <w:comment w:id="352" w:author="SERYO TOVAR" w:date="2015-04-16T08:16:00Z" w:initials="ST">
    <w:p w14:paraId="2D331DCB" w14:textId="410ED466" w:rsidR="00DA6D8C" w:rsidRPr="00484D08" w:rsidRDefault="00DA6D8C">
      <w:pPr>
        <w:pStyle w:val="Textocomentario"/>
        <w:rPr>
          <w:b/>
        </w:rPr>
      </w:pPr>
      <w:r w:rsidRPr="00484D08">
        <w:rPr>
          <w:rStyle w:val="Refdecomentario"/>
          <w:b/>
        </w:rPr>
        <w:annotationRef/>
      </w:r>
      <w:r w:rsidRPr="00484D08">
        <w:rPr>
          <w:b/>
        </w:rPr>
        <w:t>d</w:t>
      </w:r>
    </w:p>
  </w:comment>
  <w:comment w:id="353" w:author="SERYO TOVAR" w:date="2015-04-16T08:19:00Z" w:initials="ST">
    <w:p w14:paraId="366EB235" w14:textId="50597B46" w:rsidR="00DA6D8C" w:rsidRDefault="00DA6D8C">
      <w:pPr>
        <w:pStyle w:val="Textocomentario"/>
      </w:pPr>
      <w:r>
        <w:rPr>
          <w:rStyle w:val="Refdecomentario"/>
        </w:rPr>
        <w:annotationRef/>
      </w:r>
      <w:r>
        <w:t xml:space="preserve">La gráfica de una </w:t>
      </w:r>
      <w:r w:rsidRPr="00484D08">
        <w:rPr>
          <w:b/>
        </w:rPr>
        <w:t>función decreciente</w:t>
      </w:r>
      <w:r>
        <w:t xml:space="preserve"> se identifica en el plano cartesiano porque</w:t>
      </w:r>
    </w:p>
  </w:comment>
  <w:comment w:id="354" w:author="SERYO TOVAR" w:date="2015-04-16T08:20:00Z" w:initials="ST">
    <w:p w14:paraId="13DB0A2B" w14:textId="14670605" w:rsidR="00DA6D8C" w:rsidRDefault="00DA6D8C">
      <w:pPr>
        <w:pStyle w:val="Textocomentario"/>
      </w:pPr>
      <w:r>
        <w:rPr>
          <w:rStyle w:val="Refdecomentario"/>
        </w:rPr>
        <w:annotationRef/>
      </w:r>
      <w:r>
        <w:t>está</w:t>
      </w:r>
    </w:p>
  </w:comment>
  <w:comment w:id="355" w:author="SERYO TOVAR" w:date="2015-04-16T08:20:00Z" w:initials="ST">
    <w:p w14:paraId="4F5EBD04" w14:textId="00861C12" w:rsidR="00DA6D8C" w:rsidRDefault="00DA6D8C">
      <w:pPr>
        <w:pStyle w:val="Textocomentario"/>
      </w:pPr>
      <w:r>
        <w:rPr>
          <w:rStyle w:val="Refdecomentario"/>
        </w:rPr>
        <w:annotationRef/>
      </w:r>
    </w:p>
  </w:comment>
  <w:comment w:id="356" w:author="SERYO TOVAR" w:date="2015-04-16T10:41:00Z" w:initials="ST">
    <w:p w14:paraId="15225A29" w14:textId="59AD1651" w:rsidR="00DA6D8C" w:rsidRDefault="00DA6D8C">
      <w:pPr>
        <w:pStyle w:val="Textocomentario"/>
      </w:pPr>
      <w:r>
        <w:rPr>
          <w:rStyle w:val="Refdecomentario"/>
        </w:rPr>
        <w:annotationRef/>
      </w:r>
      <w:r>
        <w:t>si c &lt; d,</w:t>
      </w:r>
    </w:p>
  </w:comment>
  <w:comment w:id="357" w:author="SERYO TOVAR" w:date="2015-04-16T08:23:00Z" w:initials="ST">
    <w:p w14:paraId="411B4C11" w14:textId="4310B917" w:rsidR="00DA6D8C" w:rsidRDefault="00DA6D8C">
      <w:pPr>
        <w:pStyle w:val="Textocomentario"/>
      </w:pPr>
      <w:r>
        <w:rPr>
          <w:rStyle w:val="Refdecomentario"/>
        </w:rPr>
        <w:annotationRef/>
      </w:r>
      <w:r>
        <w:t>para</w:t>
      </w:r>
    </w:p>
  </w:comment>
  <w:comment w:id="358" w:author="SERYO TOVAR" w:date="2015-04-16T08:23:00Z" w:initials="ST">
    <w:p w14:paraId="73996E03" w14:textId="0D075D6A" w:rsidR="00DA6D8C" w:rsidRDefault="00DA6D8C">
      <w:pPr>
        <w:pStyle w:val="Textocomentario"/>
      </w:pPr>
      <w:r>
        <w:rPr>
          <w:rStyle w:val="Refdecomentario"/>
        </w:rPr>
        <w:annotationRef/>
      </w:r>
      <w:r>
        <w:t>).</w:t>
      </w:r>
    </w:p>
  </w:comment>
  <w:comment w:id="359" w:author="PETER UJFALUSSY" w:date="2015-04-18T20:40:00Z" w:initials="PU">
    <w:p w14:paraId="223A5434" w14:textId="32BD1420" w:rsidR="00DA6D8C" w:rsidRDefault="00DA6D8C">
      <w:pPr>
        <w:pStyle w:val="Textocomentario"/>
      </w:pPr>
      <w:r>
        <w:rPr>
          <w:rStyle w:val="Refdecomentario"/>
        </w:rPr>
        <w:annotationRef/>
      </w:r>
    </w:p>
  </w:comment>
  <w:comment w:id="360" w:author="SERYO TOVAR" w:date="2015-04-16T10:43:00Z" w:initials="ST">
    <w:p w14:paraId="603E0E98" w14:textId="7F8801BF" w:rsidR="00DA6D8C" w:rsidRPr="00DB3140" w:rsidRDefault="00DA6D8C">
      <w:pPr>
        <w:pStyle w:val="Textocomentario"/>
        <w:rPr>
          <w:lang w:val="es-CO"/>
        </w:rPr>
      </w:pPr>
      <w:r>
        <w:rPr>
          <w:rStyle w:val="Refdecomentario"/>
        </w:rPr>
        <w:annotationRef/>
      </w:r>
      <w:r>
        <w:t xml:space="preserve">Para una función </w:t>
      </w:r>
      <w:r w:rsidRPr="00DB3140">
        <w:rPr>
          <w:i/>
        </w:rPr>
        <w:t>f</w:t>
      </w:r>
    </w:p>
  </w:comment>
  <w:comment w:id="361" w:author="SERYO TOVAR" w:date="2015-04-16T08:26:00Z" w:initials="ST">
    <w:p w14:paraId="3564E09F" w14:textId="3D7A27A7" w:rsidR="00DA6D8C" w:rsidRDefault="00DA6D8C">
      <w:pPr>
        <w:pStyle w:val="Textocomentario"/>
      </w:pPr>
      <w:r>
        <w:rPr>
          <w:rStyle w:val="Refdecomentario"/>
        </w:rPr>
        <w:annotationRef/>
      </w:r>
      <w:r>
        <w:t xml:space="preserve">reales, </w:t>
      </w:r>
    </w:p>
  </w:comment>
  <w:comment w:id="362" w:author="SERYO TOVAR" w:date="2015-04-16T10:45:00Z" w:initials="ST">
    <w:p w14:paraId="06024BD3" w14:textId="67AA11F8" w:rsidR="00DA6D8C" w:rsidRDefault="00DA6D8C">
      <w:pPr>
        <w:pStyle w:val="Textocomentario"/>
      </w:pPr>
      <w:r>
        <w:rPr>
          <w:rStyle w:val="Refdecomentario"/>
        </w:rPr>
        <w:annotationRef/>
      </w:r>
      <w:r>
        <w:t xml:space="preserve">donde </w:t>
      </w:r>
      <w:r w:rsidRPr="00DB3140">
        <w:rPr>
          <w:i/>
        </w:rPr>
        <w:t>f</w:t>
      </w:r>
      <w:r>
        <w:t xml:space="preserve"> alcanza ese mínimo si</w:t>
      </w:r>
    </w:p>
  </w:comment>
  <w:comment w:id="363" w:author="SERYO TOVAR" w:date="2015-04-16T08:28:00Z" w:initials="ST">
    <w:p w14:paraId="124FF51B" w14:textId="22ECE2A3" w:rsidR="00DA6D8C" w:rsidRDefault="00DA6D8C">
      <w:pPr>
        <w:pStyle w:val="Textocomentario"/>
      </w:pPr>
      <w:r>
        <w:rPr>
          <w:rStyle w:val="Refdecomentario"/>
        </w:rPr>
        <w:annotationRef/>
      </w:r>
      <w:r>
        <w:t>í</w:t>
      </w:r>
    </w:p>
  </w:comment>
  <w:comment w:id="364" w:author="SERYO TOVAR" w:date="2015-04-16T10:47:00Z" w:initials="ST">
    <w:p w14:paraId="028040AC" w14:textId="57F633D6" w:rsidR="00DA6D8C" w:rsidRDefault="00DA6D8C">
      <w:pPr>
        <w:pStyle w:val="Textocomentario"/>
      </w:pPr>
      <w:r>
        <w:rPr>
          <w:rStyle w:val="Refdecomentario"/>
        </w:rPr>
        <w:annotationRef/>
      </w:r>
      <w:r>
        <w:t>para</w:t>
      </w:r>
    </w:p>
  </w:comment>
  <w:comment w:id="365" w:author="SERYO TOVAR" w:date="2015-04-16T10:48:00Z" w:initials="ST">
    <w:p w14:paraId="1B2F816B" w14:textId="664E6B36" w:rsidR="00DA6D8C" w:rsidRDefault="00DA6D8C">
      <w:pPr>
        <w:pStyle w:val="Textocomentario"/>
      </w:pPr>
      <w:r>
        <w:rPr>
          <w:rStyle w:val="Refdecomentario"/>
        </w:rPr>
        <w:annotationRef/>
      </w:r>
      <w:r>
        <w:t>í</w:t>
      </w:r>
    </w:p>
  </w:comment>
  <w:comment w:id="366" w:author="SERYO TOVAR" w:date="2015-04-16T10:51:00Z" w:initials="ST">
    <w:p w14:paraId="1316F6F5" w14:textId="6E7CBA62" w:rsidR="00DA6D8C" w:rsidRDefault="00DA6D8C">
      <w:pPr>
        <w:pStyle w:val="Textocomentario"/>
      </w:pPr>
      <w:r>
        <w:rPr>
          <w:rStyle w:val="Refdecomentario"/>
        </w:rPr>
        <w:annotationRef/>
      </w:r>
      <w:r>
        <w:t>0, tal que</w:t>
      </w:r>
    </w:p>
  </w:comment>
  <w:comment w:id="367" w:author="SERYO TOVAR" w:date="2015-04-16T10:52:00Z" w:initials="ST">
    <w:p w14:paraId="4AB2EEF3" w14:textId="58A4ECDA" w:rsidR="00DA6D8C" w:rsidRDefault="00DA6D8C">
      <w:pPr>
        <w:pStyle w:val="Textocomentario"/>
      </w:pPr>
      <w:r>
        <w:rPr>
          <w:rStyle w:val="Refdecomentario"/>
        </w:rPr>
        <w:annotationRef/>
      </w:r>
      <w:r>
        <w:t>),</w:t>
      </w:r>
    </w:p>
  </w:comment>
  <w:comment w:id="368" w:author="SERYO TOVAR" w:date="2015-04-16T10:52:00Z" w:initials="ST">
    <w:p w14:paraId="4A1F4887" w14:textId="4B7726F2" w:rsidR="00DA6D8C" w:rsidRDefault="00DA6D8C">
      <w:pPr>
        <w:pStyle w:val="Textocomentario"/>
      </w:pPr>
      <w:r>
        <w:rPr>
          <w:rStyle w:val="Refdecomentario"/>
        </w:rPr>
        <w:annotationRef/>
      </w:r>
      <w:r>
        <w:t>con</w:t>
      </w:r>
    </w:p>
  </w:comment>
  <w:comment w:id="369" w:author="SERYO TOVAR" w:date="2015-04-16T10:52:00Z" w:initials="ST">
    <w:p w14:paraId="1ED135A9" w14:textId="046AE8A0" w:rsidR="00DA6D8C" w:rsidRDefault="00DA6D8C">
      <w:pPr>
        <w:pStyle w:val="Textocomentario"/>
      </w:pPr>
      <w:r>
        <w:rPr>
          <w:rStyle w:val="Refdecomentario"/>
        </w:rPr>
        <w:annotationRef/>
      </w:r>
      <w:r>
        <w:t>manera,</w:t>
      </w:r>
    </w:p>
  </w:comment>
  <w:comment w:id="370" w:author="SERYO TOVAR" w:date="2015-04-16T10:53:00Z" w:initials="ST">
    <w:p w14:paraId="541E5109" w14:textId="278B97D2" w:rsidR="00DA6D8C" w:rsidRDefault="00DA6D8C">
      <w:pPr>
        <w:pStyle w:val="Textocomentario"/>
      </w:pPr>
      <w:r>
        <w:rPr>
          <w:rStyle w:val="Refdecomentario"/>
        </w:rPr>
        <w:annotationRef/>
      </w:r>
      <w:r>
        <w:t>para</w:t>
      </w:r>
    </w:p>
  </w:comment>
  <w:comment w:id="371" w:author="SERYO TOVAR" w:date="2015-04-16T10:54:00Z" w:initials="ST">
    <w:p w14:paraId="314C0CC3" w14:textId="0D430E91" w:rsidR="00DA6D8C" w:rsidRDefault="00DA6D8C">
      <w:pPr>
        <w:pStyle w:val="Textocomentario"/>
      </w:pPr>
      <w:r>
        <w:rPr>
          <w:rStyle w:val="Refdecomentario"/>
        </w:rPr>
        <w:annotationRef/>
      </w:r>
      <m:oMath>
        <m:r>
          <w:rPr>
            <w:rFonts w:ascii="Cambria Math" w:hAnsi="Cambria Math" w:cs="Arial"/>
          </w:rPr>
          <m:t>3x.</m:t>
        </m:r>
      </m:oMath>
    </w:p>
  </w:comment>
  <w:comment w:id="372" w:author="SERYO TOVAR" w:date="2015-04-16T10:55:00Z" w:initials="ST">
    <w:p w14:paraId="1B716EE6" w14:textId="69B83D5A" w:rsidR="00DA6D8C" w:rsidRDefault="00DA6D8C">
      <w:pPr>
        <w:pStyle w:val="Textocomentario"/>
      </w:pPr>
      <w:r>
        <w:rPr>
          <w:rStyle w:val="Refdecomentario"/>
        </w:rPr>
        <w:annotationRef/>
      </w:r>
    </w:p>
  </w:comment>
  <w:comment w:id="373" w:author="SERYO TOVAR" w:date="2015-04-16T10:56:00Z" w:initials="ST">
    <w:p w14:paraId="5C1690B1" w14:textId="5F707C69" w:rsidR="00DA6D8C" w:rsidRDefault="00DA6D8C">
      <w:pPr>
        <w:pStyle w:val="Textocomentario"/>
      </w:pPr>
      <w:r>
        <w:rPr>
          <w:rStyle w:val="Refdecomentario"/>
        </w:rPr>
        <w:annotationRef/>
      </w:r>
      <w:r>
        <w:t>cómo</w:t>
      </w:r>
    </w:p>
  </w:comment>
  <w:comment w:id="374" w:author="PETER UJFALUSSY" w:date="2015-04-18T20:47:00Z" w:initials="PU">
    <w:p w14:paraId="063E71E5" w14:textId="47408808" w:rsidR="00DA6D8C" w:rsidRDefault="00DA6D8C">
      <w:pPr>
        <w:pStyle w:val="Textocomentario"/>
      </w:pPr>
      <w:r>
        <w:rPr>
          <w:rStyle w:val="Refdecomentario"/>
        </w:rPr>
        <w:annotationRef/>
      </w:r>
      <w:r>
        <w:t>o d</w:t>
      </w:r>
    </w:p>
  </w:comment>
  <w:comment w:id="375" w:author="PETER UJFALUSSY" w:date="2015-04-18T20:47:00Z" w:initials="PU">
    <w:p w14:paraId="11AF77E5" w14:textId="13974FA1" w:rsidR="00DA6D8C" w:rsidRDefault="00DA6D8C">
      <w:pPr>
        <w:pStyle w:val="Textocomentario"/>
      </w:pPr>
      <w:r>
        <w:rPr>
          <w:rStyle w:val="Refdecomentario"/>
        </w:rPr>
        <w:annotationRef/>
      </w:r>
    </w:p>
  </w:comment>
  <w:comment w:id="376" w:author="SERYO TOVAR" w:date="2015-04-16T12:14:00Z" w:initials="ST">
    <w:p w14:paraId="3251A0D3" w14:textId="361AB04E" w:rsidR="00DA6D8C" w:rsidRPr="00ED1F8C" w:rsidRDefault="00DA6D8C">
      <w:pPr>
        <w:pStyle w:val="Textocomentario"/>
        <w:rPr>
          <w:b/>
        </w:rPr>
      </w:pPr>
      <w:r>
        <w:rPr>
          <w:rStyle w:val="Refdecomentario"/>
        </w:rPr>
        <w:annotationRef/>
      </w:r>
      <w:r w:rsidRPr="00ED1F8C">
        <w:rPr>
          <w:b/>
        </w:rPr>
        <w:t>concavidad</w:t>
      </w:r>
    </w:p>
  </w:comment>
  <w:comment w:id="377" w:author="SERYO TOVAR" w:date="2015-04-16T10:59:00Z" w:initials="ST">
    <w:p w14:paraId="7961AFFE" w14:textId="33A99A09" w:rsidR="00DA6D8C" w:rsidRDefault="00DA6D8C">
      <w:pPr>
        <w:pStyle w:val="Textocomentario"/>
      </w:pPr>
      <w:r>
        <w:rPr>
          <w:rStyle w:val="Refdecomentario"/>
        </w:rPr>
        <w:annotationRef/>
      </w:r>
    </w:p>
  </w:comment>
  <w:comment w:id="378" w:author="SERYO TOVAR" w:date="2015-04-16T11:00:00Z" w:initials="ST">
    <w:p w14:paraId="0C87215E" w14:textId="5289CF60" w:rsidR="00DA6D8C" w:rsidRDefault="00DA6D8C">
      <w:pPr>
        <w:pStyle w:val="Textocomentario"/>
      </w:pPr>
      <w:r>
        <w:rPr>
          <w:rStyle w:val="Refdecomentario"/>
        </w:rPr>
        <w:annotationRef/>
      </w:r>
      <w:r>
        <w:t>gráfica de la</w:t>
      </w:r>
    </w:p>
  </w:comment>
  <w:comment w:id="379" w:author="SERYO TOVAR" w:date="2015-04-16T11:01:00Z" w:initials="ST">
    <w:p w14:paraId="6358DC1A" w14:textId="76A6FE5D" w:rsidR="00DA6D8C" w:rsidRDefault="00DA6D8C">
      <w:pPr>
        <w:pStyle w:val="Textocomentario"/>
      </w:pPr>
      <w:r>
        <w:rPr>
          <w:rStyle w:val="Refdecomentario"/>
        </w:rPr>
        <w:annotationRef/>
      </w:r>
      <w:r>
        <w:t>La</w:t>
      </w:r>
    </w:p>
  </w:comment>
  <w:comment w:id="380" w:author="SERYO TOVAR" w:date="2015-04-16T11:57:00Z" w:initials="ST">
    <w:p w14:paraId="0D83F1CF" w14:textId="027BE106" w:rsidR="00DA6D8C" w:rsidRDefault="00DA6D8C">
      <w:pPr>
        <w:pStyle w:val="Textocomentario"/>
      </w:pPr>
      <w:r>
        <w:rPr>
          <w:rStyle w:val="Refdecomentario"/>
        </w:rPr>
        <w:annotationRef/>
      </w:r>
      <w:r w:rsidRPr="00ED1F8C">
        <w:rPr>
          <w:b/>
        </w:rPr>
        <w:t>cóncava hacia abajo</w:t>
      </w:r>
      <w:r>
        <w:t xml:space="preserve"> o </w:t>
      </w:r>
      <w:r w:rsidRPr="00ED1F8C">
        <w:rPr>
          <w:b/>
        </w:rPr>
        <w:t>cóncava hacia arriba</w:t>
      </w:r>
      <w:r>
        <w:t xml:space="preserve">. Una curva es cóncava hacia arriba si el segmento rectilíneo que une dos de sus puntos siempre se sitúa encima de ella; en caso contrario, se dice que la curva es cóncava hacia abajo. Las funciones cuya gráfica es cóncava hacia abajo se denominan </w:t>
      </w:r>
      <w:r w:rsidRPr="00141552">
        <w:rPr>
          <w:b/>
        </w:rPr>
        <w:t>funciones cóncavas</w:t>
      </w:r>
      <w:r>
        <w:t xml:space="preserve">. Las funciones cuya gráfica es cóncava hacia arriba también se denominan </w:t>
      </w:r>
      <w:r w:rsidRPr="00ED1F8C">
        <w:rPr>
          <w:b/>
        </w:rPr>
        <w:t>convexas</w:t>
      </w:r>
      <w:r>
        <w:t xml:space="preserve">. </w:t>
      </w:r>
    </w:p>
  </w:comment>
  <w:comment w:id="381" w:author="SERYO TOVAR" w:date="2015-04-16T12:22:00Z" w:initials="ST">
    <w:p w14:paraId="7DB68415" w14:textId="26A26492" w:rsidR="00DA6D8C" w:rsidRDefault="00DA6D8C">
      <w:pPr>
        <w:pStyle w:val="Textocomentario"/>
      </w:pPr>
      <w:r>
        <w:rPr>
          <w:rStyle w:val="Refdecomentario"/>
        </w:rPr>
        <w:annotationRef/>
      </w:r>
      <m:oMath>
        <m:sSup>
          <m:sSupPr>
            <m:ctrlPr>
              <w:rPr>
                <w:rFonts w:ascii="Cambria Math" w:hAnsi="Cambria Math" w:cs="Arial"/>
                <w:i/>
                <w:color w:val="000000"/>
                <w:sz w:val="22"/>
                <w:szCs w:val="22"/>
              </w:rPr>
            </m:ctrlPr>
          </m:sSupPr>
          <m:e>
            <m:r>
              <w:rPr>
                <w:rFonts w:ascii="Cambria Math" w:hAnsi="Cambria Math" w:cs="Arial"/>
                <w:color w:val="000000"/>
              </w:rPr>
              <m:t>x</m:t>
            </m:r>
          </m:e>
          <m:sup>
            <m:r>
              <w:rPr>
                <w:rFonts w:ascii="Cambria Math" w:hAnsi="Cambria Math" w:cs="Arial"/>
                <w:color w:val="000000"/>
              </w:rPr>
              <m:t>2</m:t>
            </m:r>
          </m:sup>
        </m:sSup>
        <m:r>
          <w:rPr>
            <w:rFonts w:ascii="Cambria Math" w:hAnsi="Cambria Math" w:cs="Arial"/>
            <w:color w:val="000000"/>
            <w:sz w:val="22"/>
            <w:szCs w:val="22"/>
          </w:rPr>
          <m:t>.</m:t>
        </m:r>
      </m:oMath>
    </w:p>
  </w:comment>
  <w:comment w:id="382" w:author="SERYO TOVAR" w:date="2015-04-16T11:24:00Z" w:initials="ST">
    <w:p w14:paraId="7A0604EC" w14:textId="6318AE8F" w:rsidR="00DA6D8C" w:rsidRDefault="00DA6D8C">
      <w:pPr>
        <w:pStyle w:val="Textocomentario"/>
      </w:pPr>
      <w:r>
        <w:rPr>
          <w:rStyle w:val="Refdecomentario"/>
        </w:rPr>
        <w:annotationRef/>
      </w:r>
      <w:r>
        <w:t>á</w:t>
      </w:r>
    </w:p>
  </w:comment>
  <w:comment w:id="383" w:author="SERYO TOVAR" w:date="2015-04-16T12:26:00Z" w:initials="ST">
    <w:p w14:paraId="4D05DBF7" w14:textId="27B47ABD" w:rsidR="00DA6D8C" w:rsidRDefault="00DA6D8C">
      <w:pPr>
        <w:pStyle w:val="Textocomentario"/>
      </w:pPr>
      <w:r>
        <w:rPr>
          <w:rStyle w:val="Refdecomentario"/>
        </w:rPr>
        <w:annotationRef/>
      </w:r>
      <w:r>
        <w:t>cualesquiera de</w:t>
      </w:r>
    </w:p>
  </w:comment>
  <w:comment w:id="384" w:author="SERYO TOVAR" w:date="2015-04-16T12:24:00Z" w:initials="ST">
    <w:p w14:paraId="54C93AFF" w14:textId="4F8E97C7" w:rsidR="00DA6D8C" w:rsidRDefault="00DA6D8C">
      <w:pPr>
        <w:pStyle w:val="Textocomentario"/>
      </w:pPr>
      <w:r>
        <w:rPr>
          <w:rStyle w:val="Refdecomentario"/>
        </w:rPr>
        <w:annotationRef/>
      </w:r>
      <w:r>
        <w:t xml:space="preserve">gráfica de la </w:t>
      </w:r>
    </w:p>
  </w:comment>
  <w:comment w:id="385" w:author="SERYO TOVAR" w:date="2015-04-16T12:24:00Z" w:initials="ST">
    <w:p w14:paraId="2C618423" w14:textId="708934F1" w:rsidR="00DA6D8C" w:rsidRPr="001F0176" w:rsidRDefault="00DA6D8C">
      <w:pPr>
        <w:pStyle w:val="Textocomentario"/>
      </w:pPr>
      <w:r>
        <w:rPr>
          <w:rStyle w:val="Refdecomentario"/>
        </w:rPr>
        <w:annotationRef/>
      </w:r>
      <w:r w:rsidRPr="001F0176">
        <w:t>á</w:t>
      </w:r>
    </w:p>
  </w:comment>
  <w:comment w:id="386" w:author="SERYO TOVAR" w:date="2015-04-16T12:27:00Z" w:initials="ST">
    <w:p w14:paraId="33ECE5E1" w14:textId="67C46F08" w:rsidR="00DA6D8C" w:rsidRDefault="00DA6D8C">
      <w:pPr>
        <w:pStyle w:val="Textocomentario"/>
      </w:pPr>
      <w:r>
        <w:rPr>
          <w:rStyle w:val="Refdecomentario"/>
        </w:rPr>
        <w:annotationRef/>
      </w:r>
      <w:r>
        <w:t>cualesquiera de</w:t>
      </w:r>
    </w:p>
  </w:comment>
  <w:comment w:id="387" w:author="PETER UJFALUSSY" w:date="2015-04-18T20:55:00Z" w:initials="PU">
    <w:p w14:paraId="51D55C42" w14:textId="01412CC8" w:rsidR="00DA6D8C" w:rsidRDefault="00DA6D8C">
      <w:pPr>
        <w:pStyle w:val="Textocomentario"/>
      </w:pPr>
      <w:r>
        <w:rPr>
          <w:rStyle w:val="Refdecomentario"/>
        </w:rPr>
        <w:annotationRef/>
      </w:r>
    </w:p>
  </w:comment>
  <w:comment w:id="388" w:author="SERYO TOVAR" w:date="2015-04-16T12:50:00Z" w:initials="ST">
    <w:p w14:paraId="6521E305" w14:textId="3D9447FB" w:rsidR="00DA6D8C" w:rsidRDefault="00DA6D8C">
      <w:pPr>
        <w:pStyle w:val="Textocomentario"/>
      </w:pPr>
      <w:r>
        <w:rPr>
          <w:rStyle w:val="Refdecomentario"/>
        </w:rPr>
        <w:annotationRef/>
      </w:r>
      <w:r>
        <w:t>por que</w:t>
      </w:r>
    </w:p>
  </w:comment>
  <w:comment w:id="389" w:author="SERYO TOVAR" w:date="2015-04-16T12:50:00Z" w:initials="ST">
    <w:p w14:paraId="7C9A2B17" w14:textId="0A7F57AD" w:rsidR="00DA6D8C" w:rsidRDefault="00DA6D8C">
      <w:pPr>
        <w:pStyle w:val="Textocomentario"/>
      </w:pPr>
      <w:r>
        <w:rPr>
          <w:rStyle w:val="Refdecomentario"/>
        </w:rPr>
        <w:annotationRef/>
      </w:r>
      <w:r>
        <w:t>gráfica,</w:t>
      </w:r>
    </w:p>
  </w:comment>
  <w:comment w:id="390" w:author="SERYO TOVAR" w:date="2015-04-16T12:51:00Z" w:initials="ST">
    <w:p w14:paraId="525330AF" w14:textId="22D8AB92" w:rsidR="00DA6D8C" w:rsidRPr="00FD0B00" w:rsidRDefault="00DA6D8C">
      <w:pPr>
        <w:pStyle w:val="Textocomentario"/>
      </w:pPr>
      <w:r>
        <w:rPr>
          <w:rStyle w:val="Refdecomentario"/>
        </w:rPr>
        <w:annotationRef/>
      </w:r>
      <w:r w:rsidRPr="00FD0B00">
        <w:t>á</w:t>
      </w:r>
    </w:p>
  </w:comment>
  <w:comment w:id="391" w:author="PETER UJFALUSSY" w:date="2015-04-18T21:22:00Z" w:initials="PU">
    <w:p w14:paraId="4DE74E70" w14:textId="3DB90617" w:rsidR="00DA6D8C" w:rsidRDefault="00DA6D8C">
      <w:pPr>
        <w:pStyle w:val="Textocomentario"/>
      </w:pPr>
      <w:r>
        <w:rPr>
          <w:rStyle w:val="Refdecomentario"/>
        </w:rPr>
        <w:annotationRef/>
      </w:r>
    </w:p>
  </w:comment>
  <w:comment w:id="392" w:author="PETER UJFALUSSY" w:date="2015-04-18T21:22:00Z" w:initials="PU">
    <w:p w14:paraId="7E2B6D4E" w14:textId="630D3814" w:rsidR="00DA6D8C" w:rsidRDefault="00DA6D8C">
      <w:pPr>
        <w:pStyle w:val="Textocomentario"/>
      </w:pPr>
      <w:r>
        <w:rPr>
          <w:rStyle w:val="Refdecomentario"/>
        </w:rPr>
        <w:annotationRef/>
      </w:r>
    </w:p>
  </w:comment>
  <w:comment w:id="393" w:author="PETER UJFALUSSY" w:date="2015-04-18T21:23:00Z" w:initials="PU">
    <w:p w14:paraId="0D2D4317" w14:textId="1C738B72" w:rsidR="00DA6D8C" w:rsidRDefault="00DA6D8C">
      <w:pPr>
        <w:pStyle w:val="Textocomentario"/>
      </w:pPr>
      <w:r>
        <w:rPr>
          <w:rStyle w:val="Refdecomentario"/>
        </w:rPr>
        <w:annotationRef/>
      </w:r>
    </w:p>
  </w:comment>
  <w:comment w:id="394" w:author="SERYO TOVAR" w:date="2015-04-16T12:55:00Z" w:initials="ST">
    <w:p w14:paraId="143EF3DA" w14:textId="667FDA14" w:rsidR="00DA6D8C" w:rsidRDefault="00DA6D8C">
      <w:pPr>
        <w:pStyle w:val="Textocomentario"/>
      </w:pPr>
      <w:r>
        <w:rPr>
          <w:rStyle w:val="Refdecomentario"/>
        </w:rPr>
        <w:annotationRef/>
      </w:r>
      <w:r>
        <w:t>practican</w:t>
      </w:r>
    </w:p>
  </w:comment>
  <w:comment w:id="395" w:author="PETER UJFALUSSY" w:date="2015-04-18T21:27:00Z" w:initials="PU">
    <w:p w14:paraId="1FFEB2A2" w14:textId="0917AA1A" w:rsidR="00DA6D8C" w:rsidRDefault="00DA6D8C">
      <w:pPr>
        <w:pStyle w:val="Textocomentario"/>
      </w:pPr>
      <w:r>
        <w:rPr>
          <w:rStyle w:val="Refdecomentario"/>
        </w:rPr>
        <w:annotationRef/>
      </w:r>
    </w:p>
  </w:comment>
  <w:comment w:id="396" w:author="SERYO TOVAR" w:date="2015-04-16T12:58:00Z" w:initials="ST">
    <w:p w14:paraId="05508030" w14:textId="0171A59D" w:rsidR="00DA6D8C" w:rsidRDefault="00DA6D8C">
      <w:pPr>
        <w:pStyle w:val="Textocomentario"/>
      </w:pPr>
      <w:r>
        <w:rPr>
          <w:rStyle w:val="Refdecomentario"/>
        </w:rPr>
        <w:annotationRef/>
      </w:r>
      <w:r>
        <w:t>tipos:</w:t>
      </w:r>
    </w:p>
  </w:comment>
  <w:comment w:id="397" w:author="SERYO TOVAR" w:date="2015-04-16T12:58:00Z" w:initials="ST">
    <w:p w14:paraId="7FEB2450" w14:textId="7ADD1EAD" w:rsidR="00DA6D8C" w:rsidRDefault="00DA6D8C">
      <w:pPr>
        <w:pStyle w:val="Textocomentario"/>
      </w:pPr>
      <w:r>
        <w:rPr>
          <w:rStyle w:val="Refdecomentario"/>
        </w:rPr>
        <w:annotationRef/>
      </w:r>
    </w:p>
  </w:comment>
  <w:comment w:id="398" w:author="SERYO TOVAR" w:date="2015-04-16T13:00:00Z" w:initials="ST">
    <w:p w14:paraId="79A2ED83" w14:textId="7A7EBF96" w:rsidR="00DA6D8C" w:rsidRDefault="00DA6D8C">
      <w:pPr>
        <w:pStyle w:val="Textocomentario"/>
      </w:pPr>
      <w:r>
        <w:rPr>
          <w:rStyle w:val="Refdecomentario"/>
        </w:rPr>
        <w:annotationRef/>
      </w:r>
    </w:p>
  </w:comment>
  <w:comment w:id="399" w:author="SERYO TOVAR" w:date="2015-04-16T13:10:00Z" w:initials="ST">
    <w:p w14:paraId="54A79F88" w14:textId="6A1D729B" w:rsidR="00DA6D8C" w:rsidRDefault="00DA6D8C">
      <w:pPr>
        <w:pStyle w:val="Textocomentario"/>
      </w:pPr>
      <w:r>
        <w:rPr>
          <w:rStyle w:val="Refdecomentario"/>
        </w:rPr>
        <w:annotationRef/>
      </w:r>
      <w:r>
        <w:t xml:space="preserve">La definición de </w:t>
      </w:r>
      <w:r w:rsidRPr="007A179D">
        <w:rPr>
          <w:b/>
        </w:rPr>
        <w:t xml:space="preserve">función potencia </w:t>
      </w:r>
      <w:r>
        <w:t>es como sigue:</w:t>
      </w:r>
    </w:p>
  </w:comment>
  <w:comment w:id="400" w:author="SERYO TOVAR" w:date="2015-04-16T13:09:00Z" w:initials="ST">
    <w:p w14:paraId="5090CF5E" w14:textId="0ED89723" w:rsidR="00DA6D8C" w:rsidRDefault="00DA6D8C">
      <w:pPr>
        <w:pStyle w:val="Textocomentario"/>
      </w:pPr>
      <w:r>
        <w:rPr>
          <w:rStyle w:val="Refdecomentario"/>
        </w:rPr>
        <w:annotationRef/>
      </w:r>
      <w:r>
        <w:t>Las funciones</w:t>
      </w:r>
    </w:p>
  </w:comment>
  <w:comment w:id="401" w:author="SERYO TOVAR" w:date="2015-04-16T13:10:00Z" w:initials="ST">
    <w:p w14:paraId="262AD7D5" w14:textId="44F70C82" w:rsidR="00DA6D8C" w:rsidRDefault="00DA6D8C">
      <w:pPr>
        <w:pStyle w:val="Textocomentario"/>
      </w:pPr>
      <w:r>
        <w:rPr>
          <w:rStyle w:val="Refdecomentario"/>
        </w:rPr>
        <w:annotationRef/>
      </w:r>
      <w:r>
        <w:t>denominan funciones</w:t>
      </w:r>
    </w:p>
  </w:comment>
  <w:comment w:id="402" w:author="SERYO TOVAR" w:date="2015-04-16T13:19:00Z" w:initials="ST">
    <w:p w14:paraId="279A05FD" w14:textId="0BAA5844" w:rsidR="00DA6D8C" w:rsidRDefault="00DA6D8C">
      <w:pPr>
        <w:pStyle w:val="Textocomentario"/>
      </w:pPr>
      <w:r>
        <w:rPr>
          <w:rStyle w:val="Refdecomentario"/>
        </w:rPr>
        <w:annotationRef/>
      </w:r>
      <w:r>
        <w:t>las funciones</w:t>
      </w:r>
    </w:p>
  </w:comment>
  <w:comment w:id="403" w:author="SERYO TOVAR" w:date="2015-04-16T13:20:00Z" w:initials="ST">
    <w:p w14:paraId="2108DA02" w14:textId="29A2629F" w:rsidR="00DA6D8C" w:rsidRDefault="00DA6D8C">
      <w:pPr>
        <w:pStyle w:val="Textocomentario"/>
      </w:pPr>
      <w:r>
        <w:rPr>
          <w:rStyle w:val="Refdecomentario"/>
        </w:rPr>
        <w:annotationRef/>
      </w:r>
      <w:r>
        <w:t>. Otras de sus</w:t>
      </w:r>
    </w:p>
  </w:comment>
  <w:comment w:id="404" w:author="SERYO TOVAR" w:date="2015-04-16T13:21:00Z" w:initials="ST">
    <w:p w14:paraId="7F769D56" w14:textId="047ED692" w:rsidR="00DA6D8C" w:rsidRDefault="00DA6D8C">
      <w:pPr>
        <w:pStyle w:val="Textocomentario"/>
      </w:pPr>
      <w:r>
        <w:rPr>
          <w:rStyle w:val="Refdecomentario"/>
        </w:rPr>
        <w:annotationRef/>
      </w:r>
    </w:p>
  </w:comment>
  <w:comment w:id="405" w:author="SERYO TOVAR" w:date="2015-04-16T13:13:00Z" w:initials="ST">
    <w:p w14:paraId="30E44ED8" w14:textId="01692FBA" w:rsidR="00DA6D8C" w:rsidRDefault="00DA6D8C">
      <w:pPr>
        <w:pStyle w:val="Textocomentario"/>
      </w:pPr>
      <w:r>
        <w:rPr>
          <w:rStyle w:val="Refdecomentario"/>
        </w:rPr>
        <w:annotationRef/>
      </w:r>
      <w:r>
        <w:t>Las gráficas</w:t>
      </w:r>
    </w:p>
  </w:comment>
  <w:comment w:id="406" w:author="SERYO TOVAR" w:date="2015-04-16T13:13:00Z" w:initials="ST">
    <w:p w14:paraId="3B58AA18" w14:textId="1D09216F" w:rsidR="00DA6D8C" w:rsidRDefault="00DA6D8C">
      <w:pPr>
        <w:pStyle w:val="Textocomentario"/>
      </w:pPr>
      <w:r>
        <w:rPr>
          <w:rStyle w:val="Refdecomentario"/>
        </w:rPr>
        <w:annotationRef/>
      </w:r>
      <w:r w:rsidRPr="00AE05CA">
        <w:rPr>
          <w:i/>
        </w:rPr>
        <w:t>n</w:t>
      </w:r>
      <w:r>
        <w:t xml:space="preserve"> par son parábolas cóncavas hacia arriba:</w:t>
      </w:r>
    </w:p>
  </w:comment>
  <w:comment w:id="407" w:author="SERYO TOVAR" w:date="2015-04-16T13:15:00Z" w:initials="ST">
    <w:p w14:paraId="02545E1E" w14:textId="79AB609D" w:rsidR="00DA6D8C" w:rsidRDefault="00DA6D8C">
      <w:pPr>
        <w:pStyle w:val="Textocomentario"/>
      </w:pPr>
      <w:r>
        <w:rPr>
          <w:rStyle w:val="Refdecomentario"/>
        </w:rPr>
        <w:annotationRef/>
      </w:r>
    </w:p>
  </w:comment>
  <w:comment w:id="408" w:author="PETER UJFALUSSY" w:date="2015-04-18T21:33:00Z" w:initials="PU">
    <w:p w14:paraId="2CD7EF31" w14:textId="2158D562" w:rsidR="00DA6D8C" w:rsidRDefault="00DA6D8C" w:rsidP="007A179D">
      <w:pPr>
        <w:pStyle w:val="Textocomentario"/>
        <w:shd w:val="clear" w:color="auto" w:fill="FBD4B4" w:themeFill="accent6" w:themeFillTint="66"/>
      </w:pPr>
      <w:r>
        <w:rPr>
          <w:rStyle w:val="Refdecomentario"/>
        </w:rPr>
        <w:annotationRef/>
      </w:r>
      <w:r w:rsidRPr="007A179D">
        <w:rPr>
          <w:shd w:val="clear" w:color="auto" w:fill="F79646" w:themeFill="accent6"/>
        </w:rPr>
        <w:t>QUITAR LOS DOS PUNTOS EN TODO EL CUADRO QUE SIGUE</w:t>
      </w:r>
    </w:p>
  </w:comment>
  <w:comment w:id="409" w:author="SERYO TOVAR" w:date="2015-04-16T13:22:00Z" w:initials="ST">
    <w:p w14:paraId="6CCC742D" w14:textId="7208830C" w:rsidR="00DA6D8C" w:rsidRDefault="00DA6D8C">
      <w:pPr>
        <w:pStyle w:val="Textocomentario"/>
      </w:pPr>
      <w:r>
        <w:rPr>
          <w:rStyle w:val="Refdecomentario"/>
        </w:rPr>
        <w:annotationRef/>
      </w:r>
      <w:r>
        <w:t xml:space="preserve"> Las gráficas</w:t>
      </w:r>
    </w:p>
  </w:comment>
  <w:comment w:id="410" w:author="SERYO TOVAR" w:date="2015-04-16T13:23:00Z" w:initials="ST">
    <w:p w14:paraId="3E931EF2" w14:textId="2D16FD76" w:rsidR="00DA6D8C" w:rsidRDefault="00DA6D8C">
      <w:pPr>
        <w:pStyle w:val="Textocomentario"/>
      </w:pPr>
      <w:r>
        <w:rPr>
          <w:rStyle w:val="Refdecomentario"/>
        </w:rPr>
        <w:annotationRef/>
      </w:r>
    </w:p>
  </w:comment>
  <w:comment w:id="411" w:author="SERYO TOVAR" w:date="2015-04-16T13:24:00Z" w:initials="ST">
    <w:p w14:paraId="66065FA6" w14:textId="121A4A63" w:rsidR="00DA6D8C" w:rsidRDefault="00DA6D8C">
      <w:pPr>
        <w:pStyle w:val="Textocomentario"/>
      </w:pPr>
      <w:r>
        <w:rPr>
          <w:rStyle w:val="Refdecomentario"/>
        </w:rPr>
        <w:annotationRef/>
      </w:r>
      <w:r>
        <w:t>son como las que se muestran a continuación:</w:t>
      </w:r>
    </w:p>
  </w:comment>
  <w:comment w:id="412" w:author="SERYO TOVAR" w:date="2015-04-16T13:25:00Z" w:initials="ST">
    <w:p w14:paraId="15A48239" w14:textId="63247868" w:rsidR="00DA6D8C" w:rsidRDefault="00DA6D8C">
      <w:pPr>
        <w:pStyle w:val="Textocomentario"/>
      </w:pPr>
      <w:r>
        <w:rPr>
          <w:rStyle w:val="Refdecomentario"/>
        </w:rPr>
        <w:annotationRef/>
      </w:r>
    </w:p>
  </w:comment>
  <w:comment w:id="413" w:author="PETER UJFALUSSY" w:date="2015-04-18T21:37:00Z" w:initials="PU">
    <w:p w14:paraId="31C3C4B2" w14:textId="77777777" w:rsidR="00DA6D8C" w:rsidRDefault="00DA6D8C" w:rsidP="007A179D">
      <w:pPr>
        <w:pStyle w:val="Textocomentario"/>
        <w:shd w:val="clear" w:color="auto" w:fill="FBD4B4" w:themeFill="accent6" w:themeFillTint="66"/>
      </w:pPr>
      <w:r>
        <w:rPr>
          <w:rStyle w:val="Refdecomentario"/>
        </w:rPr>
        <w:annotationRef/>
      </w:r>
      <w:r w:rsidRPr="007A179D">
        <w:rPr>
          <w:shd w:val="clear" w:color="auto" w:fill="F79646" w:themeFill="accent6"/>
        </w:rPr>
        <w:t>QUITAR LOS DOS PUNTOS EN TODO EL CUADRO QUE SIGUE</w:t>
      </w:r>
    </w:p>
    <w:p w14:paraId="6DE957D8" w14:textId="2BDBFE9E" w:rsidR="00DA6D8C" w:rsidRDefault="00DA6D8C">
      <w:pPr>
        <w:pStyle w:val="Textocomentario"/>
      </w:pPr>
    </w:p>
  </w:comment>
  <w:comment w:id="414" w:author="SERYO TOVAR" w:date="2015-04-16T13:25:00Z" w:initials="ST">
    <w:p w14:paraId="092C145D" w14:textId="56B7DC40" w:rsidR="00DA6D8C" w:rsidRDefault="00DA6D8C">
      <w:pPr>
        <w:pStyle w:val="Textocomentario"/>
      </w:pPr>
      <w:r>
        <w:rPr>
          <w:rStyle w:val="Refdecomentario"/>
        </w:rPr>
        <w:annotationRef/>
      </w:r>
      <w:r>
        <w:t>Sí</w:t>
      </w:r>
    </w:p>
  </w:comment>
  <w:comment w:id="415" w:author="SERYO TOVAR" w:date="2015-04-16T13:25:00Z" w:initials="ST">
    <w:p w14:paraId="6689651B" w14:textId="56708ABF" w:rsidR="00DA6D8C" w:rsidRDefault="00DA6D8C">
      <w:pPr>
        <w:pStyle w:val="Textocomentario"/>
      </w:pPr>
      <w:r>
        <w:rPr>
          <w:rStyle w:val="Refdecomentario"/>
        </w:rPr>
        <w:annotationRef/>
      </w:r>
      <w:r>
        <w:t>Sí</w:t>
      </w:r>
    </w:p>
  </w:comment>
  <w:comment w:id="416" w:author="SERYO TOVAR" w:date="2015-04-16T13:27:00Z" w:initials="ST">
    <w:p w14:paraId="368793F5" w14:textId="6D7F2004" w:rsidR="00DA6D8C" w:rsidRDefault="00DA6D8C">
      <w:pPr>
        <w:pStyle w:val="Textocomentario"/>
      </w:pPr>
      <w:r>
        <w:rPr>
          <w:rStyle w:val="Refdecomentario"/>
        </w:rPr>
        <w:annotationRef/>
      </w:r>
      <w:r>
        <w:t>creciente</w:t>
      </w:r>
    </w:p>
  </w:comment>
  <w:comment w:id="417" w:author="SERYO TOVAR" w:date="2015-04-16T15:11:00Z" w:initials="ST">
    <w:p w14:paraId="5754731D" w14:textId="34CDAB9E" w:rsidR="00DA6D8C" w:rsidRDefault="00DA6D8C">
      <w:pPr>
        <w:pStyle w:val="Textocomentario"/>
      </w:pPr>
      <w:r>
        <w:rPr>
          <w:rStyle w:val="Refdecomentario"/>
        </w:rPr>
        <w:annotationRef/>
      </w:r>
      <w:r>
        <w:t>se analiza</w:t>
      </w:r>
    </w:p>
  </w:comment>
  <w:comment w:id="418" w:author="SERYO TOVAR" w:date="2015-04-16T15:15:00Z" w:initials="ST">
    <w:p w14:paraId="4370173B" w14:textId="3E38102B" w:rsidR="00DA6D8C" w:rsidRDefault="00DA6D8C">
      <w:pPr>
        <w:pStyle w:val="Textocomentario"/>
      </w:pPr>
      <w:r>
        <w:rPr>
          <w:rStyle w:val="Refdecomentario"/>
        </w:rPr>
        <w:annotationRef/>
      </w:r>
    </w:p>
  </w:comment>
  <w:comment w:id="419" w:author="SERYO TOVAR" w:date="2015-04-16T15:15:00Z" w:initials="ST">
    <w:p w14:paraId="07D12461" w14:textId="7D6D6025" w:rsidR="00DA6D8C" w:rsidRDefault="00DA6D8C">
      <w:pPr>
        <w:pStyle w:val="Textocomentario"/>
      </w:pPr>
      <w:r>
        <w:rPr>
          <w:rStyle w:val="Refdecomentario"/>
        </w:rPr>
        <w:annotationRef/>
      </w:r>
    </w:p>
  </w:comment>
  <w:comment w:id="420" w:author="SERYO TOVAR" w:date="2015-04-16T15:16:00Z" w:initials="ST">
    <w:p w14:paraId="680E7382" w14:textId="729C50F1" w:rsidR="00DA6D8C" w:rsidRDefault="00DA6D8C">
      <w:pPr>
        <w:pStyle w:val="Textocomentario"/>
      </w:pPr>
      <w:r>
        <w:rPr>
          <w:rStyle w:val="Refdecomentario"/>
        </w:rPr>
        <w:annotationRef/>
      </w:r>
      <w:r>
        <w:t>. Las</w:t>
      </w:r>
    </w:p>
  </w:comment>
  <w:comment w:id="421" w:author="SERYO TOVAR" w:date="2015-04-16T15:19:00Z" w:initials="ST">
    <w:p w14:paraId="4F822688" w14:textId="4F0D1E99" w:rsidR="00DA6D8C" w:rsidRDefault="00DA6D8C">
      <w:pPr>
        <w:pStyle w:val="Textocomentario"/>
      </w:pPr>
      <w:r>
        <w:rPr>
          <w:rStyle w:val="Refdecomentario"/>
        </w:rPr>
        <w:annotationRef/>
      </w:r>
    </w:p>
  </w:comment>
  <w:comment w:id="422" w:author="SERYO TOVAR" w:date="2015-04-16T15:18:00Z" w:initials="ST">
    <w:p w14:paraId="50AF7622" w14:textId="08471AE6" w:rsidR="00DA6D8C" w:rsidRDefault="00DA6D8C">
      <w:pPr>
        <w:pStyle w:val="Textocomentario"/>
      </w:pPr>
      <w:r>
        <w:rPr>
          <w:rStyle w:val="Refdecomentario"/>
        </w:rPr>
        <w:annotationRef/>
      </w:r>
      <w:r>
        <w:t>dependen</w:t>
      </w:r>
    </w:p>
  </w:comment>
  <w:comment w:id="423" w:author="SERYO TOVAR" w:date="2015-04-16T15:21:00Z" w:initials="ST">
    <w:p w14:paraId="22FE7456" w14:textId="16C1D2EC" w:rsidR="00DA6D8C" w:rsidRDefault="00DA6D8C">
      <w:pPr>
        <w:pStyle w:val="Textocomentario"/>
      </w:pPr>
      <w:r>
        <w:rPr>
          <w:rStyle w:val="Refdecomentario"/>
        </w:rPr>
        <w:annotationRef/>
      </w:r>
    </w:p>
  </w:comment>
  <w:comment w:id="424" w:author="SERYO TOVAR" w:date="2015-04-16T15:20:00Z" w:initials="ST">
    <w:p w14:paraId="455BC2B3" w14:textId="7920F85E" w:rsidR="00DA6D8C" w:rsidRDefault="00DA6D8C">
      <w:pPr>
        <w:pStyle w:val="Textocomentario"/>
      </w:pPr>
      <w:r>
        <w:rPr>
          <w:rStyle w:val="Refdecomentario"/>
        </w:rPr>
        <w:annotationRef/>
      </w:r>
      <w:r>
        <w:t>que tenga la función</w:t>
      </w:r>
    </w:p>
  </w:comment>
  <w:comment w:id="425" w:author="SERYO TOVAR" w:date="2015-04-16T15:22:00Z" w:initials="ST">
    <w:p w14:paraId="24C56CBF" w14:textId="768D8319" w:rsidR="00DA6D8C" w:rsidRDefault="00DA6D8C">
      <w:pPr>
        <w:pStyle w:val="Textocomentario"/>
      </w:pPr>
      <w:r>
        <w:rPr>
          <w:rStyle w:val="Refdecomentario"/>
        </w:rPr>
        <w:annotationRef/>
      </w:r>
      <w:r>
        <w:t>polinómica es</w:t>
      </w:r>
    </w:p>
  </w:comment>
  <w:comment w:id="426" w:author="SERYO TOVAR" w:date="2015-04-16T15:23:00Z" w:initials="ST">
    <w:p w14:paraId="2DEB5C21" w14:textId="4609ADBA" w:rsidR="00DA6D8C" w:rsidRDefault="00DA6D8C">
      <w:pPr>
        <w:pStyle w:val="Textocomentario"/>
      </w:pPr>
      <w:r>
        <w:rPr>
          <w:rStyle w:val="Refdecomentario"/>
        </w:rPr>
        <w:annotationRef/>
      </w:r>
      <w:r>
        <w:rPr>
          <w:rStyle w:val="Refdecomentario"/>
        </w:rPr>
        <w:t>de la variable independiente que aparece en su</w:t>
      </w:r>
    </w:p>
  </w:comment>
  <w:comment w:id="427" w:author="SERYO TOVAR" w:date="2015-04-16T15:25:00Z" w:initials="ST">
    <w:p w14:paraId="724673C7" w14:textId="16F4BD2A" w:rsidR="00DA6D8C" w:rsidRDefault="00DA6D8C">
      <w:pPr>
        <w:pStyle w:val="Textocomentario"/>
      </w:pPr>
      <w:r>
        <w:rPr>
          <w:rStyle w:val="Refdecomentario"/>
        </w:rPr>
        <w:annotationRef/>
      </w:r>
    </w:p>
  </w:comment>
  <w:comment w:id="428" w:author="SERYO TOVAR" w:date="2015-04-16T15:26:00Z" w:initials="ST">
    <w:p w14:paraId="5BFDA6E2" w14:textId="4353515A" w:rsidR="00DA6D8C" w:rsidRDefault="00DA6D8C">
      <w:pPr>
        <w:pStyle w:val="Textocomentario"/>
      </w:pPr>
      <w:r>
        <w:rPr>
          <w:rStyle w:val="Refdecomentario"/>
        </w:rPr>
        <w:annotationRef/>
      </w:r>
      <w:r>
        <w:t>:</w:t>
      </w:r>
    </w:p>
  </w:comment>
  <w:comment w:id="429" w:author="PETER UJFALUSSY" w:date="2015-04-18T21:47:00Z" w:initials="PU">
    <w:p w14:paraId="7C5A9E9F" w14:textId="5AC313D7" w:rsidR="00DA6D8C" w:rsidRDefault="00DA6D8C">
      <w:pPr>
        <w:pStyle w:val="Textocomentario"/>
      </w:pPr>
      <w:r>
        <w:rPr>
          <w:rStyle w:val="Refdecomentario"/>
        </w:rPr>
        <w:annotationRef/>
      </w:r>
      <w:r>
        <w:t>en la expresión algebraica de la</w:t>
      </w:r>
    </w:p>
  </w:comment>
  <w:comment w:id="430" w:author="SERYO TOVAR" w:date="2015-04-16T15:29:00Z" w:initials="ST">
    <w:p w14:paraId="5567F0E2" w14:textId="291258E2" w:rsidR="00DA6D8C" w:rsidRDefault="00DA6D8C">
      <w:pPr>
        <w:pStyle w:val="Textocomentario"/>
      </w:pPr>
      <w:r>
        <w:rPr>
          <w:rStyle w:val="Refdecomentario"/>
        </w:rPr>
        <w:annotationRef/>
      </w:r>
      <w:r>
        <w:t>uno,</w:t>
      </w:r>
    </w:p>
  </w:comment>
  <w:comment w:id="431" w:author="SERYO TOVAR" w:date="2015-04-16T15:30:00Z" w:initials="ST">
    <w:p w14:paraId="3FE890B2" w14:textId="268821B1" w:rsidR="00DA6D8C" w:rsidRDefault="00DA6D8C">
      <w:pPr>
        <w:pStyle w:val="Textocomentario"/>
      </w:pPr>
      <w:r>
        <w:rPr>
          <w:rStyle w:val="Refdecomentario"/>
        </w:rPr>
        <w:annotationRef/>
      </w:r>
      <w:r>
        <w:t xml:space="preserve">afines, </w:t>
      </w:r>
    </w:p>
  </w:comment>
  <w:comment w:id="432" w:author="SERYO TOVAR" w:date="2015-04-16T15:31:00Z" w:initials="ST">
    <w:p w14:paraId="4F814EC1" w14:textId="4136D722" w:rsidR="00DA6D8C" w:rsidRDefault="00DA6D8C">
      <w:pPr>
        <w:pStyle w:val="Textocomentario"/>
      </w:pPr>
      <w:r>
        <w:rPr>
          <w:rStyle w:val="Refdecomentario"/>
        </w:rPr>
        <w:annotationRef/>
      </w:r>
      <w:r>
        <w:t>dos,</w:t>
      </w:r>
    </w:p>
  </w:comment>
  <w:comment w:id="433" w:author="SERYO TOVAR" w:date="2015-04-16T15:32:00Z" w:initials="ST">
    <w:p w14:paraId="6FE8065F" w14:textId="50E9AB58" w:rsidR="00DA6D8C" w:rsidRDefault="00DA6D8C">
      <w:pPr>
        <w:pStyle w:val="Textocomentario"/>
      </w:pPr>
      <w:r>
        <w:rPr>
          <w:rStyle w:val="Refdecomentario"/>
        </w:rPr>
        <w:annotationRef/>
      </w:r>
      <m:oMath>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r>
          <w:rPr>
            <w:rFonts w:ascii="Cambria Math" w:hAnsi="Cambria Math" w:cs="Arial"/>
          </w:rPr>
          <m:t>,</m:t>
        </m:r>
      </m:oMath>
    </w:p>
  </w:comment>
  <w:comment w:id="434" w:author="SERYO TOVAR" w:date="2015-04-16T15:32:00Z" w:initials="ST">
    <w:p w14:paraId="5DA07BB8" w14:textId="584FB43E" w:rsidR="00DA6D8C" w:rsidRDefault="00DA6D8C">
      <w:pPr>
        <w:pStyle w:val="Textocomentario"/>
      </w:pPr>
      <w:r>
        <w:rPr>
          <w:rStyle w:val="Refdecomentario"/>
        </w:rPr>
        <w:annotationRef/>
      </w:r>
      <m:oMath>
        <m:r>
          <m:rPr>
            <m:scr m:val="double-struck"/>
          </m:rPr>
          <w:rPr>
            <w:rFonts w:ascii="Cambria Math" w:eastAsiaTheme="minorEastAsia" w:hAnsi="Cambria Math" w:cs="Arial"/>
          </w:rPr>
          <m:t>R,</m:t>
        </m:r>
      </m:oMath>
    </w:p>
  </w:comment>
  <w:comment w:id="435" w:author="SERYO TOVAR" w:date="2015-04-16T15:33:00Z" w:initials="ST">
    <w:p w14:paraId="04C29BC6" w14:textId="7F5EB1EE" w:rsidR="00DA6D8C" w:rsidRDefault="00DA6D8C">
      <w:pPr>
        <w:pStyle w:val="Textocomentario"/>
      </w:pPr>
      <w:r>
        <w:rPr>
          <w:rStyle w:val="Refdecomentario"/>
        </w:rPr>
        <w:annotationRef/>
      </w:r>
      <w:r>
        <w:t>Las gráficas</w:t>
      </w:r>
    </w:p>
  </w:comment>
  <w:comment w:id="436" w:author="PETER UJFALUSSY" w:date="2015-04-18T21:50:00Z" w:initials="PU">
    <w:p w14:paraId="61C10A36" w14:textId="77777777" w:rsidR="00DA6D8C" w:rsidRDefault="00DA6D8C" w:rsidP="001B184E">
      <w:pPr>
        <w:pStyle w:val="Textocomentario"/>
        <w:shd w:val="clear" w:color="auto" w:fill="FBD4B4" w:themeFill="accent6" w:themeFillTint="66"/>
      </w:pPr>
      <w:r>
        <w:rPr>
          <w:rStyle w:val="Refdecomentario"/>
        </w:rPr>
        <w:annotationRef/>
      </w:r>
      <w:r w:rsidRPr="007A179D">
        <w:rPr>
          <w:shd w:val="clear" w:color="auto" w:fill="F79646" w:themeFill="accent6"/>
        </w:rPr>
        <w:t>QUITAR LOS DOS PUNTOS EN TODO EL CUADRO QUE SIGUE</w:t>
      </w:r>
    </w:p>
    <w:p w14:paraId="120F837D" w14:textId="78340356" w:rsidR="00DA6D8C" w:rsidRDefault="00DA6D8C">
      <w:pPr>
        <w:pStyle w:val="Textocomentario"/>
      </w:pPr>
    </w:p>
  </w:comment>
  <w:comment w:id="437" w:author="SERYO TOVAR" w:date="2015-04-16T15:36:00Z" w:initials="ST">
    <w:p w14:paraId="40D8935F" w14:textId="79ED5846" w:rsidR="00DA6D8C" w:rsidRDefault="00DA6D8C">
      <w:pPr>
        <w:pStyle w:val="Textocomentario"/>
      </w:pPr>
      <w:r>
        <w:rPr>
          <w:rStyle w:val="Refdecomentario"/>
        </w:rPr>
        <w:annotationRef/>
      </w:r>
      <m:oMath>
        <m:r>
          <w:rPr>
            <w:rFonts w:ascii="Cambria Math" w:hAnsi="Cambria Math" w:cs="Arial"/>
          </w:rPr>
          <m:t>x,</m:t>
        </m:r>
      </m:oMath>
    </w:p>
  </w:comment>
  <w:comment w:id="438" w:author="SERYO TOVAR" w:date="2015-04-16T15:37:00Z" w:initials="ST">
    <w:p w14:paraId="21607389" w14:textId="1F96CE01" w:rsidR="00DA6D8C" w:rsidRDefault="00DA6D8C">
      <w:pPr>
        <w:pStyle w:val="Textocomentario"/>
      </w:pPr>
      <w:r>
        <w:rPr>
          <w:rStyle w:val="Refdecomentario"/>
        </w:rPr>
        <w:annotationRef/>
      </w:r>
      <w:r>
        <w:t>},</w:t>
      </w:r>
    </w:p>
  </w:comment>
  <w:comment w:id="439" w:author="SERYO TOVAR" w:date="2015-04-16T15:39:00Z" w:initials="ST">
    <w:p w14:paraId="75EEFFBE" w14:textId="02E54A31" w:rsidR="00DA6D8C" w:rsidRDefault="00DA6D8C">
      <w:pPr>
        <w:pStyle w:val="Textocomentario"/>
      </w:pPr>
      <w:r>
        <w:rPr>
          <w:rStyle w:val="Refdecomentario"/>
        </w:rPr>
        <w:annotationRef/>
      </w:r>
      <w:r>
        <w:t>Las gráficas</w:t>
      </w:r>
    </w:p>
  </w:comment>
  <w:comment w:id="440" w:author="SERYO TOVAR" w:date="2015-04-16T15:47:00Z" w:initials="ST">
    <w:p w14:paraId="0790A3B4" w14:textId="00FE76E5" w:rsidR="00DA6D8C" w:rsidRDefault="00DA6D8C">
      <w:pPr>
        <w:pStyle w:val="Textocomentario"/>
      </w:pPr>
      <w:r>
        <w:rPr>
          <w:rStyle w:val="Refdecomentario"/>
        </w:rPr>
        <w:annotationRef/>
      </w:r>
      <w:r>
        <w:t>Gráficas</w:t>
      </w:r>
    </w:p>
  </w:comment>
  <w:comment w:id="441" w:author="SERYO TOVAR" w:date="2015-04-16T15:46:00Z" w:initials="ST">
    <w:p w14:paraId="0512EF82" w14:textId="4C7AA7B2" w:rsidR="00DA6D8C" w:rsidRDefault="00DA6D8C">
      <w:pPr>
        <w:pStyle w:val="Textocomentario"/>
      </w:pPr>
      <w:r>
        <w:rPr>
          <w:rStyle w:val="Refdecomentario"/>
        </w:rPr>
        <w:annotationRef/>
      </w:r>
      <w:r>
        <w:t xml:space="preserve">y rotuladas </w:t>
      </w:r>
    </w:p>
  </w:comment>
  <w:comment w:id="442" w:author="SERYO TOVAR" w:date="2015-04-16T16:23:00Z" w:initials="ST">
    <w:p w14:paraId="0B4CD3B5" w14:textId="67CF65E5" w:rsidR="00DA6D8C" w:rsidRDefault="00DA6D8C">
      <w:pPr>
        <w:pStyle w:val="Textocomentario"/>
      </w:pPr>
      <w:r>
        <w:rPr>
          <w:rStyle w:val="Refdecomentario"/>
        </w:rPr>
        <w:annotationRef/>
      </w:r>
      <w:r>
        <w:t>, como</w:t>
      </w:r>
    </w:p>
  </w:comment>
  <w:comment w:id="443" w:author="SERYO TOVAR" w:date="2015-04-16T16:23:00Z" w:initials="ST">
    <w:p w14:paraId="1A84EA45" w14:textId="68D1CE61" w:rsidR="00DA6D8C" w:rsidRDefault="00DA6D8C">
      <w:pPr>
        <w:pStyle w:val="Textocomentario"/>
      </w:pPr>
      <w:r>
        <w:rPr>
          <w:rStyle w:val="Refdecomentario"/>
        </w:rPr>
        <w:annotationRef/>
      </w:r>
      <w:r>
        <w:t>. Se</w:t>
      </w:r>
    </w:p>
  </w:comment>
  <w:comment w:id="444" w:author="SERYO TOVAR" w:date="2015-04-16T15:48:00Z" w:initials="ST">
    <w:p w14:paraId="3D23DA20" w14:textId="665FF0A3" w:rsidR="00DA6D8C" w:rsidRPr="00D1508A" w:rsidRDefault="00DA6D8C" w:rsidP="00114920">
      <w:pPr>
        <w:pStyle w:val="Textocomentario"/>
        <w:shd w:val="clear" w:color="auto" w:fill="F79646" w:themeFill="accent6"/>
        <w:rPr>
          <w:i/>
        </w:rPr>
      </w:pPr>
      <w:r>
        <w:rPr>
          <w:rStyle w:val="Refdecomentario"/>
        </w:rPr>
        <w:annotationRef/>
      </w:r>
      <w:r w:rsidRPr="00114920">
        <w:rPr>
          <w:rFonts w:ascii="Arial" w:hAnsi="Arial" w:cs="Arial"/>
          <w:i/>
          <w:color w:val="000000"/>
          <w:shd w:val="clear" w:color="auto" w:fill="F79646" w:themeFill="accent6"/>
        </w:rPr>
        <w:t xml:space="preserve">f(x) = x, f(x) = -x, f(x) = </w:t>
      </w:r>
      <w:r w:rsidRPr="00114920">
        <w:rPr>
          <w:rFonts w:ascii="Arial" w:hAnsi="Arial" w:cs="Arial"/>
          <w:color w:val="000000"/>
          <w:shd w:val="clear" w:color="auto" w:fill="F79646" w:themeFill="accent6"/>
        </w:rPr>
        <w:t>2</w:t>
      </w:r>
      <w:r w:rsidRPr="00114920">
        <w:rPr>
          <w:rFonts w:ascii="Arial" w:hAnsi="Arial" w:cs="Arial"/>
          <w:i/>
          <w:color w:val="000000"/>
          <w:shd w:val="clear" w:color="auto" w:fill="F79646" w:themeFill="accent6"/>
        </w:rPr>
        <w:t>x, f(x) = -</w:t>
      </w:r>
      <w:r w:rsidRPr="00114920">
        <w:rPr>
          <w:rFonts w:ascii="Arial" w:hAnsi="Arial" w:cs="Arial"/>
          <w:color w:val="000000"/>
          <w:shd w:val="clear" w:color="auto" w:fill="F79646" w:themeFill="accent6"/>
        </w:rPr>
        <w:t>2</w:t>
      </w:r>
      <w:r w:rsidRPr="00114920">
        <w:rPr>
          <w:rFonts w:ascii="Arial" w:hAnsi="Arial" w:cs="Arial"/>
          <w:i/>
          <w:color w:val="000000"/>
          <w:shd w:val="clear" w:color="auto" w:fill="F79646" w:themeFill="accent6"/>
        </w:rPr>
        <w:t xml:space="preserve">x, f(x) = </w:t>
      </w:r>
      <w:r w:rsidRPr="00114920">
        <w:rPr>
          <w:rFonts w:ascii="Arial" w:hAnsi="Arial" w:cs="Arial"/>
          <w:color w:val="000000"/>
          <w:shd w:val="clear" w:color="auto" w:fill="F79646" w:themeFill="accent6"/>
        </w:rPr>
        <w:t>3</w:t>
      </w:r>
      <w:r w:rsidRPr="00114920">
        <w:rPr>
          <w:rFonts w:ascii="Arial" w:hAnsi="Arial" w:cs="Arial"/>
          <w:i/>
          <w:color w:val="000000"/>
          <w:shd w:val="clear" w:color="auto" w:fill="F79646" w:themeFill="accent6"/>
        </w:rPr>
        <w:t>x, f(x) = -</w:t>
      </w:r>
      <w:r w:rsidRPr="00114920">
        <w:rPr>
          <w:rFonts w:ascii="Arial" w:hAnsi="Arial" w:cs="Arial"/>
          <w:color w:val="000000"/>
          <w:shd w:val="clear" w:color="auto" w:fill="F79646" w:themeFill="accent6"/>
        </w:rPr>
        <w:t>3</w:t>
      </w:r>
      <w:r w:rsidRPr="00114920">
        <w:rPr>
          <w:rFonts w:ascii="Arial" w:hAnsi="Arial" w:cs="Arial"/>
          <w:i/>
          <w:color w:val="000000"/>
          <w:shd w:val="clear" w:color="auto" w:fill="F79646" w:themeFill="accent6"/>
        </w:rPr>
        <w:t>x</w:t>
      </w:r>
      <w:r w:rsidRPr="00114920">
        <w:rPr>
          <w:rStyle w:val="Refdecomentario"/>
          <w:i/>
          <w:shd w:val="clear" w:color="auto" w:fill="F79646" w:themeFill="accent6"/>
        </w:rPr>
        <w:annotationRef/>
      </w:r>
      <w:r w:rsidRPr="00114920">
        <w:rPr>
          <w:rFonts w:ascii="Arial" w:hAnsi="Arial" w:cs="Arial"/>
          <w:i/>
          <w:color w:val="000000"/>
          <w:shd w:val="clear" w:color="auto" w:fill="F79646" w:themeFill="accent6"/>
        </w:rPr>
        <w:t>.</w:t>
      </w:r>
    </w:p>
  </w:comment>
  <w:comment w:id="445" w:author="PETER UJFALUSSY" w:date="2015-04-18T21:54:00Z" w:initials="PU">
    <w:p w14:paraId="4B29D65D" w14:textId="77777777" w:rsidR="00DA6D8C" w:rsidRDefault="00DA6D8C" w:rsidP="001B184E">
      <w:pPr>
        <w:pStyle w:val="Textocomentario"/>
        <w:shd w:val="clear" w:color="auto" w:fill="FBD4B4" w:themeFill="accent6" w:themeFillTint="66"/>
      </w:pPr>
      <w:r>
        <w:rPr>
          <w:rStyle w:val="Refdecomentario"/>
        </w:rPr>
        <w:annotationRef/>
      </w:r>
      <w:r w:rsidRPr="007A179D">
        <w:rPr>
          <w:shd w:val="clear" w:color="auto" w:fill="F79646" w:themeFill="accent6"/>
        </w:rPr>
        <w:t>QUITAR LOS DOS PUNTOS EN TODO EL CUADRO QUE SIGUE</w:t>
      </w:r>
    </w:p>
    <w:p w14:paraId="45B1B759" w14:textId="4DD3A33A" w:rsidR="00DA6D8C" w:rsidRDefault="00DA6D8C">
      <w:pPr>
        <w:pStyle w:val="Textocomentario"/>
      </w:pPr>
    </w:p>
  </w:comment>
  <w:comment w:id="446" w:author="SERYO TOVAR" w:date="2015-04-16T15:52:00Z" w:initials="ST">
    <w:p w14:paraId="460253DA" w14:textId="4500EDBA" w:rsidR="00DA6D8C" w:rsidRDefault="00DA6D8C">
      <w:pPr>
        <w:pStyle w:val="Textocomentario"/>
      </w:pPr>
      <w:r>
        <w:rPr>
          <w:rStyle w:val="Refdecomentario"/>
        </w:rPr>
        <w:annotationRef/>
      </w:r>
      <w:r>
        <w:t>Sí</w:t>
      </w:r>
    </w:p>
  </w:comment>
  <w:comment w:id="447" w:author="SERYO TOVAR" w:date="2015-04-16T15:52:00Z" w:initials="ST">
    <w:p w14:paraId="4FACDE19" w14:textId="43FB3F48" w:rsidR="00DA6D8C" w:rsidRDefault="00DA6D8C">
      <w:pPr>
        <w:pStyle w:val="Textocomentario"/>
      </w:pPr>
      <w:r>
        <w:rPr>
          <w:rStyle w:val="Refdecomentario"/>
        </w:rPr>
        <w:annotationRef/>
      </w:r>
      <w:r>
        <w:t>Sí</w:t>
      </w:r>
    </w:p>
  </w:comment>
  <w:comment w:id="448" w:author="SERYO TOVAR" w:date="2015-04-16T15:57:00Z" w:initials="ST">
    <w:p w14:paraId="41A5AD14" w14:textId="36192709" w:rsidR="00DA6D8C" w:rsidRDefault="00DA6D8C">
      <w:pPr>
        <w:pStyle w:val="Textocomentario"/>
      </w:pPr>
      <w:r>
        <w:rPr>
          <w:rStyle w:val="Refdecomentario"/>
        </w:rPr>
        <w:annotationRef/>
      </w:r>
      <w:r>
        <w:t>Impar</w:t>
      </w:r>
    </w:p>
  </w:comment>
  <w:comment w:id="449" w:author="SERYO TOVAR" w:date="2015-04-16T17:28:00Z" w:initials="ST">
    <w:p w14:paraId="66969F24" w14:textId="0BEBA986" w:rsidR="00DA6D8C" w:rsidRDefault="00DA6D8C">
      <w:pPr>
        <w:pStyle w:val="Textocomentario"/>
      </w:pPr>
      <w:r>
        <w:rPr>
          <w:rStyle w:val="Refdecomentario"/>
        </w:rPr>
        <w:annotationRef/>
      </w:r>
      <w:r>
        <w:t>creciente</w:t>
      </w:r>
    </w:p>
  </w:comment>
  <w:comment w:id="450" w:author="SERYO TOVAR" w:date="2015-04-16T17:28:00Z" w:initials="ST">
    <w:p w14:paraId="65BE94E1" w14:textId="5B625653" w:rsidR="00DA6D8C" w:rsidRDefault="00DA6D8C">
      <w:pPr>
        <w:pStyle w:val="Textocomentario"/>
      </w:pPr>
      <w:r>
        <w:rPr>
          <w:rStyle w:val="Refdecomentario"/>
        </w:rPr>
        <w:annotationRef/>
      </w:r>
    </w:p>
  </w:comment>
  <w:comment w:id="451" w:author="SERYO TOVAR" w:date="2015-04-16T17:29:00Z" w:initials="ST">
    <w:p w14:paraId="6AD32237" w14:textId="40D47C16" w:rsidR="00DA6D8C" w:rsidRDefault="00DA6D8C">
      <w:pPr>
        <w:pStyle w:val="Textocomentario"/>
      </w:pPr>
      <w:r>
        <w:rPr>
          <w:rStyle w:val="Refdecomentario"/>
        </w:rPr>
        <w:annotationRef/>
      </w:r>
    </w:p>
  </w:comment>
  <w:comment w:id="452" w:author="SERYO TOVAR" w:date="2015-04-16T17:32:00Z" w:initials="ST">
    <w:p w14:paraId="042E0081" w14:textId="1DDB8AD4" w:rsidR="00DA6D8C" w:rsidRDefault="00DA6D8C">
      <w:pPr>
        <w:pStyle w:val="Textocomentario"/>
      </w:pPr>
      <w:r>
        <w:rPr>
          <w:rStyle w:val="Refdecomentario"/>
        </w:rPr>
        <w:annotationRef/>
      </w:r>
      <w:r>
        <w:t xml:space="preserve">el signo del coeficiente que acompaña a la variable x. Si </w:t>
      </w:r>
      <w:r w:rsidRPr="000216EC">
        <w:rPr>
          <w:i/>
        </w:rPr>
        <w:t>a</w:t>
      </w:r>
      <w:r w:rsidRPr="000216EC">
        <w:rPr>
          <w:vertAlign w:val="subscript"/>
        </w:rPr>
        <w:t>1</w:t>
      </w:r>
      <w:r>
        <w:t xml:space="preserve"> es positivo, la función es creciente; si </w:t>
      </w:r>
      <w:r w:rsidRPr="000216EC">
        <w:rPr>
          <w:i/>
        </w:rPr>
        <w:t>a</w:t>
      </w:r>
      <w:r w:rsidRPr="000216EC">
        <w:rPr>
          <w:vertAlign w:val="subscript"/>
        </w:rPr>
        <w:t>1</w:t>
      </w:r>
      <w:r>
        <w:t xml:space="preserve"> es negativo, la función es decreciente. En  </w:t>
      </w:r>
    </w:p>
  </w:comment>
  <w:comment w:id="453" w:author="SERYO TOVAR" w:date="2015-04-16T16:19:00Z" w:initials="ST">
    <w:p w14:paraId="18E561A8" w14:textId="4D4A96A6" w:rsidR="00DA6D8C" w:rsidRDefault="00DA6D8C">
      <w:pPr>
        <w:pStyle w:val="Textocomentario"/>
      </w:pPr>
      <w:r>
        <w:rPr>
          <w:rStyle w:val="Refdecomentario"/>
        </w:rPr>
        <w:annotationRef/>
      </w:r>
      <m:oMath>
        <m:sSub>
          <m:sSubPr>
            <m:ctrlPr>
              <w:rPr>
                <w:rFonts w:ascii="Cambria Math" w:hAnsi="Cambria Math" w:cs="Arial"/>
                <w:i/>
              </w:rPr>
            </m:ctrlPr>
          </m:sSubPr>
          <m:e>
            <m:r>
              <w:rPr>
                <w:rFonts w:ascii="Cambria Math" w:hAnsi="Cambria Math" w:cs="Arial"/>
              </w:rPr>
              <m:t>a</m:t>
            </m:r>
          </m:e>
          <m:sub>
            <m:r>
              <w:rPr>
                <w:rFonts w:ascii="Cambria Math" w:hAnsi="Cambria Math" w:cs="Arial"/>
              </w:rPr>
              <m:t>0</m:t>
            </m:r>
          </m:sub>
        </m:sSub>
        <m:r>
          <w:rPr>
            <w:rFonts w:ascii="Cambria Math" w:hAnsi="Cambria Math" w:cs="Arial"/>
          </w:rPr>
          <m:t>,</m:t>
        </m:r>
      </m:oMath>
    </w:p>
  </w:comment>
  <w:comment w:id="454" w:author="SERYO TOVAR" w:date="2015-04-16T16:20:00Z" w:initials="ST">
    <w:p w14:paraId="41823812" w14:textId="16DA8909" w:rsidR="00DA6D8C" w:rsidRDefault="00DA6D8C">
      <w:pPr>
        <w:pStyle w:val="Textocomentario"/>
      </w:pPr>
      <w:r>
        <w:rPr>
          <w:rStyle w:val="Refdecomentario"/>
        </w:rPr>
        <w:annotationRef/>
      </w:r>
      <w:r>
        <w:t>con</w:t>
      </w:r>
    </w:p>
  </w:comment>
  <w:comment w:id="455" w:author="SERYO TOVAR" w:date="2015-04-16T16:20:00Z" w:initials="ST">
    <w:p w14:paraId="58C7EC1E" w14:textId="69E4D85A" w:rsidR="00DA6D8C" w:rsidRDefault="00DA6D8C">
      <w:pPr>
        <w:pStyle w:val="Textocomentario"/>
      </w:pPr>
      <w:r>
        <w:rPr>
          <w:rStyle w:val="Refdecomentario"/>
        </w:rPr>
        <w:annotationRef/>
      </w:r>
      <w:r>
        <w:t>},</w:t>
      </w:r>
    </w:p>
  </w:comment>
  <w:comment w:id="456" w:author="PETER UJFALUSSY" w:date="2015-04-18T22:14:00Z" w:initials="PU">
    <w:p w14:paraId="6486223B" w14:textId="3AD662BC" w:rsidR="00DA6D8C" w:rsidRDefault="00DA6D8C">
      <w:pPr>
        <w:pStyle w:val="Textocomentario"/>
      </w:pPr>
      <w:r>
        <w:rPr>
          <w:rStyle w:val="Refdecomentario"/>
        </w:rPr>
        <w:annotationRef/>
      </w:r>
      <w:r w:rsidRPr="0014566A">
        <w:rPr>
          <w:b/>
        </w:rPr>
        <w:t>Descripció</w:t>
      </w:r>
      <w:r>
        <w:t>n</w:t>
      </w:r>
    </w:p>
  </w:comment>
  <w:comment w:id="457" w:author="SERYO TOVAR" w:date="2015-04-16T16:25:00Z" w:initials="ST">
    <w:p w14:paraId="3392A221" w14:textId="26F7AAE7" w:rsidR="00DA6D8C" w:rsidRDefault="00DA6D8C">
      <w:pPr>
        <w:pStyle w:val="Textocomentario"/>
      </w:pPr>
      <w:r>
        <w:rPr>
          <w:rStyle w:val="Refdecomentario"/>
        </w:rPr>
        <w:annotationRef/>
      </w:r>
      <w:r>
        <w:t>Gráficas de varias funciones afines en el mismo plano cartesiano</w:t>
      </w:r>
      <w:r w:rsidRPr="00114920">
        <w:rPr>
          <w:shd w:val="clear" w:color="auto" w:fill="F79646" w:themeFill="accent6"/>
        </w:rPr>
        <w:t xml:space="preserve">, en distintos colores y rotuladas con la expresión algebraica que las define, como en la imagen 47. Se sugiere graficar </w:t>
      </w:r>
      <w:r w:rsidRPr="00114920">
        <w:rPr>
          <w:rFonts w:ascii="Arial" w:hAnsi="Arial" w:cs="Arial"/>
          <w:i/>
          <w:color w:val="000000"/>
          <w:shd w:val="clear" w:color="auto" w:fill="F79646" w:themeFill="accent6"/>
        </w:rPr>
        <w:t>f</w:t>
      </w:r>
      <w:r w:rsidRPr="00114920">
        <w:rPr>
          <w:rFonts w:ascii="Arial" w:hAnsi="Arial" w:cs="Arial"/>
          <w:color w:val="000000"/>
          <w:shd w:val="clear" w:color="auto" w:fill="F79646" w:themeFill="accent6"/>
        </w:rPr>
        <w:t xml:space="preserve">(x) = </w:t>
      </w:r>
      <w:r w:rsidRPr="00114920">
        <w:rPr>
          <w:rFonts w:ascii="Arial" w:hAnsi="Arial" w:cs="Arial"/>
          <w:i/>
          <w:color w:val="000000"/>
          <w:shd w:val="clear" w:color="auto" w:fill="F79646" w:themeFill="accent6"/>
        </w:rPr>
        <w:t xml:space="preserve"> </w:t>
      </w:r>
      <w:r w:rsidRPr="00114920">
        <w:rPr>
          <w:rFonts w:ascii="Arial" w:hAnsi="Arial" w:cs="Arial"/>
          <w:color w:val="000000"/>
          <w:shd w:val="clear" w:color="auto" w:fill="F79646" w:themeFill="accent6"/>
        </w:rPr>
        <w:t xml:space="preserve">x + 1, </w:t>
      </w:r>
      <w:r w:rsidRPr="00114920">
        <w:rPr>
          <w:rFonts w:ascii="Arial" w:hAnsi="Arial" w:cs="Arial"/>
          <w:i/>
          <w:color w:val="000000"/>
          <w:shd w:val="clear" w:color="auto" w:fill="F79646" w:themeFill="accent6"/>
        </w:rPr>
        <w:t>f</w:t>
      </w:r>
      <w:r w:rsidRPr="00114920">
        <w:rPr>
          <w:rFonts w:ascii="Arial" w:hAnsi="Arial" w:cs="Arial"/>
          <w:color w:val="000000"/>
          <w:shd w:val="clear" w:color="auto" w:fill="F79646" w:themeFill="accent6"/>
        </w:rPr>
        <w:t xml:space="preserve">(x) = -x + 1, </w:t>
      </w:r>
      <w:r w:rsidRPr="00114920">
        <w:rPr>
          <w:rFonts w:ascii="Arial" w:hAnsi="Arial" w:cs="Arial"/>
          <w:i/>
          <w:color w:val="000000"/>
          <w:shd w:val="clear" w:color="auto" w:fill="F79646" w:themeFill="accent6"/>
        </w:rPr>
        <w:t>f</w:t>
      </w:r>
      <w:r w:rsidRPr="00114920">
        <w:rPr>
          <w:rFonts w:ascii="Arial" w:hAnsi="Arial" w:cs="Arial"/>
          <w:color w:val="000000"/>
          <w:shd w:val="clear" w:color="auto" w:fill="F79646" w:themeFill="accent6"/>
        </w:rPr>
        <w:t>(x) = 2</w:t>
      </w:r>
      <w:r w:rsidRPr="00114920">
        <w:rPr>
          <w:rFonts w:ascii="Arial" w:hAnsi="Arial" w:cs="Arial"/>
          <w:i/>
          <w:color w:val="000000"/>
          <w:shd w:val="clear" w:color="auto" w:fill="F79646" w:themeFill="accent6"/>
        </w:rPr>
        <w:t>x</w:t>
      </w:r>
      <w:r w:rsidRPr="00114920">
        <w:rPr>
          <w:rFonts w:ascii="Arial" w:hAnsi="Arial" w:cs="Arial"/>
          <w:color w:val="000000"/>
          <w:shd w:val="clear" w:color="auto" w:fill="F79646" w:themeFill="accent6"/>
        </w:rPr>
        <w:t xml:space="preserve">+1, </w:t>
      </w:r>
      <w:r w:rsidRPr="00114920">
        <w:rPr>
          <w:rFonts w:ascii="Arial" w:hAnsi="Arial" w:cs="Arial"/>
          <w:i/>
          <w:color w:val="000000"/>
          <w:shd w:val="clear" w:color="auto" w:fill="F79646" w:themeFill="accent6"/>
        </w:rPr>
        <w:t>f</w:t>
      </w:r>
      <w:r w:rsidRPr="00114920">
        <w:rPr>
          <w:rFonts w:ascii="Arial" w:hAnsi="Arial" w:cs="Arial"/>
          <w:color w:val="000000"/>
          <w:shd w:val="clear" w:color="auto" w:fill="F79646" w:themeFill="accent6"/>
        </w:rPr>
        <w:t>(x) = -2</w:t>
      </w:r>
      <w:r w:rsidRPr="00114920">
        <w:rPr>
          <w:rFonts w:ascii="Arial" w:hAnsi="Arial" w:cs="Arial"/>
          <w:i/>
          <w:color w:val="000000"/>
          <w:shd w:val="clear" w:color="auto" w:fill="F79646" w:themeFill="accent6"/>
        </w:rPr>
        <w:t>x</w:t>
      </w:r>
      <w:r w:rsidRPr="00114920">
        <w:rPr>
          <w:rFonts w:ascii="Arial" w:hAnsi="Arial" w:cs="Arial"/>
          <w:color w:val="000000"/>
          <w:shd w:val="clear" w:color="auto" w:fill="F79646" w:themeFill="accent6"/>
        </w:rPr>
        <w:t xml:space="preserve"> + 1, </w:t>
      </w:r>
      <w:r w:rsidRPr="00114920">
        <w:rPr>
          <w:rFonts w:ascii="Arial" w:hAnsi="Arial" w:cs="Arial"/>
          <w:i/>
          <w:color w:val="000000"/>
          <w:shd w:val="clear" w:color="auto" w:fill="F79646" w:themeFill="accent6"/>
        </w:rPr>
        <w:t>f</w:t>
      </w:r>
      <w:r w:rsidRPr="00114920">
        <w:rPr>
          <w:rFonts w:ascii="Arial" w:hAnsi="Arial" w:cs="Arial"/>
          <w:color w:val="000000"/>
          <w:shd w:val="clear" w:color="auto" w:fill="F79646" w:themeFill="accent6"/>
        </w:rPr>
        <w:t>(x) = 3</w:t>
      </w:r>
      <w:r w:rsidRPr="00114920">
        <w:rPr>
          <w:rFonts w:ascii="Arial" w:hAnsi="Arial" w:cs="Arial"/>
          <w:i/>
          <w:color w:val="000000"/>
          <w:shd w:val="clear" w:color="auto" w:fill="F79646" w:themeFill="accent6"/>
        </w:rPr>
        <w:t>x</w:t>
      </w:r>
      <w:r w:rsidRPr="00114920">
        <w:rPr>
          <w:rFonts w:ascii="Arial" w:hAnsi="Arial" w:cs="Arial"/>
          <w:color w:val="000000"/>
          <w:shd w:val="clear" w:color="auto" w:fill="F79646" w:themeFill="accent6"/>
        </w:rPr>
        <w:t xml:space="preserve"> - 1, </w:t>
      </w:r>
      <w:r w:rsidRPr="00114920">
        <w:rPr>
          <w:rFonts w:ascii="Arial" w:hAnsi="Arial" w:cs="Arial"/>
          <w:i/>
          <w:color w:val="000000"/>
          <w:shd w:val="clear" w:color="auto" w:fill="F79646" w:themeFill="accent6"/>
        </w:rPr>
        <w:t>f</w:t>
      </w:r>
      <w:r w:rsidRPr="00114920">
        <w:rPr>
          <w:rFonts w:ascii="Arial" w:hAnsi="Arial" w:cs="Arial"/>
          <w:color w:val="000000"/>
          <w:shd w:val="clear" w:color="auto" w:fill="F79646" w:themeFill="accent6"/>
        </w:rPr>
        <w:t>(x)</w:t>
      </w:r>
      <w:r>
        <w:rPr>
          <w:rFonts w:ascii="Arial" w:hAnsi="Arial" w:cs="Arial"/>
          <w:color w:val="000000"/>
        </w:rPr>
        <w:t xml:space="preserve"> </w:t>
      </w:r>
      <w:r w:rsidRPr="00560ED9">
        <w:rPr>
          <w:rFonts w:ascii="Arial" w:hAnsi="Arial" w:cs="Arial"/>
          <w:color w:val="000000"/>
        </w:rPr>
        <w:t>=</w:t>
      </w:r>
      <w:r>
        <w:rPr>
          <w:rFonts w:ascii="Arial" w:hAnsi="Arial" w:cs="Arial"/>
          <w:color w:val="000000"/>
        </w:rPr>
        <w:t xml:space="preserve"> </w:t>
      </w:r>
      <w:r w:rsidRPr="00114920">
        <w:rPr>
          <w:rFonts w:ascii="Arial" w:hAnsi="Arial" w:cs="Arial"/>
          <w:color w:val="000000"/>
          <w:shd w:val="clear" w:color="auto" w:fill="F79646" w:themeFill="accent6"/>
        </w:rPr>
        <w:t>-3</w:t>
      </w:r>
      <w:r w:rsidRPr="00114920">
        <w:rPr>
          <w:rFonts w:ascii="Arial" w:hAnsi="Arial" w:cs="Arial"/>
          <w:i/>
          <w:color w:val="000000"/>
          <w:shd w:val="clear" w:color="auto" w:fill="F79646" w:themeFill="accent6"/>
        </w:rPr>
        <w:t>x</w:t>
      </w:r>
      <w:r w:rsidRPr="00114920">
        <w:rPr>
          <w:rFonts w:ascii="Arial" w:hAnsi="Arial" w:cs="Arial"/>
          <w:color w:val="000000"/>
          <w:shd w:val="clear" w:color="auto" w:fill="F79646" w:themeFill="accent6"/>
        </w:rPr>
        <w:t xml:space="preserve"> - 2</w:t>
      </w:r>
      <w:r w:rsidRPr="00114920">
        <w:rPr>
          <w:rStyle w:val="Refdecomentario"/>
          <w:shd w:val="clear" w:color="auto" w:fill="F79646" w:themeFill="accent6"/>
        </w:rPr>
        <w:annotationRef/>
      </w:r>
      <w:r w:rsidRPr="00114920">
        <w:rPr>
          <w:rFonts w:ascii="Arial" w:hAnsi="Arial" w:cs="Arial"/>
          <w:color w:val="000000"/>
          <w:shd w:val="clear" w:color="auto" w:fill="F79646" w:themeFill="accent6"/>
        </w:rPr>
        <w:t>.</w:t>
      </w:r>
    </w:p>
  </w:comment>
  <w:comment w:id="458" w:author="PETER UJFALUSSY" w:date="2015-04-18T22:16:00Z" w:initials="PU">
    <w:p w14:paraId="14EB16EB" w14:textId="1BCC1259" w:rsidR="00DA6D8C" w:rsidRDefault="00DA6D8C" w:rsidP="0014566A">
      <w:pPr>
        <w:pStyle w:val="Textocomentario"/>
        <w:shd w:val="clear" w:color="auto" w:fill="F79646" w:themeFill="accent6"/>
      </w:pPr>
      <w:r>
        <w:rPr>
          <w:rStyle w:val="Refdecomentario"/>
        </w:rPr>
        <w:annotationRef/>
      </w:r>
      <w:r w:rsidRPr="0014566A">
        <w:rPr>
          <w:shd w:val="clear" w:color="auto" w:fill="F79646" w:themeFill="accent6"/>
        </w:rPr>
        <w:t>LA GRÁFICA SE DEBE REEMPLAZAR POR LAS DESCRITAS SUGERIDAS ARRIBA</w:t>
      </w:r>
    </w:p>
  </w:comment>
  <w:comment w:id="459" w:author="SERYO TOVAR" w:date="2015-04-16T17:02:00Z" w:initials="ST">
    <w:p w14:paraId="5428A672" w14:textId="417509BE" w:rsidR="00DA6D8C" w:rsidRDefault="00DA6D8C">
      <w:pPr>
        <w:pStyle w:val="Textocomentario"/>
      </w:pPr>
      <w:r>
        <w:rPr>
          <w:rStyle w:val="Refdecomentario"/>
        </w:rPr>
        <w:annotationRef/>
      </w:r>
      <w:r>
        <w:t>las funciones afines son las siguientes:</w:t>
      </w:r>
    </w:p>
  </w:comment>
  <w:comment w:id="460" w:author="SERYO TOVAR" w:date="2015-04-16T17:04:00Z" w:initials="ST">
    <w:p w14:paraId="5B01770C" w14:textId="71B828E8" w:rsidR="00DA6D8C" w:rsidRDefault="00DA6D8C">
      <w:pPr>
        <w:pStyle w:val="Textocomentario"/>
      </w:pPr>
      <w:r>
        <w:rPr>
          <w:rStyle w:val="Refdecomentario"/>
        </w:rPr>
        <w:annotationRef/>
      </w:r>
      <w:r>
        <w:t>creciente</w:t>
      </w:r>
    </w:p>
  </w:comment>
  <w:comment w:id="461" w:author="SERYO TOVAR" w:date="2015-04-16T17:03:00Z" w:initials="ST">
    <w:p w14:paraId="4203976A" w14:textId="1ED48BBC" w:rsidR="00DA6D8C" w:rsidRDefault="00DA6D8C">
      <w:pPr>
        <w:pStyle w:val="Textocomentario"/>
      </w:pPr>
      <w:r>
        <w:rPr>
          <w:rStyle w:val="Refdecomentario"/>
        </w:rPr>
        <w:annotationRef/>
      </w:r>
    </w:p>
  </w:comment>
  <w:comment w:id="462" w:author="SERYO TOVAR" w:date="2015-04-16T17:04:00Z" w:initials="ST">
    <w:p w14:paraId="4106472A" w14:textId="28E4EBE7" w:rsidR="00DA6D8C" w:rsidRDefault="00DA6D8C">
      <w:pPr>
        <w:pStyle w:val="Textocomentario"/>
      </w:pPr>
      <w:r>
        <w:rPr>
          <w:rStyle w:val="Refdecomentario"/>
        </w:rPr>
        <w:annotationRef/>
      </w:r>
    </w:p>
  </w:comment>
  <w:comment w:id="463" w:author="SERYO TOVAR" w:date="2015-04-16T17:06:00Z" w:initials="ST">
    <w:p w14:paraId="4B03919D" w14:textId="55AE9C56" w:rsidR="00DA6D8C" w:rsidRDefault="00DA6D8C">
      <w:pPr>
        <w:pStyle w:val="Textocomentario"/>
      </w:pPr>
      <w:r>
        <w:rPr>
          <w:rStyle w:val="Refdecomentario"/>
        </w:rPr>
        <w:annotationRef/>
      </w:r>
      <w:r>
        <w:t xml:space="preserve">signo del coeficiente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t xml:space="preserve">que acompaña a la variable </w:t>
      </w:r>
      <w:r w:rsidRPr="00AD61A3">
        <w:rPr>
          <w:i/>
        </w:rPr>
        <w:t>x</w:t>
      </w:r>
      <w:r>
        <w:t xml:space="preserve">. </w:t>
      </w:r>
    </w:p>
    <w:p w14:paraId="2D9CDF1D" w14:textId="4CCE421D" w:rsidR="00DA6D8C" w:rsidRPr="00C24474" w:rsidRDefault="00DA6D8C">
      <w:pPr>
        <w:pStyle w:val="Textocomentario"/>
      </w:pPr>
      <w:r>
        <w:t xml:space="preserve">Si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r>
          <w:rPr>
            <w:rFonts w:ascii="Cambria Math" w:hAnsi="Cambria Math"/>
          </w:rPr>
          <m:t xml:space="preserve"> es  </m:t>
        </m:r>
      </m:oMath>
      <w:r>
        <w:t xml:space="preserve">positivo, la función es creciente; si </w:t>
      </w:r>
      <m:oMath>
        <m:sSub>
          <m:sSubPr>
            <m:ctrlPr>
              <w:rPr>
                <w:rFonts w:ascii="Cambria Math" w:hAnsi="Cambria Math" w:cs="Arial"/>
                <w:i/>
              </w:rPr>
            </m:ctrlPr>
          </m:sSubPr>
          <m:e>
            <m:r>
              <w:rPr>
                <w:rFonts w:ascii="Cambria Math" w:hAnsi="Cambria Math" w:cs="Arial"/>
              </w:rPr>
              <m:t>a</m:t>
            </m:r>
          </m:e>
          <m:sub>
            <m:r>
              <w:rPr>
                <w:rFonts w:ascii="Cambria Math" w:hAnsi="Cambria Math" w:cs="Arial"/>
              </w:rPr>
              <m:t>1</m:t>
            </m:r>
          </m:sub>
        </m:sSub>
      </m:oMath>
      <w:r>
        <w:t>es negativo, la función es decreciente. En cualquiera de los dos casos, la función afín es monótona.</w:t>
      </w:r>
    </w:p>
  </w:comment>
  <w:comment w:id="464" w:author="SERYO TOVAR" w:date="2015-04-16T17:44:00Z" w:initials="ST">
    <w:p w14:paraId="346E79C4" w14:textId="5700351E" w:rsidR="00DA6D8C" w:rsidRDefault="00DA6D8C">
      <w:pPr>
        <w:pStyle w:val="Textocomentario"/>
      </w:pPr>
      <w:r>
        <w:rPr>
          <w:rStyle w:val="Refdecomentario"/>
        </w:rPr>
        <w:annotationRef/>
      </w: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r>
          <m:rPr>
            <m:sty m:val="p"/>
          </m:rPr>
          <w:rPr>
            <w:rStyle w:val="Refdecomentario"/>
          </w:rPr>
          <w:annotationRef/>
        </m:r>
        <m:r>
          <w:rPr>
            <w:rFonts w:ascii="Cambria Math" w:eastAsiaTheme="minorEastAsia" w:hAnsi="Cambria Math" w:cs="Arial"/>
          </w:rPr>
          <m:t>,</m:t>
        </m:r>
      </m:oMath>
    </w:p>
  </w:comment>
  <w:comment w:id="465" w:author="SERYO TOVAR" w:date="2015-04-16T17:45:00Z" w:initials="ST">
    <w:p w14:paraId="1E057FB6" w14:textId="4B1B83C0" w:rsidR="00DA6D8C" w:rsidRDefault="00DA6D8C">
      <w:pPr>
        <w:pStyle w:val="Textocomentario"/>
      </w:pPr>
      <w:r>
        <w:rPr>
          <w:rStyle w:val="Refdecomentario"/>
        </w:rPr>
        <w:annotationRef/>
      </w:r>
      <w:r>
        <w:t>},</w:t>
      </w:r>
    </w:p>
  </w:comment>
  <w:comment w:id="466" w:author="SERYO TOVAR" w:date="2015-04-16T17:45:00Z" w:initials="ST">
    <w:p w14:paraId="6A690AD2" w14:textId="211ABAA8" w:rsidR="00DA6D8C" w:rsidRDefault="00DA6D8C">
      <w:pPr>
        <w:pStyle w:val="Textocomentario"/>
      </w:pPr>
      <w:r>
        <w:rPr>
          <w:rStyle w:val="Refdecomentario"/>
        </w:rPr>
        <w:annotationRef/>
      </w:r>
      <w:r>
        <w:t>á</w:t>
      </w:r>
    </w:p>
  </w:comment>
  <w:comment w:id="467" w:author="PETER UJFALUSSY" w:date="2015-04-19T05:04:00Z" w:initials="PU">
    <w:p w14:paraId="77BDA4C3" w14:textId="7CC5D864" w:rsidR="00DA6D8C" w:rsidRPr="001C352C" w:rsidRDefault="00DA6D8C">
      <w:pPr>
        <w:pStyle w:val="Textocomentario"/>
        <w:rPr>
          <w:b/>
        </w:rPr>
      </w:pPr>
      <w:r>
        <w:rPr>
          <w:rStyle w:val="Refdecomentario"/>
        </w:rPr>
        <w:annotationRef/>
      </w:r>
      <w:proofErr w:type="spellStart"/>
      <w:r w:rsidRPr="001C352C">
        <w:rPr>
          <w:b/>
        </w:rPr>
        <w:t>Descripci</w:t>
      </w:r>
      <w:r w:rsidRPr="001C352C">
        <w:rPr>
          <w:b/>
          <w:lang w:val="es-CO"/>
        </w:rPr>
        <w:t>ó</w:t>
      </w:r>
      <w:proofErr w:type="spellEnd"/>
      <w:r w:rsidRPr="001C352C">
        <w:rPr>
          <w:b/>
        </w:rPr>
        <w:t>n</w:t>
      </w:r>
    </w:p>
  </w:comment>
  <w:comment w:id="468" w:author="SERYO TOVAR" w:date="2015-04-16T17:47:00Z" w:initials="ST">
    <w:p w14:paraId="146D3883" w14:textId="5A285749" w:rsidR="00DA6D8C" w:rsidRDefault="00DA6D8C" w:rsidP="001C352C">
      <w:pPr>
        <w:pStyle w:val="Textocomentario"/>
        <w:shd w:val="clear" w:color="auto" w:fill="F79646" w:themeFill="accent6"/>
      </w:pPr>
      <w:r>
        <w:rPr>
          <w:rStyle w:val="Refdecomentario"/>
        </w:rPr>
        <w:annotationRef/>
      </w:r>
      <w:r>
        <w:t>Gráficas de funciones cuadráticas en el mismo plano cartesiano</w:t>
      </w:r>
      <w:r w:rsidRPr="001C352C">
        <w:rPr>
          <w:shd w:val="clear" w:color="auto" w:fill="F79646" w:themeFill="accent6"/>
        </w:rPr>
        <w:t xml:space="preserve">, en distintos colores y rotuladas con la expresión algebraica que las define, por ejemplo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 xml:space="preserve">(x) = </w:t>
      </w:r>
      <w:r w:rsidRPr="001C352C">
        <w:rPr>
          <w:rFonts w:ascii="Arial" w:hAnsi="Arial" w:cs="Arial"/>
          <w:i/>
          <w:color w:val="000000"/>
          <w:shd w:val="clear" w:color="auto" w:fill="F79646" w:themeFill="accent6"/>
        </w:rPr>
        <w:t xml:space="preserve"> </w:t>
      </w:r>
      <w:r w:rsidRPr="001C352C">
        <w:rPr>
          <w:rFonts w:ascii="Arial" w:hAnsi="Arial" w:cs="Arial"/>
          <w:color w:val="000000"/>
          <w:shd w:val="clear" w:color="auto" w:fill="F79646" w:themeFill="accent6"/>
        </w:rPr>
        <w:t>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1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 </w:t>
      </w:r>
      <w:r w:rsidRPr="001C352C">
        <w:rPr>
          <w:rFonts w:ascii="Arial" w:hAnsi="Arial" w:cs="Arial"/>
          <w:i/>
          <w:color w:val="000000"/>
          <w:shd w:val="clear" w:color="auto" w:fill="F79646" w:themeFill="accent6"/>
        </w:rPr>
        <w:t>x</w:t>
      </w:r>
      <w:r w:rsidRPr="001C352C">
        <w:rPr>
          <w:rFonts w:ascii="Arial" w:hAnsi="Arial" w:cs="Arial"/>
          <w:color w:val="000000"/>
          <w:shd w:val="clear" w:color="auto" w:fill="F79646" w:themeFill="accent6"/>
        </w:rPr>
        <w:t xml:space="preserve"> + 2, </w:t>
      </w:r>
      <w:r w:rsidRPr="001C352C">
        <w:rPr>
          <w:rFonts w:ascii="Arial" w:hAnsi="Arial" w:cs="Arial"/>
          <w:i/>
          <w:color w:val="000000"/>
          <w:shd w:val="clear" w:color="auto" w:fill="F79646" w:themeFill="accent6"/>
        </w:rPr>
        <w:t>f</w:t>
      </w:r>
      <w:r w:rsidRPr="001C352C">
        <w:rPr>
          <w:rFonts w:ascii="Arial" w:hAnsi="Arial" w:cs="Arial"/>
          <w:color w:val="000000"/>
          <w:shd w:val="clear" w:color="auto" w:fill="F79646" w:themeFill="accent6"/>
        </w:rPr>
        <w:t>(x) = –x</w:t>
      </w:r>
      <w:r w:rsidRPr="001C352C">
        <w:rPr>
          <w:rFonts w:ascii="Arial" w:hAnsi="Arial" w:cs="Arial"/>
          <w:color w:val="000000"/>
          <w:shd w:val="clear" w:color="auto" w:fill="F79646" w:themeFill="accent6"/>
          <w:vertAlign w:val="superscript"/>
        </w:rPr>
        <w:t>2</w:t>
      </w:r>
      <w:r w:rsidRPr="001C352C">
        <w:rPr>
          <w:rFonts w:ascii="Arial" w:hAnsi="Arial" w:cs="Arial"/>
          <w:color w:val="000000"/>
          <w:shd w:val="clear" w:color="auto" w:fill="F79646" w:themeFill="accent6"/>
        </w:rPr>
        <w:t xml:space="preserve"> + 2</w:t>
      </w:r>
      <w:r w:rsidRPr="001C352C">
        <w:rPr>
          <w:rFonts w:ascii="Arial" w:hAnsi="Arial" w:cs="Arial"/>
          <w:i/>
          <w:color w:val="000000"/>
          <w:shd w:val="clear" w:color="auto" w:fill="F79646" w:themeFill="accent6"/>
        </w:rPr>
        <w:t>x</w:t>
      </w:r>
      <w:r w:rsidRPr="001C352C">
        <w:rPr>
          <w:rFonts w:ascii="Arial" w:hAnsi="Arial" w:cs="Arial"/>
          <w:color w:val="000000"/>
          <w:shd w:val="clear" w:color="auto" w:fill="F79646" w:themeFill="accent6"/>
        </w:rPr>
        <w:t xml:space="preserve"> – 1.</w:t>
      </w:r>
    </w:p>
    <w:p w14:paraId="7F00813E" w14:textId="516B1764" w:rsidR="00DA6D8C" w:rsidRDefault="00DA6D8C">
      <w:pPr>
        <w:pStyle w:val="Textocomentario"/>
      </w:pPr>
    </w:p>
  </w:comment>
  <w:comment w:id="469" w:author="PETER UJFALUSSY" w:date="2015-04-16T18:17:00Z" w:initials="PU">
    <w:p w14:paraId="1A0EB1D5" w14:textId="40C9099A" w:rsidR="00DA6D8C" w:rsidRDefault="00DA6D8C">
      <w:pPr>
        <w:pStyle w:val="Textocomentario"/>
      </w:pPr>
      <w:r>
        <w:rPr>
          <w:rStyle w:val="Refdecomentario"/>
        </w:rPr>
        <w:annotationRef/>
      </w:r>
    </w:p>
  </w:comment>
  <w:comment w:id="470" w:author="PETER UJFALUSSY" w:date="2015-04-16T18:17:00Z" w:initials="PU">
    <w:p w14:paraId="7B823A63" w14:textId="4E06DD9A" w:rsidR="00DA6D8C" w:rsidRDefault="00DA6D8C">
      <w:pPr>
        <w:pStyle w:val="Textocomentario"/>
      </w:pPr>
      <w:r>
        <w:rPr>
          <w:rStyle w:val="Refdecomentario"/>
        </w:rPr>
        <w:annotationRef/>
      </w:r>
    </w:p>
  </w:comment>
  <w:comment w:id="471" w:author="PETER UJFALUSSY" w:date="2015-04-16T18:17:00Z" w:initials="PU">
    <w:p w14:paraId="78703DAD" w14:textId="04FB02CC" w:rsidR="00DA6D8C" w:rsidRDefault="00DA6D8C">
      <w:pPr>
        <w:pStyle w:val="Textocomentario"/>
      </w:pPr>
      <w:r>
        <w:rPr>
          <w:rStyle w:val="Refdecomentario"/>
        </w:rPr>
        <w:annotationRef/>
      </w:r>
    </w:p>
  </w:comment>
  <w:comment w:id="472" w:author="PETER UJFALUSSY" w:date="2015-04-16T18:22:00Z" w:initials="PU">
    <w:p w14:paraId="41A70812" w14:textId="65E69DC8" w:rsidR="00DA6D8C" w:rsidRDefault="00DA6D8C">
      <w:pPr>
        <w:pStyle w:val="Textocomentario"/>
      </w:pPr>
      <w:r>
        <w:rPr>
          <w:rStyle w:val="Refdecomentario"/>
        </w:rPr>
        <w:annotationRef/>
      </w:r>
      <w:r>
        <w:t>a la</w:t>
      </w:r>
    </w:p>
  </w:comment>
  <w:comment w:id="473" w:author="PETER UJFALUSSY" w:date="2015-04-16T18:20:00Z" w:initials="PU">
    <w:p w14:paraId="2CA703C8" w14:textId="3CFB2438" w:rsidR="00DA6D8C" w:rsidRDefault="00DA6D8C">
      <w:pPr>
        <w:pStyle w:val="Textocomentario"/>
      </w:pPr>
      <w:r>
        <w:rPr>
          <w:rStyle w:val="Refdecomentario"/>
        </w:rPr>
        <w:annotationRef/>
      </w:r>
      <w:r>
        <w:rPr>
          <w:rStyle w:val="Refdecomentario"/>
        </w:rPr>
        <w:t xml:space="preserve">decir, de </w:t>
      </w:r>
      <w:r w:rsidRPr="00FC017C">
        <w:rPr>
          <w:rStyle w:val="Refdecomentario"/>
          <w:i/>
        </w:rPr>
        <w:t>a</w:t>
      </w:r>
      <w:r w:rsidRPr="00FC017C">
        <w:rPr>
          <w:rStyle w:val="Refdecomentario"/>
          <w:vertAlign w:val="subscript"/>
        </w:rPr>
        <w:t>2</w:t>
      </w:r>
      <w:r>
        <w:rPr>
          <w:rStyle w:val="Refdecomentario"/>
        </w:rPr>
        <w:t>.</w:t>
      </w:r>
    </w:p>
  </w:comment>
  <w:comment w:id="474" w:author="PETER UJFALUSSY" w:date="2015-04-16T18:23:00Z" w:initials="PU">
    <w:p w14:paraId="09A95F26" w14:textId="41B3F05F" w:rsidR="00DA6D8C" w:rsidRDefault="00DA6D8C">
      <w:pPr>
        <w:pStyle w:val="Textocomentario"/>
      </w:pPr>
      <w:r>
        <w:rPr>
          <w:rStyle w:val="Refdecomentario"/>
        </w:rPr>
        <w:annotationRef/>
      </w:r>
    </w:p>
  </w:comment>
  <w:comment w:id="475" w:author="PETER UJFALUSSY" w:date="2015-04-16T18:23:00Z" w:initials="PU">
    <w:p w14:paraId="2F1955DD" w14:textId="79FFC198" w:rsidR="00DA6D8C" w:rsidRDefault="00DA6D8C">
      <w:pPr>
        <w:pStyle w:val="Textocomentario"/>
      </w:pPr>
      <w:r>
        <w:rPr>
          <w:rStyle w:val="Refdecomentario"/>
        </w:rPr>
        <w:annotationRef/>
      </w:r>
    </w:p>
  </w:comment>
  <w:comment w:id="476" w:author="PETER UJFALUSSY" w:date="2015-04-16T18:24:00Z" w:initials="PU">
    <w:p w14:paraId="63B2DAE7" w14:textId="5F84C554" w:rsidR="00DA6D8C" w:rsidRDefault="00DA6D8C">
      <w:pPr>
        <w:pStyle w:val="Textocomentario"/>
      </w:pPr>
      <w:r>
        <w:rPr>
          <w:rStyle w:val="Refdecomentario"/>
        </w:rPr>
        <w:annotationRef/>
      </w:r>
    </w:p>
  </w:comment>
  <w:comment w:id="477" w:author="PETER UJFALUSSY" w:date="2015-04-16T18:24:00Z" w:initials="PU">
    <w:p w14:paraId="0393198F" w14:textId="3D4847F5" w:rsidR="00DA6D8C" w:rsidRDefault="00DA6D8C">
      <w:pPr>
        <w:pStyle w:val="Textocomentario"/>
      </w:pPr>
      <w:r>
        <w:rPr>
          <w:rStyle w:val="Refdecomentario"/>
        </w:rPr>
        <w:annotationRef/>
      </w:r>
    </w:p>
  </w:comment>
  <w:comment w:id="478" w:author="PETER UJFALUSSY" w:date="2015-04-16T18:24:00Z" w:initials="PU">
    <w:p w14:paraId="18FD6703" w14:textId="4C658BDF" w:rsidR="00DA6D8C" w:rsidRDefault="00DA6D8C">
      <w:pPr>
        <w:pStyle w:val="Textocomentario"/>
      </w:pPr>
      <w:r>
        <w:rPr>
          <w:rStyle w:val="Refdecomentario"/>
        </w:rPr>
        <w:annotationRef/>
      </w:r>
    </w:p>
  </w:comment>
  <w:comment w:id="479" w:author="PETER UJFALUSSY" w:date="2015-04-16T18:24:00Z" w:initials="PU">
    <w:p w14:paraId="6EB3C32D" w14:textId="01537509" w:rsidR="00DA6D8C" w:rsidRDefault="00DA6D8C">
      <w:pPr>
        <w:pStyle w:val="Textocomentario"/>
      </w:pPr>
      <w:r>
        <w:rPr>
          <w:rStyle w:val="Refdecomentario"/>
        </w:rPr>
        <w:annotationRef/>
      </w:r>
    </w:p>
  </w:comment>
  <w:comment w:id="480" w:author="PETER UJFALUSSY" w:date="2015-04-16T18:30:00Z" w:initials="PU">
    <w:p w14:paraId="2992BFEB" w14:textId="7DD96226" w:rsidR="00DA6D8C" w:rsidRDefault="00DA6D8C">
      <w:pPr>
        <w:pStyle w:val="Textocomentario"/>
      </w:pPr>
      <w:r>
        <w:rPr>
          <w:rStyle w:val="Refdecomentario"/>
        </w:rPr>
        <w:annotationRef/>
      </w:r>
    </w:p>
  </w:comment>
  <w:comment w:id="481" w:author="PETER UJFALUSSY" w:date="2015-04-16T18:30:00Z" w:initials="PU">
    <w:p w14:paraId="17974C76" w14:textId="225CF9B3" w:rsidR="00DA6D8C" w:rsidRDefault="00DA6D8C">
      <w:pPr>
        <w:pStyle w:val="Textocomentario"/>
      </w:pPr>
      <w:r>
        <w:rPr>
          <w:rStyle w:val="Refdecomentario"/>
        </w:rPr>
        <w:annotationRef/>
      </w:r>
    </w:p>
  </w:comment>
  <w:comment w:id="482" w:author="PETER UJFALUSSY" w:date="2015-04-16T18:30:00Z" w:initials="PU">
    <w:p w14:paraId="63E40FA8" w14:textId="2808766C" w:rsidR="00DA6D8C" w:rsidRDefault="00DA6D8C">
      <w:pPr>
        <w:pStyle w:val="Textocomentario"/>
      </w:pPr>
      <w:r>
        <w:rPr>
          <w:rStyle w:val="Refdecomentario"/>
        </w:rPr>
        <w:annotationRef/>
      </w:r>
      <w:r>
        <w:t>estudian</w:t>
      </w:r>
    </w:p>
  </w:comment>
  <w:comment w:id="483" w:author="PETER UJFALUSSY" w:date="2015-04-16T22:14:00Z" w:initials="PU">
    <w:p w14:paraId="65C7FF5B" w14:textId="1D8998E7" w:rsidR="00DA6D8C" w:rsidRDefault="00DA6D8C">
      <w:pPr>
        <w:pStyle w:val="Textocomentario"/>
      </w:pPr>
      <w:r>
        <w:rPr>
          <w:rStyle w:val="Refdecomentario"/>
        </w:rPr>
        <w:annotationRef/>
      </w:r>
      <w:r>
        <w:t xml:space="preserve">racional es un cociente de dos </w:t>
      </w:r>
    </w:p>
  </w:comment>
  <w:comment w:id="484" w:author="PETER UJFALUSSY" w:date="2015-04-16T22:23:00Z" w:initials="PU">
    <w:p w14:paraId="652F33B2" w14:textId="3293ABCE" w:rsidR="00DA6D8C" w:rsidRDefault="00DA6D8C">
      <w:pPr>
        <w:pStyle w:val="Textocomentario"/>
      </w:pPr>
      <w:r>
        <w:rPr>
          <w:rStyle w:val="Refdecomentario"/>
        </w:rPr>
        <w:annotationRef/>
      </w:r>
      <w:r w:rsidRPr="00BB305E">
        <w:rPr>
          <w:i/>
        </w:rPr>
        <w:t>f</w:t>
      </w:r>
      <w:r>
        <w:t xml:space="preserve"> es racional si tiene la forma</w:t>
      </w:r>
    </w:p>
  </w:comment>
  <w:comment w:id="485" w:author="PETER UJFALUSSY" w:date="2015-04-16T22:24:00Z" w:initials="PU">
    <w:p w14:paraId="6632D86C" w14:textId="36CDBF9D" w:rsidR="00DA6D8C" w:rsidRDefault="00DA6D8C">
      <w:pPr>
        <w:pStyle w:val="Textocomentario"/>
      </w:pPr>
      <w:r>
        <w:rPr>
          <w:rStyle w:val="Refdecomentario"/>
        </w:rPr>
        <w:annotationRef/>
      </w:r>
      <w:r>
        <w:t>c</w:t>
      </w:r>
    </w:p>
  </w:comment>
  <w:comment w:id="486" w:author="PETER UJFALUSSY" w:date="2015-04-16T22:25:00Z" w:initials="PU">
    <w:p w14:paraId="0E3CBC03" w14:textId="4B0567A0" w:rsidR="00DA6D8C" w:rsidRDefault="00DA6D8C">
      <w:pPr>
        <w:pStyle w:val="Textocomentario"/>
      </w:pPr>
      <w:r>
        <w:rPr>
          <w:rStyle w:val="Refdecomentario"/>
        </w:rPr>
        <w:annotationRef/>
      </w:r>
    </w:p>
  </w:comment>
  <w:comment w:id="487" w:author="PETER UJFALUSSY" w:date="2015-04-16T22:20:00Z" w:initials="PU">
    <w:p w14:paraId="40655C69" w14:textId="3D72D85B" w:rsidR="00DA6D8C" w:rsidRDefault="00DA6D8C">
      <w:pPr>
        <w:pStyle w:val="Textocomentario"/>
      </w:pPr>
      <w:r>
        <w:rPr>
          <w:rStyle w:val="Refdecomentario"/>
        </w:rPr>
        <w:annotationRef/>
      </w:r>
      <w:r>
        <w:t>a</w:t>
      </w:r>
    </w:p>
  </w:comment>
  <w:comment w:id="488" w:author="PETER UJFALUSSY" w:date="2015-04-16T22:26:00Z" w:initials="PU">
    <w:p w14:paraId="2DB729B0" w14:textId="36C558E7" w:rsidR="00DA6D8C" w:rsidRDefault="00DA6D8C">
      <w:pPr>
        <w:pStyle w:val="Textocomentario"/>
      </w:pPr>
      <w:r>
        <w:rPr>
          <w:rStyle w:val="Refdecomentario"/>
        </w:rPr>
        <w:annotationRef/>
      </w:r>
      <w:r>
        <w:t>función,</w:t>
      </w:r>
    </w:p>
  </w:comment>
  <w:comment w:id="489" w:author="PETER UJFALUSSY" w:date="2015-04-16T22:21:00Z" w:initials="PU">
    <w:p w14:paraId="79E2E1DD" w14:textId="6391933B" w:rsidR="00DA6D8C" w:rsidRDefault="00DA6D8C">
      <w:pPr>
        <w:pStyle w:val="Textocomentario"/>
      </w:pPr>
      <w:r>
        <w:rPr>
          <w:rStyle w:val="Refdecomentario"/>
        </w:rPr>
        <w:annotationRef/>
      </w:r>
      <w:r>
        <w:t>o</w:t>
      </w:r>
    </w:p>
  </w:comment>
  <w:comment w:id="490" w:author="PETER UJFALUSSY" w:date="2015-04-16T22:27:00Z" w:initials="PU">
    <w:p w14:paraId="4BF071DB" w14:textId="1127DFC6" w:rsidR="00DA6D8C" w:rsidRDefault="00DA6D8C">
      <w:pPr>
        <w:pStyle w:val="Textocomentario"/>
      </w:pPr>
      <w:r>
        <w:rPr>
          <w:rStyle w:val="Refdecomentario"/>
        </w:rPr>
        <w:annotationRef/>
      </w:r>
      <w:r>
        <w:t>El dominio es el conjunto de todos los números reales, excepto los valores para los cuales el denominador es cero:</w:t>
      </w:r>
    </w:p>
  </w:comment>
  <w:comment w:id="491" w:author="PETER UJFALUSSY" w:date="2015-04-16T22:30:00Z" w:initials="PU">
    <w:p w14:paraId="41C073CA" w14:textId="59F85CA7" w:rsidR="00DA6D8C" w:rsidRDefault="00DA6D8C">
      <w:pPr>
        <w:pStyle w:val="Textocomentario"/>
      </w:pPr>
      <w:r>
        <w:rPr>
          <w:rStyle w:val="Refdecomentario"/>
        </w:rPr>
        <w:annotationRef/>
      </w:r>
      <m:oMath>
        <m:d>
          <m:dPr>
            <m:ctrlPr>
              <w:rPr>
                <w:rFonts w:ascii="Cambria Math" w:eastAsiaTheme="minorEastAsia" w:hAnsi="Cambria Math" w:cs="Arial"/>
                <w:i/>
              </w:rPr>
            </m:ctrlPr>
          </m:dPr>
          <m:e>
            <m:r>
              <w:rPr>
                <w:rFonts w:ascii="Cambria Math" w:eastAsiaTheme="minorEastAsia" w:hAnsi="Cambria Math" w:cs="Arial"/>
              </w:rPr>
              <m:t>1,∞</m:t>
            </m:r>
          </m:e>
        </m:d>
        <m:r>
          <m:rPr>
            <m:sty m:val="p"/>
          </m:rPr>
          <w:rPr>
            <w:rStyle w:val="Refdecomentario"/>
          </w:rPr>
          <w:annotationRef/>
        </m:r>
        <m:r>
          <w:rPr>
            <w:rFonts w:ascii="Cambria Math" w:eastAsiaTheme="minorEastAsia" w:hAnsi="Cambria Math" w:cs="Arial"/>
          </w:rPr>
          <m:t>.</m:t>
        </m:r>
      </m:oMath>
    </w:p>
  </w:comment>
  <w:comment w:id="492" w:author="PETER UJFALUSSY" w:date="2015-04-16T22:30:00Z" w:initials="PU">
    <w:p w14:paraId="6869813F" w14:textId="64D43CBE" w:rsidR="00DA6D8C" w:rsidRDefault="00DA6D8C">
      <w:pPr>
        <w:pStyle w:val="Textocomentario"/>
      </w:pPr>
      <w:r>
        <w:rPr>
          <w:rStyle w:val="Refdecomentario"/>
        </w:rPr>
        <w:annotationRef/>
      </w:r>
      <w:r>
        <w:t>a</w:t>
      </w:r>
    </w:p>
  </w:comment>
  <w:comment w:id="493" w:author="PETER UJFALUSSY" w:date="2015-04-16T22:31:00Z" w:initials="PU">
    <w:p w14:paraId="3A84E6F2" w14:textId="7002ED6B" w:rsidR="00DA6D8C" w:rsidRDefault="00DA6D8C">
      <w:pPr>
        <w:pStyle w:val="Textocomentario"/>
      </w:pPr>
      <w:r>
        <w:rPr>
          <w:rStyle w:val="Refdecomentario"/>
        </w:rPr>
        <w:annotationRef/>
      </w:r>
      <w:r>
        <w:t>dominio,</w:t>
      </w:r>
    </w:p>
  </w:comment>
  <w:comment w:id="494" w:author="PETER UJFALUSSY" w:date="2015-04-16T22:33:00Z" w:initials="PU">
    <w:p w14:paraId="3B5B24FF" w14:textId="424EC325" w:rsidR="00DA6D8C" w:rsidRDefault="00DA6D8C">
      <w:pPr>
        <w:pStyle w:val="Textocomentario"/>
      </w:pPr>
      <w:r>
        <w:rPr>
          <w:rStyle w:val="Refdecomentario"/>
        </w:rPr>
        <w:annotationRef/>
      </w:r>
      <w:r>
        <w:t xml:space="preserve">cero para  </w:t>
      </w:r>
      <m:oMath>
        <m:r>
          <w:rPr>
            <w:rFonts w:ascii="Cambria Math" w:hAnsi="Cambria Math" w:cs="Arial"/>
          </w:rPr>
          <m:t>x</m:t>
        </m:r>
      </m:oMath>
      <w:r>
        <w:t xml:space="preserve"> </w:t>
      </w:r>
      <m:oMath>
        <m:r>
          <m:rPr>
            <m:scr m:val="double-struck"/>
          </m:rPr>
          <w:rPr>
            <w:rFonts w:ascii="Cambria Math" w:eastAsiaTheme="minorEastAsia" w:hAnsi="Cambria Math" w:cs="Arial"/>
          </w:rPr>
          <m:t>∈R</m:t>
        </m:r>
        <m:r>
          <w:rPr>
            <w:rFonts w:ascii="Cambria Math" w:hAnsi="Cambria Math" w:cs="Arial"/>
          </w:rPr>
          <m:t xml:space="preserve"> </m:t>
        </m:r>
      </m:oMath>
      <w:r>
        <w:t xml:space="preserve">, por tanto, </w:t>
      </w:r>
    </w:p>
  </w:comment>
  <w:comment w:id="495" w:author="PETER UJFALUSSY" w:date="2015-04-16T22:37:00Z" w:initials="PU">
    <w:p w14:paraId="10B7A6FB" w14:textId="0268DDF4" w:rsidR="00DA6D8C" w:rsidRDefault="00DA6D8C">
      <w:pPr>
        <w:pStyle w:val="Textocomentario"/>
      </w:pPr>
      <w:r>
        <w:rPr>
          <w:rStyle w:val="Refdecomentario"/>
        </w:rPr>
        <w:annotationRef/>
      </w:r>
      <w:r>
        <w:t>o</w:t>
      </w:r>
    </w:p>
  </w:comment>
  <w:comment w:id="496" w:author="PETER UJFALUSSY" w:date="2015-04-16T22:37:00Z" w:initials="PU">
    <w:p w14:paraId="0C178088" w14:textId="38AE18CB" w:rsidR="00DA6D8C" w:rsidRDefault="00DA6D8C">
      <w:pPr>
        <w:pStyle w:val="Textocomentario"/>
      </w:pPr>
      <w:r>
        <w:rPr>
          <w:rStyle w:val="Refdecomentario"/>
        </w:rPr>
        <w:annotationRef/>
      </w:r>
      <w:r>
        <w:t>o</w:t>
      </w:r>
    </w:p>
  </w:comment>
  <w:comment w:id="497" w:author="PETER UJFALUSSY" w:date="2015-04-16T22:38:00Z" w:initials="PU">
    <w:p w14:paraId="09F9E78F" w14:textId="378BCD30" w:rsidR="00DA6D8C" w:rsidRDefault="00DA6D8C">
      <w:pPr>
        <w:pStyle w:val="Textocomentario"/>
      </w:pPr>
      <w:r>
        <w:rPr>
          <w:rStyle w:val="Refdecomentario"/>
        </w:rPr>
        <w:annotationRef/>
      </w:r>
      <w:r>
        <w:t>0,</w:t>
      </w:r>
    </w:p>
  </w:comment>
  <w:comment w:id="498" w:author="PETER UJFALUSSY" w:date="2015-04-16T22:39:00Z" w:initials="PU">
    <w:p w14:paraId="094B8794" w14:textId="6ADB06CF" w:rsidR="00DA6D8C" w:rsidRDefault="00DA6D8C">
      <w:pPr>
        <w:pStyle w:val="Textocomentario"/>
      </w:pPr>
      <w:r>
        <w:rPr>
          <w:rStyle w:val="Refdecomentario"/>
        </w:rPr>
        <w:annotationRef/>
      </w:r>
      <w:r>
        <w:t>de</w:t>
      </w:r>
    </w:p>
  </w:comment>
  <w:comment w:id="499" w:author="PETER UJFALUSSY" w:date="2015-04-16T22:39:00Z" w:initials="PU">
    <w:p w14:paraId="6FA111E8" w14:textId="30CBC292" w:rsidR="00DA6D8C" w:rsidRDefault="00DA6D8C">
      <w:pPr>
        <w:pStyle w:val="Textocomentario"/>
      </w:pPr>
      <w:r>
        <w:rPr>
          <w:rStyle w:val="Refdecomentario"/>
        </w:rPr>
        <w:annotationRef/>
      </w:r>
      <m:oMath>
        <m:d>
          <m:dPr>
            <m:ctrlPr>
              <w:rPr>
                <w:rFonts w:ascii="Cambria Math" w:eastAsiaTheme="minorEastAsia" w:hAnsi="Cambria Math" w:cs="Arial"/>
                <w:i/>
              </w:rPr>
            </m:ctrlPr>
          </m:dPr>
          <m:e>
            <m:rad>
              <m:radPr>
                <m:degHide m:val="1"/>
                <m:ctrlPr>
                  <w:rPr>
                    <w:rFonts w:ascii="Cambria Math" w:eastAsiaTheme="minorEastAsia" w:hAnsi="Cambria Math" w:cs="Arial"/>
                    <w:i/>
                  </w:rPr>
                </m:ctrlPr>
              </m:radPr>
              <m:deg/>
              <m:e>
                <m:r>
                  <w:rPr>
                    <w:rFonts w:ascii="Cambria Math" w:eastAsiaTheme="minorEastAsia" w:hAnsi="Cambria Math" w:cs="Arial"/>
                  </w:rPr>
                  <m:t>2</m:t>
                </m:r>
              </m:e>
            </m:rad>
            <m:r>
              <w:rPr>
                <w:rFonts w:ascii="Cambria Math" w:eastAsiaTheme="minorEastAsia" w:hAnsi="Cambria Math" w:cs="Arial"/>
              </w:rPr>
              <m:t>,∞</m:t>
            </m:r>
          </m:e>
        </m:d>
        <m:r>
          <m:rPr>
            <m:sty m:val="p"/>
          </m:rPr>
          <w:rPr>
            <w:rStyle w:val="Refdecomentario"/>
          </w:rPr>
          <w:annotationRef/>
        </m:r>
        <m:r>
          <w:rPr>
            <w:rFonts w:ascii="Cambria Math" w:eastAsiaTheme="minorEastAsia" w:hAnsi="Cambria Math" w:cs="Arial"/>
          </w:rPr>
          <m:t>.</m:t>
        </m:r>
      </m:oMath>
    </w:p>
  </w:comment>
  <w:comment w:id="500" w:author="PETER UJFALUSSY" w:date="2015-04-16T22:44:00Z" w:initials="PU">
    <w:p w14:paraId="280DAB68" w14:textId="48C29FE7" w:rsidR="00DA6D8C" w:rsidRDefault="00DA6D8C">
      <w:pPr>
        <w:pStyle w:val="Textocomentario"/>
      </w:pPr>
      <w:r>
        <w:rPr>
          <w:rStyle w:val="Refdecomentario"/>
        </w:rPr>
        <w:annotationRef/>
      </w:r>
      <w:r>
        <w:t>al</w:t>
      </w:r>
    </w:p>
  </w:comment>
  <w:comment w:id="501" w:author="PETER UJFALUSSY" w:date="2015-04-16T22:47:00Z" w:initials="PU">
    <w:p w14:paraId="05D453DE" w14:textId="6805889B" w:rsidR="00DA6D8C" w:rsidRDefault="00DA6D8C">
      <w:pPr>
        <w:pStyle w:val="Textocomentario"/>
      </w:pPr>
      <w:r>
        <w:rPr>
          <w:rStyle w:val="Refdecomentario"/>
        </w:rPr>
        <w:annotationRef/>
      </w:r>
      <w:r>
        <w:t>donde p y q son funciones polinómicas de números reales, tiene</w:t>
      </w:r>
    </w:p>
  </w:comment>
  <w:comment w:id="502" w:author="PETER UJFALUSSY" w:date="2015-04-16T22:49:00Z" w:initials="PU">
    <w:p w14:paraId="0EBCCEC3" w14:textId="7C54BB0B" w:rsidR="00DA6D8C" w:rsidRPr="002D73A1" w:rsidRDefault="00DA6D8C">
      <w:pPr>
        <w:pStyle w:val="Textocomentario"/>
      </w:pPr>
      <w:r>
        <w:rPr>
          <w:rStyle w:val="Refdecomentario"/>
        </w:rPr>
        <w:annotationRef/>
      </w:r>
    </w:p>
  </w:comment>
  <w:comment w:id="503" w:author="PETER UJFALUSSY" w:date="2015-04-17T06:22:00Z" w:initials="PU">
    <w:p w14:paraId="495DFDE9" w14:textId="0641985B" w:rsidR="00DA6D8C" w:rsidRPr="00964690" w:rsidRDefault="00DA6D8C">
      <w:pPr>
        <w:pStyle w:val="Textocomentario"/>
        <w:rPr>
          <w:lang w:val="es-CO"/>
        </w:rPr>
      </w:pPr>
      <w:r>
        <w:rPr>
          <w:rStyle w:val="Refdecomentario"/>
        </w:rPr>
        <w:annotationRef/>
      </w:r>
      <w:r>
        <w:t xml:space="preserve">Las asíntotas sirven como auxiliares en el trazado de gráficas en el plano cartesiano. La asíntota vertical en </w:t>
      </w:r>
      <w:r w:rsidRPr="009524F4">
        <w:rPr>
          <w:i/>
        </w:rPr>
        <w:t>x</w:t>
      </w:r>
      <w:r>
        <w:t xml:space="preserve"> = </w:t>
      </w:r>
      <w:r w:rsidRPr="009524F4">
        <w:rPr>
          <w:i/>
        </w:rPr>
        <w:t>a</w:t>
      </w:r>
      <w:r>
        <w:t xml:space="preserve"> es una recta vertical que tiene esa misma ecuación. Tiene la particularidad de que la función toma valores muy grandes en valor absoluto a derecha o izquierda de ella. Hay gráficas con varias asíntotas verticales.</w:t>
      </w:r>
    </w:p>
  </w:comment>
  <w:comment w:id="504" w:author="PETER UJFALUSSY" w:date="2015-04-17T06:36:00Z" w:initials="PU">
    <w:p w14:paraId="1D7E82A0" w14:textId="74E8D6D2" w:rsidR="00DA6D8C" w:rsidRDefault="00DA6D8C">
      <w:pPr>
        <w:pStyle w:val="Textocomentario"/>
      </w:pPr>
      <w:r>
        <w:rPr>
          <w:rStyle w:val="Refdecomentario"/>
        </w:rPr>
        <w:annotationRef/>
      </w:r>
      <w:r>
        <w:t>a</w:t>
      </w:r>
    </w:p>
  </w:comment>
  <w:comment w:id="505" w:author="PETER UJFALUSSY" w:date="2015-04-17T06:39:00Z" w:initials="PU">
    <w:p w14:paraId="46E3D3FE" w14:textId="3001799F" w:rsidR="00DA6D8C" w:rsidRDefault="00DA6D8C">
      <w:pPr>
        <w:pStyle w:val="Textocomentario"/>
      </w:pPr>
      <w:r>
        <w:rPr>
          <w:rStyle w:val="Refdecomentario"/>
        </w:rPr>
        <w:annotationRef/>
      </w:r>
      <w:r>
        <w:t xml:space="preserve">9 </w:t>
      </w:r>
      <m:oMath>
        <m:r>
          <w:rPr>
            <w:rFonts w:ascii="Cambria Math" w:eastAsiaTheme="minorEastAsia" w:hAnsi="Cambria Math" w:cs="Arial"/>
          </w:rPr>
          <m:t>≠0.</m:t>
        </m:r>
      </m:oMath>
    </w:p>
  </w:comment>
  <w:comment w:id="506" w:author="PETER UJFALUSSY" w:date="2015-04-19T05:23:00Z" w:initials="PU">
    <w:p w14:paraId="68EEF584" w14:textId="38C7D817" w:rsidR="00DA6D8C" w:rsidRPr="00FC3FA2" w:rsidRDefault="00DA6D8C">
      <w:pPr>
        <w:pStyle w:val="Textocomentario"/>
        <w:rPr>
          <w:b/>
        </w:rPr>
      </w:pPr>
      <w:r>
        <w:rPr>
          <w:rStyle w:val="Refdecomentario"/>
        </w:rPr>
        <w:annotationRef/>
      </w:r>
      <w:r w:rsidRPr="00FC3FA2">
        <w:rPr>
          <w:b/>
        </w:rPr>
        <w:t>Descr</w:t>
      </w:r>
      <w:r>
        <w:rPr>
          <w:b/>
        </w:rPr>
        <w:t>i</w:t>
      </w:r>
      <w:r w:rsidRPr="00FC3FA2">
        <w:rPr>
          <w:b/>
        </w:rPr>
        <w:t>pción</w:t>
      </w:r>
    </w:p>
  </w:comment>
  <w:comment w:id="507" w:author="PETER UJFALUSSY" w:date="2015-04-19T05:34:00Z" w:initials="PU">
    <w:p w14:paraId="1E970935" w14:textId="72A30F3B" w:rsidR="00DA6D8C" w:rsidRDefault="00DA6D8C">
      <w:pPr>
        <w:pStyle w:val="Textocomentario"/>
      </w:pPr>
      <w:r>
        <w:rPr>
          <w:rStyle w:val="Refdecomentario"/>
        </w:rPr>
        <w:annotationRef/>
      </w:r>
      <w:r>
        <w:t xml:space="preserve">Gráfica de la función racional impropia </w:t>
      </w:r>
      <m:oMath>
        <m:r>
          <w:rPr>
            <w:rFonts w:ascii="Cambria Math" w:hAnsi="Cambria Math" w:cs="Arial"/>
          </w:rPr>
          <m:t>g</m:t>
        </m:r>
      </m:oMath>
    </w:p>
  </w:comment>
  <w:comment w:id="508" w:author="PETER UJFALUSSY" w:date="2015-04-19T05:35:00Z" w:initials="PU">
    <w:p w14:paraId="5432A5C8" w14:textId="2070C860" w:rsidR="00DA6D8C" w:rsidRDefault="00DA6D8C">
      <w:pPr>
        <w:pStyle w:val="Textocomentario"/>
      </w:pPr>
      <w:r>
        <w:rPr>
          <w:rStyle w:val="Refdecomentario"/>
        </w:rPr>
        <w:annotationRef/>
      </w:r>
      <m:oMath>
        <m:r>
          <w:rPr>
            <w:rFonts w:ascii="Cambria Math" w:hAnsi="Cambria Math" w:cs="Arial"/>
          </w:rPr>
          <m:t>g</m:t>
        </m:r>
      </m:oMath>
    </w:p>
  </w:comment>
  <w:comment w:id="509" w:author="PETER UJFALUSSY" w:date="2015-04-17T06:39:00Z" w:initials="PU">
    <w:p w14:paraId="43A385FA" w14:textId="062EE78F" w:rsidR="00DA6D8C" w:rsidRDefault="00DA6D8C">
      <w:pPr>
        <w:pStyle w:val="Textocomentario"/>
      </w:pPr>
      <w:r>
        <w:rPr>
          <w:rStyle w:val="Refdecomentario"/>
        </w:rPr>
        <w:annotationRef/>
      </w:r>
      <w:r>
        <w:t>a</w:t>
      </w:r>
    </w:p>
  </w:comment>
  <w:comment w:id="510" w:author="PETER UJFALUSSY" w:date="2015-04-19T05:26:00Z" w:initials="PU">
    <w:p w14:paraId="65B9AAA4" w14:textId="6900B466" w:rsidR="00DA6D8C" w:rsidRPr="00FC3FA2" w:rsidRDefault="00DA6D8C">
      <w:pPr>
        <w:pStyle w:val="Textocomentario"/>
        <w:rPr>
          <w:b/>
        </w:rPr>
      </w:pPr>
      <w:r w:rsidRPr="00FC3FA2">
        <w:rPr>
          <w:rStyle w:val="Refdecomentario"/>
          <w:b/>
        </w:rPr>
        <w:annotationRef/>
      </w:r>
      <w:r w:rsidRPr="00FC3FA2">
        <w:rPr>
          <w:b/>
        </w:rPr>
        <w:t>Descripción</w:t>
      </w:r>
    </w:p>
  </w:comment>
  <w:comment w:id="511" w:author="PETER UJFALUSSY" w:date="2015-04-19T05:51:00Z" w:initials="PU">
    <w:p w14:paraId="529936CE" w14:textId="0DC3D0EA" w:rsidR="00DA6D8C" w:rsidRDefault="00DA6D8C">
      <w:pPr>
        <w:pStyle w:val="Textocomentario"/>
      </w:pPr>
      <w:r>
        <w:rPr>
          <w:rStyle w:val="Refdecomentario"/>
        </w:rPr>
        <w:annotationRef/>
      </w:r>
      <w:r>
        <w:t>Gráfica de la función racional propia</w:t>
      </w:r>
    </w:p>
  </w:comment>
  <w:comment w:id="512" w:author="PETER UJFALUSSY" w:date="2015-04-19T05:37:00Z" w:initials="PU">
    <w:p w14:paraId="748C42FE" w14:textId="4B56A126" w:rsidR="00DA6D8C" w:rsidRDefault="00DA6D8C">
      <w:pPr>
        <w:pStyle w:val="Textocomentario"/>
      </w:pPr>
      <w:r>
        <w:rPr>
          <w:rStyle w:val="Refdecomentario"/>
        </w:rPr>
        <w:annotationRef/>
      </w:r>
      <w:r>
        <w:t>1, donde no está definida la función</w:t>
      </w:r>
    </w:p>
    <w:p w14:paraId="55710738" w14:textId="5C57275C" w:rsidR="00DA6D8C" w:rsidRDefault="00DA6D8C">
      <w:pPr>
        <w:pStyle w:val="Textocomentario"/>
      </w:pPr>
      <w:r w:rsidRPr="007579EF">
        <w:rPr>
          <w:shd w:val="clear" w:color="auto" w:fill="F79646" w:themeFill="accent6"/>
        </w:rPr>
        <w:t>DEBERÍA DEJARSE UN HUECO EN x = 1 EN LA CURVA</w:t>
      </w:r>
    </w:p>
  </w:comment>
  <w:comment w:id="513" w:author="PETER UJFALUSSY" w:date="2015-04-17T07:00:00Z" w:initials="PU">
    <w:p w14:paraId="044AE45F" w14:textId="2CB34474" w:rsidR="00DA6D8C" w:rsidRDefault="00DA6D8C">
      <w:pPr>
        <w:pStyle w:val="Textocomentario"/>
      </w:pPr>
      <w:r>
        <w:rPr>
          <w:rStyle w:val="Refdecomentario"/>
        </w:rPr>
        <w:annotationRef/>
      </w:r>
      <w:r>
        <w:t xml:space="preserve">La gráfica de una función racional </w:t>
      </w:r>
      <w:r w:rsidRPr="00C5512D">
        <w:rPr>
          <w:i/>
        </w:rPr>
        <w:t>f</w:t>
      </w:r>
      <w:r>
        <w:t xml:space="preserve"> que tiene una asíntota horizontal en </w:t>
      </w:r>
      <w:r w:rsidRPr="00C5512D">
        <w:rPr>
          <w:i/>
        </w:rPr>
        <w:t>y</w:t>
      </w:r>
      <w:r>
        <w:t xml:space="preserve"> = k tiene la particularidad de que para valores de </w:t>
      </w:r>
      <w:r w:rsidRPr="00C5512D">
        <w:rPr>
          <w:i/>
        </w:rPr>
        <w:t>x</w:t>
      </w:r>
      <w:r>
        <w:t xml:space="preserve"> muy grandes en valor absoluto, las imágenes </w:t>
      </w:r>
      <w:r w:rsidRPr="00C5512D">
        <w:rPr>
          <w:i/>
        </w:rPr>
        <w:t>f</w:t>
      </w:r>
      <w:r>
        <w:t>(</w:t>
      </w:r>
      <w:r w:rsidRPr="00C5512D">
        <w:rPr>
          <w:i/>
        </w:rPr>
        <w:t>x</w:t>
      </w:r>
      <w:r>
        <w:t xml:space="preserve">) se aproximan a </w:t>
      </w:r>
      <w:r w:rsidRPr="00C5512D">
        <w:rPr>
          <w:i/>
        </w:rPr>
        <w:t>k</w:t>
      </w:r>
      <w:r>
        <w:t xml:space="preserve">. </w:t>
      </w:r>
    </w:p>
  </w:comment>
  <w:comment w:id="514" w:author="PETER UJFALUSSY" w:date="2015-04-17T07:05:00Z" w:initials="PU">
    <w:p w14:paraId="7455DE98" w14:textId="22EF5177" w:rsidR="00DA6D8C" w:rsidRDefault="00DA6D8C">
      <w:pPr>
        <w:pStyle w:val="Textocomentario"/>
      </w:pPr>
      <w:r>
        <w:rPr>
          <w:rStyle w:val="Refdecomentario"/>
        </w:rPr>
        <w:annotationRef/>
      </w:r>
      <w:r>
        <w:t>a</w:t>
      </w:r>
    </w:p>
  </w:comment>
  <w:comment w:id="515" w:author="PETER UJFALUSSY" w:date="2015-04-19T05:50:00Z" w:initials="PU">
    <w:p w14:paraId="3C86D65A" w14:textId="2EC4E530" w:rsidR="00DA6D8C" w:rsidRDefault="00DA6D8C">
      <w:pPr>
        <w:pStyle w:val="Textocomentario"/>
      </w:pPr>
      <w:r>
        <w:rPr>
          <w:rStyle w:val="Refdecomentario"/>
        </w:rPr>
        <w:annotationRef/>
      </w:r>
      <w:r>
        <w:t>los polinomios del numerador y del denominador son del mismo grado, la gráfica tiene la</w:t>
      </w:r>
    </w:p>
  </w:comment>
  <w:comment w:id="516" w:author="PETER UJFALUSSY" w:date="2015-04-19T05:55:00Z" w:initials="PU">
    <w:p w14:paraId="7809363D" w14:textId="57BF76FF" w:rsidR="00DA6D8C" w:rsidRDefault="00DA6D8C">
      <w:pPr>
        <w:pStyle w:val="Textocomentario"/>
      </w:pPr>
      <w:r>
        <w:rPr>
          <w:rStyle w:val="Refdecomentario"/>
        </w:rPr>
        <w:annotationRef/>
      </w:r>
      <w:r>
        <w:t>Gráfica de</w:t>
      </w:r>
    </w:p>
  </w:comment>
  <w:comment w:id="517" w:author="PETER UJFALUSSY" w:date="2015-04-17T07:06:00Z" w:initials="PU">
    <w:p w14:paraId="52151434" w14:textId="6EAD727C" w:rsidR="00DA6D8C" w:rsidRDefault="00DA6D8C">
      <w:pPr>
        <w:pStyle w:val="Textocomentario"/>
      </w:pPr>
      <w:r>
        <w:rPr>
          <w:rStyle w:val="Refdecomentario"/>
        </w:rPr>
        <w:annotationRef/>
      </w:r>
      <w:r>
        <w:t>a</w:t>
      </w:r>
    </w:p>
  </w:comment>
  <w:comment w:id="518" w:author="PETER UJFALUSSY" w:date="2015-04-19T05:56:00Z" w:initials="PU">
    <w:p w14:paraId="538E6EDC" w14:textId="1DC7CB18" w:rsidR="00DA6D8C" w:rsidRDefault="00DA6D8C">
      <w:pPr>
        <w:pStyle w:val="Textocomentario"/>
      </w:pPr>
      <w:r>
        <w:rPr>
          <w:rStyle w:val="Refdecomentario"/>
        </w:rPr>
        <w:annotationRef/>
      </w:r>
      <w:r>
        <w:t>Gráfica de la función racional</w:t>
      </w:r>
    </w:p>
  </w:comment>
  <w:comment w:id="519" w:author="PETER UJFALUSSY" w:date="2015-04-17T07:07:00Z" w:initials="PU">
    <w:p w14:paraId="2234B77A" w14:textId="61A859B0" w:rsidR="00DA6D8C" w:rsidRDefault="00DA6D8C">
      <w:pPr>
        <w:pStyle w:val="Textocomentario"/>
      </w:pPr>
      <w:r>
        <w:rPr>
          <w:rStyle w:val="Refdecomentario"/>
        </w:rPr>
        <w:annotationRef/>
      </w:r>
      <w:r>
        <w:t>a</w:t>
      </w:r>
    </w:p>
  </w:comment>
  <w:comment w:id="520" w:author="PETER UJFALUSSY" w:date="2015-04-17T07:07:00Z" w:initials="PU">
    <w:p w14:paraId="1285A928" w14:textId="2CB70C72" w:rsidR="00DA6D8C" w:rsidRDefault="00DA6D8C">
      <w:pPr>
        <w:pStyle w:val="Textocomentario"/>
      </w:pPr>
      <w:r>
        <w:rPr>
          <w:rStyle w:val="Refdecomentario"/>
        </w:rPr>
        <w:annotationRef/>
      </w:r>
    </w:p>
  </w:comment>
  <w:comment w:id="521" w:author="PETER UJFALUSSY" w:date="2015-04-19T05:58:00Z" w:initials="PU">
    <w:p w14:paraId="34BD1B0D" w14:textId="1912BB9B" w:rsidR="00DA6D8C" w:rsidRPr="00676C38" w:rsidRDefault="00DA6D8C">
      <w:pPr>
        <w:pStyle w:val="Textocomentario"/>
        <w:rPr>
          <w:b/>
        </w:rPr>
      </w:pPr>
      <w:r w:rsidRPr="00676C38">
        <w:rPr>
          <w:rStyle w:val="Refdecomentario"/>
          <w:b/>
        </w:rPr>
        <w:annotationRef/>
      </w:r>
      <w:r w:rsidRPr="00676C38">
        <w:rPr>
          <w:b/>
        </w:rPr>
        <w:t>Descripción</w:t>
      </w:r>
    </w:p>
  </w:comment>
  <w:comment w:id="522" w:author="PETER UJFALUSSY" w:date="2015-04-19T05:58:00Z" w:initials="PU">
    <w:p w14:paraId="7EB3E28D" w14:textId="0D132A9D" w:rsidR="00DA6D8C" w:rsidRDefault="00DA6D8C">
      <w:pPr>
        <w:pStyle w:val="Textocomentario"/>
      </w:pPr>
      <w:r>
        <w:rPr>
          <w:rStyle w:val="Refdecomentario"/>
        </w:rPr>
        <w:annotationRef/>
      </w:r>
      <w:r>
        <w:t>Gráfica de la función racional</w:t>
      </w:r>
    </w:p>
  </w:comment>
  <w:comment w:id="523" w:author="PETER UJFALUSSY" w:date="2015-04-17T07:09:00Z" w:initials="PU">
    <w:p w14:paraId="05652BA3" w14:textId="35853054" w:rsidR="00DA6D8C" w:rsidRDefault="00DA6D8C">
      <w:pPr>
        <w:pStyle w:val="Textocomentario"/>
      </w:pPr>
      <w:r>
        <w:rPr>
          <w:rStyle w:val="Refdecomentario"/>
        </w:rPr>
        <w:annotationRef/>
      </w:r>
      <w:r w:rsidRPr="00676C38">
        <w:rPr>
          <w:shd w:val="clear" w:color="auto" w:fill="F79646" w:themeFill="accent6"/>
        </w:rPr>
        <w:t>QUITAR LA COMA Y EL PUNTO</w:t>
      </w:r>
    </w:p>
  </w:comment>
  <w:comment w:id="524" w:author="PETER UJFALUSSY" w:date="2015-04-17T07:09:00Z" w:initials="PU">
    <w:p w14:paraId="519BCC33" w14:textId="48C29EBC" w:rsidR="00DA6D8C" w:rsidRDefault="00DA6D8C">
      <w:pPr>
        <w:pStyle w:val="Textocomentario"/>
      </w:pPr>
      <w:r>
        <w:rPr>
          <w:rStyle w:val="Refdecomentario"/>
        </w:rPr>
        <w:annotationRef/>
      </w:r>
      <w:r>
        <w:t>í</w:t>
      </w:r>
    </w:p>
  </w:comment>
  <w:comment w:id="525" w:author="PETER UJFALUSSY" w:date="2015-04-17T07:10:00Z" w:initials="PU">
    <w:p w14:paraId="0D8A2CE7" w14:textId="58072733" w:rsidR="00DA6D8C" w:rsidRDefault="00DA6D8C">
      <w:pPr>
        <w:pStyle w:val="Textocomentario"/>
      </w:pPr>
      <w:r>
        <w:rPr>
          <w:rStyle w:val="Refdecomentario"/>
        </w:rPr>
        <w:annotationRef/>
      </w:r>
      <m:oMath>
        <m:r>
          <w:rPr>
            <w:rFonts w:ascii="Cambria Math" w:hAnsi="Cambria Math"/>
          </w:rPr>
          <m:t>mx+b</m:t>
        </m:r>
      </m:oMath>
    </w:p>
  </w:comment>
  <w:comment w:id="526" w:author="PETER UJFALUSSY" w:date="2015-04-19T06:02:00Z" w:initials="PU">
    <w:p w14:paraId="34A714E9" w14:textId="56DC5157" w:rsidR="00DA6D8C" w:rsidRDefault="00DA6D8C">
      <w:pPr>
        <w:pStyle w:val="Textocomentario"/>
      </w:pPr>
      <w:r>
        <w:rPr>
          <w:rStyle w:val="Refdecomentario"/>
        </w:rPr>
        <w:annotationRef/>
      </w:r>
      <w:r>
        <w:t>del</w:t>
      </w:r>
    </w:p>
  </w:comment>
  <w:comment w:id="527" w:author="PETER UJFALUSSY" w:date="2015-04-19T06:02:00Z" w:initials="PU">
    <w:p w14:paraId="5D29504B" w14:textId="386B2B08" w:rsidR="00DA6D8C" w:rsidRDefault="00DA6D8C">
      <w:pPr>
        <w:pStyle w:val="Textocomentario"/>
      </w:pPr>
      <w:r>
        <w:rPr>
          <w:rStyle w:val="Refdecomentario"/>
        </w:rPr>
        <w:annotationRef/>
      </w:r>
      <w:r>
        <w:t>por</w:t>
      </w:r>
    </w:p>
  </w:comment>
  <w:comment w:id="528" w:author="PETER UJFALUSSY" w:date="2015-04-17T07:15:00Z" w:initials="PU">
    <w:p w14:paraId="2E685C04" w14:textId="07B04D2E" w:rsidR="00DA6D8C" w:rsidRPr="004034E2" w:rsidRDefault="00DA6D8C">
      <w:pPr>
        <w:pStyle w:val="Textocomentario"/>
      </w:pPr>
      <w:r>
        <w:rPr>
          <w:rStyle w:val="Refdecomentario"/>
        </w:rPr>
        <w:annotationRef/>
      </w:r>
      <w:r>
        <w:t xml:space="preserve">La gráfica de una función racional </w:t>
      </w:r>
      <w:r w:rsidRPr="00C5512D">
        <w:rPr>
          <w:i/>
        </w:rPr>
        <w:t>f</w:t>
      </w:r>
      <w:r>
        <w:t xml:space="preserve"> que tiene una asíntota oblicua </w:t>
      </w:r>
      <m:oMath>
        <m:r>
          <w:rPr>
            <w:rFonts w:ascii="Cambria Math" w:eastAsiaTheme="minorEastAsia" w:hAnsi="Cambria Math" w:cs="Arial"/>
          </w:rPr>
          <m:t>y=mx+b</m:t>
        </m:r>
      </m:oMath>
      <w:r>
        <w:t xml:space="preserve"> tiene la particularidad de que para valores de </w:t>
      </w:r>
      <w:r w:rsidRPr="00C5512D">
        <w:rPr>
          <w:i/>
        </w:rPr>
        <w:t>x</w:t>
      </w:r>
      <w:r>
        <w:t xml:space="preserve"> muy grandes en valor absoluto, las imágenes </w:t>
      </w:r>
      <w:r w:rsidRPr="00C5512D">
        <w:rPr>
          <w:i/>
        </w:rPr>
        <w:t>f</w:t>
      </w:r>
      <w:r>
        <w:t>(</w:t>
      </w:r>
      <w:r w:rsidRPr="00C5512D">
        <w:rPr>
          <w:i/>
        </w:rPr>
        <w:t>x</w:t>
      </w:r>
      <w:r>
        <w:t>) se aproximan a la recta.</w:t>
      </w:r>
    </w:p>
  </w:comment>
  <w:comment w:id="529" w:author="PETER UJFALUSSY" w:date="2015-04-19T06:04:00Z" w:initials="PU">
    <w:p w14:paraId="5CB20957" w14:textId="7DE0573E" w:rsidR="00DA6D8C" w:rsidRDefault="00DA6D8C">
      <w:pPr>
        <w:pStyle w:val="Textocomentario"/>
      </w:pPr>
      <w:r>
        <w:rPr>
          <w:rStyle w:val="Refdecomentario"/>
        </w:rPr>
        <w:annotationRef/>
      </w:r>
      <w:r w:rsidRPr="004867C3">
        <w:rPr>
          <w:b/>
        </w:rPr>
        <w:t>Descripci</w:t>
      </w:r>
      <w:r>
        <w:t>ón</w:t>
      </w:r>
    </w:p>
  </w:comment>
  <w:comment w:id="530" w:author="PETER UJFALUSSY" w:date="2015-04-19T06:07:00Z" w:initials="PU">
    <w:p w14:paraId="4419B88B" w14:textId="4C259845" w:rsidR="00DA6D8C" w:rsidRDefault="00DA6D8C">
      <w:pPr>
        <w:pStyle w:val="Textocomentario"/>
      </w:pPr>
      <w:r>
        <w:rPr>
          <w:rStyle w:val="Refdecomentario"/>
        </w:rPr>
        <w:annotationRef/>
      </w:r>
      <w:r>
        <w:t xml:space="preserve">Gráfica de la función racional </w:t>
      </w:r>
      <m:oMath>
        <m:r>
          <w:rPr>
            <w:rFonts w:ascii="Cambria Math" w:hAnsi="Cambria Math" w:cs="Arial"/>
          </w:rPr>
          <m:t>f</m:t>
        </m:r>
      </m:oMath>
    </w:p>
  </w:comment>
  <w:comment w:id="531" w:author="PETER UJFALUSSY" w:date="2015-04-17T07:23:00Z" w:initials="PU">
    <w:p w14:paraId="1648179B" w14:textId="2F064128" w:rsidR="00DA6D8C" w:rsidRDefault="00DA6D8C">
      <w:pPr>
        <w:pStyle w:val="Textocomentario"/>
      </w:pPr>
      <w:r>
        <w:rPr>
          <w:rStyle w:val="Refdecomentario"/>
        </w:rPr>
        <w:annotationRef/>
      </w:r>
      <w:r>
        <w:t>a</w:t>
      </w:r>
    </w:p>
  </w:comment>
  <w:comment w:id="532" w:author="PETER UJFALUSSY" w:date="2015-04-17T07:26:00Z" w:initials="PU">
    <w:p w14:paraId="1DFE5FCB" w14:textId="42ADB46E" w:rsidR="00DA6D8C" w:rsidRDefault="00DA6D8C">
      <w:pPr>
        <w:pStyle w:val="Textocomentario"/>
      </w:pPr>
      <w:r>
        <w:rPr>
          <w:rStyle w:val="Refdecomentario"/>
        </w:rPr>
        <w:annotationRef/>
      </w:r>
    </w:p>
  </w:comment>
  <w:comment w:id="533" w:author="PETER UJFALUSSY" w:date="2015-04-17T07:26:00Z" w:initials="PU">
    <w:p w14:paraId="1CEFB6F5" w14:textId="39636D09" w:rsidR="00DA6D8C" w:rsidRDefault="00DA6D8C">
      <w:pPr>
        <w:pStyle w:val="Textocomentario"/>
      </w:pPr>
      <w:r>
        <w:rPr>
          <w:rStyle w:val="Refdecomentario"/>
        </w:rPr>
        <w:annotationRef/>
      </w:r>
      <w:r>
        <w:t>tiene:</w:t>
      </w:r>
    </w:p>
  </w:comment>
  <w:comment w:id="534" w:author="PETER UJFALUSSY" w:date="2015-04-17T07:26:00Z" w:initials="PU">
    <w:p w14:paraId="365ACA3C" w14:textId="44F9896D" w:rsidR="00DA6D8C" w:rsidRDefault="00DA6D8C">
      <w:pPr>
        <w:pStyle w:val="Textocomentario"/>
      </w:pPr>
      <w:r>
        <w:rPr>
          <w:rStyle w:val="Refdecomentario"/>
        </w:rPr>
        <w:annotationRef/>
      </w:r>
      <w:r>
        <w:t>Por lo tanto,</w:t>
      </w:r>
    </w:p>
  </w:comment>
  <w:comment w:id="535" w:author="PETER UJFALUSSY" w:date="2015-04-19T06:10:00Z" w:initials="PU">
    <w:p w14:paraId="594F6635" w14:textId="08C11769" w:rsidR="00DA6D8C" w:rsidRPr="004867C3" w:rsidRDefault="00DA6D8C">
      <w:pPr>
        <w:pStyle w:val="Textocomentario"/>
        <w:rPr>
          <w:b/>
        </w:rPr>
      </w:pPr>
      <w:r w:rsidRPr="004867C3">
        <w:rPr>
          <w:rStyle w:val="Refdecomentario"/>
          <w:b/>
        </w:rPr>
        <w:annotationRef/>
      </w:r>
      <w:r w:rsidRPr="004867C3">
        <w:rPr>
          <w:b/>
        </w:rPr>
        <w:t>Descripción</w:t>
      </w:r>
    </w:p>
  </w:comment>
  <w:comment w:id="536" w:author="PETER UJFALUSSY" w:date="2015-04-19T06:10:00Z" w:initials="PU">
    <w:p w14:paraId="72ABBA82" w14:textId="7D0FF5E5" w:rsidR="00DA6D8C" w:rsidRDefault="00DA6D8C">
      <w:pPr>
        <w:pStyle w:val="Textocomentario"/>
      </w:pPr>
      <w:r>
        <w:rPr>
          <w:rStyle w:val="Refdecomentario"/>
        </w:rPr>
        <w:annotationRef/>
      </w:r>
      <w:r>
        <w:t>Gráfica de la función racional</w:t>
      </w:r>
    </w:p>
  </w:comment>
  <w:comment w:id="537" w:author="PETER UJFALUSSY" w:date="2015-04-17T07:30:00Z" w:initials="PU">
    <w:p w14:paraId="69ADB226" w14:textId="63C8216A" w:rsidR="00DA6D8C" w:rsidRDefault="00DA6D8C">
      <w:pPr>
        <w:pStyle w:val="Textocomentario"/>
      </w:pPr>
      <w:r>
        <w:rPr>
          <w:rStyle w:val="Refdecomentario"/>
        </w:rPr>
        <w:annotationRef/>
      </w:r>
      <w:r w:rsidRPr="00560ED9">
        <w:rPr>
          <w:rFonts w:ascii="Arial" w:eastAsiaTheme="minorEastAsia" w:hAnsi="Arial" w:cs="Arial"/>
        </w:rPr>
        <w:t xml:space="preserve">La gráfica de la función </w:t>
      </w:r>
      <m:oMath>
        <m:r>
          <w:rPr>
            <w:rFonts w:ascii="Cambria Math" w:hAnsi="Cambria Math" w:cs="Arial"/>
          </w:rPr>
          <m:t>g</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num>
          <m:den>
            <m:r>
              <w:rPr>
                <w:rFonts w:ascii="Cambria Math" w:hAnsi="Cambria Math" w:cs="Arial"/>
              </w:rPr>
              <m:t>x+3</m:t>
            </m:r>
          </m:den>
        </m:f>
      </m:oMath>
      <w:r>
        <w:rPr>
          <w:rFonts w:ascii="Arial" w:eastAsiaTheme="minorEastAsia" w:hAnsi="Arial" w:cs="Arial"/>
        </w:rPr>
        <w:t xml:space="preserve"> </w:t>
      </w:r>
      <w:r w:rsidRPr="00560ED9">
        <w:rPr>
          <w:rFonts w:ascii="Arial" w:eastAsiaTheme="minorEastAsia" w:hAnsi="Arial" w:cs="Arial"/>
        </w:rPr>
        <w:t xml:space="preserve">presenta </w:t>
      </w:r>
      <w:r>
        <w:rPr>
          <w:rFonts w:ascii="Arial" w:eastAsiaTheme="minorEastAsia" w:hAnsi="Arial" w:cs="Arial"/>
        </w:rPr>
        <w:t xml:space="preserve">la </w:t>
      </w:r>
      <w:r w:rsidRPr="00560ED9">
        <w:rPr>
          <w:rFonts w:ascii="Arial" w:eastAsiaTheme="minorEastAsia" w:hAnsi="Arial" w:cs="Arial"/>
        </w:rPr>
        <w:t xml:space="preserve">asíntota oblicua </w:t>
      </w:r>
      <m:oMath>
        <m:r>
          <w:rPr>
            <w:rFonts w:ascii="Cambria Math" w:eastAsiaTheme="minorEastAsia" w:hAnsi="Cambria Math" w:cs="Arial"/>
          </w:rPr>
          <m:t>y=x-3</m:t>
        </m:r>
      </m:oMath>
    </w:p>
  </w:comment>
  <w:comment w:id="538" w:author="PETER UJFALUSSY" w:date="2015-04-17T07:33:00Z" w:initials="PU">
    <w:p w14:paraId="722BDCEA" w14:textId="0284F68E" w:rsidR="00DA6D8C" w:rsidRDefault="00DA6D8C">
      <w:pPr>
        <w:pStyle w:val="Textocomentario"/>
      </w:pPr>
      <w:r>
        <w:rPr>
          <w:rStyle w:val="Refdecomentario"/>
        </w:rPr>
        <w:annotationRef/>
      </w:r>
      <w:r>
        <w:t>Los ejemplos anteriores revelan que las gráficas de las funciones racionales pueden tomar diversas formas. Por esa razón, no es posible establecer patrones generales.</w:t>
      </w:r>
    </w:p>
  </w:comment>
  <w:comment w:id="539" w:author="PETER UJFALUSSY" w:date="2015-04-17T07:36:00Z" w:initials="PU">
    <w:p w14:paraId="5BDEA7BC" w14:textId="2D860B8B" w:rsidR="00DA6D8C" w:rsidRDefault="00DA6D8C">
      <w:pPr>
        <w:pStyle w:val="Textocomentario"/>
      </w:pPr>
      <w:r>
        <w:rPr>
          <w:rStyle w:val="Refdecomentario"/>
        </w:rPr>
        <w:annotationRef/>
      </w:r>
      <w:proofErr w:type="spellStart"/>
      <w:r>
        <w:t>ó</w:t>
      </w:r>
      <w:proofErr w:type="spellEnd"/>
    </w:p>
  </w:comment>
  <w:comment w:id="540" w:author="PETER UJFALUSSY" w:date="2015-04-17T07:36:00Z" w:initials="PU">
    <w:p w14:paraId="1DA94711" w14:textId="02181C90" w:rsidR="00DA6D8C" w:rsidRDefault="00DA6D8C">
      <w:pPr>
        <w:pStyle w:val="Textocomentario"/>
      </w:pPr>
      <w:r>
        <w:rPr>
          <w:rStyle w:val="Refdecomentario"/>
        </w:rPr>
        <w:annotationRef/>
      </w:r>
    </w:p>
  </w:comment>
  <w:comment w:id="541" w:author="PETER UJFALUSSY" w:date="2015-04-19T06:13:00Z" w:initials="PU">
    <w:p w14:paraId="353487B6" w14:textId="22E372BF" w:rsidR="00DA6D8C" w:rsidRDefault="00DA6D8C">
      <w:pPr>
        <w:pStyle w:val="Textocomentario"/>
      </w:pPr>
      <w:r>
        <w:rPr>
          <w:rStyle w:val="Refdecomentario"/>
        </w:rPr>
        <w:annotationRef/>
      </w:r>
      <w:r>
        <w:t>Son funciones radicales las</w:t>
      </w:r>
    </w:p>
  </w:comment>
  <w:comment w:id="542" w:author="PETER UJFALUSSY" w:date="2015-04-19T06:14:00Z" w:initials="PU">
    <w:p w14:paraId="411D7E58" w14:textId="545A5DA0" w:rsidR="00DA6D8C" w:rsidRDefault="00DA6D8C">
      <w:pPr>
        <w:pStyle w:val="Textocomentario"/>
      </w:pPr>
      <w:r>
        <w:rPr>
          <w:rStyle w:val="Refdecomentario"/>
        </w:rPr>
        <w:annotationRef/>
      </w:r>
      <w:r>
        <w:t>Formalmente,</w:t>
      </w:r>
    </w:p>
  </w:comment>
  <w:comment w:id="543" w:author="PETER UJFALUSSY" w:date="2015-04-17T07:37:00Z" w:initials="PU">
    <w:p w14:paraId="20CE58D3" w14:textId="2732572B" w:rsidR="00DA6D8C" w:rsidRDefault="00DA6D8C">
      <w:pPr>
        <w:pStyle w:val="Textocomentario"/>
      </w:pPr>
      <w:r>
        <w:rPr>
          <w:rStyle w:val="Refdecomentario"/>
        </w:rPr>
        <w:annotationRef/>
      </w:r>
    </w:p>
  </w:comment>
  <w:comment w:id="544" w:author="PETER UJFALUSSY" w:date="2015-04-19T06:16:00Z" w:initials="PU">
    <w:p w14:paraId="320E8BD5" w14:textId="757435B3" w:rsidR="00DA6D8C" w:rsidRDefault="00DA6D8C">
      <w:pPr>
        <w:pStyle w:val="Textocomentario"/>
      </w:pPr>
      <w:r>
        <w:rPr>
          <w:rStyle w:val="Refdecomentario"/>
        </w:rPr>
        <w:annotationRef/>
      </w:r>
      <w:r w:rsidRPr="00D41441">
        <w:rPr>
          <w:b/>
        </w:rPr>
        <w:t>Descripción</w:t>
      </w:r>
    </w:p>
  </w:comment>
  <w:comment w:id="545" w:author="PETER UJFALUSSY" w:date="2015-04-17T07:39:00Z" w:initials="PU">
    <w:p w14:paraId="5146CF28" w14:textId="453C949F" w:rsidR="00DA6D8C" w:rsidRDefault="00DA6D8C">
      <w:pPr>
        <w:pStyle w:val="Textocomentario"/>
      </w:pPr>
      <w:r>
        <w:rPr>
          <w:rStyle w:val="Refdecomentario"/>
        </w:rPr>
        <w:annotationRef/>
      </w:r>
      <w:r>
        <w:t>Gráficas de</w:t>
      </w:r>
    </w:p>
  </w:comment>
  <w:comment w:id="546" w:author="PETER UJFALUSSY" w:date="2015-04-17T07:39:00Z" w:initials="PU">
    <w:p w14:paraId="401E6C22" w14:textId="6A271C0E" w:rsidR="00DA6D8C" w:rsidRDefault="00DA6D8C">
      <w:pPr>
        <w:pStyle w:val="Textocomentario"/>
      </w:pPr>
      <w:r>
        <w:rPr>
          <w:rStyle w:val="Refdecomentario"/>
        </w:rPr>
        <w:annotationRef/>
      </w:r>
    </w:p>
  </w:comment>
  <w:comment w:id="547" w:author="PETER UJFALUSSY" w:date="2015-04-17T07:40:00Z" w:initials="PU">
    <w:p w14:paraId="796C3EC4" w14:textId="48B0E4CE" w:rsidR="00DA6D8C" w:rsidRDefault="00DA6D8C">
      <w:pPr>
        <w:pStyle w:val="Textocomentario"/>
      </w:pPr>
      <w:r>
        <w:rPr>
          <w:rStyle w:val="Refdecomentario"/>
        </w:rPr>
        <w:annotationRef/>
      </w:r>
    </w:p>
  </w:comment>
  <w:comment w:id="548" w:author="PETER UJFALUSSY" w:date="2015-04-17T07:40:00Z" w:initials="PU">
    <w:p w14:paraId="45469990" w14:textId="407E0447" w:rsidR="00DA6D8C" w:rsidRDefault="00DA6D8C">
      <w:pPr>
        <w:pStyle w:val="Textocomentario"/>
      </w:pPr>
      <w:r>
        <w:rPr>
          <w:rStyle w:val="Refdecomentario"/>
        </w:rPr>
        <w:annotationRef/>
      </w:r>
    </w:p>
  </w:comment>
  <w:comment w:id="549" w:author="PETER UJFALUSSY" w:date="2015-04-17T07:40:00Z" w:initials="PU">
    <w:p w14:paraId="3D76DEE7" w14:textId="145205DC" w:rsidR="00DA6D8C" w:rsidRDefault="00DA6D8C">
      <w:pPr>
        <w:pStyle w:val="Textocomentario"/>
      </w:pPr>
      <w:r>
        <w:rPr>
          <w:rStyle w:val="Refdecomentario"/>
        </w:rPr>
        <w:annotationRef/>
      </w:r>
    </w:p>
  </w:comment>
  <w:comment w:id="550" w:author="PETER UJFALUSSY" w:date="2015-04-17T07:41:00Z" w:initials="PU">
    <w:p w14:paraId="29B77668" w14:textId="482B4972" w:rsidR="00DA6D8C" w:rsidRDefault="00DA6D8C">
      <w:pPr>
        <w:pStyle w:val="Textocomentario"/>
      </w:pPr>
      <w:r>
        <w:rPr>
          <w:rStyle w:val="Refdecomentario"/>
        </w:rPr>
        <w:annotationRef/>
      </w:r>
      <w:r>
        <w:t>Sí</w:t>
      </w:r>
    </w:p>
  </w:comment>
  <w:comment w:id="551" w:author="PETER UJFALUSSY" w:date="2015-04-17T07:41:00Z" w:initials="PU">
    <w:p w14:paraId="73E928D4" w14:textId="52D043DA" w:rsidR="00DA6D8C" w:rsidRDefault="00DA6D8C">
      <w:pPr>
        <w:pStyle w:val="Textocomentario"/>
      </w:pPr>
      <w:r>
        <w:rPr>
          <w:rStyle w:val="Refdecomentario"/>
        </w:rPr>
        <w:annotationRef/>
      </w:r>
    </w:p>
  </w:comment>
  <w:comment w:id="552" w:author="PETER UJFALUSSY" w:date="2015-04-17T07:41:00Z" w:initials="PU">
    <w:p w14:paraId="1AC7DF55" w14:textId="00CF9141" w:rsidR="00DA6D8C" w:rsidRDefault="00DA6D8C">
      <w:pPr>
        <w:pStyle w:val="Textocomentario"/>
      </w:pPr>
      <w:r>
        <w:rPr>
          <w:rStyle w:val="Refdecomentario"/>
        </w:rPr>
        <w:annotationRef/>
      </w:r>
    </w:p>
  </w:comment>
  <w:comment w:id="553" w:author="PETER UJFALUSSY" w:date="2015-04-17T07:41:00Z" w:initials="PU">
    <w:p w14:paraId="36042821" w14:textId="588458B3" w:rsidR="00DA6D8C" w:rsidRDefault="00DA6D8C">
      <w:pPr>
        <w:pStyle w:val="Textocomentario"/>
      </w:pPr>
      <w:r>
        <w:rPr>
          <w:rStyle w:val="Refdecomentario"/>
        </w:rPr>
        <w:annotationRef/>
      </w:r>
    </w:p>
  </w:comment>
  <w:comment w:id="554" w:author="PETER UJFALUSSY" w:date="2015-04-17T07:41:00Z" w:initials="PU">
    <w:p w14:paraId="684BA0BE" w14:textId="3862916F" w:rsidR="00DA6D8C" w:rsidRDefault="00DA6D8C">
      <w:pPr>
        <w:pStyle w:val="Textocomentario"/>
      </w:pPr>
      <w:r>
        <w:rPr>
          <w:rStyle w:val="Refdecomentario"/>
        </w:rPr>
        <w:annotationRef/>
      </w:r>
    </w:p>
  </w:comment>
  <w:comment w:id="555" w:author="PETER UJFALUSSY" w:date="2015-04-17T07:42:00Z" w:initials="PU">
    <w:p w14:paraId="38722531" w14:textId="0E09A8CA" w:rsidR="00DA6D8C" w:rsidRDefault="00DA6D8C">
      <w:pPr>
        <w:pStyle w:val="Textocomentario"/>
      </w:pPr>
      <w:r>
        <w:rPr>
          <w:rStyle w:val="Refdecomentario"/>
        </w:rPr>
        <w:annotationRef/>
      </w:r>
    </w:p>
  </w:comment>
  <w:comment w:id="556" w:author="PETER UJFALUSSY" w:date="2015-04-17T07:42:00Z" w:initials="PU">
    <w:p w14:paraId="239CF4A6" w14:textId="57623EAC" w:rsidR="00DA6D8C" w:rsidRDefault="00DA6D8C">
      <w:pPr>
        <w:pStyle w:val="Textocomentario"/>
      </w:pPr>
      <w:r>
        <w:rPr>
          <w:rStyle w:val="Refdecomentario"/>
        </w:rPr>
        <w:annotationRef/>
      </w:r>
    </w:p>
  </w:comment>
  <w:comment w:id="557" w:author="PETER UJFALUSSY" w:date="2015-04-17T07:42:00Z" w:initials="PU">
    <w:p w14:paraId="6F0B396D" w14:textId="1CA70ED9" w:rsidR="00DA6D8C" w:rsidRDefault="00DA6D8C">
      <w:pPr>
        <w:pStyle w:val="Textocomentario"/>
      </w:pPr>
      <w:r>
        <w:rPr>
          <w:rStyle w:val="Refdecomentario"/>
        </w:rPr>
        <w:annotationRef/>
      </w:r>
    </w:p>
  </w:comment>
  <w:comment w:id="558" w:author="PETER UJFALUSSY" w:date="2015-04-17T07:42:00Z" w:initials="PU">
    <w:p w14:paraId="4FF1653C" w14:textId="7AC596CB" w:rsidR="00DA6D8C" w:rsidRDefault="00DA6D8C">
      <w:pPr>
        <w:pStyle w:val="Textocomentario"/>
      </w:pPr>
      <w:r>
        <w:rPr>
          <w:rStyle w:val="Refdecomentario"/>
        </w:rPr>
        <w:annotationRef/>
      </w:r>
    </w:p>
  </w:comment>
  <w:comment w:id="559" w:author="PETER UJFALUSSY" w:date="2015-04-19T06:18:00Z" w:initials="PU">
    <w:p w14:paraId="063CFB48" w14:textId="3EC92BF0" w:rsidR="00DA6D8C" w:rsidRPr="00D41441" w:rsidRDefault="00DA6D8C">
      <w:pPr>
        <w:pStyle w:val="Textocomentario"/>
        <w:rPr>
          <w:b/>
        </w:rPr>
      </w:pPr>
      <w:r>
        <w:rPr>
          <w:rStyle w:val="Refdecomentario"/>
        </w:rPr>
        <w:annotationRef/>
      </w:r>
      <w:r w:rsidRPr="00D41441">
        <w:rPr>
          <w:rStyle w:val="Refdecomentario"/>
          <w:b/>
        </w:rPr>
        <w:t>Descripción</w:t>
      </w:r>
    </w:p>
  </w:comment>
  <w:comment w:id="560" w:author="PETER UJFALUSSY" w:date="2015-04-17T07:44:00Z" w:initials="PU">
    <w:p w14:paraId="0936EE73" w14:textId="707E3EFF" w:rsidR="00DA6D8C" w:rsidRDefault="00DA6D8C">
      <w:pPr>
        <w:pStyle w:val="Textocomentario"/>
      </w:pPr>
      <w:r>
        <w:rPr>
          <w:rStyle w:val="Refdecomentario"/>
        </w:rPr>
        <w:annotationRef/>
      </w:r>
      <w:r>
        <w:t>Gráficas de</w:t>
      </w:r>
    </w:p>
  </w:comment>
  <w:comment w:id="561" w:author="PETER UJFALUSSY" w:date="2015-04-17T07:49:00Z" w:initials="PU">
    <w:p w14:paraId="6339646D" w14:textId="2BCE9CC4" w:rsidR="00DA6D8C" w:rsidRDefault="00DA6D8C">
      <w:pPr>
        <w:pStyle w:val="Textocomentario"/>
      </w:pPr>
      <w:r>
        <w:rPr>
          <w:rStyle w:val="Refdecomentario"/>
        </w:rPr>
        <w:annotationRef/>
      </w:r>
    </w:p>
  </w:comment>
  <w:comment w:id="562" w:author="PETER UJFALUSSY" w:date="2015-04-17T07:49:00Z" w:initials="PU">
    <w:p w14:paraId="3060C5A6" w14:textId="0B8B3EDC" w:rsidR="00DA6D8C" w:rsidRDefault="00DA6D8C">
      <w:pPr>
        <w:pStyle w:val="Textocomentario"/>
      </w:pPr>
      <w:r>
        <w:rPr>
          <w:rStyle w:val="Refdecomentario"/>
        </w:rPr>
        <w:annotationRef/>
      </w:r>
    </w:p>
  </w:comment>
  <w:comment w:id="563" w:author="PETER UJFALUSSY" w:date="2015-04-17T07:49:00Z" w:initials="PU">
    <w:p w14:paraId="77F73152" w14:textId="612C07DB" w:rsidR="00DA6D8C" w:rsidRDefault="00DA6D8C">
      <w:pPr>
        <w:pStyle w:val="Textocomentario"/>
      </w:pPr>
      <w:r>
        <w:rPr>
          <w:rStyle w:val="Refdecomentario"/>
        </w:rPr>
        <w:annotationRef/>
      </w:r>
    </w:p>
  </w:comment>
  <w:comment w:id="564" w:author="PETER UJFALUSSY" w:date="2015-04-17T07:50:00Z" w:initials="PU">
    <w:p w14:paraId="71363A24" w14:textId="48617243" w:rsidR="00DA6D8C" w:rsidRDefault="00DA6D8C">
      <w:pPr>
        <w:pStyle w:val="Textocomentario"/>
      </w:pPr>
      <w:r>
        <w:rPr>
          <w:rStyle w:val="Refdecomentario"/>
        </w:rPr>
        <w:annotationRef/>
      </w:r>
    </w:p>
  </w:comment>
  <w:comment w:id="565" w:author="PETER UJFALUSSY" w:date="2015-04-17T07:50:00Z" w:initials="PU">
    <w:p w14:paraId="5D693F7E" w14:textId="29B5A5BB" w:rsidR="00DA6D8C" w:rsidRDefault="00DA6D8C">
      <w:pPr>
        <w:pStyle w:val="Textocomentario"/>
      </w:pPr>
      <w:r>
        <w:rPr>
          <w:rStyle w:val="Refdecomentario"/>
        </w:rPr>
        <w:annotationRef/>
      </w:r>
    </w:p>
  </w:comment>
  <w:comment w:id="566" w:author="PETER UJFALUSSY" w:date="2015-04-17T07:50:00Z" w:initials="PU">
    <w:p w14:paraId="38A3D26C" w14:textId="7FCC4AC1" w:rsidR="00DA6D8C" w:rsidRDefault="00DA6D8C">
      <w:pPr>
        <w:pStyle w:val="Textocomentario"/>
      </w:pPr>
      <w:r>
        <w:rPr>
          <w:rStyle w:val="Refdecomentario"/>
        </w:rPr>
        <w:annotationRef/>
      </w:r>
    </w:p>
  </w:comment>
  <w:comment w:id="567" w:author="PETER UJFALUSSY" w:date="2015-04-17T07:50:00Z" w:initials="PU">
    <w:p w14:paraId="5B5CBFEE" w14:textId="103BE402" w:rsidR="00DA6D8C" w:rsidRDefault="00DA6D8C">
      <w:pPr>
        <w:pStyle w:val="Textocomentario"/>
      </w:pPr>
      <w:r>
        <w:rPr>
          <w:rStyle w:val="Refdecomentario"/>
        </w:rPr>
        <w:annotationRef/>
      </w:r>
    </w:p>
  </w:comment>
  <w:comment w:id="568" w:author="PETER UJFALUSSY" w:date="2015-04-17T07:51:00Z" w:initials="PU">
    <w:p w14:paraId="23661F2F" w14:textId="7807F8DE" w:rsidR="00DA6D8C" w:rsidRDefault="00DA6D8C">
      <w:pPr>
        <w:pStyle w:val="Textocomentario"/>
      </w:pPr>
      <w:r>
        <w:rPr>
          <w:rStyle w:val="Refdecomentario"/>
        </w:rPr>
        <w:annotationRef/>
      </w:r>
      <w:r>
        <w:t>decreciente</w:t>
      </w:r>
    </w:p>
  </w:comment>
  <w:comment w:id="569" w:author="PETER UJFALUSSY" w:date="2015-04-17T07:52:00Z" w:initials="PU">
    <w:p w14:paraId="64E35129" w14:textId="7FAD7D1D" w:rsidR="00DA6D8C" w:rsidRDefault="00DA6D8C">
      <w:pPr>
        <w:pStyle w:val="Textocomentario"/>
      </w:pPr>
      <w:r>
        <w:rPr>
          <w:rStyle w:val="Refdecomentario"/>
        </w:rPr>
        <w:annotationRef/>
      </w:r>
    </w:p>
  </w:comment>
  <w:comment w:id="570" w:author="PETER UJFALUSSY" w:date="2015-04-17T07:54:00Z" w:initials="PU">
    <w:p w14:paraId="1E2F9708" w14:textId="710672AB" w:rsidR="00DA6D8C" w:rsidRDefault="00DA6D8C">
      <w:pPr>
        <w:pStyle w:val="Textocomentario"/>
      </w:pPr>
      <w:r>
        <w:rPr>
          <w:rStyle w:val="Refdecomentario"/>
        </w:rPr>
        <w:annotationRef/>
      </w:r>
      <w:r w:rsidRPr="00560ED9">
        <w:rPr>
          <w:rFonts w:ascii="Arial" w:eastAsiaTheme="minorEastAsia" w:hAnsi="Arial" w:cs="Arial"/>
        </w:rPr>
        <w:t>abajo</w:t>
      </w:r>
      <w:r>
        <w:rPr>
          <w:rFonts w:ascii="Arial" w:eastAsiaTheme="minorEastAsia" w:hAnsi="Arial" w:cs="Arial"/>
        </w:rPr>
        <w:t xml:space="preserve">: </w:t>
      </w:r>
      <m:oMath>
        <m:r>
          <w:rPr>
            <w:rFonts w:ascii="Cambria Math" w:hAnsi="Cambria Math" w:cs="Arial"/>
          </w:rPr>
          <m:t>[0,∞)</m:t>
        </m:r>
      </m:oMath>
    </w:p>
  </w:comment>
  <w:comment w:id="571" w:author="PETER UJFALUSSY" w:date="2015-04-17T07:55:00Z" w:initials="PU">
    <w:p w14:paraId="1F69F499" w14:textId="0EA57FAC" w:rsidR="00DA6D8C" w:rsidRDefault="00DA6D8C">
      <w:pPr>
        <w:pStyle w:val="Textocomentario"/>
      </w:pPr>
      <w:r>
        <w:rPr>
          <w:rStyle w:val="Refdecomentario"/>
        </w:rPr>
        <w:annotationRef/>
      </w:r>
      <w:r>
        <w:t>arriba</w:t>
      </w:r>
    </w:p>
  </w:comment>
  <w:comment w:id="572" w:author="PETER UJFALUSSY" w:date="2015-04-17T07:59:00Z" w:initials="PU">
    <w:p w14:paraId="7E1FA62C" w14:textId="472CE23C" w:rsidR="00DA6D8C" w:rsidRDefault="00DA6D8C">
      <w:pPr>
        <w:pStyle w:val="Textocomentario"/>
      </w:pPr>
      <w:r>
        <w:rPr>
          <w:rStyle w:val="Refdecomentario"/>
        </w:rPr>
        <w:annotationRef/>
      </w:r>
      <w:r>
        <w:t xml:space="preserve">Las funciones de números reales que no son algebraicas se llaman </w:t>
      </w:r>
      <w:r w:rsidRPr="004E6036">
        <w:rPr>
          <w:b/>
        </w:rPr>
        <w:t>trascendentes</w:t>
      </w:r>
      <w:r>
        <w:t>. Algunas de las funciones trascendentes tienen expresión analítica; otras carecen de ella.</w:t>
      </w:r>
    </w:p>
  </w:comment>
  <w:comment w:id="573" w:author="PETER UJFALUSSY" w:date="2015-04-17T09:28:00Z" w:initials="PU">
    <w:p w14:paraId="788444BF" w14:textId="054E5A30" w:rsidR="00DA6D8C" w:rsidRDefault="00DA6D8C">
      <w:pPr>
        <w:pStyle w:val="Textocomentario"/>
      </w:pPr>
      <w:r>
        <w:rPr>
          <w:rStyle w:val="Refdecomentario"/>
        </w:rPr>
        <w:annotationRef/>
      </w:r>
    </w:p>
  </w:comment>
  <w:comment w:id="574" w:author="PETER UJFALUSSY" w:date="2015-04-17T09:59:00Z" w:initials="PU">
    <w:p w14:paraId="0E1128BC" w14:textId="11C025CC" w:rsidR="00DA6D8C" w:rsidRDefault="00DA6D8C">
      <w:pPr>
        <w:pStyle w:val="Textocomentario"/>
      </w:pPr>
      <w:r>
        <w:rPr>
          <w:rStyle w:val="Refdecomentario"/>
        </w:rPr>
        <w:annotationRef/>
      </w:r>
      <w:r>
        <w:t>de modo que se pueda</w:t>
      </w:r>
    </w:p>
  </w:comment>
  <w:comment w:id="575" w:author="PETER UJFALUSSY" w:date="2015-04-17T10:00:00Z" w:initials="PU">
    <w:p w14:paraId="1376AF65" w14:textId="7924F5BB" w:rsidR="00DA6D8C" w:rsidRDefault="00DA6D8C">
      <w:pPr>
        <w:pStyle w:val="Textocomentario"/>
      </w:pPr>
      <w:r>
        <w:rPr>
          <w:rStyle w:val="Refdecomentario"/>
        </w:rPr>
        <w:annotationRef/>
      </w:r>
      <w:r>
        <w:t>del</w:t>
      </w:r>
    </w:p>
  </w:comment>
  <w:comment w:id="576" w:author="PETER UJFALUSSY" w:date="2015-04-17T10:01:00Z" w:initials="PU">
    <w:p w14:paraId="4CE94CD6" w14:textId="2C41579C" w:rsidR="00DA6D8C" w:rsidRDefault="00DA6D8C">
      <w:pPr>
        <w:pStyle w:val="Textocomentario"/>
      </w:pPr>
      <w:r>
        <w:rPr>
          <w:rStyle w:val="Refdecomentario"/>
        </w:rPr>
        <w:annotationRef/>
      </w:r>
      <w:r>
        <w:t>los que</w:t>
      </w:r>
    </w:p>
  </w:comment>
  <w:comment w:id="577" w:author="PETER UJFALUSSY" w:date="2015-04-17T10:02:00Z" w:initials="PU">
    <w:p w14:paraId="61CACD31" w14:textId="3700B6A6" w:rsidR="00DA6D8C" w:rsidRDefault="00DA6D8C">
      <w:pPr>
        <w:pStyle w:val="Textocomentario"/>
      </w:pPr>
      <w:r>
        <w:rPr>
          <w:rStyle w:val="Refdecomentario"/>
        </w:rPr>
        <w:annotationRef/>
      </w:r>
      <w:r>
        <w:t>seno, coseno, tangente, cotangente, cosecante y secante.</w:t>
      </w:r>
    </w:p>
  </w:comment>
  <w:comment w:id="578" w:author="PETER UJFALUSSY" w:date="2015-04-19T06:23:00Z" w:initials="PU">
    <w:p w14:paraId="6A6FAFD3" w14:textId="26BBAF43" w:rsidR="00DA6D8C" w:rsidRDefault="00DA6D8C">
      <w:pPr>
        <w:pStyle w:val="Textocomentario"/>
      </w:pPr>
      <w:r>
        <w:rPr>
          <w:rStyle w:val="Refdecomentario"/>
        </w:rPr>
        <w:annotationRef/>
      </w:r>
      <w:r>
        <w:t>las gráficas y las propiedades de las tres primeras.</w:t>
      </w:r>
    </w:p>
  </w:comment>
  <w:comment w:id="579" w:author="Cristhian Andres Bello Rivera" w:date="2015-04-01T20:13:00Z" w:initials="CABR">
    <w:p w14:paraId="0420B1CB" w14:textId="61D3CD68" w:rsidR="00DA6D8C" w:rsidRDefault="00DA6D8C">
      <w:pPr>
        <w:pStyle w:val="Textocomentario"/>
      </w:pPr>
      <w:r>
        <w:rPr>
          <w:rStyle w:val="Refdecomentario"/>
        </w:rPr>
        <w:annotationRef/>
      </w:r>
      <w:proofErr w:type="spellStart"/>
      <w:r>
        <w:t>Yeison</w:t>
      </w:r>
      <w:proofErr w:type="spellEnd"/>
      <w:r>
        <w:t xml:space="preserve"> a usted le abre java que no me </w:t>
      </w:r>
      <w:proofErr w:type="spellStart"/>
      <w:r>
        <w:t>quizo</w:t>
      </w:r>
      <w:proofErr w:type="spellEnd"/>
      <w:r>
        <w:t xml:space="preserve"> abrir</w:t>
      </w:r>
    </w:p>
  </w:comment>
  <w:comment w:id="580" w:author="PETER UJFALUSSY" w:date="2015-04-19T06:27:00Z" w:initials="PU">
    <w:p w14:paraId="093F6E91" w14:textId="6C6EC579" w:rsidR="00DA6D8C" w:rsidRDefault="00DA6D8C">
      <w:pPr>
        <w:pStyle w:val="Textocomentario"/>
      </w:pPr>
      <w:r>
        <w:rPr>
          <w:rStyle w:val="Refdecomentario"/>
        </w:rPr>
        <w:annotationRef/>
      </w:r>
      <w:r>
        <w:t xml:space="preserve">. Su </w:t>
      </w:r>
    </w:p>
  </w:comment>
  <w:comment w:id="581" w:author="PETER UJFALUSSY" w:date="2015-04-17T09:34:00Z" w:initials="PU">
    <w:p w14:paraId="31CC4464" w14:textId="17306FAA" w:rsidR="00DA6D8C" w:rsidRDefault="00DA6D8C" w:rsidP="00F619BE">
      <w:pPr>
        <w:pStyle w:val="Textocomentario"/>
        <w:shd w:val="clear" w:color="auto" w:fill="F79646" w:themeFill="accent6"/>
      </w:pPr>
      <w:r>
        <w:rPr>
          <w:rStyle w:val="Refdecomentario"/>
        </w:rPr>
        <w:annotationRef/>
      </w:r>
      <w:r w:rsidRPr="00F619BE">
        <w:rPr>
          <w:shd w:val="clear" w:color="auto" w:fill="F79646" w:themeFill="accent6"/>
        </w:rPr>
        <w:t>FALTA LA GRÁFICA</w:t>
      </w:r>
    </w:p>
  </w:comment>
  <w:comment w:id="582" w:author="PETER UJFALUSSY" w:date="2015-04-17T09:36:00Z" w:initials="PU">
    <w:p w14:paraId="38387931" w14:textId="3AD55009" w:rsidR="00DA6D8C" w:rsidRDefault="00DA6D8C" w:rsidP="00F619BE">
      <w:pPr>
        <w:pStyle w:val="Textocomentario"/>
        <w:shd w:val="clear" w:color="auto" w:fill="F79646" w:themeFill="accent6"/>
      </w:pPr>
      <w:r>
        <w:rPr>
          <w:rStyle w:val="Refdecomentario"/>
        </w:rPr>
        <w:annotationRef/>
      </w:r>
      <w:r w:rsidRPr="00F619BE">
        <w:rPr>
          <w:shd w:val="clear" w:color="auto" w:fill="F79646" w:themeFill="accent6"/>
        </w:rPr>
        <w:t>QUITAR LOS DOS PUNTOS E</w:t>
      </w:r>
      <w:r w:rsidRPr="00F619BE">
        <w:rPr>
          <w:caps/>
          <w:shd w:val="clear" w:color="auto" w:fill="F79646" w:themeFill="accent6"/>
        </w:rPr>
        <w:t>n todo el cuadro</w:t>
      </w:r>
    </w:p>
  </w:comment>
  <w:comment w:id="583" w:author="PETER UJFALUSSY" w:date="2015-04-17T09:37:00Z" w:initials="PU">
    <w:p w14:paraId="1B9837DD" w14:textId="0491EABF" w:rsidR="00DA6D8C" w:rsidRDefault="00DA6D8C">
      <w:pPr>
        <w:pStyle w:val="Textocomentario"/>
      </w:pPr>
      <w:r>
        <w:rPr>
          <w:rStyle w:val="Refdecomentario"/>
        </w:rPr>
        <w:annotationRef/>
      </w:r>
      <w:r>
        <w:t>La</w:t>
      </w:r>
    </w:p>
  </w:comment>
  <w:comment w:id="584" w:author="PETER UJFALUSSY" w:date="2015-04-17T09:38:00Z" w:initials="PU">
    <w:p w14:paraId="6CE75503" w14:textId="41A18BE8" w:rsidR="00DA6D8C" w:rsidRDefault="00DA6D8C">
      <w:pPr>
        <w:pStyle w:val="Textocomentario"/>
      </w:pPr>
      <w:r>
        <w:rPr>
          <w:rStyle w:val="Refdecomentario"/>
        </w:rPr>
        <w:annotationRef/>
      </w:r>
      <w:r>
        <w:t>presenta</w:t>
      </w:r>
    </w:p>
  </w:comment>
  <w:comment w:id="585" w:author="PETER UJFALUSSY" w:date="2015-04-17T09:47:00Z" w:initials="PU">
    <w:p w14:paraId="49D91161" w14:textId="75542527" w:rsidR="00DA6D8C" w:rsidRDefault="00DA6D8C" w:rsidP="00976A61">
      <w:pPr>
        <w:pStyle w:val="Textocomentario"/>
      </w:pPr>
      <w:r>
        <w:rPr>
          <w:rStyle w:val="Refdecomentario"/>
        </w:rPr>
        <w:annotationRef/>
      </w:r>
      <w:r>
        <w:t>abajo. Debido a que esta función es periódica, este comportamiento es repetitivo. Las principales características de la función seno son las siguientes:</w:t>
      </w:r>
    </w:p>
    <w:p w14:paraId="449BA4C0" w14:textId="220C3850" w:rsidR="00DA6D8C" w:rsidRDefault="00DA6D8C">
      <w:pPr>
        <w:pStyle w:val="Textocomentario"/>
      </w:pPr>
    </w:p>
  </w:comment>
  <w:comment w:id="586" w:author="PETER UJFALUSSY" w:date="2015-04-17T11:54:00Z" w:initials="PU">
    <w:p w14:paraId="471503FF" w14:textId="5E59A913" w:rsidR="00DA6D8C" w:rsidRDefault="00DA6D8C">
      <w:pPr>
        <w:pStyle w:val="Textocomentario"/>
      </w:pPr>
      <w:r>
        <w:rPr>
          <w:rStyle w:val="Refdecomentario"/>
        </w:rPr>
        <w:annotationRef/>
      </w:r>
      <w:r w:rsidRPr="00F619BE">
        <w:rPr>
          <w:shd w:val="clear" w:color="auto" w:fill="F79646" w:themeFill="accent6"/>
        </w:rPr>
        <w:t>QUI</w:t>
      </w:r>
      <w:r>
        <w:rPr>
          <w:shd w:val="clear" w:color="auto" w:fill="F79646" w:themeFill="accent6"/>
        </w:rPr>
        <w:t xml:space="preserve">TAR LOS DOS PUNTOS EN TODO EL </w:t>
      </w:r>
      <w:r w:rsidRPr="00F619BE">
        <w:rPr>
          <w:shd w:val="clear" w:color="auto" w:fill="F79646" w:themeFill="accent6"/>
        </w:rPr>
        <w:t>CUADRO</w:t>
      </w:r>
    </w:p>
  </w:comment>
  <w:comment w:id="587" w:author="PETER UJFALUSSY" w:date="2015-04-17T09:55:00Z" w:initials="PU">
    <w:p w14:paraId="018B519F" w14:textId="63389DF8" w:rsidR="00DA6D8C" w:rsidRDefault="00DA6D8C">
      <w:pPr>
        <w:pStyle w:val="Textocomentario"/>
      </w:pPr>
      <w:r>
        <w:rPr>
          <w:rStyle w:val="Refdecomentario"/>
        </w:rPr>
        <w:annotationRef/>
      </w:r>
      <w:r>
        <w:t>7</w:t>
      </w:r>
    </w:p>
  </w:comment>
  <w:comment w:id="588" w:author="PETER UJFALUSSY" w:date="2015-04-17T10:06:00Z" w:initials="PU">
    <w:p w14:paraId="316BDD04" w14:textId="3E9075D1" w:rsidR="00DA6D8C" w:rsidRDefault="00DA6D8C">
      <w:pPr>
        <w:pStyle w:val="Textocomentario"/>
      </w:pPr>
      <w:r>
        <w:rPr>
          <w:rStyle w:val="Refdecomentario"/>
        </w:rPr>
        <w:annotationRef/>
      </w:r>
      <w:r>
        <w:t>c</w:t>
      </w:r>
    </w:p>
  </w:comment>
  <w:comment w:id="589" w:author="PETER UJFALUSSY" w:date="2015-04-17T10:10:00Z" w:initials="PU">
    <w:p w14:paraId="4704B981" w14:textId="786013CC" w:rsidR="00DA6D8C" w:rsidRDefault="00DA6D8C">
      <w:pPr>
        <w:pStyle w:val="Textocomentario"/>
      </w:pPr>
      <w:r>
        <w:rPr>
          <w:rStyle w:val="Refdecomentario"/>
        </w:rPr>
        <w:annotationRef/>
      </w:r>
      <w:r>
        <w:t>]. Su gráfica se presenta a continuación.</w:t>
      </w:r>
    </w:p>
  </w:comment>
  <w:comment w:id="590" w:author="PETER UJFALUSSY" w:date="2015-04-17T11:53:00Z" w:initials="PU">
    <w:p w14:paraId="1DFE803F" w14:textId="540F5250" w:rsidR="00DA6D8C" w:rsidRDefault="00DA6D8C">
      <w:pPr>
        <w:pStyle w:val="Textocomentario"/>
      </w:pPr>
      <w:r>
        <w:rPr>
          <w:rStyle w:val="Refdecomentario"/>
        </w:rPr>
        <w:annotationRef/>
      </w:r>
      <w:r w:rsidRPr="00F619BE">
        <w:rPr>
          <w:shd w:val="clear" w:color="auto" w:fill="F79646" w:themeFill="accent6"/>
        </w:rPr>
        <w:t xml:space="preserve">QUITAR LOS DOS PUNTOS EN </w:t>
      </w:r>
      <w:r w:rsidRPr="00F619BE">
        <w:rPr>
          <w:caps/>
          <w:shd w:val="clear" w:color="auto" w:fill="F79646" w:themeFill="accent6"/>
        </w:rPr>
        <w:t>el Cuadro</w:t>
      </w:r>
    </w:p>
  </w:comment>
  <w:comment w:id="591" w:author="PETER UJFALUSSY" w:date="2015-04-17T11:57:00Z" w:initials="PU">
    <w:p w14:paraId="3598871E" w14:textId="6E5D4B09" w:rsidR="00DA6D8C" w:rsidRDefault="00DA6D8C">
      <w:pPr>
        <w:pStyle w:val="Textocomentario"/>
      </w:pPr>
      <w:r>
        <w:rPr>
          <w:rStyle w:val="Refdecomentario"/>
        </w:rPr>
        <w:annotationRef/>
      </w:r>
      <w:r>
        <w:t>seno</w:t>
      </w:r>
    </w:p>
  </w:comment>
  <w:comment w:id="592" w:author="PETER UJFALUSSY" w:date="2015-04-17T11:57:00Z" w:initials="PU">
    <w:p w14:paraId="0C14837F" w14:textId="0A054FEB" w:rsidR="00DA6D8C" w:rsidRDefault="00DA6D8C">
      <w:pPr>
        <w:pStyle w:val="Textocomentario"/>
      </w:pPr>
      <w:r>
        <w:rPr>
          <w:rStyle w:val="Refdecomentario"/>
        </w:rPr>
        <w:annotationRef/>
      </w:r>
    </w:p>
  </w:comment>
  <w:comment w:id="593" w:author="PETER UJFALUSSY" w:date="2015-04-17T11:57:00Z" w:initials="PU">
    <w:p w14:paraId="08D7A75E" w14:textId="2D7E395E" w:rsidR="00DA6D8C" w:rsidRDefault="00DA6D8C">
      <w:pPr>
        <w:pStyle w:val="Textocomentario"/>
      </w:pPr>
      <w:r>
        <w:rPr>
          <w:rStyle w:val="Refdecomentario"/>
        </w:rPr>
        <w:annotationRef/>
      </w:r>
      <w:r>
        <w:t>presenta</w:t>
      </w:r>
    </w:p>
  </w:comment>
  <w:comment w:id="594" w:author="PETER UJFALUSSY" w:date="2015-04-17T11:59:00Z" w:initials="PU">
    <w:p w14:paraId="72392B9E" w14:textId="2B69F6CE" w:rsidR="00DA6D8C" w:rsidRDefault="00DA6D8C">
      <w:pPr>
        <w:pStyle w:val="Textocomentario"/>
      </w:pPr>
      <w:r>
        <w:rPr>
          <w:rStyle w:val="Refdecomentario"/>
        </w:rPr>
        <w:annotationRef/>
      </w:r>
      <w:r>
        <w:t xml:space="preserve">abajo. Esta función </w:t>
      </w:r>
      <w:proofErr w:type="spellStart"/>
      <w:r>
        <w:t>tambi</w:t>
      </w:r>
      <w:proofErr w:type="spellEnd"/>
      <w:r>
        <w:rPr>
          <w:lang w:val="es-CO"/>
        </w:rPr>
        <w:t>é</w:t>
      </w:r>
      <w:r>
        <w:t>n es periódica y, otra vez, este comportamiento es repetitivo. Las principales características de la función coseno son las siguientes:</w:t>
      </w:r>
    </w:p>
  </w:comment>
  <w:comment w:id="595" w:author="PETER UJFALUSSY" w:date="2015-04-17T12:05:00Z" w:initials="PU">
    <w:p w14:paraId="30B347DB" w14:textId="4E694073" w:rsidR="00DA6D8C" w:rsidRDefault="00DA6D8C" w:rsidP="00856B08">
      <w:pPr>
        <w:pStyle w:val="Textocomentario"/>
        <w:shd w:val="clear" w:color="auto" w:fill="F79646" w:themeFill="accent6"/>
      </w:pPr>
      <w:r>
        <w:rPr>
          <w:rStyle w:val="Refdecomentario"/>
        </w:rPr>
        <w:annotationRef/>
      </w:r>
      <m:oMath>
        <m:r>
          <w:rPr>
            <w:rFonts w:ascii="Cambria Math" w:eastAsia="Cambria" w:hAnsi="Cambria Math" w:cs="Arial"/>
            <w:vertAlign w:val="superscript"/>
          </w:rPr>
          <m:t>-π,  π</m:t>
        </m:r>
      </m:oMath>
      <w:r w:rsidRPr="005A4B3C">
        <w:t xml:space="preserve">             </w:t>
      </w:r>
      <w:r w:rsidRPr="00856B08">
        <w:rPr>
          <w:shd w:val="clear" w:color="auto" w:fill="F79646" w:themeFill="accent6"/>
        </w:rPr>
        <w:t>[DISMINUIR EL ESPACIO]</w:t>
      </w:r>
    </w:p>
  </w:comment>
  <w:comment w:id="596" w:author="PETER UJFALUSSY" w:date="2015-04-17T12:14:00Z" w:initials="PU">
    <w:p w14:paraId="07F3732B" w14:textId="3679069A" w:rsidR="00DA6D8C" w:rsidRDefault="00DA6D8C">
      <w:pPr>
        <w:pStyle w:val="Textocomentario"/>
      </w:pPr>
      <w:r>
        <w:rPr>
          <w:rStyle w:val="Refdecomentario"/>
        </w:rPr>
        <w:annotationRef/>
      </w:r>
      <w:r w:rsidRPr="00F619BE">
        <w:rPr>
          <w:shd w:val="clear" w:color="auto" w:fill="F79646" w:themeFill="accent6"/>
        </w:rPr>
        <w:t>QUII</w:t>
      </w:r>
      <w:r>
        <w:rPr>
          <w:shd w:val="clear" w:color="auto" w:fill="F79646" w:themeFill="accent6"/>
        </w:rPr>
        <w:t xml:space="preserve">TAR LOS DOS PUNTOS EN TODO EL </w:t>
      </w:r>
      <w:r w:rsidRPr="00F619BE">
        <w:rPr>
          <w:shd w:val="clear" w:color="auto" w:fill="F79646" w:themeFill="accent6"/>
        </w:rPr>
        <w:t>CUADRO</w:t>
      </w:r>
    </w:p>
  </w:comment>
  <w:comment w:id="597" w:author="PETER UJFALUSSY" w:date="2015-04-17T13:14:00Z" w:initials="PU">
    <w:p w14:paraId="65D2A2BB" w14:textId="77777777" w:rsidR="00DA6D8C" w:rsidRDefault="00DA6D8C" w:rsidP="00FA7D50">
      <w:pPr>
        <w:pStyle w:val="Textocomentario"/>
      </w:pPr>
      <w:r>
        <w:rPr>
          <w:rStyle w:val="Refdecomentario"/>
        </w:rPr>
        <w:annotationRef/>
      </w:r>
      <w:r>
        <w:t xml:space="preserve">La gráfica de la función tangente se puede construir a partir de la identidad </w:t>
      </w:r>
      <m:oMath>
        <m:func>
          <m:funcPr>
            <m:ctrlPr>
              <w:rPr>
                <w:rFonts w:ascii="Cambria Math" w:hAnsi="Cambria Math" w:cs="Arial"/>
              </w:rPr>
            </m:ctrlPr>
          </m:funcPr>
          <m:fName>
            <m:r>
              <m:rPr>
                <m:sty m:val="p"/>
              </m:rPr>
              <w:rPr>
                <w:rFonts w:ascii="Cambria Math" w:hAnsi="Cambria Math" w:cs="Arial"/>
              </w:rPr>
              <m:t>tan</m:t>
            </m:r>
          </m:fName>
          <m:e>
            <m:r>
              <w:rPr>
                <w:rFonts w:ascii="Cambria Math" w:hAnsi="Cambria Math" w:cs="Arial"/>
              </w:rPr>
              <m:t xml:space="preserve"> </m:t>
            </m:r>
            <m:d>
              <m:dPr>
                <m:ctrlPr>
                  <w:rPr>
                    <w:rFonts w:ascii="Cambria Math" w:hAnsi="Cambria Math" w:cs="Arial"/>
                    <w:i/>
                  </w:rPr>
                </m:ctrlPr>
              </m:dPr>
              <m:e>
                <m:r>
                  <w:rPr>
                    <w:rFonts w:ascii="Cambria Math" w:hAnsi="Cambria Math" w:cs="Arial"/>
                  </w:rPr>
                  <m:t>x</m:t>
                </m:r>
              </m:e>
            </m:d>
          </m:e>
        </m:func>
        <m:r>
          <w:rPr>
            <w:rFonts w:ascii="Cambria Math" w:hAnsi="Cambria Math" w:cs="Arial"/>
          </w:rPr>
          <m:t>=</m:t>
        </m:r>
        <m:f>
          <m:fPr>
            <m:ctrlPr>
              <w:rPr>
                <w:rFonts w:ascii="Cambria Math" w:hAnsi="Cambria Math" w:cs="Arial"/>
                <w:i/>
              </w:rPr>
            </m:ctrlPr>
          </m:fPr>
          <m:num>
            <m:r>
              <w:rPr>
                <w:rFonts w:ascii="Cambria Math" w:hAnsi="Cambria Math" w:cs="Arial"/>
              </w:rPr>
              <m:t>sen (x)</m:t>
            </m:r>
          </m:num>
          <m:den>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(x)</m:t>
                </m:r>
              </m:e>
            </m:func>
          </m:den>
        </m:f>
        <m:r>
          <w:rPr>
            <w:rFonts w:ascii="Cambria Math" w:hAnsi="Cambria Math" w:cs="Arial"/>
          </w:rPr>
          <m:t xml:space="preserve"> </m:t>
        </m:r>
      </m:oMath>
      <w:r>
        <w:t xml:space="preserve">. Sabemos que debemos retirar del dominio los valores de </w:t>
      </w:r>
      <w:r w:rsidRPr="00FA7D50">
        <w:rPr>
          <w:i/>
        </w:rPr>
        <w:t>x</w:t>
      </w:r>
      <w:r>
        <w:t xml:space="preserve"> para los cuales </w:t>
      </w:r>
      <w:proofErr w:type="spellStart"/>
      <w:r>
        <w:t>cos</w:t>
      </w:r>
      <w:proofErr w:type="spellEnd"/>
      <w:r>
        <w:t xml:space="preserve"> (</w:t>
      </w:r>
      <w:r w:rsidRPr="00FA7D50">
        <w:rPr>
          <w:i/>
        </w:rPr>
        <w:t>x</w:t>
      </w:r>
      <w:r>
        <w:t xml:space="preserve">) = 0. En esos valores </w:t>
      </w:r>
      <w:proofErr w:type="spellStart"/>
      <w:r>
        <w:t>sen</w:t>
      </w:r>
      <w:proofErr w:type="spellEnd"/>
      <w:r>
        <w:t xml:space="preserve"> (</w:t>
      </w:r>
      <w:r w:rsidRPr="00FA7D50">
        <w:rPr>
          <w:i/>
        </w:rPr>
        <w:t>x</w:t>
      </w:r>
      <w:r>
        <w:t xml:space="preserve">) ≠ 0 y, de manera similar a lo que sucede en el caso de las funciones racionales, en esos valores la gráfica presenta asíntotas verticales. </w:t>
      </w:r>
    </w:p>
    <w:p w14:paraId="3CC2719C" w14:textId="0A8D3262" w:rsidR="00DA6D8C" w:rsidRDefault="00DA6D8C">
      <w:pPr>
        <w:pStyle w:val="Textocomentario"/>
      </w:pPr>
    </w:p>
  </w:comment>
  <w:comment w:id="598" w:author="PETER UJFALUSSY" w:date="2015-04-17T13:16:00Z" w:initials="PU">
    <w:p w14:paraId="71A0ABD2" w14:textId="4D6EF189" w:rsidR="00DA6D8C" w:rsidRDefault="00DA6D8C">
      <w:pPr>
        <w:pStyle w:val="Textocomentario"/>
      </w:pPr>
      <w:r>
        <w:rPr>
          <w:rStyle w:val="Refdecomentario"/>
        </w:rPr>
        <w:annotationRef/>
      </w:r>
      <w:r w:rsidRPr="00856B08">
        <w:rPr>
          <w:shd w:val="clear" w:color="auto" w:fill="F79646" w:themeFill="accent6"/>
        </w:rPr>
        <w:t>INSERTAR LA GRÁFICA de f(x) = tan (x)</w:t>
      </w:r>
    </w:p>
  </w:comment>
  <w:comment w:id="599" w:author="PETER UJFALUSSY" w:date="2015-04-17T13:18:00Z" w:initials="PU">
    <w:p w14:paraId="56CFBB08" w14:textId="04E1F3FA" w:rsidR="00DA6D8C" w:rsidRDefault="00DA6D8C">
      <w:pPr>
        <w:pStyle w:val="Textocomentario"/>
      </w:pPr>
      <w:r>
        <w:rPr>
          <w:rStyle w:val="Refdecomentario"/>
        </w:rPr>
        <w:annotationRef/>
      </w:r>
      <w:r>
        <w:t>Las</w:t>
      </w:r>
    </w:p>
  </w:comment>
  <w:comment w:id="600" w:author="PETER UJFALUSSY" w:date="2015-04-19T06:37:00Z" w:initials="PU">
    <w:p w14:paraId="77C21D9D" w14:textId="69949294" w:rsidR="00DA6D8C" w:rsidRDefault="00DA6D8C">
      <w:pPr>
        <w:pStyle w:val="Textocomentario"/>
      </w:pPr>
      <w:r>
        <w:rPr>
          <w:rStyle w:val="Refdecomentario"/>
        </w:rPr>
        <w:annotationRef/>
      </w:r>
      <w:r>
        <w:t>de la función tangente son:</w:t>
      </w:r>
    </w:p>
  </w:comment>
  <w:comment w:id="601" w:author="PETER UJFALUSSY" w:date="2015-04-17T13:24:00Z" w:initials="PU">
    <w:p w14:paraId="2C06B07E" w14:textId="190F6468" w:rsidR="00DA6D8C" w:rsidRDefault="00DA6D8C">
      <w:pPr>
        <w:pStyle w:val="Textocomentario"/>
      </w:pPr>
      <w:r>
        <w:rPr>
          <w:rStyle w:val="Refdecomentario"/>
        </w:rPr>
        <w:annotationRef/>
      </w:r>
      <w:r w:rsidRPr="00856B08">
        <w:rPr>
          <w:shd w:val="clear" w:color="auto" w:fill="F79646" w:themeFill="accent6"/>
        </w:rPr>
        <w:t>QUI</w:t>
      </w:r>
      <w:r>
        <w:rPr>
          <w:shd w:val="clear" w:color="auto" w:fill="F79646" w:themeFill="accent6"/>
        </w:rPr>
        <w:t xml:space="preserve">TAR LOS DOS PUNTOS EN TODO EL </w:t>
      </w:r>
      <w:r w:rsidRPr="00856B08">
        <w:rPr>
          <w:shd w:val="clear" w:color="auto" w:fill="F79646" w:themeFill="accent6"/>
        </w:rPr>
        <w:t>CUADRO</w:t>
      </w:r>
    </w:p>
  </w:comment>
  <w:comment w:id="602" w:author="PETER UJFALUSSY" w:date="2015-04-17T13:23:00Z" w:initials="PU">
    <w:p w14:paraId="2EBAAD7C" w14:textId="723D12C9" w:rsidR="00DA6D8C" w:rsidRDefault="00DA6D8C">
      <w:pPr>
        <w:pStyle w:val="Textocomentario"/>
      </w:pPr>
      <w:r>
        <w:rPr>
          <w:rStyle w:val="Refdecomentario"/>
        </w:rPr>
        <w:annotationRef/>
      </w:r>
      <w:r>
        <w:t>Sí</w:t>
      </w:r>
    </w:p>
  </w:comment>
  <w:comment w:id="603" w:author="PETER UJFALUSSY" w:date="2015-04-17T13:22:00Z" w:initials="PU">
    <w:p w14:paraId="7B5C3E94" w14:textId="2185114F" w:rsidR="00DA6D8C" w:rsidRDefault="00DA6D8C">
      <w:pPr>
        <w:pStyle w:val="Textocomentario"/>
      </w:pPr>
      <w:r>
        <w:rPr>
          <w:rStyle w:val="Refdecomentario"/>
        </w:rPr>
        <w:annotationRef/>
      </w:r>
      <m:oMath>
        <m:r>
          <m:rPr>
            <m:sty m:val="p"/>
          </m:rPr>
          <w:rPr>
            <w:rFonts w:ascii="Cambria Math" w:eastAsia="Cambria" w:hAnsi="Cambria Math" w:cs="Arial"/>
            <w:vertAlign w:val="superscript"/>
          </w:rPr>
          <w:br/>
        </m:r>
      </m:oMath>
      <m:oMathPara>
        <m:oMath>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π</m:t>
                  </m:r>
                </m:num>
                <m:den>
                  <m:r>
                    <w:rPr>
                      <w:rFonts w:ascii="Cambria Math" w:eastAsia="Cambria" w:hAnsi="Cambria Math" w:cs="Arial"/>
                      <w:vertAlign w:val="superscript"/>
                    </w:rPr>
                    <m:t>2</m:t>
                  </m:r>
                </m:den>
              </m:f>
            </m:e>
          </m:d>
          <m:r>
            <w:rPr>
              <w:rFonts w:ascii="Cambria Math" w:eastAsia="Cambria" w:hAnsi="Cambria Math" w:cs="Arial"/>
              <w:vertAlign w:val="superscript"/>
            </w:rPr>
            <m:t>∪</m:t>
          </m:r>
          <m:d>
            <m:dPr>
              <m:begChr m:val="["/>
              <m:endChr m:val="]"/>
              <m:ctrlPr>
                <w:rPr>
                  <w:rFonts w:ascii="Cambria Math" w:eastAsia="Cambria" w:hAnsi="Cambria Math" w:cs="Arial"/>
                  <w:i/>
                  <w:vertAlign w:val="superscript"/>
                </w:rPr>
              </m:ctrlPr>
            </m:dPr>
            <m:e>
              <m:f>
                <m:fPr>
                  <m:ctrlPr>
                    <w:rPr>
                      <w:rFonts w:ascii="Cambria Math" w:eastAsia="Cambria" w:hAnsi="Cambria Math" w:cs="Arial"/>
                      <w:i/>
                      <w:vertAlign w:val="superscript"/>
                    </w:rPr>
                  </m:ctrlPr>
                </m:fPr>
                <m:num>
                  <m:r>
                    <w:rPr>
                      <w:rFonts w:ascii="Cambria Math" w:eastAsia="Cambria" w:hAnsi="Cambria Math" w:cs="Arial"/>
                      <w:vertAlign w:val="superscript"/>
                    </w:rPr>
                    <m:t>3π</m:t>
                  </m:r>
                </m:num>
                <m:den>
                  <m:r>
                    <w:rPr>
                      <w:rFonts w:ascii="Cambria Math" w:eastAsia="Cambria" w:hAnsi="Cambria Math" w:cs="Arial"/>
                      <w:vertAlign w:val="superscript"/>
                    </w:rPr>
                    <m:t>2</m:t>
                  </m:r>
                </m:den>
              </m:f>
              <m:r>
                <w:rPr>
                  <w:rFonts w:ascii="Cambria Math" w:eastAsia="Cambria" w:hAnsi="Cambria Math" w:cs="Arial"/>
                  <w:vertAlign w:val="superscript"/>
                </w:rPr>
                <m:t>,</m:t>
              </m:r>
              <m:f>
                <m:fPr>
                  <m:ctrlPr>
                    <w:rPr>
                      <w:rFonts w:ascii="Cambria Math" w:eastAsia="Cambria" w:hAnsi="Cambria Math" w:cs="Arial"/>
                      <w:i/>
                      <w:vertAlign w:val="superscript"/>
                    </w:rPr>
                  </m:ctrlPr>
                </m:fPr>
                <m:num>
                  <m:r>
                    <w:rPr>
                      <w:rFonts w:ascii="Cambria Math" w:eastAsia="Cambria" w:hAnsi="Cambria Math" w:cs="Arial"/>
                      <w:vertAlign w:val="superscript"/>
                    </w:rPr>
                    <m:t>5π</m:t>
                  </m:r>
                </m:num>
                <m:den>
                  <m:r>
                    <w:rPr>
                      <w:rFonts w:ascii="Cambria Math" w:eastAsia="Cambria" w:hAnsi="Cambria Math" w:cs="Arial"/>
                      <w:vertAlign w:val="superscript"/>
                    </w:rPr>
                    <m:t>2</m:t>
                  </m:r>
                </m:den>
              </m:f>
            </m:e>
          </m:d>
          <m:r>
            <w:rPr>
              <w:rFonts w:ascii="Cambria Math" w:eastAsia="Cambria" w:hAnsi="Cambria Math" w:cs="Arial"/>
              <w:vertAlign w:val="superscript"/>
            </w:rPr>
            <m:t>∪…</m:t>
          </m:r>
          <m:r>
            <m:rPr>
              <m:sty m:val="p"/>
            </m:rPr>
            <w:rPr>
              <w:rStyle w:val="Refdecomentario"/>
            </w:rPr>
            <w:annotationRef/>
          </m:r>
        </m:oMath>
      </m:oMathPara>
    </w:p>
  </w:comment>
  <w:comment w:id="604" w:author="PETER UJFALUSSY" w:date="2015-04-17T13:23:00Z" w:initials="PU">
    <w:p w14:paraId="113631AE" w14:textId="4C974CEA" w:rsidR="00DA6D8C" w:rsidRDefault="00DA6D8C">
      <w:pPr>
        <w:pStyle w:val="Textocomentario"/>
      </w:pPr>
      <w:r>
        <w:rPr>
          <w:rStyle w:val="Refdecomentario"/>
        </w:rPr>
        <w:annotationRef/>
      </w:r>
      <w:r>
        <w:t>v</w:t>
      </w:r>
    </w:p>
  </w:comment>
  <w:comment w:id="605" w:author="PETER UJFALUSSY" w:date="2015-04-17T14:14:00Z" w:initials="PU">
    <w:p w14:paraId="5B4DCEF2" w14:textId="5308F5ED" w:rsidR="00DA6D8C" w:rsidRDefault="00DA6D8C">
      <w:pPr>
        <w:pStyle w:val="Textocomentario"/>
      </w:pPr>
      <w:r>
        <w:rPr>
          <w:rStyle w:val="Refdecomentario"/>
        </w:rPr>
        <w:annotationRef/>
      </w:r>
    </w:p>
  </w:comment>
  <w:comment w:id="606" w:author="PETER UJFALUSSY" w:date="2015-04-17T14:14:00Z" w:initials="PU">
    <w:p w14:paraId="03C93B2A" w14:textId="59EF6A5C" w:rsidR="00DA6D8C" w:rsidRDefault="00DA6D8C">
      <w:pPr>
        <w:pStyle w:val="Textocomentario"/>
      </w:pPr>
      <w:r>
        <w:rPr>
          <w:rStyle w:val="Refdecomentario"/>
        </w:rPr>
        <w:annotationRef/>
      </w:r>
    </w:p>
  </w:comment>
  <w:comment w:id="607" w:author="PETER UJFALUSSY" w:date="2015-04-17T14:15:00Z" w:initials="PU">
    <w:p w14:paraId="50D03CCA" w14:textId="531F2726" w:rsidR="00DA6D8C" w:rsidRDefault="00DA6D8C">
      <w:pPr>
        <w:pStyle w:val="Textocomentario"/>
      </w:pPr>
      <w:r>
        <w:rPr>
          <w:rStyle w:val="Refdecomentario"/>
        </w:rPr>
        <w:annotationRef/>
      </w:r>
      <w:r>
        <w:t>que</w:t>
      </w:r>
    </w:p>
  </w:comment>
  <w:comment w:id="608" w:author="PETER UJFALUSSY" w:date="2015-04-17T14:16:00Z" w:initials="PU">
    <w:p w14:paraId="6D2DAD93" w14:textId="2D63B8BB" w:rsidR="00DA6D8C" w:rsidRDefault="00DA6D8C">
      <w:pPr>
        <w:pStyle w:val="Textocomentario"/>
      </w:pPr>
      <w:r>
        <w:rPr>
          <w:rStyle w:val="Refdecomentario"/>
        </w:rPr>
        <w:annotationRef/>
      </w:r>
      <w:r>
        <w:t>repite</w:t>
      </w:r>
    </w:p>
  </w:comment>
  <w:comment w:id="609" w:author="PETER UJFALUSSY" w:date="2015-04-17T14:17:00Z" w:initials="PU">
    <w:p w14:paraId="65B2AC28" w14:textId="10B922F3" w:rsidR="00DA6D8C" w:rsidRDefault="00DA6D8C">
      <w:pPr>
        <w:pStyle w:val="Textocomentario"/>
      </w:pPr>
      <w:r>
        <w:rPr>
          <w:rStyle w:val="Refdecomentario"/>
        </w:rPr>
        <w:annotationRef/>
      </w:r>
      <w:r>
        <w:t>debido a que la función es peri</w:t>
      </w:r>
      <w:proofErr w:type="spellStart"/>
      <w:r>
        <w:rPr>
          <w:lang w:val="es-CO"/>
        </w:rPr>
        <w:t>ó</w:t>
      </w:r>
      <w:r>
        <w:t>dica</w:t>
      </w:r>
      <w:proofErr w:type="spellEnd"/>
      <w:r>
        <w:t>:</w:t>
      </w:r>
    </w:p>
  </w:comment>
  <w:comment w:id="610" w:author="PETER UJFALUSSY" w:date="2015-04-17T14:18:00Z" w:initials="PU">
    <w:p w14:paraId="4335307A" w14:textId="6B569AF2" w:rsidR="00DA6D8C" w:rsidRDefault="00DA6D8C">
      <w:pPr>
        <w:pStyle w:val="Textocomentario"/>
      </w:pPr>
      <w:r>
        <w:rPr>
          <w:rStyle w:val="Refdecomentario"/>
        </w:rPr>
        <w:annotationRef/>
      </w:r>
      <w:proofErr w:type="spellStart"/>
      <w:r>
        <w:t>ó</w:t>
      </w:r>
      <w:proofErr w:type="spellEnd"/>
    </w:p>
  </w:comment>
  <w:comment w:id="611" w:author="PETER UJFALUSSY" w:date="2015-04-17T14:18:00Z" w:initials="PU">
    <w:p w14:paraId="7483325E" w14:textId="1C7261D8" w:rsidR="00DA6D8C" w:rsidRDefault="00DA6D8C">
      <w:pPr>
        <w:pStyle w:val="Textocomentario"/>
      </w:pPr>
      <w:r>
        <w:rPr>
          <w:rStyle w:val="Refdecomentario"/>
        </w:rPr>
        <w:annotationRef/>
      </w:r>
      <w:proofErr w:type="spellStart"/>
      <w:r>
        <w:t>ó</w:t>
      </w:r>
      <w:proofErr w:type="spellEnd"/>
    </w:p>
  </w:comment>
  <w:comment w:id="612" w:author="PETER UJFALUSSY" w:date="2015-04-17T14:22:00Z" w:initials="PU">
    <w:p w14:paraId="4C1886AA" w14:textId="63F2F8C1" w:rsidR="00DA6D8C" w:rsidRDefault="00DA6D8C">
      <w:pPr>
        <w:pStyle w:val="Textocomentario"/>
      </w:pPr>
      <w:r>
        <w:rPr>
          <w:rStyle w:val="Refdecomentario"/>
        </w:rPr>
        <w:annotationRef/>
      </w:r>
    </w:p>
  </w:comment>
  <w:comment w:id="613" w:author="PETER UJFALUSSY" w:date="2015-04-17T17:25:00Z" w:initials="PU">
    <w:p w14:paraId="38B30C99" w14:textId="19134A20" w:rsidR="00DA6D8C" w:rsidRDefault="00DA6D8C">
      <w:pPr>
        <w:pStyle w:val="Textocomentario"/>
      </w:pPr>
      <w:r>
        <w:rPr>
          <w:rStyle w:val="Refdecomentario"/>
        </w:rPr>
        <w:annotationRef/>
      </w:r>
      <w:r>
        <w:t>En las funciones exponenciales la variable se encuentra en el exponente. La definición precisa de función exponencial es la siguiente:</w:t>
      </w:r>
    </w:p>
  </w:comment>
  <w:comment w:id="614" w:author="PETER UJFALUSSY" w:date="2015-04-17T17:34:00Z" w:initials="PU">
    <w:p w14:paraId="3BA98AA4" w14:textId="7E86D1AE" w:rsidR="00DA6D8C" w:rsidRDefault="00DA6D8C">
      <w:pPr>
        <w:pStyle w:val="Textocomentario"/>
      </w:pPr>
      <w:r>
        <w:rPr>
          <w:rStyle w:val="Refdecomentario"/>
        </w:rPr>
        <w:annotationRef/>
      </w:r>
      <w:r>
        <w:t>Las funciones</w:t>
      </w:r>
    </w:p>
  </w:comment>
  <w:comment w:id="615" w:author="PETER UJFALUSSY" w:date="2015-04-17T17:35:00Z" w:initials="PU">
    <w:p w14:paraId="11005A05" w14:textId="4A1E2EEA" w:rsidR="00DA6D8C" w:rsidRDefault="00DA6D8C">
      <w:pPr>
        <w:pStyle w:val="Textocomentario"/>
      </w:pPr>
      <w:r>
        <w:rPr>
          <w:rStyle w:val="Refdecomentario"/>
        </w:rPr>
        <w:annotationRef/>
      </w:r>
      <w:r>
        <w:t>reciben el nombre de</w:t>
      </w:r>
    </w:p>
  </w:comment>
  <w:comment w:id="616" w:author="PETER UJFALUSSY" w:date="2015-04-17T18:09:00Z" w:initials="PU">
    <w:p w14:paraId="15964C4F" w14:textId="167233DD" w:rsidR="00DA6D8C" w:rsidRDefault="00DA6D8C">
      <w:pPr>
        <w:pStyle w:val="Textocomentario"/>
      </w:pPr>
      <w:r>
        <w:rPr>
          <w:rStyle w:val="Refdecomentario"/>
        </w:rPr>
        <w:annotationRef/>
      </w:r>
      <w:r>
        <w:t xml:space="preserve">puesto que si </w:t>
      </w:r>
      <w:r w:rsidRPr="00CE217A">
        <w:rPr>
          <w:i/>
        </w:rPr>
        <w:t>a</w:t>
      </w:r>
      <w:r>
        <w:t xml:space="preserve"> fuere negativo encontraríamos problemas para determinar el dominio y no sería posible trazar la gráfica en el plano cartesiano.</w:t>
      </w:r>
    </w:p>
  </w:comment>
  <w:comment w:id="617" w:author="PETER UJFALUSSY" w:date="2015-04-17T18:40:00Z" w:initials="PU">
    <w:p w14:paraId="5879F93E" w14:textId="42A2972C" w:rsidR="00DA6D8C" w:rsidRDefault="00DA6D8C">
      <w:pPr>
        <w:pStyle w:val="Textocomentario"/>
      </w:pPr>
      <w:r>
        <w:rPr>
          <w:rStyle w:val="Refdecomentario"/>
        </w:rPr>
        <w:annotationRef/>
      </w:r>
      <w:r>
        <w:t>positivos y</w:t>
      </w:r>
    </w:p>
  </w:comment>
  <w:comment w:id="618" w:author="PETER UJFALUSSY" w:date="2015-04-19T06:44:00Z" w:initials="PU">
    <w:p w14:paraId="543DDEB2" w14:textId="2118EA73" w:rsidR="00DA6D8C" w:rsidRDefault="00DA6D8C">
      <w:pPr>
        <w:pStyle w:val="Textocomentario"/>
      </w:pPr>
      <w:r>
        <w:rPr>
          <w:rStyle w:val="Refdecomentario"/>
        </w:rPr>
        <w:annotationRef/>
      </w:r>
      <w:r>
        <w:t>. Consideraremos dos casos:</w:t>
      </w:r>
    </w:p>
  </w:comment>
  <w:comment w:id="619" w:author="PETER UJFALUSSY" w:date="2015-04-19T06:45:00Z" w:initials="PU">
    <w:p w14:paraId="53E6F4B3" w14:textId="4B6AFCE1" w:rsidR="00DA6D8C" w:rsidRDefault="00DA6D8C">
      <w:pPr>
        <w:pStyle w:val="Textocomentario"/>
      </w:pPr>
      <w:r>
        <w:rPr>
          <w:rStyle w:val="Refdecomentario"/>
        </w:rPr>
        <w:annotationRef/>
      </w:r>
      <w:r>
        <w:t>y</w:t>
      </w:r>
    </w:p>
  </w:comment>
  <w:comment w:id="620" w:author="PETER UJFALUSSY" w:date="2015-04-19T06:49:00Z" w:initials="PU">
    <w:p w14:paraId="5DB76509" w14:textId="0E30A7CF" w:rsidR="00DA6D8C" w:rsidRDefault="00DA6D8C">
      <w:pPr>
        <w:pStyle w:val="Textocomentario"/>
      </w:pPr>
      <w:r>
        <w:rPr>
          <w:rStyle w:val="Refdecomentario"/>
        </w:rPr>
        <w:annotationRef/>
      </w:r>
      <w:r>
        <w:t xml:space="preserve">. Si </w:t>
      </w:r>
      <w:r w:rsidRPr="00202779">
        <w:rPr>
          <w:i/>
        </w:rPr>
        <w:t>a</w:t>
      </w:r>
      <w:r>
        <w:t xml:space="preserve"> = 1, tenemos la</w:t>
      </w:r>
    </w:p>
  </w:comment>
  <w:comment w:id="621" w:author="PETER UJFALUSSY" w:date="2015-04-19T06:52:00Z" w:initials="PU">
    <w:p w14:paraId="38709DAC" w14:textId="3C49A7D4" w:rsidR="00DA6D8C" w:rsidRDefault="00DA6D8C">
      <w:pPr>
        <w:pStyle w:val="Textocomentario"/>
      </w:pPr>
      <w:r>
        <w:rPr>
          <w:rStyle w:val="Refdecomentario"/>
        </w:rPr>
        <w:annotationRef/>
      </w:r>
      <w:r>
        <w:t xml:space="preserve">0 </w:t>
      </w:r>
      <w:r w:rsidRPr="00202779">
        <w:rPr>
          <w:i/>
        </w:rPr>
        <w:t xml:space="preserve">&lt; </w:t>
      </w:r>
      <w:r>
        <w:t>a &lt; 1</w:t>
      </w:r>
    </w:p>
  </w:comment>
  <w:comment w:id="622" w:author="PETER UJFALUSSY" w:date="2015-04-17T18:49:00Z" w:initials="PU">
    <w:p w14:paraId="5CF36EF5" w14:textId="1690B2A3" w:rsidR="00DA6D8C" w:rsidRDefault="00DA6D8C">
      <w:pPr>
        <w:pStyle w:val="Textocomentario"/>
      </w:pPr>
      <w:r>
        <w:rPr>
          <w:rStyle w:val="Refdecomentario"/>
        </w:rPr>
        <w:annotationRef/>
      </w:r>
      <w:r w:rsidRPr="00202779">
        <w:rPr>
          <w:rStyle w:val="Refdecomentario"/>
          <w:shd w:val="clear" w:color="auto" w:fill="F79646" w:themeFill="accent6"/>
        </w:rPr>
        <w:t>QUITAR LOS DOS PUNTOS EN EL CUADRO QUE SIGUE</w:t>
      </w:r>
    </w:p>
  </w:comment>
  <w:comment w:id="623" w:author="PETER UJFALUSSY" w:date="2015-04-17T18:47:00Z" w:initials="PU">
    <w:p w14:paraId="534A19A8" w14:textId="1E02E130" w:rsidR="00DA6D8C" w:rsidRPr="00700651" w:rsidRDefault="00DA6D8C">
      <w:pPr>
        <w:pStyle w:val="Textocomentario"/>
        <w:rPr>
          <w:lang w:val="es-CO"/>
        </w:rPr>
      </w:pPr>
      <w:r>
        <w:rPr>
          <w:rStyle w:val="Refdecomentario"/>
        </w:rPr>
        <w:annotationRef/>
      </w:r>
      <w:r>
        <w:t>Sí</w:t>
      </w:r>
    </w:p>
  </w:comment>
  <w:comment w:id="624" w:author="PETER UJFALUSSY" w:date="2015-04-17T18:48:00Z" w:initials="PU">
    <w:p w14:paraId="114F3808" w14:textId="27254C78" w:rsidR="00DA6D8C" w:rsidRDefault="00DA6D8C">
      <w:pPr>
        <w:pStyle w:val="Textocomentario"/>
      </w:pPr>
      <w:r>
        <w:rPr>
          <w:rStyle w:val="Refdecomentario"/>
        </w:rPr>
        <w:annotationRef/>
      </w:r>
    </w:p>
  </w:comment>
  <w:comment w:id="625" w:author="PETER UJFALUSSY" w:date="2015-04-19T06:55:00Z" w:initials="PU">
    <w:p w14:paraId="47AA7E3F" w14:textId="77777777" w:rsidR="00DA6D8C" w:rsidRDefault="00DA6D8C">
      <w:pPr>
        <w:pStyle w:val="Textocomentario"/>
      </w:pPr>
      <w:r>
        <w:rPr>
          <w:rStyle w:val="Refdecomentario"/>
        </w:rPr>
        <w:annotationRef/>
      </w:r>
    </w:p>
    <w:p w14:paraId="5032E75B" w14:textId="68E3CCF0" w:rsidR="00DA6D8C" w:rsidRDefault="00DA6D8C">
      <w:pPr>
        <w:pStyle w:val="Textocomentario"/>
      </w:pPr>
      <w:r w:rsidRPr="003977FD">
        <w:rPr>
          <w:i/>
        </w:rPr>
        <w:t>a</w:t>
      </w:r>
      <w:r>
        <w:t xml:space="preserve"> &gt; 1</w:t>
      </w:r>
    </w:p>
  </w:comment>
  <w:comment w:id="626" w:author="PETER UJFALUSSY" w:date="2015-04-17T18:53:00Z" w:initials="PU">
    <w:p w14:paraId="17416F0D" w14:textId="5E62A078" w:rsidR="00DA6D8C" w:rsidRDefault="00DA6D8C">
      <w:pPr>
        <w:pStyle w:val="Textocomentario"/>
      </w:pPr>
      <w:r>
        <w:rPr>
          <w:rStyle w:val="Refdecomentario"/>
        </w:rPr>
        <w:annotationRef/>
      </w:r>
      <w:r w:rsidRPr="003977FD">
        <w:rPr>
          <w:rStyle w:val="Refdecomentario"/>
          <w:shd w:val="clear" w:color="auto" w:fill="F79646" w:themeFill="accent6"/>
        </w:rPr>
        <w:t>QUITAR LOS DOS PUNTOS EN EL CUADRO QUE SIGUE</w:t>
      </w:r>
    </w:p>
  </w:comment>
  <w:comment w:id="627" w:author="PETER UJFALUSSY" w:date="2015-04-17T18:52:00Z" w:initials="PU">
    <w:p w14:paraId="4821D122" w14:textId="1CB66A7F" w:rsidR="00DA6D8C" w:rsidRDefault="00DA6D8C">
      <w:pPr>
        <w:pStyle w:val="Textocomentario"/>
      </w:pPr>
      <w:r>
        <w:rPr>
          <w:rStyle w:val="Refdecomentario"/>
        </w:rPr>
        <w:annotationRef/>
      </w:r>
      <w:r>
        <w:t>Sí</w:t>
      </w:r>
    </w:p>
  </w:comment>
  <w:comment w:id="628" w:author="PETER UJFALUSSY" w:date="2015-04-17T18:53:00Z" w:initials="PU">
    <w:p w14:paraId="1D2059F0" w14:textId="47F82F75" w:rsidR="00DA6D8C" w:rsidRDefault="00DA6D8C">
      <w:pPr>
        <w:pStyle w:val="Textocomentario"/>
      </w:pPr>
      <w:r>
        <w:rPr>
          <w:rStyle w:val="Refdecomentario"/>
        </w:rPr>
        <w:annotationRef/>
      </w:r>
      <w:r>
        <w:t>todo su</w:t>
      </w:r>
    </w:p>
  </w:comment>
  <w:comment w:id="629" w:author="PETER UJFALUSSY" w:date="2015-04-17T18:56:00Z" w:initials="PU">
    <w:p w14:paraId="08B2FF7A" w14:textId="7A130894" w:rsidR="00DA6D8C" w:rsidRDefault="00DA6D8C">
      <w:pPr>
        <w:pStyle w:val="Textocomentario"/>
      </w:pPr>
      <w:r>
        <w:rPr>
          <w:rStyle w:val="Refdecomentario"/>
        </w:rPr>
        <w:annotationRef/>
      </w:r>
      <w:r w:rsidRPr="001B1CAB">
        <w:rPr>
          <w:b/>
        </w:rPr>
        <w:t>partes o tramos</w:t>
      </w:r>
    </w:p>
  </w:comment>
  <w:comment w:id="630" w:author="PETER UJFALUSSY" w:date="2015-04-17T18:57:00Z" w:initials="PU">
    <w:p w14:paraId="12484D5F" w14:textId="41EA993C" w:rsidR="00DA6D8C" w:rsidRDefault="00DA6D8C">
      <w:pPr>
        <w:pStyle w:val="Textocomentario"/>
      </w:pPr>
      <w:r>
        <w:rPr>
          <w:rStyle w:val="Refdecomentario"/>
        </w:rPr>
        <w:annotationRef/>
      </w:r>
      <w:r>
        <w:t>disyuntos</w:t>
      </w:r>
    </w:p>
  </w:comment>
  <w:comment w:id="631" w:author="PETER UJFALUSSY" w:date="2015-04-17T19:01:00Z" w:initials="PU">
    <w:p w14:paraId="60057793" w14:textId="382ADCB6" w:rsidR="00DA6D8C" w:rsidRDefault="00DA6D8C">
      <w:pPr>
        <w:pStyle w:val="Textocomentario"/>
      </w:pPr>
      <w:r>
        <w:rPr>
          <w:rStyle w:val="Refdecomentario"/>
        </w:rPr>
        <w:annotationRef/>
      </w:r>
      <w:r>
        <w:t>propia que</w:t>
      </w:r>
    </w:p>
  </w:comment>
  <w:comment w:id="632" w:author="PETER UJFALUSSY" w:date="2015-04-17T19:03:00Z" w:initials="PU">
    <w:p w14:paraId="79EEA933" w14:textId="789559E5" w:rsidR="00DA6D8C" w:rsidRPr="003977FD" w:rsidRDefault="00DA6D8C">
      <w:pPr>
        <w:pStyle w:val="Textocomentario"/>
        <w:rPr>
          <w:i/>
        </w:rPr>
      </w:pPr>
      <w:r>
        <w:rPr>
          <w:rStyle w:val="Refdecomentario"/>
        </w:rPr>
        <w:annotationRef/>
      </w:r>
      <w:r w:rsidRPr="007568C1">
        <w:rPr>
          <w:i/>
        </w:rPr>
        <w:t>f</w:t>
      </w:r>
      <w:r>
        <w:rPr>
          <w:i/>
        </w:rPr>
        <w:t xml:space="preserve"> </w:t>
      </w:r>
      <w:r w:rsidRPr="003977FD">
        <w:t>de</w:t>
      </w:r>
    </w:p>
  </w:comment>
  <w:comment w:id="633" w:author="PETER UJFALUSSY" w:date="2015-04-17T19:02:00Z" w:initials="PU">
    <w:p w14:paraId="3F26936B" w14:textId="45F24284" w:rsidR="00DA6D8C" w:rsidRDefault="00DA6D8C">
      <w:pPr>
        <w:pStyle w:val="Textocomentario"/>
      </w:pPr>
      <w:r>
        <w:rPr>
          <w:rStyle w:val="Refdecomentario"/>
        </w:rPr>
        <w:annotationRef/>
      </w:r>
    </w:p>
  </w:comment>
  <w:comment w:id="634" w:author="PETER UJFALUSSY" w:date="2015-04-17T19:05:00Z" w:initials="PU">
    <w:p w14:paraId="3D4F6216" w14:textId="1BF248E5" w:rsidR="00DA6D8C" w:rsidRDefault="00DA6D8C">
      <w:pPr>
        <w:pStyle w:val="Textocomentario"/>
      </w:pPr>
      <w:r>
        <w:rPr>
          <w:rStyle w:val="Refdecomentario"/>
        </w:rPr>
        <w:annotationRef/>
      </w:r>
      <w:r>
        <w:t xml:space="preserve">intervalo </w:t>
      </w:r>
      <m:oMath>
        <m:r>
          <w:rPr>
            <w:rFonts w:ascii="Cambria Math" w:eastAsiaTheme="minorEastAsia" w:hAnsi="Cambria Math" w:cs="Arial"/>
          </w:rPr>
          <m:t>(-4,-1)</m:t>
        </m:r>
      </m:oMath>
      <w:r w:rsidRPr="009C2756">
        <w:rPr>
          <w:rFonts w:ascii="Arial" w:eastAsiaTheme="minorEastAsia" w:hAnsi="Arial" w:cs="Arial"/>
        </w:rPr>
        <w:t>,</w:t>
      </w:r>
    </w:p>
  </w:comment>
  <w:comment w:id="635" w:author="PETER UJFALUSSY" w:date="2015-04-17T19:08:00Z" w:initials="PU">
    <w:p w14:paraId="2438F043" w14:textId="321827CE" w:rsidR="00DA6D8C" w:rsidRDefault="00DA6D8C">
      <w:pPr>
        <w:pStyle w:val="Textocomentario"/>
      </w:pPr>
      <w:r>
        <w:rPr>
          <w:rStyle w:val="Refdecomentario"/>
        </w:rPr>
        <w:annotationRef/>
      </w:r>
      <w:r>
        <w:t>Si</w:t>
      </w:r>
    </w:p>
  </w:comment>
  <w:comment w:id="636" w:author="PETER UJFALUSSY" w:date="2015-04-19T06:59:00Z" w:initials="PU">
    <w:p w14:paraId="14A6AC64" w14:textId="46CBDDAF" w:rsidR="00DA6D8C" w:rsidRDefault="00DA6D8C">
      <w:pPr>
        <w:pStyle w:val="Textocomentario"/>
      </w:pPr>
      <w:r>
        <w:rPr>
          <w:rStyle w:val="Refdecomentario"/>
        </w:rPr>
        <w:annotationRef/>
      </w:r>
      <w:r>
        <w:t>),</w:t>
      </w:r>
    </w:p>
  </w:comment>
  <w:comment w:id="637" w:author="PETER UJFALUSSY" w:date="2015-04-17T19:10:00Z" w:initials="PU">
    <w:p w14:paraId="63BBC793" w14:textId="018559F2" w:rsidR="00DA6D8C" w:rsidRDefault="00DA6D8C">
      <w:pPr>
        <w:pStyle w:val="Textocomentario"/>
      </w:pPr>
      <w:r>
        <w:rPr>
          <w:rStyle w:val="Refdecomentario"/>
        </w:rPr>
        <w:annotationRef/>
      </w:r>
      <w:r>
        <w:t>si</w:t>
      </w:r>
    </w:p>
  </w:comment>
  <w:comment w:id="638" w:author="PETER UJFALUSSY" w:date="2015-04-17T19:10:00Z" w:initials="PU">
    <w:p w14:paraId="73D84E8F" w14:textId="1CE37B64" w:rsidR="00DA6D8C" w:rsidRDefault="00DA6D8C">
      <w:pPr>
        <w:pStyle w:val="Textocomentario"/>
      </w:pPr>
      <w:r>
        <w:rPr>
          <w:rStyle w:val="Refdecomentario"/>
        </w:rPr>
        <w:annotationRef/>
      </w:r>
      <w:r>
        <w:t>si</w:t>
      </w:r>
    </w:p>
  </w:comment>
  <w:comment w:id="639" w:author="PETER UJFALUSSY" w:date="2015-04-17T19:12:00Z" w:initials="PU">
    <w:p w14:paraId="3C9A13E6" w14:textId="775292B0" w:rsidR="00DA6D8C" w:rsidRDefault="00DA6D8C">
      <w:pPr>
        <w:pStyle w:val="Textocomentario"/>
      </w:pPr>
      <w:r>
        <w:rPr>
          <w:rStyle w:val="Refdecomentario"/>
        </w:rPr>
        <w:annotationRef/>
      </w:r>
      <w:r>
        <w:t xml:space="preserve">si  </w:t>
      </w:r>
      <w:r w:rsidRPr="004A7D1D">
        <w:rPr>
          <w:i/>
        </w:rPr>
        <w:t xml:space="preserve">x </w:t>
      </w:r>
      <w:r>
        <w:t>&gt; 2</w:t>
      </w:r>
    </w:p>
  </w:comment>
  <w:comment w:id="640" w:author="PETER UJFALUSSY" w:date="2015-04-17T19:13:00Z" w:initials="PU">
    <w:p w14:paraId="35D256CF" w14:textId="0D3F03E2" w:rsidR="00DA6D8C" w:rsidRDefault="00DA6D8C">
      <w:pPr>
        <w:pStyle w:val="Textocomentario"/>
      </w:pPr>
      <w:r>
        <w:rPr>
          <w:rStyle w:val="Refdecomentario"/>
        </w:rPr>
        <w:annotationRef/>
      </w:r>
      <w:r>
        <w:t>si</w:t>
      </w:r>
    </w:p>
  </w:comment>
  <w:comment w:id="641" w:author="PETER UJFALUSSY" w:date="2015-04-17T19:13:00Z" w:initials="PU">
    <w:p w14:paraId="4584B517" w14:textId="5E3C785A" w:rsidR="00DA6D8C" w:rsidRDefault="00DA6D8C">
      <w:pPr>
        <w:pStyle w:val="Textocomentario"/>
      </w:pPr>
      <w:r>
        <w:rPr>
          <w:rStyle w:val="Refdecomentario"/>
        </w:rPr>
        <w:annotationRef/>
      </w:r>
      <w:r>
        <w:t>si</w:t>
      </w:r>
    </w:p>
  </w:comment>
  <w:comment w:id="642" w:author="PETER UJFALUSSY" w:date="2015-04-17T19:13:00Z" w:initials="PU">
    <w:p w14:paraId="50E1FA39" w14:textId="594935CC" w:rsidR="00DA6D8C" w:rsidRDefault="00DA6D8C">
      <w:pPr>
        <w:pStyle w:val="Textocomentario"/>
      </w:pPr>
      <w:r>
        <w:rPr>
          <w:rStyle w:val="Refdecomentario"/>
        </w:rPr>
        <w:annotationRef/>
      </w:r>
      <w:r>
        <w:t>si x &gt; 2</w:t>
      </w:r>
    </w:p>
  </w:comment>
  <w:comment w:id="643" w:author="PETER UJFALUSSY" w:date="2015-04-17T19:17:00Z" w:initials="PU">
    <w:p w14:paraId="75685209" w14:textId="16E4BF95" w:rsidR="00DA6D8C" w:rsidRDefault="00DA6D8C">
      <w:pPr>
        <w:pStyle w:val="Textocomentario"/>
      </w:pPr>
      <w:r>
        <w:rPr>
          <w:rStyle w:val="Refdecomentario"/>
        </w:rPr>
        <w:annotationRef/>
      </w:r>
      <w:r w:rsidRPr="003977FD">
        <w:rPr>
          <w:shd w:val="clear" w:color="auto" w:fill="F79646" w:themeFill="accent6"/>
        </w:rPr>
        <w:t xml:space="preserve">ESCRIBIR </w:t>
      </w:r>
      <m:oMath>
        <m:r>
          <w:rPr>
            <w:rFonts w:ascii="Cambria Math" w:eastAsiaTheme="minorEastAsia" w:hAnsi="Cambria Math" w:cs="Arial"/>
            <w:shd w:val="clear" w:color="auto" w:fill="F79646" w:themeFill="accent6"/>
          </w:rPr>
          <m:t>f</m:t>
        </m:r>
        <m:d>
          <m:dPr>
            <m:ctrlPr>
              <w:rPr>
                <w:rFonts w:ascii="Cambria Math" w:eastAsiaTheme="minorEastAsia" w:hAnsi="Cambria Math" w:cs="Arial"/>
                <w:i/>
                <w:shd w:val="clear" w:color="auto" w:fill="F79646" w:themeFill="accent6"/>
              </w:rPr>
            </m:ctrlPr>
          </m:dPr>
          <m:e>
            <m:r>
              <w:rPr>
                <w:rFonts w:ascii="Cambria Math" w:eastAsiaTheme="minorEastAsia" w:hAnsi="Cambria Math" w:cs="Arial"/>
                <w:shd w:val="clear" w:color="auto" w:fill="F79646" w:themeFill="accent6"/>
              </w:rPr>
              <m:t>x</m:t>
            </m:r>
          </m:e>
        </m:d>
        <m:r>
          <w:rPr>
            <w:rFonts w:ascii="Cambria Math" w:eastAsiaTheme="minorEastAsia" w:hAnsi="Cambria Math" w:cs="Arial"/>
            <w:shd w:val="clear" w:color="auto" w:fill="F79646" w:themeFill="accent6"/>
          </w:rPr>
          <m:t>=</m:t>
        </m:r>
        <m:r>
          <m:rPr>
            <m:sty m:val="p"/>
          </m:rPr>
          <w:rPr>
            <w:rFonts w:ascii="Cambria Math" w:eastAsiaTheme="minorEastAsia" w:hAnsi="Cambria Math" w:cs="Arial"/>
            <w:shd w:val="clear" w:color="auto" w:fill="F79646" w:themeFill="accent6"/>
          </w:rPr>
          <m:t>ABAJO, FRENTE A LA LLAVE</m:t>
        </m:r>
      </m:oMath>
    </w:p>
  </w:comment>
  <w:comment w:id="644" w:author="PETER UJFALUSSY" w:date="2015-04-17T19:19:00Z" w:initials="PU">
    <w:p w14:paraId="60966655" w14:textId="22298D12" w:rsidR="00DA6D8C" w:rsidRDefault="00DA6D8C">
      <w:pPr>
        <w:pStyle w:val="Textocomentario"/>
      </w:pPr>
      <w:r>
        <w:rPr>
          <w:rStyle w:val="Refdecomentario"/>
        </w:rPr>
        <w:annotationRef/>
      </w:r>
      <w:r>
        <w:t>si</w:t>
      </w:r>
    </w:p>
  </w:comment>
  <w:comment w:id="645" w:author="PETER UJFALUSSY" w:date="2015-04-17T19:19:00Z" w:initials="PU">
    <w:p w14:paraId="2F15C036" w14:textId="1B2F4082" w:rsidR="00DA6D8C" w:rsidRDefault="00DA6D8C">
      <w:pPr>
        <w:pStyle w:val="Textocomentario"/>
      </w:pPr>
      <w:r>
        <w:rPr>
          <w:rStyle w:val="Refdecomentario"/>
        </w:rPr>
        <w:annotationRef/>
      </w:r>
      <w:r>
        <w:t>si</w:t>
      </w:r>
    </w:p>
  </w:comment>
  <w:comment w:id="646" w:author="PETER UJFALUSSY" w:date="2015-04-17T19:19:00Z" w:initials="PU">
    <w:p w14:paraId="7ECA6D6D" w14:textId="576AD59A" w:rsidR="00DA6D8C" w:rsidRDefault="00DA6D8C">
      <w:pPr>
        <w:pStyle w:val="Textocomentario"/>
      </w:pPr>
      <w:r>
        <w:rPr>
          <w:rStyle w:val="Refdecomentario"/>
        </w:rPr>
        <w:annotationRef/>
      </w:r>
      <w:r>
        <w:t>si x &gt; 2</w:t>
      </w:r>
    </w:p>
  </w:comment>
  <w:comment w:id="647" w:author="PETER UJFALUSSY" w:date="2015-04-17T19:37:00Z" w:initials="PU">
    <w:p w14:paraId="4478060A" w14:textId="0936A466" w:rsidR="00DA6D8C" w:rsidRDefault="00DA6D8C" w:rsidP="007E7DB0">
      <w:pPr>
        <w:pStyle w:val="Textocomentario"/>
      </w:pPr>
      <w:r>
        <w:rPr>
          <w:rStyle w:val="Refdecomentario"/>
        </w:rPr>
        <w:annotationRef/>
      </w:r>
      <w:r>
        <w:t>Considera la función g, con dominio los reales, definida en la forma</w:t>
      </w:r>
    </w:p>
    <w:p w14:paraId="3AFCBD0D" w14:textId="0CED5E90" w:rsidR="00DA6D8C" w:rsidRDefault="00DA6D8C">
      <w:pPr>
        <w:pStyle w:val="Textocomentario"/>
      </w:pPr>
    </w:p>
  </w:comment>
  <w:comment w:id="648" w:author="PETER UJFALUSSY" w:date="2015-04-17T19:22:00Z" w:initials="PU">
    <w:p w14:paraId="7CB0BC8A" w14:textId="268185F4" w:rsidR="00DA6D8C" w:rsidRDefault="00DA6D8C" w:rsidP="003977FD">
      <w:pPr>
        <w:pStyle w:val="Textocomentario"/>
        <w:shd w:val="clear" w:color="auto" w:fill="F79646" w:themeFill="accent6"/>
      </w:pPr>
      <w:r>
        <w:rPr>
          <w:rStyle w:val="Refdecomentario"/>
        </w:rPr>
        <w:annotationRef/>
      </w:r>
      <w:r>
        <w:t>ESCRIBIR si EN VEZ DE SI Y ALINEAR</w:t>
      </w:r>
    </w:p>
    <w:p w14:paraId="7DBE9239" w14:textId="1220B8BE" w:rsidR="00DA6D8C" w:rsidRDefault="00DA6D8C" w:rsidP="003977FD">
      <w:pPr>
        <w:pStyle w:val="Textocomentario"/>
        <w:shd w:val="clear" w:color="auto" w:fill="F79646" w:themeFill="accent6"/>
      </w:pPr>
      <w:r>
        <w:t>ALINEAR EL SEGUNDO 4 CONEL 6</w:t>
      </w:r>
    </w:p>
    <w:p w14:paraId="2DFE2A54" w14:textId="33432492" w:rsidR="00DA6D8C" w:rsidRDefault="00DA6D8C" w:rsidP="003977FD">
      <w:pPr>
        <w:pStyle w:val="Textocomentario"/>
        <w:shd w:val="clear" w:color="auto" w:fill="F79646" w:themeFill="accent6"/>
      </w:pPr>
      <w:r>
        <w:t>JUSTIFICAR  -x + 8 A LA IZQUIERDA</w:t>
      </w:r>
    </w:p>
    <w:p w14:paraId="3891590D" w14:textId="0C9DD2F9" w:rsidR="00DA6D8C" w:rsidRDefault="00DA6D8C" w:rsidP="003977FD">
      <w:pPr>
        <w:pStyle w:val="Textocomentario"/>
        <w:shd w:val="clear" w:color="auto" w:fill="F79646" w:themeFill="accent6"/>
      </w:pPr>
      <w:r>
        <w:t xml:space="preserve">ESCRIBIR </w:t>
      </w:r>
      <w:r w:rsidRPr="005D5E3A">
        <w:rPr>
          <w:i/>
        </w:rPr>
        <w:t>x</w:t>
      </w:r>
      <w:r>
        <w:t xml:space="preserve"> &gt; 4 EN LUGAR DE 4 &lt; </w:t>
      </w:r>
      <w:r w:rsidRPr="005D5E3A">
        <w:rPr>
          <w:i/>
        </w:rPr>
        <w:t>x</w:t>
      </w:r>
    </w:p>
  </w:comment>
  <w:comment w:id="649" w:author="PETER UJFALUSSY" w:date="2015-04-17T19:28:00Z" w:initials="PU">
    <w:p w14:paraId="104D8BAA" w14:textId="7D1263E9" w:rsidR="00DA6D8C" w:rsidRDefault="00DA6D8C">
      <w:pPr>
        <w:pStyle w:val="Textocomentario"/>
      </w:pPr>
      <w:r>
        <w:rPr>
          <w:rStyle w:val="Refdecomentario"/>
        </w:rPr>
        <w:annotationRef/>
      </w:r>
      <w:r>
        <w:t>Gráfica de la función g dada en el ejemplo 2</w:t>
      </w:r>
    </w:p>
    <w:p w14:paraId="088CAC19" w14:textId="6B57A2DD" w:rsidR="00DA6D8C" w:rsidRDefault="00DA6D8C">
      <w:pPr>
        <w:pStyle w:val="Textocomentario"/>
      </w:pPr>
      <w:r w:rsidRPr="003977FD">
        <w:rPr>
          <w:shd w:val="clear" w:color="auto" w:fill="F79646" w:themeFill="accent6"/>
        </w:rPr>
        <w:t xml:space="preserve">MODIFICAR LA GRÁFICA DEJANDO UN HUECO </w:t>
      </w:r>
      <w:r>
        <w:rPr>
          <w:shd w:val="clear" w:color="auto" w:fill="F79646" w:themeFill="accent6"/>
        </w:rPr>
        <w:t>EN EL EJE VERTICAL EN EL VALOR 4</w:t>
      </w:r>
    </w:p>
  </w:comment>
  <w:comment w:id="650" w:author="PETER UJFALUSSY" w:date="2015-04-19T07:09:00Z" w:initials="PU">
    <w:p w14:paraId="1C0FF2CC" w14:textId="69203192" w:rsidR="00DA6D8C" w:rsidRDefault="00DA6D8C">
      <w:pPr>
        <w:pStyle w:val="Textocomentario"/>
      </w:pPr>
      <w:r>
        <w:rPr>
          <w:rStyle w:val="Refdecomentario"/>
        </w:rPr>
        <w:annotationRef/>
      </w:r>
      <w:r w:rsidRPr="007C2A76">
        <w:rPr>
          <w:i/>
        </w:rPr>
        <w:t>g</w:t>
      </w:r>
      <w:r>
        <w:t>(</w:t>
      </w:r>
      <w:r w:rsidRPr="007C2A76">
        <w:rPr>
          <w:i/>
        </w:rPr>
        <w:t>x</w:t>
      </w:r>
      <w:r>
        <w:t>) del ejemplo 2</w:t>
      </w:r>
    </w:p>
  </w:comment>
  <w:comment w:id="651" w:author="PETER UJFALUSSY" w:date="2015-04-17T19:43:00Z" w:initials="PU">
    <w:p w14:paraId="14766F8D" w14:textId="400BD661" w:rsidR="00DA6D8C" w:rsidRDefault="00DA6D8C">
      <w:pPr>
        <w:pStyle w:val="Textocomentario"/>
      </w:pPr>
      <w:r>
        <w:rPr>
          <w:rStyle w:val="Refdecomentario"/>
        </w:rPr>
        <w:annotationRef/>
      </w:r>
      <w:r>
        <w:t>disyuntos</w:t>
      </w:r>
    </w:p>
  </w:comment>
  <w:comment w:id="652" w:author="PETER UJFALUSSY" w:date="2015-04-17T19:43:00Z" w:initials="PU">
    <w:p w14:paraId="212C24FA" w14:textId="2AEB5E9F" w:rsidR="00DA6D8C" w:rsidRDefault="00DA6D8C">
      <w:pPr>
        <w:pStyle w:val="Textocomentario"/>
      </w:pPr>
      <w:r>
        <w:rPr>
          <w:rStyle w:val="Refdecomentario"/>
        </w:rPr>
        <w:annotationRef/>
      </w:r>
      <w:r>
        <w:t>Considera la</w:t>
      </w:r>
    </w:p>
  </w:comment>
  <w:comment w:id="653" w:author="PETER UJFALUSSY" w:date="2015-04-17T19:44:00Z" w:initials="PU">
    <w:p w14:paraId="2299B661" w14:textId="4A2A7E9B" w:rsidR="00DA6D8C" w:rsidRDefault="00DA6D8C">
      <w:pPr>
        <w:pStyle w:val="Textocomentario"/>
      </w:pPr>
      <w:r>
        <w:rPr>
          <w:rStyle w:val="Refdecomentario"/>
        </w:rPr>
        <w:annotationRef/>
      </w:r>
      <w:r>
        <w:t>si</w:t>
      </w:r>
    </w:p>
  </w:comment>
  <w:comment w:id="654" w:author="PETER UJFALUSSY" w:date="2015-04-17T19:45:00Z" w:initials="PU">
    <w:p w14:paraId="5B47CB76" w14:textId="4FE6C6AD" w:rsidR="00DA6D8C" w:rsidRDefault="00DA6D8C">
      <w:pPr>
        <w:pStyle w:val="Textocomentario"/>
      </w:pPr>
      <w:r>
        <w:rPr>
          <w:rStyle w:val="Refdecomentario"/>
        </w:rPr>
        <w:annotationRef/>
      </w:r>
      <w:r>
        <w:t>si</w:t>
      </w:r>
    </w:p>
  </w:comment>
  <w:comment w:id="655" w:author="PETER UJFALUSSY" w:date="2015-04-17T19:45:00Z" w:initials="PU">
    <w:p w14:paraId="55F7AB41" w14:textId="00B3C1F0" w:rsidR="00DA6D8C" w:rsidRDefault="00DA6D8C">
      <w:pPr>
        <w:pStyle w:val="Textocomentario"/>
      </w:pPr>
      <w:r>
        <w:rPr>
          <w:rStyle w:val="Refdecomentario"/>
        </w:rPr>
        <w:annotationRef/>
      </w:r>
      <w:r>
        <w:t>si x &gt; 2</w:t>
      </w:r>
    </w:p>
  </w:comment>
  <w:comment w:id="656" w:author="PETER UJFALUSSY" w:date="2015-04-17T19:50:00Z" w:initials="PU">
    <w:p w14:paraId="66D7BA82" w14:textId="6586EBAF" w:rsidR="00DA6D8C" w:rsidRDefault="00DA6D8C">
      <w:pPr>
        <w:pStyle w:val="Textocomentario"/>
      </w:pPr>
      <w:r>
        <w:rPr>
          <w:rStyle w:val="Refdecomentario"/>
        </w:rPr>
        <w:annotationRef/>
      </w:r>
      <w:r>
        <w:t xml:space="preserve">Esta expresión no corresponde a una función, puesto que los dos primeros intervalos de la definición no son disyuntos, lo que ocasiona que existan valores de </w:t>
      </w:r>
      <w:r w:rsidRPr="0068264C">
        <w:rPr>
          <w:i/>
        </w:rPr>
        <w:t>x</w:t>
      </w:r>
      <w:r>
        <w:t xml:space="preserve"> con dos imágenes. Por ejemplo, para </w:t>
      </w:r>
      <w:r w:rsidRPr="000C7241">
        <w:rPr>
          <w:i/>
        </w:rPr>
        <w:t>x</w:t>
      </w:r>
      <w:r>
        <w:t xml:space="preserve"> = 0, hay una imagen </w:t>
      </w:r>
      <w:r w:rsidRPr="000C7241">
        <w:rPr>
          <w:i/>
        </w:rPr>
        <w:t>r</w:t>
      </w:r>
      <w:r>
        <w:t xml:space="preserve">(0) = 3, según la definición del primer tozo, y otra </w:t>
      </w:r>
      <w:r w:rsidRPr="000C7241">
        <w:rPr>
          <w:i/>
        </w:rPr>
        <w:t>r</w:t>
      </w:r>
      <w:r>
        <w:t>(0) = (0)</w:t>
      </w:r>
      <w:r w:rsidRPr="0068264C">
        <w:rPr>
          <w:vertAlign w:val="superscript"/>
        </w:rPr>
        <w:t>2</w:t>
      </w:r>
      <w:r>
        <w:t xml:space="preserve"> + 2 = 2, según la definición del segundo trozo.</w:t>
      </w:r>
    </w:p>
  </w:comment>
  <w:comment w:id="657" w:author="PETER UJFALUSSY" w:date="2015-04-19T07:22:00Z" w:initials="PU">
    <w:p w14:paraId="3137DA43" w14:textId="771C13A0" w:rsidR="00DA6D8C" w:rsidRDefault="00DA6D8C">
      <w:pPr>
        <w:pStyle w:val="Textocomentario"/>
      </w:pPr>
      <w:r>
        <w:rPr>
          <w:rStyle w:val="Refdecomentario"/>
        </w:rPr>
        <w:annotationRef/>
      </w:r>
      <w:r>
        <w:t>Gráfica de una relación no funcional definida por trozos</w:t>
      </w:r>
    </w:p>
  </w:comment>
  <w:comment w:id="658" w:author="PETER UJFALUSSY" w:date="2015-04-19T07:12:00Z" w:initials="PU">
    <w:p w14:paraId="4AD12894" w14:textId="09EDBC94" w:rsidR="00DA6D8C" w:rsidRDefault="00DA6D8C">
      <w:pPr>
        <w:pStyle w:val="Textocomentario"/>
      </w:pPr>
      <w:r>
        <w:rPr>
          <w:rStyle w:val="Refdecomentario"/>
        </w:rPr>
        <w:annotationRef/>
      </w:r>
      <w:r>
        <w:t>si</w:t>
      </w:r>
    </w:p>
  </w:comment>
  <w:comment w:id="659" w:author="PETER UJFALUSSY" w:date="2015-04-19T07:12:00Z" w:initials="PU">
    <w:p w14:paraId="006821A2" w14:textId="6E740CC4" w:rsidR="00DA6D8C" w:rsidRDefault="00DA6D8C">
      <w:pPr>
        <w:pStyle w:val="Textocomentario"/>
      </w:pPr>
      <w:r>
        <w:rPr>
          <w:rStyle w:val="Refdecomentario"/>
        </w:rPr>
        <w:annotationRef/>
      </w:r>
      <w:r>
        <w:t>si</w:t>
      </w:r>
    </w:p>
  </w:comment>
  <w:comment w:id="660" w:author="PETER UJFALUSSY" w:date="2015-04-19T07:13:00Z" w:initials="PU">
    <w:p w14:paraId="751AB14A" w14:textId="25DE6308" w:rsidR="00DA6D8C" w:rsidRDefault="00DA6D8C">
      <w:pPr>
        <w:pStyle w:val="Textocomentario"/>
      </w:pPr>
      <w:r>
        <w:rPr>
          <w:rStyle w:val="Refdecomentario"/>
        </w:rPr>
        <w:annotationRef/>
      </w:r>
      <w:r>
        <w:t>si x &gt; 2</w:t>
      </w:r>
    </w:p>
  </w:comment>
  <w:comment w:id="661" w:author="PETER UJFALUSSY" w:date="2015-04-17T20:04:00Z" w:initials="PU">
    <w:p w14:paraId="76E2C48E" w14:textId="63B8256A" w:rsidR="00DA6D8C" w:rsidRDefault="00DA6D8C">
      <w:pPr>
        <w:pStyle w:val="Textocomentario"/>
      </w:pPr>
      <w:r>
        <w:rPr>
          <w:rStyle w:val="Refdecomentario"/>
        </w:rPr>
        <w:annotationRef/>
      </w:r>
      <w:r>
        <w:t>función</w:t>
      </w:r>
    </w:p>
  </w:comment>
  <w:comment w:id="662" w:author="PETER UJFALUSSY" w:date="2015-04-17T20:04:00Z" w:initials="PU">
    <w:p w14:paraId="2A804AB8" w14:textId="281B4226" w:rsidR="00DA6D8C" w:rsidRDefault="00DA6D8C">
      <w:pPr>
        <w:pStyle w:val="Textocomentario"/>
      </w:pPr>
      <w:r>
        <w:rPr>
          <w:rStyle w:val="Refdecomentario"/>
        </w:rPr>
        <w:annotationRef/>
      </w:r>
      <w:r>
        <w:t>comunes</w:t>
      </w:r>
    </w:p>
  </w:comment>
  <w:comment w:id="663" w:author="PETER UJFALUSSY" w:date="2015-04-17T20:05:00Z" w:initials="PU">
    <w:p w14:paraId="38C56B7F" w14:textId="0AA5B7C1" w:rsidR="00DA6D8C" w:rsidRDefault="00DA6D8C">
      <w:pPr>
        <w:pStyle w:val="Textocomentario"/>
      </w:pPr>
      <w:r>
        <w:rPr>
          <w:rStyle w:val="Refdecomentario"/>
        </w:rPr>
        <w:annotationRef/>
      </w:r>
      <w:r>
        <w:t>entera. Las estudiaremos a continuación.</w:t>
      </w:r>
    </w:p>
  </w:comment>
  <w:comment w:id="664" w:author="PETER UJFALUSSY" w:date="2015-04-17T21:38:00Z" w:initials="PU">
    <w:p w14:paraId="389108E2" w14:textId="5F3770EE" w:rsidR="00DA6D8C" w:rsidRDefault="00DA6D8C">
      <w:pPr>
        <w:pStyle w:val="Textocomentario"/>
      </w:pPr>
      <w:r>
        <w:rPr>
          <w:rStyle w:val="Refdecomentario"/>
        </w:rPr>
        <w:annotationRef/>
      </w:r>
      <w:r>
        <w:t>,</w:t>
      </w:r>
    </w:p>
  </w:comment>
  <w:comment w:id="665" w:author="PETER UJFALUSSY" w:date="2015-04-19T07:26:00Z" w:initials="PU">
    <w:p w14:paraId="1382FB9F" w14:textId="50407D74" w:rsidR="00DA6D8C" w:rsidRDefault="00DA6D8C">
      <w:pPr>
        <w:pStyle w:val="Textocomentario"/>
      </w:pPr>
      <w:r>
        <w:rPr>
          <w:rStyle w:val="Refdecomentario"/>
        </w:rPr>
        <w:annotationRef/>
      </w:r>
      <w:r>
        <w:t>reales no</w:t>
      </w:r>
    </w:p>
  </w:comment>
  <w:comment w:id="666" w:author="PETER UJFALUSSY" w:date="2015-04-17T21:42:00Z" w:initials="PU">
    <w:p w14:paraId="06994D17" w14:textId="23D8AD66" w:rsidR="00DA6D8C" w:rsidRDefault="00DA6D8C">
      <w:pPr>
        <w:pStyle w:val="Textocomentario"/>
      </w:pPr>
      <w:r>
        <w:rPr>
          <w:rStyle w:val="Refdecomentario"/>
        </w:rPr>
        <w:annotationRef/>
      </w:r>
      <w:r>
        <w:t>si</w:t>
      </w:r>
    </w:p>
  </w:comment>
  <w:comment w:id="667" w:author="PETER UJFALUSSY" w:date="2015-04-17T21:42:00Z" w:initials="PU">
    <w:p w14:paraId="4A80EBDC" w14:textId="4910E013" w:rsidR="00DA6D8C" w:rsidRDefault="00DA6D8C">
      <w:pPr>
        <w:pStyle w:val="Textocomentario"/>
      </w:pPr>
      <w:r>
        <w:rPr>
          <w:rStyle w:val="Refdecomentario"/>
        </w:rPr>
        <w:annotationRef/>
      </w:r>
      <w:r>
        <w:t>si</w:t>
      </w:r>
    </w:p>
  </w:comment>
  <w:comment w:id="668" w:author="PETER UJFALUSSY" w:date="2015-04-17T21:59:00Z" w:initials="PU">
    <w:p w14:paraId="376AF44E" w14:textId="04C5A09A" w:rsidR="00DA6D8C" w:rsidRPr="0033672C" w:rsidRDefault="00DA6D8C">
      <w:pPr>
        <w:pStyle w:val="Textocomentario"/>
        <w:rPr>
          <w:lang w:val="es-CO"/>
        </w:rPr>
      </w:pPr>
      <w:r>
        <w:rPr>
          <w:rStyle w:val="Refdecomentario"/>
        </w:rPr>
        <w:annotationRef/>
      </w:r>
      <w:r>
        <w:t xml:space="preserve">está </w:t>
      </w:r>
    </w:p>
  </w:comment>
  <w:comment w:id="669" w:author="PETER UJFALUSSY" w:date="2015-04-17T21:59:00Z" w:initials="PU">
    <w:p w14:paraId="2CAEEF5D" w14:textId="583FEBB6" w:rsidR="00DA6D8C" w:rsidRDefault="00DA6D8C">
      <w:pPr>
        <w:pStyle w:val="Textocomentario"/>
      </w:pPr>
      <w:r>
        <w:rPr>
          <w:rStyle w:val="Refdecomentario"/>
        </w:rPr>
        <w:annotationRef/>
      </w:r>
      <w:r>
        <w:t>, en el modo siguiente:</w:t>
      </w:r>
    </w:p>
  </w:comment>
  <w:comment w:id="670" w:author="PETER UJFALUSSY" w:date="2015-04-17T21:45:00Z" w:initials="PU">
    <w:p w14:paraId="24A5F4A6" w14:textId="445B092D" w:rsidR="00DA6D8C" w:rsidRDefault="00DA6D8C">
      <w:pPr>
        <w:pStyle w:val="Textocomentario"/>
      </w:pPr>
      <w:r>
        <w:rPr>
          <w:rStyle w:val="Refdecomentario"/>
        </w:rPr>
        <w:annotationRef/>
      </w:r>
      <w:r>
        <w:t xml:space="preserve">si </w:t>
      </w:r>
      <m:oMath>
        <m:r>
          <w:rPr>
            <w:rFonts w:ascii="Cambria Math" w:hAnsi="Cambria Math" w:cs="Arial"/>
          </w:rPr>
          <m:t>-2≤x&lt;-1</m:t>
        </m:r>
      </m:oMath>
      <w:r>
        <w:t xml:space="preserve"> </w:t>
      </w:r>
    </w:p>
  </w:comment>
  <w:comment w:id="671" w:author="PETER UJFALUSSY" w:date="2015-04-17T21:46:00Z" w:initials="PU">
    <w:p w14:paraId="58B09372" w14:textId="43EC603E" w:rsidR="00DA6D8C" w:rsidRDefault="00DA6D8C">
      <w:pPr>
        <w:pStyle w:val="Textocomentario"/>
      </w:pPr>
      <w:r>
        <w:rPr>
          <w:rStyle w:val="Refdecomentario"/>
        </w:rPr>
        <w:annotationRef/>
      </w:r>
      <w:r>
        <w:t xml:space="preserve">si </w:t>
      </w:r>
      <m:oMath>
        <m:r>
          <w:rPr>
            <w:rFonts w:ascii="Cambria Math" w:hAnsi="Cambria Math" w:cs="Arial"/>
          </w:rPr>
          <m:t>-1≤x&lt;0</m:t>
        </m:r>
      </m:oMath>
    </w:p>
  </w:comment>
  <w:comment w:id="672" w:author="PETER UJFALUSSY" w:date="2015-04-17T21:46:00Z" w:initials="PU">
    <w:p w14:paraId="0A4D7289" w14:textId="379B2B48" w:rsidR="00DA6D8C" w:rsidRDefault="00DA6D8C">
      <w:pPr>
        <w:pStyle w:val="Textocomentario"/>
      </w:pPr>
      <w:r>
        <w:rPr>
          <w:rStyle w:val="Refdecomentario"/>
        </w:rPr>
        <w:annotationRef/>
      </w:r>
      <w:r>
        <w:t>si</w:t>
      </w:r>
    </w:p>
  </w:comment>
  <w:comment w:id="673" w:author="PETER UJFALUSSY" w:date="2015-04-17T21:46:00Z" w:initials="PU">
    <w:p w14:paraId="56D84757" w14:textId="224C67C0" w:rsidR="00DA6D8C" w:rsidRDefault="00DA6D8C">
      <w:pPr>
        <w:pStyle w:val="Textocomentario"/>
      </w:pPr>
      <w:r>
        <w:rPr>
          <w:rStyle w:val="Refdecomentario"/>
        </w:rPr>
        <w:annotationRef/>
      </w:r>
      <w:r>
        <w:t>si</w:t>
      </w:r>
    </w:p>
  </w:comment>
  <w:comment w:id="674" w:author="PETER UJFALUSSY" w:date="2015-04-17T21:46:00Z" w:initials="PU">
    <w:p w14:paraId="6834EE57" w14:textId="444267A7" w:rsidR="00DA6D8C" w:rsidRDefault="00DA6D8C">
      <w:pPr>
        <w:pStyle w:val="Textocomentario"/>
      </w:pPr>
      <w:r>
        <w:rPr>
          <w:rStyle w:val="Refdecomentario"/>
        </w:rPr>
        <w:annotationRef/>
      </w:r>
      <w:r>
        <w:t>si</w:t>
      </w:r>
    </w:p>
  </w:comment>
  <w:comment w:id="675" w:author="PETER UJFALUSSY" w:date="2015-04-17T21:52:00Z" w:initials="PU">
    <w:p w14:paraId="5E350B41" w14:textId="4353B8FE" w:rsidR="00DA6D8C" w:rsidRDefault="00DA6D8C">
      <w:pPr>
        <w:pStyle w:val="Textocomentario"/>
      </w:pPr>
      <w:r>
        <w:rPr>
          <w:rStyle w:val="Refdecomentario"/>
        </w:rPr>
        <w:annotationRef/>
      </w:r>
      <w:r>
        <w:t xml:space="preserve">entera, denotada como </w:t>
      </w:r>
      <m:oMath>
        <m:d>
          <m:dPr>
            <m:begChr m:val="⟦"/>
            <m:endChr m:val="⟧"/>
            <m:ctrlPr>
              <w:rPr>
                <w:rFonts w:ascii="Cambria Math" w:hAnsi="Cambria Math" w:cs="Arial"/>
                <w:i/>
              </w:rPr>
            </m:ctrlPr>
          </m:dPr>
          <m:e>
            <m:r>
              <w:rPr>
                <w:rFonts w:ascii="Cambria Math" w:hAnsi="Cambria Math" w:cs="Arial"/>
              </w:rPr>
              <m:t>x</m:t>
            </m:r>
          </m:e>
        </m:d>
      </m:oMath>
      <w:r>
        <w:t xml:space="preserve"> ,  </w:t>
      </w:r>
    </w:p>
  </w:comment>
  <w:comment w:id="676" w:author="PETER UJFALUSSY" w:date="2015-04-17T21:54:00Z" w:initials="PU">
    <w:p w14:paraId="7DECBC44" w14:textId="7DFF6E4A" w:rsidR="00DA6D8C" w:rsidRDefault="00DA6D8C">
      <w:pPr>
        <w:pStyle w:val="Textocomentario"/>
      </w:pPr>
      <w:r>
        <w:rPr>
          <w:rStyle w:val="Refdecomentario"/>
        </w:rPr>
        <w:annotationRef/>
      </w:r>
    </w:p>
  </w:comment>
  <w:comment w:id="677" w:author="PETER UJFALUSSY" w:date="2015-04-17T21:54:00Z" w:initials="PU">
    <w:p w14:paraId="14A2FE2E" w14:textId="6444B47D" w:rsidR="00DA6D8C" w:rsidRDefault="00DA6D8C">
      <w:pPr>
        <w:pStyle w:val="Textocomentario"/>
      </w:pPr>
      <w:r>
        <w:rPr>
          <w:rStyle w:val="Refdecomentario"/>
        </w:rPr>
        <w:annotationRef/>
      </w:r>
      <w:r>
        <w:t>considerado</w:t>
      </w:r>
    </w:p>
  </w:comment>
  <w:comment w:id="678" w:author="PETER UJFALUSSY" w:date="2015-04-19T07:32:00Z" w:initials="PU">
    <w:p w14:paraId="0849B121" w14:textId="79399BE3" w:rsidR="00DA6D8C" w:rsidRDefault="00DA6D8C">
      <w:pPr>
        <w:pStyle w:val="Textocomentario"/>
      </w:pPr>
      <w:r>
        <w:rPr>
          <w:rStyle w:val="Refdecomentario"/>
        </w:rPr>
        <w:annotationRef/>
      </w:r>
      <w:r>
        <w:t>Transformación</w:t>
      </w:r>
    </w:p>
  </w:comment>
  <w:comment w:id="679" w:author="PETER UJFALUSSY" w:date="2015-04-17T22:04:00Z" w:initials="PU">
    <w:p w14:paraId="1B422E01" w14:textId="54EB9755" w:rsidR="00DA6D8C" w:rsidRDefault="00DA6D8C">
      <w:pPr>
        <w:pStyle w:val="Textocomentario"/>
      </w:pPr>
      <w:r>
        <w:rPr>
          <w:rStyle w:val="Refdecomentario"/>
        </w:rPr>
        <w:annotationRef/>
      </w:r>
    </w:p>
  </w:comment>
  <w:comment w:id="680" w:author="PETER UJFALUSSY" w:date="2015-04-17T22:04:00Z" w:initials="PU">
    <w:p w14:paraId="6D196FD8" w14:textId="03E494C1" w:rsidR="00DA6D8C" w:rsidRDefault="00DA6D8C">
      <w:pPr>
        <w:pStyle w:val="Textocomentario"/>
      </w:pPr>
      <w:r>
        <w:rPr>
          <w:rStyle w:val="Refdecomentario"/>
        </w:rPr>
        <w:annotationRef/>
      </w:r>
    </w:p>
  </w:comment>
  <w:comment w:id="681" w:author="PETER UJFALUSSY" w:date="2015-04-17T22:04:00Z" w:initials="PU">
    <w:p w14:paraId="732B5726" w14:textId="0A6C8F96" w:rsidR="00DA6D8C" w:rsidRDefault="00DA6D8C">
      <w:pPr>
        <w:pStyle w:val="Textocomentario"/>
      </w:pPr>
      <w:r>
        <w:rPr>
          <w:rStyle w:val="Refdecomentario"/>
        </w:rPr>
        <w:annotationRef/>
      </w:r>
      <w:r>
        <w:t>á</w:t>
      </w:r>
    </w:p>
  </w:comment>
  <w:comment w:id="682" w:author="PETER UJFALUSSY" w:date="2015-04-17T22:05:00Z" w:initials="PU">
    <w:p w14:paraId="74EB854A" w14:textId="0A656218" w:rsidR="00DA6D8C" w:rsidRDefault="00DA6D8C">
      <w:pPr>
        <w:pStyle w:val="Textocomentario"/>
      </w:pPr>
      <w:r>
        <w:rPr>
          <w:rStyle w:val="Refdecomentario"/>
        </w:rPr>
        <w:annotationRef/>
      </w:r>
    </w:p>
  </w:comment>
  <w:comment w:id="683" w:author="PETER UJFALUSSY" w:date="2015-04-17T22:05:00Z" w:initials="PU">
    <w:p w14:paraId="6E70F015" w14:textId="71B35826" w:rsidR="00DA6D8C" w:rsidRDefault="00DA6D8C">
      <w:pPr>
        <w:pStyle w:val="Textocomentario"/>
      </w:pPr>
      <w:r>
        <w:rPr>
          <w:rStyle w:val="Refdecomentario"/>
        </w:rPr>
        <w:annotationRef/>
      </w:r>
      <w:r>
        <w:t>las gráficas de otras funciones</w:t>
      </w:r>
    </w:p>
  </w:comment>
  <w:comment w:id="684" w:author="PETER UJFALUSSY" w:date="2015-04-17T22:08:00Z" w:initials="PU">
    <w:p w14:paraId="4FCEA39B" w14:textId="2A0D9C33" w:rsidR="00DA6D8C" w:rsidRDefault="00DA6D8C">
      <w:pPr>
        <w:pStyle w:val="Textocomentario"/>
      </w:pPr>
      <w:r>
        <w:rPr>
          <w:rStyle w:val="Refdecomentario"/>
        </w:rPr>
        <w:annotationRef/>
      </w:r>
      <w:r>
        <w:t>a</w:t>
      </w:r>
    </w:p>
  </w:comment>
  <w:comment w:id="685" w:author="PETER UJFALUSSY" w:date="2015-04-19T07:34:00Z" w:initials="PU">
    <w:p w14:paraId="188FE013" w14:textId="6BEB9AFA" w:rsidR="00DA6D8C" w:rsidRDefault="00DA6D8C">
      <w:pPr>
        <w:pStyle w:val="Textocomentario"/>
      </w:pPr>
      <w:r>
        <w:rPr>
          <w:rStyle w:val="Refdecomentario"/>
        </w:rPr>
        <w:annotationRef/>
      </w:r>
      <w:r>
        <w:t>acerca de</w:t>
      </w:r>
    </w:p>
  </w:comment>
  <w:comment w:id="686" w:author="PETER UJFALUSSY" w:date="2015-04-17T22:08:00Z" w:initials="PU">
    <w:p w14:paraId="672E0B58" w14:textId="6C761F5C" w:rsidR="00DA6D8C" w:rsidRDefault="00DA6D8C">
      <w:pPr>
        <w:pStyle w:val="Textocomentario"/>
      </w:pPr>
      <w:r>
        <w:rPr>
          <w:rStyle w:val="Refdecomentario"/>
        </w:rPr>
        <w:annotationRef/>
      </w:r>
    </w:p>
  </w:comment>
  <w:comment w:id="687" w:author="PETER UJFALUSSY" w:date="2015-04-17T22:23:00Z" w:initials="PU">
    <w:p w14:paraId="43A13C67" w14:textId="1101DDE2" w:rsidR="00DA6D8C" w:rsidRDefault="00DA6D8C">
      <w:pPr>
        <w:pStyle w:val="Textocomentario"/>
      </w:pPr>
      <w:r>
        <w:rPr>
          <w:rStyle w:val="Refdecomentario"/>
        </w:rPr>
        <w:annotationRef/>
      </w:r>
      <w:r>
        <w:t>estructuras aditivas y multiplicativas</w:t>
      </w:r>
    </w:p>
  </w:comment>
  <w:comment w:id="688" w:author="PETER UJFALUSSY" w:date="2015-04-19T07:35:00Z" w:initials="PU">
    <w:p w14:paraId="0A9015F7" w14:textId="77DBD55A" w:rsidR="00DA6D8C" w:rsidRPr="00B63F40" w:rsidRDefault="00DA6D8C">
      <w:pPr>
        <w:pStyle w:val="Textocomentario"/>
        <w:rPr>
          <w:b/>
        </w:rPr>
      </w:pPr>
      <w:r>
        <w:rPr>
          <w:rStyle w:val="Refdecomentario"/>
        </w:rPr>
        <w:annotationRef/>
      </w:r>
      <w:r w:rsidRPr="00B63F40">
        <w:rPr>
          <w:b/>
        </w:rPr>
        <w:t>4.1</w:t>
      </w:r>
    </w:p>
  </w:comment>
  <w:comment w:id="689" w:author="PETER UJFALUSSY" w:date="2015-04-19T07:37:00Z" w:initials="PU">
    <w:p w14:paraId="33EE1AF7" w14:textId="3684B303" w:rsidR="00DA6D8C" w:rsidRPr="00B63F40" w:rsidRDefault="00DA6D8C">
      <w:pPr>
        <w:pStyle w:val="Textocomentario"/>
        <w:rPr>
          <w:b/>
        </w:rPr>
      </w:pPr>
      <w:r>
        <w:rPr>
          <w:rStyle w:val="Refdecomentario"/>
        </w:rPr>
        <w:annotationRef/>
      </w:r>
      <w:r w:rsidRPr="00B63F40">
        <w:rPr>
          <w:b/>
        </w:rPr>
        <w:t>cociente</w:t>
      </w:r>
    </w:p>
  </w:comment>
  <w:comment w:id="690" w:author="PETER UJFALUSSY" w:date="2015-04-17T22:25:00Z" w:initials="PU">
    <w:p w14:paraId="0FA9E4EC" w14:textId="03BFDF98" w:rsidR="00DA6D8C" w:rsidRDefault="00DA6D8C">
      <w:pPr>
        <w:pStyle w:val="Textocomentario"/>
      </w:pPr>
      <w:r>
        <w:rPr>
          <w:rStyle w:val="Refdecomentario"/>
        </w:rPr>
        <w:annotationRef/>
      </w:r>
    </w:p>
  </w:comment>
  <w:comment w:id="691" w:author="PETER UJFALUSSY" w:date="2015-04-17T22:27:00Z" w:initials="PU">
    <w:p w14:paraId="3E639366" w14:textId="37BA05AA" w:rsidR="00DA6D8C" w:rsidRDefault="00DA6D8C">
      <w:pPr>
        <w:pStyle w:val="Textocomentario"/>
      </w:pPr>
      <w:r>
        <w:rPr>
          <w:rStyle w:val="Refdecomentario"/>
        </w:rPr>
        <w:annotationRef/>
      </w:r>
      <w:r>
        <w:t>pertenezca tanto al dominio de</w:t>
      </w:r>
      <w:r w:rsidRPr="000E68D7">
        <w:rPr>
          <w:i/>
        </w:rPr>
        <w:t xml:space="preserve"> f </w:t>
      </w:r>
      <w:r>
        <w:t>como al</w:t>
      </w:r>
    </w:p>
  </w:comment>
  <w:comment w:id="692" w:author="PETER UJFALUSSY" w:date="2015-04-17T22:29:00Z" w:initials="PU">
    <w:p w14:paraId="7DB3804A" w14:textId="3BBE6EC8" w:rsidR="00DA6D8C" w:rsidRDefault="00DA6D8C">
      <w:pPr>
        <w:pStyle w:val="Textocomentario"/>
      </w:pPr>
      <w:r>
        <w:rPr>
          <w:rStyle w:val="Refdecomentario"/>
        </w:rPr>
        <w:annotationRef/>
      </w:r>
      <w:r>
        <w:t>a</w:t>
      </w:r>
    </w:p>
  </w:comment>
  <w:comment w:id="693" w:author="PETER UJFALUSSY" w:date="2015-04-17T22:30:00Z" w:initials="PU">
    <w:p w14:paraId="62E2CC5B" w14:textId="31C6A590" w:rsidR="00DA6D8C" w:rsidRDefault="00DA6D8C">
      <w:pPr>
        <w:pStyle w:val="Textocomentario"/>
      </w:pPr>
      <w:r>
        <w:rPr>
          <w:rStyle w:val="Refdecomentario"/>
        </w:rPr>
        <w:annotationRef/>
      </w:r>
    </w:p>
  </w:comment>
  <w:comment w:id="694" w:author="PETER UJFALUSSY" w:date="2015-04-19T07:39:00Z" w:initials="PU">
    <w:p w14:paraId="1EDBBD2C" w14:textId="495B419F" w:rsidR="00DA6D8C" w:rsidRPr="00085758" w:rsidRDefault="00DA6D8C">
      <w:pPr>
        <w:pStyle w:val="Textocomentario"/>
        <w:rPr>
          <w:i/>
        </w:rPr>
      </w:pPr>
      <w:r>
        <w:rPr>
          <w:rStyle w:val="Refdecomentario"/>
        </w:rPr>
        <w:annotationRef/>
      </w:r>
      <w:r w:rsidRPr="00085758">
        <w:rPr>
          <w:i/>
        </w:rPr>
        <w:t>D</w:t>
      </w:r>
    </w:p>
  </w:comment>
  <w:comment w:id="695" w:author="PETER UJFALUSSY" w:date="2015-04-19T07:39:00Z" w:initials="PU">
    <w:p w14:paraId="4CF14A00" w14:textId="1C0E82AA" w:rsidR="00DA6D8C" w:rsidRPr="00085758" w:rsidRDefault="00DA6D8C">
      <w:pPr>
        <w:pStyle w:val="Textocomentario"/>
        <w:rPr>
          <w:i/>
        </w:rPr>
      </w:pPr>
      <w:r w:rsidRPr="00085758">
        <w:rPr>
          <w:rStyle w:val="Refdecomentario"/>
          <w:i/>
        </w:rPr>
        <w:annotationRef/>
      </w:r>
      <w:r w:rsidRPr="00085758">
        <w:rPr>
          <w:i/>
        </w:rPr>
        <w:t>D</w:t>
      </w:r>
    </w:p>
  </w:comment>
  <w:comment w:id="696" w:author="PETER UJFALUSSY" w:date="2015-04-17T22:38:00Z" w:initials="PU">
    <w:p w14:paraId="197FECF2" w14:textId="6DB3C856" w:rsidR="00DA6D8C" w:rsidRDefault="00DA6D8C">
      <w:pPr>
        <w:pStyle w:val="Textocomentario"/>
      </w:pPr>
      <w:r>
        <w:rPr>
          <w:rStyle w:val="Refdecomentario"/>
        </w:rPr>
        <w:annotationRef/>
      </w: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r>
          <m:rPr>
            <m:sty m:val="p"/>
          </m:rPr>
          <w:rPr>
            <w:rFonts w:ascii="Cambria Math" w:eastAsiaTheme="minorEastAsia" w:hAnsi="Cambria Math" w:cs="Arial"/>
          </w:rPr>
          <m:t>se calcula como</m:t>
        </m:r>
      </m:oMath>
    </w:p>
  </w:comment>
  <w:comment w:id="697" w:author="PETER UJFALUSSY" w:date="2015-04-17T22:40:00Z" w:initials="PU">
    <w:p w14:paraId="7DE2E17A" w14:textId="03F10D78" w:rsidR="00DA6D8C" w:rsidRDefault="00DA6D8C">
      <w:pPr>
        <w:pStyle w:val="Textocomentario"/>
      </w:pPr>
      <w:r>
        <w:rPr>
          <w:rStyle w:val="Refdecomentario"/>
        </w:rPr>
        <w:annotationRef/>
      </w:r>
    </w:p>
  </w:comment>
  <w:comment w:id="698" w:author="PETER UJFALUSSY" w:date="2015-04-19T07:41:00Z" w:initials="PU">
    <w:p w14:paraId="1F61C0D1" w14:textId="15B5FFC9" w:rsidR="00DA6D8C" w:rsidRPr="00085758" w:rsidRDefault="00DA6D8C">
      <w:pPr>
        <w:pStyle w:val="Textocomentario"/>
        <w:rPr>
          <w:i/>
        </w:rPr>
      </w:pPr>
      <w:r>
        <w:rPr>
          <w:rStyle w:val="Refdecomentario"/>
        </w:rPr>
        <w:annotationRef/>
      </w:r>
      <w:r w:rsidRPr="00085758">
        <w:rPr>
          <w:i/>
        </w:rPr>
        <w:t>D</w:t>
      </w:r>
    </w:p>
  </w:comment>
  <w:comment w:id="699" w:author="PETER UJFALUSSY" w:date="2015-04-19T07:41:00Z" w:initials="PU">
    <w:p w14:paraId="3E7863E8" w14:textId="56DEDE66" w:rsidR="00DA6D8C" w:rsidRPr="00085758" w:rsidRDefault="00DA6D8C">
      <w:pPr>
        <w:pStyle w:val="Textocomentario"/>
        <w:rPr>
          <w:i/>
        </w:rPr>
      </w:pPr>
      <w:r>
        <w:rPr>
          <w:rStyle w:val="Refdecomentario"/>
        </w:rPr>
        <w:annotationRef/>
      </w:r>
      <w:r w:rsidRPr="00085758">
        <w:rPr>
          <w:i/>
        </w:rPr>
        <w:t>D</w:t>
      </w:r>
    </w:p>
  </w:comment>
  <w:comment w:id="700" w:author="PETER UJFALUSSY" w:date="2015-04-19T07:41:00Z" w:initials="PU">
    <w:p w14:paraId="7223459E" w14:textId="0AB2F81C" w:rsidR="00DA6D8C" w:rsidRDefault="00DA6D8C">
      <w:pPr>
        <w:pStyle w:val="Textocomentario"/>
      </w:pPr>
      <w:r>
        <w:rPr>
          <w:rStyle w:val="Refdecomentario"/>
        </w:rPr>
        <w:annotationRef/>
      </w:r>
      <w:r>
        <w:t>D</w:t>
      </w:r>
    </w:p>
  </w:comment>
  <w:comment w:id="701" w:author="PETER UJFALUSSY" w:date="2015-04-18T06:48:00Z" w:initials="PU">
    <w:p w14:paraId="007F9DDE" w14:textId="0A8507C0" w:rsidR="00DA6D8C" w:rsidRDefault="00DA6D8C">
      <w:pPr>
        <w:pStyle w:val="Textocomentario"/>
      </w:pPr>
      <w:r>
        <w:rPr>
          <w:rStyle w:val="Refdecomentario"/>
        </w:rPr>
        <w:annotationRef/>
      </w:r>
      <w:r>
        <w:t>á</w:t>
      </w:r>
    </w:p>
  </w:comment>
  <w:comment w:id="702" w:author="PETER UJFALUSSY" w:date="2015-04-18T06:51:00Z" w:initials="PU">
    <w:p w14:paraId="2C8715D6" w14:textId="6AF94061" w:rsidR="00DA6D8C" w:rsidRDefault="00DA6D8C">
      <w:pPr>
        <w:pStyle w:val="Textocomentario"/>
      </w:pPr>
      <w:r>
        <w:rPr>
          <w:rStyle w:val="Refdecomentario"/>
        </w:rPr>
        <w:annotationRef/>
      </w:r>
      <w:r>
        <w:t>identificación</w:t>
      </w:r>
    </w:p>
  </w:comment>
  <w:comment w:id="703" w:author="PETER UJFALUSSY" w:date="2015-04-18T07:00:00Z" w:initials="PU">
    <w:p w14:paraId="28F87E56" w14:textId="3524F9D3" w:rsidR="00DA6D8C" w:rsidRDefault="00DA6D8C">
      <w:pPr>
        <w:pStyle w:val="Textocomentario"/>
      </w:pPr>
      <w:r>
        <w:rPr>
          <w:rStyle w:val="Refdecomentario"/>
        </w:rPr>
        <w:annotationRef/>
      </w:r>
      <w:r w:rsidRPr="00085758">
        <w:rPr>
          <w:shd w:val="clear" w:color="auto" w:fill="F79646" w:themeFill="accent6"/>
        </w:rPr>
        <w:t>AQUÍ DEBEN IR LAS GRÁFICAS</w:t>
      </w:r>
    </w:p>
  </w:comment>
  <w:comment w:id="704" w:author="PETER UJFALUSSY" w:date="2015-04-18T06:54:00Z" w:initials="PU">
    <w:p w14:paraId="7E42C74E" w14:textId="181757BD" w:rsidR="00DA6D8C" w:rsidRDefault="00DA6D8C">
      <w:pPr>
        <w:pStyle w:val="Textocomentario"/>
      </w:pPr>
      <w:r>
        <w:rPr>
          <w:rStyle w:val="Refdecomentario"/>
        </w:rPr>
        <w:annotationRef/>
      </w: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r>
          <m:rPr>
            <m:sty m:val="p"/>
          </m:rPr>
          <w:rPr>
            <w:rFonts w:ascii="Cambria Math" w:eastAsiaTheme="minorEastAsia" w:hAnsi="Cambria Math" w:cs="Arial"/>
          </w:rPr>
          <m:t>se calcula en la forma</m:t>
        </m:r>
      </m:oMath>
    </w:p>
  </w:comment>
  <w:comment w:id="705" w:author="PETER UJFALUSSY" w:date="2015-04-18T06:57:00Z" w:initials="PU">
    <w:p w14:paraId="01B67AB9" w14:textId="508EB23E" w:rsidR="00DA6D8C" w:rsidRDefault="00DA6D8C">
      <w:pPr>
        <w:pStyle w:val="Textocomentario"/>
      </w:pPr>
      <w:r>
        <w:rPr>
          <w:rStyle w:val="Refdecomentario"/>
        </w:rPr>
        <w:annotationRef/>
      </w:r>
    </w:p>
  </w:comment>
  <w:comment w:id="706" w:author="PETER UJFALUSSY" w:date="2015-04-19T07:45:00Z" w:initials="PU">
    <w:p w14:paraId="23BC56C0" w14:textId="5D41B11B" w:rsidR="00DA6D8C" w:rsidRDefault="00DA6D8C">
      <w:pPr>
        <w:pStyle w:val="Textocomentario"/>
      </w:pPr>
      <w:r>
        <w:rPr>
          <w:rStyle w:val="Refdecomentario"/>
        </w:rPr>
        <w:annotationRef/>
      </w:r>
      <w:proofErr w:type="spellStart"/>
      <w:r w:rsidRPr="00993243">
        <w:rPr>
          <w:i/>
        </w:rPr>
        <w:t>Dom</w:t>
      </w:r>
      <w:proofErr w:type="spellEnd"/>
      <w:r>
        <w:t xml:space="preserve">       </w:t>
      </w:r>
      <w:r w:rsidRPr="00085758">
        <w:rPr>
          <w:shd w:val="clear" w:color="auto" w:fill="F79646" w:themeFill="accent6"/>
        </w:rPr>
        <w:t>tres veces</w:t>
      </w:r>
    </w:p>
  </w:comment>
  <w:comment w:id="707" w:author="PETER UJFALUSSY" w:date="2015-04-18T06:57:00Z" w:initials="PU">
    <w:p w14:paraId="283198EF" w14:textId="484F8FE8" w:rsidR="00DA6D8C" w:rsidRDefault="00DA6D8C">
      <w:pPr>
        <w:pStyle w:val="Textocomentario"/>
      </w:pPr>
      <w:r>
        <w:rPr>
          <w:rStyle w:val="Refdecomentario"/>
        </w:rPr>
        <w:annotationRef/>
      </w:r>
      <w:r>
        <w:t>á</w:t>
      </w:r>
    </w:p>
  </w:comment>
  <w:comment w:id="708" w:author="PETER UJFALUSSY" w:date="2015-04-18T06:58:00Z" w:initials="PU">
    <w:p w14:paraId="2F508535" w14:textId="384778F7" w:rsidR="00DA6D8C" w:rsidRDefault="00DA6D8C">
      <w:pPr>
        <w:pStyle w:val="Textocomentario"/>
      </w:pPr>
      <w:r>
        <w:rPr>
          <w:rStyle w:val="Refdecomentario"/>
        </w:rPr>
        <w:annotationRef/>
      </w:r>
      <w:r>
        <w:t>identificación</w:t>
      </w:r>
    </w:p>
  </w:comment>
  <w:comment w:id="709" w:author="PETER UJFALUSSY" w:date="2015-04-18T07:01:00Z" w:initials="PU">
    <w:p w14:paraId="53B09939" w14:textId="52E4EBFC" w:rsidR="00DA6D8C" w:rsidRDefault="00DA6D8C">
      <w:pPr>
        <w:pStyle w:val="Textocomentario"/>
      </w:pPr>
      <w:r>
        <w:rPr>
          <w:rStyle w:val="Refdecomentario"/>
        </w:rPr>
        <w:annotationRef/>
      </w:r>
      <w:r w:rsidRPr="00085758">
        <w:rPr>
          <w:shd w:val="clear" w:color="auto" w:fill="F79646" w:themeFill="accent6"/>
        </w:rPr>
        <w:t>AQUÍ DEBEN IR LAS GRÁFICAS</w:t>
      </w:r>
    </w:p>
  </w:comment>
  <w:comment w:id="710" w:author="PETER UJFALUSSY" w:date="2015-04-18T07:03:00Z" w:initials="PU">
    <w:p w14:paraId="1EA41C88" w14:textId="05289C6A" w:rsidR="00DA6D8C" w:rsidRDefault="00DA6D8C">
      <w:pPr>
        <w:pStyle w:val="Textocomentario"/>
      </w:pPr>
      <w:r>
        <w:rPr>
          <w:rStyle w:val="Refdecomentario"/>
        </w:rPr>
        <w:annotationRef/>
      </w:r>
      <m:oMath>
        <m:d>
          <m:dPr>
            <m:ctrlPr>
              <w:rPr>
                <w:rFonts w:ascii="Cambria Math" w:eastAsiaTheme="minorEastAsia" w:hAnsi="Cambria Math" w:cs="Arial"/>
                <w:i/>
              </w:rPr>
            </m:ctrlPr>
          </m:dPr>
          <m:e>
            <m:r>
              <w:rPr>
                <w:rFonts w:ascii="Cambria Math" w:eastAsiaTheme="minorEastAsia" w:hAnsi="Cambria Math" w:cs="Arial"/>
              </w:rPr>
              <m:t>fg</m:t>
            </m:r>
          </m:e>
        </m:d>
        <m:d>
          <m:dPr>
            <m:ctrlPr>
              <w:rPr>
                <w:rFonts w:ascii="Cambria Math" w:eastAsiaTheme="minorEastAsia" w:hAnsi="Cambria Math" w:cs="Arial"/>
                <w:i/>
              </w:rPr>
            </m:ctrlPr>
          </m:dPr>
          <m:e>
            <m:r>
              <w:rPr>
                <w:rFonts w:ascii="Cambria Math" w:eastAsiaTheme="minorEastAsia" w:hAnsi="Cambria Math" w:cs="Arial"/>
              </w:rPr>
              <m:t>x</m:t>
            </m:r>
          </m:e>
        </m:d>
        <m:r>
          <w:rPr>
            <w:rFonts w:ascii="Cambria Math" w:eastAsiaTheme="minorEastAsia" w:hAnsi="Cambria Math" w:cs="Arial"/>
          </w:rPr>
          <m:t xml:space="preserve"> </m:t>
        </m:r>
        <m:r>
          <m:rPr>
            <m:sty m:val="p"/>
          </m:rPr>
          <w:rPr>
            <w:rFonts w:ascii="Cambria Math" w:eastAsiaTheme="minorEastAsia" w:hAnsi="Cambria Math" w:cs="Arial"/>
          </w:rPr>
          <m:t>se determina así:</m:t>
        </m:r>
      </m:oMath>
    </w:p>
  </w:comment>
  <w:comment w:id="711" w:author="PETER UJFALUSSY" w:date="2015-04-18T07:05:00Z" w:initials="PU">
    <w:p w14:paraId="5A85091F" w14:textId="3CBBD496" w:rsidR="00DA6D8C" w:rsidRDefault="00DA6D8C">
      <w:pPr>
        <w:pStyle w:val="Textocomentario"/>
      </w:pPr>
      <w:r>
        <w:rPr>
          <w:rStyle w:val="Refdecomentario"/>
        </w:rPr>
        <w:annotationRef/>
      </w:r>
    </w:p>
  </w:comment>
  <w:comment w:id="712" w:author="PETER UJFALUSSY" w:date="2015-04-19T07:48:00Z" w:initials="PU">
    <w:p w14:paraId="5154CFB3" w14:textId="0B67E817" w:rsidR="00DA6D8C" w:rsidRDefault="00DA6D8C">
      <w:pPr>
        <w:pStyle w:val="Textocomentario"/>
      </w:pPr>
      <w:r>
        <w:rPr>
          <w:rStyle w:val="Refdecomentario"/>
        </w:rPr>
        <w:annotationRef/>
      </w:r>
      <w:proofErr w:type="spellStart"/>
      <w:r w:rsidRPr="00993243">
        <w:rPr>
          <w:i/>
        </w:rPr>
        <w:t>Dom</w:t>
      </w:r>
      <w:proofErr w:type="spellEnd"/>
      <w:r>
        <w:t xml:space="preserve">       </w:t>
      </w:r>
      <w:r w:rsidRPr="00085758">
        <w:rPr>
          <w:shd w:val="clear" w:color="auto" w:fill="F79646" w:themeFill="accent6"/>
        </w:rPr>
        <w:t>tres veces</w:t>
      </w:r>
    </w:p>
  </w:comment>
  <w:comment w:id="713" w:author="PETER UJFALUSSY" w:date="2015-04-18T07:06:00Z" w:initials="PU">
    <w:p w14:paraId="4E4F8528" w14:textId="236EC193" w:rsidR="00DA6D8C" w:rsidRDefault="00DA6D8C">
      <w:pPr>
        <w:pStyle w:val="Textocomentario"/>
      </w:pPr>
      <w:r>
        <w:rPr>
          <w:rStyle w:val="Refdecomentario"/>
        </w:rPr>
        <w:annotationRef/>
      </w:r>
      <w:r>
        <w:t>identificación</w:t>
      </w:r>
    </w:p>
  </w:comment>
  <w:comment w:id="714" w:author="PETER UJFALUSSY" w:date="2015-04-18T07:06:00Z" w:initials="PU">
    <w:p w14:paraId="06B3C333" w14:textId="70790A0E" w:rsidR="00DA6D8C" w:rsidRDefault="00DA6D8C">
      <w:pPr>
        <w:pStyle w:val="Textocomentario"/>
      </w:pPr>
      <w:r>
        <w:rPr>
          <w:rStyle w:val="Refdecomentario"/>
        </w:rPr>
        <w:annotationRef/>
      </w:r>
      <w:r w:rsidRPr="00993243">
        <w:rPr>
          <w:shd w:val="clear" w:color="auto" w:fill="F79646" w:themeFill="accent6"/>
        </w:rPr>
        <w:t>AQUÍ DEBEN IR LAS GRÁFICAS</w:t>
      </w:r>
    </w:p>
  </w:comment>
  <w:comment w:id="715" w:author="PETER UJFALUSSY" w:date="2015-04-18T07:12:00Z" w:initials="PU">
    <w:p w14:paraId="49FD6DF2" w14:textId="0A6EA466" w:rsidR="00DA6D8C" w:rsidRDefault="00DA6D8C">
      <w:pPr>
        <w:pStyle w:val="Textocomentario"/>
      </w:pPr>
      <w:r>
        <w:rPr>
          <w:rStyle w:val="Refdecomentario"/>
        </w:rPr>
        <w:annotationRef/>
      </w: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f</m:t>
                </m:r>
              </m:num>
              <m:den>
                <m:r>
                  <w:rPr>
                    <w:rFonts w:ascii="Cambria Math" w:eastAsiaTheme="minorEastAsia" w:hAnsi="Cambria Math" w:cs="Arial"/>
                  </w:rPr>
                  <m:t>g</m:t>
                </m:r>
              </m:den>
            </m:f>
          </m:e>
        </m:d>
        <m:d>
          <m:dPr>
            <m:ctrlPr>
              <w:rPr>
                <w:rFonts w:ascii="Cambria Math" w:eastAsiaTheme="minorEastAsia" w:hAnsi="Cambria Math" w:cs="Arial"/>
                <w:i/>
              </w:rPr>
            </m:ctrlPr>
          </m:dPr>
          <m:e>
            <m:r>
              <w:rPr>
                <w:rFonts w:ascii="Cambria Math" w:eastAsiaTheme="minorEastAsia" w:hAnsi="Cambria Math" w:cs="Arial"/>
              </w:rPr>
              <m:t>x</m:t>
            </m:r>
          </m:e>
        </m:d>
        <m:r>
          <m:rPr>
            <m:sty m:val="p"/>
          </m:rPr>
          <w:rPr>
            <w:rFonts w:ascii="Cambria Math" w:eastAsiaTheme="minorEastAsia" w:hAnsi="Cambria Math" w:cs="Arial"/>
          </w:rPr>
          <m:t>,</m:t>
        </m:r>
      </m:oMath>
    </w:p>
  </w:comment>
  <w:comment w:id="716" w:author="PETER UJFALUSSY" w:date="2015-04-18T07:13:00Z" w:initials="PU">
    <w:p w14:paraId="5975C644" w14:textId="16440C40" w:rsidR="00DA6D8C" w:rsidRDefault="00DA6D8C">
      <w:pPr>
        <w:pStyle w:val="Textocomentario"/>
      </w:pPr>
      <w:r>
        <w:rPr>
          <w:rStyle w:val="Refdecomentario"/>
        </w:rPr>
        <w:annotationRef/>
      </w:r>
    </w:p>
  </w:comment>
  <w:comment w:id="717" w:author="PETER UJFALUSSY" w:date="2015-04-19T07:51:00Z" w:initials="PU">
    <w:p w14:paraId="5F0A3CC1" w14:textId="75E16E95" w:rsidR="00DA6D8C" w:rsidRDefault="00DA6D8C">
      <w:pPr>
        <w:pStyle w:val="Textocomentario"/>
      </w:pPr>
      <w:r>
        <w:rPr>
          <w:rStyle w:val="Refdecomentario"/>
        </w:rPr>
        <w:annotationRef/>
      </w:r>
      <w:proofErr w:type="spellStart"/>
      <w:r w:rsidRPr="00993243">
        <w:rPr>
          <w:i/>
        </w:rPr>
        <w:t>Dom</w:t>
      </w:r>
      <w:proofErr w:type="spellEnd"/>
      <w:r>
        <w:t xml:space="preserve">       </w:t>
      </w:r>
      <w:r w:rsidRPr="00085758">
        <w:rPr>
          <w:shd w:val="clear" w:color="auto" w:fill="F79646" w:themeFill="accent6"/>
        </w:rPr>
        <w:t>tres veces</w:t>
      </w:r>
    </w:p>
  </w:comment>
  <w:comment w:id="718" w:author="PETER UJFALUSSY" w:date="2015-04-18T07:15:00Z" w:initials="PU">
    <w:p w14:paraId="3CB70F84" w14:textId="4FC24C8A" w:rsidR="00DA6D8C" w:rsidRDefault="00DA6D8C">
      <w:pPr>
        <w:pStyle w:val="Textocomentario"/>
      </w:pPr>
      <w:r>
        <w:rPr>
          <w:rStyle w:val="Refdecomentario"/>
        </w:rPr>
        <w:annotationRef/>
      </w:r>
      <w:r>
        <w:t>Ahora, como</w:t>
      </w:r>
    </w:p>
  </w:comment>
  <w:comment w:id="719" w:author="PETER UJFALUSSY" w:date="2015-04-18T07:15:00Z" w:initials="PU">
    <w:p w14:paraId="6BFF2CA9" w14:textId="4E5E0175" w:rsidR="00DA6D8C" w:rsidRDefault="00DA6D8C">
      <w:pPr>
        <w:pStyle w:val="Textocomentario"/>
      </w:pPr>
      <w:r>
        <w:rPr>
          <w:rStyle w:val="Refdecomentario"/>
        </w:rPr>
        <w:annotationRef/>
      </w:r>
    </w:p>
  </w:comment>
  <w:comment w:id="720" w:author="PETER UJFALUSSY" w:date="2015-04-19T07:52:00Z" w:initials="PU">
    <w:p w14:paraId="645C30C7" w14:textId="750F2511" w:rsidR="00DA6D8C" w:rsidRDefault="00DA6D8C">
      <w:pPr>
        <w:pStyle w:val="Textocomentario"/>
      </w:pPr>
      <w:r>
        <w:rPr>
          <w:rStyle w:val="Refdecomentario"/>
        </w:rPr>
        <w:annotationRef/>
      </w:r>
      <w:proofErr w:type="spellStart"/>
      <w:r w:rsidRPr="00993243">
        <w:rPr>
          <w:i/>
        </w:rPr>
        <w:t>Dom</w:t>
      </w:r>
      <w:proofErr w:type="spellEnd"/>
    </w:p>
  </w:comment>
  <w:comment w:id="721" w:author="PETER UJFALUSSY" w:date="2015-04-18T07:19:00Z" w:initials="PU">
    <w:p w14:paraId="68586D08" w14:textId="5644BBB0" w:rsidR="00DA6D8C" w:rsidRDefault="00DA6D8C">
      <w:pPr>
        <w:pStyle w:val="Textocomentario"/>
      </w:pPr>
      <w:r>
        <w:rPr>
          <w:rStyle w:val="Refdecomentario"/>
        </w:rPr>
        <w:annotationRef/>
      </w:r>
      <w:r>
        <w:t>operan. En</w:t>
      </w:r>
    </w:p>
  </w:comment>
  <w:comment w:id="722" w:author="PETER UJFALUSSY" w:date="2015-04-18T07:21:00Z" w:initials="PU">
    <w:p w14:paraId="25E12ABA" w14:textId="51583D47" w:rsidR="00DA6D8C" w:rsidRDefault="00DA6D8C">
      <w:pPr>
        <w:pStyle w:val="Textocomentario"/>
      </w:pPr>
      <w:r>
        <w:rPr>
          <w:rStyle w:val="Refdecomentario"/>
        </w:rPr>
        <w:annotationRef/>
      </w:r>
      <w:r>
        <w:t>anterior,</w:t>
      </w:r>
    </w:p>
  </w:comment>
  <w:comment w:id="723" w:author="PETER UJFALUSSY" w:date="2015-04-18T07:22:00Z" w:initials="PU">
    <w:p w14:paraId="2304DCF5" w14:textId="77777777" w:rsidR="00DA6D8C" w:rsidRPr="006B27C7" w:rsidRDefault="00DA6D8C">
      <w:pPr>
        <w:pStyle w:val="Textocomentario"/>
      </w:pPr>
      <w:r>
        <w:rPr>
          <w:rStyle w:val="Refdecomentario"/>
        </w:rPr>
        <w:annotationRef/>
      </w:r>
      <m:oMath>
        <m:d>
          <m:dPr>
            <m:ctrlPr>
              <w:rPr>
                <w:rFonts w:ascii="Cambria Math" w:eastAsiaTheme="minorEastAsia" w:hAnsi="Cambria Math" w:cs="Arial"/>
                <w:i/>
              </w:rPr>
            </m:ctrlPr>
          </m:dPr>
          <m:e>
            <m:r>
              <w:rPr>
                <w:rFonts w:ascii="Cambria Math" w:eastAsiaTheme="minorEastAsia" w:hAnsi="Cambria Math" w:cs="Arial"/>
              </w:rPr>
              <m:t>x-</m:t>
            </m:r>
          </m:e>
        </m:d>
        <m:rad>
          <m:radPr>
            <m:degHide m:val="1"/>
            <m:ctrlPr>
              <w:rPr>
                <w:rFonts w:ascii="Cambria Math" w:eastAsiaTheme="minorEastAsia" w:hAnsi="Cambria Math" w:cs="Arial"/>
                <w:i/>
              </w:rPr>
            </m:ctrlPr>
          </m:radPr>
          <m:deg/>
          <m:e>
            <m:r>
              <w:rPr>
                <w:rFonts w:ascii="Cambria Math" w:eastAsiaTheme="minorEastAsia" w:hAnsi="Cambria Math" w:cs="Arial"/>
              </w:rPr>
              <m:t>x+2</m:t>
            </m:r>
          </m:e>
        </m:rad>
        <m:r>
          <w:rPr>
            <w:rFonts w:ascii="Cambria Math" w:eastAsiaTheme="minorEastAsia" w:hAnsi="Cambria Math" w:cs="Arial"/>
          </w:rPr>
          <m:t xml:space="preserve">. </m:t>
        </m:r>
        <m:r>
          <m:rPr>
            <m:sty m:val="p"/>
          </m:rPr>
          <w:rPr>
            <w:rFonts w:ascii="Cambria Math" w:eastAsiaTheme="minorEastAsia" w:hAnsi="Cambria Math" w:cs="Arial"/>
          </w:rPr>
          <m:t xml:space="preserve">Esta expresión no se indetermina en </m:t>
        </m:r>
      </m:oMath>
    </w:p>
    <w:p w14:paraId="4133A4C2" w14:textId="54A3EC4C" w:rsidR="00DA6D8C" w:rsidRPr="006B27C7" w:rsidRDefault="00DA6D8C">
      <w:pPr>
        <w:pStyle w:val="Textocomentario"/>
      </w:pPr>
      <m:oMath>
        <m:r>
          <m:rPr>
            <m:sty m:val="p"/>
          </m:rPr>
          <w:rPr>
            <w:rFonts w:ascii="Cambria Math" w:eastAsiaTheme="minorEastAsia" w:hAnsi="Cambria Math" w:cs="Arial"/>
          </w:rPr>
          <m:t>3</m:t>
        </m:r>
      </m:oMath>
      <w:r>
        <w:t xml:space="preserve">; sin embargo, 3 no hace parte del dominio, puesto </w:t>
      </w:r>
    </w:p>
  </w:comment>
  <w:comment w:id="724" w:author="PETER UJFALUSSY" w:date="2015-04-18T07:12:00Z" w:initials="PU">
    <w:p w14:paraId="550BF0B7" w14:textId="0F0956E7" w:rsidR="00DA6D8C" w:rsidRDefault="00DA6D8C" w:rsidP="006B27C7">
      <w:pPr>
        <w:pStyle w:val="Textocomentario"/>
      </w:pPr>
      <w:r>
        <w:rPr>
          <w:rStyle w:val="Refdecomentario"/>
        </w:rPr>
        <w:annotationRef/>
      </w:r>
    </w:p>
  </w:comment>
  <w:comment w:id="725" w:author="PETER UJFALUSSY" w:date="2015-04-18T07:29:00Z" w:initials="PU">
    <w:p w14:paraId="5B9E1E01" w14:textId="5B97FA46" w:rsidR="00DA6D8C" w:rsidRDefault="00DA6D8C">
      <w:pPr>
        <w:pStyle w:val="Textocomentario"/>
      </w:pPr>
      <w:r>
        <w:rPr>
          <w:rStyle w:val="Refdecomentario"/>
        </w:rPr>
        <w:annotationRef/>
      </w:r>
      <m:oMath>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g</m:t>
                </m:r>
              </m:num>
              <m:den>
                <m:r>
                  <w:rPr>
                    <w:rFonts w:ascii="Cambria Math" w:eastAsiaTheme="minorEastAsia" w:hAnsi="Cambria Math" w:cs="Arial"/>
                  </w:rPr>
                  <m:t>f</m:t>
                </m:r>
              </m:den>
            </m:f>
          </m:e>
        </m:d>
        <m:d>
          <m:dPr>
            <m:ctrlPr>
              <w:rPr>
                <w:rFonts w:ascii="Cambria Math" w:eastAsiaTheme="minorEastAsia" w:hAnsi="Cambria Math" w:cs="Arial"/>
                <w:i/>
              </w:rPr>
            </m:ctrlPr>
          </m:dPr>
          <m:e>
            <m:r>
              <w:rPr>
                <w:rFonts w:ascii="Cambria Math" w:eastAsiaTheme="minorEastAsia" w:hAnsi="Cambria Math" w:cs="Arial"/>
              </w:rPr>
              <m:t>x</m:t>
            </m:r>
          </m:e>
        </m:d>
        <m:r>
          <m:rPr>
            <m:sty m:val="p"/>
          </m:rPr>
          <w:rPr>
            <w:rFonts w:ascii="Cambria Math" w:eastAsiaTheme="minorEastAsia" w:hAnsi="Cambria Math" w:cs="Arial"/>
          </w:rPr>
          <m:t xml:space="preserve"> nos queda:</m:t>
        </m:r>
      </m:oMath>
    </w:p>
  </w:comment>
  <w:comment w:id="726" w:author="PETER UJFALUSSY" w:date="2015-04-18T07:31:00Z" w:initials="PU">
    <w:p w14:paraId="2EB8EDF9" w14:textId="078E4805" w:rsidR="00DA6D8C" w:rsidRDefault="00DA6D8C">
      <w:pPr>
        <w:pStyle w:val="Textocomentario"/>
      </w:pPr>
      <w:r>
        <w:rPr>
          <w:rStyle w:val="Refdecomentario"/>
        </w:rPr>
        <w:annotationRef/>
      </w:r>
    </w:p>
  </w:comment>
  <w:comment w:id="727" w:author="PETER UJFALUSSY" w:date="2015-04-19T07:56:00Z" w:initials="PU">
    <w:p w14:paraId="3FC09589" w14:textId="2D781531" w:rsidR="00DA6D8C" w:rsidRDefault="00DA6D8C">
      <w:pPr>
        <w:pStyle w:val="Textocomentario"/>
      </w:pPr>
      <w:r>
        <w:rPr>
          <w:rStyle w:val="Refdecomentario"/>
        </w:rPr>
        <w:annotationRef/>
      </w:r>
      <w:proofErr w:type="spellStart"/>
      <w:r w:rsidRPr="00993243">
        <w:rPr>
          <w:i/>
        </w:rPr>
        <w:t>Dom</w:t>
      </w:r>
      <w:proofErr w:type="spellEnd"/>
      <w:r>
        <w:t xml:space="preserve">       </w:t>
      </w:r>
      <w:r w:rsidRPr="00085758">
        <w:rPr>
          <w:shd w:val="clear" w:color="auto" w:fill="F79646" w:themeFill="accent6"/>
        </w:rPr>
        <w:t>tres veces</w:t>
      </w:r>
    </w:p>
  </w:comment>
  <w:comment w:id="728" w:author="PETER UJFALUSSY" w:date="2015-04-18T07:34:00Z" w:initials="PU">
    <w:p w14:paraId="25718742" w14:textId="686F5E1F" w:rsidR="00DA6D8C" w:rsidRDefault="00DA6D8C">
      <w:pPr>
        <w:pStyle w:val="Textocomentario"/>
      </w:pPr>
      <w:r>
        <w:rPr>
          <w:rStyle w:val="Refdecomentario"/>
        </w:rPr>
        <w:annotationRef/>
      </w:r>
      <w:r>
        <w:t>Aquí, como</w:t>
      </w:r>
    </w:p>
  </w:comment>
  <w:comment w:id="729" w:author="PETER UJFALUSSY" w:date="2015-04-18T07:35:00Z" w:initials="PU">
    <w:p w14:paraId="5625AE45" w14:textId="0A534B08" w:rsidR="00DA6D8C" w:rsidRDefault="00DA6D8C">
      <w:pPr>
        <w:pStyle w:val="Textocomentario"/>
      </w:pPr>
      <w:r>
        <w:rPr>
          <w:rStyle w:val="Refdecomentario"/>
        </w:rPr>
        <w:annotationRef/>
      </w:r>
      <w:r>
        <w:t>tiene por solución</w:t>
      </w:r>
    </w:p>
  </w:comment>
  <w:comment w:id="730" w:author="PETER UJFALUSSY" w:date="2015-04-18T07:36:00Z" w:initials="PU">
    <w:p w14:paraId="38722A54" w14:textId="29528D9B" w:rsidR="00DA6D8C" w:rsidRDefault="00DA6D8C">
      <w:pPr>
        <w:pStyle w:val="Textocomentario"/>
      </w:pPr>
      <w:r>
        <w:rPr>
          <w:rStyle w:val="Refdecomentario"/>
        </w:rPr>
        <w:annotationRef/>
      </w:r>
      <w:r>
        <w:t>},</w:t>
      </w:r>
    </w:p>
  </w:comment>
  <w:comment w:id="731" w:author="PETER UJFALUSSY" w:date="2015-04-19T07:57:00Z" w:initials="PU">
    <w:p w14:paraId="3A1E781B" w14:textId="2EAFF83B" w:rsidR="00DA6D8C" w:rsidRDefault="00DA6D8C">
      <w:pPr>
        <w:pStyle w:val="Textocomentario"/>
      </w:pPr>
      <w:r>
        <w:rPr>
          <w:rStyle w:val="Refdecomentario"/>
        </w:rPr>
        <w:annotationRef/>
      </w:r>
      <w:proofErr w:type="spellStart"/>
      <w:r w:rsidRPr="00993243">
        <w:rPr>
          <w:i/>
        </w:rPr>
        <w:t>Dom</w:t>
      </w:r>
      <w:proofErr w:type="spellEnd"/>
      <w:r>
        <w:t xml:space="preserve">     </w:t>
      </w:r>
    </w:p>
  </w:comment>
  <w:comment w:id="732" w:author="PETER UJFALUSSY" w:date="2015-04-18T07:37:00Z" w:initials="PU">
    <w:p w14:paraId="6546C80F" w14:textId="2C9BD903" w:rsidR="00DA6D8C" w:rsidRDefault="00DA6D8C">
      <w:pPr>
        <w:pStyle w:val="Textocomentario"/>
      </w:pPr>
      <w:r>
        <w:rPr>
          <w:rStyle w:val="Refdecomentario"/>
        </w:rPr>
        <w:annotationRef/>
      </w:r>
      <w:r>
        <w:t>á</w:t>
      </w:r>
    </w:p>
  </w:comment>
  <w:comment w:id="733" w:author="PETER UJFALUSSY" w:date="2015-04-18T07:40:00Z" w:initials="PU">
    <w:p w14:paraId="12237C0B" w14:textId="0045F7D9" w:rsidR="00DA6D8C" w:rsidRDefault="00DA6D8C">
      <w:pPr>
        <w:pStyle w:val="Textocomentario"/>
      </w:pPr>
      <w:r>
        <w:rPr>
          <w:rStyle w:val="Refdecomentario"/>
        </w:rPr>
        <w:annotationRef/>
      </w:r>
      <w:r>
        <w:t>identificación. En</w:t>
      </w:r>
    </w:p>
  </w:comment>
  <w:comment w:id="734" w:author="PETER UJFALUSSY" w:date="2015-04-18T07:41:00Z" w:initials="PU">
    <w:p w14:paraId="1741EF0A" w14:textId="24350671" w:rsidR="00DA6D8C" w:rsidRDefault="00DA6D8C" w:rsidP="00B13D5D">
      <w:pPr>
        <w:pStyle w:val="Textocomentario"/>
        <w:shd w:val="clear" w:color="auto" w:fill="F79646" w:themeFill="accent6"/>
      </w:pPr>
      <w:r>
        <w:rPr>
          <w:rStyle w:val="Refdecomentario"/>
        </w:rPr>
        <w:annotationRef/>
      </w:r>
      <w:r w:rsidRPr="00B13D5D">
        <w:rPr>
          <w:shd w:val="clear" w:color="auto" w:fill="F79646" w:themeFill="accent6"/>
        </w:rPr>
        <w:t>AQUÍ DEBEN IR LAS GRÁFICAS CON LAS CARATERÍSTICAS INDICADAS</w:t>
      </w:r>
    </w:p>
  </w:comment>
  <w:comment w:id="735" w:author="PETER UJFALUSSY" w:date="2015-04-18T07:44:00Z" w:initials="PU">
    <w:p w14:paraId="2144D09B" w14:textId="68CF5BC2" w:rsidR="00DA6D8C" w:rsidRDefault="00DA6D8C">
      <w:pPr>
        <w:pStyle w:val="Textocomentario"/>
      </w:pPr>
      <w:r>
        <w:rPr>
          <w:rStyle w:val="Refdecomentario"/>
        </w:rPr>
        <w:annotationRef/>
      </w:r>
      <w:r>
        <w:t>Á</w:t>
      </w:r>
    </w:p>
  </w:comment>
  <w:comment w:id="736" w:author="PETER UJFALUSSY" w:date="2015-04-18T07:44:00Z" w:initials="PU">
    <w:p w14:paraId="76001670" w14:textId="7E5C68E3" w:rsidR="00DA6D8C" w:rsidRDefault="00DA6D8C">
      <w:pPr>
        <w:pStyle w:val="Textocomentario"/>
      </w:pPr>
      <w:r>
        <w:rPr>
          <w:rStyle w:val="Refdecomentario"/>
        </w:rPr>
        <w:annotationRef/>
      </w:r>
      <w:r>
        <w:t>practican</w:t>
      </w:r>
    </w:p>
  </w:comment>
  <w:comment w:id="737" w:author="PETER UJFALUSSY" w:date="2015-04-19T07:58:00Z" w:initials="PU">
    <w:p w14:paraId="60E3B2C0" w14:textId="1A4D5EB9" w:rsidR="00DA6D8C" w:rsidRDefault="00DA6D8C">
      <w:pPr>
        <w:pStyle w:val="Textocomentario"/>
      </w:pPr>
      <w:r>
        <w:rPr>
          <w:rStyle w:val="Refdecomentario"/>
        </w:rPr>
        <w:annotationRef/>
      </w:r>
    </w:p>
  </w:comment>
  <w:comment w:id="738" w:author="PETER UJFALUSSY" w:date="2015-04-18T09:16:00Z" w:initials="PU">
    <w:p w14:paraId="554391CC" w14:textId="77777777" w:rsidR="00DA6D8C" w:rsidRDefault="00DA6D8C">
      <w:pPr>
        <w:pStyle w:val="Textocomentario"/>
      </w:pPr>
      <w:r>
        <w:rPr>
          <w:rStyle w:val="Refdecomentario"/>
        </w:rPr>
        <w:annotationRef/>
      </w:r>
      <w:r>
        <w:t xml:space="preserve">Dadas dos funciones f y </w:t>
      </w:r>
      <w:r w:rsidRPr="005834B6">
        <w:rPr>
          <w:i/>
        </w:rPr>
        <w:t>g</w:t>
      </w:r>
      <w:r>
        <w:t xml:space="preserve">, se define una función </w:t>
      </w:r>
    </w:p>
    <w:p w14:paraId="09DB43C0" w14:textId="185CB968" w:rsidR="00DA6D8C" w:rsidRPr="00E00EDC" w:rsidRDefault="00DA6D8C">
      <w:pPr>
        <w:pStyle w:val="Textocomentario"/>
        <w:rPr>
          <w:i/>
          <w:lang w:val="es-CO"/>
        </w:rPr>
      </w:pPr>
      <m:oMath>
        <m:r>
          <w:rPr>
            <w:rFonts w:ascii="Cambria Math" w:eastAsiaTheme="minorEastAsia" w:hAnsi="Cambria Math" w:cs="Arial"/>
          </w:rPr>
          <m:t>g∘f</m:t>
        </m:r>
        <m:r>
          <w:rPr>
            <w:rFonts w:ascii="Cambria Math" w:eastAsiaTheme="minorEastAsia" w:hAnsi="Cambria Math" w:cs="Arial"/>
            <w:lang w:val="es-CO"/>
          </w:rPr>
          <m:t xml:space="preserve"> </m:t>
        </m:r>
        <m:r>
          <m:rPr>
            <m:sty m:val="p"/>
          </m:rPr>
          <w:rPr>
            <w:rFonts w:ascii="Cambria Math" w:eastAsiaTheme="minorEastAsia" w:hAnsi="Cambria Math" w:cs="Arial"/>
            <w:lang w:val="es-CO"/>
          </w:rPr>
          <m:t>llamada</m:t>
        </m:r>
        <m:r>
          <w:rPr>
            <w:rFonts w:ascii="Cambria Math" w:eastAsiaTheme="minorEastAsia" w:hAnsi="Cambria Math" w:cs="Arial"/>
            <w:lang w:val="es-CO"/>
          </w:rPr>
          <m:t xml:space="preserve"> </m:t>
        </m:r>
        <m:r>
          <m:rPr>
            <m:sty m:val="bi"/>
          </m:rPr>
          <w:rPr>
            <w:rFonts w:ascii="Cambria Math" w:eastAsiaTheme="minorEastAsia" w:hAnsi="Cambria Math" w:cs="Arial"/>
          </w:rPr>
          <m:t>g</m:t>
        </m:r>
      </m:oMath>
      <w:r w:rsidRPr="00560ED9">
        <w:rPr>
          <w:rFonts w:ascii="Arial" w:eastAsiaTheme="minorEastAsia" w:hAnsi="Arial" w:cs="Arial"/>
          <w:b/>
        </w:rPr>
        <w:t xml:space="preserve"> compuesta </w:t>
      </w:r>
      <m:oMath>
        <m:r>
          <m:rPr>
            <m:sty m:val="bi"/>
          </m:rPr>
          <w:rPr>
            <w:rFonts w:ascii="Cambria Math" w:eastAsiaTheme="minorEastAsia" w:hAnsi="Cambria Math" w:cs="Arial"/>
          </w:rPr>
          <m:t xml:space="preserve">f. </m:t>
        </m:r>
        <m:r>
          <w:rPr>
            <w:rFonts w:ascii="Cambria Math" w:eastAsiaTheme="minorEastAsia" w:hAnsi="Cambria Math" w:cs="Arial"/>
          </w:rPr>
          <m:t xml:space="preserve"> </m:t>
        </m:r>
      </m:oMath>
      <w:r>
        <w:rPr>
          <w:rFonts w:ascii="Arial" w:eastAsiaTheme="minorEastAsia" w:hAnsi="Arial" w:cs="Arial"/>
        </w:rPr>
        <w:t xml:space="preserve">Esta nueva función aplica sucesivamente </w:t>
      </w:r>
      <w:r w:rsidRPr="005834B6">
        <w:rPr>
          <w:rFonts w:ascii="Arial" w:eastAsiaTheme="minorEastAsia" w:hAnsi="Arial" w:cs="Arial"/>
          <w:i/>
        </w:rPr>
        <w:t>f</w:t>
      </w:r>
      <w:r>
        <w:rPr>
          <w:rFonts w:ascii="Arial" w:eastAsiaTheme="minorEastAsia" w:hAnsi="Arial" w:cs="Arial"/>
        </w:rPr>
        <w:t xml:space="preserve"> y </w:t>
      </w:r>
      <w:r w:rsidRPr="005834B6">
        <w:rPr>
          <w:rFonts w:ascii="Arial" w:eastAsiaTheme="minorEastAsia" w:hAnsi="Arial" w:cs="Arial"/>
          <w:i/>
        </w:rPr>
        <w:t>g</w:t>
      </w:r>
      <w:r>
        <w:rPr>
          <w:rFonts w:ascii="Arial" w:eastAsiaTheme="minorEastAsia" w:hAnsi="Arial" w:cs="Arial"/>
        </w:rPr>
        <w:t xml:space="preserve"> a elementos del dominio de </w:t>
      </w:r>
      <w:r w:rsidRPr="005834B6">
        <w:rPr>
          <w:rFonts w:ascii="Arial" w:eastAsiaTheme="minorEastAsia" w:hAnsi="Arial" w:cs="Arial"/>
          <w:i/>
        </w:rPr>
        <w:t>f</w:t>
      </w:r>
      <w:r>
        <w:rPr>
          <w:rFonts w:ascii="Arial" w:eastAsiaTheme="minorEastAsia" w:hAnsi="Arial" w:cs="Arial"/>
        </w:rPr>
        <w:t xml:space="preserve">, es decir, calcula valores </w:t>
      </w:r>
      <w:r w:rsidRPr="005834B6">
        <w:rPr>
          <w:rFonts w:ascii="Arial" w:eastAsiaTheme="minorEastAsia" w:hAnsi="Arial" w:cs="Arial"/>
          <w:i/>
        </w:rPr>
        <w:t>g</w:t>
      </w:r>
      <w:r>
        <w:rPr>
          <w:rFonts w:ascii="Arial" w:eastAsiaTheme="minorEastAsia" w:hAnsi="Arial" w:cs="Arial"/>
        </w:rPr>
        <w:t>(</w:t>
      </w:r>
      <w:r w:rsidRPr="005834B6">
        <w:rPr>
          <w:rFonts w:ascii="Arial" w:eastAsiaTheme="minorEastAsia" w:hAnsi="Arial" w:cs="Arial"/>
          <w:i/>
        </w:rPr>
        <w:t>f</w:t>
      </w:r>
      <w:r>
        <w:rPr>
          <w:rFonts w:ascii="Arial" w:eastAsiaTheme="minorEastAsia" w:hAnsi="Arial" w:cs="Arial"/>
        </w:rPr>
        <w:t>(</w:t>
      </w:r>
      <w:r w:rsidRPr="005834B6">
        <w:rPr>
          <w:rFonts w:ascii="Arial" w:eastAsiaTheme="minorEastAsia" w:hAnsi="Arial" w:cs="Arial"/>
          <w:i/>
        </w:rPr>
        <w:t>x</w:t>
      </w:r>
      <w:r>
        <w:rPr>
          <w:rFonts w:ascii="Arial" w:eastAsiaTheme="minorEastAsia" w:hAnsi="Arial" w:cs="Arial"/>
        </w:rPr>
        <w:t>)).</w:t>
      </w:r>
      <w:r w:rsidRPr="00560ED9">
        <w:rPr>
          <w:rFonts w:ascii="Arial" w:eastAsiaTheme="minorEastAsia" w:hAnsi="Arial" w:cs="Arial"/>
        </w:rPr>
        <w:t xml:space="preserve"> </w:t>
      </w:r>
    </w:p>
  </w:comment>
  <w:comment w:id="739" w:author="PETER UJFALUSSY" w:date="2015-04-18T09:24:00Z" w:initials="PU">
    <w:p w14:paraId="6F7739DD" w14:textId="60030266" w:rsidR="00DA6D8C" w:rsidRDefault="00DA6D8C">
      <w:pPr>
        <w:pStyle w:val="Textocomentario"/>
      </w:pPr>
      <w:r>
        <w:rPr>
          <w:rStyle w:val="Refdecomentario"/>
        </w:rPr>
        <w:annotationRef/>
      </w:r>
      <w:r>
        <w:t>c</w:t>
      </w:r>
    </w:p>
  </w:comment>
  <w:comment w:id="740" w:author="PETER UJFALUSSY" w:date="2015-04-18T09:24:00Z" w:initials="PU">
    <w:p w14:paraId="6E7FF7CA" w14:textId="6AE78C7F" w:rsidR="00DA6D8C" w:rsidRDefault="00DA6D8C">
      <w:pPr>
        <w:pStyle w:val="Textocomentario"/>
      </w:pPr>
      <w:r>
        <w:rPr>
          <w:rStyle w:val="Refdecomentario"/>
        </w:rPr>
        <w:annotationRef/>
      </w:r>
      <w:r>
        <w:t>s</w:t>
      </w:r>
    </w:p>
  </w:comment>
  <w:comment w:id="741" w:author="PETER UJFALUSSY" w:date="2015-04-18T09:30:00Z" w:initials="PU">
    <w:p w14:paraId="5005CCBC" w14:textId="3A7A95AC" w:rsidR="00DA6D8C" w:rsidRDefault="00DA6D8C">
      <w:pPr>
        <w:pStyle w:val="Textocomentario"/>
      </w:pPr>
      <w:r>
        <w:rPr>
          <w:rStyle w:val="Refdecomentario"/>
        </w:rPr>
        <w:annotationRef/>
      </w:r>
      <w:r>
        <w:t>La gráfica de arriba revela que</w:t>
      </w:r>
    </w:p>
  </w:comment>
  <w:comment w:id="742" w:author="PETER UJFALUSSY" w:date="2015-04-18T09:32:00Z" w:initials="PU">
    <w:p w14:paraId="0BCCAD19" w14:textId="3E40B9D1" w:rsidR="00DA6D8C" w:rsidRDefault="00DA6D8C">
      <w:pPr>
        <w:pStyle w:val="Textocomentario"/>
      </w:pPr>
      <w:r>
        <w:rPr>
          <w:rStyle w:val="Refdecomentario"/>
        </w:rPr>
        <w:annotationRef/>
      </w:r>
      <w:r>
        <w:t>. Formalmente,</w:t>
      </w:r>
    </w:p>
  </w:comment>
  <w:comment w:id="743" w:author="PETER UJFALUSSY" w:date="2015-04-18T09:52:00Z" w:initials="PU">
    <w:p w14:paraId="425A5BF2" w14:textId="37D7535F" w:rsidR="00DA6D8C" w:rsidRDefault="00DA6D8C">
      <w:pPr>
        <w:pStyle w:val="Textocomentario"/>
      </w:pPr>
      <w:r>
        <w:rPr>
          <w:rStyle w:val="Refdecomentario"/>
        </w:rPr>
        <w:annotationRef/>
      </w:r>
      <w:r>
        <w:t>Entonces</w:t>
      </w:r>
    </w:p>
  </w:comment>
  <w:comment w:id="744" w:author="PETER UJFALUSSY" w:date="2015-04-18T09:52:00Z" w:initials="PU">
    <w:p w14:paraId="5AA6357B" w14:textId="1503456F" w:rsidR="00DA6D8C" w:rsidRDefault="00DA6D8C">
      <w:pPr>
        <w:pStyle w:val="Textocomentario"/>
      </w:pPr>
      <w:r>
        <w:rPr>
          <w:rStyle w:val="Refdecomentario"/>
        </w:rPr>
        <w:annotationRef/>
      </w:r>
      <w:r>
        <w:t>ahí</w:t>
      </w:r>
    </w:p>
  </w:comment>
  <w:comment w:id="745" w:author="PETER UJFALUSSY" w:date="2015-04-18T09:53:00Z" w:initials="PU">
    <w:p w14:paraId="398B6826" w14:textId="5665FAD3" w:rsidR="00DA6D8C" w:rsidRDefault="00DA6D8C">
      <w:pPr>
        <w:pStyle w:val="Textocomentario"/>
      </w:pPr>
      <w:r>
        <w:rPr>
          <w:rStyle w:val="Refdecomentario"/>
        </w:rPr>
        <w:annotationRef/>
      </w:r>
      <w:r>
        <w:t>Considera</w:t>
      </w:r>
    </w:p>
  </w:comment>
  <w:comment w:id="746" w:author="PETER UJFALUSSY" w:date="2015-04-18T09:54:00Z" w:initials="PU">
    <w:p w14:paraId="21545E0D" w14:textId="2EAC8585" w:rsidR="00DA6D8C" w:rsidRDefault="00DA6D8C">
      <w:pPr>
        <w:pStyle w:val="Textocomentario"/>
      </w:pPr>
      <w:r>
        <w:rPr>
          <w:rStyle w:val="Refdecomentario"/>
        </w:rPr>
        <w:annotationRef/>
      </w:r>
      <w:r>
        <w:t>1.</w:t>
      </w:r>
    </w:p>
  </w:comment>
  <w:comment w:id="747" w:author="PETER UJFALUSSY" w:date="2015-04-18T09:55:00Z" w:initials="PU">
    <w:p w14:paraId="07939763" w14:textId="2FD17504" w:rsidR="00DA6D8C" w:rsidRPr="00802F3B" w:rsidRDefault="00DA6D8C">
      <w:pPr>
        <w:pStyle w:val="Textocomentario"/>
      </w:pPr>
      <w:r>
        <w:rPr>
          <w:rStyle w:val="Refdecomentario"/>
        </w:rPr>
        <w:annotationRef/>
      </w:r>
      <m:oMath>
        <m:r>
          <w:rPr>
            <w:rFonts w:ascii="Cambria Math" w:hAnsi="Cambria Math" w:cs="Arial"/>
          </w:rPr>
          <m:t xml:space="preserve">f∘g </m:t>
        </m:r>
        <m:r>
          <m:rPr>
            <m:sty m:val="p"/>
          </m:rPr>
          <w:rPr>
            <w:rFonts w:ascii="Cambria Math" w:hAnsi="Cambria Math" w:cs="Arial"/>
          </w:rPr>
          <m:t>se determina como sigue:</m:t>
        </m:r>
      </m:oMath>
    </w:p>
  </w:comment>
  <w:comment w:id="748" w:author="PETER UJFALUSSY" w:date="2015-04-18T09:46:00Z" w:initials="PU">
    <w:p w14:paraId="6340B09C" w14:textId="13A70FE6" w:rsidR="00DA6D8C" w:rsidRDefault="00DA6D8C">
      <w:pPr>
        <w:pStyle w:val="Textocomentario"/>
      </w:pPr>
      <w:r>
        <w:rPr>
          <w:rStyle w:val="Refdecomentario"/>
        </w:rPr>
        <w:annotationRef/>
      </w:r>
      <w:r>
        <w:t>(</w:t>
      </w:r>
      <m:oMath>
        <m:r>
          <w:rPr>
            <w:rFonts w:ascii="Cambria Math" w:hAnsi="Cambria Math" w:cs="Arial"/>
          </w:rPr>
          <m:t>f∘</m:t>
        </m:r>
        <m:r>
          <w:rPr>
            <w:rFonts w:ascii="Cambria Math" w:hAnsi="Cambria Math" w:cs="Arial"/>
            <w:color w:val="C0504D" w:themeColor="accent2"/>
          </w:rPr>
          <m:t>g)</m:t>
        </m:r>
      </m:oMath>
    </w:p>
  </w:comment>
  <w:comment w:id="749" w:author="PETER UJFALUSSY" w:date="2015-04-19T08:06:00Z" w:initials="PU">
    <w:p w14:paraId="1472205B" w14:textId="54475D29" w:rsidR="00DA6D8C" w:rsidRPr="005834B6" w:rsidRDefault="00DA6D8C">
      <w:pPr>
        <w:pStyle w:val="Textocomentario"/>
        <w:rPr>
          <w:i/>
        </w:rPr>
      </w:pPr>
      <w:r>
        <w:rPr>
          <w:rStyle w:val="Refdecomentario"/>
        </w:rPr>
        <w:annotationRef/>
      </w:r>
      <w:proofErr w:type="spellStart"/>
      <w:r w:rsidRPr="005834B6">
        <w:rPr>
          <w:i/>
        </w:rPr>
        <w:t>Dom</w:t>
      </w:r>
      <w:proofErr w:type="spellEnd"/>
    </w:p>
  </w:comment>
  <w:comment w:id="750" w:author="PETER UJFALUSSY" w:date="2015-04-18T10:36:00Z" w:initials="PU">
    <w:p w14:paraId="2F0D9427" w14:textId="534D4213" w:rsidR="00DA6D8C" w:rsidRDefault="00DA6D8C">
      <w:pPr>
        <w:pStyle w:val="Textocomentario"/>
      </w:pPr>
      <w:r>
        <w:rPr>
          <w:rStyle w:val="Refdecomentario"/>
        </w:rPr>
        <w:annotationRef/>
      </w:r>
      <w:r>
        <w:t>restricciones,</w:t>
      </w:r>
    </w:p>
  </w:comment>
  <w:comment w:id="751" w:author="PETER UJFALUSSY" w:date="2015-04-19T08:07:00Z" w:initials="PU">
    <w:p w14:paraId="50CDCB7B" w14:textId="02040282" w:rsidR="00DA6D8C" w:rsidRDefault="00DA6D8C">
      <w:pPr>
        <w:pStyle w:val="Textocomentario"/>
      </w:pPr>
      <w:r>
        <w:rPr>
          <w:rStyle w:val="Refdecomentario"/>
        </w:rPr>
        <w:annotationRef/>
      </w:r>
    </w:p>
  </w:comment>
  <w:comment w:id="752" w:author="PETER UJFALUSSY" w:date="2015-04-18T10:37:00Z" w:initials="PU">
    <w:p w14:paraId="55ECBCA0" w14:textId="64623CDA" w:rsidR="00DA6D8C" w:rsidRDefault="00DA6D8C">
      <w:pPr>
        <w:pStyle w:val="Textocomentario"/>
      </w:pPr>
      <w:r>
        <w:rPr>
          <w:rStyle w:val="Refdecomentario"/>
        </w:rPr>
        <w:annotationRef/>
      </w:r>
      <m:oMath>
        <m:r>
          <w:rPr>
            <w:rFonts w:ascii="Cambria Math" w:hAnsi="Cambria Math" w:cs="Arial"/>
          </w:rPr>
          <m:t>g∘</m:t>
        </m:r>
        <m:r>
          <w:rPr>
            <w:rFonts w:ascii="Cambria Math" w:hAnsi="Cambria Math" w:cs="Arial"/>
            <w:color w:val="C0504D" w:themeColor="accent2"/>
          </w:rPr>
          <m:t xml:space="preserve">f </m:t>
        </m:r>
        <m:r>
          <m:rPr>
            <m:sty m:val="p"/>
          </m:rPr>
          <w:rPr>
            <w:rFonts w:ascii="Cambria Math" w:hAnsi="Cambria Math" w:cs="Arial"/>
            <w:color w:val="C0504D" w:themeColor="accent2"/>
          </w:rPr>
          <m:t>se determina como sigue:</m:t>
        </m:r>
      </m:oMath>
    </w:p>
  </w:comment>
  <w:comment w:id="753" w:author="PETER UJFALUSSY" w:date="2015-04-18T09:48:00Z" w:initials="PU">
    <w:p w14:paraId="5D957873" w14:textId="3EE83847" w:rsidR="00DA6D8C" w:rsidRDefault="00DA6D8C">
      <w:pPr>
        <w:pStyle w:val="Textocomentario"/>
      </w:pPr>
      <w:r>
        <w:rPr>
          <w:rStyle w:val="Refdecomentario"/>
        </w:rPr>
        <w:annotationRef/>
      </w:r>
      <w:r>
        <w:t>(</w:t>
      </w:r>
      <m:oMath>
        <m:r>
          <w:rPr>
            <w:rFonts w:ascii="Cambria Math" w:hAnsi="Cambria Math" w:cs="Arial"/>
          </w:rPr>
          <m:t>g∘</m:t>
        </m:r>
        <m:r>
          <w:rPr>
            <w:rFonts w:ascii="Cambria Math" w:hAnsi="Cambria Math" w:cs="Arial"/>
            <w:color w:val="C0504D" w:themeColor="accent2"/>
          </w:rPr>
          <m:t>f)</m:t>
        </m:r>
      </m:oMath>
    </w:p>
  </w:comment>
  <w:comment w:id="754" w:author="PETER UJFALUSSY" w:date="2015-04-18T10:40:00Z" w:initials="PU">
    <w:p w14:paraId="149A3EED" w14:textId="4AD9DCE6" w:rsidR="00DA6D8C" w:rsidRPr="0059473C" w:rsidRDefault="00DA6D8C">
      <w:pPr>
        <w:pStyle w:val="Textocomentario"/>
        <w:rPr>
          <w:lang w:val="es-CO"/>
        </w:rPr>
      </w:pPr>
      <w:r>
        <w:rPr>
          <w:rStyle w:val="Refdecomentario"/>
        </w:rPr>
        <w:annotationRef/>
      </w:r>
      <w:proofErr w:type="spellStart"/>
      <w:r>
        <w:t>Aq</w:t>
      </w:r>
      <w:r>
        <w:rPr>
          <w:lang w:val="es-CO"/>
        </w:rPr>
        <w:t>uí</w:t>
      </w:r>
      <w:proofErr w:type="spellEnd"/>
      <w:r>
        <w:rPr>
          <w:lang w:val="es-CO"/>
        </w:rPr>
        <w:t xml:space="preserve"> tenemos que el </w:t>
      </w:r>
      <w:proofErr w:type="spellStart"/>
      <w:r>
        <w:rPr>
          <w:lang w:val="es-CO"/>
        </w:rPr>
        <w:t>Dom</w:t>
      </w:r>
      <w:proofErr w:type="spellEnd"/>
      <w:r w:rsidRPr="005834B6">
        <w:rPr>
          <w:i/>
          <w:lang w:val="es-CO"/>
        </w:rPr>
        <w:t xml:space="preserve"> f</w:t>
      </w:r>
      <w:r>
        <w:rPr>
          <w:lang w:val="es-CO"/>
        </w:rPr>
        <w:t xml:space="preserve"> </w:t>
      </w:r>
      <m:oMath>
        <m:r>
          <m:rPr>
            <m:scr m:val="double-struck"/>
          </m:rPr>
          <w:rPr>
            <w:rFonts w:ascii="Cambria Math" w:hAnsi="Cambria Math" w:cs="Arial"/>
          </w:rPr>
          <m:t xml:space="preserve">= R  </m:t>
        </m:r>
        <m:r>
          <m:rPr>
            <m:sty m:val="p"/>
          </m:rPr>
          <w:rPr>
            <w:rFonts w:ascii="Cambria Math" w:hAnsi="Cambria Math" w:cs="Arial"/>
          </w:rPr>
          <m:t>y como la expresión resultante</m:t>
        </m:r>
        <m:r>
          <w:rPr>
            <w:rFonts w:ascii="Cambria Math" w:hAnsi="Cambria Math" w:cs="Arial"/>
          </w:rPr>
          <m:t xml:space="preserve"> 6x-11 </m:t>
        </m:r>
        <m:r>
          <m:rPr>
            <m:sty m:val="p"/>
          </m:rPr>
          <w:rPr>
            <w:rFonts w:ascii="Cambria Math" w:hAnsi="Cambria Math" w:cs="Arial"/>
          </w:rPr>
          <m:t>no tiene restricciones</m:t>
        </m:r>
        <m:r>
          <w:rPr>
            <w:rFonts w:ascii="Cambria Math" w:hAnsi="Cambria Math" w:cs="Arial"/>
          </w:rPr>
          <m:t xml:space="preserve">, </m:t>
        </m:r>
        <m:r>
          <w:rPr>
            <w:rFonts w:ascii="Cambria Math" w:eastAsiaTheme="minorEastAsia" w:hAnsi="Cambria Math" w:cs="Arial"/>
          </w:rPr>
          <m:t xml:space="preserve">Dom </m:t>
        </m:r>
        <m:d>
          <m:dPr>
            <m:ctrlPr>
              <w:rPr>
                <w:rFonts w:ascii="Cambria Math" w:eastAsiaTheme="minorEastAsia" w:hAnsi="Cambria Math" w:cs="Arial"/>
                <w:i/>
              </w:rPr>
            </m:ctrlPr>
          </m:dPr>
          <m:e>
            <m:r>
              <w:rPr>
                <w:rFonts w:ascii="Cambria Math" w:eastAsiaTheme="minorEastAsia" w:hAnsi="Cambria Math" w:cs="Arial"/>
              </w:rPr>
              <m:t>g∘f</m:t>
            </m:r>
          </m:e>
        </m:d>
        <m:r>
          <m:rPr>
            <m:scr m:val="double-struck"/>
          </m:rPr>
          <w:rPr>
            <w:rFonts w:ascii="Cambria Math" w:eastAsiaTheme="minorEastAsia" w:hAnsi="Cambria Math" w:cs="Arial"/>
          </w:rPr>
          <m:t>=R</m:t>
        </m:r>
      </m:oMath>
      <w:r w:rsidRPr="00560ED9">
        <w:rPr>
          <w:rFonts w:ascii="Arial" w:eastAsiaTheme="minorEastAsia" w:hAnsi="Arial" w:cs="Arial"/>
        </w:rPr>
        <w:t>.</w:t>
      </w:r>
      <w:r>
        <w:rPr>
          <w:rStyle w:val="Refdecomentario"/>
        </w:rPr>
        <w:annotationRef/>
      </w:r>
    </w:p>
  </w:comment>
  <w:comment w:id="755" w:author="PETER UJFALUSSY" w:date="2015-04-18T10:48:00Z" w:initials="PU">
    <w:p w14:paraId="63296963" w14:textId="143CF13D" w:rsidR="00DA6D8C" w:rsidRDefault="00DA6D8C">
      <w:pPr>
        <w:pStyle w:val="Textocomentario"/>
      </w:pPr>
      <w:r>
        <w:rPr>
          <w:rStyle w:val="Refdecomentario"/>
        </w:rPr>
        <w:annotationRef/>
      </w:r>
      <w:r>
        <w:t xml:space="preserve">En este ejemplo observamos que  </w:t>
      </w:r>
      <m:oMath>
        <m:r>
          <w:rPr>
            <w:rFonts w:ascii="Cambria Math" w:eastAsiaTheme="minorEastAsia" w:hAnsi="Cambria Math" w:cs="Arial"/>
          </w:rPr>
          <m:t>f∘g ≠</m:t>
        </m:r>
      </m:oMath>
      <w:r>
        <w:t xml:space="preserve"> </w:t>
      </w:r>
      <m:oMath>
        <m:r>
          <w:rPr>
            <w:rFonts w:ascii="Cambria Math" w:hAnsi="Cambria Math" w:cs="Arial"/>
          </w:rPr>
          <m:t>g∘</m:t>
        </m:r>
        <m:r>
          <w:rPr>
            <w:rFonts w:ascii="Cambria Math" w:hAnsi="Cambria Math" w:cs="Arial"/>
            <w:color w:val="C0504D" w:themeColor="accent2"/>
          </w:rPr>
          <m:t xml:space="preserve">f. </m:t>
        </m:r>
        <m:r>
          <m:rPr>
            <m:sty m:val="p"/>
          </m:rPr>
          <w:rPr>
            <w:rFonts w:ascii="Cambria Math" w:hAnsi="Cambria Math" w:cs="Arial"/>
            <w:color w:val="C0504D" w:themeColor="accent2"/>
          </w:rPr>
          <m:t>Por lo tanto</m:t>
        </m:r>
        <m:r>
          <w:rPr>
            <w:rFonts w:ascii="Cambria Math" w:hAnsi="Cambria Math" w:cs="Arial"/>
            <w:color w:val="C0504D" w:themeColor="accent2"/>
          </w:rPr>
          <m:t>,</m:t>
        </m:r>
      </m:oMath>
    </w:p>
  </w:comment>
  <w:comment w:id="756" w:author="PETER UJFALUSSY" w:date="2015-04-18T10:51:00Z" w:initials="PU">
    <w:p w14:paraId="796EC2A6" w14:textId="01247993" w:rsidR="00DA6D8C" w:rsidRDefault="00DA6D8C">
      <w:pPr>
        <w:pStyle w:val="Textocomentario"/>
      </w:pPr>
      <w:r>
        <w:rPr>
          <w:rStyle w:val="Refdecomentario"/>
        </w:rPr>
        <w:annotationRef/>
      </w:r>
      <w:r>
        <w:t>Considera</w:t>
      </w:r>
    </w:p>
  </w:comment>
  <w:comment w:id="757" w:author="PETER UJFALUSSY" w:date="2015-04-18T10:52:00Z" w:initials="PU">
    <w:p w14:paraId="123E12DD" w14:textId="442E54A5" w:rsidR="00DA6D8C" w:rsidRPr="00023A17" w:rsidRDefault="00DA6D8C">
      <w:pPr>
        <w:pStyle w:val="Textocomentario"/>
      </w:pPr>
      <w:r>
        <w:rPr>
          <w:rStyle w:val="Refdecomentario"/>
        </w:rPr>
        <w:annotationRef/>
      </w:r>
      <m:oMath>
        <m:r>
          <w:rPr>
            <w:rFonts w:ascii="Cambria Math" w:hAnsi="Cambria Math" w:cs="Arial"/>
          </w:rPr>
          <m:t>g∘</m:t>
        </m:r>
        <m:r>
          <w:rPr>
            <w:rFonts w:ascii="Cambria Math" w:hAnsi="Cambria Math" w:cs="Arial"/>
            <w:color w:val="C0504D" w:themeColor="accent2"/>
          </w:rPr>
          <m:t xml:space="preserve">f </m:t>
        </m:r>
        <m:r>
          <m:rPr>
            <m:sty m:val="p"/>
          </m:rPr>
          <w:rPr>
            <w:rFonts w:ascii="Cambria Math" w:hAnsi="Cambria Math" w:cs="Arial"/>
            <w:color w:val="C0504D" w:themeColor="accent2"/>
          </w:rPr>
          <m:t>se determina como sigue:</m:t>
        </m:r>
      </m:oMath>
    </w:p>
  </w:comment>
  <w:comment w:id="758" w:author="PETER UJFALUSSY" w:date="2015-04-18T10:53:00Z" w:initials="PU">
    <w:p w14:paraId="7644EB6F" w14:textId="7A4CAED2" w:rsidR="00DA6D8C" w:rsidRDefault="00DA6D8C">
      <w:pPr>
        <w:pStyle w:val="Textocomentario"/>
      </w:pPr>
      <w:r>
        <w:rPr>
          <w:rStyle w:val="Refdecomentario"/>
        </w:rPr>
        <w:annotationRef/>
      </w:r>
      <w:r>
        <w:t>(</w:t>
      </w:r>
      <m:oMath>
        <m:r>
          <w:rPr>
            <w:rFonts w:ascii="Cambria Math" w:hAnsi="Cambria Math" w:cs="Arial"/>
          </w:rPr>
          <m:t>g∘</m:t>
        </m:r>
        <m:r>
          <w:rPr>
            <w:rFonts w:ascii="Cambria Math" w:hAnsi="Cambria Math" w:cs="Arial"/>
            <w:color w:val="C0504D" w:themeColor="accent2"/>
          </w:rPr>
          <m:t>f)</m:t>
        </m:r>
      </m:oMath>
    </w:p>
  </w:comment>
  <w:comment w:id="759" w:author="PETER UJFALUSSY" w:date="2015-04-18T11:00:00Z" w:initials="PU">
    <w:p w14:paraId="02EC80F6" w14:textId="461C0E4C" w:rsidR="00DA6D8C" w:rsidRDefault="00DA6D8C">
      <w:pPr>
        <w:pStyle w:val="Textocomentario"/>
      </w:pPr>
      <w:r>
        <w:rPr>
          <w:rStyle w:val="Refdecomentario"/>
        </w:rPr>
        <w:annotationRef/>
      </w:r>
    </w:p>
  </w:comment>
  <w:comment w:id="760" w:author="PETER UJFALUSSY" w:date="2015-04-18T11:16:00Z" w:initials="PU">
    <w:p w14:paraId="58084674" w14:textId="0A0E7898" w:rsidR="00DA6D8C" w:rsidRDefault="00DA6D8C">
      <w:pPr>
        <w:pStyle w:val="Textocomentario"/>
      </w:pPr>
      <w:r>
        <w:rPr>
          <w:rStyle w:val="Refdecomentario"/>
        </w:rPr>
        <w:annotationRef/>
      </w:r>
      <w:r>
        <w:rPr>
          <w:rStyle w:val="Refdecomentario"/>
        </w:rPr>
        <w:t xml:space="preserve">En este caso, el </w:t>
      </w:r>
      <w:proofErr w:type="spellStart"/>
      <w:r w:rsidRPr="00B63EA4">
        <w:rPr>
          <w:rStyle w:val="Refdecomentario"/>
          <w:i/>
        </w:rPr>
        <w:t>Dom</w:t>
      </w:r>
      <w:proofErr w:type="spellEnd"/>
      <w:r>
        <w:rPr>
          <w:rStyle w:val="Refdecomentario"/>
        </w:rPr>
        <w:t xml:space="preserve"> </w:t>
      </w:r>
      <w:r w:rsidRPr="00B63EA4">
        <w:rPr>
          <w:rStyle w:val="Refdecomentario"/>
          <w:i/>
        </w:rPr>
        <w:t>f</w:t>
      </w:r>
      <w:r>
        <w:rPr>
          <w:rStyle w:val="Refdecomentario"/>
        </w:rPr>
        <w:t xml:space="preserve"> = </w:t>
      </w:r>
      <m:oMath>
        <m:r>
          <w:rPr>
            <w:rFonts w:ascii="Cambria Math" w:hAnsi="Cambria Math" w:cs="Arial"/>
          </w:rPr>
          <m:t>[4,∞)</m:t>
        </m:r>
        <m:r>
          <m:rPr>
            <m:sty m:val="p"/>
          </m:rPr>
          <w:rPr>
            <w:rStyle w:val="Refdecomentario"/>
          </w:rPr>
          <w:annotationRef/>
        </m:r>
      </m:oMath>
    </w:p>
  </w:comment>
  <w:comment w:id="761" w:author="PETER UJFALUSSY" w:date="2015-04-18T10:57:00Z" w:initials="PU">
    <w:p w14:paraId="29F2441D" w14:textId="5578D8C2" w:rsidR="00DA6D8C" w:rsidRDefault="00DA6D8C">
      <w:pPr>
        <w:pStyle w:val="Textocomentario"/>
      </w:pPr>
      <w:r>
        <w:rPr>
          <w:rStyle w:val="Refdecomentario"/>
        </w:rPr>
        <w:annotationRef/>
      </w:r>
      <w:r>
        <w:t>la</w:t>
      </w:r>
    </w:p>
  </w:comment>
  <w:comment w:id="762" w:author="PETER UJFALUSSY" w:date="2015-04-19T08:12:00Z" w:initials="PU">
    <w:p w14:paraId="2EA9A834" w14:textId="0497E964" w:rsidR="00DA6D8C" w:rsidRDefault="00DA6D8C">
      <w:pPr>
        <w:pStyle w:val="Textocomentario"/>
      </w:pPr>
      <w:r>
        <w:rPr>
          <w:rStyle w:val="Refdecomentario"/>
        </w:rPr>
        <w:annotationRef/>
      </w:r>
      <w:r>
        <w:t xml:space="preserve"> x ≠ 7, </w:t>
      </w:r>
      <w:proofErr w:type="spellStart"/>
      <w:r w:rsidRPr="00B63EA4">
        <w:rPr>
          <w:i/>
        </w:rPr>
        <w:t>Dom</w:t>
      </w:r>
      <w:proofErr w:type="spellEnd"/>
    </w:p>
  </w:comment>
  <w:comment w:id="763" w:author="PETER UJFALUSSY" w:date="2015-04-18T11:18:00Z" w:initials="PU">
    <w:p w14:paraId="157695C6" w14:textId="2D2319A6" w:rsidR="00DA6D8C" w:rsidRDefault="00DA6D8C">
      <w:pPr>
        <w:pStyle w:val="Textocomentario"/>
        <w:rPr>
          <w:rStyle w:val="Refdecomentario"/>
        </w:rPr>
      </w:pPr>
      <w:r>
        <w:rPr>
          <w:rStyle w:val="Refdecomentario"/>
        </w:rPr>
        <w:annotationRef/>
      </w:r>
      <m:oMath>
        <m:r>
          <w:rPr>
            <w:rFonts w:ascii="Cambria Math" w:eastAsiaTheme="minorEastAsia" w:hAnsi="Cambria Math" w:cs="Arial"/>
          </w:rPr>
          <m:t>g∘f</m:t>
        </m:r>
      </m:oMath>
    </w:p>
    <w:p w14:paraId="41C3612C" w14:textId="7F73B869" w:rsidR="00DA6D8C" w:rsidRDefault="00DA6D8C">
      <w:pPr>
        <w:pStyle w:val="Textocomentario"/>
      </w:pPr>
    </w:p>
  </w:comment>
  <w:comment w:id="764" w:author="PETER UJFALUSSY" w:date="2015-04-18T11:19:00Z" w:initials="PU">
    <w:p w14:paraId="43C464CE" w14:textId="7728101A" w:rsidR="00DA6D8C" w:rsidRDefault="00DA6D8C">
      <w:pPr>
        <w:pStyle w:val="Textocomentario"/>
      </w:pPr>
      <w:r>
        <w:rPr>
          <w:rStyle w:val="Refdecomentario"/>
        </w:rPr>
        <w:annotationRef/>
      </w:r>
      <w:r>
        <w:t>entre</w:t>
      </w:r>
    </w:p>
  </w:comment>
  <w:comment w:id="765" w:author="PETER UJFALUSSY" w:date="2015-04-18T11:20:00Z" w:initials="PU">
    <w:p w14:paraId="125F353B" w14:textId="419BCDCD" w:rsidR="00DA6D8C" w:rsidRDefault="00DA6D8C">
      <w:pPr>
        <w:pStyle w:val="Textocomentario"/>
      </w:pPr>
      <w:r>
        <w:rPr>
          <w:rStyle w:val="Refdecomentario"/>
        </w:rPr>
        <w:annotationRef/>
      </w:r>
      <w:r>
        <w:t>,</w:t>
      </w:r>
    </w:p>
  </w:comment>
  <w:comment w:id="766" w:author="PETER UJFALUSSY" w:date="2015-04-18T11:20:00Z" w:initials="PU">
    <w:p w14:paraId="687445B8" w14:textId="005D8D9A" w:rsidR="00DA6D8C" w:rsidRDefault="00DA6D8C">
      <w:pPr>
        <w:pStyle w:val="Textocomentario"/>
      </w:pPr>
      <w:r>
        <w:rPr>
          <w:rStyle w:val="Refdecomentario"/>
        </w:rPr>
        <w:annotationRef/>
      </w:r>
      <w:r>
        <w:t>a</w:t>
      </w:r>
    </w:p>
  </w:comment>
  <w:comment w:id="767" w:author="PETER UJFALUSSY" w:date="2015-04-18T11:31:00Z" w:initials="PU">
    <w:p w14:paraId="25D05EF5" w14:textId="7D6F0694" w:rsidR="00DA6D8C" w:rsidRDefault="00DA6D8C">
      <w:pPr>
        <w:pStyle w:val="Textocomentario"/>
      </w:pPr>
      <w:r>
        <w:rPr>
          <w:rStyle w:val="Refdecomentario"/>
        </w:rPr>
        <w:annotationRef/>
      </w:r>
      <w:r>
        <w:t>4</w:t>
      </w:r>
    </w:p>
  </w:comment>
  <w:comment w:id="768" w:author="PETER UJFALUSSY" w:date="2015-04-18T11:21:00Z" w:initials="PU">
    <w:p w14:paraId="129C9B8F" w14:textId="632F800C" w:rsidR="00DA6D8C" w:rsidRDefault="00DA6D8C">
      <w:pPr>
        <w:pStyle w:val="Textocomentario"/>
      </w:pPr>
      <w:r>
        <w:rPr>
          <w:rStyle w:val="Refdecomentario"/>
        </w:rPr>
        <w:annotationRef/>
      </w:r>
      <w:r>
        <w:t xml:space="preserve">Vamos a comprobar </w:t>
      </w:r>
    </w:p>
  </w:comment>
  <w:comment w:id="769" w:author="PETER UJFALUSSY" w:date="2015-04-18T11:33:00Z" w:initials="PU">
    <w:p w14:paraId="49C798D6" w14:textId="0A1613FB" w:rsidR="00DA6D8C" w:rsidRDefault="00DA6D8C">
      <w:pPr>
        <w:pStyle w:val="Textocomentario"/>
      </w:pPr>
      <w:r>
        <w:rPr>
          <w:rStyle w:val="Refdecomentario"/>
        </w:rPr>
        <w:annotationRef/>
      </w:r>
      <m:oMath>
        <m:r>
          <w:rPr>
            <w:rFonts w:ascii="Cambria Math" w:hAnsi="Cambria Math" w:cs="Arial"/>
          </w:rPr>
          <m:t>f∘g</m:t>
        </m:r>
      </m:oMath>
    </w:p>
  </w:comment>
  <w:comment w:id="770" w:author="PETER UJFALUSSY" w:date="2015-04-18T11:34:00Z" w:initials="PU">
    <w:p w14:paraId="0C092A67" w14:textId="5366EC69" w:rsidR="00DA6D8C" w:rsidRDefault="00DA6D8C">
      <w:pPr>
        <w:pStyle w:val="Textocomentario"/>
      </w:pPr>
      <w:r>
        <w:rPr>
          <w:rStyle w:val="Refdecomentario"/>
        </w:rPr>
        <w:annotationRef/>
      </w:r>
      <w:r>
        <w:t>Luego</w:t>
      </w:r>
    </w:p>
  </w:comment>
  <w:comment w:id="771" w:author="PETER UJFALUSSY" w:date="2015-04-18T11:25:00Z" w:initials="PU">
    <w:p w14:paraId="59E64E44" w14:textId="2B171FC6" w:rsidR="00DA6D8C" w:rsidRPr="00F00057" w:rsidRDefault="00DA6D8C">
      <w:pPr>
        <w:pStyle w:val="Textocomentario"/>
      </w:pPr>
      <w:r>
        <w:rPr>
          <w:rStyle w:val="Refdecomentario"/>
        </w:rPr>
        <w:annotationRef/>
      </w:r>
      <w:r>
        <w:t xml:space="preserve">Por otra parte, al calcular </w:t>
      </w:r>
      <m:oMath>
        <m:r>
          <w:rPr>
            <w:rFonts w:ascii="Cambria Math" w:hAnsi="Cambria Math" w:cs="Arial"/>
          </w:rPr>
          <m:t>f∘</m:t>
        </m:r>
        <m:d>
          <m:dPr>
            <m:ctrlPr>
              <w:rPr>
                <w:rFonts w:ascii="Cambria Math" w:hAnsi="Cambria Math" w:cs="Arial"/>
                <w:i/>
              </w:rPr>
            </m:ctrlPr>
          </m:dPr>
          <m:e>
            <m:r>
              <w:rPr>
                <w:rFonts w:ascii="Cambria Math" w:hAnsi="Cambria Math" w:cs="Arial"/>
              </w:rPr>
              <m:t>g∘h</m:t>
            </m:r>
          </m:e>
        </m:d>
        <m:r>
          <m:rPr>
            <m:sty m:val="p"/>
          </m:rPr>
          <w:rPr>
            <w:rFonts w:ascii="Cambria Math" w:hAnsi="Cambria Math" w:cs="Arial"/>
          </w:rPr>
          <m:t>, resulta:</m:t>
        </m:r>
      </m:oMath>
    </w:p>
  </w:comment>
  <w:comment w:id="772" w:author="PETER UJFALUSSY" w:date="2015-04-18T11:26:00Z" w:initials="PU">
    <w:p w14:paraId="312AAD92" w14:textId="2A0E0C89" w:rsidR="00DA6D8C" w:rsidRDefault="00DA6D8C">
      <w:pPr>
        <w:pStyle w:val="Textocomentario"/>
      </w:pPr>
      <w:r>
        <w:rPr>
          <w:rStyle w:val="Refdecomentario"/>
        </w:rPr>
        <w:annotationRef/>
      </w:r>
      <w:r>
        <w:t>(</w:t>
      </w:r>
      <m:oMath>
        <m:r>
          <w:rPr>
            <w:rFonts w:ascii="Cambria Math" w:hAnsi="Cambria Math" w:cs="Arial"/>
          </w:rPr>
          <m:t>g∘h)</m:t>
        </m:r>
      </m:oMath>
    </w:p>
  </w:comment>
  <w:comment w:id="773" w:author="PETER UJFALUSSY" w:date="2015-04-18T11:37:00Z" w:initials="PU">
    <w:p w14:paraId="24BF6E3F" w14:textId="086F24EA" w:rsidR="00DA6D8C" w:rsidRDefault="00DA6D8C">
      <w:pPr>
        <w:pStyle w:val="Textocomentario"/>
      </w:pPr>
      <w:r>
        <w:rPr>
          <w:rStyle w:val="Refdecomentario"/>
        </w:rPr>
        <w:annotationRef/>
      </w:r>
      <w:r>
        <w:t xml:space="preserve">Para esta función </w:t>
      </w:r>
    </w:p>
  </w:comment>
  <w:comment w:id="774" w:author="PETER UJFALUSSY" w:date="2015-04-18T11:37:00Z" w:initials="PU">
    <w:p w14:paraId="58F45E9D" w14:textId="31DE9C14" w:rsidR="00DA6D8C" w:rsidRDefault="00DA6D8C">
      <w:pPr>
        <w:pStyle w:val="Textocomentario"/>
      </w:pPr>
      <w:r>
        <w:rPr>
          <w:rStyle w:val="Refdecomentario"/>
        </w:rPr>
        <w:annotationRef/>
      </w:r>
    </w:p>
  </w:comment>
  <w:comment w:id="775" w:author="PETER UJFALUSSY" w:date="2015-04-18T11:40:00Z" w:initials="PU">
    <w:p w14:paraId="75F92B39" w14:textId="77777777" w:rsidR="00DA6D8C" w:rsidRDefault="00DA6D8C" w:rsidP="00C5466E">
      <w:pPr>
        <w:pStyle w:val="Textocomentario"/>
      </w:pPr>
      <w:r>
        <w:rPr>
          <w:rStyle w:val="Refdecomentario"/>
        </w:rPr>
        <w:annotationRef/>
      </w:r>
      <w:r>
        <w:rPr>
          <w:rStyle w:val="Refdecomentario"/>
        </w:rPr>
        <w:annotationRef/>
      </w:r>
      <w:r>
        <w:t xml:space="preserve">función </w:t>
      </w:r>
      <w:r w:rsidRPr="00C5466E">
        <w:rPr>
          <w:i/>
        </w:rPr>
        <w:t>f</w:t>
      </w:r>
      <w:r>
        <w:t xml:space="preserve"> definida en el conjunto de los</w:t>
      </w:r>
    </w:p>
    <w:p w14:paraId="68098377" w14:textId="50054A1D" w:rsidR="00DA6D8C" w:rsidRDefault="00DA6D8C">
      <w:pPr>
        <w:pStyle w:val="Textocomentario"/>
      </w:pPr>
    </w:p>
  </w:comment>
  <w:comment w:id="776" w:author="PETER UJFALUSSY" w:date="2015-04-18T11:42:00Z" w:initials="PU">
    <w:p w14:paraId="16228A07" w14:textId="0093A5F4" w:rsidR="00DA6D8C" w:rsidRDefault="00DA6D8C">
      <w:pPr>
        <w:pStyle w:val="Textocomentario"/>
      </w:pPr>
      <w:r>
        <w:rPr>
          <w:rStyle w:val="Refdecomentario"/>
        </w:rPr>
        <w:annotationRef/>
      </w:r>
      <w:r>
        <w:t>(</w:t>
      </w:r>
      <m:oMath>
        <m:r>
          <w:rPr>
            <w:rFonts w:ascii="Cambria Math" w:hAnsi="Cambria Math" w:cs="Arial"/>
          </w:rPr>
          <m:t>h∘</m:t>
        </m:r>
        <m:r>
          <w:rPr>
            <w:rFonts w:ascii="Cambria Math" w:hAnsi="Cambria Math" w:cs="Arial"/>
            <w:color w:val="C0504D" w:themeColor="accent2"/>
          </w:rPr>
          <m:t>I</m:t>
        </m:r>
        <m:r>
          <m:rPr>
            <m:sty m:val="p"/>
          </m:rPr>
          <w:rPr>
            <w:rStyle w:val="Refdecomentario"/>
          </w:rPr>
          <w:annotationRef/>
        </m:r>
      </m:oMath>
      <w:r>
        <w:rPr>
          <w:color w:val="C0504D" w:themeColor="accent2"/>
        </w:rPr>
        <w:t>)</w:t>
      </w:r>
    </w:p>
  </w:comment>
  <w:comment w:id="777" w:author="PETER UJFALUSSY" w:date="2015-04-18T11:45:00Z" w:initials="PU">
    <w:p w14:paraId="42497DC5" w14:textId="77166DB0" w:rsidR="00DA6D8C" w:rsidRDefault="00DA6D8C">
      <w:pPr>
        <w:pStyle w:val="Textocomentario"/>
      </w:pPr>
      <w:r>
        <w:rPr>
          <w:rStyle w:val="Refdecomentario"/>
        </w:rPr>
        <w:annotationRef/>
      </w:r>
      <w:r>
        <w:t>(</w:t>
      </w:r>
      <m:oMath>
        <m:r>
          <w:rPr>
            <w:rFonts w:ascii="Cambria Math" w:hAnsi="Cambria Math" w:cs="Arial"/>
          </w:rPr>
          <m:t>I∘</m:t>
        </m:r>
        <m:r>
          <w:rPr>
            <w:rFonts w:ascii="Cambria Math" w:hAnsi="Cambria Math" w:cs="Arial"/>
            <w:color w:val="C0504D" w:themeColor="accent2"/>
          </w:rPr>
          <m:t>h</m:t>
        </m:r>
      </m:oMath>
      <w:r>
        <w:rPr>
          <w:color w:val="C0504D" w:themeColor="accent2"/>
        </w:rPr>
        <w:t>)</w:t>
      </w:r>
    </w:p>
  </w:comment>
  <w:comment w:id="778" w:author="PETER UJFALUSSY" w:date="2015-04-18T11:45:00Z" w:initials="PU">
    <w:p w14:paraId="327AFF83" w14:textId="3D38D0F0" w:rsidR="00DA6D8C" w:rsidRDefault="00DA6D8C">
      <w:pPr>
        <w:pStyle w:val="Textocomentario"/>
      </w:pPr>
      <w:r>
        <w:rPr>
          <w:rStyle w:val="Refdecomentario"/>
        </w:rPr>
        <w:annotationRef/>
      </w:r>
      <w:r>
        <w:t xml:space="preserve">. Luego </w:t>
      </w:r>
      <m:oMath>
        <m:r>
          <w:rPr>
            <w:rFonts w:ascii="Cambria Math" w:hAnsi="Cambria Math" w:cs="Arial"/>
          </w:rPr>
          <m:t>h∘I=I∘h=h.</m:t>
        </m:r>
      </m:oMath>
    </w:p>
  </w:comment>
  <w:comment w:id="779" w:author="PETER UJFALUSSY" w:date="2015-04-18T11:49:00Z" w:initials="PU">
    <w:p w14:paraId="15F137AF" w14:textId="61F1F6F5" w:rsidR="00DA6D8C" w:rsidRDefault="00DA6D8C">
      <w:pPr>
        <w:pStyle w:val="Textocomentario"/>
      </w:pPr>
      <w:r>
        <w:rPr>
          <w:rStyle w:val="Refdecomentario"/>
        </w:rPr>
        <w:annotationRef/>
      </w:r>
    </w:p>
  </w:comment>
  <w:comment w:id="780" w:author="PETER UJFALUSSY" w:date="2015-04-18T11:50:00Z" w:initials="PU">
    <w:p w14:paraId="4F260A24" w14:textId="729DF211" w:rsidR="00DA6D8C" w:rsidRDefault="00DA6D8C">
      <w:pPr>
        <w:pStyle w:val="Textocomentario"/>
      </w:pPr>
      <w:r>
        <w:rPr>
          <w:rStyle w:val="Refdecomentario"/>
        </w:rPr>
        <w:annotationRef/>
      </w:r>
      <w:r>
        <w:t>posee</w:t>
      </w:r>
    </w:p>
  </w:comment>
  <w:comment w:id="781" w:author="PETER UJFALUSSY" w:date="2015-04-18T11:51:00Z" w:initials="PU">
    <w:p w14:paraId="305C7182" w14:textId="2896CA19" w:rsidR="00DA6D8C" w:rsidRDefault="00DA6D8C">
      <w:pPr>
        <w:pStyle w:val="Textocomentario"/>
      </w:pPr>
      <w:r>
        <w:rPr>
          <w:rStyle w:val="Refdecomentario"/>
        </w:rPr>
        <w:annotationRef/>
      </w:r>
      <w:r>
        <w:t>es</w:t>
      </w:r>
    </w:p>
  </w:comment>
  <w:comment w:id="782" w:author="PETER UJFALUSSY" w:date="2015-04-19T08:21:00Z" w:initials="PU">
    <w:p w14:paraId="0F75C300" w14:textId="415331A9" w:rsidR="00DA6D8C" w:rsidRDefault="00DA6D8C">
      <w:pPr>
        <w:pStyle w:val="Textocomentario"/>
      </w:pPr>
      <w:r>
        <w:rPr>
          <w:rStyle w:val="Refdecomentario"/>
        </w:rPr>
        <w:annotationRef/>
      </w:r>
      <w:r>
        <w:t xml:space="preserve">una función </w:t>
      </w:r>
      <w:r w:rsidRPr="009E1457">
        <w:rPr>
          <w:i/>
        </w:rPr>
        <w:t>f</w:t>
      </w:r>
    </w:p>
  </w:comment>
  <w:comment w:id="783" w:author="PETER UJFALUSSY" w:date="2015-04-19T08:21:00Z" w:initials="PU">
    <w:p w14:paraId="2FA4F43E" w14:textId="59EF7029" w:rsidR="00DA6D8C" w:rsidRDefault="00DA6D8C">
      <w:pPr>
        <w:pStyle w:val="Textocomentario"/>
      </w:pPr>
      <w:r>
        <w:rPr>
          <w:rStyle w:val="Refdecomentario"/>
        </w:rPr>
        <w:annotationRef/>
      </w:r>
      <w:proofErr w:type="spellStart"/>
      <w:r w:rsidRPr="009E1457">
        <w:rPr>
          <w:i/>
        </w:rPr>
        <w:t>Do</w:t>
      </w:r>
      <w:r>
        <w:t>m</w:t>
      </w:r>
      <w:proofErr w:type="spellEnd"/>
    </w:p>
  </w:comment>
  <w:comment w:id="784" w:author="PETER UJFALUSSY" w:date="2015-04-18T11:55:00Z" w:initials="PU">
    <w:p w14:paraId="004B4BE4" w14:textId="4477A2FD" w:rsidR="00DA6D8C" w:rsidRDefault="00DA6D8C">
      <w:pPr>
        <w:pStyle w:val="Textocomentario"/>
      </w:pPr>
      <w:r>
        <w:rPr>
          <w:rStyle w:val="Refdecomentario"/>
        </w:rPr>
        <w:annotationRef/>
      </w:r>
      <w:r>
        <w:t>números</w:t>
      </w:r>
    </w:p>
  </w:comment>
  <w:comment w:id="785" w:author="PETER UJFALUSSY" w:date="2015-04-18T11:55:00Z" w:initials="PU">
    <w:p w14:paraId="3CB49C7A" w14:textId="77E3C29E" w:rsidR="00DA6D8C" w:rsidRDefault="00DA6D8C">
      <w:pPr>
        <w:pStyle w:val="Textocomentario"/>
      </w:pPr>
      <w:r>
        <w:rPr>
          <w:rStyle w:val="Refdecomentario"/>
        </w:rPr>
        <w:annotationRef/>
      </w:r>
    </w:p>
  </w:comment>
  <w:comment w:id="786" w:author="PETER UJFALUSSY" w:date="2015-04-18T11:56:00Z" w:initials="PU">
    <w:p w14:paraId="77AE207B" w14:textId="5867EBE3" w:rsidR="00DA6D8C" w:rsidRDefault="00DA6D8C">
      <w:pPr>
        <w:pStyle w:val="Textocomentario"/>
      </w:pPr>
      <w:r>
        <w:rPr>
          <w:rStyle w:val="Refdecomentario"/>
        </w:rPr>
        <w:annotationRef/>
      </w:r>
      <w:r>
        <w:t>; para ello</w:t>
      </w:r>
    </w:p>
  </w:comment>
  <w:comment w:id="787" w:author="PETER UJFALUSSY" w:date="2015-04-18T11:56:00Z" w:initials="PU">
    <w:p w14:paraId="25D1550F" w14:textId="51C36475" w:rsidR="00DA6D8C" w:rsidRDefault="00DA6D8C">
      <w:pPr>
        <w:pStyle w:val="Textocomentario"/>
      </w:pPr>
      <w:r>
        <w:rPr>
          <w:rStyle w:val="Refdecomentario"/>
        </w:rPr>
        <w:annotationRef/>
      </w:r>
      <w:r>
        <w:t>.</w:t>
      </w:r>
    </w:p>
  </w:comment>
  <w:comment w:id="788" w:author="PETER UJFALUSSY" w:date="2015-04-18T12:05:00Z" w:initials="PU">
    <w:p w14:paraId="4BA6E744" w14:textId="53E93A4F" w:rsidR="00DA6D8C" w:rsidRDefault="00DA6D8C">
      <w:pPr>
        <w:pStyle w:val="Textocomentario"/>
      </w:pPr>
      <w:r>
        <w:rPr>
          <w:rStyle w:val="Refdecomentario"/>
        </w:rPr>
        <w:annotationRef/>
      </w:r>
      <w:proofErr w:type="spellStart"/>
      <w:r>
        <w:t>ó</w:t>
      </w:r>
      <w:proofErr w:type="spellEnd"/>
    </w:p>
  </w:comment>
  <w:comment w:id="789" w:author="PETER UJFALUSSY" w:date="2015-04-18T12:07:00Z" w:initials="PU">
    <w:p w14:paraId="564DB7BD" w14:textId="7E8EB01D" w:rsidR="00DA6D8C" w:rsidRDefault="00DA6D8C">
      <w:pPr>
        <w:pStyle w:val="Textocomentario"/>
      </w:pPr>
      <w:r>
        <w:rPr>
          <w:rStyle w:val="Refdecomentario"/>
        </w:rPr>
        <w:annotationRef/>
      </w:r>
    </w:p>
  </w:comment>
  <w:comment w:id="790" w:author="PETER UJFALUSSY" w:date="2015-04-18T12:06:00Z" w:initials="PU">
    <w:p w14:paraId="356EBE32" w14:textId="127CBC3A" w:rsidR="00DA6D8C" w:rsidRDefault="00DA6D8C">
      <w:pPr>
        <w:pStyle w:val="Textocomentario"/>
      </w:pPr>
      <w:r>
        <w:rPr>
          <w:rStyle w:val="Refdecomentario"/>
        </w:rPr>
        <w:annotationRef/>
      </w:r>
      <w:r>
        <w:t>practican</w:t>
      </w:r>
    </w:p>
  </w:comment>
  <w:comment w:id="791" w:author="PETER UJFALUSSY" w:date="2015-04-18T12:07:00Z" w:initials="PU">
    <w:p w14:paraId="43073C4D" w14:textId="07A121E1" w:rsidR="00DA6D8C" w:rsidRDefault="00DA6D8C">
      <w:pPr>
        <w:pStyle w:val="Textocomentario"/>
      </w:pPr>
      <w:r>
        <w:rPr>
          <w:rStyle w:val="Refdecomentario"/>
        </w:rPr>
        <w:annotationRef/>
      </w:r>
    </w:p>
  </w:comment>
  <w:comment w:id="792" w:author="PETER UJFALUSSY" w:date="2015-04-18T12:07:00Z" w:initials="PU">
    <w:p w14:paraId="4B9D684A" w14:textId="70B6B785" w:rsidR="00DA6D8C" w:rsidRDefault="00DA6D8C">
      <w:pPr>
        <w:pStyle w:val="Textocomentario"/>
      </w:pPr>
      <w:r>
        <w:rPr>
          <w:rStyle w:val="Refdecomentario"/>
        </w:rPr>
        <w:annotationRef/>
      </w:r>
    </w:p>
  </w:comment>
  <w:comment w:id="793" w:author="PETER UJFALUSSY" w:date="2015-04-18T12:09:00Z" w:initials="PU">
    <w:p w14:paraId="2CAB64F3" w14:textId="0A2AF348" w:rsidR="00DA6D8C" w:rsidRDefault="00DA6D8C">
      <w:pPr>
        <w:pStyle w:val="Textocomentario"/>
      </w:pPr>
      <w:r>
        <w:rPr>
          <w:rStyle w:val="Refdecomentario"/>
        </w:rPr>
        <w:annotationRef/>
      </w:r>
      <w:r>
        <w:t>evalúan</w:t>
      </w:r>
    </w:p>
  </w:comment>
  <w:comment w:id="794" w:author="PETER UJFALUSSY" w:date="2015-04-18T12:09:00Z" w:initials="PU">
    <w:p w14:paraId="2CC3CBE7" w14:textId="6E721FFA" w:rsidR="00DA6D8C" w:rsidRDefault="00DA6D8C">
      <w:pPr>
        <w:pStyle w:val="Textocomentario"/>
      </w:pPr>
      <w:r>
        <w:rPr>
          <w:rStyle w:val="Refdecomenta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523B3B" w15:done="0"/>
  <w15:commentEx w15:paraId="5377B4AA" w15:done="0"/>
  <w15:commentEx w15:paraId="466568EF" w15:done="0"/>
  <w15:commentEx w15:paraId="030428ED" w15:done="0"/>
  <w15:commentEx w15:paraId="549B419F" w15:done="0"/>
  <w15:commentEx w15:paraId="1D111E09" w15:done="0"/>
  <w15:commentEx w15:paraId="7B183045" w15:done="0"/>
  <w15:commentEx w15:paraId="3BB58AB5" w15:done="0"/>
  <w15:commentEx w15:paraId="44751A20" w15:done="0"/>
  <w15:commentEx w15:paraId="29EF58FB" w15:done="0"/>
  <w15:commentEx w15:paraId="408146EA" w15:done="0"/>
  <w15:commentEx w15:paraId="6A371AB7" w15:done="0"/>
  <w15:commentEx w15:paraId="6FC16EDC" w15:done="0"/>
  <w15:commentEx w15:paraId="6A4B8E95" w15:done="0"/>
  <w15:commentEx w15:paraId="6295A74F" w15:done="0"/>
  <w15:commentEx w15:paraId="1F2ED351" w15:done="0"/>
  <w15:commentEx w15:paraId="7A00D8A8" w15:done="0"/>
  <w15:commentEx w15:paraId="15645DFE" w15:done="0"/>
  <w15:commentEx w15:paraId="681933F1" w15:done="0"/>
  <w15:commentEx w15:paraId="7F9F9A6C" w15:done="0"/>
  <w15:commentEx w15:paraId="2D37F45F" w15:done="0"/>
  <w15:commentEx w15:paraId="13D88C47" w15:paraIdParent="2D37F45F" w15:done="0"/>
  <w15:commentEx w15:paraId="43A1F1DF" w15:done="0"/>
  <w15:commentEx w15:paraId="6898CFE3" w15:done="0"/>
  <w15:commentEx w15:paraId="7011B460" w15:done="0"/>
  <w15:commentEx w15:paraId="00A4DC39" w15:done="0"/>
  <w15:commentEx w15:paraId="4149166F" w15:done="0"/>
  <w15:commentEx w15:paraId="6BC98337" w15:done="0"/>
  <w15:commentEx w15:paraId="39ACA354" w15:done="0"/>
  <w15:commentEx w15:paraId="0FF5AC9C" w15:done="0"/>
  <w15:commentEx w15:paraId="0C35DA8A" w15:done="0"/>
  <w15:commentEx w15:paraId="55BBFF08" w15:done="0"/>
  <w15:commentEx w15:paraId="075C1D1A" w15:done="0"/>
  <w15:commentEx w15:paraId="0AA4DD46" w15:done="0"/>
  <w15:commentEx w15:paraId="2E379A4C" w15:done="0"/>
  <w15:commentEx w15:paraId="736BCA03" w15:done="0"/>
  <w15:commentEx w15:paraId="1983ECAC" w15:done="0"/>
  <w15:commentEx w15:paraId="673C4A20" w15:done="0"/>
  <w15:commentEx w15:paraId="0BFCF50B" w15:done="0"/>
  <w15:commentEx w15:paraId="38396DCF" w15:done="0"/>
  <w15:commentEx w15:paraId="77007E48" w15:done="0"/>
  <w15:commentEx w15:paraId="62CF7A56" w15:done="0"/>
  <w15:commentEx w15:paraId="0BFDB60E" w15:done="0"/>
  <w15:commentEx w15:paraId="19E7CD70" w15:done="0"/>
  <w15:commentEx w15:paraId="5DBDF6D4" w15:done="0"/>
  <w15:commentEx w15:paraId="04AF4261" w15:done="0"/>
  <w15:commentEx w15:paraId="3A7535AB" w15:done="0"/>
  <w15:commentEx w15:paraId="20597F7B" w15:done="0"/>
  <w15:commentEx w15:paraId="79EF97B5" w15:done="0"/>
  <w15:commentEx w15:paraId="398A39A4" w15:done="0"/>
  <w15:commentEx w15:paraId="154C321E" w15:done="0"/>
  <w15:commentEx w15:paraId="720C477C" w15:done="0"/>
  <w15:commentEx w15:paraId="6A1FE829" w15:done="0"/>
  <w15:commentEx w15:paraId="387D98B2" w15:done="0"/>
  <w15:commentEx w15:paraId="55AE788D" w15:done="0"/>
  <w15:commentEx w15:paraId="1242EEDF" w15:done="0"/>
  <w15:commentEx w15:paraId="20938396" w15:done="0"/>
  <w15:commentEx w15:paraId="6BE4C516" w15:done="0"/>
  <w15:commentEx w15:paraId="64166750" w15:done="0"/>
  <w15:commentEx w15:paraId="56DAF2DD" w15:done="0"/>
  <w15:commentEx w15:paraId="7B365398" w15:done="0"/>
  <w15:commentEx w15:paraId="73963EDC" w15:done="0"/>
  <w15:commentEx w15:paraId="6458041F" w15:done="0"/>
  <w15:commentEx w15:paraId="608CC623" w15:paraIdParent="6458041F" w15:done="0"/>
  <w15:commentEx w15:paraId="3CCB25BB" w15:done="0"/>
  <w15:commentEx w15:paraId="7B0B5F95" w15:done="0"/>
  <w15:commentEx w15:paraId="1AA7DAE2" w15:done="0"/>
  <w15:commentEx w15:paraId="461DEF36" w15:done="0"/>
  <w15:commentEx w15:paraId="648673FA" w15:done="0"/>
  <w15:commentEx w15:paraId="5A5606C2" w15:done="0"/>
  <w15:commentEx w15:paraId="2C0B69A0" w15:done="0"/>
  <w15:commentEx w15:paraId="30370D8F" w15:done="0"/>
  <w15:commentEx w15:paraId="3CBAD1B0" w15:done="0"/>
  <w15:commentEx w15:paraId="460BA498" w15:paraIdParent="3CBAD1B0" w15:done="0"/>
  <w15:commentEx w15:paraId="4093F498" w15:done="0"/>
  <w15:commentEx w15:paraId="6DC1E90B" w15:done="0"/>
  <w15:commentEx w15:paraId="25C28592" w15:done="0"/>
  <w15:commentEx w15:paraId="1B4808EE" w15:done="0"/>
  <w15:commentEx w15:paraId="3D6DFE2F" w15:done="0"/>
  <w15:commentEx w15:paraId="572424AE" w15:done="0"/>
  <w15:commentEx w15:paraId="3543E22C" w15:done="0"/>
  <w15:commentEx w15:paraId="5BBC5919" w15:done="0"/>
  <w15:commentEx w15:paraId="1BF9325B" w15:done="0"/>
  <w15:commentEx w15:paraId="541B2E2B" w15:done="0"/>
  <w15:commentEx w15:paraId="57BF9F86" w15:done="0"/>
  <w15:commentEx w15:paraId="3EC97957" w15:done="0"/>
  <w15:commentEx w15:paraId="4EE9D18F" w15:done="0"/>
  <w15:commentEx w15:paraId="0CB7C719" w15:done="0"/>
  <w15:commentEx w15:paraId="0790C258" w15:done="0"/>
  <w15:commentEx w15:paraId="0232DAC8" w15:done="0"/>
  <w15:commentEx w15:paraId="28005C37" w15:done="0"/>
  <w15:commentEx w15:paraId="7E21F414" w15:done="0"/>
  <w15:commentEx w15:paraId="51487BA2" w15:done="0"/>
  <w15:commentEx w15:paraId="74AD6DFF" w15:done="0"/>
  <w15:commentEx w15:paraId="44BC7445" w15:done="0"/>
  <w15:commentEx w15:paraId="50FF5249" w15:done="0"/>
  <w15:commentEx w15:paraId="617C9CF8" w15:done="0"/>
  <w15:commentEx w15:paraId="394A5BB1" w15:done="0"/>
  <w15:commentEx w15:paraId="07BF0B21" w15:done="0"/>
  <w15:commentEx w15:paraId="78F6C0F0" w15:done="0"/>
  <w15:commentEx w15:paraId="7F658136" w15:done="0"/>
  <w15:commentEx w15:paraId="7DF6A5E4" w15:done="0"/>
  <w15:commentEx w15:paraId="25E6BF5A" w15:done="0"/>
  <w15:commentEx w15:paraId="25477048" w15:done="0"/>
  <w15:commentEx w15:paraId="68E8B09D" w15:done="0"/>
  <w15:commentEx w15:paraId="464AFF6A" w15:done="0"/>
  <w15:commentEx w15:paraId="40BFB97B" w15:done="0"/>
  <w15:commentEx w15:paraId="0D6613A0" w15:done="0"/>
  <w15:commentEx w15:paraId="2B968AB3" w15:done="0"/>
  <w15:commentEx w15:paraId="753B774F" w15:done="0"/>
  <w15:commentEx w15:paraId="4598E3AD" w15:done="0"/>
  <w15:commentEx w15:paraId="12B36F3C" w15:done="0"/>
  <w15:commentEx w15:paraId="5B549B94" w15:done="0"/>
  <w15:commentEx w15:paraId="6D0C0886" w15:done="0"/>
  <w15:commentEx w15:paraId="24BB8827" w15:done="0"/>
  <w15:commentEx w15:paraId="1A97DA3B" w15:done="0"/>
  <w15:commentEx w15:paraId="775AFC0C" w15:done="0"/>
  <w15:commentEx w15:paraId="2C38B286" w15:done="0"/>
  <w15:commentEx w15:paraId="51E0D69D" w15:done="0"/>
  <w15:commentEx w15:paraId="61024BC9" w15:done="0"/>
  <w15:commentEx w15:paraId="3D58BDB2" w15:done="0"/>
  <w15:commentEx w15:paraId="0B704CFA" w15:done="0"/>
  <w15:commentEx w15:paraId="134E8C97" w15:done="0"/>
  <w15:commentEx w15:paraId="1453470E" w15:done="0"/>
  <w15:commentEx w15:paraId="585B59BE" w15:done="0"/>
  <w15:commentEx w15:paraId="2EFC4003" w15:done="0"/>
  <w15:commentEx w15:paraId="2E57B93A" w15:done="0"/>
  <w15:commentEx w15:paraId="492BAB15" w15:done="0"/>
  <w15:commentEx w15:paraId="23178B52" w15:done="0"/>
  <w15:commentEx w15:paraId="036B74CA" w15:done="0"/>
  <w15:commentEx w15:paraId="21C0A247" w15:done="0"/>
  <w15:commentEx w15:paraId="69256102" w15:done="0"/>
  <w15:commentEx w15:paraId="423B274B" w15:done="0"/>
  <w15:commentEx w15:paraId="3B29525A" w15:done="0"/>
  <w15:commentEx w15:paraId="19C270A7" w15:done="0"/>
  <w15:commentEx w15:paraId="4968E3B6" w15:done="0"/>
  <w15:commentEx w15:paraId="2AE5DB6F" w15:done="0"/>
  <w15:commentEx w15:paraId="06AC7921" w15:done="0"/>
  <w15:commentEx w15:paraId="5CBA43CB" w15:done="0"/>
  <w15:commentEx w15:paraId="5DB92C5D" w15:done="0"/>
  <w15:commentEx w15:paraId="4385310E" w15:done="0"/>
  <w15:commentEx w15:paraId="258249A3" w15:done="0"/>
  <w15:commentEx w15:paraId="584274BF" w15:done="0"/>
  <w15:commentEx w15:paraId="42063857" w15:done="0"/>
  <w15:commentEx w15:paraId="36F9D696" w15:done="0"/>
  <w15:commentEx w15:paraId="07E33771" w15:done="0"/>
  <w15:commentEx w15:paraId="4AD05FDA" w15:done="0"/>
  <w15:commentEx w15:paraId="226CEA26" w15:done="0"/>
  <w15:commentEx w15:paraId="04F78973" w15:done="0"/>
  <w15:commentEx w15:paraId="4D86F9D4" w15:done="0"/>
  <w15:commentEx w15:paraId="3C7EB064" w15:done="0"/>
  <w15:commentEx w15:paraId="4058E3B1" w15:done="0"/>
  <w15:commentEx w15:paraId="55DDDFAD" w15:done="0"/>
  <w15:commentEx w15:paraId="5328FC90" w15:done="0"/>
  <w15:commentEx w15:paraId="1B0D41CD" w15:done="0"/>
  <w15:commentEx w15:paraId="0D1CA2D2" w15:done="0"/>
  <w15:commentEx w15:paraId="7779863C" w15:done="0"/>
  <w15:commentEx w15:paraId="7460F63C" w15:done="0"/>
  <w15:commentEx w15:paraId="29FCEA57" w15:done="0"/>
  <w15:commentEx w15:paraId="6BAE6404" w15:done="0"/>
  <w15:commentEx w15:paraId="6B857DDB" w15:done="0"/>
  <w15:commentEx w15:paraId="28DADAC9" w15:done="0"/>
  <w15:commentEx w15:paraId="255BA2E0" w15:done="0"/>
  <w15:commentEx w15:paraId="08A290CA" w15:done="0"/>
  <w15:commentEx w15:paraId="7FEAD81A" w15:done="0"/>
  <w15:commentEx w15:paraId="58D1B888" w15:done="0"/>
  <w15:commentEx w15:paraId="504675D2" w15:done="0"/>
  <w15:commentEx w15:paraId="2C3335AC" w15:done="0"/>
  <w15:commentEx w15:paraId="6E9C851B" w15:done="0"/>
  <w15:commentEx w15:paraId="5A09408A" w15:done="0"/>
  <w15:commentEx w15:paraId="0A443546" w15:done="0"/>
  <w15:commentEx w15:paraId="5611E296" w15:done="0"/>
  <w15:commentEx w15:paraId="7EEDC96E" w15:done="0"/>
  <w15:commentEx w15:paraId="15680DEC" w15:done="0"/>
  <w15:commentEx w15:paraId="7F079EFF" w15:done="0"/>
  <w15:commentEx w15:paraId="3B76C86B" w15:done="0"/>
  <w15:commentEx w15:paraId="1339747D" w15:done="0"/>
  <w15:commentEx w15:paraId="59B5676C" w15:done="0"/>
  <w15:commentEx w15:paraId="6526EFB9" w15:done="0"/>
  <w15:commentEx w15:paraId="64B2E873" w15:done="0"/>
  <w15:commentEx w15:paraId="1319B3B3" w15:done="0"/>
  <w15:commentEx w15:paraId="496ED419" w15:done="0"/>
  <w15:commentEx w15:paraId="6185B3BA" w15:done="0"/>
  <w15:commentEx w15:paraId="0C5E6EBF" w15:done="0"/>
  <w15:commentEx w15:paraId="4770C2EC" w15:done="0"/>
  <w15:commentEx w15:paraId="4F6E376A" w15:done="0"/>
  <w15:commentEx w15:paraId="37D28EBD" w15:done="0"/>
  <w15:commentEx w15:paraId="02C3EFB2" w15:done="0"/>
  <w15:commentEx w15:paraId="7F3DD078" w15:done="0"/>
  <w15:commentEx w15:paraId="2A6ED2E3" w15:done="0"/>
  <w15:commentEx w15:paraId="2634538B" w15:done="0"/>
  <w15:commentEx w15:paraId="5A467108" w15:done="0"/>
  <w15:commentEx w15:paraId="66617E6A" w15:done="0"/>
  <w15:commentEx w15:paraId="09E24550" w15:done="0"/>
  <w15:commentEx w15:paraId="434A1092" w15:done="0"/>
  <w15:commentEx w15:paraId="1193E38D" w15:done="0"/>
  <w15:commentEx w15:paraId="32185394" w15:done="0"/>
  <w15:commentEx w15:paraId="3E2536FF" w15:done="0"/>
  <w15:commentEx w15:paraId="04E9D95E" w15:done="0"/>
  <w15:commentEx w15:paraId="66D4EB7E" w15:done="0"/>
  <w15:commentEx w15:paraId="779994B9" w15:done="0"/>
  <w15:commentEx w15:paraId="0E592776" w15:done="0"/>
  <w15:commentEx w15:paraId="44E8E08E" w15:done="0"/>
  <w15:commentEx w15:paraId="31E7E4FA" w15:done="0"/>
  <w15:commentEx w15:paraId="23CB548B" w15:done="0"/>
  <w15:commentEx w15:paraId="05A69CA7" w15:done="0"/>
  <w15:commentEx w15:paraId="0815F6AB" w15:done="0"/>
  <w15:commentEx w15:paraId="0FDAC2DA" w15:done="0"/>
  <w15:commentEx w15:paraId="2E6B82AF" w15:done="0"/>
  <w15:commentEx w15:paraId="7F875578" w15:done="0"/>
  <w15:commentEx w15:paraId="53483FFF" w15:done="0"/>
  <w15:commentEx w15:paraId="4CBE0648" w15:done="0"/>
  <w15:commentEx w15:paraId="61B8D291" w15:done="0"/>
  <w15:commentEx w15:paraId="1B9CFEAF" w15:done="0"/>
  <w15:commentEx w15:paraId="38074EF4" w15:done="0"/>
  <w15:commentEx w15:paraId="3F263A34" w15:done="0"/>
  <w15:commentEx w15:paraId="723B51BF" w15:done="0"/>
  <w15:commentEx w15:paraId="25149530" w15:done="0"/>
  <w15:commentEx w15:paraId="5DA618DE" w15:done="0"/>
  <w15:commentEx w15:paraId="4584223A" w15:done="0"/>
  <w15:commentEx w15:paraId="55BB1DC3" w15:done="0"/>
  <w15:commentEx w15:paraId="2946CC8B" w15:done="0"/>
  <w15:commentEx w15:paraId="56DD9C9A" w15:done="0"/>
  <w15:commentEx w15:paraId="0FC27077" w15:done="0"/>
  <w15:commentEx w15:paraId="4EE16B12" w15:done="0"/>
  <w15:commentEx w15:paraId="6D1FA8CE" w15:done="0"/>
  <w15:commentEx w15:paraId="02055E70" w15:done="0"/>
  <w15:commentEx w15:paraId="779CF737" w15:done="0"/>
  <w15:commentEx w15:paraId="1340AB7A" w15:done="0"/>
  <w15:commentEx w15:paraId="7D2C7CD7" w15:done="0"/>
  <w15:commentEx w15:paraId="51D940EF" w15:done="0"/>
  <w15:commentEx w15:paraId="06DE5454" w15:done="0"/>
  <w15:commentEx w15:paraId="5C0889C0" w15:done="0"/>
  <w15:commentEx w15:paraId="787BBD88" w15:done="0"/>
  <w15:commentEx w15:paraId="026442C3" w15:done="0"/>
  <w15:commentEx w15:paraId="453AC07B" w15:done="0"/>
  <w15:commentEx w15:paraId="69669A0D" w15:done="0"/>
  <w15:commentEx w15:paraId="2F548CD8" w15:done="0"/>
  <w15:commentEx w15:paraId="2D567EEF" w15:done="0"/>
  <w15:commentEx w15:paraId="6AC68078" w15:done="0"/>
  <w15:commentEx w15:paraId="312AE1DF" w15:done="0"/>
  <w15:commentEx w15:paraId="1EE763E9" w15:done="0"/>
  <w15:commentEx w15:paraId="12302702" w15:done="0"/>
  <w15:commentEx w15:paraId="54D3D7D0" w15:done="0"/>
  <w15:commentEx w15:paraId="023F304F" w15:done="0"/>
  <w15:commentEx w15:paraId="4F83D92C" w15:done="0"/>
  <w15:commentEx w15:paraId="7005D1A0" w15:done="0"/>
  <w15:commentEx w15:paraId="6ACF0DD1" w15:done="0"/>
  <w15:commentEx w15:paraId="1C90C618" w15:done="0"/>
  <w15:commentEx w15:paraId="199B3F0A" w15:done="0"/>
  <w15:commentEx w15:paraId="5328A986" w15:done="0"/>
  <w15:commentEx w15:paraId="55FCE638" w15:done="0"/>
  <w15:commentEx w15:paraId="1FB97472" w15:done="0"/>
  <w15:commentEx w15:paraId="0C224E2A" w15:done="0"/>
  <w15:commentEx w15:paraId="1C993DA5" w15:done="0"/>
  <w15:commentEx w15:paraId="63F79D61" w15:done="0"/>
  <w15:commentEx w15:paraId="7B192C72" w15:done="0"/>
  <w15:commentEx w15:paraId="1C6AA84B" w15:done="0"/>
  <w15:commentEx w15:paraId="06131470" w15:done="0"/>
  <w15:commentEx w15:paraId="0F46FFEC" w15:done="0"/>
  <w15:commentEx w15:paraId="7E6DEFE7" w15:done="0"/>
  <w15:commentEx w15:paraId="18691A69" w15:done="0"/>
  <w15:commentEx w15:paraId="4814AC5C" w15:done="0"/>
  <w15:commentEx w15:paraId="6239817C" w15:done="0"/>
  <w15:commentEx w15:paraId="61D55DEF" w15:done="0"/>
  <w15:commentEx w15:paraId="673A55E5" w15:done="0"/>
  <w15:commentEx w15:paraId="0531744C" w15:done="0"/>
  <w15:commentEx w15:paraId="14434549" w15:done="0"/>
  <w15:commentEx w15:paraId="14EE24FE" w15:done="0"/>
  <w15:commentEx w15:paraId="72B97047" w15:done="0"/>
  <w15:commentEx w15:paraId="53D713BA" w15:done="0"/>
  <w15:commentEx w15:paraId="78DD0B07" w15:done="0"/>
  <w15:commentEx w15:paraId="69BE7641" w15:done="0"/>
  <w15:commentEx w15:paraId="13550B42" w15:done="0"/>
  <w15:commentEx w15:paraId="5E2B58CE" w15:done="0"/>
  <w15:commentEx w15:paraId="11C59297" w15:done="0"/>
  <w15:commentEx w15:paraId="731482C6" w15:done="0"/>
  <w15:commentEx w15:paraId="45093FC0" w15:done="0"/>
  <w15:commentEx w15:paraId="2DFDFF69" w15:done="0"/>
  <w15:commentEx w15:paraId="0D13618B" w15:done="0"/>
  <w15:commentEx w15:paraId="4B749623" w15:done="0"/>
  <w15:commentEx w15:paraId="0E59953F" w15:done="0"/>
  <w15:commentEx w15:paraId="6E4A491B" w15:done="0"/>
  <w15:commentEx w15:paraId="40BA4804" w15:done="0"/>
  <w15:commentEx w15:paraId="08ABA5E7" w15:done="0"/>
  <w15:commentEx w15:paraId="00E69B1C" w15:done="0"/>
  <w15:commentEx w15:paraId="0EAE3FFF" w15:done="0"/>
  <w15:commentEx w15:paraId="37C57176" w15:done="0"/>
  <w15:commentEx w15:paraId="2BFF6297" w15:done="0"/>
  <w15:commentEx w15:paraId="391483FD" w15:done="0"/>
  <w15:commentEx w15:paraId="0B4F02B1" w15:done="0"/>
  <w15:commentEx w15:paraId="09CCF9D3" w15:done="0"/>
  <w15:commentEx w15:paraId="590E0653" w15:done="0"/>
  <w15:commentEx w15:paraId="5C34AA52" w15:done="0"/>
  <w15:commentEx w15:paraId="6D230DE8" w15:done="0"/>
  <w15:commentEx w15:paraId="77E80E13" w15:done="0"/>
  <w15:commentEx w15:paraId="515D1947" w15:done="0"/>
  <w15:commentEx w15:paraId="105046DE" w15:done="0"/>
  <w15:commentEx w15:paraId="7EE0C6CB" w15:done="0"/>
  <w15:commentEx w15:paraId="260F9A47" w15:done="0"/>
  <w15:commentEx w15:paraId="6A768E91" w15:done="0"/>
  <w15:commentEx w15:paraId="23AA632A" w15:done="0"/>
  <w15:commentEx w15:paraId="20A97FFD" w15:done="0"/>
  <w15:commentEx w15:paraId="05B6E9B4" w15:done="0"/>
  <w15:commentEx w15:paraId="1A79B9C3" w15:done="0"/>
  <w15:commentEx w15:paraId="7BD293A8" w15:done="0"/>
  <w15:commentEx w15:paraId="599AB130" w15:done="0"/>
  <w15:commentEx w15:paraId="3B0C0FF3" w15:done="0"/>
  <w15:commentEx w15:paraId="6ACF1B65" w15:done="0"/>
  <w15:commentEx w15:paraId="684E62E2" w15:done="0"/>
  <w15:commentEx w15:paraId="7D3413D2" w15:done="0"/>
  <w15:commentEx w15:paraId="431738BB" w15:done="0"/>
  <w15:commentEx w15:paraId="6C27CBB9" w15:done="0"/>
  <w15:commentEx w15:paraId="038EB929" w15:done="0"/>
  <w15:commentEx w15:paraId="19839717" w15:done="0"/>
  <w15:commentEx w15:paraId="54640712" w15:done="0"/>
  <w15:commentEx w15:paraId="4807BCDC" w15:done="0"/>
  <w15:commentEx w15:paraId="6BB3AF14" w15:done="0"/>
  <w15:commentEx w15:paraId="01665A57" w15:done="0"/>
  <w15:commentEx w15:paraId="0A8DAC45" w15:done="0"/>
  <w15:commentEx w15:paraId="06CEAF36" w15:done="0"/>
  <w15:commentEx w15:paraId="68BC1A93" w15:done="0"/>
  <w15:commentEx w15:paraId="2E3C4DAE" w15:done="0"/>
  <w15:commentEx w15:paraId="08124217" w15:done="0"/>
  <w15:commentEx w15:paraId="6DC1D735" w15:done="0"/>
  <w15:commentEx w15:paraId="71ECF3D8" w15:done="0"/>
  <w15:commentEx w15:paraId="671B7CD0" w15:done="0"/>
  <w15:commentEx w15:paraId="69DBA681" w15:done="0"/>
  <w15:commentEx w15:paraId="2C637B2D" w15:done="0"/>
  <w15:commentEx w15:paraId="28005C49" w15:done="0"/>
  <w15:commentEx w15:paraId="56936C23" w15:done="0"/>
  <w15:commentEx w15:paraId="669B7C4F" w15:done="0"/>
  <w15:commentEx w15:paraId="2677149F" w15:done="0"/>
  <w15:commentEx w15:paraId="1963D30C" w15:done="0"/>
  <w15:commentEx w15:paraId="65CC096C" w15:done="0"/>
  <w15:commentEx w15:paraId="496C8E31" w15:done="0"/>
  <w15:commentEx w15:paraId="65E849F9" w15:done="0"/>
  <w15:commentEx w15:paraId="317D403A" w15:done="0"/>
  <w15:commentEx w15:paraId="65932E55" w15:done="0"/>
  <w15:commentEx w15:paraId="7B2FAC08" w15:done="0"/>
  <w15:commentEx w15:paraId="46A3549C" w15:done="0"/>
  <w15:commentEx w15:paraId="4BB0E7C4" w15:done="0"/>
  <w15:commentEx w15:paraId="75895949" w15:done="0"/>
  <w15:commentEx w15:paraId="7FB6CC79" w15:done="0"/>
  <w15:commentEx w15:paraId="47E4612A" w15:done="0"/>
  <w15:commentEx w15:paraId="6C998470" w15:done="0"/>
  <w15:commentEx w15:paraId="3B514442" w15:done="0"/>
  <w15:commentEx w15:paraId="339ADF8A" w15:done="0"/>
  <w15:commentEx w15:paraId="6DF0587C" w15:done="0"/>
  <w15:commentEx w15:paraId="2D331DCB" w15:done="0"/>
  <w15:commentEx w15:paraId="366EB235" w15:done="0"/>
  <w15:commentEx w15:paraId="13DB0A2B" w15:done="0"/>
  <w15:commentEx w15:paraId="4F5EBD04" w15:done="0"/>
  <w15:commentEx w15:paraId="15225A29" w15:done="0"/>
  <w15:commentEx w15:paraId="411B4C11" w15:done="0"/>
  <w15:commentEx w15:paraId="73996E03" w15:done="0"/>
  <w15:commentEx w15:paraId="223A5434" w15:done="0"/>
  <w15:commentEx w15:paraId="603E0E98" w15:done="0"/>
  <w15:commentEx w15:paraId="3564E09F" w15:done="0"/>
  <w15:commentEx w15:paraId="06024BD3" w15:done="0"/>
  <w15:commentEx w15:paraId="124FF51B" w15:done="0"/>
  <w15:commentEx w15:paraId="028040AC" w15:done="0"/>
  <w15:commentEx w15:paraId="1B2F816B" w15:done="0"/>
  <w15:commentEx w15:paraId="1316F6F5" w15:done="0"/>
  <w15:commentEx w15:paraId="4AB2EEF3" w15:done="0"/>
  <w15:commentEx w15:paraId="4A1F4887" w15:done="0"/>
  <w15:commentEx w15:paraId="1ED135A9" w15:done="0"/>
  <w15:commentEx w15:paraId="541E5109" w15:done="0"/>
  <w15:commentEx w15:paraId="314C0CC3" w15:done="0"/>
  <w15:commentEx w15:paraId="1B716EE6" w15:done="0"/>
  <w15:commentEx w15:paraId="5C1690B1" w15:done="0"/>
  <w15:commentEx w15:paraId="063E71E5" w15:done="0"/>
  <w15:commentEx w15:paraId="11AF77E5" w15:done="0"/>
  <w15:commentEx w15:paraId="3251A0D3" w15:done="0"/>
  <w15:commentEx w15:paraId="7961AFFE" w15:done="0"/>
  <w15:commentEx w15:paraId="0C87215E" w15:done="0"/>
  <w15:commentEx w15:paraId="6358DC1A" w15:done="0"/>
  <w15:commentEx w15:paraId="0D83F1CF" w15:done="0"/>
  <w15:commentEx w15:paraId="7DB68415" w15:done="0"/>
  <w15:commentEx w15:paraId="7A0604EC" w15:done="0"/>
  <w15:commentEx w15:paraId="4D05DBF7" w15:done="0"/>
  <w15:commentEx w15:paraId="54C93AFF" w15:done="0"/>
  <w15:commentEx w15:paraId="2C618423" w15:done="0"/>
  <w15:commentEx w15:paraId="33ECE5E1" w15:done="0"/>
  <w15:commentEx w15:paraId="51D55C42" w15:done="0"/>
  <w15:commentEx w15:paraId="6521E305" w15:done="0"/>
  <w15:commentEx w15:paraId="7C9A2B17" w15:done="0"/>
  <w15:commentEx w15:paraId="525330AF" w15:done="0"/>
  <w15:commentEx w15:paraId="4DE74E70" w15:done="0"/>
  <w15:commentEx w15:paraId="7E2B6D4E" w15:done="0"/>
  <w15:commentEx w15:paraId="0D2D4317" w15:done="0"/>
  <w15:commentEx w15:paraId="143EF3DA" w15:done="0"/>
  <w15:commentEx w15:paraId="1FFEB2A2" w15:done="0"/>
  <w15:commentEx w15:paraId="05508030" w15:done="0"/>
  <w15:commentEx w15:paraId="7FEB2450" w15:done="0"/>
  <w15:commentEx w15:paraId="79A2ED83" w15:done="0"/>
  <w15:commentEx w15:paraId="54A79F88" w15:done="0"/>
  <w15:commentEx w15:paraId="5090CF5E" w15:done="0"/>
  <w15:commentEx w15:paraId="262AD7D5" w15:done="0"/>
  <w15:commentEx w15:paraId="279A05FD" w15:done="0"/>
  <w15:commentEx w15:paraId="2108DA02" w15:done="0"/>
  <w15:commentEx w15:paraId="7F769D56" w15:done="0"/>
  <w15:commentEx w15:paraId="30E44ED8" w15:done="0"/>
  <w15:commentEx w15:paraId="3B58AA18" w15:done="0"/>
  <w15:commentEx w15:paraId="02545E1E" w15:done="0"/>
  <w15:commentEx w15:paraId="2CD7EF31" w15:done="0"/>
  <w15:commentEx w15:paraId="6CCC742D" w15:done="0"/>
  <w15:commentEx w15:paraId="3E931EF2" w15:done="0"/>
  <w15:commentEx w15:paraId="66065FA6" w15:done="0"/>
  <w15:commentEx w15:paraId="15A48239" w15:done="0"/>
  <w15:commentEx w15:paraId="6DE957D8" w15:done="0"/>
  <w15:commentEx w15:paraId="092C145D" w15:done="0"/>
  <w15:commentEx w15:paraId="6689651B" w15:done="0"/>
  <w15:commentEx w15:paraId="368793F5" w15:done="0"/>
  <w15:commentEx w15:paraId="5754731D" w15:done="0"/>
  <w15:commentEx w15:paraId="4370173B" w15:done="0"/>
  <w15:commentEx w15:paraId="07D12461" w15:done="0"/>
  <w15:commentEx w15:paraId="680E7382" w15:done="0"/>
  <w15:commentEx w15:paraId="4F822688" w15:done="0"/>
  <w15:commentEx w15:paraId="50AF7622" w15:done="0"/>
  <w15:commentEx w15:paraId="22FE7456" w15:done="0"/>
  <w15:commentEx w15:paraId="455BC2B3" w15:done="0"/>
  <w15:commentEx w15:paraId="24C56CBF" w15:done="0"/>
  <w15:commentEx w15:paraId="2DEB5C21" w15:done="0"/>
  <w15:commentEx w15:paraId="724673C7" w15:done="0"/>
  <w15:commentEx w15:paraId="5BFDA6E2" w15:done="0"/>
  <w15:commentEx w15:paraId="7C5A9E9F" w15:done="0"/>
  <w15:commentEx w15:paraId="5567F0E2" w15:done="0"/>
  <w15:commentEx w15:paraId="3FE890B2" w15:done="0"/>
  <w15:commentEx w15:paraId="4F814EC1" w15:done="0"/>
  <w15:commentEx w15:paraId="6FE8065F" w15:done="0"/>
  <w15:commentEx w15:paraId="5DA07BB8" w15:done="0"/>
  <w15:commentEx w15:paraId="04C29BC6" w15:done="0"/>
  <w15:commentEx w15:paraId="120F837D" w15:done="0"/>
  <w15:commentEx w15:paraId="40D8935F" w15:done="0"/>
  <w15:commentEx w15:paraId="21607389" w15:done="0"/>
  <w15:commentEx w15:paraId="75EEFFBE" w15:done="0"/>
  <w15:commentEx w15:paraId="0790A3B4" w15:done="0"/>
  <w15:commentEx w15:paraId="0512EF82" w15:done="0"/>
  <w15:commentEx w15:paraId="0B4CD3B5" w15:done="0"/>
  <w15:commentEx w15:paraId="1A84EA45" w15:done="0"/>
  <w15:commentEx w15:paraId="3D23DA20" w15:done="0"/>
  <w15:commentEx w15:paraId="45B1B759" w15:done="0"/>
  <w15:commentEx w15:paraId="460253DA" w15:done="0"/>
  <w15:commentEx w15:paraId="4FACDE19" w15:done="0"/>
  <w15:commentEx w15:paraId="41A5AD14" w15:done="0"/>
  <w15:commentEx w15:paraId="66969F24" w15:done="0"/>
  <w15:commentEx w15:paraId="65BE94E1" w15:done="0"/>
  <w15:commentEx w15:paraId="6AD32237" w15:done="0"/>
  <w15:commentEx w15:paraId="042E0081" w15:done="0"/>
  <w15:commentEx w15:paraId="18E561A8" w15:done="0"/>
  <w15:commentEx w15:paraId="41823812" w15:done="0"/>
  <w15:commentEx w15:paraId="58C7EC1E" w15:done="0"/>
  <w15:commentEx w15:paraId="6486223B" w15:done="0"/>
  <w15:commentEx w15:paraId="3392A221" w15:done="0"/>
  <w15:commentEx w15:paraId="14EB16EB" w15:done="0"/>
  <w15:commentEx w15:paraId="5428A672" w15:done="0"/>
  <w15:commentEx w15:paraId="5B01770C" w15:done="0"/>
  <w15:commentEx w15:paraId="4203976A" w15:done="0"/>
  <w15:commentEx w15:paraId="4106472A" w15:done="0"/>
  <w15:commentEx w15:paraId="2D9CDF1D" w15:done="0"/>
  <w15:commentEx w15:paraId="346E79C4" w15:done="0"/>
  <w15:commentEx w15:paraId="1E057FB6" w15:done="0"/>
  <w15:commentEx w15:paraId="6A690AD2" w15:done="0"/>
  <w15:commentEx w15:paraId="77BDA4C3" w15:done="0"/>
  <w15:commentEx w15:paraId="7F00813E" w15:done="0"/>
  <w15:commentEx w15:paraId="1A0EB1D5" w15:done="0"/>
  <w15:commentEx w15:paraId="7B823A63" w15:done="0"/>
  <w15:commentEx w15:paraId="78703DAD" w15:done="0"/>
  <w15:commentEx w15:paraId="41A70812" w15:done="0"/>
  <w15:commentEx w15:paraId="2CA703C8" w15:done="0"/>
  <w15:commentEx w15:paraId="09A95F26" w15:done="0"/>
  <w15:commentEx w15:paraId="2F1955DD" w15:done="0"/>
  <w15:commentEx w15:paraId="63B2DAE7" w15:done="0"/>
  <w15:commentEx w15:paraId="0393198F" w15:done="0"/>
  <w15:commentEx w15:paraId="18FD6703" w15:done="0"/>
  <w15:commentEx w15:paraId="6EB3C32D" w15:done="0"/>
  <w15:commentEx w15:paraId="2992BFEB" w15:done="0"/>
  <w15:commentEx w15:paraId="17974C76" w15:done="0"/>
  <w15:commentEx w15:paraId="63E40FA8" w15:done="0"/>
  <w15:commentEx w15:paraId="65C7FF5B" w15:done="0"/>
  <w15:commentEx w15:paraId="652F33B2" w15:done="0"/>
  <w15:commentEx w15:paraId="6632D86C" w15:done="0"/>
  <w15:commentEx w15:paraId="0E3CBC03" w15:done="0"/>
  <w15:commentEx w15:paraId="40655C69" w15:done="0"/>
  <w15:commentEx w15:paraId="2DB729B0" w15:done="0"/>
  <w15:commentEx w15:paraId="79E2E1DD" w15:done="0"/>
  <w15:commentEx w15:paraId="4BF071DB" w15:done="0"/>
  <w15:commentEx w15:paraId="41C073CA" w15:done="0"/>
  <w15:commentEx w15:paraId="6869813F" w15:done="0"/>
  <w15:commentEx w15:paraId="3A84E6F2" w15:done="0"/>
  <w15:commentEx w15:paraId="3B5B24FF" w15:done="0"/>
  <w15:commentEx w15:paraId="10B7A6FB" w15:done="0"/>
  <w15:commentEx w15:paraId="0C178088" w15:done="0"/>
  <w15:commentEx w15:paraId="09F9E78F" w15:done="0"/>
  <w15:commentEx w15:paraId="094B8794" w15:done="0"/>
  <w15:commentEx w15:paraId="6FA111E8" w15:done="0"/>
  <w15:commentEx w15:paraId="280DAB68" w15:done="0"/>
  <w15:commentEx w15:paraId="05D453DE" w15:done="0"/>
  <w15:commentEx w15:paraId="0EBCCEC3" w15:done="0"/>
  <w15:commentEx w15:paraId="495DFDE9" w15:done="0"/>
  <w15:commentEx w15:paraId="1D7E82A0" w15:done="0"/>
  <w15:commentEx w15:paraId="46E3D3FE" w15:done="0"/>
  <w15:commentEx w15:paraId="68EEF584" w15:done="0"/>
  <w15:commentEx w15:paraId="1E970935" w15:done="0"/>
  <w15:commentEx w15:paraId="5432A5C8" w15:done="0"/>
  <w15:commentEx w15:paraId="43A385FA" w15:done="0"/>
  <w15:commentEx w15:paraId="65B9AAA4" w15:done="0"/>
  <w15:commentEx w15:paraId="529936CE" w15:done="0"/>
  <w15:commentEx w15:paraId="55710738" w15:done="0"/>
  <w15:commentEx w15:paraId="044AE45F" w15:done="0"/>
  <w15:commentEx w15:paraId="7455DE98" w15:done="0"/>
  <w15:commentEx w15:paraId="3C86D65A" w15:done="0"/>
  <w15:commentEx w15:paraId="7809363D" w15:done="0"/>
  <w15:commentEx w15:paraId="52151434" w15:done="0"/>
  <w15:commentEx w15:paraId="538E6EDC" w15:done="0"/>
  <w15:commentEx w15:paraId="2234B77A" w15:done="0"/>
  <w15:commentEx w15:paraId="1285A928" w15:done="0"/>
  <w15:commentEx w15:paraId="34BD1B0D" w15:done="0"/>
  <w15:commentEx w15:paraId="7EB3E28D" w15:done="0"/>
  <w15:commentEx w15:paraId="05652BA3" w15:done="0"/>
  <w15:commentEx w15:paraId="519BCC33" w15:done="0"/>
  <w15:commentEx w15:paraId="0D8A2CE7" w15:done="0"/>
  <w15:commentEx w15:paraId="34A714E9" w15:done="0"/>
  <w15:commentEx w15:paraId="5D29504B" w15:done="0"/>
  <w15:commentEx w15:paraId="2E685C04" w15:done="0"/>
  <w15:commentEx w15:paraId="5CB20957" w15:done="0"/>
  <w15:commentEx w15:paraId="4419B88B" w15:done="0"/>
  <w15:commentEx w15:paraId="1648179B" w15:done="0"/>
  <w15:commentEx w15:paraId="1DFE5FCB" w15:done="0"/>
  <w15:commentEx w15:paraId="1CEFB6F5" w15:done="0"/>
  <w15:commentEx w15:paraId="365ACA3C" w15:done="0"/>
  <w15:commentEx w15:paraId="594F6635" w15:done="0"/>
  <w15:commentEx w15:paraId="72ABBA82" w15:done="0"/>
  <w15:commentEx w15:paraId="69ADB226" w15:done="0"/>
  <w15:commentEx w15:paraId="722BDCEA" w15:done="0"/>
  <w15:commentEx w15:paraId="5BDEA7BC" w15:done="0"/>
  <w15:commentEx w15:paraId="1DA94711" w15:done="0"/>
  <w15:commentEx w15:paraId="353487B6" w15:done="0"/>
  <w15:commentEx w15:paraId="411D7E58" w15:done="0"/>
  <w15:commentEx w15:paraId="20CE58D3" w15:done="0"/>
  <w15:commentEx w15:paraId="320E8BD5" w15:done="0"/>
  <w15:commentEx w15:paraId="5146CF28" w15:done="0"/>
  <w15:commentEx w15:paraId="401E6C22" w15:done="0"/>
  <w15:commentEx w15:paraId="796C3EC4" w15:done="0"/>
  <w15:commentEx w15:paraId="45469990" w15:done="0"/>
  <w15:commentEx w15:paraId="3D76DEE7" w15:done="0"/>
  <w15:commentEx w15:paraId="29B77668" w15:done="0"/>
  <w15:commentEx w15:paraId="73E928D4" w15:done="0"/>
  <w15:commentEx w15:paraId="1AC7DF55" w15:done="0"/>
  <w15:commentEx w15:paraId="36042821" w15:done="0"/>
  <w15:commentEx w15:paraId="684BA0BE" w15:done="0"/>
  <w15:commentEx w15:paraId="38722531" w15:done="0"/>
  <w15:commentEx w15:paraId="239CF4A6" w15:done="0"/>
  <w15:commentEx w15:paraId="6F0B396D" w15:done="0"/>
  <w15:commentEx w15:paraId="4FF1653C" w15:done="0"/>
  <w15:commentEx w15:paraId="063CFB48" w15:done="0"/>
  <w15:commentEx w15:paraId="0936EE73" w15:done="0"/>
  <w15:commentEx w15:paraId="6339646D" w15:done="0"/>
  <w15:commentEx w15:paraId="3060C5A6" w15:done="0"/>
  <w15:commentEx w15:paraId="77F73152" w15:done="0"/>
  <w15:commentEx w15:paraId="71363A24" w15:done="0"/>
  <w15:commentEx w15:paraId="5D693F7E" w15:done="0"/>
  <w15:commentEx w15:paraId="38A3D26C" w15:done="0"/>
  <w15:commentEx w15:paraId="5B5CBFEE" w15:done="0"/>
  <w15:commentEx w15:paraId="23661F2F" w15:done="0"/>
  <w15:commentEx w15:paraId="64E35129" w15:done="0"/>
  <w15:commentEx w15:paraId="1E2F9708" w15:done="0"/>
  <w15:commentEx w15:paraId="1F69F499" w15:done="0"/>
  <w15:commentEx w15:paraId="7E1FA62C" w15:done="0"/>
  <w15:commentEx w15:paraId="788444BF" w15:done="0"/>
  <w15:commentEx w15:paraId="0E1128BC" w15:done="0"/>
  <w15:commentEx w15:paraId="1376AF65" w15:done="0"/>
  <w15:commentEx w15:paraId="4CE94CD6" w15:done="0"/>
  <w15:commentEx w15:paraId="61CACD31" w15:done="0"/>
  <w15:commentEx w15:paraId="6A6FAFD3" w15:done="0"/>
  <w15:commentEx w15:paraId="0420B1CB" w15:done="0"/>
  <w15:commentEx w15:paraId="093F6E91" w15:done="0"/>
  <w15:commentEx w15:paraId="31CC4464" w15:done="0"/>
  <w15:commentEx w15:paraId="38387931" w15:done="0"/>
  <w15:commentEx w15:paraId="1B9837DD" w15:done="0"/>
  <w15:commentEx w15:paraId="6CE75503" w15:done="0"/>
  <w15:commentEx w15:paraId="449BA4C0" w15:done="0"/>
  <w15:commentEx w15:paraId="471503FF" w15:done="0"/>
  <w15:commentEx w15:paraId="018B519F" w15:done="0"/>
  <w15:commentEx w15:paraId="316BDD04" w15:done="0"/>
  <w15:commentEx w15:paraId="4704B981" w15:done="0"/>
  <w15:commentEx w15:paraId="1DFE803F" w15:done="0"/>
  <w15:commentEx w15:paraId="3598871E" w15:done="0"/>
  <w15:commentEx w15:paraId="0C14837F" w15:done="0"/>
  <w15:commentEx w15:paraId="08D7A75E" w15:done="0"/>
  <w15:commentEx w15:paraId="72392B9E" w15:done="0"/>
  <w15:commentEx w15:paraId="30B347DB" w15:done="0"/>
  <w15:commentEx w15:paraId="07F3732B" w15:done="0"/>
  <w15:commentEx w15:paraId="3CC2719C" w15:done="0"/>
  <w15:commentEx w15:paraId="71A0ABD2" w15:done="0"/>
  <w15:commentEx w15:paraId="56CFBB08" w15:done="0"/>
  <w15:commentEx w15:paraId="77C21D9D" w15:done="0"/>
  <w15:commentEx w15:paraId="2C06B07E" w15:done="0"/>
  <w15:commentEx w15:paraId="2EBAAD7C" w15:done="0"/>
  <w15:commentEx w15:paraId="7B5C3E94" w15:done="0"/>
  <w15:commentEx w15:paraId="113631AE" w15:done="0"/>
  <w15:commentEx w15:paraId="5B4DCEF2" w15:done="0"/>
  <w15:commentEx w15:paraId="03C93B2A" w15:done="0"/>
  <w15:commentEx w15:paraId="50D03CCA" w15:done="0"/>
  <w15:commentEx w15:paraId="6D2DAD93" w15:done="0"/>
  <w15:commentEx w15:paraId="65B2AC28" w15:done="0"/>
  <w15:commentEx w15:paraId="4335307A" w15:done="0"/>
  <w15:commentEx w15:paraId="7483325E" w15:done="0"/>
  <w15:commentEx w15:paraId="4C1886AA" w15:done="0"/>
  <w15:commentEx w15:paraId="38B30C99" w15:done="0"/>
  <w15:commentEx w15:paraId="3BA98AA4" w15:done="0"/>
  <w15:commentEx w15:paraId="11005A05" w15:done="0"/>
  <w15:commentEx w15:paraId="15964C4F" w15:done="0"/>
  <w15:commentEx w15:paraId="5879F93E" w15:done="0"/>
  <w15:commentEx w15:paraId="543DDEB2" w15:done="0"/>
  <w15:commentEx w15:paraId="53E6F4B3" w15:done="0"/>
  <w15:commentEx w15:paraId="5DB76509" w15:done="0"/>
  <w15:commentEx w15:paraId="38709DAC" w15:done="0"/>
  <w15:commentEx w15:paraId="5CF36EF5" w15:done="0"/>
  <w15:commentEx w15:paraId="534A19A8" w15:done="0"/>
  <w15:commentEx w15:paraId="114F3808" w15:done="0"/>
  <w15:commentEx w15:paraId="5032E75B" w15:done="0"/>
  <w15:commentEx w15:paraId="17416F0D" w15:done="0"/>
  <w15:commentEx w15:paraId="4821D122" w15:done="0"/>
  <w15:commentEx w15:paraId="1D2059F0" w15:done="0"/>
  <w15:commentEx w15:paraId="08B2FF7A" w15:done="0"/>
  <w15:commentEx w15:paraId="12484D5F" w15:done="0"/>
  <w15:commentEx w15:paraId="60057793" w15:done="0"/>
  <w15:commentEx w15:paraId="79EEA933" w15:done="0"/>
  <w15:commentEx w15:paraId="3F26936B" w15:done="0"/>
  <w15:commentEx w15:paraId="3D4F6216" w15:done="0"/>
  <w15:commentEx w15:paraId="2438F043" w15:done="0"/>
  <w15:commentEx w15:paraId="14A6AC64" w15:done="0"/>
  <w15:commentEx w15:paraId="63BBC793" w15:done="0"/>
  <w15:commentEx w15:paraId="73D84E8F" w15:done="0"/>
  <w15:commentEx w15:paraId="3C9A13E6" w15:done="0"/>
  <w15:commentEx w15:paraId="35D256CF" w15:done="0"/>
  <w15:commentEx w15:paraId="4584B517" w15:done="0"/>
  <w15:commentEx w15:paraId="50E1FA39" w15:done="0"/>
  <w15:commentEx w15:paraId="75685209" w15:done="0"/>
  <w15:commentEx w15:paraId="60966655" w15:done="0"/>
  <w15:commentEx w15:paraId="2F15C036" w15:done="0"/>
  <w15:commentEx w15:paraId="7ECA6D6D" w15:done="0"/>
  <w15:commentEx w15:paraId="3AFCBD0D" w15:done="0"/>
  <w15:commentEx w15:paraId="3891590D" w15:done="0"/>
  <w15:commentEx w15:paraId="088CAC19" w15:done="0"/>
  <w15:commentEx w15:paraId="1C0FF2CC" w15:done="0"/>
  <w15:commentEx w15:paraId="14766F8D" w15:done="0"/>
  <w15:commentEx w15:paraId="212C24FA" w15:done="0"/>
  <w15:commentEx w15:paraId="2299B661" w15:done="0"/>
  <w15:commentEx w15:paraId="5B47CB76" w15:done="0"/>
  <w15:commentEx w15:paraId="55F7AB41" w15:done="0"/>
  <w15:commentEx w15:paraId="66D7BA82" w15:done="0"/>
  <w15:commentEx w15:paraId="3137DA43" w15:done="0"/>
  <w15:commentEx w15:paraId="4AD12894" w15:done="0"/>
  <w15:commentEx w15:paraId="006821A2" w15:done="0"/>
  <w15:commentEx w15:paraId="751AB14A" w15:done="0"/>
  <w15:commentEx w15:paraId="76E2C48E" w15:done="0"/>
  <w15:commentEx w15:paraId="2A804AB8" w15:done="0"/>
  <w15:commentEx w15:paraId="38C56B7F" w15:done="0"/>
  <w15:commentEx w15:paraId="389108E2" w15:done="0"/>
  <w15:commentEx w15:paraId="1382FB9F" w15:done="0"/>
  <w15:commentEx w15:paraId="06994D17" w15:done="0"/>
  <w15:commentEx w15:paraId="4A80EBDC" w15:done="0"/>
  <w15:commentEx w15:paraId="376AF44E" w15:done="0"/>
  <w15:commentEx w15:paraId="2CAEEF5D" w15:done="0"/>
  <w15:commentEx w15:paraId="24A5F4A6" w15:done="0"/>
  <w15:commentEx w15:paraId="58B09372" w15:done="0"/>
  <w15:commentEx w15:paraId="0A4D7289" w15:done="0"/>
  <w15:commentEx w15:paraId="56D84757" w15:done="0"/>
  <w15:commentEx w15:paraId="6834EE57" w15:done="0"/>
  <w15:commentEx w15:paraId="5E350B41" w15:done="0"/>
  <w15:commentEx w15:paraId="7DECBC44" w15:done="0"/>
  <w15:commentEx w15:paraId="14A2FE2E" w15:done="0"/>
  <w15:commentEx w15:paraId="0849B121" w15:done="0"/>
  <w15:commentEx w15:paraId="1B422E01" w15:done="0"/>
  <w15:commentEx w15:paraId="6D196FD8" w15:done="0"/>
  <w15:commentEx w15:paraId="732B5726" w15:done="0"/>
  <w15:commentEx w15:paraId="74EB854A" w15:done="0"/>
  <w15:commentEx w15:paraId="6E70F015" w15:done="0"/>
  <w15:commentEx w15:paraId="4FCEA39B" w15:done="0"/>
  <w15:commentEx w15:paraId="188FE013" w15:done="0"/>
  <w15:commentEx w15:paraId="672E0B58" w15:done="0"/>
  <w15:commentEx w15:paraId="43A13C67" w15:done="0"/>
  <w15:commentEx w15:paraId="0A9015F7" w15:done="0"/>
  <w15:commentEx w15:paraId="33EE1AF7" w15:done="0"/>
  <w15:commentEx w15:paraId="0FA9E4EC" w15:done="0"/>
  <w15:commentEx w15:paraId="3E639366" w15:done="0"/>
  <w15:commentEx w15:paraId="7DB3804A" w15:done="0"/>
  <w15:commentEx w15:paraId="62E2CC5B" w15:done="0"/>
  <w15:commentEx w15:paraId="1EDBBD2C" w15:done="0"/>
  <w15:commentEx w15:paraId="4CF14A00" w15:done="0"/>
  <w15:commentEx w15:paraId="197FECF2" w15:done="0"/>
  <w15:commentEx w15:paraId="7DE2E17A" w15:done="0"/>
  <w15:commentEx w15:paraId="1F61C0D1" w15:done="0"/>
  <w15:commentEx w15:paraId="3E7863E8" w15:done="0"/>
  <w15:commentEx w15:paraId="7223459E" w15:done="0"/>
  <w15:commentEx w15:paraId="007F9DDE" w15:done="0"/>
  <w15:commentEx w15:paraId="2C8715D6" w15:done="0"/>
  <w15:commentEx w15:paraId="28F87E56" w15:done="0"/>
  <w15:commentEx w15:paraId="7E42C74E" w15:done="0"/>
  <w15:commentEx w15:paraId="01B67AB9" w15:done="0"/>
  <w15:commentEx w15:paraId="23BC56C0" w15:done="0"/>
  <w15:commentEx w15:paraId="283198EF" w15:done="0"/>
  <w15:commentEx w15:paraId="2F508535" w15:done="0"/>
  <w15:commentEx w15:paraId="53B09939" w15:done="0"/>
  <w15:commentEx w15:paraId="1EA41C88" w15:done="0"/>
  <w15:commentEx w15:paraId="5A85091F" w15:done="0"/>
  <w15:commentEx w15:paraId="5154CFB3" w15:done="0"/>
  <w15:commentEx w15:paraId="4E4F8528" w15:done="0"/>
  <w15:commentEx w15:paraId="06B3C333" w15:done="0"/>
  <w15:commentEx w15:paraId="49FD6DF2" w15:done="0"/>
  <w15:commentEx w15:paraId="5975C644" w15:done="0"/>
  <w15:commentEx w15:paraId="5F0A3CC1" w15:done="0"/>
  <w15:commentEx w15:paraId="3CB70F84" w15:done="0"/>
  <w15:commentEx w15:paraId="6BFF2CA9" w15:done="0"/>
  <w15:commentEx w15:paraId="645C30C7" w15:done="0"/>
  <w15:commentEx w15:paraId="68586D08" w15:done="0"/>
  <w15:commentEx w15:paraId="25E12ABA" w15:done="0"/>
  <w15:commentEx w15:paraId="4133A4C2" w15:done="0"/>
  <w15:commentEx w15:paraId="550BF0B7" w15:done="0"/>
  <w15:commentEx w15:paraId="5B9E1E01" w15:done="0"/>
  <w15:commentEx w15:paraId="2EB8EDF9" w15:done="0"/>
  <w15:commentEx w15:paraId="3FC09589" w15:done="0"/>
  <w15:commentEx w15:paraId="25718742" w15:done="0"/>
  <w15:commentEx w15:paraId="5625AE45" w15:done="0"/>
  <w15:commentEx w15:paraId="38722A54" w15:done="0"/>
  <w15:commentEx w15:paraId="3A1E781B" w15:done="0"/>
  <w15:commentEx w15:paraId="6546C80F" w15:done="0"/>
  <w15:commentEx w15:paraId="12237C0B" w15:done="0"/>
  <w15:commentEx w15:paraId="1741EF0A" w15:done="0"/>
  <w15:commentEx w15:paraId="2144D09B" w15:done="0"/>
  <w15:commentEx w15:paraId="76001670" w15:done="0"/>
  <w15:commentEx w15:paraId="60E3B2C0" w15:done="0"/>
  <w15:commentEx w15:paraId="09DB43C0" w15:done="0"/>
  <w15:commentEx w15:paraId="6F7739DD" w15:done="0"/>
  <w15:commentEx w15:paraId="6E7FF7CA" w15:done="0"/>
  <w15:commentEx w15:paraId="5005CCBC" w15:done="0"/>
  <w15:commentEx w15:paraId="0BCCAD19" w15:done="0"/>
  <w15:commentEx w15:paraId="425A5BF2" w15:done="0"/>
  <w15:commentEx w15:paraId="5AA6357B" w15:done="0"/>
  <w15:commentEx w15:paraId="398B6826" w15:done="0"/>
  <w15:commentEx w15:paraId="21545E0D" w15:done="0"/>
  <w15:commentEx w15:paraId="07939763" w15:done="0"/>
  <w15:commentEx w15:paraId="6340B09C" w15:done="0"/>
  <w15:commentEx w15:paraId="1472205B" w15:done="0"/>
  <w15:commentEx w15:paraId="2F0D9427" w15:done="0"/>
  <w15:commentEx w15:paraId="50CDCB7B" w15:done="0"/>
  <w15:commentEx w15:paraId="55ECBCA0" w15:done="0"/>
  <w15:commentEx w15:paraId="5D957873" w15:done="0"/>
  <w15:commentEx w15:paraId="149A3EED" w15:done="0"/>
  <w15:commentEx w15:paraId="63296963" w15:done="0"/>
  <w15:commentEx w15:paraId="796EC2A6" w15:done="0"/>
  <w15:commentEx w15:paraId="123E12DD" w15:done="0"/>
  <w15:commentEx w15:paraId="7644EB6F" w15:done="0"/>
  <w15:commentEx w15:paraId="02EC80F6" w15:done="0"/>
  <w15:commentEx w15:paraId="58084674" w15:done="0"/>
  <w15:commentEx w15:paraId="29F2441D" w15:done="0"/>
  <w15:commentEx w15:paraId="2EA9A834" w15:done="0"/>
  <w15:commentEx w15:paraId="41C3612C" w15:done="0"/>
  <w15:commentEx w15:paraId="43C464CE" w15:done="0"/>
  <w15:commentEx w15:paraId="125F353B" w15:done="0"/>
  <w15:commentEx w15:paraId="687445B8" w15:done="0"/>
  <w15:commentEx w15:paraId="25D05EF5" w15:done="0"/>
  <w15:commentEx w15:paraId="129C9B8F" w15:done="0"/>
  <w15:commentEx w15:paraId="49C798D6" w15:done="0"/>
  <w15:commentEx w15:paraId="0C092A67" w15:done="0"/>
  <w15:commentEx w15:paraId="59E64E44" w15:done="0"/>
  <w15:commentEx w15:paraId="312AAD92" w15:done="0"/>
  <w15:commentEx w15:paraId="24BF6E3F" w15:done="0"/>
  <w15:commentEx w15:paraId="58F45E9D" w15:done="0"/>
  <w15:commentEx w15:paraId="68098377" w15:done="0"/>
  <w15:commentEx w15:paraId="16228A07" w15:done="0"/>
  <w15:commentEx w15:paraId="42497DC5" w15:done="0"/>
  <w15:commentEx w15:paraId="327AFF83" w15:done="0"/>
  <w15:commentEx w15:paraId="15F137AF" w15:done="0"/>
  <w15:commentEx w15:paraId="4F260A24" w15:done="0"/>
  <w15:commentEx w15:paraId="305C7182" w15:done="0"/>
  <w15:commentEx w15:paraId="0F75C300" w15:done="0"/>
  <w15:commentEx w15:paraId="2FA4F43E" w15:done="0"/>
  <w15:commentEx w15:paraId="004B4BE4" w15:done="0"/>
  <w15:commentEx w15:paraId="3CB49C7A" w15:done="0"/>
  <w15:commentEx w15:paraId="77AE207B" w15:done="0"/>
  <w15:commentEx w15:paraId="25D1550F" w15:done="0"/>
  <w15:commentEx w15:paraId="4BA6E744" w15:done="0"/>
  <w15:commentEx w15:paraId="564DB7BD" w15:done="0"/>
  <w15:commentEx w15:paraId="356EBE32" w15:done="0"/>
  <w15:commentEx w15:paraId="43073C4D" w15:done="0"/>
  <w15:commentEx w15:paraId="4B9D684A" w15:done="0"/>
  <w15:commentEx w15:paraId="2CAB64F3" w15:done="0"/>
  <w15:commentEx w15:paraId="2CC3CBE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F6A5B0" w14:textId="77777777" w:rsidR="003735AB" w:rsidRDefault="003735AB">
      <w:pPr>
        <w:spacing w:after="0"/>
      </w:pPr>
      <w:r>
        <w:separator/>
      </w:r>
    </w:p>
  </w:endnote>
  <w:endnote w:type="continuationSeparator" w:id="0">
    <w:p w14:paraId="4953D443" w14:textId="77777777" w:rsidR="003735AB" w:rsidRDefault="003735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F0F992" w14:textId="77777777" w:rsidR="003735AB" w:rsidRDefault="003735AB">
      <w:pPr>
        <w:spacing w:after="0"/>
      </w:pPr>
      <w:r>
        <w:separator/>
      </w:r>
    </w:p>
  </w:footnote>
  <w:footnote w:type="continuationSeparator" w:id="0">
    <w:p w14:paraId="5E2C4D8D" w14:textId="77777777" w:rsidR="003735AB" w:rsidRDefault="003735A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F0775" w14:textId="77777777" w:rsidR="00DA6D8C" w:rsidRDefault="00DA6D8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4CE167B" w14:textId="77777777" w:rsidR="00DA6D8C" w:rsidRDefault="00DA6D8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F4F2" w14:textId="77777777" w:rsidR="00DA6D8C" w:rsidRDefault="00DA6D8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73B23">
      <w:rPr>
        <w:rStyle w:val="Nmerodepgina"/>
        <w:noProof/>
      </w:rPr>
      <w:t>56</w:t>
    </w:r>
    <w:r>
      <w:rPr>
        <w:rStyle w:val="Nmerodepgina"/>
      </w:rPr>
      <w:fldChar w:fldCharType="end"/>
    </w:r>
  </w:p>
  <w:p w14:paraId="41CF9DA3" w14:textId="0C0958EF" w:rsidR="00DA6D8C" w:rsidRPr="00F16D37" w:rsidRDefault="00DA6D8C" w:rsidP="0004489C">
    <w:pPr>
      <w:pStyle w:val="Encabezado"/>
      <w:ind w:right="360"/>
      <w:rPr>
        <w:sz w:val="20"/>
        <w:szCs w:val="20"/>
      </w:rPr>
    </w:pPr>
    <w:r>
      <w:rPr>
        <w:rFonts w:ascii="Times" w:hAnsi="Times"/>
        <w:sz w:val="20"/>
        <w:szCs w:val="20"/>
        <w:highlight w:val="yellow"/>
        <w:lang w:val="en-US"/>
      </w:rPr>
      <w:t>[GUION MA_11_02</w:t>
    </w:r>
    <w:r w:rsidRPr="002B7792">
      <w:rPr>
        <w:rFonts w:ascii="Times" w:hAnsi="Times"/>
        <w:sz w:val="20"/>
        <w:szCs w:val="20"/>
        <w:highlight w:val="yellow"/>
        <w:lang w:val="en-US"/>
      </w:rPr>
      <w:t>_CO]</w:t>
    </w:r>
    <w:r>
      <w:rPr>
        <w:rFonts w:ascii="Times" w:hAnsi="Times"/>
        <w:sz w:val="20"/>
        <w:szCs w:val="20"/>
        <w:lang w:val="en-US"/>
      </w:rPr>
      <w:t xml:space="preserve"> </w:t>
    </w:r>
    <w:proofErr w:type="spellStart"/>
    <w:r>
      <w:rPr>
        <w:rFonts w:ascii="Times" w:hAnsi="Times"/>
        <w:sz w:val="20"/>
        <w:szCs w:val="20"/>
        <w:lang w:val="en-US"/>
      </w:rPr>
      <w:t>Guió</w:t>
    </w:r>
    <w:r w:rsidRPr="002B7792">
      <w:rPr>
        <w:rFonts w:ascii="Times" w:hAnsi="Times"/>
        <w:sz w:val="20"/>
        <w:szCs w:val="20"/>
        <w:lang w:val="en-US"/>
      </w:rPr>
      <w:t>n</w:t>
    </w:r>
    <w:proofErr w:type="spellEnd"/>
    <w:r w:rsidRPr="002B7792">
      <w:rPr>
        <w:rFonts w:ascii="Times" w:hAnsi="Times"/>
        <w:sz w:val="20"/>
        <w:szCs w:val="20"/>
        <w:lang w:val="en-US"/>
      </w:rPr>
      <w:t xml:space="preserve"> </w:t>
    </w:r>
    <w:r>
      <w:rPr>
        <w:rFonts w:ascii="Times" w:hAnsi="Times"/>
        <w:sz w:val="20"/>
        <w:szCs w:val="20"/>
        <w:lang w:val="en-US"/>
      </w:rPr>
      <w:t>2. 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A295E"/>
    <w:multiLevelType w:val="hybridMultilevel"/>
    <w:tmpl w:val="85DA5F4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D3E2BEC"/>
    <w:multiLevelType w:val="hybridMultilevel"/>
    <w:tmpl w:val="979CE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AB121F"/>
    <w:multiLevelType w:val="hybridMultilevel"/>
    <w:tmpl w:val="79FAC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A2517A8"/>
    <w:multiLevelType w:val="hybridMultilevel"/>
    <w:tmpl w:val="8E06D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0E2659A"/>
    <w:multiLevelType w:val="hybridMultilevel"/>
    <w:tmpl w:val="36747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3FA630D"/>
    <w:multiLevelType w:val="hybridMultilevel"/>
    <w:tmpl w:val="5CFEFA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634B0DF3"/>
    <w:multiLevelType w:val="hybridMultilevel"/>
    <w:tmpl w:val="91B44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8E3122B"/>
    <w:multiLevelType w:val="hybridMultilevel"/>
    <w:tmpl w:val="84E614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5BE4ED5"/>
    <w:multiLevelType w:val="hybridMultilevel"/>
    <w:tmpl w:val="EF148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3"/>
  </w:num>
  <w:num w:numId="5">
    <w:abstractNumId w:val="4"/>
  </w:num>
  <w:num w:numId="6">
    <w:abstractNumId w:val="2"/>
  </w:num>
  <w:num w:numId="7">
    <w:abstractNumId w:val="0"/>
  </w:num>
  <w:num w:numId="8">
    <w:abstractNumId w:val="5"/>
  </w:num>
  <w:num w:numId="9">
    <w:abstractNumId w:val="7"/>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UJFALUSSY">
    <w15:presenceInfo w15:providerId="None" w15:userId="PETER UJFALUSSY"/>
  </w15:person>
  <w15:person w15:author="SERYO TOVAR">
    <w15:presenceInfo w15:providerId="Windows Live" w15:userId="7efb0400863378c5"/>
  </w15:person>
  <w15:person w15:author="Cristhian Andres Bello Rivera">
    <w15:presenceInfo w15:providerId="Windows Live" w15:userId="e1248433d6724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9A1"/>
    <w:rsid w:val="000024C6"/>
    <w:rsid w:val="00003A91"/>
    <w:rsid w:val="000040E5"/>
    <w:rsid w:val="00004104"/>
    <w:rsid w:val="00004181"/>
    <w:rsid w:val="000045EE"/>
    <w:rsid w:val="00005DAB"/>
    <w:rsid w:val="000063E9"/>
    <w:rsid w:val="000064E2"/>
    <w:rsid w:val="00006D0E"/>
    <w:rsid w:val="000101A5"/>
    <w:rsid w:val="00010314"/>
    <w:rsid w:val="000112B9"/>
    <w:rsid w:val="00011AC2"/>
    <w:rsid w:val="00012056"/>
    <w:rsid w:val="00012EEA"/>
    <w:rsid w:val="000142C3"/>
    <w:rsid w:val="00015515"/>
    <w:rsid w:val="00016723"/>
    <w:rsid w:val="00016818"/>
    <w:rsid w:val="000168D9"/>
    <w:rsid w:val="000170D6"/>
    <w:rsid w:val="000177F1"/>
    <w:rsid w:val="00017928"/>
    <w:rsid w:val="000216EC"/>
    <w:rsid w:val="00021A19"/>
    <w:rsid w:val="00023A17"/>
    <w:rsid w:val="00023F9A"/>
    <w:rsid w:val="00024715"/>
    <w:rsid w:val="000271FD"/>
    <w:rsid w:val="000277F7"/>
    <w:rsid w:val="000278CC"/>
    <w:rsid w:val="000279DE"/>
    <w:rsid w:val="00027D98"/>
    <w:rsid w:val="00030E2D"/>
    <w:rsid w:val="00033075"/>
    <w:rsid w:val="0003332D"/>
    <w:rsid w:val="00033394"/>
    <w:rsid w:val="000333EA"/>
    <w:rsid w:val="00033A3A"/>
    <w:rsid w:val="0003581C"/>
    <w:rsid w:val="00035A9A"/>
    <w:rsid w:val="00035DDC"/>
    <w:rsid w:val="00036F85"/>
    <w:rsid w:val="00037FDF"/>
    <w:rsid w:val="00040B51"/>
    <w:rsid w:val="00040D13"/>
    <w:rsid w:val="0004116C"/>
    <w:rsid w:val="00042710"/>
    <w:rsid w:val="0004273E"/>
    <w:rsid w:val="00042A94"/>
    <w:rsid w:val="00042C70"/>
    <w:rsid w:val="00043441"/>
    <w:rsid w:val="00044395"/>
    <w:rsid w:val="0004489C"/>
    <w:rsid w:val="00045AA0"/>
    <w:rsid w:val="0004652C"/>
    <w:rsid w:val="000468AD"/>
    <w:rsid w:val="00046A06"/>
    <w:rsid w:val="00046EB5"/>
    <w:rsid w:val="00046F41"/>
    <w:rsid w:val="00047627"/>
    <w:rsid w:val="000517FA"/>
    <w:rsid w:val="00052BF8"/>
    <w:rsid w:val="00053744"/>
    <w:rsid w:val="00053ACB"/>
    <w:rsid w:val="0005483B"/>
    <w:rsid w:val="000548D4"/>
    <w:rsid w:val="00054A93"/>
    <w:rsid w:val="00054C85"/>
    <w:rsid w:val="00055280"/>
    <w:rsid w:val="0005584B"/>
    <w:rsid w:val="0005679F"/>
    <w:rsid w:val="00056B77"/>
    <w:rsid w:val="00056BFD"/>
    <w:rsid w:val="00056FCF"/>
    <w:rsid w:val="000573A2"/>
    <w:rsid w:val="00057679"/>
    <w:rsid w:val="00060736"/>
    <w:rsid w:val="00060E91"/>
    <w:rsid w:val="00061121"/>
    <w:rsid w:val="00061A66"/>
    <w:rsid w:val="00062788"/>
    <w:rsid w:val="000629EA"/>
    <w:rsid w:val="00062DA1"/>
    <w:rsid w:val="00064280"/>
    <w:rsid w:val="000644CC"/>
    <w:rsid w:val="00064F7F"/>
    <w:rsid w:val="000677DF"/>
    <w:rsid w:val="000679E7"/>
    <w:rsid w:val="00071600"/>
    <w:rsid w:val="000716B5"/>
    <w:rsid w:val="0007354E"/>
    <w:rsid w:val="00073787"/>
    <w:rsid w:val="0007415B"/>
    <w:rsid w:val="00076266"/>
    <w:rsid w:val="0007752C"/>
    <w:rsid w:val="00081745"/>
    <w:rsid w:val="00081E63"/>
    <w:rsid w:val="00083E61"/>
    <w:rsid w:val="000842D0"/>
    <w:rsid w:val="0008475A"/>
    <w:rsid w:val="00085737"/>
    <w:rsid w:val="00085758"/>
    <w:rsid w:val="00085D52"/>
    <w:rsid w:val="00086775"/>
    <w:rsid w:val="0008711D"/>
    <w:rsid w:val="000871E0"/>
    <w:rsid w:val="00087457"/>
    <w:rsid w:val="000874F7"/>
    <w:rsid w:val="00087951"/>
    <w:rsid w:val="0009117C"/>
    <w:rsid w:val="000924E5"/>
    <w:rsid w:val="0009285D"/>
    <w:rsid w:val="0009314C"/>
    <w:rsid w:val="0009342A"/>
    <w:rsid w:val="0009379A"/>
    <w:rsid w:val="00095914"/>
    <w:rsid w:val="00096510"/>
    <w:rsid w:val="00096CBD"/>
    <w:rsid w:val="00097137"/>
    <w:rsid w:val="000978FF"/>
    <w:rsid w:val="00097ACE"/>
    <w:rsid w:val="00097F50"/>
    <w:rsid w:val="000A070F"/>
    <w:rsid w:val="000A089B"/>
    <w:rsid w:val="000A09C2"/>
    <w:rsid w:val="000A0DB8"/>
    <w:rsid w:val="000A3959"/>
    <w:rsid w:val="000A3DA9"/>
    <w:rsid w:val="000A3DE8"/>
    <w:rsid w:val="000A4D90"/>
    <w:rsid w:val="000A51B4"/>
    <w:rsid w:val="000A54FF"/>
    <w:rsid w:val="000A7E1A"/>
    <w:rsid w:val="000B020E"/>
    <w:rsid w:val="000B0A67"/>
    <w:rsid w:val="000B1AFF"/>
    <w:rsid w:val="000B2DD2"/>
    <w:rsid w:val="000B2F9A"/>
    <w:rsid w:val="000B2FCB"/>
    <w:rsid w:val="000B3626"/>
    <w:rsid w:val="000B3DB9"/>
    <w:rsid w:val="000B4D0F"/>
    <w:rsid w:val="000B56AB"/>
    <w:rsid w:val="000B57E3"/>
    <w:rsid w:val="000B5A8D"/>
    <w:rsid w:val="000B7E42"/>
    <w:rsid w:val="000B7F74"/>
    <w:rsid w:val="000C02D1"/>
    <w:rsid w:val="000C0B3F"/>
    <w:rsid w:val="000C28F1"/>
    <w:rsid w:val="000C368E"/>
    <w:rsid w:val="000C38B4"/>
    <w:rsid w:val="000C3D9D"/>
    <w:rsid w:val="000C4725"/>
    <w:rsid w:val="000C4960"/>
    <w:rsid w:val="000C4BAB"/>
    <w:rsid w:val="000C5368"/>
    <w:rsid w:val="000C5433"/>
    <w:rsid w:val="000C602F"/>
    <w:rsid w:val="000C6B5E"/>
    <w:rsid w:val="000C7241"/>
    <w:rsid w:val="000C7530"/>
    <w:rsid w:val="000C7613"/>
    <w:rsid w:val="000D0E70"/>
    <w:rsid w:val="000D10F7"/>
    <w:rsid w:val="000D114E"/>
    <w:rsid w:val="000D22B7"/>
    <w:rsid w:val="000D3304"/>
    <w:rsid w:val="000D34EB"/>
    <w:rsid w:val="000D3AAA"/>
    <w:rsid w:val="000D44CA"/>
    <w:rsid w:val="000D476E"/>
    <w:rsid w:val="000D5F9B"/>
    <w:rsid w:val="000D6327"/>
    <w:rsid w:val="000D709D"/>
    <w:rsid w:val="000D76CE"/>
    <w:rsid w:val="000D7C5C"/>
    <w:rsid w:val="000E13E4"/>
    <w:rsid w:val="000E1629"/>
    <w:rsid w:val="000E1E66"/>
    <w:rsid w:val="000E36E5"/>
    <w:rsid w:val="000E422E"/>
    <w:rsid w:val="000E475C"/>
    <w:rsid w:val="000E50F5"/>
    <w:rsid w:val="000E56BF"/>
    <w:rsid w:val="000E62E7"/>
    <w:rsid w:val="000E673E"/>
    <w:rsid w:val="000E68D7"/>
    <w:rsid w:val="000E7362"/>
    <w:rsid w:val="000F0C7A"/>
    <w:rsid w:val="000F129A"/>
    <w:rsid w:val="000F1BB7"/>
    <w:rsid w:val="000F3118"/>
    <w:rsid w:val="000F3799"/>
    <w:rsid w:val="000F3C27"/>
    <w:rsid w:val="000F4FA7"/>
    <w:rsid w:val="000F7B46"/>
    <w:rsid w:val="000F7DC3"/>
    <w:rsid w:val="001018BE"/>
    <w:rsid w:val="00101D89"/>
    <w:rsid w:val="001020AB"/>
    <w:rsid w:val="00103E19"/>
    <w:rsid w:val="00104BD3"/>
    <w:rsid w:val="00106573"/>
    <w:rsid w:val="00110F59"/>
    <w:rsid w:val="00111B23"/>
    <w:rsid w:val="0011245D"/>
    <w:rsid w:val="00112EDC"/>
    <w:rsid w:val="00112F65"/>
    <w:rsid w:val="00113235"/>
    <w:rsid w:val="00114913"/>
    <w:rsid w:val="00114920"/>
    <w:rsid w:val="0011599A"/>
    <w:rsid w:val="00115DF6"/>
    <w:rsid w:val="00116190"/>
    <w:rsid w:val="001165E3"/>
    <w:rsid w:val="00116C74"/>
    <w:rsid w:val="001206EF"/>
    <w:rsid w:val="00121099"/>
    <w:rsid w:val="00121317"/>
    <w:rsid w:val="00121383"/>
    <w:rsid w:val="001224FA"/>
    <w:rsid w:val="00122CB9"/>
    <w:rsid w:val="001234E4"/>
    <w:rsid w:val="00123597"/>
    <w:rsid w:val="001239A8"/>
    <w:rsid w:val="001246F9"/>
    <w:rsid w:val="001276A8"/>
    <w:rsid w:val="00127900"/>
    <w:rsid w:val="001300C4"/>
    <w:rsid w:val="0013058E"/>
    <w:rsid w:val="00130EF8"/>
    <w:rsid w:val="001316BE"/>
    <w:rsid w:val="00132974"/>
    <w:rsid w:val="0013385F"/>
    <w:rsid w:val="00134A9E"/>
    <w:rsid w:val="001354F3"/>
    <w:rsid w:val="001355E2"/>
    <w:rsid w:val="00135E31"/>
    <w:rsid w:val="00140B08"/>
    <w:rsid w:val="00140D65"/>
    <w:rsid w:val="00141552"/>
    <w:rsid w:val="00141E9A"/>
    <w:rsid w:val="0014237C"/>
    <w:rsid w:val="00142BCA"/>
    <w:rsid w:val="001435BE"/>
    <w:rsid w:val="00144972"/>
    <w:rsid w:val="0014566A"/>
    <w:rsid w:val="00146B31"/>
    <w:rsid w:val="00147107"/>
    <w:rsid w:val="00147210"/>
    <w:rsid w:val="00147701"/>
    <w:rsid w:val="00147D40"/>
    <w:rsid w:val="0015014C"/>
    <w:rsid w:val="00150A19"/>
    <w:rsid w:val="00152DB8"/>
    <w:rsid w:val="00153297"/>
    <w:rsid w:val="00153489"/>
    <w:rsid w:val="00155A1E"/>
    <w:rsid w:val="00155DDA"/>
    <w:rsid w:val="00156165"/>
    <w:rsid w:val="001561C2"/>
    <w:rsid w:val="00156D04"/>
    <w:rsid w:val="00157817"/>
    <w:rsid w:val="00157858"/>
    <w:rsid w:val="00161D0A"/>
    <w:rsid w:val="00162283"/>
    <w:rsid w:val="00163E0E"/>
    <w:rsid w:val="001646DD"/>
    <w:rsid w:val="00164C58"/>
    <w:rsid w:val="001653F8"/>
    <w:rsid w:val="00165D2C"/>
    <w:rsid w:val="00165E6E"/>
    <w:rsid w:val="00165F3B"/>
    <w:rsid w:val="001671CF"/>
    <w:rsid w:val="00167F5D"/>
    <w:rsid w:val="00172FD7"/>
    <w:rsid w:val="001738BE"/>
    <w:rsid w:val="001738C8"/>
    <w:rsid w:val="001750FD"/>
    <w:rsid w:val="0017517F"/>
    <w:rsid w:val="00175AA8"/>
    <w:rsid w:val="00176BB2"/>
    <w:rsid w:val="00177A1F"/>
    <w:rsid w:val="00182C63"/>
    <w:rsid w:val="001835A1"/>
    <w:rsid w:val="001836DB"/>
    <w:rsid w:val="00183EBC"/>
    <w:rsid w:val="0018426E"/>
    <w:rsid w:val="001843B4"/>
    <w:rsid w:val="00185089"/>
    <w:rsid w:val="00185B1F"/>
    <w:rsid w:val="00185F8A"/>
    <w:rsid w:val="0018752C"/>
    <w:rsid w:val="0018784F"/>
    <w:rsid w:val="00192BE4"/>
    <w:rsid w:val="00192F42"/>
    <w:rsid w:val="00192F84"/>
    <w:rsid w:val="0019354E"/>
    <w:rsid w:val="00193B1C"/>
    <w:rsid w:val="0019469F"/>
    <w:rsid w:val="00194774"/>
    <w:rsid w:val="00194D92"/>
    <w:rsid w:val="00195E54"/>
    <w:rsid w:val="00196FFD"/>
    <w:rsid w:val="001A0340"/>
    <w:rsid w:val="001A2B3A"/>
    <w:rsid w:val="001A3674"/>
    <w:rsid w:val="001A3864"/>
    <w:rsid w:val="001A3DCE"/>
    <w:rsid w:val="001A3E15"/>
    <w:rsid w:val="001A42BD"/>
    <w:rsid w:val="001A4664"/>
    <w:rsid w:val="001A5E30"/>
    <w:rsid w:val="001A739A"/>
    <w:rsid w:val="001B05BF"/>
    <w:rsid w:val="001B116A"/>
    <w:rsid w:val="001B184E"/>
    <w:rsid w:val="001B1CAB"/>
    <w:rsid w:val="001B1F44"/>
    <w:rsid w:val="001B37BA"/>
    <w:rsid w:val="001B37F8"/>
    <w:rsid w:val="001B3DAF"/>
    <w:rsid w:val="001B4371"/>
    <w:rsid w:val="001B51B6"/>
    <w:rsid w:val="001C0C12"/>
    <w:rsid w:val="001C161B"/>
    <w:rsid w:val="001C165E"/>
    <w:rsid w:val="001C352C"/>
    <w:rsid w:val="001C4338"/>
    <w:rsid w:val="001C6229"/>
    <w:rsid w:val="001C6E72"/>
    <w:rsid w:val="001C7A5A"/>
    <w:rsid w:val="001D0B00"/>
    <w:rsid w:val="001D2324"/>
    <w:rsid w:val="001D4229"/>
    <w:rsid w:val="001D42D1"/>
    <w:rsid w:val="001D4600"/>
    <w:rsid w:val="001D49CD"/>
    <w:rsid w:val="001D5228"/>
    <w:rsid w:val="001D54D1"/>
    <w:rsid w:val="001D5CE5"/>
    <w:rsid w:val="001D6205"/>
    <w:rsid w:val="001D6862"/>
    <w:rsid w:val="001D6E31"/>
    <w:rsid w:val="001D7522"/>
    <w:rsid w:val="001E138F"/>
    <w:rsid w:val="001E2010"/>
    <w:rsid w:val="001E2284"/>
    <w:rsid w:val="001E4190"/>
    <w:rsid w:val="001E4777"/>
    <w:rsid w:val="001E5723"/>
    <w:rsid w:val="001E6384"/>
    <w:rsid w:val="001E761A"/>
    <w:rsid w:val="001E78D8"/>
    <w:rsid w:val="001F0176"/>
    <w:rsid w:val="001F16AE"/>
    <w:rsid w:val="001F1D8F"/>
    <w:rsid w:val="001F26C5"/>
    <w:rsid w:val="001F2873"/>
    <w:rsid w:val="001F366D"/>
    <w:rsid w:val="001F391D"/>
    <w:rsid w:val="001F3C61"/>
    <w:rsid w:val="001F4F26"/>
    <w:rsid w:val="001F5539"/>
    <w:rsid w:val="001F57D5"/>
    <w:rsid w:val="001F5B2F"/>
    <w:rsid w:val="001F5F22"/>
    <w:rsid w:val="002009B3"/>
    <w:rsid w:val="002022A7"/>
    <w:rsid w:val="00202779"/>
    <w:rsid w:val="002027C1"/>
    <w:rsid w:val="00202851"/>
    <w:rsid w:val="0020303A"/>
    <w:rsid w:val="002038B2"/>
    <w:rsid w:val="002038B3"/>
    <w:rsid w:val="0020599A"/>
    <w:rsid w:val="00210637"/>
    <w:rsid w:val="0021072A"/>
    <w:rsid w:val="00210E9D"/>
    <w:rsid w:val="00212435"/>
    <w:rsid w:val="00212459"/>
    <w:rsid w:val="002129DD"/>
    <w:rsid w:val="00214515"/>
    <w:rsid w:val="00214AF5"/>
    <w:rsid w:val="00215300"/>
    <w:rsid w:val="00215773"/>
    <w:rsid w:val="00216767"/>
    <w:rsid w:val="0022028C"/>
    <w:rsid w:val="002209BC"/>
    <w:rsid w:val="002209FB"/>
    <w:rsid w:val="002226DD"/>
    <w:rsid w:val="0022439C"/>
    <w:rsid w:val="002251FE"/>
    <w:rsid w:val="0023016E"/>
    <w:rsid w:val="00230B4F"/>
    <w:rsid w:val="00232291"/>
    <w:rsid w:val="002325EC"/>
    <w:rsid w:val="00232A5C"/>
    <w:rsid w:val="00234306"/>
    <w:rsid w:val="00234A12"/>
    <w:rsid w:val="00235CDA"/>
    <w:rsid w:val="00235E8A"/>
    <w:rsid w:val="002366CF"/>
    <w:rsid w:val="00236E64"/>
    <w:rsid w:val="0023765B"/>
    <w:rsid w:val="002403F5"/>
    <w:rsid w:val="002406F9"/>
    <w:rsid w:val="00241C09"/>
    <w:rsid w:val="002428B8"/>
    <w:rsid w:val="00243875"/>
    <w:rsid w:val="00244336"/>
    <w:rsid w:val="00244701"/>
    <w:rsid w:val="00245465"/>
    <w:rsid w:val="002514C9"/>
    <w:rsid w:val="002515B9"/>
    <w:rsid w:val="00251C6D"/>
    <w:rsid w:val="002523A4"/>
    <w:rsid w:val="00252A72"/>
    <w:rsid w:val="00252DEF"/>
    <w:rsid w:val="0025491C"/>
    <w:rsid w:val="00254DFC"/>
    <w:rsid w:val="00254E2F"/>
    <w:rsid w:val="00256D35"/>
    <w:rsid w:val="00257DDB"/>
    <w:rsid w:val="00261113"/>
    <w:rsid w:val="002632B2"/>
    <w:rsid w:val="00263B32"/>
    <w:rsid w:val="00263F44"/>
    <w:rsid w:val="00264359"/>
    <w:rsid w:val="00264B58"/>
    <w:rsid w:val="00265292"/>
    <w:rsid w:val="00265B2D"/>
    <w:rsid w:val="00266165"/>
    <w:rsid w:val="0026622A"/>
    <w:rsid w:val="002667D5"/>
    <w:rsid w:val="002669AA"/>
    <w:rsid w:val="00266DE0"/>
    <w:rsid w:val="002673D9"/>
    <w:rsid w:val="00267453"/>
    <w:rsid w:val="00267DD5"/>
    <w:rsid w:val="00267FD4"/>
    <w:rsid w:val="002706B8"/>
    <w:rsid w:val="00271D60"/>
    <w:rsid w:val="00272066"/>
    <w:rsid w:val="00272EE6"/>
    <w:rsid w:val="00273007"/>
    <w:rsid w:val="002742C8"/>
    <w:rsid w:val="002746C8"/>
    <w:rsid w:val="002755F3"/>
    <w:rsid w:val="00276C9D"/>
    <w:rsid w:val="00276EDB"/>
    <w:rsid w:val="00276FC8"/>
    <w:rsid w:val="00280B49"/>
    <w:rsid w:val="002814FF"/>
    <w:rsid w:val="0028153C"/>
    <w:rsid w:val="00285392"/>
    <w:rsid w:val="00285778"/>
    <w:rsid w:val="00285811"/>
    <w:rsid w:val="002869F6"/>
    <w:rsid w:val="002913B8"/>
    <w:rsid w:val="002913EA"/>
    <w:rsid w:val="00292468"/>
    <w:rsid w:val="00292AD9"/>
    <w:rsid w:val="00293960"/>
    <w:rsid w:val="00294A9E"/>
    <w:rsid w:val="00296795"/>
    <w:rsid w:val="002973CB"/>
    <w:rsid w:val="002A07B3"/>
    <w:rsid w:val="002A0C6A"/>
    <w:rsid w:val="002A1043"/>
    <w:rsid w:val="002A1E54"/>
    <w:rsid w:val="002A239D"/>
    <w:rsid w:val="002A239E"/>
    <w:rsid w:val="002A2440"/>
    <w:rsid w:val="002A34A8"/>
    <w:rsid w:val="002A59BF"/>
    <w:rsid w:val="002A6966"/>
    <w:rsid w:val="002A6B17"/>
    <w:rsid w:val="002A7313"/>
    <w:rsid w:val="002A768B"/>
    <w:rsid w:val="002A7A63"/>
    <w:rsid w:val="002B0BCF"/>
    <w:rsid w:val="002B0F59"/>
    <w:rsid w:val="002B253B"/>
    <w:rsid w:val="002B2B89"/>
    <w:rsid w:val="002B34BB"/>
    <w:rsid w:val="002B4264"/>
    <w:rsid w:val="002B4374"/>
    <w:rsid w:val="002B5EA2"/>
    <w:rsid w:val="002B76E9"/>
    <w:rsid w:val="002B7792"/>
    <w:rsid w:val="002C1597"/>
    <w:rsid w:val="002C1704"/>
    <w:rsid w:val="002C194D"/>
    <w:rsid w:val="002C2543"/>
    <w:rsid w:val="002C2770"/>
    <w:rsid w:val="002C345C"/>
    <w:rsid w:val="002C4504"/>
    <w:rsid w:val="002C57DC"/>
    <w:rsid w:val="002C5ADE"/>
    <w:rsid w:val="002C61A3"/>
    <w:rsid w:val="002C7203"/>
    <w:rsid w:val="002C7D17"/>
    <w:rsid w:val="002D0232"/>
    <w:rsid w:val="002D0CDB"/>
    <w:rsid w:val="002D1656"/>
    <w:rsid w:val="002D2B46"/>
    <w:rsid w:val="002D2FE7"/>
    <w:rsid w:val="002D334B"/>
    <w:rsid w:val="002D4205"/>
    <w:rsid w:val="002D4971"/>
    <w:rsid w:val="002D73A1"/>
    <w:rsid w:val="002E0A3A"/>
    <w:rsid w:val="002E1E68"/>
    <w:rsid w:val="002E2816"/>
    <w:rsid w:val="002E34D4"/>
    <w:rsid w:val="002E3F53"/>
    <w:rsid w:val="002E4274"/>
    <w:rsid w:val="002E49D7"/>
    <w:rsid w:val="002E4DFB"/>
    <w:rsid w:val="002E53A3"/>
    <w:rsid w:val="002E5B82"/>
    <w:rsid w:val="002E5BAA"/>
    <w:rsid w:val="002E64CD"/>
    <w:rsid w:val="002E6B6C"/>
    <w:rsid w:val="002E7393"/>
    <w:rsid w:val="002F00FC"/>
    <w:rsid w:val="002F02D3"/>
    <w:rsid w:val="002F1925"/>
    <w:rsid w:val="002F298A"/>
    <w:rsid w:val="002F2D9A"/>
    <w:rsid w:val="002F3FB5"/>
    <w:rsid w:val="002F4515"/>
    <w:rsid w:val="002F6666"/>
    <w:rsid w:val="002F73DC"/>
    <w:rsid w:val="002F77EE"/>
    <w:rsid w:val="00301521"/>
    <w:rsid w:val="00301AD2"/>
    <w:rsid w:val="00301BDB"/>
    <w:rsid w:val="003030CE"/>
    <w:rsid w:val="00303CF2"/>
    <w:rsid w:val="003042B4"/>
    <w:rsid w:val="0030433A"/>
    <w:rsid w:val="00304F3E"/>
    <w:rsid w:val="003058A2"/>
    <w:rsid w:val="00305D9B"/>
    <w:rsid w:val="00305F48"/>
    <w:rsid w:val="0030709A"/>
    <w:rsid w:val="00307968"/>
    <w:rsid w:val="00312A3B"/>
    <w:rsid w:val="00312F78"/>
    <w:rsid w:val="003139FA"/>
    <w:rsid w:val="003147F3"/>
    <w:rsid w:val="003148BC"/>
    <w:rsid w:val="00314BAF"/>
    <w:rsid w:val="003150E5"/>
    <w:rsid w:val="0031529F"/>
    <w:rsid w:val="0031582D"/>
    <w:rsid w:val="00317F68"/>
    <w:rsid w:val="00320178"/>
    <w:rsid w:val="0032206E"/>
    <w:rsid w:val="0032234E"/>
    <w:rsid w:val="00322D61"/>
    <w:rsid w:val="00323959"/>
    <w:rsid w:val="00323B2C"/>
    <w:rsid w:val="003244B1"/>
    <w:rsid w:val="003245C9"/>
    <w:rsid w:val="00324625"/>
    <w:rsid w:val="003248DC"/>
    <w:rsid w:val="00324E6A"/>
    <w:rsid w:val="00325653"/>
    <w:rsid w:val="00326FC9"/>
    <w:rsid w:val="00327549"/>
    <w:rsid w:val="0033015E"/>
    <w:rsid w:val="0033061D"/>
    <w:rsid w:val="00331A31"/>
    <w:rsid w:val="00331E66"/>
    <w:rsid w:val="00331E78"/>
    <w:rsid w:val="00332709"/>
    <w:rsid w:val="00332A73"/>
    <w:rsid w:val="00333918"/>
    <w:rsid w:val="00333D4F"/>
    <w:rsid w:val="0033452E"/>
    <w:rsid w:val="00334D18"/>
    <w:rsid w:val="00334D78"/>
    <w:rsid w:val="003354C1"/>
    <w:rsid w:val="003359F2"/>
    <w:rsid w:val="0033672C"/>
    <w:rsid w:val="0033743D"/>
    <w:rsid w:val="00340782"/>
    <w:rsid w:val="0034168C"/>
    <w:rsid w:val="00342B62"/>
    <w:rsid w:val="00343309"/>
    <w:rsid w:val="00343356"/>
    <w:rsid w:val="00343D66"/>
    <w:rsid w:val="00344130"/>
    <w:rsid w:val="00344920"/>
    <w:rsid w:val="00344F81"/>
    <w:rsid w:val="00345134"/>
    <w:rsid w:val="00346730"/>
    <w:rsid w:val="00346B48"/>
    <w:rsid w:val="00346D92"/>
    <w:rsid w:val="00346FB5"/>
    <w:rsid w:val="00347250"/>
    <w:rsid w:val="00347BA5"/>
    <w:rsid w:val="00350994"/>
    <w:rsid w:val="00350AB9"/>
    <w:rsid w:val="003521B0"/>
    <w:rsid w:val="003524CB"/>
    <w:rsid w:val="0035260D"/>
    <w:rsid w:val="00352A31"/>
    <w:rsid w:val="00352C56"/>
    <w:rsid w:val="00352EA6"/>
    <w:rsid w:val="003531EC"/>
    <w:rsid w:val="003534B8"/>
    <w:rsid w:val="0035477D"/>
    <w:rsid w:val="003556F1"/>
    <w:rsid w:val="0035578D"/>
    <w:rsid w:val="00356434"/>
    <w:rsid w:val="0035657D"/>
    <w:rsid w:val="00356BAE"/>
    <w:rsid w:val="00362B0C"/>
    <w:rsid w:val="00362BCE"/>
    <w:rsid w:val="003633E7"/>
    <w:rsid w:val="0036393A"/>
    <w:rsid w:val="003639D5"/>
    <w:rsid w:val="0036418E"/>
    <w:rsid w:val="00365A47"/>
    <w:rsid w:val="0036644C"/>
    <w:rsid w:val="0036745F"/>
    <w:rsid w:val="0036796A"/>
    <w:rsid w:val="00372AC8"/>
    <w:rsid w:val="003735AB"/>
    <w:rsid w:val="003738D8"/>
    <w:rsid w:val="0037470E"/>
    <w:rsid w:val="00375A7A"/>
    <w:rsid w:val="00375FB2"/>
    <w:rsid w:val="00376179"/>
    <w:rsid w:val="00376B66"/>
    <w:rsid w:val="00380943"/>
    <w:rsid w:val="003812EB"/>
    <w:rsid w:val="00382DEA"/>
    <w:rsid w:val="0038315B"/>
    <w:rsid w:val="00383510"/>
    <w:rsid w:val="0038456F"/>
    <w:rsid w:val="0038488C"/>
    <w:rsid w:val="00385796"/>
    <w:rsid w:val="00385C30"/>
    <w:rsid w:val="00385E3E"/>
    <w:rsid w:val="0038705B"/>
    <w:rsid w:val="00387DAB"/>
    <w:rsid w:val="00387E3D"/>
    <w:rsid w:val="003905E1"/>
    <w:rsid w:val="003906AA"/>
    <w:rsid w:val="00392527"/>
    <w:rsid w:val="003926E6"/>
    <w:rsid w:val="00394AE7"/>
    <w:rsid w:val="00395314"/>
    <w:rsid w:val="00395F9D"/>
    <w:rsid w:val="003961D4"/>
    <w:rsid w:val="00396E33"/>
    <w:rsid w:val="003977FD"/>
    <w:rsid w:val="00397D7F"/>
    <w:rsid w:val="003A0493"/>
    <w:rsid w:val="003A251A"/>
    <w:rsid w:val="003A2A39"/>
    <w:rsid w:val="003A3208"/>
    <w:rsid w:val="003A5FBA"/>
    <w:rsid w:val="003A62EE"/>
    <w:rsid w:val="003A63E0"/>
    <w:rsid w:val="003A70FE"/>
    <w:rsid w:val="003A784A"/>
    <w:rsid w:val="003B0407"/>
    <w:rsid w:val="003B0FF7"/>
    <w:rsid w:val="003B1927"/>
    <w:rsid w:val="003B2140"/>
    <w:rsid w:val="003B272F"/>
    <w:rsid w:val="003B28F7"/>
    <w:rsid w:val="003B44AA"/>
    <w:rsid w:val="003B6ABC"/>
    <w:rsid w:val="003B6E27"/>
    <w:rsid w:val="003B6E76"/>
    <w:rsid w:val="003B7745"/>
    <w:rsid w:val="003B7E6A"/>
    <w:rsid w:val="003B7EB3"/>
    <w:rsid w:val="003C01EA"/>
    <w:rsid w:val="003C0290"/>
    <w:rsid w:val="003C06FB"/>
    <w:rsid w:val="003C20B8"/>
    <w:rsid w:val="003C2B9F"/>
    <w:rsid w:val="003C2D6D"/>
    <w:rsid w:val="003C306F"/>
    <w:rsid w:val="003C38CD"/>
    <w:rsid w:val="003C43C1"/>
    <w:rsid w:val="003C4F02"/>
    <w:rsid w:val="003C50CE"/>
    <w:rsid w:val="003C6ADD"/>
    <w:rsid w:val="003C6C1F"/>
    <w:rsid w:val="003C73A5"/>
    <w:rsid w:val="003D05F3"/>
    <w:rsid w:val="003D099A"/>
    <w:rsid w:val="003D0B91"/>
    <w:rsid w:val="003D280F"/>
    <w:rsid w:val="003D362C"/>
    <w:rsid w:val="003D38A0"/>
    <w:rsid w:val="003D46B3"/>
    <w:rsid w:val="003D5CD4"/>
    <w:rsid w:val="003D609C"/>
    <w:rsid w:val="003D64E4"/>
    <w:rsid w:val="003D666F"/>
    <w:rsid w:val="003E024E"/>
    <w:rsid w:val="003E036B"/>
    <w:rsid w:val="003E1651"/>
    <w:rsid w:val="003E1BE1"/>
    <w:rsid w:val="003E266D"/>
    <w:rsid w:val="003E2ED2"/>
    <w:rsid w:val="003E2ED3"/>
    <w:rsid w:val="003E39CA"/>
    <w:rsid w:val="003E4493"/>
    <w:rsid w:val="003E47E8"/>
    <w:rsid w:val="003E490E"/>
    <w:rsid w:val="003E5595"/>
    <w:rsid w:val="003E5C5B"/>
    <w:rsid w:val="003E5D13"/>
    <w:rsid w:val="003E6465"/>
    <w:rsid w:val="003F061D"/>
    <w:rsid w:val="003F067E"/>
    <w:rsid w:val="003F1AE6"/>
    <w:rsid w:val="003F1B3A"/>
    <w:rsid w:val="003F1CB3"/>
    <w:rsid w:val="003F2984"/>
    <w:rsid w:val="003F2DF0"/>
    <w:rsid w:val="003F2F74"/>
    <w:rsid w:val="003F3559"/>
    <w:rsid w:val="003F3EE5"/>
    <w:rsid w:val="003F42C3"/>
    <w:rsid w:val="003F5115"/>
    <w:rsid w:val="003F511B"/>
    <w:rsid w:val="003F60FE"/>
    <w:rsid w:val="003F6578"/>
    <w:rsid w:val="003F6E14"/>
    <w:rsid w:val="003F7053"/>
    <w:rsid w:val="003F7179"/>
    <w:rsid w:val="004034E2"/>
    <w:rsid w:val="004034EB"/>
    <w:rsid w:val="00404652"/>
    <w:rsid w:val="00404CF7"/>
    <w:rsid w:val="004052D5"/>
    <w:rsid w:val="00406D24"/>
    <w:rsid w:val="00407C56"/>
    <w:rsid w:val="00410DFB"/>
    <w:rsid w:val="00415324"/>
    <w:rsid w:val="00416648"/>
    <w:rsid w:val="00416B09"/>
    <w:rsid w:val="00417F94"/>
    <w:rsid w:val="00420DA5"/>
    <w:rsid w:val="004214F2"/>
    <w:rsid w:val="0042167C"/>
    <w:rsid w:val="00421B9D"/>
    <w:rsid w:val="00422BEF"/>
    <w:rsid w:val="004233B4"/>
    <w:rsid w:val="0042386C"/>
    <w:rsid w:val="004241DD"/>
    <w:rsid w:val="00424203"/>
    <w:rsid w:val="0042512A"/>
    <w:rsid w:val="00425569"/>
    <w:rsid w:val="00425943"/>
    <w:rsid w:val="00425F2C"/>
    <w:rsid w:val="004274ED"/>
    <w:rsid w:val="004274FA"/>
    <w:rsid w:val="004278F7"/>
    <w:rsid w:val="00430EF6"/>
    <w:rsid w:val="00431586"/>
    <w:rsid w:val="0043380E"/>
    <w:rsid w:val="004338C8"/>
    <w:rsid w:val="00434891"/>
    <w:rsid w:val="0043493D"/>
    <w:rsid w:val="00435647"/>
    <w:rsid w:val="00435C28"/>
    <w:rsid w:val="00436E0A"/>
    <w:rsid w:val="00440AF7"/>
    <w:rsid w:val="004410C7"/>
    <w:rsid w:val="0044157A"/>
    <w:rsid w:val="004422B5"/>
    <w:rsid w:val="004428DA"/>
    <w:rsid w:val="0044314A"/>
    <w:rsid w:val="004434F2"/>
    <w:rsid w:val="00445456"/>
    <w:rsid w:val="00446FBC"/>
    <w:rsid w:val="0044722D"/>
    <w:rsid w:val="004506D7"/>
    <w:rsid w:val="00450FCE"/>
    <w:rsid w:val="00451B6E"/>
    <w:rsid w:val="00451E10"/>
    <w:rsid w:val="00452356"/>
    <w:rsid w:val="00453D0F"/>
    <w:rsid w:val="00453DA5"/>
    <w:rsid w:val="00455E58"/>
    <w:rsid w:val="00457968"/>
    <w:rsid w:val="004601F0"/>
    <w:rsid w:val="0046182F"/>
    <w:rsid w:val="00461BC5"/>
    <w:rsid w:val="00462E41"/>
    <w:rsid w:val="00463E6F"/>
    <w:rsid w:val="00465270"/>
    <w:rsid w:val="00465493"/>
    <w:rsid w:val="004667A6"/>
    <w:rsid w:val="0046708B"/>
    <w:rsid w:val="00467F54"/>
    <w:rsid w:val="00470960"/>
    <w:rsid w:val="004725E5"/>
    <w:rsid w:val="004725EB"/>
    <w:rsid w:val="0047378C"/>
    <w:rsid w:val="00474602"/>
    <w:rsid w:val="004756AC"/>
    <w:rsid w:val="004757DD"/>
    <w:rsid w:val="00475DE8"/>
    <w:rsid w:val="00476449"/>
    <w:rsid w:val="0047645C"/>
    <w:rsid w:val="00476DD8"/>
    <w:rsid w:val="00477B55"/>
    <w:rsid w:val="004802CB"/>
    <w:rsid w:val="0048119B"/>
    <w:rsid w:val="00482535"/>
    <w:rsid w:val="00482567"/>
    <w:rsid w:val="00482875"/>
    <w:rsid w:val="00482C3C"/>
    <w:rsid w:val="00484A58"/>
    <w:rsid w:val="00484D08"/>
    <w:rsid w:val="00485603"/>
    <w:rsid w:val="00486060"/>
    <w:rsid w:val="004867C3"/>
    <w:rsid w:val="004867FE"/>
    <w:rsid w:val="0048783D"/>
    <w:rsid w:val="00487D4C"/>
    <w:rsid w:val="0049055E"/>
    <w:rsid w:val="00490561"/>
    <w:rsid w:val="004905C9"/>
    <w:rsid w:val="004905D5"/>
    <w:rsid w:val="004913B4"/>
    <w:rsid w:val="00491A0C"/>
    <w:rsid w:val="00491E50"/>
    <w:rsid w:val="00493A29"/>
    <w:rsid w:val="00493EBC"/>
    <w:rsid w:val="00494824"/>
    <w:rsid w:val="00495ECF"/>
    <w:rsid w:val="004975D6"/>
    <w:rsid w:val="004977E9"/>
    <w:rsid w:val="00497ED6"/>
    <w:rsid w:val="004A0051"/>
    <w:rsid w:val="004A06A6"/>
    <w:rsid w:val="004A2826"/>
    <w:rsid w:val="004A3952"/>
    <w:rsid w:val="004A4334"/>
    <w:rsid w:val="004A5030"/>
    <w:rsid w:val="004A512B"/>
    <w:rsid w:val="004A523F"/>
    <w:rsid w:val="004A584A"/>
    <w:rsid w:val="004A6044"/>
    <w:rsid w:val="004A6634"/>
    <w:rsid w:val="004A6E6E"/>
    <w:rsid w:val="004A7475"/>
    <w:rsid w:val="004A7D1D"/>
    <w:rsid w:val="004B0498"/>
    <w:rsid w:val="004B0AC6"/>
    <w:rsid w:val="004B21D1"/>
    <w:rsid w:val="004B3939"/>
    <w:rsid w:val="004B3D53"/>
    <w:rsid w:val="004B47F2"/>
    <w:rsid w:val="004B4EA6"/>
    <w:rsid w:val="004B594F"/>
    <w:rsid w:val="004B6125"/>
    <w:rsid w:val="004B6B94"/>
    <w:rsid w:val="004B7DC4"/>
    <w:rsid w:val="004B7F8D"/>
    <w:rsid w:val="004C042E"/>
    <w:rsid w:val="004C11A0"/>
    <w:rsid w:val="004C1F86"/>
    <w:rsid w:val="004C2766"/>
    <w:rsid w:val="004C2881"/>
    <w:rsid w:val="004C2955"/>
    <w:rsid w:val="004C2AB4"/>
    <w:rsid w:val="004C357E"/>
    <w:rsid w:val="004C41DD"/>
    <w:rsid w:val="004C46B1"/>
    <w:rsid w:val="004C4869"/>
    <w:rsid w:val="004C4917"/>
    <w:rsid w:val="004C5C2C"/>
    <w:rsid w:val="004C7D0C"/>
    <w:rsid w:val="004D0379"/>
    <w:rsid w:val="004D06AB"/>
    <w:rsid w:val="004D25BE"/>
    <w:rsid w:val="004D2601"/>
    <w:rsid w:val="004D3002"/>
    <w:rsid w:val="004D4A76"/>
    <w:rsid w:val="004D65E8"/>
    <w:rsid w:val="004D6721"/>
    <w:rsid w:val="004D6B65"/>
    <w:rsid w:val="004D6CC3"/>
    <w:rsid w:val="004D7380"/>
    <w:rsid w:val="004D74E7"/>
    <w:rsid w:val="004D7C1C"/>
    <w:rsid w:val="004D7C9E"/>
    <w:rsid w:val="004E0C44"/>
    <w:rsid w:val="004E15AC"/>
    <w:rsid w:val="004E2DAE"/>
    <w:rsid w:val="004E50F2"/>
    <w:rsid w:val="004E5E03"/>
    <w:rsid w:val="004E5E51"/>
    <w:rsid w:val="004E6036"/>
    <w:rsid w:val="004E73FA"/>
    <w:rsid w:val="004E742B"/>
    <w:rsid w:val="004E7C90"/>
    <w:rsid w:val="004F1C30"/>
    <w:rsid w:val="004F341B"/>
    <w:rsid w:val="004F35BB"/>
    <w:rsid w:val="004F4585"/>
    <w:rsid w:val="004F6978"/>
    <w:rsid w:val="004F6AE7"/>
    <w:rsid w:val="004F74F9"/>
    <w:rsid w:val="004F7BC8"/>
    <w:rsid w:val="004F7ED3"/>
    <w:rsid w:val="00502166"/>
    <w:rsid w:val="00503061"/>
    <w:rsid w:val="00503AB4"/>
    <w:rsid w:val="00506975"/>
    <w:rsid w:val="00507751"/>
    <w:rsid w:val="00510953"/>
    <w:rsid w:val="005113BC"/>
    <w:rsid w:val="00512FAD"/>
    <w:rsid w:val="005132E7"/>
    <w:rsid w:val="00513D1A"/>
    <w:rsid w:val="005141D9"/>
    <w:rsid w:val="00515001"/>
    <w:rsid w:val="00515007"/>
    <w:rsid w:val="00515332"/>
    <w:rsid w:val="005158CD"/>
    <w:rsid w:val="00515ED9"/>
    <w:rsid w:val="005167CF"/>
    <w:rsid w:val="00517426"/>
    <w:rsid w:val="00517AFF"/>
    <w:rsid w:val="005200CD"/>
    <w:rsid w:val="00521CEA"/>
    <w:rsid w:val="00521FFB"/>
    <w:rsid w:val="005226E0"/>
    <w:rsid w:val="00522E49"/>
    <w:rsid w:val="00523475"/>
    <w:rsid w:val="00523EF5"/>
    <w:rsid w:val="005241AE"/>
    <w:rsid w:val="00524607"/>
    <w:rsid w:val="00524A96"/>
    <w:rsid w:val="00525BD4"/>
    <w:rsid w:val="00526CE3"/>
    <w:rsid w:val="00526F4F"/>
    <w:rsid w:val="0052734F"/>
    <w:rsid w:val="005273B3"/>
    <w:rsid w:val="00527CA7"/>
    <w:rsid w:val="0053054D"/>
    <w:rsid w:val="005319D0"/>
    <w:rsid w:val="00531CF8"/>
    <w:rsid w:val="00531D35"/>
    <w:rsid w:val="005320CF"/>
    <w:rsid w:val="005338F8"/>
    <w:rsid w:val="0053396A"/>
    <w:rsid w:val="005407D1"/>
    <w:rsid w:val="0054119C"/>
    <w:rsid w:val="00541888"/>
    <w:rsid w:val="00541D80"/>
    <w:rsid w:val="005421B0"/>
    <w:rsid w:val="005421E4"/>
    <w:rsid w:val="00542BF6"/>
    <w:rsid w:val="00543246"/>
    <w:rsid w:val="005438C6"/>
    <w:rsid w:val="00544208"/>
    <w:rsid w:val="00544287"/>
    <w:rsid w:val="00544324"/>
    <w:rsid w:val="00545BE9"/>
    <w:rsid w:val="00545CB4"/>
    <w:rsid w:val="00546B2B"/>
    <w:rsid w:val="00550059"/>
    <w:rsid w:val="00550CBB"/>
    <w:rsid w:val="005524AC"/>
    <w:rsid w:val="005529D3"/>
    <w:rsid w:val="005538FC"/>
    <w:rsid w:val="00553D37"/>
    <w:rsid w:val="005547AC"/>
    <w:rsid w:val="00554C6A"/>
    <w:rsid w:val="005556BA"/>
    <w:rsid w:val="0055598D"/>
    <w:rsid w:val="00555CED"/>
    <w:rsid w:val="00556554"/>
    <w:rsid w:val="00557707"/>
    <w:rsid w:val="00557DB9"/>
    <w:rsid w:val="005601B8"/>
    <w:rsid w:val="00560ED9"/>
    <w:rsid w:val="00561243"/>
    <w:rsid w:val="005613CC"/>
    <w:rsid w:val="00561431"/>
    <w:rsid w:val="005615B2"/>
    <w:rsid w:val="0056372C"/>
    <w:rsid w:val="005640AB"/>
    <w:rsid w:val="00564275"/>
    <w:rsid w:val="00566F57"/>
    <w:rsid w:val="00566F64"/>
    <w:rsid w:val="00567528"/>
    <w:rsid w:val="0056759D"/>
    <w:rsid w:val="005700AC"/>
    <w:rsid w:val="005712BA"/>
    <w:rsid w:val="00571AE9"/>
    <w:rsid w:val="00572014"/>
    <w:rsid w:val="005726E4"/>
    <w:rsid w:val="00572B35"/>
    <w:rsid w:val="00573AD7"/>
    <w:rsid w:val="00574A97"/>
    <w:rsid w:val="00574D46"/>
    <w:rsid w:val="005757FD"/>
    <w:rsid w:val="00576218"/>
    <w:rsid w:val="00576BAC"/>
    <w:rsid w:val="0057786B"/>
    <w:rsid w:val="00577D57"/>
    <w:rsid w:val="005804D0"/>
    <w:rsid w:val="00581580"/>
    <w:rsid w:val="005834B6"/>
    <w:rsid w:val="005847C5"/>
    <w:rsid w:val="0058507A"/>
    <w:rsid w:val="005852AD"/>
    <w:rsid w:val="00586299"/>
    <w:rsid w:val="0058668B"/>
    <w:rsid w:val="00587381"/>
    <w:rsid w:val="00591183"/>
    <w:rsid w:val="005919AA"/>
    <w:rsid w:val="00592DFA"/>
    <w:rsid w:val="005939BA"/>
    <w:rsid w:val="00593AE4"/>
    <w:rsid w:val="00593DFD"/>
    <w:rsid w:val="005942E5"/>
    <w:rsid w:val="0059473C"/>
    <w:rsid w:val="00595735"/>
    <w:rsid w:val="005958E8"/>
    <w:rsid w:val="005960D7"/>
    <w:rsid w:val="00596B80"/>
    <w:rsid w:val="005A02DB"/>
    <w:rsid w:val="005A38BD"/>
    <w:rsid w:val="005A3B16"/>
    <w:rsid w:val="005A40CA"/>
    <w:rsid w:val="005A4B3C"/>
    <w:rsid w:val="005A4C1A"/>
    <w:rsid w:val="005A5426"/>
    <w:rsid w:val="005A548D"/>
    <w:rsid w:val="005A6B81"/>
    <w:rsid w:val="005A6EEF"/>
    <w:rsid w:val="005A748B"/>
    <w:rsid w:val="005A7B7D"/>
    <w:rsid w:val="005B0854"/>
    <w:rsid w:val="005B1278"/>
    <w:rsid w:val="005B271F"/>
    <w:rsid w:val="005B2C5E"/>
    <w:rsid w:val="005B2F2F"/>
    <w:rsid w:val="005B35C1"/>
    <w:rsid w:val="005B36BC"/>
    <w:rsid w:val="005B43D4"/>
    <w:rsid w:val="005B4F82"/>
    <w:rsid w:val="005B5B56"/>
    <w:rsid w:val="005B61F4"/>
    <w:rsid w:val="005B648B"/>
    <w:rsid w:val="005B65BF"/>
    <w:rsid w:val="005B66EF"/>
    <w:rsid w:val="005B6E01"/>
    <w:rsid w:val="005B6F22"/>
    <w:rsid w:val="005C01E2"/>
    <w:rsid w:val="005C0797"/>
    <w:rsid w:val="005C1F2F"/>
    <w:rsid w:val="005C2112"/>
    <w:rsid w:val="005C2681"/>
    <w:rsid w:val="005C31CD"/>
    <w:rsid w:val="005C40A1"/>
    <w:rsid w:val="005C59F7"/>
    <w:rsid w:val="005D1738"/>
    <w:rsid w:val="005D1FDD"/>
    <w:rsid w:val="005D27D4"/>
    <w:rsid w:val="005D3558"/>
    <w:rsid w:val="005D3C97"/>
    <w:rsid w:val="005D3FA9"/>
    <w:rsid w:val="005D423D"/>
    <w:rsid w:val="005D4960"/>
    <w:rsid w:val="005D4BD0"/>
    <w:rsid w:val="005D5E3A"/>
    <w:rsid w:val="005D783D"/>
    <w:rsid w:val="005D7957"/>
    <w:rsid w:val="005E227B"/>
    <w:rsid w:val="005E30B1"/>
    <w:rsid w:val="005E31E9"/>
    <w:rsid w:val="005E3E36"/>
    <w:rsid w:val="005E40AA"/>
    <w:rsid w:val="005E7549"/>
    <w:rsid w:val="005E7C7A"/>
    <w:rsid w:val="005E7E3A"/>
    <w:rsid w:val="005F006D"/>
    <w:rsid w:val="005F09CC"/>
    <w:rsid w:val="005F118D"/>
    <w:rsid w:val="005F1B6C"/>
    <w:rsid w:val="005F226C"/>
    <w:rsid w:val="005F4DA4"/>
    <w:rsid w:val="005F4F53"/>
    <w:rsid w:val="005F51D8"/>
    <w:rsid w:val="005F558B"/>
    <w:rsid w:val="0060070E"/>
    <w:rsid w:val="00600A87"/>
    <w:rsid w:val="00600C99"/>
    <w:rsid w:val="0060102B"/>
    <w:rsid w:val="00601256"/>
    <w:rsid w:val="00602FA9"/>
    <w:rsid w:val="0060301B"/>
    <w:rsid w:val="0060426A"/>
    <w:rsid w:val="00604376"/>
    <w:rsid w:val="0060528F"/>
    <w:rsid w:val="006057C0"/>
    <w:rsid w:val="00605A4C"/>
    <w:rsid w:val="00610EBA"/>
    <w:rsid w:val="006112AF"/>
    <w:rsid w:val="00611F24"/>
    <w:rsid w:val="00612D36"/>
    <w:rsid w:val="00612E44"/>
    <w:rsid w:val="006137B7"/>
    <w:rsid w:val="006141AB"/>
    <w:rsid w:val="00616DBC"/>
    <w:rsid w:val="00617835"/>
    <w:rsid w:val="0061799C"/>
    <w:rsid w:val="00620174"/>
    <w:rsid w:val="00621979"/>
    <w:rsid w:val="0062205D"/>
    <w:rsid w:val="00622ADD"/>
    <w:rsid w:val="00622D3F"/>
    <w:rsid w:val="0062418F"/>
    <w:rsid w:val="006242A7"/>
    <w:rsid w:val="0062484A"/>
    <w:rsid w:val="00624AC4"/>
    <w:rsid w:val="006259C8"/>
    <w:rsid w:val="00626C9A"/>
    <w:rsid w:val="00630481"/>
    <w:rsid w:val="00630DA5"/>
    <w:rsid w:val="0063149A"/>
    <w:rsid w:val="006317BE"/>
    <w:rsid w:val="00631CCB"/>
    <w:rsid w:val="0063303B"/>
    <w:rsid w:val="00634325"/>
    <w:rsid w:val="006346A2"/>
    <w:rsid w:val="00634D64"/>
    <w:rsid w:val="006363E0"/>
    <w:rsid w:val="006367B4"/>
    <w:rsid w:val="00636EDD"/>
    <w:rsid w:val="00637159"/>
    <w:rsid w:val="00637AD9"/>
    <w:rsid w:val="00637CCD"/>
    <w:rsid w:val="00640F57"/>
    <w:rsid w:val="006412EF"/>
    <w:rsid w:val="00641905"/>
    <w:rsid w:val="00642768"/>
    <w:rsid w:val="00643A4F"/>
    <w:rsid w:val="00645669"/>
    <w:rsid w:val="00645D9C"/>
    <w:rsid w:val="00647057"/>
    <w:rsid w:val="00647111"/>
    <w:rsid w:val="0065038E"/>
    <w:rsid w:val="00650EAC"/>
    <w:rsid w:val="00650EDF"/>
    <w:rsid w:val="00652AB2"/>
    <w:rsid w:val="00654AD4"/>
    <w:rsid w:val="00655B30"/>
    <w:rsid w:val="00655D9C"/>
    <w:rsid w:val="006564AC"/>
    <w:rsid w:val="00657406"/>
    <w:rsid w:val="00657D64"/>
    <w:rsid w:val="00660119"/>
    <w:rsid w:val="006602D8"/>
    <w:rsid w:val="006603DE"/>
    <w:rsid w:val="006607F2"/>
    <w:rsid w:val="00661816"/>
    <w:rsid w:val="006619E3"/>
    <w:rsid w:val="006633F4"/>
    <w:rsid w:val="0066472A"/>
    <w:rsid w:val="00666D65"/>
    <w:rsid w:val="00667CF2"/>
    <w:rsid w:val="00670091"/>
    <w:rsid w:val="00670BF4"/>
    <w:rsid w:val="006712A3"/>
    <w:rsid w:val="00673809"/>
    <w:rsid w:val="00673A5B"/>
    <w:rsid w:val="006763C7"/>
    <w:rsid w:val="006769B2"/>
    <w:rsid w:val="00676C38"/>
    <w:rsid w:val="00676D00"/>
    <w:rsid w:val="006770FD"/>
    <w:rsid w:val="00681E85"/>
    <w:rsid w:val="0068264C"/>
    <w:rsid w:val="006835C4"/>
    <w:rsid w:val="0068378A"/>
    <w:rsid w:val="00684A0B"/>
    <w:rsid w:val="006854C0"/>
    <w:rsid w:val="00685ED9"/>
    <w:rsid w:val="006865C3"/>
    <w:rsid w:val="00686868"/>
    <w:rsid w:val="0068736B"/>
    <w:rsid w:val="00690A23"/>
    <w:rsid w:val="0069130B"/>
    <w:rsid w:val="00691F15"/>
    <w:rsid w:val="006924A0"/>
    <w:rsid w:val="00692844"/>
    <w:rsid w:val="006931D1"/>
    <w:rsid w:val="006959E5"/>
    <w:rsid w:val="00695B29"/>
    <w:rsid w:val="006972AD"/>
    <w:rsid w:val="006973FB"/>
    <w:rsid w:val="006A0494"/>
    <w:rsid w:val="006A089B"/>
    <w:rsid w:val="006A0953"/>
    <w:rsid w:val="006A1381"/>
    <w:rsid w:val="006A2D60"/>
    <w:rsid w:val="006A3CFF"/>
    <w:rsid w:val="006A449D"/>
    <w:rsid w:val="006A493A"/>
    <w:rsid w:val="006A4A64"/>
    <w:rsid w:val="006A4F25"/>
    <w:rsid w:val="006A52B8"/>
    <w:rsid w:val="006A5363"/>
    <w:rsid w:val="006A5810"/>
    <w:rsid w:val="006A6502"/>
    <w:rsid w:val="006A741D"/>
    <w:rsid w:val="006A7596"/>
    <w:rsid w:val="006B0124"/>
    <w:rsid w:val="006B0C5C"/>
    <w:rsid w:val="006B0FA4"/>
    <w:rsid w:val="006B27C7"/>
    <w:rsid w:val="006B4CD5"/>
    <w:rsid w:val="006B552D"/>
    <w:rsid w:val="006B5BC2"/>
    <w:rsid w:val="006B75B6"/>
    <w:rsid w:val="006C075F"/>
    <w:rsid w:val="006C1774"/>
    <w:rsid w:val="006C17DF"/>
    <w:rsid w:val="006C30EE"/>
    <w:rsid w:val="006C46A1"/>
    <w:rsid w:val="006C5AE1"/>
    <w:rsid w:val="006C5E9C"/>
    <w:rsid w:val="006C690F"/>
    <w:rsid w:val="006C6C82"/>
    <w:rsid w:val="006C714F"/>
    <w:rsid w:val="006C737D"/>
    <w:rsid w:val="006C78E7"/>
    <w:rsid w:val="006C7CC7"/>
    <w:rsid w:val="006D0A5B"/>
    <w:rsid w:val="006D24A3"/>
    <w:rsid w:val="006D3E7D"/>
    <w:rsid w:val="006D4074"/>
    <w:rsid w:val="006D45A8"/>
    <w:rsid w:val="006D4899"/>
    <w:rsid w:val="006D4A75"/>
    <w:rsid w:val="006D5493"/>
    <w:rsid w:val="006D5603"/>
    <w:rsid w:val="006E04FF"/>
    <w:rsid w:val="006E0B14"/>
    <w:rsid w:val="006E1E9E"/>
    <w:rsid w:val="006E3AA6"/>
    <w:rsid w:val="006E3DFC"/>
    <w:rsid w:val="006E3FCB"/>
    <w:rsid w:val="006E4CDA"/>
    <w:rsid w:val="006E6113"/>
    <w:rsid w:val="006E73F7"/>
    <w:rsid w:val="006E7704"/>
    <w:rsid w:val="006F3EAF"/>
    <w:rsid w:val="006F3F0A"/>
    <w:rsid w:val="006F7923"/>
    <w:rsid w:val="006F7C9D"/>
    <w:rsid w:val="006F7D3C"/>
    <w:rsid w:val="006F7E95"/>
    <w:rsid w:val="0070053B"/>
    <w:rsid w:val="00700651"/>
    <w:rsid w:val="0070077D"/>
    <w:rsid w:val="00700E13"/>
    <w:rsid w:val="007011AD"/>
    <w:rsid w:val="00701550"/>
    <w:rsid w:val="00701757"/>
    <w:rsid w:val="0070214C"/>
    <w:rsid w:val="0070244F"/>
    <w:rsid w:val="00702D33"/>
    <w:rsid w:val="0070311C"/>
    <w:rsid w:val="00703ADD"/>
    <w:rsid w:val="00703DC9"/>
    <w:rsid w:val="00703F57"/>
    <w:rsid w:val="00704059"/>
    <w:rsid w:val="00704D28"/>
    <w:rsid w:val="00704ECC"/>
    <w:rsid w:val="00705BAC"/>
    <w:rsid w:val="00706A0F"/>
    <w:rsid w:val="00706AB7"/>
    <w:rsid w:val="00706FEB"/>
    <w:rsid w:val="00707017"/>
    <w:rsid w:val="007070AC"/>
    <w:rsid w:val="0070715A"/>
    <w:rsid w:val="00707E14"/>
    <w:rsid w:val="007109CF"/>
    <w:rsid w:val="00710D16"/>
    <w:rsid w:val="0071134F"/>
    <w:rsid w:val="0071142C"/>
    <w:rsid w:val="007114E8"/>
    <w:rsid w:val="007131E8"/>
    <w:rsid w:val="00713498"/>
    <w:rsid w:val="007146FC"/>
    <w:rsid w:val="00715990"/>
    <w:rsid w:val="007161C5"/>
    <w:rsid w:val="00716563"/>
    <w:rsid w:val="007208F7"/>
    <w:rsid w:val="0072106C"/>
    <w:rsid w:val="00721602"/>
    <w:rsid w:val="00721D1C"/>
    <w:rsid w:val="007220BF"/>
    <w:rsid w:val="00722EA3"/>
    <w:rsid w:val="00723721"/>
    <w:rsid w:val="00723E98"/>
    <w:rsid w:val="00724705"/>
    <w:rsid w:val="00724CA8"/>
    <w:rsid w:val="007252CB"/>
    <w:rsid w:val="00725993"/>
    <w:rsid w:val="00725D66"/>
    <w:rsid w:val="00726376"/>
    <w:rsid w:val="007265A1"/>
    <w:rsid w:val="007311BE"/>
    <w:rsid w:val="00731D5C"/>
    <w:rsid w:val="00731DD7"/>
    <w:rsid w:val="00734B5B"/>
    <w:rsid w:val="00736490"/>
    <w:rsid w:val="00737951"/>
    <w:rsid w:val="007415A9"/>
    <w:rsid w:val="00741C41"/>
    <w:rsid w:val="00742DFC"/>
    <w:rsid w:val="007430A2"/>
    <w:rsid w:val="007431B8"/>
    <w:rsid w:val="00743334"/>
    <w:rsid w:val="00743A4D"/>
    <w:rsid w:val="00743E8A"/>
    <w:rsid w:val="00745442"/>
    <w:rsid w:val="007454E3"/>
    <w:rsid w:val="00745C82"/>
    <w:rsid w:val="007465B3"/>
    <w:rsid w:val="007466A1"/>
    <w:rsid w:val="00747361"/>
    <w:rsid w:val="007505EF"/>
    <w:rsid w:val="00751673"/>
    <w:rsid w:val="007528A1"/>
    <w:rsid w:val="007530AF"/>
    <w:rsid w:val="00753272"/>
    <w:rsid w:val="00753519"/>
    <w:rsid w:val="0075379D"/>
    <w:rsid w:val="00753DB3"/>
    <w:rsid w:val="00753E7B"/>
    <w:rsid w:val="00753F06"/>
    <w:rsid w:val="00754B94"/>
    <w:rsid w:val="00754E2E"/>
    <w:rsid w:val="007550EC"/>
    <w:rsid w:val="0075563B"/>
    <w:rsid w:val="007563EF"/>
    <w:rsid w:val="007568C1"/>
    <w:rsid w:val="007574BF"/>
    <w:rsid w:val="007579EF"/>
    <w:rsid w:val="007617C9"/>
    <w:rsid w:val="0076197A"/>
    <w:rsid w:val="00764BA4"/>
    <w:rsid w:val="00767AA1"/>
    <w:rsid w:val="0077056A"/>
    <w:rsid w:val="0077084B"/>
    <w:rsid w:val="00770928"/>
    <w:rsid w:val="00772B97"/>
    <w:rsid w:val="00773BAE"/>
    <w:rsid w:val="00773D5F"/>
    <w:rsid w:val="00773DE0"/>
    <w:rsid w:val="007743D4"/>
    <w:rsid w:val="00780218"/>
    <w:rsid w:val="007814A8"/>
    <w:rsid w:val="00782340"/>
    <w:rsid w:val="00782416"/>
    <w:rsid w:val="00782988"/>
    <w:rsid w:val="00782D81"/>
    <w:rsid w:val="0078351B"/>
    <w:rsid w:val="00783621"/>
    <w:rsid w:val="007838F6"/>
    <w:rsid w:val="00783C10"/>
    <w:rsid w:val="00783C97"/>
    <w:rsid w:val="007841E3"/>
    <w:rsid w:val="00785E93"/>
    <w:rsid w:val="00785F84"/>
    <w:rsid w:val="00785FB6"/>
    <w:rsid w:val="007864B8"/>
    <w:rsid w:val="00787A56"/>
    <w:rsid w:val="007908BC"/>
    <w:rsid w:val="00791287"/>
    <w:rsid w:val="00791AD7"/>
    <w:rsid w:val="00791BDB"/>
    <w:rsid w:val="00793B45"/>
    <w:rsid w:val="00794716"/>
    <w:rsid w:val="00794815"/>
    <w:rsid w:val="00795908"/>
    <w:rsid w:val="00795ACD"/>
    <w:rsid w:val="0079739F"/>
    <w:rsid w:val="00797AF2"/>
    <w:rsid w:val="007A0EDA"/>
    <w:rsid w:val="007A179D"/>
    <w:rsid w:val="007A348D"/>
    <w:rsid w:val="007A45A9"/>
    <w:rsid w:val="007A58B5"/>
    <w:rsid w:val="007A6FCA"/>
    <w:rsid w:val="007A7625"/>
    <w:rsid w:val="007A7916"/>
    <w:rsid w:val="007B08A6"/>
    <w:rsid w:val="007B0BEE"/>
    <w:rsid w:val="007B0CDF"/>
    <w:rsid w:val="007B0E87"/>
    <w:rsid w:val="007B0EE2"/>
    <w:rsid w:val="007B2236"/>
    <w:rsid w:val="007B2369"/>
    <w:rsid w:val="007B237C"/>
    <w:rsid w:val="007B2E6C"/>
    <w:rsid w:val="007B32DE"/>
    <w:rsid w:val="007B341F"/>
    <w:rsid w:val="007B342F"/>
    <w:rsid w:val="007C192C"/>
    <w:rsid w:val="007C2A76"/>
    <w:rsid w:val="007C49CA"/>
    <w:rsid w:val="007C4C89"/>
    <w:rsid w:val="007C5226"/>
    <w:rsid w:val="007C523B"/>
    <w:rsid w:val="007C5D34"/>
    <w:rsid w:val="007C729D"/>
    <w:rsid w:val="007C7FE1"/>
    <w:rsid w:val="007D01BE"/>
    <w:rsid w:val="007D0724"/>
    <w:rsid w:val="007D1AA9"/>
    <w:rsid w:val="007D1E3B"/>
    <w:rsid w:val="007D2629"/>
    <w:rsid w:val="007D278E"/>
    <w:rsid w:val="007D30A3"/>
    <w:rsid w:val="007D3A39"/>
    <w:rsid w:val="007D4343"/>
    <w:rsid w:val="007D483D"/>
    <w:rsid w:val="007D484C"/>
    <w:rsid w:val="007D4912"/>
    <w:rsid w:val="007D4BDD"/>
    <w:rsid w:val="007D6A90"/>
    <w:rsid w:val="007D6C17"/>
    <w:rsid w:val="007D7372"/>
    <w:rsid w:val="007D77F6"/>
    <w:rsid w:val="007E0AAF"/>
    <w:rsid w:val="007E19B8"/>
    <w:rsid w:val="007E24B0"/>
    <w:rsid w:val="007E2AE3"/>
    <w:rsid w:val="007E49DA"/>
    <w:rsid w:val="007E5416"/>
    <w:rsid w:val="007E5A4F"/>
    <w:rsid w:val="007E646F"/>
    <w:rsid w:val="007E6B4B"/>
    <w:rsid w:val="007E76CB"/>
    <w:rsid w:val="007E7DB0"/>
    <w:rsid w:val="007E7FC8"/>
    <w:rsid w:val="007F0710"/>
    <w:rsid w:val="007F0867"/>
    <w:rsid w:val="007F1056"/>
    <w:rsid w:val="007F15BC"/>
    <w:rsid w:val="007F1CC4"/>
    <w:rsid w:val="007F27B1"/>
    <w:rsid w:val="007F2B3E"/>
    <w:rsid w:val="007F4768"/>
    <w:rsid w:val="007F48AF"/>
    <w:rsid w:val="007F4CA9"/>
    <w:rsid w:val="007F51B3"/>
    <w:rsid w:val="007F52FD"/>
    <w:rsid w:val="007F56FC"/>
    <w:rsid w:val="007F5E55"/>
    <w:rsid w:val="007F6456"/>
    <w:rsid w:val="007F67AC"/>
    <w:rsid w:val="007F6A35"/>
    <w:rsid w:val="008007BC"/>
    <w:rsid w:val="00800B0B"/>
    <w:rsid w:val="00800ED8"/>
    <w:rsid w:val="008028D3"/>
    <w:rsid w:val="00802F3B"/>
    <w:rsid w:val="00804B8D"/>
    <w:rsid w:val="00805B38"/>
    <w:rsid w:val="00806DFA"/>
    <w:rsid w:val="00810A81"/>
    <w:rsid w:val="00811774"/>
    <w:rsid w:val="008119A3"/>
    <w:rsid w:val="00812894"/>
    <w:rsid w:val="008139BF"/>
    <w:rsid w:val="0081772D"/>
    <w:rsid w:val="00820172"/>
    <w:rsid w:val="00820E89"/>
    <w:rsid w:val="0082191F"/>
    <w:rsid w:val="00821CEC"/>
    <w:rsid w:val="00821D03"/>
    <w:rsid w:val="00822CAC"/>
    <w:rsid w:val="00825D3F"/>
    <w:rsid w:val="008261F7"/>
    <w:rsid w:val="0082620B"/>
    <w:rsid w:val="00826289"/>
    <w:rsid w:val="0082771A"/>
    <w:rsid w:val="008278AE"/>
    <w:rsid w:val="00827BAE"/>
    <w:rsid w:val="00827F9B"/>
    <w:rsid w:val="00830978"/>
    <w:rsid w:val="008320E7"/>
    <w:rsid w:val="0083302A"/>
    <w:rsid w:val="00833317"/>
    <w:rsid w:val="00834AF9"/>
    <w:rsid w:val="00834B0E"/>
    <w:rsid w:val="008358D5"/>
    <w:rsid w:val="00835A5F"/>
    <w:rsid w:val="00836E94"/>
    <w:rsid w:val="0083756C"/>
    <w:rsid w:val="008378BC"/>
    <w:rsid w:val="008420C8"/>
    <w:rsid w:val="008421CC"/>
    <w:rsid w:val="00842252"/>
    <w:rsid w:val="0084434C"/>
    <w:rsid w:val="0084479D"/>
    <w:rsid w:val="0084511A"/>
    <w:rsid w:val="0084571A"/>
    <w:rsid w:val="00845E19"/>
    <w:rsid w:val="00846F2B"/>
    <w:rsid w:val="008476F6"/>
    <w:rsid w:val="008477D0"/>
    <w:rsid w:val="00847EA7"/>
    <w:rsid w:val="008503B9"/>
    <w:rsid w:val="008508F2"/>
    <w:rsid w:val="00850A49"/>
    <w:rsid w:val="00851764"/>
    <w:rsid w:val="0085189A"/>
    <w:rsid w:val="00851A61"/>
    <w:rsid w:val="00854B41"/>
    <w:rsid w:val="00855947"/>
    <w:rsid w:val="00856B08"/>
    <w:rsid w:val="00861C9D"/>
    <w:rsid w:val="0086248F"/>
    <w:rsid w:val="00862E6D"/>
    <w:rsid w:val="00863BBB"/>
    <w:rsid w:val="008648CE"/>
    <w:rsid w:val="008649B9"/>
    <w:rsid w:val="00864B03"/>
    <w:rsid w:val="00864FE2"/>
    <w:rsid w:val="0086569F"/>
    <w:rsid w:val="00865727"/>
    <w:rsid w:val="00865CC6"/>
    <w:rsid w:val="00865E00"/>
    <w:rsid w:val="00867171"/>
    <w:rsid w:val="0086746E"/>
    <w:rsid w:val="00870858"/>
    <w:rsid w:val="008716D4"/>
    <w:rsid w:val="00871D79"/>
    <w:rsid w:val="00871E75"/>
    <w:rsid w:val="0087270D"/>
    <w:rsid w:val="00872C37"/>
    <w:rsid w:val="008746BF"/>
    <w:rsid w:val="00875612"/>
    <w:rsid w:val="008761C9"/>
    <w:rsid w:val="00880088"/>
    <w:rsid w:val="00880DE5"/>
    <w:rsid w:val="008819B4"/>
    <w:rsid w:val="00882206"/>
    <w:rsid w:val="008825B3"/>
    <w:rsid w:val="0088291C"/>
    <w:rsid w:val="00883AD5"/>
    <w:rsid w:val="0088415C"/>
    <w:rsid w:val="00884C65"/>
    <w:rsid w:val="008850DC"/>
    <w:rsid w:val="00886FC5"/>
    <w:rsid w:val="00890E7A"/>
    <w:rsid w:val="008910D4"/>
    <w:rsid w:val="00891BDE"/>
    <w:rsid w:val="0089249E"/>
    <w:rsid w:val="0089265D"/>
    <w:rsid w:val="00893017"/>
    <w:rsid w:val="00893CBB"/>
    <w:rsid w:val="00894701"/>
    <w:rsid w:val="008969D0"/>
    <w:rsid w:val="00897289"/>
    <w:rsid w:val="008A00D9"/>
    <w:rsid w:val="008A0D4A"/>
    <w:rsid w:val="008A1BD7"/>
    <w:rsid w:val="008A1EEE"/>
    <w:rsid w:val="008A3419"/>
    <w:rsid w:val="008A4558"/>
    <w:rsid w:val="008A4D14"/>
    <w:rsid w:val="008A51E7"/>
    <w:rsid w:val="008A58E7"/>
    <w:rsid w:val="008A755A"/>
    <w:rsid w:val="008B022F"/>
    <w:rsid w:val="008B03F7"/>
    <w:rsid w:val="008B1DA1"/>
    <w:rsid w:val="008B2DA9"/>
    <w:rsid w:val="008B3E65"/>
    <w:rsid w:val="008B41F0"/>
    <w:rsid w:val="008B4C96"/>
    <w:rsid w:val="008B5ABA"/>
    <w:rsid w:val="008B6F21"/>
    <w:rsid w:val="008B774A"/>
    <w:rsid w:val="008B78B3"/>
    <w:rsid w:val="008C10A1"/>
    <w:rsid w:val="008C184A"/>
    <w:rsid w:val="008C1B5B"/>
    <w:rsid w:val="008C23FE"/>
    <w:rsid w:val="008C26A1"/>
    <w:rsid w:val="008C2E9B"/>
    <w:rsid w:val="008C2F46"/>
    <w:rsid w:val="008C33C4"/>
    <w:rsid w:val="008C3A5D"/>
    <w:rsid w:val="008C3B50"/>
    <w:rsid w:val="008C3C24"/>
    <w:rsid w:val="008C3E13"/>
    <w:rsid w:val="008C4647"/>
    <w:rsid w:val="008C557E"/>
    <w:rsid w:val="008C6D7A"/>
    <w:rsid w:val="008D0953"/>
    <w:rsid w:val="008D2565"/>
    <w:rsid w:val="008D2FE0"/>
    <w:rsid w:val="008D33F3"/>
    <w:rsid w:val="008D3687"/>
    <w:rsid w:val="008D3EFF"/>
    <w:rsid w:val="008D4A75"/>
    <w:rsid w:val="008D4D89"/>
    <w:rsid w:val="008D4E2E"/>
    <w:rsid w:val="008D50D2"/>
    <w:rsid w:val="008D5446"/>
    <w:rsid w:val="008D5541"/>
    <w:rsid w:val="008D5879"/>
    <w:rsid w:val="008D6275"/>
    <w:rsid w:val="008D6F60"/>
    <w:rsid w:val="008D6FD5"/>
    <w:rsid w:val="008E0AF6"/>
    <w:rsid w:val="008E1290"/>
    <w:rsid w:val="008E3364"/>
    <w:rsid w:val="008E3BBF"/>
    <w:rsid w:val="008E3CF0"/>
    <w:rsid w:val="008E414B"/>
    <w:rsid w:val="008E43FD"/>
    <w:rsid w:val="008E4577"/>
    <w:rsid w:val="008E5763"/>
    <w:rsid w:val="008E5A55"/>
    <w:rsid w:val="008E6352"/>
    <w:rsid w:val="008E71BD"/>
    <w:rsid w:val="008F0220"/>
    <w:rsid w:val="008F04B5"/>
    <w:rsid w:val="008F1883"/>
    <w:rsid w:val="008F1F36"/>
    <w:rsid w:val="008F3316"/>
    <w:rsid w:val="008F3F9F"/>
    <w:rsid w:val="008F4B10"/>
    <w:rsid w:val="008F4E2F"/>
    <w:rsid w:val="008F5ACD"/>
    <w:rsid w:val="008F6AE6"/>
    <w:rsid w:val="008F7213"/>
    <w:rsid w:val="00901044"/>
    <w:rsid w:val="009029FA"/>
    <w:rsid w:val="009037BD"/>
    <w:rsid w:val="0090472E"/>
    <w:rsid w:val="00904A13"/>
    <w:rsid w:val="00904B2F"/>
    <w:rsid w:val="00905F4B"/>
    <w:rsid w:val="00906CE6"/>
    <w:rsid w:val="00907251"/>
    <w:rsid w:val="009074D5"/>
    <w:rsid w:val="00907E8F"/>
    <w:rsid w:val="00907EC6"/>
    <w:rsid w:val="009103A0"/>
    <w:rsid w:val="00910D41"/>
    <w:rsid w:val="009112F0"/>
    <w:rsid w:val="009123F7"/>
    <w:rsid w:val="00912EB2"/>
    <w:rsid w:val="00913326"/>
    <w:rsid w:val="009142B9"/>
    <w:rsid w:val="0091472A"/>
    <w:rsid w:val="009153F5"/>
    <w:rsid w:val="00915799"/>
    <w:rsid w:val="00917A52"/>
    <w:rsid w:val="00921536"/>
    <w:rsid w:val="00922BDB"/>
    <w:rsid w:val="00923525"/>
    <w:rsid w:val="00923557"/>
    <w:rsid w:val="009257C3"/>
    <w:rsid w:val="00927530"/>
    <w:rsid w:val="00927CC1"/>
    <w:rsid w:val="00930E15"/>
    <w:rsid w:val="009312D0"/>
    <w:rsid w:val="00931EA5"/>
    <w:rsid w:val="00932347"/>
    <w:rsid w:val="00933631"/>
    <w:rsid w:val="0093410D"/>
    <w:rsid w:val="00935D5C"/>
    <w:rsid w:val="0093652C"/>
    <w:rsid w:val="009367A5"/>
    <w:rsid w:val="0093732D"/>
    <w:rsid w:val="00937DA9"/>
    <w:rsid w:val="00940E8B"/>
    <w:rsid w:val="00942AF2"/>
    <w:rsid w:val="00943091"/>
    <w:rsid w:val="00943515"/>
    <w:rsid w:val="00943AB4"/>
    <w:rsid w:val="009454E0"/>
    <w:rsid w:val="00945604"/>
    <w:rsid w:val="0094617A"/>
    <w:rsid w:val="009467FC"/>
    <w:rsid w:val="00947561"/>
    <w:rsid w:val="00947CB1"/>
    <w:rsid w:val="009505F8"/>
    <w:rsid w:val="0095233D"/>
    <w:rsid w:val="009523EB"/>
    <w:rsid w:val="009524F4"/>
    <w:rsid w:val="00952817"/>
    <w:rsid w:val="00952A91"/>
    <w:rsid w:val="0095345F"/>
    <w:rsid w:val="0095355B"/>
    <w:rsid w:val="0095386E"/>
    <w:rsid w:val="00953BC0"/>
    <w:rsid w:val="00954AE0"/>
    <w:rsid w:val="00955009"/>
    <w:rsid w:val="0095510F"/>
    <w:rsid w:val="0095515E"/>
    <w:rsid w:val="00955D6C"/>
    <w:rsid w:val="009565E7"/>
    <w:rsid w:val="009571A6"/>
    <w:rsid w:val="00957C5C"/>
    <w:rsid w:val="00957D71"/>
    <w:rsid w:val="009604C5"/>
    <w:rsid w:val="00962CCA"/>
    <w:rsid w:val="00963B92"/>
    <w:rsid w:val="00963CC3"/>
    <w:rsid w:val="00964690"/>
    <w:rsid w:val="009646E0"/>
    <w:rsid w:val="009655BE"/>
    <w:rsid w:val="009661D3"/>
    <w:rsid w:val="00970F75"/>
    <w:rsid w:val="009715D4"/>
    <w:rsid w:val="00971E52"/>
    <w:rsid w:val="009735DC"/>
    <w:rsid w:val="00973A82"/>
    <w:rsid w:val="00976A1A"/>
    <w:rsid w:val="00976A61"/>
    <w:rsid w:val="00977B17"/>
    <w:rsid w:val="0098031F"/>
    <w:rsid w:val="00980EDA"/>
    <w:rsid w:val="00982553"/>
    <w:rsid w:val="00984874"/>
    <w:rsid w:val="00984C03"/>
    <w:rsid w:val="009855B7"/>
    <w:rsid w:val="00985E30"/>
    <w:rsid w:val="00986810"/>
    <w:rsid w:val="00986C8E"/>
    <w:rsid w:val="00987273"/>
    <w:rsid w:val="009873E2"/>
    <w:rsid w:val="0099027B"/>
    <w:rsid w:val="00990BB5"/>
    <w:rsid w:val="0099148C"/>
    <w:rsid w:val="00992678"/>
    <w:rsid w:val="00993243"/>
    <w:rsid w:val="00993BA5"/>
    <w:rsid w:val="00994885"/>
    <w:rsid w:val="00995EAF"/>
    <w:rsid w:val="009962E8"/>
    <w:rsid w:val="009963B3"/>
    <w:rsid w:val="00996657"/>
    <w:rsid w:val="00996F0E"/>
    <w:rsid w:val="009A04D1"/>
    <w:rsid w:val="009A078B"/>
    <w:rsid w:val="009A1805"/>
    <w:rsid w:val="009A24EE"/>
    <w:rsid w:val="009A285F"/>
    <w:rsid w:val="009A29B1"/>
    <w:rsid w:val="009A38B8"/>
    <w:rsid w:val="009A3E0A"/>
    <w:rsid w:val="009A44DC"/>
    <w:rsid w:val="009A5751"/>
    <w:rsid w:val="009A6057"/>
    <w:rsid w:val="009A6148"/>
    <w:rsid w:val="009A67C8"/>
    <w:rsid w:val="009A6A62"/>
    <w:rsid w:val="009A6B0E"/>
    <w:rsid w:val="009A759C"/>
    <w:rsid w:val="009A78B5"/>
    <w:rsid w:val="009B02A8"/>
    <w:rsid w:val="009B0F82"/>
    <w:rsid w:val="009B12F9"/>
    <w:rsid w:val="009B1CEA"/>
    <w:rsid w:val="009B2287"/>
    <w:rsid w:val="009B3163"/>
    <w:rsid w:val="009B354B"/>
    <w:rsid w:val="009B3939"/>
    <w:rsid w:val="009B3AB4"/>
    <w:rsid w:val="009B4136"/>
    <w:rsid w:val="009B79A0"/>
    <w:rsid w:val="009C0290"/>
    <w:rsid w:val="009C04CA"/>
    <w:rsid w:val="009C0D65"/>
    <w:rsid w:val="009C17CF"/>
    <w:rsid w:val="009C17E7"/>
    <w:rsid w:val="009C1A2F"/>
    <w:rsid w:val="009C1D87"/>
    <w:rsid w:val="009C2756"/>
    <w:rsid w:val="009C3F8A"/>
    <w:rsid w:val="009C4192"/>
    <w:rsid w:val="009C41C5"/>
    <w:rsid w:val="009C4CCD"/>
    <w:rsid w:val="009C55B0"/>
    <w:rsid w:val="009C5A72"/>
    <w:rsid w:val="009D09C8"/>
    <w:rsid w:val="009D0D41"/>
    <w:rsid w:val="009D15AA"/>
    <w:rsid w:val="009D1C5D"/>
    <w:rsid w:val="009D307F"/>
    <w:rsid w:val="009D31DB"/>
    <w:rsid w:val="009D38AC"/>
    <w:rsid w:val="009D3B9A"/>
    <w:rsid w:val="009D3CA7"/>
    <w:rsid w:val="009D3D71"/>
    <w:rsid w:val="009D5069"/>
    <w:rsid w:val="009D5A2C"/>
    <w:rsid w:val="009D5CB9"/>
    <w:rsid w:val="009D5E68"/>
    <w:rsid w:val="009D61BE"/>
    <w:rsid w:val="009D66CD"/>
    <w:rsid w:val="009D6B31"/>
    <w:rsid w:val="009D7370"/>
    <w:rsid w:val="009D7E43"/>
    <w:rsid w:val="009E1457"/>
    <w:rsid w:val="009E25A9"/>
    <w:rsid w:val="009E2A07"/>
    <w:rsid w:val="009E3537"/>
    <w:rsid w:val="009E3B06"/>
    <w:rsid w:val="009E42C2"/>
    <w:rsid w:val="009E45E5"/>
    <w:rsid w:val="009E5540"/>
    <w:rsid w:val="009E588C"/>
    <w:rsid w:val="009E58FB"/>
    <w:rsid w:val="009E601B"/>
    <w:rsid w:val="009F02B2"/>
    <w:rsid w:val="009F03B0"/>
    <w:rsid w:val="009F0FB8"/>
    <w:rsid w:val="009F154D"/>
    <w:rsid w:val="009F182E"/>
    <w:rsid w:val="009F1D41"/>
    <w:rsid w:val="009F205C"/>
    <w:rsid w:val="009F25C1"/>
    <w:rsid w:val="009F3E7C"/>
    <w:rsid w:val="009F441A"/>
    <w:rsid w:val="009F5C7D"/>
    <w:rsid w:val="009F5EBD"/>
    <w:rsid w:val="009F76A3"/>
    <w:rsid w:val="00A00B50"/>
    <w:rsid w:val="00A01F3B"/>
    <w:rsid w:val="00A03409"/>
    <w:rsid w:val="00A034AA"/>
    <w:rsid w:val="00A03B28"/>
    <w:rsid w:val="00A03F95"/>
    <w:rsid w:val="00A042A0"/>
    <w:rsid w:val="00A042C4"/>
    <w:rsid w:val="00A04325"/>
    <w:rsid w:val="00A055BC"/>
    <w:rsid w:val="00A055EC"/>
    <w:rsid w:val="00A05739"/>
    <w:rsid w:val="00A06C2C"/>
    <w:rsid w:val="00A07151"/>
    <w:rsid w:val="00A10534"/>
    <w:rsid w:val="00A1083C"/>
    <w:rsid w:val="00A12324"/>
    <w:rsid w:val="00A13106"/>
    <w:rsid w:val="00A1310F"/>
    <w:rsid w:val="00A1377B"/>
    <w:rsid w:val="00A1496E"/>
    <w:rsid w:val="00A15964"/>
    <w:rsid w:val="00A15D9D"/>
    <w:rsid w:val="00A16143"/>
    <w:rsid w:val="00A16812"/>
    <w:rsid w:val="00A16926"/>
    <w:rsid w:val="00A16E62"/>
    <w:rsid w:val="00A17315"/>
    <w:rsid w:val="00A175A0"/>
    <w:rsid w:val="00A2006F"/>
    <w:rsid w:val="00A208F0"/>
    <w:rsid w:val="00A21C89"/>
    <w:rsid w:val="00A25ED0"/>
    <w:rsid w:val="00A26211"/>
    <w:rsid w:val="00A27768"/>
    <w:rsid w:val="00A27D8D"/>
    <w:rsid w:val="00A31F94"/>
    <w:rsid w:val="00A33117"/>
    <w:rsid w:val="00A34F0F"/>
    <w:rsid w:val="00A360F9"/>
    <w:rsid w:val="00A36615"/>
    <w:rsid w:val="00A3663B"/>
    <w:rsid w:val="00A36840"/>
    <w:rsid w:val="00A40994"/>
    <w:rsid w:val="00A4268C"/>
    <w:rsid w:val="00A43806"/>
    <w:rsid w:val="00A45D50"/>
    <w:rsid w:val="00A4623B"/>
    <w:rsid w:val="00A468CF"/>
    <w:rsid w:val="00A46B4A"/>
    <w:rsid w:val="00A47243"/>
    <w:rsid w:val="00A47C12"/>
    <w:rsid w:val="00A519D4"/>
    <w:rsid w:val="00A51BE5"/>
    <w:rsid w:val="00A52066"/>
    <w:rsid w:val="00A538C1"/>
    <w:rsid w:val="00A54315"/>
    <w:rsid w:val="00A54ECF"/>
    <w:rsid w:val="00A5536C"/>
    <w:rsid w:val="00A55F33"/>
    <w:rsid w:val="00A56F58"/>
    <w:rsid w:val="00A57A3C"/>
    <w:rsid w:val="00A57DC4"/>
    <w:rsid w:val="00A6004D"/>
    <w:rsid w:val="00A60834"/>
    <w:rsid w:val="00A60D4C"/>
    <w:rsid w:val="00A613AC"/>
    <w:rsid w:val="00A6198D"/>
    <w:rsid w:val="00A61E22"/>
    <w:rsid w:val="00A627F7"/>
    <w:rsid w:val="00A63C60"/>
    <w:rsid w:val="00A63D3D"/>
    <w:rsid w:val="00A65139"/>
    <w:rsid w:val="00A657F3"/>
    <w:rsid w:val="00A65D5D"/>
    <w:rsid w:val="00A66DF8"/>
    <w:rsid w:val="00A6728D"/>
    <w:rsid w:val="00A67BB6"/>
    <w:rsid w:val="00A70ADC"/>
    <w:rsid w:val="00A70BBC"/>
    <w:rsid w:val="00A7132B"/>
    <w:rsid w:val="00A72653"/>
    <w:rsid w:val="00A7297E"/>
    <w:rsid w:val="00A72BDB"/>
    <w:rsid w:val="00A730DC"/>
    <w:rsid w:val="00A7310F"/>
    <w:rsid w:val="00A73367"/>
    <w:rsid w:val="00A7402E"/>
    <w:rsid w:val="00A74A1C"/>
    <w:rsid w:val="00A74AD6"/>
    <w:rsid w:val="00A7533D"/>
    <w:rsid w:val="00A76494"/>
    <w:rsid w:val="00A764C8"/>
    <w:rsid w:val="00A76626"/>
    <w:rsid w:val="00A76EAC"/>
    <w:rsid w:val="00A8011F"/>
    <w:rsid w:val="00A81304"/>
    <w:rsid w:val="00A81EAF"/>
    <w:rsid w:val="00A83867"/>
    <w:rsid w:val="00A8408E"/>
    <w:rsid w:val="00A85F2A"/>
    <w:rsid w:val="00A86DFE"/>
    <w:rsid w:val="00A87777"/>
    <w:rsid w:val="00A87CEE"/>
    <w:rsid w:val="00A9249E"/>
    <w:rsid w:val="00A935A9"/>
    <w:rsid w:val="00A93803"/>
    <w:rsid w:val="00A94BE1"/>
    <w:rsid w:val="00A94D48"/>
    <w:rsid w:val="00A95008"/>
    <w:rsid w:val="00A9576B"/>
    <w:rsid w:val="00A97238"/>
    <w:rsid w:val="00A97369"/>
    <w:rsid w:val="00A97B50"/>
    <w:rsid w:val="00AA09DA"/>
    <w:rsid w:val="00AA0D11"/>
    <w:rsid w:val="00AA1711"/>
    <w:rsid w:val="00AA21DA"/>
    <w:rsid w:val="00AA4D27"/>
    <w:rsid w:val="00AA5041"/>
    <w:rsid w:val="00AA5848"/>
    <w:rsid w:val="00AA58F3"/>
    <w:rsid w:val="00AA5CE7"/>
    <w:rsid w:val="00AA6280"/>
    <w:rsid w:val="00AA6F28"/>
    <w:rsid w:val="00AA72FF"/>
    <w:rsid w:val="00AA7EA9"/>
    <w:rsid w:val="00AB01C0"/>
    <w:rsid w:val="00AB1343"/>
    <w:rsid w:val="00AB194B"/>
    <w:rsid w:val="00AB1987"/>
    <w:rsid w:val="00AB1EE6"/>
    <w:rsid w:val="00AB264F"/>
    <w:rsid w:val="00AB320C"/>
    <w:rsid w:val="00AB46C3"/>
    <w:rsid w:val="00AB5800"/>
    <w:rsid w:val="00AB5C6C"/>
    <w:rsid w:val="00AB605B"/>
    <w:rsid w:val="00AB6E20"/>
    <w:rsid w:val="00AB74A4"/>
    <w:rsid w:val="00AC0B6B"/>
    <w:rsid w:val="00AC11A9"/>
    <w:rsid w:val="00AC136B"/>
    <w:rsid w:val="00AC1D2D"/>
    <w:rsid w:val="00AC1DB8"/>
    <w:rsid w:val="00AC3685"/>
    <w:rsid w:val="00AC3A8C"/>
    <w:rsid w:val="00AC3DE2"/>
    <w:rsid w:val="00AC43BB"/>
    <w:rsid w:val="00AC4806"/>
    <w:rsid w:val="00AC4F3B"/>
    <w:rsid w:val="00AC5089"/>
    <w:rsid w:val="00AC553B"/>
    <w:rsid w:val="00AC575F"/>
    <w:rsid w:val="00AC58BD"/>
    <w:rsid w:val="00AC5C1D"/>
    <w:rsid w:val="00AC61EF"/>
    <w:rsid w:val="00AC6BCD"/>
    <w:rsid w:val="00AD0176"/>
    <w:rsid w:val="00AD0488"/>
    <w:rsid w:val="00AD0ADB"/>
    <w:rsid w:val="00AD1CC0"/>
    <w:rsid w:val="00AD2086"/>
    <w:rsid w:val="00AD3A3E"/>
    <w:rsid w:val="00AD4263"/>
    <w:rsid w:val="00AD4499"/>
    <w:rsid w:val="00AD61A3"/>
    <w:rsid w:val="00AD61DD"/>
    <w:rsid w:val="00AD7350"/>
    <w:rsid w:val="00AD75ED"/>
    <w:rsid w:val="00AE03C4"/>
    <w:rsid w:val="00AE05CA"/>
    <w:rsid w:val="00AE0BBF"/>
    <w:rsid w:val="00AE1396"/>
    <w:rsid w:val="00AE1FC1"/>
    <w:rsid w:val="00AE4988"/>
    <w:rsid w:val="00AE6CCF"/>
    <w:rsid w:val="00AE6ECF"/>
    <w:rsid w:val="00AE7769"/>
    <w:rsid w:val="00AE7C66"/>
    <w:rsid w:val="00AF11C0"/>
    <w:rsid w:val="00AF1BBF"/>
    <w:rsid w:val="00AF2C96"/>
    <w:rsid w:val="00AF344A"/>
    <w:rsid w:val="00AF34F1"/>
    <w:rsid w:val="00AF3EF5"/>
    <w:rsid w:val="00AF40E9"/>
    <w:rsid w:val="00AF4302"/>
    <w:rsid w:val="00AF4EF8"/>
    <w:rsid w:val="00AF6A77"/>
    <w:rsid w:val="00AF6CDD"/>
    <w:rsid w:val="00AF78AB"/>
    <w:rsid w:val="00AF7F27"/>
    <w:rsid w:val="00AF7F33"/>
    <w:rsid w:val="00B01BAA"/>
    <w:rsid w:val="00B01F3D"/>
    <w:rsid w:val="00B023CE"/>
    <w:rsid w:val="00B02F1F"/>
    <w:rsid w:val="00B03BB0"/>
    <w:rsid w:val="00B051B7"/>
    <w:rsid w:val="00B055B4"/>
    <w:rsid w:val="00B06769"/>
    <w:rsid w:val="00B06AAB"/>
    <w:rsid w:val="00B10D84"/>
    <w:rsid w:val="00B11180"/>
    <w:rsid w:val="00B11370"/>
    <w:rsid w:val="00B113FB"/>
    <w:rsid w:val="00B11611"/>
    <w:rsid w:val="00B11A7A"/>
    <w:rsid w:val="00B12904"/>
    <w:rsid w:val="00B13D5D"/>
    <w:rsid w:val="00B13E4D"/>
    <w:rsid w:val="00B141CD"/>
    <w:rsid w:val="00B14453"/>
    <w:rsid w:val="00B15393"/>
    <w:rsid w:val="00B158A0"/>
    <w:rsid w:val="00B15C35"/>
    <w:rsid w:val="00B209BA"/>
    <w:rsid w:val="00B22015"/>
    <w:rsid w:val="00B2218B"/>
    <w:rsid w:val="00B225FD"/>
    <w:rsid w:val="00B22744"/>
    <w:rsid w:val="00B22B6E"/>
    <w:rsid w:val="00B233CF"/>
    <w:rsid w:val="00B23998"/>
    <w:rsid w:val="00B2419E"/>
    <w:rsid w:val="00B25962"/>
    <w:rsid w:val="00B27A60"/>
    <w:rsid w:val="00B3006B"/>
    <w:rsid w:val="00B300F7"/>
    <w:rsid w:val="00B30238"/>
    <w:rsid w:val="00B30A43"/>
    <w:rsid w:val="00B30DF8"/>
    <w:rsid w:val="00B3113F"/>
    <w:rsid w:val="00B32575"/>
    <w:rsid w:val="00B32A55"/>
    <w:rsid w:val="00B32DCA"/>
    <w:rsid w:val="00B34605"/>
    <w:rsid w:val="00B3541F"/>
    <w:rsid w:val="00B3643D"/>
    <w:rsid w:val="00B36897"/>
    <w:rsid w:val="00B36AF7"/>
    <w:rsid w:val="00B3786F"/>
    <w:rsid w:val="00B4071E"/>
    <w:rsid w:val="00B4211D"/>
    <w:rsid w:val="00B42B92"/>
    <w:rsid w:val="00B42BD1"/>
    <w:rsid w:val="00B42C5C"/>
    <w:rsid w:val="00B430D7"/>
    <w:rsid w:val="00B43CDA"/>
    <w:rsid w:val="00B4460A"/>
    <w:rsid w:val="00B448E1"/>
    <w:rsid w:val="00B46EF2"/>
    <w:rsid w:val="00B47590"/>
    <w:rsid w:val="00B4789D"/>
    <w:rsid w:val="00B50017"/>
    <w:rsid w:val="00B503B0"/>
    <w:rsid w:val="00B5114E"/>
    <w:rsid w:val="00B52B58"/>
    <w:rsid w:val="00B52C7E"/>
    <w:rsid w:val="00B533AA"/>
    <w:rsid w:val="00B540D4"/>
    <w:rsid w:val="00B559C2"/>
    <w:rsid w:val="00B55DDA"/>
    <w:rsid w:val="00B60128"/>
    <w:rsid w:val="00B6156C"/>
    <w:rsid w:val="00B6264F"/>
    <w:rsid w:val="00B628BD"/>
    <w:rsid w:val="00B62FB0"/>
    <w:rsid w:val="00B63371"/>
    <w:rsid w:val="00B6365A"/>
    <w:rsid w:val="00B63EA4"/>
    <w:rsid w:val="00B63F40"/>
    <w:rsid w:val="00B6416D"/>
    <w:rsid w:val="00B65452"/>
    <w:rsid w:val="00B659E7"/>
    <w:rsid w:val="00B65B2E"/>
    <w:rsid w:val="00B664A4"/>
    <w:rsid w:val="00B670B5"/>
    <w:rsid w:val="00B67769"/>
    <w:rsid w:val="00B70F20"/>
    <w:rsid w:val="00B71E5D"/>
    <w:rsid w:val="00B73565"/>
    <w:rsid w:val="00B73B23"/>
    <w:rsid w:val="00B73CAF"/>
    <w:rsid w:val="00B740CC"/>
    <w:rsid w:val="00B749D2"/>
    <w:rsid w:val="00B74E42"/>
    <w:rsid w:val="00B764FF"/>
    <w:rsid w:val="00B77F43"/>
    <w:rsid w:val="00B80CF0"/>
    <w:rsid w:val="00B81238"/>
    <w:rsid w:val="00B818FF"/>
    <w:rsid w:val="00B82328"/>
    <w:rsid w:val="00B8298C"/>
    <w:rsid w:val="00B830D4"/>
    <w:rsid w:val="00B83EB5"/>
    <w:rsid w:val="00B85364"/>
    <w:rsid w:val="00B853C7"/>
    <w:rsid w:val="00B86549"/>
    <w:rsid w:val="00B86730"/>
    <w:rsid w:val="00B8693A"/>
    <w:rsid w:val="00B875B2"/>
    <w:rsid w:val="00B879A3"/>
    <w:rsid w:val="00B90332"/>
    <w:rsid w:val="00B90BB3"/>
    <w:rsid w:val="00B910E6"/>
    <w:rsid w:val="00B91D10"/>
    <w:rsid w:val="00B9292E"/>
    <w:rsid w:val="00B932A2"/>
    <w:rsid w:val="00B9490D"/>
    <w:rsid w:val="00B95566"/>
    <w:rsid w:val="00B95FDC"/>
    <w:rsid w:val="00B96F26"/>
    <w:rsid w:val="00B96F2A"/>
    <w:rsid w:val="00BA05B7"/>
    <w:rsid w:val="00BA1128"/>
    <w:rsid w:val="00BA127F"/>
    <w:rsid w:val="00BA1616"/>
    <w:rsid w:val="00BA2308"/>
    <w:rsid w:val="00BA245F"/>
    <w:rsid w:val="00BA2C4B"/>
    <w:rsid w:val="00BA4332"/>
    <w:rsid w:val="00BA4F9C"/>
    <w:rsid w:val="00BA5970"/>
    <w:rsid w:val="00BA72D7"/>
    <w:rsid w:val="00BB065C"/>
    <w:rsid w:val="00BB0E5A"/>
    <w:rsid w:val="00BB305E"/>
    <w:rsid w:val="00BB48F9"/>
    <w:rsid w:val="00BB4A4B"/>
    <w:rsid w:val="00BB4BEB"/>
    <w:rsid w:val="00BB5AF3"/>
    <w:rsid w:val="00BB641D"/>
    <w:rsid w:val="00BB70A9"/>
    <w:rsid w:val="00BB74C0"/>
    <w:rsid w:val="00BC077C"/>
    <w:rsid w:val="00BC153C"/>
    <w:rsid w:val="00BC1FD5"/>
    <w:rsid w:val="00BC2B5B"/>
    <w:rsid w:val="00BC2E10"/>
    <w:rsid w:val="00BC3023"/>
    <w:rsid w:val="00BC4D24"/>
    <w:rsid w:val="00BC5E67"/>
    <w:rsid w:val="00BC70E3"/>
    <w:rsid w:val="00BD118D"/>
    <w:rsid w:val="00BD182D"/>
    <w:rsid w:val="00BD2487"/>
    <w:rsid w:val="00BD281F"/>
    <w:rsid w:val="00BD359E"/>
    <w:rsid w:val="00BD39AB"/>
    <w:rsid w:val="00BD403B"/>
    <w:rsid w:val="00BD4892"/>
    <w:rsid w:val="00BD4A6E"/>
    <w:rsid w:val="00BD5F6C"/>
    <w:rsid w:val="00BE0E7B"/>
    <w:rsid w:val="00BE0F08"/>
    <w:rsid w:val="00BE1884"/>
    <w:rsid w:val="00BE1FD5"/>
    <w:rsid w:val="00BE2032"/>
    <w:rsid w:val="00BE2408"/>
    <w:rsid w:val="00BE297A"/>
    <w:rsid w:val="00BE2A3D"/>
    <w:rsid w:val="00BE2A63"/>
    <w:rsid w:val="00BE3022"/>
    <w:rsid w:val="00BE3ABD"/>
    <w:rsid w:val="00BE3DE2"/>
    <w:rsid w:val="00BE43A5"/>
    <w:rsid w:val="00BE54C5"/>
    <w:rsid w:val="00BE560D"/>
    <w:rsid w:val="00BE5EA1"/>
    <w:rsid w:val="00BE5F09"/>
    <w:rsid w:val="00BE606E"/>
    <w:rsid w:val="00BE6E50"/>
    <w:rsid w:val="00BE710B"/>
    <w:rsid w:val="00BE7621"/>
    <w:rsid w:val="00BF0384"/>
    <w:rsid w:val="00BF0E8C"/>
    <w:rsid w:val="00BF12B2"/>
    <w:rsid w:val="00BF167C"/>
    <w:rsid w:val="00BF18D7"/>
    <w:rsid w:val="00BF20A8"/>
    <w:rsid w:val="00BF4258"/>
    <w:rsid w:val="00BF45A2"/>
    <w:rsid w:val="00BF4CE1"/>
    <w:rsid w:val="00BF5BCF"/>
    <w:rsid w:val="00BF67D0"/>
    <w:rsid w:val="00BF6A3D"/>
    <w:rsid w:val="00BF6E5F"/>
    <w:rsid w:val="00BF724B"/>
    <w:rsid w:val="00BF7C30"/>
    <w:rsid w:val="00C000AD"/>
    <w:rsid w:val="00C009A6"/>
    <w:rsid w:val="00C0121C"/>
    <w:rsid w:val="00C017E4"/>
    <w:rsid w:val="00C01DF0"/>
    <w:rsid w:val="00C01ED9"/>
    <w:rsid w:val="00C0419F"/>
    <w:rsid w:val="00C04CBE"/>
    <w:rsid w:val="00C0613E"/>
    <w:rsid w:val="00C0705B"/>
    <w:rsid w:val="00C073CF"/>
    <w:rsid w:val="00C10363"/>
    <w:rsid w:val="00C10C44"/>
    <w:rsid w:val="00C11F64"/>
    <w:rsid w:val="00C126F9"/>
    <w:rsid w:val="00C12BE4"/>
    <w:rsid w:val="00C15A56"/>
    <w:rsid w:val="00C164CC"/>
    <w:rsid w:val="00C208F0"/>
    <w:rsid w:val="00C20F40"/>
    <w:rsid w:val="00C21208"/>
    <w:rsid w:val="00C21467"/>
    <w:rsid w:val="00C229C9"/>
    <w:rsid w:val="00C22C54"/>
    <w:rsid w:val="00C23F7C"/>
    <w:rsid w:val="00C24474"/>
    <w:rsid w:val="00C25727"/>
    <w:rsid w:val="00C25B5D"/>
    <w:rsid w:val="00C273A7"/>
    <w:rsid w:val="00C27FD2"/>
    <w:rsid w:val="00C31309"/>
    <w:rsid w:val="00C31519"/>
    <w:rsid w:val="00C321AA"/>
    <w:rsid w:val="00C321B7"/>
    <w:rsid w:val="00C33136"/>
    <w:rsid w:val="00C34850"/>
    <w:rsid w:val="00C36B3D"/>
    <w:rsid w:val="00C36BC7"/>
    <w:rsid w:val="00C36C41"/>
    <w:rsid w:val="00C36D6B"/>
    <w:rsid w:val="00C36EC0"/>
    <w:rsid w:val="00C37552"/>
    <w:rsid w:val="00C4014C"/>
    <w:rsid w:val="00C412A2"/>
    <w:rsid w:val="00C412E5"/>
    <w:rsid w:val="00C412F7"/>
    <w:rsid w:val="00C41840"/>
    <w:rsid w:val="00C41AD6"/>
    <w:rsid w:val="00C42F71"/>
    <w:rsid w:val="00C4303B"/>
    <w:rsid w:val="00C44F3B"/>
    <w:rsid w:val="00C453B1"/>
    <w:rsid w:val="00C45978"/>
    <w:rsid w:val="00C459BD"/>
    <w:rsid w:val="00C4650A"/>
    <w:rsid w:val="00C46CC6"/>
    <w:rsid w:val="00C504B4"/>
    <w:rsid w:val="00C505D4"/>
    <w:rsid w:val="00C51292"/>
    <w:rsid w:val="00C5196D"/>
    <w:rsid w:val="00C5264E"/>
    <w:rsid w:val="00C53DBD"/>
    <w:rsid w:val="00C5466E"/>
    <w:rsid w:val="00C5512D"/>
    <w:rsid w:val="00C55466"/>
    <w:rsid w:val="00C55BAE"/>
    <w:rsid w:val="00C55BBB"/>
    <w:rsid w:val="00C567FE"/>
    <w:rsid w:val="00C5698A"/>
    <w:rsid w:val="00C5799E"/>
    <w:rsid w:val="00C62F25"/>
    <w:rsid w:val="00C62FD6"/>
    <w:rsid w:val="00C6364B"/>
    <w:rsid w:val="00C649D5"/>
    <w:rsid w:val="00C6583B"/>
    <w:rsid w:val="00C66966"/>
    <w:rsid w:val="00C66B92"/>
    <w:rsid w:val="00C67F6A"/>
    <w:rsid w:val="00C70030"/>
    <w:rsid w:val="00C70112"/>
    <w:rsid w:val="00C7074A"/>
    <w:rsid w:val="00C71365"/>
    <w:rsid w:val="00C7171F"/>
    <w:rsid w:val="00C7234E"/>
    <w:rsid w:val="00C72847"/>
    <w:rsid w:val="00C72999"/>
    <w:rsid w:val="00C72D8E"/>
    <w:rsid w:val="00C73DCA"/>
    <w:rsid w:val="00C73F19"/>
    <w:rsid w:val="00C74E6C"/>
    <w:rsid w:val="00C7646B"/>
    <w:rsid w:val="00C7683A"/>
    <w:rsid w:val="00C76EE8"/>
    <w:rsid w:val="00C77554"/>
    <w:rsid w:val="00C8328A"/>
    <w:rsid w:val="00C8567B"/>
    <w:rsid w:val="00C859F4"/>
    <w:rsid w:val="00C85C0E"/>
    <w:rsid w:val="00C86A2A"/>
    <w:rsid w:val="00C87205"/>
    <w:rsid w:val="00C87556"/>
    <w:rsid w:val="00C90045"/>
    <w:rsid w:val="00C903D6"/>
    <w:rsid w:val="00C91DF1"/>
    <w:rsid w:val="00C92574"/>
    <w:rsid w:val="00C92E90"/>
    <w:rsid w:val="00C9365C"/>
    <w:rsid w:val="00C9381A"/>
    <w:rsid w:val="00C9467B"/>
    <w:rsid w:val="00C94911"/>
    <w:rsid w:val="00C95347"/>
    <w:rsid w:val="00C9586D"/>
    <w:rsid w:val="00C95F44"/>
    <w:rsid w:val="00C9659D"/>
    <w:rsid w:val="00C96958"/>
    <w:rsid w:val="00C97FE4"/>
    <w:rsid w:val="00CA0134"/>
    <w:rsid w:val="00CA1B74"/>
    <w:rsid w:val="00CA1D79"/>
    <w:rsid w:val="00CA26D2"/>
    <w:rsid w:val="00CA3283"/>
    <w:rsid w:val="00CA3AD8"/>
    <w:rsid w:val="00CA460C"/>
    <w:rsid w:val="00CA4D75"/>
    <w:rsid w:val="00CA5055"/>
    <w:rsid w:val="00CA5183"/>
    <w:rsid w:val="00CA5431"/>
    <w:rsid w:val="00CA65CC"/>
    <w:rsid w:val="00CA6795"/>
    <w:rsid w:val="00CA76D8"/>
    <w:rsid w:val="00CB0642"/>
    <w:rsid w:val="00CB0919"/>
    <w:rsid w:val="00CB174C"/>
    <w:rsid w:val="00CB1917"/>
    <w:rsid w:val="00CB24A6"/>
    <w:rsid w:val="00CB59F9"/>
    <w:rsid w:val="00CB720D"/>
    <w:rsid w:val="00CC39A6"/>
    <w:rsid w:val="00CC3AE9"/>
    <w:rsid w:val="00CC4748"/>
    <w:rsid w:val="00CC4789"/>
    <w:rsid w:val="00CC5C2E"/>
    <w:rsid w:val="00CC5D5A"/>
    <w:rsid w:val="00CC65EE"/>
    <w:rsid w:val="00CC66FC"/>
    <w:rsid w:val="00CD027F"/>
    <w:rsid w:val="00CD0389"/>
    <w:rsid w:val="00CD0410"/>
    <w:rsid w:val="00CD1130"/>
    <w:rsid w:val="00CD1E5B"/>
    <w:rsid w:val="00CD3050"/>
    <w:rsid w:val="00CD3371"/>
    <w:rsid w:val="00CD39D7"/>
    <w:rsid w:val="00CD42E1"/>
    <w:rsid w:val="00CD751A"/>
    <w:rsid w:val="00CD75D2"/>
    <w:rsid w:val="00CE18B4"/>
    <w:rsid w:val="00CE19BB"/>
    <w:rsid w:val="00CE217A"/>
    <w:rsid w:val="00CE477F"/>
    <w:rsid w:val="00CE548A"/>
    <w:rsid w:val="00CE5880"/>
    <w:rsid w:val="00CE6EA2"/>
    <w:rsid w:val="00CE6F3D"/>
    <w:rsid w:val="00CE7836"/>
    <w:rsid w:val="00CE78E2"/>
    <w:rsid w:val="00CF1259"/>
    <w:rsid w:val="00CF1CE5"/>
    <w:rsid w:val="00CF29BE"/>
    <w:rsid w:val="00CF2CCF"/>
    <w:rsid w:val="00CF31CA"/>
    <w:rsid w:val="00CF347E"/>
    <w:rsid w:val="00CF367A"/>
    <w:rsid w:val="00CF375E"/>
    <w:rsid w:val="00CF501E"/>
    <w:rsid w:val="00CF6360"/>
    <w:rsid w:val="00CF6529"/>
    <w:rsid w:val="00CF656B"/>
    <w:rsid w:val="00CF6C7D"/>
    <w:rsid w:val="00CF7CE2"/>
    <w:rsid w:val="00D00C13"/>
    <w:rsid w:val="00D0155D"/>
    <w:rsid w:val="00D018E9"/>
    <w:rsid w:val="00D01B35"/>
    <w:rsid w:val="00D01FD9"/>
    <w:rsid w:val="00D02420"/>
    <w:rsid w:val="00D027F8"/>
    <w:rsid w:val="00D035D4"/>
    <w:rsid w:val="00D05C77"/>
    <w:rsid w:val="00D05D7E"/>
    <w:rsid w:val="00D069DC"/>
    <w:rsid w:val="00D077DE"/>
    <w:rsid w:val="00D100B4"/>
    <w:rsid w:val="00D102E2"/>
    <w:rsid w:val="00D10CF6"/>
    <w:rsid w:val="00D11FD8"/>
    <w:rsid w:val="00D126C1"/>
    <w:rsid w:val="00D129F0"/>
    <w:rsid w:val="00D13633"/>
    <w:rsid w:val="00D137BF"/>
    <w:rsid w:val="00D14081"/>
    <w:rsid w:val="00D1508A"/>
    <w:rsid w:val="00D15198"/>
    <w:rsid w:val="00D1522A"/>
    <w:rsid w:val="00D15622"/>
    <w:rsid w:val="00D1564C"/>
    <w:rsid w:val="00D157AB"/>
    <w:rsid w:val="00D1587E"/>
    <w:rsid w:val="00D15DBB"/>
    <w:rsid w:val="00D16157"/>
    <w:rsid w:val="00D162A1"/>
    <w:rsid w:val="00D1643A"/>
    <w:rsid w:val="00D17213"/>
    <w:rsid w:val="00D179F6"/>
    <w:rsid w:val="00D17A68"/>
    <w:rsid w:val="00D17E87"/>
    <w:rsid w:val="00D21FB9"/>
    <w:rsid w:val="00D22326"/>
    <w:rsid w:val="00D23E7F"/>
    <w:rsid w:val="00D244B3"/>
    <w:rsid w:val="00D24A37"/>
    <w:rsid w:val="00D251AF"/>
    <w:rsid w:val="00D2526B"/>
    <w:rsid w:val="00D25D2F"/>
    <w:rsid w:val="00D263F2"/>
    <w:rsid w:val="00D27C6F"/>
    <w:rsid w:val="00D301DD"/>
    <w:rsid w:val="00D30F0E"/>
    <w:rsid w:val="00D311A0"/>
    <w:rsid w:val="00D31D97"/>
    <w:rsid w:val="00D32640"/>
    <w:rsid w:val="00D33673"/>
    <w:rsid w:val="00D33B2F"/>
    <w:rsid w:val="00D3458B"/>
    <w:rsid w:val="00D34680"/>
    <w:rsid w:val="00D3485A"/>
    <w:rsid w:val="00D34D57"/>
    <w:rsid w:val="00D35B4C"/>
    <w:rsid w:val="00D3601D"/>
    <w:rsid w:val="00D36A46"/>
    <w:rsid w:val="00D36E22"/>
    <w:rsid w:val="00D408F4"/>
    <w:rsid w:val="00D4094F"/>
    <w:rsid w:val="00D40E5D"/>
    <w:rsid w:val="00D40E78"/>
    <w:rsid w:val="00D40FA5"/>
    <w:rsid w:val="00D4141B"/>
    <w:rsid w:val="00D41441"/>
    <w:rsid w:val="00D42685"/>
    <w:rsid w:val="00D43A78"/>
    <w:rsid w:val="00D43F9A"/>
    <w:rsid w:val="00D4487E"/>
    <w:rsid w:val="00D45526"/>
    <w:rsid w:val="00D45539"/>
    <w:rsid w:val="00D46269"/>
    <w:rsid w:val="00D473C8"/>
    <w:rsid w:val="00D478FB"/>
    <w:rsid w:val="00D47B06"/>
    <w:rsid w:val="00D47D1F"/>
    <w:rsid w:val="00D50C59"/>
    <w:rsid w:val="00D50F01"/>
    <w:rsid w:val="00D51F9C"/>
    <w:rsid w:val="00D537ED"/>
    <w:rsid w:val="00D55A90"/>
    <w:rsid w:val="00D55D8A"/>
    <w:rsid w:val="00D567E4"/>
    <w:rsid w:val="00D56EDD"/>
    <w:rsid w:val="00D57078"/>
    <w:rsid w:val="00D573AA"/>
    <w:rsid w:val="00D600A8"/>
    <w:rsid w:val="00D60CC7"/>
    <w:rsid w:val="00D60D41"/>
    <w:rsid w:val="00D60DF6"/>
    <w:rsid w:val="00D61D5B"/>
    <w:rsid w:val="00D63EE0"/>
    <w:rsid w:val="00D6470D"/>
    <w:rsid w:val="00D64F91"/>
    <w:rsid w:val="00D65A57"/>
    <w:rsid w:val="00D6710F"/>
    <w:rsid w:val="00D67AB6"/>
    <w:rsid w:val="00D7019C"/>
    <w:rsid w:val="00D707C1"/>
    <w:rsid w:val="00D70D16"/>
    <w:rsid w:val="00D72969"/>
    <w:rsid w:val="00D73144"/>
    <w:rsid w:val="00D73498"/>
    <w:rsid w:val="00D73B7B"/>
    <w:rsid w:val="00D741BE"/>
    <w:rsid w:val="00D74F3C"/>
    <w:rsid w:val="00D77531"/>
    <w:rsid w:val="00D778D3"/>
    <w:rsid w:val="00D80AC4"/>
    <w:rsid w:val="00D80AE5"/>
    <w:rsid w:val="00D80B7E"/>
    <w:rsid w:val="00D81685"/>
    <w:rsid w:val="00D821FA"/>
    <w:rsid w:val="00D834AA"/>
    <w:rsid w:val="00D8413A"/>
    <w:rsid w:val="00D844E0"/>
    <w:rsid w:val="00D8785B"/>
    <w:rsid w:val="00D879CA"/>
    <w:rsid w:val="00D918DB"/>
    <w:rsid w:val="00D92C0B"/>
    <w:rsid w:val="00D93898"/>
    <w:rsid w:val="00D9403A"/>
    <w:rsid w:val="00D94431"/>
    <w:rsid w:val="00D94670"/>
    <w:rsid w:val="00D95007"/>
    <w:rsid w:val="00D96017"/>
    <w:rsid w:val="00DA0BB3"/>
    <w:rsid w:val="00DA2455"/>
    <w:rsid w:val="00DA4080"/>
    <w:rsid w:val="00DA5113"/>
    <w:rsid w:val="00DA57A8"/>
    <w:rsid w:val="00DA5BD8"/>
    <w:rsid w:val="00DA6D8C"/>
    <w:rsid w:val="00DA717E"/>
    <w:rsid w:val="00DA71E6"/>
    <w:rsid w:val="00DA7CC1"/>
    <w:rsid w:val="00DB068D"/>
    <w:rsid w:val="00DB06BB"/>
    <w:rsid w:val="00DB0917"/>
    <w:rsid w:val="00DB3140"/>
    <w:rsid w:val="00DB3C31"/>
    <w:rsid w:val="00DB4387"/>
    <w:rsid w:val="00DB4C80"/>
    <w:rsid w:val="00DB4CDD"/>
    <w:rsid w:val="00DB6AEF"/>
    <w:rsid w:val="00DC179F"/>
    <w:rsid w:val="00DC31BD"/>
    <w:rsid w:val="00DC3F3C"/>
    <w:rsid w:val="00DC5DD5"/>
    <w:rsid w:val="00DC638C"/>
    <w:rsid w:val="00DC672A"/>
    <w:rsid w:val="00DC683E"/>
    <w:rsid w:val="00DC68C3"/>
    <w:rsid w:val="00DC6918"/>
    <w:rsid w:val="00DD081E"/>
    <w:rsid w:val="00DD09E0"/>
    <w:rsid w:val="00DD0D1B"/>
    <w:rsid w:val="00DD1307"/>
    <w:rsid w:val="00DD1DF8"/>
    <w:rsid w:val="00DD2490"/>
    <w:rsid w:val="00DD2604"/>
    <w:rsid w:val="00DD45E2"/>
    <w:rsid w:val="00DD4B41"/>
    <w:rsid w:val="00DD534A"/>
    <w:rsid w:val="00DD5415"/>
    <w:rsid w:val="00DD5621"/>
    <w:rsid w:val="00DD740E"/>
    <w:rsid w:val="00DD7717"/>
    <w:rsid w:val="00DD7744"/>
    <w:rsid w:val="00DD77CD"/>
    <w:rsid w:val="00DE0F3D"/>
    <w:rsid w:val="00DE1CEE"/>
    <w:rsid w:val="00DE3AAE"/>
    <w:rsid w:val="00DE3E5F"/>
    <w:rsid w:val="00DE5AD6"/>
    <w:rsid w:val="00DE69EE"/>
    <w:rsid w:val="00DE6EED"/>
    <w:rsid w:val="00DE6F1E"/>
    <w:rsid w:val="00DF02F2"/>
    <w:rsid w:val="00DF0A23"/>
    <w:rsid w:val="00DF1AEC"/>
    <w:rsid w:val="00DF25AE"/>
    <w:rsid w:val="00DF28B1"/>
    <w:rsid w:val="00DF3425"/>
    <w:rsid w:val="00DF44F5"/>
    <w:rsid w:val="00DF6094"/>
    <w:rsid w:val="00DF6492"/>
    <w:rsid w:val="00DF64B1"/>
    <w:rsid w:val="00DF7895"/>
    <w:rsid w:val="00E00471"/>
    <w:rsid w:val="00E00B89"/>
    <w:rsid w:val="00E00EDC"/>
    <w:rsid w:val="00E01400"/>
    <w:rsid w:val="00E01E3C"/>
    <w:rsid w:val="00E03BA9"/>
    <w:rsid w:val="00E0441E"/>
    <w:rsid w:val="00E04646"/>
    <w:rsid w:val="00E04EEF"/>
    <w:rsid w:val="00E06BCD"/>
    <w:rsid w:val="00E07ABA"/>
    <w:rsid w:val="00E10847"/>
    <w:rsid w:val="00E10F1D"/>
    <w:rsid w:val="00E10F7B"/>
    <w:rsid w:val="00E132B1"/>
    <w:rsid w:val="00E1354B"/>
    <w:rsid w:val="00E135BE"/>
    <w:rsid w:val="00E13A23"/>
    <w:rsid w:val="00E13B2E"/>
    <w:rsid w:val="00E13EFB"/>
    <w:rsid w:val="00E15CA3"/>
    <w:rsid w:val="00E16321"/>
    <w:rsid w:val="00E176B4"/>
    <w:rsid w:val="00E17B3F"/>
    <w:rsid w:val="00E2066E"/>
    <w:rsid w:val="00E218E2"/>
    <w:rsid w:val="00E2281A"/>
    <w:rsid w:val="00E22C69"/>
    <w:rsid w:val="00E2355C"/>
    <w:rsid w:val="00E2397E"/>
    <w:rsid w:val="00E24557"/>
    <w:rsid w:val="00E24A1B"/>
    <w:rsid w:val="00E24FDD"/>
    <w:rsid w:val="00E25516"/>
    <w:rsid w:val="00E26B0C"/>
    <w:rsid w:val="00E278E8"/>
    <w:rsid w:val="00E302FC"/>
    <w:rsid w:val="00E31355"/>
    <w:rsid w:val="00E318C7"/>
    <w:rsid w:val="00E321AF"/>
    <w:rsid w:val="00E328E7"/>
    <w:rsid w:val="00E339A5"/>
    <w:rsid w:val="00E33AEB"/>
    <w:rsid w:val="00E33FC6"/>
    <w:rsid w:val="00E352AB"/>
    <w:rsid w:val="00E36023"/>
    <w:rsid w:val="00E3697A"/>
    <w:rsid w:val="00E3728B"/>
    <w:rsid w:val="00E37349"/>
    <w:rsid w:val="00E41BF7"/>
    <w:rsid w:val="00E437F5"/>
    <w:rsid w:val="00E44102"/>
    <w:rsid w:val="00E451E2"/>
    <w:rsid w:val="00E45564"/>
    <w:rsid w:val="00E45B8B"/>
    <w:rsid w:val="00E45FD0"/>
    <w:rsid w:val="00E47F69"/>
    <w:rsid w:val="00E50C4A"/>
    <w:rsid w:val="00E50F95"/>
    <w:rsid w:val="00E51625"/>
    <w:rsid w:val="00E51656"/>
    <w:rsid w:val="00E538CC"/>
    <w:rsid w:val="00E5398E"/>
    <w:rsid w:val="00E607B7"/>
    <w:rsid w:val="00E623D5"/>
    <w:rsid w:val="00E623F0"/>
    <w:rsid w:val="00E67395"/>
    <w:rsid w:val="00E6754F"/>
    <w:rsid w:val="00E67616"/>
    <w:rsid w:val="00E679E2"/>
    <w:rsid w:val="00E67B35"/>
    <w:rsid w:val="00E70A72"/>
    <w:rsid w:val="00E71546"/>
    <w:rsid w:val="00E71B22"/>
    <w:rsid w:val="00E72255"/>
    <w:rsid w:val="00E72CB9"/>
    <w:rsid w:val="00E7313F"/>
    <w:rsid w:val="00E73BCB"/>
    <w:rsid w:val="00E73D7C"/>
    <w:rsid w:val="00E746BD"/>
    <w:rsid w:val="00E74924"/>
    <w:rsid w:val="00E75ACB"/>
    <w:rsid w:val="00E75C04"/>
    <w:rsid w:val="00E76748"/>
    <w:rsid w:val="00E80876"/>
    <w:rsid w:val="00E82C31"/>
    <w:rsid w:val="00E84A38"/>
    <w:rsid w:val="00E84A82"/>
    <w:rsid w:val="00E84D1A"/>
    <w:rsid w:val="00E85C68"/>
    <w:rsid w:val="00E85E91"/>
    <w:rsid w:val="00E87611"/>
    <w:rsid w:val="00E900B8"/>
    <w:rsid w:val="00E90197"/>
    <w:rsid w:val="00E90F5C"/>
    <w:rsid w:val="00E9108F"/>
    <w:rsid w:val="00E9129D"/>
    <w:rsid w:val="00E913E8"/>
    <w:rsid w:val="00E9165C"/>
    <w:rsid w:val="00E916AA"/>
    <w:rsid w:val="00E91EEC"/>
    <w:rsid w:val="00E960FC"/>
    <w:rsid w:val="00E96B63"/>
    <w:rsid w:val="00E97C13"/>
    <w:rsid w:val="00EA04B5"/>
    <w:rsid w:val="00EA0C19"/>
    <w:rsid w:val="00EA101C"/>
    <w:rsid w:val="00EA1A7F"/>
    <w:rsid w:val="00EA213C"/>
    <w:rsid w:val="00EA2433"/>
    <w:rsid w:val="00EA35B5"/>
    <w:rsid w:val="00EA43B3"/>
    <w:rsid w:val="00EA56FC"/>
    <w:rsid w:val="00EA617C"/>
    <w:rsid w:val="00EA6703"/>
    <w:rsid w:val="00EA6AB7"/>
    <w:rsid w:val="00EA7E5F"/>
    <w:rsid w:val="00EB0457"/>
    <w:rsid w:val="00EB04A8"/>
    <w:rsid w:val="00EB158C"/>
    <w:rsid w:val="00EB2472"/>
    <w:rsid w:val="00EB24A5"/>
    <w:rsid w:val="00EB2E80"/>
    <w:rsid w:val="00EB3348"/>
    <w:rsid w:val="00EB46FD"/>
    <w:rsid w:val="00EB5D48"/>
    <w:rsid w:val="00EB66D6"/>
    <w:rsid w:val="00EB68B5"/>
    <w:rsid w:val="00EB6C2C"/>
    <w:rsid w:val="00EB75B2"/>
    <w:rsid w:val="00EC0253"/>
    <w:rsid w:val="00EC04E1"/>
    <w:rsid w:val="00EC0929"/>
    <w:rsid w:val="00EC1411"/>
    <w:rsid w:val="00EC159E"/>
    <w:rsid w:val="00EC17C3"/>
    <w:rsid w:val="00EC2846"/>
    <w:rsid w:val="00EC2A67"/>
    <w:rsid w:val="00EC403C"/>
    <w:rsid w:val="00EC4690"/>
    <w:rsid w:val="00EC518B"/>
    <w:rsid w:val="00EC5847"/>
    <w:rsid w:val="00EC6AAA"/>
    <w:rsid w:val="00EC6D65"/>
    <w:rsid w:val="00EC7300"/>
    <w:rsid w:val="00ED0B81"/>
    <w:rsid w:val="00ED0BED"/>
    <w:rsid w:val="00ED0FC0"/>
    <w:rsid w:val="00ED1813"/>
    <w:rsid w:val="00ED1F8C"/>
    <w:rsid w:val="00ED22D9"/>
    <w:rsid w:val="00ED3937"/>
    <w:rsid w:val="00ED3C09"/>
    <w:rsid w:val="00ED3DB5"/>
    <w:rsid w:val="00ED49D1"/>
    <w:rsid w:val="00ED4ADD"/>
    <w:rsid w:val="00ED56BB"/>
    <w:rsid w:val="00ED69C6"/>
    <w:rsid w:val="00ED6B01"/>
    <w:rsid w:val="00ED6B53"/>
    <w:rsid w:val="00ED768D"/>
    <w:rsid w:val="00EE02DF"/>
    <w:rsid w:val="00EE20B6"/>
    <w:rsid w:val="00EE2ABA"/>
    <w:rsid w:val="00EE3216"/>
    <w:rsid w:val="00EE377A"/>
    <w:rsid w:val="00EE3B24"/>
    <w:rsid w:val="00EE503C"/>
    <w:rsid w:val="00EE50AB"/>
    <w:rsid w:val="00EF013D"/>
    <w:rsid w:val="00EF15BF"/>
    <w:rsid w:val="00EF2079"/>
    <w:rsid w:val="00EF237A"/>
    <w:rsid w:val="00EF254D"/>
    <w:rsid w:val="00EF30D8"/>
    <w:rsid w:val="00EF43EB"/>
    <w:rsid w:val="00EF5161"/>
    <w:rsid w:val="00EF7311"/>
    <w:rsid w:val="00EF732D"/>
    <w:rsid w:val="00EF7A90"/>
    <w:rsid w:val="00F00057"/>
    <w:rsid w:val="00F01EFC"/>
    <w:rsid w:val="00F01F75"/>
    <w:rsid w:val="00F03F69"/>
    <w:rsid w:val="00F04148"/>
    <w:rsid w:val="00F0694F"/>
    <w:rsid w:val="00F07A72"/>
    <w:rsid w:val="00F07E7C"/>
    <w:rsid w:val="00F07EBA"/>
    <w:rsid w:val="00F1019C"/>
    <w:rsid w:val="00F11351"/>
    <w:rsid w:val="00F11501"/>
    <w:rsid w:val="00F117E3"/>
    <w:rsid w:val="00F12D6B"/>
    <w:rsid w:val="00F1336F"/>
    <w:rsid w:val="00F14431"/>
    <w:rsid w:val="00F1586C"/>
    <w:rsid w:val="00F165D9"/>
    <w:rsid w:val="00F16D37"/>
    <w:rsid w:val="00F17BD9"/>
    <w:rsid w:val="00F17EB5"/>
    <w:rsid w:val="00F20680"/>
    <w:rsid w:val="00F21296"/>
    <w:rsid w:val="00F21DA8"/>
    <w:rsid w:val="00F23646"/>
    <w:rsid w:val="00F23A7A"/>
    <w:rsid w:val="00F23DBC"/>
    <w:rsid w:val="00F23E0A"/>
    <w:rsid w:val="00F247DD"/>
    <w:rsid w:val="00F26403"/>
    <w:rsid w:val="00F27892"/>
    <w:rsid w:val="00F30E80"/>
    <w:rsid w:val="00F3135C"/>
    <w:rsid w:val="00F317B2"/>
    <w:rsid w:val="00F31F4B"/>
    <w:rsid w:val="00F335B5"/>
    <w:rsid w:val="00F33C48"/>
    <w:rsid w:val="00F36937"/>
    <w:rsid w:val="00F36FF2"/>
    <w:rsid w:val="00F37B7A"/>
    <w:rsid w:val="00F40100"/>
    <w:rsid w:val="00F40FB0"/>
    <w:rsid w:val="00F41DD1"/>
    <w:rsid w:val="00F4389D"/>
    <w:rsid w:val="00F43C36"/>
    <w:rsid w:val="00F45523"/>
    <w:rsid w:val="00F46691"/>
    <w:rsid w:val="00F47C42"/>
    <w:rsid w:val="00F47CEC"/>
    <w:rsid w:val="00F50849"/>
    <w:rsid w:val="00F50900"/>
    <w:rsid w:val="00F5165C"/>
    <w:rsid w:val="00F51C55"/>
    <w:rsid w:val="00F528A6"/>
    <w:rsid w:val="00F52DC7"/>
    <w:rsid w:val="00F53972"/>
    <w:rsid w:val="00F53A48"/>
    <w:rsid w:val="00F53EC7"/>
    <w:rsid w:val="00F545CE"/>
    <w:rsid w:val="00F54ADE"/>
    <w:rsid w:val="00F550E4"/>
    <w:rsid w:val="00F5566F"/>
    <w:rsid w:val="00F55E68"/>
    <w:rsid w:val="00F56104"/>
    <w:rsid w:val="00F56259"/>
    <w:rsid w:val="00F5734A"/>
    <w:rsid w:val="00F57632"/>
    <w:rsid w:val="00F576FB"/>
    <w:rsid w:val="00F57B99"/>
    <w:rsid w:val="00F600E0"/>
    <w:rsid w:val="00F60D90"/>
    <w:rsid w:val="00F619BE"/>
    <w:rsid w:val="00F61E4C"/>
    <w:rsid w:val="00F635CD"/>
    <w:rsid w:val="00F647FC"/>
    <w:rsid w:val="00F65C67"/>
    <w:rsid w:val="00F6653D"/>
    <w:rsid w:val="00F66A8B"/>
    <w:rsid w:val="00F679CC"/>
    <w:rsid w:val="00F67C21"/>
    <w:rsid w:val="00F70C02"/>
    <w:rsid w:val="00F70C32"/>
    <w:rsid w:val="00F71D79"/>
    <w:rsid w:val="00F71E33"/>
    <w:rsid w:val="00F7245B"/>
    <w:rsid w:val="00F726C0"/>
    <w:rsid w:val="00F7591E"/>
    <w:rsid w:val="00F76085"/>
    <w:rsid w:val="00F77D60"/>
    <w:rsid w:val="00F800D3"/>
    <w:rsid w:val="00F80650"/>
    <w:rsid w:val="00F814E6"/>
    <w:rsid w:val="00F81977"/>
    <w:rsid w:val="00F81BC4"/>
    <w:rsid w:val="00F81E80"/>
    <w:rsid w:val="00F82662"/>
    <w:rsid w:val="00F830A0"/>
    <w:rsid w:val="00F835EB"/>
    <w:rsid w:val="00F8463A"/>
    <w:rsid w:val="00F85CA2"/>
    <w:rsid w:val="00F85D83"/>
    <w:rsid w:val="00F91144"/>
    <w:rsid w:val="00F914ED"/>
    <w:rsid w:val="00F930B8"/>
    <w:rsid w:val="00F93C9F"/>
    <w:rsid w:val="00F93EF0"/>
    <w:rsid w:val="00F93F7B"/>
    <w:rsid w:val="00F941FE"/>
    <w:rsid w:val="00F96BB5"/>
    <w:rsid w:val="00F96D21"/>
    <w:rsid w:val="00F97348"/>
    <w:rsid w:val="00F974C1"/>
    <w:rsid w:val="00F97C92"/>
    <w:rsid w:val="00F97D6E"/>
    <w:rsid w:val="00FA3122"/>
    <w:rsid w:val="00FA31CD"/>
    <w:rsid w:val="00FA3C1F"/>
    <w:rsid w:val="00FA3E01"/>
    <w:rsid w:val="00FA4496"/>
    <w:rsid w:val="00FA5916"/>
    <w:rsid w:val="00FA7710"/>
    <w:rsid w:val="00FA7D50"/>
    <w:rsid w:val="00FB0161"/>
    <w:rsid w:val="00FB03FF"/>
    <w:rsid w:val="00FB2F5F"/>
    <w:rsid w:val="00FB30B8"/>
    <w:rsid w:val="00FB3711"/>
    <w:rsid w:val="00FB5911"/>
    <w:rsid w:val="00FB731D"/>
    <w:rsid w:val="00FB7B12"/>
    <w:rsid w:val="00FC0144"/>
    <w:rsid w:val="00FC017C"/>
    <w:rsid w:val="00FC063A"/>
    <w:rsid w:val="00FC0AFE"/>
    <w:rsid w:val="00FC1178"/>
    <w:rsid w:val="00FC11B5"/>
    <w:rsid w:val="00FC124F"/>
    <w:rsid w:val="00FC14FB"/>
    <w:rsid w:val="00FC30C2"/>
    <w:rsid w:val="00FC3366"/>
    <w:rsid w:val="00FC3FA2"/>
    <w:rsid w:val="00FC497B"/>
    <w:rsid w:val="00FC5EBB"/>
    <w:rsid w:val="00FC693F"/>
    <w:rsid w:val="00FD09C7"/>
    <w:rsid w:val="00FD09E3"/>
    <w:rsid w:val="00FD0B00"/>
    <w:rsid w:val="00FD16A2"/>
    <w:rsid w:val="00FD2625"/>
    <w:rsid w:val="00FD2B9B"/>
    <w:rsid w:val="00FD3323"/>
    <w:rsid w:val="00FD562B"/>
    <w:rsid w:val="00FD5656"/>
    <w:rsid w:val="00FD587F"/>
    <w:rsid w:val="00FE095B"/>
    <w:rsid w:val="00FE2248"/>
    <w:rsid w:val="00FE4200"/>
    <w:rsid w:val="00FE4300"/>
    <w:rsid w:val="00FE4E85"/>
    <w:rsid w:val="00FE4FD5"/>
    <w:rsid w:val="00FE5122"/>
    <w:rsid w:val="00FE5C4F"/>
    <w:rsid w:val="00FE5D52"/>
    <w:rsid w:val="00FE7191"/>
    <w:rsid w:val="00FF0795"/>
    <w:rsid w:val="00FF2A4B"/>
    <w:rsid w:val="00FF2D3C"/>
    <w:rsid w:val="00FF3E4E"/>
    <w:rsid w:val="00FF49EF"/>
    <w:rsid w:val="00FF602C"/>
    <w:rsid w:val="00FF67AC"/>
    <w:rsid w:val="00FF7B54"/>
  </w:rsids>
  <m:mathPr>
    <m:mathFont m:val="Cambria Math"/>
    <m:brkBin m:val="before"/>
    <m:brkBinSub m:val="--"/>
    <m:smallFrac/>
    <m:dispDef/>
    <m:lMargin m:val="0"/>
    <m:rMargin m:val="0"/>
    <m:defJc m:val="centerGroup"/>
    <m:wrapRight/>
    <m:intLim m:val="subSup"/>
    <m:naryLim m:val="subSup"/>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B0A469"/>
  <w15:docId w15:val="{0CA58843-753E-44D9-A197-839326468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FD5"/>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046A06"/>
    <w:rPr>
      <w:color w:val="808080"/>
    </w:rPr>
  </w:style>
  <w:style w:type="character" w:customStyle="1" w:styleId="negrita">
    <w:name w:val="negrita"/>
    <w:basedOn w:val="Fuentedeprrafopredeter"/>
    <w:rsid w:val="000D44CA"/>
  </w:style>
  <w:style w:type="character" w:styleId="Hipervnculovisitado">
    <w:name w:val="FollowedHyperlink"/>
    <w:basedOn w:val="Fuentedeprrafopredeter"/>
    <w:rsid w:val="005E30B1"/>
    <w:rPr>
      <w:color w:val="800080" w:themeColor="followedHyperlink"/>
      <w:u w:val="single"/>
    </w:rPr>
  </w:style>
  <w:style w:type="table" w:styleId="Tabladecuadrcula1clara-nfasis3">
    <w:name w:val="Grid Table 1 Light Accent 3"/>
    <w:basedOn w:val="Tablanormal"/>
    <w:uiPriority w:val="46"/>
    <w:rsid w:val="008E414B"/>
    <w:pPr>
      <w:spacing w:after="0"/>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8E414B"/>
    <w:pPr>
      <w:spacing w:after="0"/>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3486202">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323252">
      <w:bodyDiv w:val="1"/>
      <w:marLeft w:val="0"/>
      <w:marRight w:val="0"/>
      <w:marTop w:val="0"/>
      <w:marBottom w:val="0"/>
      <w:divBdr>
        <w:top w:val="none" w:sz="0" w:space="0" w:color="auto"/>
        <w:left w:val="none" w:sz="0" w:space="0" w:color="auto"/>
        <w:bottom w:val="none" w:sz="0" w:space="0" w:color="auto"/>
        <w:right w:val="none" w:sz="0" w:space="0" w:color="auto"/>
      </w:divBdr>
      <w:divsChild>
        <w:div w:id="1113329153">
          <w:marLeft w:val="0"/>
          <w:marRight w:val="0"/>
          <w:marTop w:val="0"/>
          <w:marBottom w:val="0"/>
          <w:divBdr>
            <w:top w:val="none" w:sz="0" w:space="0" w:color="auto"/>
            <w:left w:val="none" w:sz="0" w:space="0" w:color="auto"/>
            <w:bottom w:val="none" w:sz="0" w:space="0" w:color="auto"/>
            <w:right w:val="none" w:sz="0" w:space="0" w:color="auto"/>
          </w:divBdr>
          <w:divsChild>
            <w:div w:id="1999728029">
              <w:marLeft w:val="0"/>
              <w:marRight w:val="0"/>
              <w:marTop w:val="0"/>
              <w:marBottom w:val="0"/>
              <w:divBdr>
                <w:top w:val="none" w:sz="0" w:space="0" w:color="auto"/>
                <w:left w:val="none" w:sz="0" w:space="0" w:color="auto"/>
                <w:bottom w:val="none" w:sz="0" w:space="0" w:color="auto"/>
                <w:right w:val="none" w:sz="0" w:space="0" w:color="auto"/>
              </w:divBdr>
              <w:divsChild>
                <w:div w:id="13591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2010027">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84" Type="http://schemas.microsoft.com/office/2011/relationships/people" Target="people.xml"/><Relationship Id="rId16" Type="http://schemas.openxmlformats.org/officeDocument/2006/relationships/image" Target="media/image4.png"/><Relationship Id="rId11"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hyperlink" Target="http://www.cimat.mx/~gil/docencia/2010/elementales/cap2.pdf"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gaussianos.com/la-ecuacion-del-logo-de-batman-en-mathematica/"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hyperlink" Target="http://iesaricel.org/rafanogal/funciones/funciones-archivos/composicion.gif" TargetMode="Externa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hyperlink" Target="http://www.antioquiadigital.edu.co/Demostraciones-interactivas-de-Geogebra/construccion-de-la-grafica-de-la-funcion-coseno.html" TargetMode="External"/><Relationship Id="rId80" Type="http://schemas.openxmlformats.org/officeDocument/2006/relationships/hyperlink" Target="http://www.ciens.ula.ve/matematica/publicaciones/guias/servicio_docente/maria_victoria/rectas.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59.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1.png"/><Relationship Id="rId28" Type="http://schemas.openxmlformats.org/officeDocument/2006/relationships/hyperlink" Target="http://gaussianos.com/la-ecuacion-del-logo-de-batman-en-mathematica/"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quiz.uprm.edu/tutorial_es/division_polinomios/Dpolinomios_home.html" TargetMode="External"/><Relationship Id="rId73" Type="http://schemas.openxmlformats.org/officeDocument/2006/relationships/image" Target="media/image57.png"/><Relationship Id="rId78" Type="http://schemas.openxmlformats.org/officeDocument/2006/relationships/hyperlink" Target="http://recursostic.educacion.es/multidisciplinar/itfor/web/sites/default/files/recursos/coordenadascartesianas/sec/MATE30_imprimible_alumnado.pdf" TargetMode="External"/><Relationship Id="rId8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oleObject" Target="embeddings/oleObject2.bin"/><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61" Type="http://schemas.openxmlformats.org/officeDocument/2006/relationships/image" Target="media/image47.png"/><Relationship Id="rId82"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9FE59-AB81-42DD-AA7E-58D17D4F1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2485</TotalTime>
  <Pages>70</Pages>
  <Words>13703</Words>
  <Characters>75372</Characters>
  <Application>Microsoft Office Word</Application>
  <DocSecurity>0</DocSecurity>
  <Lines>628</Lines>
  <Paragraphs>177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88898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Cristhian Andres Bello Rivera</cp:lastModifiedBy>
  <cp:revision>146</cp:revision>
  <dcterms:created xsi:type="dcterms:W3CDTF">2015-04-15T11:38:00Z</dcterms:created>
  <dcterms:modified xsi:type="dcterms:W3CDTF">2015-04-24T00:06:00Z</dcterms:modified>
</cp:coreProperties>
</file>