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shd w:val="clear" w:color="auto" w:fill="FFFFFF"/>
        <w:tblCellMar>
          <w:left w:w="0" w:type="dxa"/>
          <w:right w:w="0" w:type="dxa"/>
        </w:tblCellMar>
        <w:tblLook w:val="04A0" w:firstRow="1" w:lastRow="0" w:firstColumn="1" w:lastColumn="0" w:noHBand="0" w:noVBand="1"/>
      </w:tblPr>
      <w:tblGrid>
        <w:gridCol w:w="1937"/>
        <w:gridCol w:w="6881"/>
      </w:tblGrid>
      <w:tr w:rsidR="00C8051F" w:rsidRPr="006C4628" w14:paraId="53F64FF2" w14:textId="77777777" w:rsidTr="00A56163">
        <w:tc>
          <w:tcPr>
            <w:tcW w:w="193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528E1D48" w14:textId="1A301374" w:rsidR="00C8051F" w:rsidRPr="006C4628" w:rsidRDefault="00C8051F" w:rsidP="00E6040C">
            <w:pPr>
              <w:spacing w:after="0"/>
              <w:rPr>
                <w:rFonts w:ascii="Verdana" w:eastAsia="Times New Roman" w:hAnsi="Verdana" w:cs="Times New Roman"/>
                <w:color w:val="212121"/>
                <w:lang w:val="es-ES" w:eastAsia="es-CO"/>
                <w:rPrChange w:id="0" w:author="chris" w:date="2015-04-19T12:09:00Z">
                  <w:rPr>
                    <w:rFonts w:ascii="Verdana" w:eastAsia="Times New Roman" w:hAnsi="Verdana" w:cs="Times New Roman"/>
                    <w:color w:val="212121"/>
                    <w:lang w:eastAsia="es-CO"/>
                  </w:rPr>
                </w:rPrChange>
              </w:rPr>
            </w:pPr>
            <w:r w:rsidRPr="006C4628">
              <w:rPr>
                <w:rFonts w:ascii="Arial" w:eastAsia="Times New Roman" w:hAnsi="Arial" w:cs="Arial"/>
                <w:color w:val="212121"/>
                <w:lang w:val="es-ES" w:eastAsia="es-CO"/>
                <w:rPrChange w:id="1" w:author="chris" w:date="2015-04-19T12:09:00Z">
                  <w:rPr>
                    <w:rFonts w:ascii="Arial" w:eastAsia="Times New Roman" w:hAnsi="Arial" w:cs="Arial"/>
                    <w:color w:val="212121"/>
                    <w:lang w:val="es-MX" w:eastAsia="es-CO"/>
                  </w:rPr>
                </w:rPrChange>
              </w:rPr>
              <w:t>Título del guion</w:t>
            </w:r>
          </w:p>
        </w:tc>
        <w:tc>
          <w:tcPr>
            <w:tcW w:w="688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31062641" w14:textId="55A2C4DB" w:rsidR="00C8051F" w:rsidRPr="006C4628" w:rsidRDefault="00C8051F" w:rsidP="00E6040C">
            <w:pPr>
              <w:spacing w:after="0"/>
              <w:rPr>
                <w:rFonts w:ascii="Verdana" w:eastAsia="Times New Roman" w:hAnsi="Verdana" w:cs="Times New Roman"/>
                <w:color w:val="212121"/>
                <w:lang w:val="es-ES" w:eastAsia="es-CO"/>
                <w:rPrChange w:id="2" w:author="chris" w:date="2015-04-19T12:09:00Z">
                  <w:rPr>
                    <w:rFonts w:ascii="Verdana" w:eastAsia="Times New Roman" w:hAnsi="Verdana" w:cs="Times New Roman"/>
                    <w:color w:val="212121"/>
                    <w:lang w:eastAsia="es-CO"/>
                  </w:rPr>
                </w:rPrChange>
              </w:rPr>
            </w:pPr>
            <w:r w:rsidRPr="006C4628">
              <w:rPr>
                <w:rFonts w:ascii="Arial" w:eastAsia="Times New Roman" w:hAnsi="Arial" w:cs="Arial"/>
                <w:b/>
                <w:bCs/>
                <w:color w:val="212121"/>
                <w:lang w:val="es-ES" w:eastAsia="es-CO"/>
                <w:rPrChange w:id="3" w:author="chris" w:date="2015-04-19T12:09:00Z">
                  <w:rPr>
                    <w:rFonts w:ascii="Arial" w:eastAsia="Times New Roman" w:hAnsi="Arial" w:cs="Arial"/>
                    <w:b/>
                    <w:bCs/>
                    <w:color w:val="212121"/>
                    <w:lang w:val="es-MX" w:eastAsia="es-CO"/>
                  </w:rPr>
                </w:rPrChange>
              </w:rPr>
              <w:t>Los números naturales</w:t>
            </w:r>
          </w:p>
        </w:tc>
      </w:tr>
      <w:tr w:rsidR="00C8051F" w:rsidRPr="006C4628" w14:paraId="554DECAC" w14:textId="77777777" w:rsidTr="00A56163">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B65E9EE" w14:textId="77777777" w:rsidR="00C8051F" w:rsidRPr="006C4628" w:rsidRDefault="00C8051F" w:rsidP="00E6040C">
            <w:pPr>
              <w:spacing w:after="0"/>
              <w:rPr>
                <w:rFonts w:ascii="Verdana" w:eastAsia="Times New Roman" w:hAnsi="Verdana" w:cs="Times New Roman"/>
                <w:color w:val="212121"/>
                <w:lang w:val="es-ES" w:eastAsia="es-CO"/>
                <w:rPrChange w:id="4" w:author="chris" w:date="2015-04-19T12:09:00Z">
                  <w:rPr>
                    <w:rFonts w:ascii="Verdana" w:eastAsia="Times New Roman" w:hAnsi="Verdana" w:cs="Times New Roman"/>
                    <w:color w:val="212121"/>
                    <w:lang w:eastAsia="es-CO"/>
                  </w:rPr>
                </w:rPrChange>
              </w:rPr>
            </w:pPr>
            <w:r w:rsidRPr="006C4628">
              <w:rPr>
                <w:rFonts w:ascii="Arial" w:eastAsia="Times New Roman" w:hAnsi="Arial" w:cs="Arial"/>
                <w:color w:val="212121"/>
                <w:lang w:val="es-ES" w:eastAsia="es-CO"/>
                <w:rPrChange w:id="5" w:author="chris" w:date="2015-04-19T12:09:00Z">
                  <w:rPr>
                    <w:rFonts w:ascii="Arial" w:eastAsia="Times New Roman" w:hAnsi="Arial" w:cs="Arial"/>
                    <w:color w:val="212121"/>
                    <w:lang w:val="es-MX" w:eastAsia="es-CO"/>
                  </w:rPr>
                </w:rPrChange>
              </w:rPr>
              <w:t>Código del guion</w:t>
            </w:r>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7FCC2254" w14:textId="30018BD2" w:rsidR="00C8051F" w:rsidRPr="006C4628" w:rsidRDefault="00C8051F" w:rsidP="00E6040C">
            <w:pPr>
              <w:spacing w:after="0"/>
              <w:rPr>
                <w:rFonts w:ascii="Verdana" w:eastAsia="Times New Roman" w:hAnsi="Verdana" w:cs="Times New Roman"/>
                <w:color w:val="212121"/>
                <w:lang w:val="es-ES" w:eastAsia="es-CO"/>
                <w:rPrChange w:id="6" w:author="chris" w:date="2015-04-19T12:09:00Z">
                  <w:rPr>
                    <w:rFonts w:ascii="Verdana" w:eastAsia="Times New Roman" w:hAnsi="Verdana" w:cs="Times New Roman"/>
                    <w:color w:val="212121"/>
                    <w:lang w:eastAsia="es-CO"/>
                  </w:rPr>
                </w:rPrChange>
              </w:rPr>
            </w:pPr>
            <w:r w:rsidRPr="006C4628">
              <w:rPr>
                <w:rFonts w:ascii="Arial" w:eastAsia="Times New Roman" w:hAnsi="Arial" w:cs="Arial"/>
                <w:color w:val="212121"/>
                <w:lang w:val="es-ES" w:eastAsia="es-CO"/>
                <w:rPrChange w:id="7" w:author="chris" w:date="2015-04-19T12:09:00Z">
                  <w:rPr>
                    <w:rFonts w:ascii="Arial" w:eastAsia="Times New Roman" w:hAnsi="Arial" w:cs="Arial"/>
                    <w:color w:val="212121"/>
                    <w:lang w:val="es-MX" w:eastAsia="es-CO"/>
                  </w:rPr>
                </w:rPrChange>
              </w:rPr>
              <w:t>MA_04_02_CO</w:t>
            </w:r>
          </w:p>
        </w:tc>
      </w:tr>
      <w:tr w:rsidR="00C8051F" w:rsidRPr="006C4628" w14:paraId="28982E23" w14:textId="77777777" w:rsidTr="00A56163">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97D5B93" w14:textId="77777777" w:rsidR="00C8051F" w:rsidRPr="006C4628" w:rsidRDefault="00C8051F" w:rsidP="00E6040C">
            <w:pPr>
              <w:spacing w:after="0"/>
              <w:rPr>
                <w:rFonts w:ascii="Verdana" w:eastAsia="Times New Roman" w:hAnsi="Verdana" w:cs="Times New Roman"/>
                <w:color w:val="212121"/>
                <w:lang w:val="es-ES" w:eastAsia="es-CO"/>
                <w:rPrChange w:id="8" w:author="chris" w:date="2015-04-19T12:09:00Z">
                  <w:rPr>
                    <w:rFonts w:ascii="Verdana" w:eastAsia="Times New Roman" w:hAnsi="Verdana" w:cs="Times New Roman"/>
                    <w:color w:val="212121"/>
                    <w:lang w:eastAsia="es-CO"/>
                  </w:rPr>
                </w:rPrChange>
              </w:rPr>
            </w:pPr>
            <w:r w:rsidRPr="006C4628">
              <w:rPr>
                <w:rFonts w:ascii="Arial" w:eastAsia="Times New Roman" w:hAnsi="Arial" w:cs="Arial"/>
                <w:color w:val="212121"/>
                <w:lang w:val="es-ES" w:eastAsia="es-CO"/>
                <w:rPrChange w:id="9" w:author="chris" w:date="2015-04-19T12:09:00Z">
                  <w:rPr>
                    <w:rFonts w:ascii="Arial" w:eastAsia="Times New Roman" w:hAnsi="Arial" w:cs="Arial"/>
                    <w:color w:val="212121"/>
                    <w:lang w:val="es-MX" w:eastAsia="es-CO"/>
                  </w:rPr>
                </w:rPrChange>
              </w:rPr>
              <w:t>Descripción</w:t>
            </w:r>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92EEF1E" w14:textId="36171E9F" w:rsidR="00C8051F" w:rsidRPr="006C4628" w:rsidRDefault="00A56163" w:rsidP="00A56163">
            <w:pPr>
              <w:tabs>
                <w:tab w:val="right" w:pos="8498"/>
              </w:tabs>
              <w:spacing w:after="0"/>
              <w:rPr>
                <w:rFonts w:ascii="Arial" w:hAnsi="Arial" w:cs="Arial"/>
                <w:lang w:val="es-ES"/>
                <w:rPrChange w:id="10" w:author="chris" w:date="2015-04-19T12:09:00Z">
                  <w:rPr>
                    <w:rFonts w:ascii="Arial" w:hAnsi="Arial" w:cs="Arial"/>
                  </w:rPr>
                </w:rPrChange>
              </w:rPr>
            </w:pPr>
            <w:r w:rsidRPr="006C4628">
              <w:rPr>
                <w:rFonts w:ascii="Arial" w:hAnsi="Arial" w:cs="Arial"/>
                <w:lang w:val="es-ES"/>
                <w:rPrChange w:id="11" w:author="chris" w:date="2015-04-19T12:09:00Z">
                  <w:rPr>
                    <w:rFonts w:ascii="Arial" w:hAnsi="Arial" w:cs="Arial"/>
                  </w:rPr>
                </w:rPrChange>
              </w:rPr>
              <w:t xml:space="preserve">Los números naturales son muy importantes en la vida cotidiana. </w:t>
            </w:r>
            <w:del w:id="12" w:author="chris" w:date="2015-04-18T21:19:00Z">
              <w:r w:rsidRPr="006C4628" w:rsidDel="002249D9">
                <w:rPr>
                  <w:rFonts w:ascii="Arial" w:hAnsi="Arial" w:cs="Arial"/>
                  <w:lang w:val="es-ES"/>
                  <w:rPrChange w:id="13" w:author="chris" w:date="2015-04-19T12:09:00Z">
                    <w:rPr>
                      <w:rFonts w:ascii="Arial" w:hAnsi="Arial" w:cs="Arial"/>
                    </w:rPr>
                  </w:rPrChange>
                </w:rPr>
                <w:delText xml:space="preserve"> </w:delText>
              </w:r>
            </w:del>
            <w:r w:rsidR="00C8051F" w:rsidRPr="006C4628">
              <w:rPr>
                <w:rFonts w:ascii="Arial" w:hAnsi="Arial" w:cs="Arial"/>
                <w:lang w:val="es-ES"/>
                <w:rPrChange w:id="14" w:author="chris" w:date="2015-04-19T12:09:00Z">
                  <w:rPr>
                    <w:rFonts w:ascii="Arial" w:hAnsi="Arial" w:cs="Arial"/>
                  </w:rPr>
                </w:rPrChange>
              </w:rPr>
              <w:t>Conoce sus usos y propiedades, aprende a comparar</w:t>
            </w:r>
            <w:ins w:id="15" w:author="chris" w:date="2015-04-18T20:53:00Z">
              <w:r w:rsidR="006E1012" w:rsidRPr="006C4628">
                <w:rPr>
                  <w:rFonts w:ascii="Arial" w:hAnsi="Arial" w:cs="Arial"/>
                  <w:lang w:val="es-ES"/>
                  <w:rPrChange w:id="16" w:author="chris" w:date="2015-04-19T12:09:00Z">
                    <w:rPr>
                      <w:rFonts w:ascii="Arial" w:hAnsi="Arial" w:cs="Arial"/>
                    </w:rPr>
                  </w:rPrChange>
                </w:rPr>
                <w:t>,</w:t>
              </w:r>
            </w:ins>
            <w:del w:id="17" w:author="chris" w:date="2015-04-18T20:53:00Z">
              <w:r w:rsidR="00C8051F" w:rsidRPr="006C4628" w:rsidDel="006E1012">
                <w:rPr>
                  <w:rFonts w:ascii="Arial" w:hAnsi="Arial" w:cs="Arial"/>
                  <w:lang w:val="es-ES"/>
                  <w:rPrChange w:id="18" w:author="chris" w:date="2015-04-19T12:09:00Z">
                    <w:rPr>
                      <w:rFonts w:ascii="Arial" w:hAnsi="Arial" w:cs="Arial"/>
                    </w:rPr>
                  </w:rPrChange>
                </w:rPr>
                <w:delText>los y</w:delText>
              </w:r>
            </w:del>
            <w:r w:rsidR="00C8051F" w:rsidRPr="006C4628">
              <w:rPr>
                <w:rFonts w:ascii="Arial" w:hAnsi="Arial" w:cs="Arial"/>
                <w:lang w:val="es-ES"/>
                <w:rPrChange w:id="19" w:author="chris" w:date="2015-04-19T12:09:00Z">
                  <w:rPr>
                    <w:rFonts w:ascii="Arial" w:hAnsi="Arial" w:cs="Arial"/>
                  </w:rPr>
                </w:rPrChange>
              </w:rPr>
              <w:t xml:space="preserve"> ordenar</w:t>
            </w:r>
            <w:del w:id="20" w:author="chris" w:date="2015-04-18T20:53:00Z">
              <w:r w:rsidR="00C8051F" w:rsidRPr="006C4628" w:rsidDel="006E1012">
                <w:rPr>
                  <w:rFonts w:ascii="Arial" w:hAnsi="Arial" w:cs="Arial"/>
                  <w:lang w:val="es-ES"/>
                  <w:rPrChange w:id="21" w:author="chris" w:date="2015-04-19T12:09:00Z">
                    <w:rPr>
                      <w:rFonts w:ascii="Arial" w:hAnsi="Arial" w:cs="Arial"/>
                    </w:rPr>
                  </w:rPrChange>
                </w:rPr>
                <w:delText>los</w:delText>
              </w:r>
            </w:del>
            <w:r w:rsidR="00C8051F" w:rsidRPr="006C4628">
              <w:rPr>
                <w:rFonts w:ascii="Arial" w:hAnsi="Arial" w:cs="Arial"/>
                <w:lang w:val="es-ES"/>
                <w:rPrChange w:id="22" w:author="chris" w:date="2015-04-19T12:09:00Z">
                  <w:rPr>
                    <w:rFonts w:ascii="Arial" w:hAnsi="Arial" w:cs="Arial"/>
                  </w:rPr>
                </w:rPrChange>
              </w:rPr>
              <w:t xml:space="preserve">, </w:t>
            </w:r>
            <w:del w:id="23" w:author="chris" w:date="2015-04-18T20:53:00Z">
              <w:r w:rsidR="00C8051F" w:rsidRPr="006C4628" w:rsidDel="006E1012">
                <w:rPr>
                  <w:rFonts w:ascii="Arial" w:hAnsi="Arial" w:cs="Arial"/>
                  <w:lang w:val="es-ES"/>
                  <w:rPrChange w:id="24" w:author="chris" w:date="2015-04-19T12:09:00Z">
                    <w:rPr>
                      <w:rFonts w:ascii="Arial" w:hAnsi="Arial" w:cs="Arial"/>
                    </w:rPr>
                  </w:rPrChange>
                </w:rPr>
                <w:delText xml:space="preserve">a </w:delText>
              </w:r>
            </w:del>
            <w:r w:rsidR="00C8051F" w:rsidRPr="006C4628">
              <w:rPr>
                <w:rFonts w:ascii="Arial" w:hAnsi="Arial" w:cs="Arial"/>
                <w:lang w:val="es-ES"/>
                <w:rPrChange w:id="25" w:author="chris" w:date="2015-04-19T12:09:00Z">
                  <w:rPr>
                    <w:rFonts w:ascii="Arial" w:hAnsi="Arial" w:cs="Arial"/>
                  </w:rPr>
                </w:rPrChange>
              </w:rPr>
              <w:t>redondear</w:t>
            </w:r>
            <w:ins w:id="26" w:author="chris" w:date="2015-04-18T20:54:00Z">
              <w:r w:rsidR="006E1012" w:rsidRPr="006C4628">
                <w:rPr>
                  <w:rFonts w:ascii="Arial" w:hAnsi="Arial" w:cs="Arial"/>
                  <w:lang w:val="es-ES"/>
                  <w:rPrChange w:id="27" w:author="chris" w:date="2015-04-19T12:09:00Z">
                    <w:rPr>
                      <w:rFonts w:ascii="Arial" w:hAnsi="Arial" w:cs="Arial"/>
                    </w:rPr>
                  </w:rPrChange>
                </w:rPr>
                <w:t xml:space="preserve"> estos</w:t>
              </w:r>
            </w:ins>
            <w:r w:rsidR="00C8051F" w:rsidRPr="006C4628">
              <w:rPr>
                <w:rFonts w:ascii="Arial" w:hAnsi="Arial" w:cs="Arial"/>
                <w:lang w:val="es-ES"/>
                <w:rPrChange w:id="28" w:author="chris" w:date="2015-04-19T12:09:00Z">
                  <w:rPr>
                    <w:rFonts w:ascii="Arial" w:hAnsi="Arial" w:cs="Arial"/>
                  </w:rPr>
                </w:rPrChange>
              </w:rPr>
              <w:t xml:space="preserve"> y </w:t>
            </w:r>
            <w:r w:rsidRPr="006C4628">
              <w:rPr>
                <w:rFonts w:ascii="Arial" w:hAnsi="Arial" w:cs="Arial"/>
                <w:lang w:val="es-ES"/>
                <w:rPrChange w:id="29" w:author="chris" w:date="2015-04-19T12:09:00Z">
                  <w:rPr>
                    <w:rFonts w:ascii="Arial" w:hAnsi="Arial" w:cs="Arial"/>
                  </w:rPr>
                </w:rPrChange>
              </w:rPr>
              <w:t>finalmente,</w:t>
            </w:r>
            <w:ins w:id="30" w:author="chris" w:date="2015-04-18T21:19:00Z">
              <w:r w:rsidR="002249D9" w:rsidRPr="006C4628">
                <w:rPr>
                  <w:rFonts w:ascii="Arial" w:hAnsi="Arial" w:cs="Arial"/>
                  <w:lang w:val="es-ES"/>
                  <w:rPrChange w:id="31" w:author="chris" w:date="2015-04-19T12:09:00Z">
                    <w:rPr>
                      <w:rFonts w:ascii="Arial" w:hAnsi="Arial" w:cs="Arial"/>
                    </w:rPr>
                  </w:rPrChange>
                </w:rPr>
                <w:t xml:space="preserve"> conoce</w:t>
              </w:r>
            </w:ins>
            <w:r w:rsidRPr="006C4628">
              <w:rPr>
                <w:rFonts w:ascii="Arial" w:hAnsi="Arial" w:cs="Arial"/>
                <w:lang w:val="es-ES"/>
                <w:rPrChange w:id="32" w:author="chris" w:date="2015-04-19T12:09:00Z">
                  <w:rPr>
                    <w:rFonts w:ascii="Arial" w:hAnsi="Arial" w:cs="Arial"/>
                  </w:rPr>
                </w:rPrChange>
              </w:rPr>
              <w:t xml:space="preserve"> </w:t>
            </w:r>
            <w:r w:rsidR="00C8051F" w:rsidRPr="006C4628">
              <w:rPr>
                <w:rFonts w:ascii="Arial" w:hAnsi="Arial" w:cs="Arial"/>
                <w:lang w:val="es-ES"/>
                <w:rPrChange w:id="33" w:author="chris" w:date="2015-04-19T12:09:00Z">
                  <w:rPr>
                    <w:rFonts w:ascii="Arial" w:hAnsi="Arial" w:cs="Arial"/>
                  </w:rPr>
                </w:rPrChange>
              </w:rPr>
              <w:t>otros sistemas de numeración.</w:t>
            </w:r>
          </w:p>
        </w:tc>
      </w:tr>
    </w:tbl>
    <w:p w14:paraId="3B5BF9E2" w14:textId="77777777" w:rsidR="00C8051F" w:rsidRPr="006C4628" w:rsidRDefault="00C8051F" w:rsidP="00E6040C">
      <w:pPr>
        <w:tabs>
          <w:tab w:val="right" w:pos="8498"/>
        </w:tabs>
        <w:spacing w:after="0"/>
        <w:rPr>
          <w:rFonts w:ascii="Arial" w:hAnsi="Arial" w:cs="Arial"/>
          <w:lang w:val="es-ES"/>
          <w:rPrChange w:id="34" w:author="chris" w:date="2015-04-19T12:09:00Z">
            <w:rPr>
              <w:rFonts w:ascii="Arial" w:hAnsi="Arial" w:cs="Arial"/>
            </w:rPr>
          </w:rPrChange>
        </w:rPr>
      </w:pPr>
    </w:p>
    <w:p w14:paraId="2A60106E" w14:textId="77777777" w:rsidR="008B3C85" w:rsidRPr="006C4628" w:rsidRDefault="008B3C85" w:rsidP="00E6040C">
      <w:pPr>
        <w:tabs>
          <w:tab w:val="right" w:pos="8498"/>
        </w:tabs>
        <w:spacing w:after="0"/>
        <w:rPr>
          <w:rFonts w:ascii="Arial" w:hAnsi="Arial" w:cs="Arial"/>
          <w:highlight w:val="yellow"/>
          <w:lang w:val="es-ES"/>
          <w:rPrChange w:id="35" w:author="chris" w:date="2015-04-19T12:09:00Z">
            <w:rPr>
              <w:rFonts w:ascii="Arial" w:hAnsi="Arial" w:cs="Arial"/>
              <w:highlight w:val="yellow"/>
            </w:rPr>
          </w:rPrChange>
        </w:rPr>
      </w:pPr>
    </w:p>
    <w:p w14:paraId="16B58F33" w14:textId="182976FA" w:rsidR="002973CB" w:rsidRPr="006C4628" w:rsidRDefault="00081745" w:rsidP="00E6040C">
      <w:pPr>
        <w:tabs>
          <w:tab w:val="right" w:pos="8498"/>
        </w:tabs>
        <w:spacing w:after="0"/>
        <w:rPr>
          <w:rFonts w:ascii="Arial" w:hAnsi="Arial" w:cs="Arial"/>
          <w:b/>
          <w:lang w:val="es-ES"/>
          <w:rPrChange w:id="36" w:author="chris" w:date="2015-04-19T12:09:00Z">
            <w:rPr>
              <w:rFonts w:ascii="Arial" w:hAnsi="Arial" w:cs="Arial"/>
              <w:b/>
            </w:rPr>
          </w:rPrChange>
        </w:rPr>
      </w:pPr>
      <w:r w:rsidRPr="006C4628">
        <w:rPr>
          <w:rFonts w:ascii="Arial" w:hAnsi="Arial" w:cs="Arial"/>
          <w:highlight w:val="yellow"/>
          <w:lang w:val="es-ES"/>
          <w:rPrChange w:id="37" w:author="chris" w:date="2015-04-19T12:09:00Z">
            <w:rPr>
              <w:rFonts w:ascii="Arial" w:hAnsi="Arial" w:cs="Arial"/>
              <w:highlight w:val="yellow"/>
            </w:rPr>
          </w:rPrChange>
        </w:rPr>
        <w:t>[SECCIÓN 1]</w:t>
      </w:r>
      <w:r w:rsidR="00616DBC" w:rsidRPr="006C4628">
        <w:rPr>
          <w:rFonts w:ascii="Arial" w:hAnsi="Arial" w:cs="Arial"/>
          <w:lang w:val="es-ES"/>
          <w:rPrChange w:id="38" w:author="chris" w:date="2015-04-19T12:09:00Z">
            <w:rPr>
              <w:rFonts w:ascii="Arial" w:hAnsi="Arial" w:cs="Arial"/>
            </w:rPr>
          </w:rPrChange>
        </w:rPr>
        <w:t xml:space="preserve"> </w:t>
      </w:r>
      <w:r w:rsidRPr="006C4628">
        <w:rPr>
          <w:rFonts w:ascii="Arial" w:hAnsi="Arial" w:cs="Arial"/>
          <w:b/>
          <w:lang w:val="es-ES"/>
          <w:rPrChange w:id="39" w:author="chris" w:date="2015-04-19T12:09:00Z">
            <w:rPr>
              <w:rFonts w:ascii="Arial" w:hAnsi="Arial" w:cs="Arial"/>
              <w:b/>
            </w:rPr>
          </w:rPrChange>
        </w:rPr>
        <w:t>1</w:t>
      </w:r>
      <w:r w:rsidR="002973CB" w:rsidRPr="006C4628">
        <w:rPr>
          <w:rFonts w:ascii="Arial" w:hAnsi="Arial" w:cs="Arial"/>
          <w:b/>
          <w:lang w:val="es-ES"/>
          <w:rPrChange w:id="40" w:author="chris" w:date="2015-04-19T12:09:00Z">
            <w:rPr>
              <w:rFonts w:ascii="Arial" w:hAnsi="Arial" w:cs="Arial"/>
              <w:b/>
            </w:rPr>
          </w:rPrChange>
        </w:rPr>
        <w:t xml:space="preserve"> </w:t>
      </w:r>
      <w:r w:rsidR="00CE5192" w:rsidRPr="006C4628">
        <w:rPr>
          <w:rFonts w:ascii="Arial" w:hAnsi="Arial" w:cs="Arial"/>
          <w:b/>
          <w:lang w:val="es-ES"/>
          <w:rPrChange w:id="41" w:author="chris" w:date="2015-04-19T12:09:00Z">
            <w:rPr>
              <w:rFonts w:ascii="Arial" w:hAnsi="Arial" w:cs="Arial"/>
              <w:b/>
            </w:rPr>
          </w:rPrChange>
        </w:rPr>
        <w:t>Los números naturales</w:t>
      </w:r>
    </w:p>
    <w:p w14:paraId="17DA7638" w14:textId="77777777" w:rsidR="00D408F4" w:rsidRPr="006C4628" w:rsidRDefault="00D408F4" w:rsidP="00E6040C">
      <w:pPr>
        <w:spacing w:after="0"/>
        <w:rPr>
          <w:rFonts w:ascii="Arial" w:hAnsi="Arial" w:cs="Arial"/>
          <w:lang w:val="es-ES"/>
          <w:rPrChange w:id="42" w:author="chris" w:date="2015-04-19T12:09:00Z">
            <w:rPr>
              <w:rFonts w:ascii="Arial" w:hAnsi="Arial" w:cs="Arial"/>
            </w:rPr>
          </w:rPrChange>
        </w:rPr>
      </w:pPr>
    </w:p>
    <w:p w14:paraId="7C60C08C" w14:textId="2FFE8CB5" w:rsidR="005C1539" w:rsidRPr="006C4628" w:rsidRDefault="00D37343" w:rsidP="00E6040C">
      <w:pPr>
        <w:spacing w:after="0"/>
        <w:rPr>
          <w:rFonts w:ascii="Arial" w:hAnsi="Arial" w:cs="Arial"/>
          <w:color w:val="000000"/>
          <w:lang w:val="es-ES"/>
          <w:rPrChange w:id="43" w:author="chris" w:date="2015-04-19T12:09:00Z">
            <w:rPr>
              <w:rFonts w:ascii="Arial" w:hAnsi="Arial" w:cs="Arial"/>
              <w:color w:val="000000"/>
              <w:lang w:val="es-ES"/>
            </w:rPr>
          </w:rPrChange>
        </w:rPr>
      </w:pPr>
      <w:r w:rsidRPr="006C4628">
        <w:rPr>
          <w:rFonts w:ascii="Arial" w:hAnsi="Arial" w:cs="Arial"/>
          <w:color w:val="000000"/>
          <w:lang w:val="es-ES"/>
          <w:rPrChange w:id="44" w:author="chris" w:date="2015-04-19T12:09:00Z">
            <w:rPr>
              <w:rFonts w:ascii="Arial" w:hAnsi="Arial" w:cs="Arial"/>
              <w:color w:val="000000"/>
              <w:lang w:val="es-ES"/>
            </w:rPr>
          </w:rPrChange>
        </w:rPr>
        <w:t xml:space="preserve">Los </w:t>
      </w:r>
      <w:r w:rsidRPr="006C4628">
        <w:rPr>
          <w:rFonts w:ascii="Arial" w:hAnsi="Arial" w:cs="Arial"/>
          <w:b/>
          <w:color w:val="000000"/>
          <w:lang w:val="es-ES"/>
          <w:rPrChange w:id="45" w:author="chris" w:date="2015-04-19T12:09:00Z">
            <w:rPr>
              <w:rFonts w:ascii="Arial" w:hAnsi="Arial" w:cs="Arial"/>
              <w:b/>
              <w:color w:val="000000"/>
              <w:lang w:val="es-ES"/>
            </w:rPr>
          </w:rPrChange>
        </w:rPr>
        <w:t>números naturales</w:t>
      </w:r>
      <w:r w:rsidRPr="006C4628">
        <w:rPr>
          <w:rFonts w:ascii="Arial" w:hAnsi="Arial" w:cs="Arial"/>
          <w:color w:val="000000"/>
          <w:lang w:val="es-ES"/>
          <w:rPrChange w:id="46" w:author="chris" w:date="2015-04-19T12:09:00Z">
            <w:rPr>
              <w:rFonts w:ascii="Arial" w:hAnsi="Arial" w:cs="Arial"/>
              <w:color w:val="000000"/>
              <w:lang w:val="es-ES"/>
            </w:rPr>
          </w:rPrChange>
        </w:rPr>
        <w:t xml:space="preserve"> </w:t>
      </w:r>
      <w:r w:rsidR="00A56163" w:rsidRPr="006C4628">
        <w:rPr>
          <w:rFonts w:ascii="Arial" w:hAnsi="Arial" w:cs="Arial"/>
          <w:color w:val="000000"/>
          <w:lang w:val="es-ES"/>
          <w:rPrChange w:id="47" w:author="chris" w:date="2015-04-19T12:09:00Z">
            <w:rPr>
              <w:rFonts w:ascii="Arial" w:hAnsi="Arial" w:cs="Arial"/>
              <w:color w:val="000000"/>
              <w:lang w:val="es-ES"/>
            </w:rPr>
          </w:rPrChange>
        </w:rPr>
        <w:t>tienen muchos usos en la vida cotidiana</w:t>
      </w:r>
      <w:r w:rsidR="0039311E" w:rsidRPr="006C4628">
        <w:rPr>
          <w:rFonts w:ascii="Arial" w:hAnsi="Arial" w:cs="Arial"/>
          <w:b/>
          <w:color w:val="000000"/>
          <w:lang w:val="es-ES"/>
          <w:rPrChange w:id="48" w:author="chris" w:date="2015-04-19T12:09:00Z">
            <w:rPr>
              <w:rFonts w:ascii="Arial" w:hAnsi="Arial" w:cs="Arial"/>
              <w:b/>
              <w:color w:val="000000"/>
              <w:lang w:val="es-ES"/>
            </w:rPr>
          </w:rPrChange>
        </w:rPr>
        <w:t xml:space="preserve">. </w:t>
      </w:r>
      <w:r w:rsidR="00097B62" w:rsidRPr="006C4628">
        <w:rPr>
          <w:rFonts w:ascii="Arial" w:hAnsi="Arial" w:cs="Arial"/>
          <w:color w:val="000000"/>
          <w:lang w:val="es-ES"/>
          <w:rPrChange w:id="49" w:author="chris" w:date="2015-04-19T12:09:00Z">
            <w:rPr>
              <w:rFonts w:ascii="Arial" w:hAnsi="Arial" w:cs="Arial"/>
              <w:color w:val="000000"/>
              <w:lang w:val="es-ES"/>
            </w:rPr>
          </w:rPrChange>
        </w:rPr>
        <w:t>Por ejemplo, los aplicamos para</w:t>
      </w:r>
      <w:r w:rsidRPr="006C4628">
        <w:rPr>
          <w:rFonts w:ascii="Arial" w:hAnsi="Arial" w:cs="Arial"/>
          <w:color w:val="000000"/>
          <w:lang w:val="es-ES"/>
          <w:rPrChange w:id="50" w:author="chris" w:date="2015-04-19T12:09:00Z">
            <w:rPr>
              <w:rFonts w:ascii="Arial" w:hAnsi="Arial" w:cs="Arial"/>
              <w:color w:val="000000"/>
              <w:lang w:val="es-ES"/>
            </w:rPr>
          </w:rPrChange>
        </w:rPr>
        <w:t xml:space="preserve"> </w:t>
      </w:r>
      <w:r w:rsidRPr="006C4628">
        <w:rPr>
          <w:rFonts w:ascii="Arial" w:hAnsi="Arial" w:cs="Arial"/>
          <w:b/>
          <w:color w:val="000000"/>
          <w:lang w:val="es-ES"/>
          <w:rPrChange w:id="51" w:author="chris" w:date="2015-04-19T12:09:00Z">
            <w:rPr>
              <w:rFonts w:ascii="Arial" w:hAnsi="Arial" w:cs="Arial"/>
              <w:b/>
              <w:color w:val="000000"/>
              <w:lang w:val="es-ES"/>
            </w:rPr>
          </w:rPrChange>
        </w:rPr>
        <w:t>numerar</w:t>
      </w:r>
      <w:r w:rsidRPr="006C4628">
        <w:rPr>
          <w:rFonts w:ascii="Arial" w:hAnsi="Arial" w:cs="Arial"/>
          <w:color w:val="000000"/>
          <w:lang w:val="es-ES"/>
          <w:rPrChange w:id="52" w:author="chris" w:date="2015-04-19T12:09:00Z">
            <w:rPr>
              <w:rFonts w:ascii="Arial" w:hAnsi="Arial" w:cs="Arial"/>
              <w:color w:val="000000"/>
              <w:lang w:val="es-ES"/>
            </w:rPr>
          </w:rPrChange>
        </w:rPr>
        <w:t xml:space="preserve"> los edificios de una </w:t>
      </w:r>
      <w:r w:rsidR="00A631CE" w:rsidRPr="006C4628">
        <w:rPr>
          <w:rFonts w:ascii="Arial" w:hAnsi="Arial" w:cs="Arial"/>
          <w:color w:val="000000"/>
          <w:lang w:val="es-ES"/>
          <w:rPrChange w:id="53" w:author="chris" w:date="2015-04-19T12:09:00Z">
            <w:rPr>
              <w:rFonts w:ascii="Arial" w:hAnsi="Arial" w:cs="Arial"/>
              <w:color w:val="000000"/>
              <w:lang w:val="es-ES"/>
            </w:rPr>
          </w:rPrChange>
        </w:rPr>
        <w:t>calle o lo</w:t>
      </w:r>
      <w:r w:rsidRPr="006C4628">
        <w:rPr>
          <w:rFonts w:ascii="Arial" w:hAnsi="Arial" w:cs="Arial"/>
          <w:color w:val="000000"/>
          <w:lang w:val="es-ES"/>
          <w:rPrChange w:id="54" w:author="chris" w:date="2015-04-19T12:09:00Z">
            <w:rPr>
              <w:rFonts w:ascii="Arial" w:hAnsi="Arial" w:cs="Arial"/>
              <w:color w:val="000000"/>
              <w:lang w:val="es-ES"/>
            </w:rPr>
          </w:rPrChange>
        </w:rPr>
        <w:t xml:space="preserve">s </w:t>
      </w:r>
      <w:r w:rsidR="0039311E" w:rsidRPr="006C4628">
        <w:rPr>
          <w:rFonts w:ascii="Arial" w:hAnsi="Arial" w:cs="Arial"/>
          <w:color w:val="000000"/>
          <w:lang w:val="es-ES"/>
          <w:rPrChange w:id="55" w:author="chris" w:date="2015-04-19T12:09:00Z">
            <w:rPr>
              <w:rFonts w:ascii="Arial" w:hAnsi="Arial" w:cs="Arial"/>
              <w:color w:val="000000"/>
              <w:lang w:val="es-ES"/>
            </w:rPr>
          </w:rPrChange>
        </w:rPr>
        <w:t>estudiantes de un curso en el colegio</w:t>
      </w:r>
      <w:r w:rsidRPr="006C4628">
        <w:rPr>
          <w:rFonts w:ascii="Arial" w:hAnsi="Arial" w:cs="Arial"/>
          <w:color w:val="000000"/>
          <w:lang w:val="es-ES"/>
          <w:rPrChange w:id="56" w:author="chris" w:date="2015-04-19T12:09:00Z">
            <w:rPr>
              <w:rFonts w:ascii="Arial" w:hAnsi="Arial" w:cs="Arial"/>
              <w:color w:val="000000"/>
              <w:lang w:val="es-ES"/>
            </w:rPr>
          </w:rPrChange>
        </w:rPr>
        <w:t>,</w:t>
      </w:r>
      <w:r w:rsidR="0039311E" w:rsidRPr="006C4628">
        <w:rPr>
          <w:rFonts w:ascii="Arial" w:hAnsi="Arial" w:cs="Arial"/>
          <w:color w:val="000000"/>
          <w:lang w:val="es-ES"/>
          <w:rPrChange w:id="57" w:author="chris" w:date="2015-04-19T12:09:00Z">
            <w:rPr>
              <w:rFonts w:ascii="Arial" w:hAnsi="Arial" w:cs="Arial"/>
              <w:color w:val="000000"/>
              <w:lang w:val="es-ES"/>
            </w:rPr>
          </w:rPrChange>
        </w:rPr>
        <w:t xml:space="preserve"> para </w:t>
      </w:r>
      <w:r w:rsidR="00841EBD" w:rsidRPr="006C4628">
        <w:rPr>
          <w:rFonts w:ascii="Arial" w:hAnsi="Arial" w:cs="Arial"/>
          <w:b/>
          <w:color w:val="000000"/>
          <w:lang w:val="es-ES"/>
          <w:rPrChange w:id="58" w:author="chris" w:date="2015-04-19T12:09:00Z">
            <w:rPr>
              <w:rFonts w:ascii="Arial" w:hAnsi="Arial" w:cs="Arial"/>
              <w:b/>
              <w:color w:val="000000"/>
              <w:lang w:val="es-ES"/>
            </w:rPr>
          </w:rPrChange>
        </w:rPr>
        <w:t>ordenar</w:t>
      </w:r>
      <w:r w:rsidR="00841EBD" w:rsidRPr="006C4628">
        <w:rPr>
          <w:rFonts w:ascii="Arial" w:hAnsi="Arial" w:cs="Arial"/>
          <w:color w:val="000000"/>
          <w:lang w:val="es-ES"/>
          <w:rPrChange w:id="59" w:author="chris" w:date="2015-04-19T12:09:00Z">
            <w:rPr>
              <w:rFonts w:ascii="Arial" w:hAnsi="Arial" w:cs="Arial"/>
              <w:color w:val="000000"/>
              <w:lang w:val="es-ES"/>
            </w:rPr>
          </w:rPrChange>
        </w:rPr>
        <w:t xml:space="preserve"> los pu</w:t>
      </w:r>
      <w:r w:rsidR="0039311E" w:rsidRPr="006C4628">
        <w:rPr>
          <w:rFonts w:ascii="Arial" w:hAnsi="Arial" w:cs="Arial"/>
          <w:color w:val="000000"/>
          <w:lang w:val="es-ES"/>
          <w:rPrChange w:id="60" w:author="chris" w:date="2015-04-19T12:09:00Z">
            <w:rPr>
              <w:rFonts w:ascii="Arial" w:hAnsi="Arial" w:cs="Arial"/>
              <w:color w:val="000000"/>
              <w:lang w:val="es-ES"/>
            </w:rPr>
          </w:rPrChange>
        </w:rPr>
        <w:t>estos de llegada en una carrera</w:t>
      </w:r>
      <w:del w:id="61" w:author="chris" w:date="2015-04-19T11:04:00Z">
        <w:r w:rsidR="0039311E" w:rsidRPr="006C4628" w:rsidDel="00383879">
          <w:rPr>
            <w:rFonts w:ascii="Arial" w:hAnsi="Arial" w:cs="Arial"/>
            <w:color w:val="000000"/>
            <w:lang w:val="es-ES"/>
            <w:rPrChange w:id="62" w:author="chris" w:date="2015-04-19T12:09:00Z">
              <w:rPr>
                <w:rFonts w:ascii="Arial" w:hAnsi="Arial" w:cs="Arial"/>
                <w:color w:val="000000"/>
                <w:lang w:val="es-ES"/>
              </w:rPr>
            </w:rPrChange>
          </w:rPr>
          <w:delText>,</w:delText>
        </w:r>
      </w:del>
      <w:r w:rsidRPr="006C4628">
        <w:rPr>
          <w:rFonts w:ascii="Arial" w:hAnsi="Arial" w:cs="Arial"/>
          <w:color w:val="000000"/>
          <w:lang w:val="es-ES"/>
          <w:rPrChange w:id="63" w:author="chris" w:date="2015-04-19T12:09:00Z">
            <w:rPr>
              <w:rFonts w:ascii="Arial" w:hAnsi="Arial" w:cs="Arial"/>
              <w:color w:val="000000"/>
              <w:lang w:val="es-ES"/>
            </w:rPr>
          </w:rPrChange>
        </w:rPr>
        <w:t xml:space="preserve"> </w:t>
      </w:r>
      <w:r w:rsidR="00B07A81" w:rsidRPr="006C4628">
        <w:rPr>
          <w:rFonts w:ascii="Arial" w:hAnsi="Arial" w:cs="Arial"/>
          <w:color w:val="000000"/>
          <w:lang w:val="es-ES"/>
          <w:rPrChange w:id="64" w:author="chris" w:date="2015-04-19T12:09:00Z">
            <w:rPr>
              <w:rFonts w:ascii="Arial" w:hAnsi="Arial" w:cs="Arial"/>
              <w:color w:val="000000"/>
              <w:lang w:val="es-ES"/>
            </w:rPr>
          </w:rPrChange>
        </w:rPr>
        <w:t xml:space="preserve">o </w:t>
      </w:r>
      <w:r w:rsidRPr="006C4628">
        <w:rPr>
          <w:rFonts w:ascii="Arial" w:hAnsi="Arial" w:cs="Arial"/>
          <w:color w:val="000000"/>
          <w:lang w:val="es-ES"/>
          <w:rPrChange w:id="65" w:author="chris" w:date="2015-04-19T12:09:00Z">
            <w:rPr>
              <w:rFonts w:ascii="Arial" w:hAnsi="Arial" w:cs="Arial"/>
              <w:color w:val="000000"/>
              <w:lang w:val="es-ES"/>
            </w:rPr>
          </w:rPrChange>
        </w:rPr>
        <w:t xml:space="preserve">para formar </w:t>
      </w:r>
      <w:r w:rsidRPr="006C4628">
        <w:rPr>
          <w:rFonts w:ascii="Arial" w:hAnsi="Arial" w:cs="Arial"/>
          <w:b/>
          <w:color w:val="000000"/>
          <w:lang w:val="es-ES"/>
          <w:rPrChange w:id="66" w:author="chris" w:date="2015-04-19T12:09:00Z">
            <w:rPr>
              <w:rFonts w:ascii="Arial" w:hAnsi="Arial" w:cs="Arial"/>
              <w:b/>
              <w:color w:val="000000"/>
              <w:lang w:val="es-ES"/>
            </w:rPr>
          </w:rPrChange>
        </w:rPr>
        <w:t>códigos</w:t>
      </w:r>
      <w:r w:rsidRPr="006C4628">
        <w:rPr>
          <w:rFonts w:ascii="Arial" w:hAnsi="Arial" w:cs="Arial"/>
          <w:color w:val="000000"/>
          <w:lang w:val="es-ES"/>
          <w:rPrChange w:id="67" w:author="chris" w:date="2015-04-19T12:09:00Z">
            <w:rPr>
              <w:rFonts w:ascii="Arial" w:hAnsi="Arial" w:cs="Arial"/>
              <w:color w:val="000000"/>
              <w:lang w:val="es-ES"/>
            </w:rPr>
          </w:rPrChange>
        </w:rPr>
        <w:t xml:space="preserve"> </w:t>
      </w:r>
      <w:r w:rsidRPr="006C4628">
        <w:rPr>
          <w:rFonts w:ascii="Arial" w:hAnsi="Arial" w:cs="Arial"/>
          <w:b/>
          <w:color w:val="000000"/>
          <w:lang w:val="es-ES"/>
          <w:rPrChange w:id="68" w:author="chris" w:date="2015-04-19T12:09:00Z">
            <w:rPr>
              <w:rFonts w:ascii="Arial" w:hAnsi="Arial" w:cs="Arial"/>
              <w:b/>
              <w:color w:val="000000"/>
              <w:lang w:val="es-ES"/>
            </w:rPr>
          </w:rPrChange>
        </w:rPr>
        <w:t>(codificar)</w:t>
      </w:r>
      <w:r w:rsidRPr="006C4628">
        <w:rPr>
          <w:rFonts w:ascii="Arial" w:hAnsi="Arial" w:cs="Arial"/>
          <w:color w:val="000000"/>
          <w:lang w:val="es-ES"/>
          <w:rPrChange w:id="69" w:author="chris" w:date="2015-04-19T12:09:00Z">
            <w:rPr>
              <w:rFonts w:ascii="Arial" w:hAnsi="Arial" w:cs="Arial"/>
              <w:color w:val="000000"/>
              <w:lang w:val="es-ES"/>
            </w:rPr>
          </w:rPrChange>
        </w:rPr>
        <w:t xml:space="preserve"> como el de</w:t>
      </w:r>
      <w:r w:rsidR="007556AE" w:rsidRPr="006C4628">
        <w:rPr>
          <w:rFonts w:ascii="Arial" w:hAnsi="Arial" w:cs="Arial"/>
          <w:color w:val="000000"/>
          <w:lang w:val="es-ES"/>
          <w:rPrChange w:id="70" w:author="chris" w:date="2015-04-19T12:09:00Z">
            <w:rPr>
              <w:rFonts w:ascii="Arial" w:hAnsi="Arial" w:cs="Arial"/>
              <w:color w:val="000000"/>
              <w:lang w:val="es-ES"/>
            </w:rPr>
          </w:rPrChange>
        </w:rPr>
        <w:t xml:space="preserve"> </w:t>
      </w:r>
      <w:r w:rsidRPr="006C4628">
        <w:rPr>
          <w:rFonts w:ascii="Arial" w:hAnsi="Arial" w:cs="Arial"/>
          <w:color w:val="000000"/>
          <w:lang w:val="es-ES"/>
          <w:rPrChange w:id="71" w:author="chris" w:date="2015-04-19T12:09:00Z">
            <w:rPr>
              <w:rFonts w:ascii="Arial" w:hAnsi="Arial" w:cs="Arial"/>
              <w:color w:val="000000"/>
              <w:lang w:val="es-ES"/>
            </w:rPr>
          </w:rPrChange>
        </w:rPr>
        <w:t>l</w:t>
      </w:r>
      <w:r w:rsidR="007556AE" w:rsidRPr="006C4628">
        <w:rPr>
          <w:rFonts w:ascii="Arial" w:hAnsi="Arial" w:cs="Arial"/>
          <w:color w:val="000000"/>
          <w:lang w:val="es-ES"/>
          <w:rPrChange w:id="72" w:author="chris" w:date="2015-04-19T12:09:00Z">
            <w:rPr>
              <w:rFonts w:ascii="Arial" w:hAnsi="Arial" w:cs="Arial"/>
              <w:color w:val="000000"/>
              <w:lang w:val="es-ES"/>
            </w:rPr>
          </w:rPrChange>
        </w:rPr>
        <w:t>a</w:t>
      </w:r>
      <w:r w:rsidRPr="006C4628">
        <w:rPr>
          <w:rFonts w:ascii="Arial" w:hAnsi="Arial" w:cs="Arial"/>
          <w:color w:val="000000"/>
          <w:lang w:val="es-ES"/>
          <w:rPrChange w:id="73" w:author="chris" w:date="2015-04-19T12:09:00Z">
            <w:rPr>
              <w:rFonts w:ascii="Arial" w:hAnsi="Arial" w:cs="Arial"/>
              <w:color w:val="000000"/>
              <w:lang w:val="es-ES"/>
            </w:rPr>
          </w:rPrChange>
        </w:rPr>
        <w:t xml:space="preserve"> </w:t>
      </w:r>
      <w:r w:rsidR="007556AE" w:rsidRPr="006C4628">
        <w:rPr>
          <w:rFonts w:ascii="Arial" w:hAnsi="Arial" w:cs="Arial"/>
          <w:color w:val="000000"/>
          <w:lang w:val="es-ES"/>
          <w:rPrChange w:id="74" w:author="chris" w:date="2015-04-19T12:09:00Z">
            <w:rPr>
              <w:rFonts w:ascii="Arial" w:hAnsi="Arial" w:cs="Arial"/>
              <w:color w:val="000000"/>
              <w:lang w:val="es-ES"/>
            </w:rPr>
          </w:rPrChange>
        </w:rPr>
        <w:t xml:space="preserve">tarjeta de identidad, </w:t>
      </w:r>
      <w:r w:rsidRPr="006C4628">
        <w:rPr>
          <w:rFonts w:ascii="Arial" w:hAnsi="Arial" w:cs="Arial"/>
          <w:color w:val="000000"/>
          <w:lang w:val="es-ES"/>
          <w:rPrChange w:id="75" w:author="chris" w:date="2015-04-19T12:09:00Z">
            <w:rPr>
              <w:rFonts w:ascii="Arial" w:hAnsi="Arial" w:cs="Arial"/>
              <w:color w:val="000000"/>
              <w:lang w:val="es-ES"/>
            </w:rPr>
          </w:rPrChange>
        </w:rPr>
        <w:t xml:space="preserve">la </w:t>
      </w:r>
      <w:r w:rsidR="007556AE" w:rsidRPr="006C4628">
        <w:rPr>
          <w:rFonts w:ascii="Arial" w:hAnsi="Arial" w:cs="Arial"/>
          <w:color w:val="000000"/>
          <w:lang w:val="es-ES"/>
          <w:rPrChange w:id="76" w:author="chris" w:date="2015-04-19T12:09:00Z">
            <w:rPr>
              <w:rFonts w:ascii="Arial" w:hAnsi="Arial" w:cs="Arial"/>
              <w:color w:val="000000"/>
              <w:lang w:val="es-ES"/>
            </w:rPr>
          </w:rPrChange>
        </w:rPr>
        <w:t xml:space="preserve">placa de </w:t>
      </w:r>
      <w:r w:rsidR="005C1539" w:rsidRPr="006C4628">
        <w:rPr>
          <w:rFonts w:ascii="Arial" w:hAnsi="Arial" w:cs="Arial"/>
          <w:color w:val="000000"/>
          <w:lang w:val="es-ES"/>
          <w:rPrChange w:id="77" w:author="chris" w:date="2015-04-19T12:09:00Z">
            <w:rPr>
              <w:rFonts w:ascii="Arial" w:hAnsi="Arial" w:cs="Arial"/>
              <w:color w:val="000000"/>
              <w:lang w:val="es-ES"/>
            </w:rPr>
          </w:rPrChange>
        </w:rPr>
        <w:t xml:space="preserve">un </w:t>
      </w:r>
      <w:r w:rsidR="007556AE" w:rsidRPr="006C4628">
        <w:rPr>
          <w:rFonts w:ascii="Arial" w:hAnsi="Arial" w:cs="Arial"/>
          <w:color w:val="000000"/>
          <w:lang w:val="es-ES"/>
          <w:rPrChange w:id="78" w:author="chris" w:date="2015-04-19T12:09:00Z">
            <w:rPr>
              <w:rFonts w:ascii="Arial" w:hAnsi="Arial" w:cs="Arial"/>
              <w:color w:val="000000"/>
              <w:lang w:val="es-ES"/>
            </w:rPr>
          </w:rPrChange>
        </w:rPr>
        <w:t xml:space="preserve">auto </w:t>
      </w:r>
      <w:r w:rsidRPr="006C4628">
        <w:rPr>
          <w:rFonts w:ascii="Arial" w:hAnsi="Arial" w:cs="Arial"/>
          <w:color w:val="000000"/>
          <w:lang w:val="es-ES"/>
          <w:rPrChange w:id="79" w:author="chris" w:date="2015-04-19T12:09:00Z">
            <w:rPr>
              <w:rFonts w:ascii="Arial" w:hAnsi="Arial" w:cs="Arial"/>
              <w:color w:val="000000"/>
              <w:lang w:val="es-ES"/>
            </w:rPr>
          </w:rPrChange>
        </w:rPr>
        <w:t xml:space="preserve">o el </w:t>
      </w:r>
      <w:r w:rsidR="00B07A81" w:rsidRPr="006C4628">
        <w:rPr>
          <w:rFonts w:ascii="Arial" w:hAnsi="Arial" w:cs="Arial"/>
          <w:color w:val="000000"/>
          <w:lang w:val="es-ES"/>
          <w:rPrChange w:id="80" w:author="chris" w:date="2015-04-19T12:09:00Z">
            <w:rPr>
              <w:rFonts w:ascii="Arial" w:hAnsi="Arial" w:cs="Arial"/>
              <w:color w:val="000000"/>
              <w:lang w:val="es-ES"/>
            </w:rPr>
          </w:rPrChange>
        </w:rPr>
        <w:t xml:space="preserve">asociado </w:t>
      </w:r>
      <w:ins w:id="81" w:author="chris" w:date="2015-04-18T21:20:00Z">
        <w:r w:rsidR="002249D9" w:rsidRPr="006C4628">
          <w:rPr>
            <w:rFonts w:ascii="Arial" w:hAnsi="Arial" w:cs="Arial"/>
            <w:color w:val="000000"/>
            <w:lang w:val="es-ES"/>
            <w:rPrChange w:id="82" w:author="chris" w:date="2015-04-19T12:09:00Z">
              <w:rPr>
                <w:rFonts w:ascii="Arial" w:hAnsi="Arial" w:cs="Arial"/>
                <w:color w:val="000000"/>
                <w:lang w:val="es-ES"/>
              </w:rPr>
            </w:rPrChange>
          </w:rPr>
          <w:t>con</w:t>
        </w:r>
      </w:ins>
      <w:del w:id="83" w:author="chris" w:date="2015-04-18T21:20:00Z">
        <w:r w:rsidR="00B07A81" w:rsidRPr="006C4628" w:rsidDel="002249D9">
          <w:rPr>
            <w:rFonts w:ascii="Arial" w:hAnsi="Arial" w:cs="Arial"/>
            <w:color w:val="000000"/>
            <w:lang w:val="es-ES"/>
            <w:rPrChange w:id="84" w:author="chris" w:date="2015-04-19T12:09:00Z">
              <w:rPr>
                <w:rFonts w:ascii="Arial" w:hAnsi="Arial" w:cs="Arial"/>
                <w:color w:val="000000"/>
                <w:lang w:val="es-ES"/>
              </w:rPr>
            </w:rPrChange>
          </w:rPr>
          <w:delText>a</w:delText>
        </w:r>
      </w:del>
      <w:r w:rsidR="00B07A81" w:rsidRPr="006C4628">
        <w:rPr>
          <w:rFonts w:ascii="Arial" w:hAnsi="Arial" w:cs="Arial"/>
          <w:color w:val="000000"/>
          <w:lang w:val="es-ES"/>
          <w:rPrChange w:id="85" w:author="chris" w:date="2015-04-19T12:09:00Z">
            <w:rPr>
              <w:rFonts w:ascii="Arial" w:hAnsi="Arial" w:cs="Arial"/>
              <w:color w:val="000000"/>
              <w:lang w:val="es-ES"/>
            </w:rPr>
          </w:rPrChange>
        </w:rPr>
        <w:t xml:space="preserve"> un código de barras.</w:t>
      </w:r>
    </w:p>
    <w:p w14:paraId="668EA34E" w14:textId="77777777" w:rsidR="00A56163" w:rsidRPr="006C4628" w:rsidRDefault="00A56163" w:rsidP="00E6040C">
      <w:pPr>
        <w:spacing w:after="0"/>
        <w:rPr>
          <w:rFonts w:ascii="Arial" w:hAnsi="Arial" w:cs="Arial"/>
          <w:color w:val="000000"/>
          <w:lang w:val="es-ES"/>
          <w:rPrChange w:id="86" w:author="chris" w:date="2015-04-19T12:09:00Z">
            <w:rPr>
              <w:rFonts w:ascii="Arial" w:hAnsi="Arial" w:cs="Arial"/>
              <w:color w:val="000000"/>
              <w:lang w:val="es-ES"/>
            </w:rPr>
          </w:rPrChange>
        </w:rPr>
      </w:pPr>
    </w:p>
    <w:tbl>
      <w:tblPr>
        <w:tblStyle w:val="Tablaconcuadrcula"/>
        <w:tblW w:w="0" w:type="auto"/>
        <w:tblLayout w:type="fixed"/>
        <w:tblLook w:val="04A0" w:firstRow="1" w:lastRow="0" w:firstColumn="1" w:lastColumn="0" w:noHBand="0" w:noVBand="1"/>
      </w:tblPr>
      <w:tblGrid>
        <w:gridCol w:w="1668"/>
        <w:gridCol w:w="7386"/>
      </w:tblGrid>
      <w:tr w:rsidR="00A56163" w:rsidRPr="006C4628" w14:paraId="21054D36" w14:textId="77777777" w:rsidTr="00A56163">
        <w:tc>
          <w:tcPr>
            <w:tcW w:w="9054" w:type="dxa"/>
            <w:gridSpan w:val="2"/>
            <w:shd w:val="clear" w:color="auto" w:fill="0D0D0D" w:themeFill="text1" w:themeFillTint="F2"/>
          </w:tcPr>
          <w:p w14:paraId="7B059A81" w14:textId="77777777" w:rsidR="00A56163" w:rsidRPr="006C4628" w:rsidRDefault="00A56163" w:rsidP="00A56163">
            <w:pPr>
              <w:jc w:val="center"/>
              <w:rPr>
                <w:rFonts w:ascii="Times New Roman" w:hAnsi="Times New Roman" w:cs="Times New Roman"/>
                <w:b/>
                <w:color w:val="FFFFFF" w:themeColor="background1"/>
                <w:sz w:val="24"/>
                <w:szCs w:val="24"/>
                <w:lang w:val="es-ES"/>
                <w:rPrChange w:id="8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88" w:author="chris" w:date="2015-04-19T12:09:00Z">
                  <w:rPr>
                    <w:rFonts w:ascii="Times New Roman" w:hAnsi="Times New Roman" w:cs="Times New Roman"/>
                    <w:b/>
                    <w:color w:val="FFFFFF" w:themeColor="background1"/>
                    <w:sz w:val="24"/>
                    <w:szCs w:val="24"/>
                  </w:rPr>
                </w:rPrChange>
              </w:rPr>
              <w:t>Imagen (fotografía, gráfica o ilustración)</w:t>
            </w:r>
          </w:p>
        </w:tc>
      </w:tr>
      <w:tr w:rsidR="00A56163" w:rsidRPr="006C4628" w14:paraId="76880172" w14:textId="77777777" w:rsidTr="00A56163">
        <w:tc>
          <w:tcPr>
            <w:tcW w:w="1668" w:type="dxa"/>
          </w:tcPr>
          <w:p w14:paraId="636FDE51" w14:textId="77777777" w:rsidR="00A56163" w:rsidRPr="006C4628" w:rsidRDefault="00A56163" w:rsidP="00A56163">
            <w:pPr>
              <w:rPr>
                <w:rFonts w:ascii="Times New Roman" w:hAnsi="Times New Roman" w:cs="Times New Roman"/>
                <w:b/>
                <w:color w:val="000000"/>
                <w:sz w:val="24"/>
                <w:szCs w:val="24"/>
                <w:lang w:val="es-ES"/>
                <w:rPrChange w:id="8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90" w:author="chris" w:date="2015-04-19T12:09:00Z">
                  <w:rPr>
                    <w:rFonts w:ascii="Times New Roman" w:hAnsi="Times New Roman" w:cs="Times New Roman"/>
                    <w:b/>
                    <w:color w:val="000000"/>
                    <w:sz w:val="24"/>
                    <w:szCs w:val="24"/>
                  </w:rPr>
                </w:rPrChange>
              </w:rPr>
              <w:t>Código</w:t>
            </w:r>
          </w:p>
        </w:tc>
        <w:tc>
          <w:tcPr>
            <w:tcW w:w="7386" w:type="dxa"/>
          </w:tcPr>
          <w:p w14:paraId="55B0B120" w14:textId="77777777" w:rsidR="00A56163" w:rsidRPr="006C4628" w:rsidRDefault="00A56163" w:rsidP="00A56163">
            <w:pPr>
              <w:rPr>
                <w:rFonts w:ascii="Times New Roman" w:hAnsi="Times New Roman" w:cs="Times New Roman"/>
                <w:b/>
                <w:color w:val="000000"/>
                <w:sz w:val="24"/>
                <w:szCs w:val="24"/>
                <w:lang w:val="es-ES"/>
                <w:rPrChange w:id="9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92" w:author="chris" w:date="2015-04-19T12:09:00Z">
                  <w:rPr>
                    <w:rFonts w:ascii="Times New Roman" w:hAnsi="Times New Roman" w:cs="Times New Roman"/>
                    <w:color w:val="000000"/>
                    <w:sz w:val="24"/>
                    <w:szCs w:val="24"/>
                  </w:rPr>
                </w:rPrChange>
              </w:rPr>
              <w:t>MA_04_02_CO_IMG01</w:t>
            </w:r>
          </w:p>
        </w:tc>
      </w:tr>
      <w:tr w:rsidR="00A56163" w:rsidRPr="006C4628" w14:paraId="5474386E" w14:textId="77777777" w:rsidTr="00A56163">
        <w:tc>
          <w:tcPr>
            <w:tcW w:w="1668" w:type="dxa"/>
          </w:tcPr>
          <w:p w14:paraId="5AAC7709" w14:textId="77777777" w:rsidR="00A56163" w:rsidRPr="006C4628" w:rsidRDefault="00A56163" w:rsidP="00A56163">
            <w:pPr>
              <w:rPr>
                <w:rFonts w:ascii="Times New Roman" w:hAnsi="Times New Roman" w:cs="Times New Roman"/>
                <w:color w:val="000000"/>
                <w:sz w:val="24"/>
                <w:szCs w:val="24"/>
                <w:lang w:val="es-ES"/>
                <w:rPrChange w:id="9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94" w:author="chris" w:date="2015-04-19T12:09:00Z">
                  <w:rPr>
                    <w:rFonts w:ascii="Times New Roman" w:hAnsi="Times New Roman" w:cs="Times New Roman"/>
                    <w:b/>
                    <w:color w:val="000000"/>
                    <w:sz w:val="24"/>
                    <w:szCs w:val="24"/>
                  </w:rPr>
                </w:rPrChange>
              </w:rPr>
              <w:t>Descripción</w:t>
            </w:r>
          </w:p>
        </w:tc>
        <w:tc>
          <w:tcPr>
            <w:tcW w:w="7386" w:type="dxa"/>
          </w:tcPr>
          <w:p w14:paraId="255F8198" w14:textId="2CDA000F" w:rsidR="00A56163" w:rsidRPr="006C4628" w:rsidRDefault="00A56163" w:rsidP="00A56163">
            <w:pPr>
              <w:rPr>
                <w:rFonts w:ascii="Times New Roman" w:hAnsi="Times New Roman" w:cs="Times New Roman"/>
                <w:color w:val="000000"/>
                <w:sz w:val="24"/>
                <w:szCs w:val="24"/>
                <w:lang w:val="es-ES"/>
                <w:rPrChange w:id="9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96" w:author="chris" w:date="2015-04-19T12:09:00Z">
                  <w:rPr>
                    <w:rFonts w:ascii="Times New Roman" w:hAnsi="Times New Roman" w:cs="Times New Roman"/>
                    <w:color w:val="000000"/>
                    <w:sz w:val="24"/>
                    <w:szCs w:val="24"/>
                  </w:rPr>
                </w:rPrChange>
              </w:rPr>
              <w:t xml:space="preserve">Fotografía de un código de barras. </w:t>
            </w:r>
          </w:p>
          <w:p w14:paraId="5BFB5838" w14:textId="3935BF37" w:rsidR="00A56163" w:rsidRPr="006C4628" w:rsidRDefault="00A56163" w:rsidP="00A56163">
            <w:pPr>
              <w:rPr>
                <w:rFonts w:ascii="Times New Roman" w:hAnsi="Times New Roman" w:cs="Times New Roman"/>
                <w:color w:val="000000"/>
                <w:sz w:val="24"/>
                <w:szCs w:val="24"/>
                <w:lang w:val="es-ES"/>
                <w:rPrChange w:id="97" w:author="chris" w:date="2015-04-19T12:09:00Z">
                  <w:rPr>
                    <w:rFonts w:ascii="Times New Roman" w:hAnsi="Times New Roman" w:cs="Times New Roman"/>
                    <w:color w:val="000000"/>
                    <w:sz w:val="24"/>
                    <w:szCs w:val="24"/>
                  </w:rPr>
                </w:rPrChange>
              </w:rPr>
            </w:pPr>
            <w:r w:rsidRPr="006C4628">
              <w:rPr>
                <w:lang w:val="es-ES" w:eastAsia="es-ES"/>
                <w:rPrChange w:id="98" w:author="chris" w:date="2015-04-19T12:09:00Z">
                  <w:rPr>
                    <w:noProof/>
                    <w:lang w:val="es-ES" w:eastAsia="es-ES"/>
                  </w:rPr>
                </w:rPrChange>
              </w:rPr>
              <w:drawing>
                <wp:inline distT="0" distB="0" distL="0" distR="0" wp14:anchorId="532D5009" wp14:editId="76EDEC80">
                  <wp:extent cx="1816100" cy="1896697"/>
                  <wp:effectExtent l="0" t="0" r="0" b="8890"/>
                  <wp:docPr id="101" name="Imagen 101" descr="Bar code vector illustration isolated - stoc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 code vector illustration isolated - stock vect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6100" cy="1896697"/>
                          </a:xfrm>
                          <a:prstGeom prst="rect">
                            <a:avLst/>
                          </a:prstGeom>
                          <a:noFill/>
                          <a:ln>
                            <a:noFill/>
                          </a:ln>
                        </pic:spPr>
                      </pic:pic>
                    </a:graphicData>
                  </a:graphic>
                </wp:inline>
              </w:drawing>
            </w:r>
          </w:p>
        </w:tc>
      </w:tr>
      <w:tr w:rsidR="00A56163" w:rsidRPr="006C4628" w14:paraId="613AB123" w14:textId="77777777" w:rsidTr="00A56163">
        <w:trPr>
          <w:trHeight w:val="1424"/>
        </w:trPr>
        <w:tc>
          <w:tcPr>
            <w:tcW w:w="1668" w:type="dxa"/>
          </w:tcPr>
          <w:p w14:paraId="09A5B6DF" w14:textId="77777777" w:rsidR="00A56163" w:rsidRPr="006C4628" w:rsidRDefault="00A56163" w:rsidP="00A56163">
            <w:pPr>
              <w:rPr>
                <w:rFonts w:ascii="Times New Roman" w:hAnsi="Times New Roman" w:cs="Times New Roman"/>
                <w:color w:val="000000"/>
                <w:sz w:val="24"/>
                <w:szCs w:val="24"/>
                <w:lang w:val="es-ES"/>
                <w:rPrChange w:id="9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00"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101"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102"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103"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104" w:author="chris" w:date="2015-04-19T12:09:00Z">
                  <w:rPr>
                    <w:rFonts w:ascii="Times New Roman" w:hAnsi="Times New Roman" w:cs="Times New Roman"/>
                    <w:b/>
                    <w:color w:val="000000"/>
                    <w:sz w:val="24"/>
                    <w:szCs w:val="24"/>
                  </w:rPr>
                </w:rPrChange>
              </w:rPr>
              <w:t>)</w:t>
            </w:r>
          </w:p>
        </w:tc>
        <w:tc>
          <w:tcPr>
            <w:tcW w:w="7386" w:type="dxa"/>
          </w:tcPr>
          <w:p w14:paraId="0675689B" w14:textId="2033DA50" w:rsidR="00A56163" w:rsidRPr="006C4628" w:rsidRDefault="00A56163" w:rsidP="00A56163">
            <w:pPr>
              <w:rPr>
                <w:rFonts w:ascii="Times New Roman" w:hAnsi="Times New Roman" w:cs="Times New Roman"/>
                <w:color w:val="000000"/>
                <w:sz w:val="24"/>
                <w:szCs w:val="24"/>
                <w:lang w:val="es-ES"/>
                <w:rPrChange w:id="105"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106"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107" w:author="chris" w:date="2015-04-19T12:09:00Z">
                  <w:rPr>
                    <w:rFonts w:ascii="Times New Roman" w:hAnsi="Times New Roman" w:cs="Times New Roman"/>
                    <w:color w:val="000000"/>
                    <w:sz w:val="24"/>
                    <w:szCs w:val="24"/>
                  </w:rPr>
                </w:rPrChange>
              </w:rPr>
              <w:t>: 176944715</w:t>
            </w:r>
          </w:p>
        </w:tc>
      </w:tr>
      <w:tr w:rsidR="00A56163" w:rsidRPr="006C4628" w14:paraId="0E8763F5" w14:textId="77777777" w:rsidTr="00A56163">
        <w:tc>
          <w:tcPr>
            <w:tcW w:w="1668" w:type="dxa"/>
          </w:tcPr>
          <w:p w14:paraId="23AA79B6" w14:textId="77777777" w:rsidR="00A56163" w:rsidRPr="006C4628" w:rsidRDefault="00A56163" w:rsidP="00A56163">
            <w:pPr>
              <w:rPr>
                <w:rFonts w:ascii="Times New Roman" w:hAnsi="Times New Roman" w:cs="Times New Roman"/>
                <w:color w:val="000000"/>
                <w:sz w:val="24"/>
                <w:szCs w:val="24"/>
                <w:lang w:val="es-ES"/>
                <w:rPrChange w:id="10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09" w:author="chris" w:date="2015-04-19T12:09:00Z">
                  <w:rPr>
                    <w:rFonts w:ascii="Times New Roman" w:hAnsi="Times New Roman" w:cs="Times New Roman"/>
                    <w:b/>
                    <w:color w:val="000000"/>
                    <w:sz w:val="24"/>
                    <w:szCs w:val="24"/>
                  </w:rPr>
                </w:rPrChange>
              </w:rPr>
              <w:t>Pie de imagen</w:t>
            </w:r>
          </w:p>
        </w:tc>
        <w:tc>
          <w:tcPr>
            <w:tcW w:w="7386" w:type="dxa"/>
          </w:tcPr>
          <w:p w14:paraId="5E0C0778" w14:textId="5368D884" w:rsidR="00A56163" w:rsidRPr="006C4628" w:rsidRDefault="00A56163" w:rsidP="00A56163">
            <w:pPr>
              <w:rPr>
                <w:rFonts w:ascii="Times New Roman" w:hAnsi="Times New Roman" w:cs="Times New Roman"/>
                <w:color w:val="000000"/>
                <w:sz w:val="24"/>
                <w:szCs w:val="24"/>
                <w:lang w:val="es-ES"/>
                <w:rPrChange w:id="11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11" w:author="chris" w:date="2015-04-19T12:09:00Z">
                  <w:rPr>
                    <w:rFonts w:ascii="Times New Roman" w:hAnsi="Times New Roman" w:cs="Times New Roman"/>
                    <w:color w:val="000000"/>
                    <w:sz w:val="24"/>
                    <w:szCs w:val="24"/>
                  </w:rPr>
                </w:rPrChange>
              </w:rPr>
              <w:t xml:space="preserve">Los </w:t>
            </w:r>
            <w:r w:rsidRPr="006C4628">
              <w:rPr>
                <w:rFonts w:ascii="Times New Roman" w:hAnsi="Times New Roman" w:cs="Times New Roman"/>
                <w:b/>
                <w:color w:val="000000"/>
                <w:sz w:val="24"/>
                <w:szCs w:val="24"/>
                <w:lang w:val="es-ES"/>
                <w:rPrChange w:id="112" w:author="chris" w:date="2015-04-19T12:09:00Z">
                  <w:rPr>
                    <w:rFonts w:ascii="Times New Roman" w:hAnsi="Times New Roman" w:cs="Times New Roman"/>
                    <w:b/>
                    <w:color w:val="000000"/>
                    <w:sz w:val="24"/>
                    <w:szCs w:val="24"/>
                  </w:rPr>
                </w:rPrChange>
              </w:rPr>
              <w:t>números naturales</w:t>
            </w:r>
            <w:r w:rsidRPr="006C4628">
              <w:rPr>
                <w:rFonts w:ascii="Times New Roman" w:hAnsi="Times New Roman" w:cs="Times New Roman"/>
                <w:color w:val="000000"/>
                <w:sz w:val="24"/>
                <w:szCs w:val="24"/>
                <w:lang w:val="es-ES"/>
                <w:rPrChange w:id="113" w:author="chris" w:date="2015-04-19T12:09:00Z">
                  <w:rPr>
                    <w:rFonts w:ascii="Times New Roman" w:hAnsi="Times New Roman" w:cs="Times New Roman"/>
                    <w:color w:val="000000"/>
                    <w:sz w:val="24"/>
                    <w:szCs w:val="24"/>
                  </w:rPr>
                </w:rPrChange>
              </w:rPr>
              <w:t xml:space="preserve"> se utilizan para codificar, por ejemplo</w:t>
            </w:r>
            <w:ins w:id="114" w:author="chris" w:date="2015-04-18T21:20:00Z">
              <w:r w:rsidR="002249D9" w:rsidRPr="006C4628">
                <w:rPr>
                  <w:rFonts w:ascii="Times New Roman" w:hAnsi="Times New Roman" w:cs="Times New Roman"/>
                  <w:color w:val="000000"/>
                  <w:sz w:val="24"/>
                  <w:szCs w:val="24"/>
                  <w:lang w:val="es-ES"/>
                  <w:rPrChange w:id="115" w:author="chris" w:date="2015-04-19T12:09:00Z">
                    <w:rPr>
                      <w:rFonts w:ascii="Times New Roman" w:hAnsi="Times New Roman" w:cs="Times New Roman"/>
                      <w:color w:val="000000"/>
                      <w:sz w:val="24"/>
                      <w:szCs w:val="24"/>
                    </w:rPr>
                  </w:rPrChange>
                </w:rPr>
                <w:t>,</w:t>
              </w:r>
            </w:ins>
            <w:r w:rsidRPr="006C4628">
              <w:rPr>
                <w:rFonts w:ascii="Times New Roman" w:hAnsi="Times New Roman" w:cs="Times New Roman"/>
                <w:color w:val="000000"/>
                <w:sz w:val="24"/>
                <w:szCs w:val="24"/>
                <w:lang w:val="es-ES"/>
                <w:rPrChange w:id="116" w:author="chris" w:date="2015-04-19T12:09:00Z">
                  <w:rPr>
                    <w:rFonts w:ascii="Times New Roman" w:hAnsi="Times New Roman" w:cs="Times New Roman"/>
                    <w:color w:val="000000"/>
                    <w:sz w:val="24"/>
                    <w:szCs w:val="24"/>
                  </w:rPr>
                </w:rPrChange>
              </w:rPr>
              <w:t xml:space="preserve"> en los códigos de barras. </w:t>
            </w:r>
          </w:p>
        </w:tc>
      </w:tr>
    </w:tbl>
    <w:p w14:paraId="091BDE8D" w14:textId="77777777" w:rsidR="00A56163" w:rsidRPr="006C4628" w:rsidRDefault="00A56163" w:rsidP="00E6040C">
      <w:pPr>
        <w:spacing w:after="0"/>
        <w:rPr>
          <w:rFonts w:ascii="Arial" w:hAnsi="Arial" w:cs="Arial"/>
          <w:color w:val="000000"/>
          <w:lang w:val="es-ES"/>
          <w:rPrChange w:id="117" w:author="chris" w:date="2015-04-19T12:09:00Z">
            <w:rPr>
              <w:rFonts w:ascii="Arial" w:hAnsi="Arial" w:cs="Arial"/>
              <w:color w:val="000000"/>
            </w:rPr>
          </w:rPrChange>
        </w:rPr>
      </w:pPr>
    </w:p>
    <w:p w14:paraId="3439D51A" w14:textId="26C7B1B3" w:rsidR="00857310" w:rsidRPr="006C4628" w:rsidRDefault="00D37343" w:rsidP="00E6040C">
      <w:pPr>
        <w:spacing w:after="0"/>
        <w:rPr>
          <w:rFonts w:ascii="Arial" w:hAnsi="Arial" w:cs="Arial"/>
          <w:color w:val="000000"/>
          <w:lang w:val="es-ES"/>
          <w:rPrChange w:id="118" w:author="chris" w:date="2015-04-19T12:09:00Z">
            <w:rPr>
              <w:rFonts w:ascii="Arial" w:hAnsi="Arial" w:cs="Arial"/>
              <w:color w:val="000000"/>
              <w:lang w:val="es-ES"/>
            </w:rPr>
          </w:rPrChange>
        </w:rPr>
      </w:pPr>
      <w:r w:rsidRPr="006C4628">
        <w:rPr>
          <w:rFonts w:ascii="Arial" w:hAnsi="Arial" w:cs="Arial"/>
          <w:color w:val="000000"/>
          <w:lang w:val="es-ES"/>
          <w:rPrChange w:id="119" w:author="chris" w:date="2015-04-19T12:09:00Z">
            <w:rPr>
              <w:rFonts w:ascii="Arial" w:hAnsi="Arial" w:cs="Arial"/>
              <w:color w:val="000000"/>
              <w:lang w:val="es-ES"/>
            </w:rPr>
          </w:rPrChange>
        </w:rPr>
        <w:t xml:space="preserve">Así pues, los números naturales tienen </w:t>
      </w:r>
      <w:r w:rsidR="007556AE" w:rsidRPr="006C4628">
        <w:rPr>
          <w:rFonts w:ascii="Arial" w:hAnsi="Arial" w:cs="Arial"/>
          <w:color w:val="000000"/>
          <w:lang w:val="es-ES"/>
          <w:rPrChange w:id="120" w:author="chris" w:date="2015-04-19T12:09:00Z">
            <w:rPr>
              <w:rFonts w:ascii="Arial" w:hAnsi="Arial" w:cs="Arial"/>
              <w:color w:val="000000"/>
              <w:lang w:val="es-ES"/>
            </w:rPr>
          </w:rPrChange>
        </w:rPr>
        <w:t xml:space="preserve">múltiples </w:t>
      </w:r>
      <w:r w:rsidRPr="006C4628">
        <w:rPr>
          <w:rFonts w:ascii="Arial" w:hAnsi="Arial" w:cs="Arial"/>
          <w:color w:val="000000"/>
          <w:lang w:val="es-ES"/>
          <w:rPrChange w:id="121" w:author="chris" w:date="2015-04-19T12:09:00Z">
            <w:rPr>
              <w:rFonts w:ascii="Arial" w:hAnsi="Arial" w:cs="Arial"/>
              <w:color w:val="000000"/>
              <w:lang w:val="es-ES"/>
            </w:rPr>
          </w:rPrChange>
        </w:rPr>
        <w:t>aplicaciones y debemos entenderlos para utilizarlos de forma correcta</w:t>
      </w:r>
      <w:r w:rsidR="00F32913" w:rsidRPr="006C4628">
        <w:rPr>
          <w:rFonts w:ascii="Arial" w:hAnsi="Arial" w:cs="Arial"/>
          <w:color w:val="000000"/>
          <w:lang w:val="es-ES"/>
          <w:rPrChange w:id="122" w:author="chris" w:date="2015-04-19T12:09:00Z">
            <w:rPr>
              <w:rFonts w:ascii="Arial" w:hAnsi="Arial" w:cs="Arial"/>
              <w:color w:val="000000"/>
              <w:lang w:val="es-ES"/>
            </w:rPr>
          </w:rPrChange>
        </w:rPr>
        <w:t>.</w:t>
      </w:r>
    </w:p>
    <w:p w14:paraId="15755990" w14:textId="77777777" w:rsidR="006D1401" w:rsidRPr="006C4628" w:rsidRDefault="006D1401" w:rsidP="00E6040C">
      <w:pPr>
        <w:spacing w:after="0"/>
        <w:rPr>
          <w:rFonts w:ascii="Arial" w:hAnsi="Arial" w:cs="Arial"/>
          <w:color w:val="000000"/>
          <w:lang w:val="es-ES"/>
          <w:rPrChange w:id="123"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15"/>
      </w:tblGrid>
      <w:tr w:rsidR="00CE70E7" w:rsidRPr="006C4628" w14:paraId="15FE4203" w14:textId="77777777" w:rsidTr="00E87063">
        <w:tc>
          <w:tcPr>
            <w:tcW w:w="9033" w:type="dxa"/>
            <w:gridSpan w:val="2"/>
            <w:shd w:val="clear" w:color="auto" w:fill="000000" w:themeFill="text1"/>
          </w:tcPr>
          <w:p w14:paraId="0D4E757F" w14:textId="77777777" w:rsidR="00CE70E7" w:rsidRPr="006C4628" w:rsidRDefault="00CE70E7" w:rsidP="00E6040C">
            <w:pPr>
              <w:jc w:val="center"/>
              <w:rPr>
                <w:rFonts w:ascii="Times New Roman" w:hAnsi="Times New Roman" w:cs="Times New Roman"/>
                <w:b/>
                <w:color w:val="FFFFFF" w:themeColor="background1"/>
                <w:sz w:val="24"/>
                <w:szCs w:val="24"/>
                <w:lang w:val="es-ES"/>
                <w:rPrChange w:id="124"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25" w:author="chris" w:date="2015-04-19T12:09:00Z">
                  <w:rPr>
                    <w:rFonts w:ascii="Times New Roman" w:hAnsi="Times New Roman" w:cs="Times New Roman"/>
                    <w:b/>
                    <w:color w:val="FFFFFF" w:themeColor="background1"/>
                    <w:sz w:val="24"/>
                    <w:szCs w:val="24"/>
                  </w:rPr>
                </w:rPrChange>
              </w:rPr>
              <w:t>Practica: recurso nuevo</w:t>
            </w:r>
          </w:p>
        </w:tc>
      </w:tr>
      <w:tr w:rsidR="00CE70E7" w:rsidRPr="006C4628" w14:paraId="225CA145" w14:textId="77777777" w:rsidTr="00E87063">
        <w:tc>
          <w:tcPr>
            <w:tcW w:w="2518" w:type="dxa"/>
          </w:tcPr>
          <w:p w14:paraId="56371B65" w14:textId="77777777" w:rsidR="00CE70E7" w:rsidRPr="006C4628" w:rsidRDefault="00CE70E7" w:rsidP="00E6040C">
            <w:pPr>
              <w:rPr>
                <w:rFonts w:ascii="Times New Roman" w:hAnsi="Times New Roman" w:cs="Times New Roman"/>
                <w:b/>
                <w:color w:val="000000"/>
                <w:sz w:val="24"/>
                <w:szCs w:val="24"/>
                <w:lang w:val="es-ES"/>
                <w:rPrChange w:id="12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27" w:author="chris" w:date="2015-04-19T12:09:00Z">
                  <w:rPr>
                    <w:rFonts w:ascii="Times New Roman" w:hAnsi="Times New Roman" w:cs="Times New Roman"/>
                    <w:b/>
                    <w:color w:val="000000"/>
                    <w:sz w:val="24"/>
                    <w:szCs w:val="24"/>
                  </w:rPr>
                </w:rPrChange>
              </w:rPr>
              <w:t>Código</w:t>
            </w:r>
          </w:p>
        </w:tc>
        <w:tc>
          <w:tcPr>
            <w:tcW w:w="6515" w:type="dxa"/>
          </w:tcPr>
          <w:p w14:paraId="1B22D546" w14:textId="23678137" w:rsidR="00CE70E7" w:rsidRPr="006C4628" w:rsidRDefault="00690E2F" w:rsidP="00E6040C">
            <w:pPr>
              <w:rPr>
                <w:rFonts w:ascii="Times New Roman" w:hAnsi="Times New Roman" w:cs="Times New Roman"/>
                <w:b/>
                <w:color w:val="000000"/>
                <w:sz w:val="24"/>
                <w:szCs w:val="24"/>
                <w:lang w:val="es-ES"/>
                <w:rPrChange w:id="12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29" w:author="chris" w:date="2015-04-19T12:09:00Z">
                  <w:rPr>
                    <w:rFonts w:ascii="Times New Roman" w:hAnsi="Times New Roman" w:cs="Times New Roman"/>
                    <w:color w:val="000000"/>
                    <w:sz w:val="24"/>
                    <w:szCs w:val="24"/>
                  </w:rPr>
                </w:rPrChange>
              </w:rPr>
              <w:t>MA_04_02_CO_</w:t>
            </w:r>
            <w:r w:rsidR="00CE70E7" w:rsidRPr="006C4628">
              <w:rPr>
                <w:rFonts w:ascii="Times New Roman" w:hAnsi="Times New Roman" w:cs="Times New Roman"/>
                <w:color w:val="000000"/>
                <w:sz w:val="24"/>
                <w:szCs w:val="24"/>
                <w:lang w:val="es-ES"/>
                <w:rPrChange w:id="130" w:author="chris" w:date="2015-04-19T12:09:00Z">
                  <w:rPr>
                    <w:rFonts w:ascii="Times New Roman" w:hAnsi="Times New Roman" w:cs="Times New Roman"/>
                    <w:color w:val="000000"/>
                    <w:sz w:val="24"/>
                    <w:szCs w:val="24"/>
                  </w:rPr>
                </w:rPrChange>
              </w:rPr>
              <w:t>REC10</w:t>
            </w:r>
          </w:p>
        </w:tc>
      </w:tr>
      <w:tr w:rsidR="00CE70E7" w:rsidRPr="006C4628" w14:paraId="1A4D8EB3" w14:textId="77777777" w:rsidTr="00E87063">
        <w:tc>
          <w:tcPr>
            <w:tcW w:w="2518" w:type="dxa"/>
          </w:tcPr>
          <w:p w14:paraId="56A38871" w14:textId="77777777" w:rsidR="00CE70E7" w:rsidRPr="006C4628" w:rsidRDefault="00CE70E7" w:rsidP="00E6040C">
            <w:pPr>
              <w:rPr>
                <w:rFonts w:ascii="Times New Roman" w:hAnsi="Times New Roman" w:cs="Times New Roman"/>
                <w:color w:val="000000"/>
                <w:sz w:val="24"/>
                <w:szCs w:val="24"/>
                <w:lang w:val="es-ES"/>
                <w:rPrChange w:id="13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32" w:author="chris" w:date="2015-04-19T12:09:00Z">
                  <w:rPr>
                    <w:rFonts w:ascii="Times New Roman" w:hAnsi="Times New Roman" w:cs="Times New Roman"/>
                    <w:b/>
                    <w:color w:val="000000"/>
                    <w:sz w:val="24"/>
                    <w:szCs w:val="24"/>
                  </w:rPr>
                </w:rPrChange>
              </w:rPr>
              <w:t>Título</w:t>
            </w:r>
          </w:p>
        </w:tc>
        <w:tc>
          <w:tcPr>
            <w:tcW w:w="6515" w:type="dxa"/>
          </w:tcPr>
          <w:p w14:paraId="5AB62F9D" w14:textId="49927919" w:rsidR="00CE70E7" w:rsidRPr="006C4628" w:rsidRDefault="006F0DDF" w:rsidP="00E6040C">
            <w:pPr>
              <w:rPr>
                <w:rFonts w:ascii="Times New Roman" w:hAnsi="Times New Roman" w:cs="Times New Roman"/>
                <w:color w:val="000000"/>
                <w:sz w:val="24"/>
                <w:szCs w:val="24"/>
                <w:lang w:val="es-ES"/>
                <w:rPrChange w:id="13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34" w:author="chris" w:date="2015-04-19T12:09:00Z">
                  <w:rPr>
                    <w:rFonts w:ascii="Times New Roman" w:hAnsi="Times New Roman" w:cs="Times New Roman"/>
                    <w:color w:val="000000"/>
                    <w:sz w:val="24"/>
                    <w:szCs w:val="24"/>
                  </w:rPr>
                </w:rPrChange>
              </w:rPr>
              <w:t>Identifica e</w:t>
            </w:r>
            <w:r w:rsidR="004357DB" w:rsidRPr="006C4628">
              <w:rPr>
                <w:rFonts w:ascii="Times New Roman" w:hAnsi="Times New Roman" w:cs="Times New Roman"/>
                <w:color w:val="000000"/>
                <w:sz w:val="24"/>
                <w:szCs w:val="24"/>
                <w:lang w:val="es-ES"/>
                <w:rPrChange w:id="135" w:author="chris" w:date="2015-04-19T12:09:00Z">
                  <w:rPr>
                    <w:rFonts w:ascii="Times New Roman" w:hAnsi="Times New Roman" w:cs="Times New Roman"/>
                    <w:color w:val="000000"/>
                    <w:sz w:val="24"/>
                    <w:szCs w:val="24"/>
                  </w:rPr>
                </w:rPrChange>
              </w:rPr>
              <w:t>l uso de los números naturales</w:t>
            </w:r>
          </w:p>
        </w:tc>
      </w:tr>
      <w:tr w:rsidR="00CE70E7" w:rsidRPr="006C4628" w14:paraId="7A8FA790" w14:textId="77777777" w:rsidTr="00E87063">
        <w:tc>
          <w:tcPr>
            <w:tcW w:w="2518" w:type="dxa"/>
          </w:tcPr>
          <w:p w14:paraId="2C683BC0" w14:textId="77777777" w:rsidR="00CE70E7" w:rsidRPr="006C4628" w:rsidRDefault="00CE70E7" w:rsidP="00E6040C">
            <w:pPr>
              <w:rPr>
                <w:rFonts w:ascii="Times New Roman" w:hAnsi="Times New Roman" w:cs="Times New Roman"/>
                <w:color w:val="000000"/>
                <w:sz w:val="24"/>
                <w:szCs w:val="24"/>
                <w:lang w:val="es-ES"/>
                <w:rPrChange w:id="13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37" w:author="chris" w:date="2015-04-19T12:09:00Z">
                  <w:rPr>
                    <w:rFonts w:ascii="Times New Roman" w:hAnsi="Times New Roman" w:cs="Times New Roman"/>
                    <w:b/>
                    <w:color w:val="000000"/>
                    <w:sz w:val="24"/>
                    <w:szCs w:val="24"/>
                  </w:rPr>
                </w:rPrChange>
              </w:rPr>
              <w:t>Descripción</w:t>
            </w:r>
          </w:p>
        </w:tc>
        <w:tc>
          <w:tcPr>
            <w:tcW w:w="6515" w:type="dxa"/>
          </w:tcPr>
          <w:p w14:paraId="35C8FC9B" w14:textId="784714D8" w:rsidR="00CE70E7" w:rsidRPr="006C4628" w:rsidRDefault="00580FE9" w:rsidP="00E6040C">
            <w:pPr>
              <w:rPr>
                <w:rFonts w:ascii="Times New Roman" w:hAnsi="Times New Roman" w:cs="Times New Roman"/>
                <w:color w:val="000000"/>
                <w:sz w:val="24"/>
                <w:szCs w:val="24"/>
                <w:lang w:val="es-ES"/>
                <w:rPrChange w:id="13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39" w:author="chris" w:date="2015-04-19T12:09:00Z">
                  <w:rPr>
                    <w:rFonts w:ascii="Times New Roman" w:hAnsi="Times New Roman" w:cs="Times New Roman"/>
                    <w:color w:val="000000"/>
                    <w:sz w:val="24"/>
                    <w:szCs w:val="24"/>
                  </w:rPr>
                </w:rPrChange>
              </w:rPr>
              <w:t xml:space="preserve">Recurso que </w:t>
            </w:r>
            <w:r w:rsidR="00B20A1E" w:rsidRPr="006C4628">
              <w:rPr>
                <w:rFonts w:ascii="Times New Roman" w:hAnsi="Times New Roman" w:cs="Times New Roman"/>
                <w:color w:val="000000"/>
                <w:sz w:val="24"/>
                <w:szCs w:val="24"/>
                <w:lang w:val="es-ES"/>
                <w:rPrChange w:id="140" w:author="chris" w:date="2015-04-19T12:09:00Z">
                  <w:rPr>
                    <w:rFonts w:ascii="Times New Roman" w:hAnsi="Times New Roman" w:cs="Times New Roman"/>
                    <w:color w:val="000000"/>
                    <w:sz w:val="24"/>
                    <w:szCs w:val="24"/>
                  </w:rPr>
                </w:rPrChange>
              </w:rPr>
              <w:t>permite la identificación de diferentes</w:t>
            </w:r>
            <w:r w:rsidR="00A56163" w:rsidRPr="006C4628">
              <w:rPr>
                <w:rFonts w:ascii="Times New Roman" w:hAnsi="Times New Roman" w:cs="Times New Roman"/>
                <w:color w:val="000000"/>
                <w:sz w:val="24"/>
                <w:szCs w:val="24"/>
                <w:lang w:val="es-ES"/>
                <w:rPrChange w:id="141" w:author="chris" w:date="2015-04-19T12:09:00Z">
                  <w:rPr>
                    <w:rFonts w:ascii="Times New Roman" w:hAnsi="Times New Roman" w:cs="Times New Roman"/>
                    <w:color w:val="000000"/>
                    <w:sz w:val="24"/>
                    <w:szCs w:val="24"/>
                  </w:rPr>
                </w:rPrChange>
              </w:rPr>
              <w:t xml:space="preserve"> usos de los </w:t>
            </w:r>
            <w:r w:rsidR="00A56163" w:rsidRPr="006C4628">
              <w:rPr>
                <w:rFonts w:ascii="Times New Roman" w:hAnsi="Times New Roman" w:cs="Times New Roman"/>
                <w:color w:val="000000"/>
                <w:sz w:val="24"/>
                <w:szCs w:val="24"/>
                <w:lang w:val="es-ES"/>
                <w:rPrChange w:id="142" w:author="chris" w:date="2015-04-19T12:09:00Z">
                  <w:rPr>
                    <w:rFonts w:ascii="Times New Roman" w:hAnsi="Times New Roman" w:cs="Times New Roman"/>
                    <w:color w:val="000000"/>
                    <w:sz w:val="24"/>
                    <w:szCs w:val="24"/>
                  </w:rPr>
                </w:rPrChange>
              </w:rPr>
              <w:lastRenderedPageBreak/>
              <w:t>números naturales</w:t>
            </w:r>
            <w:ins w:id="143" w:author="chris" w:date="2015-04-18T21:21:00Z">
              <w:r w:rsidR="002249D9" w:rsidRPr="006C4628">
                <w:rPr>
                  <w:rFonts w:ascii="Times New Roman" w:hAnsi="Times New Roman" w:cs="Times New Roman"/>
                  <w:color w:val="000000"/>
                  <w:sz w:val="24"/>
                  <w:szCs w:val="24"/>
                  <w:lang w:val="es-ES"/>
                  <w:rPrChange w:id="144" w:author="chris" w:date="2015-04-19T12:09:00Z">
                    <w:rPr>
                      <w:rFonts w:ascii="Times New Roman" w:hAnsi="Times New Roman" w:cs="Times New Roman"/>
                      <w:color w:val="000000"/>
                      <w:sz w:val="24"/>
                      <w:szCs w:val="24"/>
                    </w:rPr>
                  </w:rPrChange>
                </w:rPr>
                <w:t>.</w:t>
              </w:r>
            </w:ins>
          </w:p>
        </w:tc>
      </w:tr>
    </w:tbl>
    <w:p w14:paraId="51F9A781" w14:textId="77777777" w:rsidR="006D1401" w:rsidRPr="006C4628" w:rsidRDefault="006D1401" w:rsidP="00E6040C">
      <w:pPr>
        <w:pStyle w:val="u"/>
        <w:shd w:val="clear" w:color="auto" w:fill="FFFFFF"/>
        <w:spacing w:before="0" w:beforeAutospacing="0" w:after="0" w:afterAutospacing="0" w:line="345" w:lineRule="atLeast"/>
        <w:rPr>
          <w:rStyle w:val="un"/>
          <w:rFonts w:ascii="Arial" w:hAnsi="Arial" w:cs="Arial"/>
          <w:color w:val="333333"/>
          <w:lang w:val="es-ES"/>
          <w:rPrChange w:id="145" w:author="chris" w:date="2015-04-19T12:09:00Z">
            <w:rPr>
              <w:rStyle w:val="un"/>
              <w:rFonts w:ascii="Arial" w:eastAsiaTheme="minorHAnsi" w:hAnsi="Arial" w:cs="Arial"/>
              <w:color w:val="333333"/>
              <w:lang w:val="es-ES_tradnl" w:eastAsia="en-US"/>
            </w:rPr>
          </w:rPrChange>
        </w:rPr>
      </w:pPr>
    </w:p>
    <w:p w14:paraId="15AE6844" w14:textId="59F79AF4" w:rsidR="008E031D" w:rsidRPr="006C4628" w:rsidRDefault="008E031D" w:rsidP="00E6040C">
      <w:pPr>
        <w:pStyle w:val="u"/>
        <w:shd w:val="clear" w:color="auto" w:fill="FFFFFF"/>
        <w:spacing w:before="0" w:beforeAutospacing="0" w:after="0" w:afterAutospacing="0" w:line="345" w:lineRule="atLeast"/>
        <w:rPr>
          <w:rFonts w:ascii="Arial" w:hAnsi="Arial" w:cs="Arial"/>
          <w:color w:val="333333"/>
          <w:lang w:val="es-ES"/>
          <w:rPrChange w:id="146" w:author="chris" w:date="2015-04-19T12:09:00Z">
            <w:rPr>
              <w:rFonts w:ascii="Arial" w:hAnsi="Arial" w:cs="Arial"/>
              <w:color w:val="333333"/>
            </w:rPr>
          </w:rPrChange>
        </w:rPr>
      </w:pPr>
      <w:r w:rsidRPr="006C4628">
        <w:rPr>
          <w:rStyle w:val="un"/>
          <w:rFonts w:ascii="Arial" w:hAnsi="Arial" w:cs="Arial"/>
          <w:color w:val="333333"/>
          <w:lang w:val="es-ES"/>
          <w:rPrChange w:id="147" w:author="chris" w:date="2015-04-19T12:09:00Z">
            <w:rPr>
              <w:rStyle w:val="un"/>
              <w:rFonts w:ascii="Arial" w:hAnsi="Arial" w:cs="Arial"/>
              <w:color w:val="333333"/>
            </w:rPr>
          </w:rPrChange>
        </w:rPr>
        <w:t>El primer número natural es el 0.</w:t>
      </w:r>
      <w:ins w:id="148" w:author="chris" w:date="2015-04-18T21:21:00Z">
        <w:r w:rsidR="002249D9" w:rsidRPr="006C4628">
          <w:rPr>
            <w:rStyle w:val="apple-converted-space"/>
            <w:rFonts w:ascii="Arial" w:hAnsi="Arial" w:cs="Arial"/>
            <w:color w:val="333333"/>
            <w:lang w:val="es-ES"/>
            <w:rPrChange w:id="149" w:author="chris" w:date="2015-04-19T12:09:00Z">
              <w:rPr>
                <w:rStyle w:val="apple-converted-space"/>
                <w:rFonts w:ascii="Arial" w:hAnsi="Arial" w:cs="Arial"/>
                <w:color w:val="333333"/>
              </w:rPr>
            </w:rPrChange>
          </w:rPr>
          <w:t xml:space="preserve"> </w:t>
        </w:r>
      </w:ins>
      <w:del w:id="150" w:author="chris" w:date="2015-04-18T21:21:00Z">
        <w:r w:rsidRPr="006C4628" w:rsidDel="002249D9">
          <w:rPr>
            <w:rStyle w:val="apple-converted-space"/>
            <w:rFonts w:ascii="Arial" w:hAnsi="Arial" w:cs="Arial"/>
            <w:color w:val="333333"/>
            <w:lang w:val="es-ES"/>
            <w:rPrChange w:id="151" w:author="chris" w:date="2015-04-19T12:09:00Z">
              <w:rPr>
                <w:rStyle w:val="apple-converted-space"/>
                <w:rFonts w:ascii="Arial" w:hAnsi="Arial" w:cs="Arial"/>
                <w:color w:val="333333"/>
              </w:rPr>
            </w:rPrChange>
          </w:rPr>
          <w:delText> </w:delText>
        </w:r>
      </w:del>
      <w:r w:rsidRPr="006C4628">
        <w:rPr>
          <w:rStyle w:val="un"/>
          <w:rFonts w:ascii="Arial" w:hAnsi="Arial" w:cs="Arial"/>
          <w:color w:val="333333"/>
          <w:lang w:val="es-ES"/>
          <w:rPrChange w:id="152" w:author="chris" w:date="2015-04-19T12:09:00Z">
            <w:rPr>
              <w:rStyle w:val="un"/>
              <w:rFonts w:ascii="Arial" w:hAnsi="Arial" w:cs="Arial"/>
              <w:color w:val="333333"/>
            </w:rPr>
          </w:rPrChange>
        </w:rPr>
        <w:t>Los demás los obtenemos sumando 1 al número anterior, de la siguiente manera:</w:t>
      </w:r>
    </w:p>
    <w:p w14:paraId="571ED3C4" w14:textId="77777777" w:rsidR="008E031D" w:rsidRPr="006C4628"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lang w:val="es-ES"/>
          <w:rPrChange w:id="153" w:author="chris" w:date="2015-04-19T12:09:00Z">
            <w:rPr>
              <w:rStyle w:val="un"/>
              <w:rFonts w:ascii="Arial" w:hAnsi="Arial" w:cs="Arial"/>
              <w:color w:val="333333"/>
            </w:rPr>
          </w:rPrChange>
        </w:rPr>
      </w:pPr>
      <w:r w:rsidRPr="006C4628">
        <w:rPr>
          <w:rStyle w:val="un"/>
          <w:rFonts w:ascii="Arial" w:hAnsi="Arial" w:cs="Arial"/>
          <w:color w:val="333333"/>
          <w:lang w:val="es-ES"/>
          <w:rPrChange w:id="154" w:author="chris" w:date="2015-04-19T12:09:00Z">
            <w:rPr>
              <w:rStyle w:val="un"/>
              <w:rFonts w:ascii="Arial" w:hAnsi="Arial" w:cs="Arial"/>
              <w:color w:val="333333"/>
            </w:rPr>
          </w:rPrChange>
        </w:rPr>
        <w:t>0</w:t>
      </w:r>
    </w:p>
    <w:p w14:paraId="56FD9354" w14:textId="525AEE39" w:rsidR="008E031D" w:rsidRPr="006C4628"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lang w:val="es-ES"/>
          <w:rPrChange w:id="155" w:author="chris" w:date="2015-04-19T12:09:00Z">
            <w:rPr>
              <w:rStyle w:val="un"/>
              <w:rFonts w:ascii="Arial" w:hAnsi="Arial" w:cs="Arial"/>
              <w:color w:val="333333"/>
            </w:rPr>
          </w:rPrChange>
        </w:rPr>
      </w:pPr>
      <w:r w:rsidRPr="006C4628">
        <w:rPr>
          <w:rStyle w:val="un"/>
          <w:rFonts w:ascii="Arial" w:hAnsi="Arial" w:cs="Arial"/>
          <w:color w:val="333333"/>
          <w:lang w:val="es-ES"/>
          <w:rPrChange w:id="156" w:author="chris" w:date="2015-04-19T12:09:00Z">
            <w:rPr>
              <w:rStyle w:val="un"/>
              <w:rFonts w:ascii="Arial" w:hAnsi="Arial" w:cs="Arial"/>
              <w:color w:val="333333"/>
            </w:rPr>
          </w:rPrChange>
        </w:rPr>
        <w:t>(0 + 1) = 1</w:t>
      </w:r>
      <w:ins w:id="157" w:author="chris" w:date="2015-04-19T14:10:00Z">
        <w:r w:rsidR="00F21484">
          <w:rPr>
            <w:rStyle w:val="un"/>
            <w:rFonts w:ascii="Arial" w:hAnsi="Arial" w:cs="Arial"/>
            <w:color w:val="333333"/>
            <w:lang w:val="es-ES"/>
          </w:rPr>
          <w:t>.</w:t>
        </w:r>
      </w:ins>
    </w:p>
    <w:p w14:paraId="4A6DC4CC" w14:textId="0571D827" w:rsidR="008E031D" w:rsidRPr="006C4628"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lang w:val="es-ES"/>
          <w:rPrChange w:id="158" w:author="chris" w:date="2015-04-19T12:09:00Z">
            <w:rPr>
              <w:rStyle w:val="un"/>
              <w:rFonts w:ascii="Arial" w:hAnsi="Arial" w:cs="Arial"/>
              <w:color w:val="333333"/>
            </w:rPr>
          </w:rPrChange>
        </w:rPr>
      </w:pPr>
      <w:r w:rsidRPr="006C4628">
        <w:rPr>
          <w:rStyle w:val="un"/>
          <w:rFonts w:ascii="Arial" w:hAnsi="Arial" w:cs="Arial"/>
          <w:color w:val="333333"/>
          <w:lang w:val="es-ES"/>
          <w:rPrChange w:id="159" w:author="chris" w:date="2015-04-19T12:09:00Z">
            <w:rPr>
              <w:rStyle w:val="un"/>
              <w:rFonts w:ascii="Arial" w:hAnsi="Arial" w:cs="Arial"/>
              <w:color w:val="333333"/>
            </w:rPr>
          </w:rPrChange>
        </w:rPr>
        <w:t>(1 + 1) = 2</w:t>
      </w:r>
      <w:ins w:id="160" w:author="chris" w:date="2015-04-19T14:10:00Z">
        <w:r w:rsidR="00F21484">
          <w:rPr>
            <w:rStyle w:val="un"/>
            <w:rFonts w:ascii="Arial" w:hAnsi="Arial" w:cs="Arial"/>
            <w:color w:val="333333"/>
            <w:lang w:val="es-ES"/>
          </w:rPr>
          <w:t>.</w:t>
        </w:r>
      </w:ins>
    </w:p>
    <w:p w14:paraId="08900A51" w14:textId="7B7E02AB" w:rsidR="008E031D" w:rsidRPr="006C4628"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lang w:val="es-ES"/>
          <w:rPrChange w:id="161" w:author="chris" w:date="2015-04-19T12:09:00Z">
            <w:rPr>
              <w:rStyle w:val="un"/>
              <w:rFonts w:ascii="Arial" w:hAnsi="Arial" w:cs="Arial"/>
              <w:color w:val="333333"/>
            </w:rPr>
          </w:rPrChange>
        </w:rPr>
      </w:pPr>
      <w:r w:rsidRPr="006C4628">
        <w:rPr>
          <w:rStyle w:val="un"/>
          <w:rFonts w:ascii="Arial" w:hAnsi="Arial" w:cs="Arial"/>
          <w:color w:val="333333"/>
          <w:lang w:val="es-ES"/>
          <w:rPrChange w:id="162" w:author="chris" w:date="2015-04-19T12:09:00Z">
            <w:rPr>
              <w:rStyle w:val="un"/>
              <w:rFonts w:ascii="Arial" w:hAnsi="Arial" w:cs="Arial"/>
              <w:color w:val="333333"/>
            </w:rPr>
          </w:rPrChange>
        </w:rPr>
        <w:t>(2 + 1) = 3</w:t>
      </w:r>
      <w:ins w:id="163" w:author="chris" w:date="2015-04-19T14:10:00Z">
        <w:r w:rsidR="00F21484">
          <w:rPr>
            <w:rStyle w:val="un"/>
            <w:rFonts w:ascii="Arial" w:hAnsi="Arial" w:cs="Arial"/>
            <w:color w:val="333333"/>
            <w:lang w:val="es-ES"/>
          </w:rPr>
          <w:t>.</w:t>
        </w:r>
      </w:ins>
    </w:p>
    <w:p w14:paraId="5EE2C5E1" w14:textId="28F933C1" w:rsidR="008E031D" w:rsidRPr="006C4628"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lang w:val="es-ES"/>
          <w:rPrChange w:id="164" w:author="chris" w:date="2015-04-19T12:09:00Z">
            <w:rPr>
              <w:rStyle w:val="un"/>
              <w:rFonts w:ascii="Arial" w:hAnsi="Arial" w:cs="Arial"/>
              <w:color w:val="333333"/>
            </w:rPr>
          </w:rPrChange>
        </w:rPr>
      </w:pPr>
      <w:r w:rsidRPr="006C4628">
        <w:rPr>
          <w:rStyle w:val="un"/>
          <w:rFonts w:ascii="Arial" w:hAnsi="Arial" w:cs="Arial"/>
          <w:color w:val="333333"/>
          <w:lang w:val="es-ES"/>
          <w:rPrChange w:id="165" w:author="chris" w:date="2015-04-19T12:09:00Z">
            <w:rPr>
              <w:rStyle w:val="un"/>
              <w:rFonts w:ascii="Arial" w:hAnsi="Arial" w:cs="Arial"/>
              <w:color w:val="333333"/>
            </w:rPr>
          </w:rPrChange>
        </w:rPr>
        <w:t>(3 + 1) = 4…</w:t>
      </w:r>
    </w:p>
    <w:p w14:paraId="53E6669F" w14:textId="77777777" w:rsidR="00D767B5" w:rsidRPr="006C4628" w:rsidRDefault="00D767B5" w:rsidP="00E6040C">
      <w:pPr>
        <w:pStyle w:val="u"/>
        <w:shd w:val="clear" w:color="auto" w:fill="FFFFFF"/>
        <w:spacing w:before="0" w:beforeAutospacing="0" w:after="0" w:afterAutospacing="0" w:line="345" w:lineRule="atLeast"/>
        <w:rPr>
          <w:rStyle w:val="un"/>
          <w:color w:val="333333"/>
          <w:lang w:val="es-ES"/>
          <w:rPrChange w:id="166" w:author="chris" w:date="2015-04-19T12:09:00Z">
            <w:rPr>
              <w:rStyle w:val="un"/>
              <w:color w:val="333333"/>
            </w:rPr>
          </w:rPrChange>
        </w:rPr>
      </w:pPr>
    </w:p>
    <w:tbl>
      <w:tblPr>
        <w:tblStyle w:val="Tablaconcuadrcula"/>
        <w:tblW w:w="0" w:type="auto"/>
        <w:tblLook w:val="04A0" w:firstRow="1" w:lastRow="0" w:firstColumn="1" w:lastColumn="0" w:noHBand="0" w:noVBand="1"/>
      </w:tblPr>
      <w:tblGrid>
        <w:gridCol w:w="2518"/>
        <w:gridCol w:w="6515"/>
      </w:tblGrid>
      <w:tr w:rsidR="007E0A41" w:rsidRPr="006C4628" w14:paraId="4E6ED006" w14:textId="77777777" w:rsidTr="00E87063">
        <w:tc>
          <w:tcPr>
            <w:tcW w:w="9033" w:type="dxa"/>
            <w:gridSpan w:val="2"/>
            <w:shd w:val="clear" w:color="auto" w:fill="000000" w:themeFill="text1"/>
          </w:tcPr>
          <w:p w14:paraId="7DC01EE9" w14:textId="77777777" w:rsidR="007E0A41" w:rsidRPr="006C4628" w:rsidRDefault="007E0A41" w:rsidP="00E6040C">
            <w:pPr>
              <w:jc w:val="center"/>
              <w:rPr>
                <w:rFonts w:ascii="Times New Roman" w:hAnsi="Times New Roman" w:cs="Times New Roman"/>
                <w:b/>
                <w:color w:val="FFFFFF" w:themeColor="background1"/>
                <w:sz w:val="24"/>
                <w:szCs w:val="24"/>
                <w:lang w:val="es-ES"/>
                <w:rPrChange w:id="16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68" w:author="chris" w:date="2015-04-19T12:09:00Z">
                  <w:rPr>
                    <w:rFonts w:ascii="Times New Roman" w:hAnsi="Times New Roman" w:cs="Times New Roman"/>
                    <w:b/>
                    <w:color w:val="FFFFFF" w:themeColor="background1"/>
                    <w:sz w:val="24"/>
                    <w:szCs w:val="24"/>
                  </w:rPr>
                </w:rPrChange>
              </w:rPr>
              <w:t>Practica: recurso nuevo</w:t>
            </w:r>
          </w:p>
        </w:tc>
      </w:tr>
      <w:tr w:rsidR="007E0A41" w:rsidRPr="006C4628" w14:paraId="1C14659C" w14:textId="77777777" w:rsidTr="00E87063">
        <w:tc>
          <w:tcPr>
            <w:tcW w:w="2518" w:type="dxa"/>
          </w:tcPr>
          <w:p w14:paraId="0C2F47EE" w14:textId="77777777" w:rsidR="007E0A41" w:rsidRPr="006C4628" w:rsidRDefault="007E0A41" w:rsidP="00E6040C">
            <w:pPr>
              <w:rPr>
                <w:rFonts w:ascii="Times New Roman" w:hAnsi="Times New Roman" w:cs="Times New Roman"/>
                <w:b/>
                <w:color w:val="000000"/>
                <w:sz w:val="24"/>
                <w:szCs w:val="24"/>
                <w:lang w:val="es-ES"/>
                <w:rPrChange w:id="16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70" w:author="chris" w:date="2015-04-19T12:09:00Z">
                  <w:rPr>
                    <w:rFonts w:ascii="Times New Roman" w:hAnsi="Times New Roman" w:cs="Times New Roman"/>
                    <w:b/>
                    <w:color w:val="000000"/>
                    <w:sz w:val="24"/>
                    <w:szCs w:val="24"/>
                  </w:rPr>
                </w:rPrChange>
              </w:rPr>
              <w:t>Código</w:t>
            </w:r>
          </w:p>
        </w:tc>
        <w:tc>
          <w:tcPr>
            <w:tcW w:w="6515" w:type="dxa"/>
          </w:tcPr>
          <w:p w14:paraId="0CE72F75" w14:textId="0CDFD56A" w:rsidR="007E0A41" w:rsidRPr="006C4628" w:rsidRDefault="00690E2F" w:rsidP="00E6040C">
            <w:pPr>
              <w:rPr>
                <w:rFonts w:ascii="Times New Roman" w:hAnsi="Times New Roman" w:cs="Times New Roman"/>
                <w:b/>
                <w:color w:val="000000"/>
                <w:sz w:val="24"/>
                <w:szCs w:val="24"/>
                <w:lang w:val="es-ES"/>
                <w:rPrChange w:id="17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72" w:author="chris" w:date="2015-04-19T12:09:00Z">
                  <w:rPr>
                    <w:rFonts w:ascii="Times New Roman" w:hAnsi="Times New Roman" w:cs="Times New Roman"/>
                    <w:color w:val="000000"/>
                    <w:sz w:val="24"/>
                    <w:szCs w:val="24"/>
                  </w:rPr>
                </w:rPrChange>
              </w:rPr>
              <w:t>MA_04_02_CO_</w:t>
            </w:r>
            <w:r w:rsidR="007E0A41" w:rsidRPr="006C4628">
              <w:rPr>
                <w:rFonts w:ascii="Times New Roman" w:hAnsi="Times New Roman" w:cs="Times New Roman"/>
                <w:color w:val="000000"/>
                <w:sz w:val="24"/>
                <w:szCs w:val="24"/>
                <w:lang w:val="es-ES"/>
                <w:rPrChange w:id="173" w:author="chris" w:date="2015-04-19T12:09:00Z">
                  <w:rPr>
                    <w:rFonts w:ascii="Times New Roman" w:hAnsi="Times New Roman" w:cs="Times New Roman"/>
                    <w:color w:val="000000"/>
                    <w:sz w:val="24"/>
                    <w:szCs w:val="24"/>
                  </w:rPr>
                </w:rPrChange>
              </w:rPr>
              <w:t>REC20</w:t>
            </w:r>
          </w:p>
        </w:tc>
      </w:tr>
      <w:tr w:rsidR="007E0A41" w:rsidRPr="006C4628" w14:paraId="012E7BBE" w14:textId="77777777" w:rsidTr="00E87063">
        <w:tc>
          <w:tcPr>
            <w:tcW w:w="2518" w:type="dxa"/>
          </w:tcPr>
          <w:p w14:paraId="558ADDCC" w14:textId="77777777" w:rsidR="007E0A41" w:rsidRPr="006C4628" w:rsidRDefault="007E0A41" w:rsidP="00E6040C">
            <w:pPr>
              <w:rPr>
                <w:rFonts w:ascii="Times New Roman" w:hAnsi="Times New Roman" w:cs="Times New Roman"/>
                <w:color w:val="000000"/>
                <w:sz w:val="24"/>
                <w:szCs w:val="24"/>
                <w:lang w:val="es-ES"/>
                <w:rPrChange w:id="17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75" w:author="chris" w:date="2015-04-19T12:09:00Z">
                  <w:rPr>
                    <w:rFonts w:ascii="Times New Roman" w:hAnsi="Times New Roman" w:cs="Times New Roman"/>
                    <w:b/>
                    <w:color w:val="000000"/>
                    <w:sz w:val="24"/>
                    <w:szCs w:val="24"/>
                  </w:rPr>
                </w:rPrChange>
              </w:rPr>
              <w:t>Título</w:t>
            </w:r>
          </w:p>
        </w:tc>
        <w:tc>
          <w:tcPr>
            <w:tcW w:w="6515" w:type="dxa"/>
          </w:tcPr>
          <w:p w14:paraId="4B6BC9EE" w14:textId="39B607EF" w:rsidR="007E0A41" w:rsidRPr="006C4628" w:rsidRDefault="007E0A41" w:rsidP="00E6040C">
            <w:pPr>
              <w:rPr>
                <w:rFonts w:ascii="Times New Roman" w:hAnsi="Times New Roman" w:cs="Times New Roman"/>
                <w:color w:val="000000"/>
                <w:sz w:val="24"/>
                <w:szCs w:val="24"/>
                <w:lang w:val="es-ES"/>
                <w:rPrChange w:id="17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77" w:author="chris" w:date="2015-04-19T12:09:00Z">
                  <w:rPr>
                    <w:rFonts w:ascii="Times New Roman" w:hAnsi="Times New Roman" w:cs="Times New Roman"/>
                    <w:color w:val="000000"/>
                    <w:sz w:val="24"/>
                    <w:szCs w:val="24"/>
                  </w:rPr>
                </w:rPrChange>
              </w:rPr>
              <w:t xml:space="preserve">Identifica el número natural </w:t>
            </w:r>
            <w:r w:rsidR="00B1239F" w:rsidRPr="006C4628">
              <w:rPr>
                <w:rFonts w:ascii="Times New Roman" w:hAnsi="Times New Roman" w:cs="Times New Roman"/>
                <w:color w:val="000000"/>
                <w:sz w:val="24"/>
                <w:szCs w:val="24"/>
                <w:lang w:val="es-ES"/>
                <w:rPrChange w:id="178" w:author="chris" w:date="2015-04-19T12:09:00Z">
                  <w:rPr>
                    <w:rFonts w:ascii="Times New Roman" w:hAnsi="Times New Roman" w:cs="Times New Roman"/>
                    <w:color w:val="000000"/>
                    <w:sz w:val="24"/>
                    <w:szCs w:val="24"/>
                  </w:rPr>
                </w:rPrChange>
              </w:rPr>
              <w:t>siguiente</w:t>
            </w:r>
            <w:r w:rsidR="003C7311" w:rsidRPr="006C4628">
              <w:rPr>
                <w:rFonts w:ascii="Times New Roman" w:hAnsi="Times New Roman" w:cs="Times New Roman"/>
                <w:color w:val="000000"/>
                <w:sz w:val="24"/>
                <w:szCs w:val="24"/>
                <w:lang w:val="es-ES"/>
                <w:rPrChange w:id="179" w:author="chris" w:date="2015-04-19T12:09:00Z">
                  <w:rPr>
                    <w:rFonts w:ascii="Times New Roman" w:hAnsi="Times New Roman" w:cs="Times New Roman"/>
                    <w:color w:val="000000"/>
                    <w:sz w:val="24"/>
                    <w:szCs w:val="24"/>
                  </w:rPr>
                </w:rPrChange>
              </w:rPr>
              <w:t xml:space="preserve"> </w:t>
            </w:r>
          </w:p>
        </w:tc>
      </w:tr>
      <w:tr w:rsidR="007E0A41" w:rsidRPr="006C4628" w14:paraId="28DC68F2" w14:textId="77777777" w:rsidTr="00E87063">
        <w:tc>
          <w:tcPr>
            <w:tcW w:w="2518" w:type="dxa"/>
          </w:tcPr>
          <w:p w14:paraId="6F4DD80D" w14:textId="77777777" w:rsidR="007E0A41" w:rsidRPr="006C4628" w:rsidRDefault="007E0A41" w:rsidP="00E6040C">
            <w:pPr>
              <w:rPr>
                <w:rFonts w:ascii="Times New Roman" w:hAnsi="Times New Roman" w:cs="Times New Roman"/>
                <w:color w:val="000000"/>
                <w:sz w:val="24"/>
                <w:szCs w:val="24"/>
                <w:lang w:val="es-ES"/>
                <w:rPrChange w:id="18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81" w:author="chris" w:date="2015-04-19T12:09:00Z">
                  <w:rPr>
                    <w:rFonts w:ascii="Times New Roman" w:hAnsi="Times New Roman" w:cs="Times New Roman"/>
                    <w:b/>
                    <w:color w:val="000000"/>
                    <w:sz w:val="24"/>
                    <w:szCs w:val="24"/>
                  </w:rPr>
                </w:rPrChange>
              </w:rPr>
              <w:t>Descripción</w:t>
            </w:r>
          </w:p>
        </w:tc>
        <w:tc>
          <w:tcPr>
            <w:tcW w:w="6515" w:type="dxa"/>
          </w:tcPr>
          <w:p w14:paraId="18665520" w14:textId="690807EB" w:rsidR="007E0A41" w:rsidRPr="006C4628" w:rsidRDefault="007E0A41" w:rsidP="00E6040C">
            <w:pPr>
              <w:rPr>
                <w:rFonts w:ascii="Times New Roman" w:hAnsi="Times New Roman" w:cs="Times New Roman"/>
                <w:color w:val="000000"/>
                <w:sz w:val="24"/>
                <w:szCs w:val="24"/>
                <w:lang w:val="es-ES"/>
                <w:rPrChange w:id="18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83" w:author="chris" w:date="2015-04-19T12:09:00Z">
                  <w:rPr>
                    <w:rFonts w:ascii="Times New Roman" w:hAnsi="Times New Roman" w:cs="Times New Roman"/>
                    <w:color w:val="000000"/>
                    <w:sz w:val="24"/>
                    <w:szCs w:val="24"/>
                  </w:rPr>
                </w:rPrChange>
              </w:rPr>
              <w:t xml:space="preserve">Recurso que permite la identificación de </w:t>
            </w:r>
            <w:r w:rsidR="006572D8" w:rsidRPr="006C4628">
              <w:rPr>
                <w:rFonts w:ascii="Times New Roman" w:hAnsi="Times New Roman" w:cs="Times New Roman"/>
                <w:color w:val="000000"/>
                <w:sz w:val="24"/>
                <w:szCs w:val="24"/>
                <w:lang w:val="es-ES"/>
                <w:rPrChange w:id="184" w:author="chris" w:date="2015-04-19T12:09:00Z">
                  <w:rPr>
                    <w:rFonts w:ascii="Times New Roman" w:hAnsi="Times New Roman" w:cs="Times New Roman"/>
                    <w:color w:val="000000"/>
                    <w:sz w:val="24"/>
                    <w:szCs w:val="24"/>
                  </w:rPr>
                </w:rPrChange>
              </w:rPr>
              <w:t>números naturales a partir de +1</w:t>
            </w:r>
            <w:r w:rsidRPr="006C4628">
              <w:rPr>
                <w:rFonts w:ascii="Times New Roman" w:hAnsi="Times New Roman" w:cs="Times New Roman"/>
                <w:color w:val="000000"/>
                <w:sz w:val="24"/>
                <w:szCs w:val="24"/>
                <w:lang w:val="es-ES"/>
                <w:rPrChange w:id="185" w:author="chris" w:date="2015-04-19T12:09:00Z">
                  <w:rPr>
                    <w:rFonts w:ascii="Times New Roman" w:hAnsi="Times New Roman" w:cs="Times New Roman"/>
                    <w:color w:val="000000"/>
                    <w:sz w:val="24"/>
                    <w:szCs w:val="24"/>
                  </w:rPr>
                </w:rPrChange>
              </w:rPr>
              <w:t xml:space="preserve">. </w:t>
            </w:r>
          </w:p>
        </w:tc>
      </w:tr>
    </w:tbl>
    <w:p w14:paraId="48FBCD22" w14:textId="77777777" w:rsidR="00D767B5" w:rsidRPr="006C4628" w:rsidRDefault="00D767B5" w:rsidP="00E6040C">
      <w:pPr>
        <w:pStyle w:val="u"/>
        <w:shd w:val="clear" w:color="auto" w:fill="FFFFFF"/>
        <w:spacing w:before="0" w:beforeAutospacing="0" w:after="0" w:afterAutospacing="0" w:line="345" w:lineRule="atLeast"/>
        <w:rPr>
          <w:rFonts w:ascii="Arial" w:hAnsi="Arial" w:cs="Arial"/>
          <w:color w:val="333333"/>
          <w:lang w:val="es-ES"/>
          <w:rPrChange w:id="186" w:author="chris" w:date="2015-04-19T12:09:00Z">
            <w:rPr>
              <w:rFonts w:ascii="Arial" w:hAnsi="Arial" w:cs="Arial"/>
              <w:color w:val="333333"/>
              <w:lang w:val="es-ES_tradnl"/>
            </w:rPr>
          </w:rPrChange>
        </w:rPr>
      </w:pPr>
    </w:p>
    <w:p w14:paraId="6108BEE9" w14:textId="285BA72F" w:rsidR="00647A90" w:rsidRPr="006C4628" w:rsidRDefault="00647A90" w:rsidP="00E6040C">
      <w:pPr>
        <w:pStyle w:val="u"/>
        <w:shd w:val="clear" w:color="auto" w:fill="FFFFFF"/>
        <w:spacing w:before="0" w:beforeAutospacing="0" w:after="0" w:afterAutospacing="0" w:line="345" w:lineRule="atLeast"/>
        <w:rPr>
          <w:rFonts w:ascii="Arial" w:hAnsi="Arial" w:cs="Arial"/>
          <w:color w:val="333333"/>
          <w:lang w:val="es-ES"/>
          <w:rPrChange w:id="187" w:author="chris" w:date="2015-04-19T12:09:00Z">
            <w:rPr>
              <w:rFonts w:ascii="Arial" w:hAnsi="Arial" w:cs="Arial"/>
              <w:color w:val="333333"/>
              <w:lang w:val="es-ES_tradnl"/>
            </w:rPr>
          </w:rPrChange>
        </w:rPr>
      </w:pPr>
      <w:r w:rsidRPr="006C4628">
        <w:rPr>
          <w:rFonts w:ascii="Arial" w:hAnsi="Arial" w:cs="Arial"/>
          <w:color w:val="333333"/>
          <w:lang w:val="es-ES"/>
          <w:rPrChange w:id="188" w:author="chris" w:date="2015-04-19T12:09:00Z">
            <w:rPr>
              <w:rFonts w:ascii="Arial" w:hAnsi="Arial" w:cs="Arial"/>
              <w:color w:val="333333"/>
              <w:lang w:val="es-ES_tradnl"/>
            </w:rPr>
          </w:rPrChange>
        </w:rPr>
        <w:t xml:space="preserve">El conjunto de los números naturales siempre se denotará con la letra </w:t>
      </w:r>
      <w:r w:rsidRPr="006C4628">
        <w:rPr>
          <w:rFonts w:asciiTheme="minorHAnsi" w:hAnsiTheme="minorHAnsi" w:cs="Arial"/>
          <w:i/>
          <w:color w:val="333333"/>
          <w:sz w:val="28"/>
          <w:szCs w:val="28"/>
          <w:lang w:val="es-ES"/>
          <w:rPrChange w:id="189" w:author="chris" w:date="2015-04-19T12:09:00Z">
            <w:rPr>
              <w:rFonts w:asciiTheme="minorHAnsi" w:hAnsiTheme="minorHAnsi" w:cs="Arial"/>
              <w:i/>
              <w:color w:val="333333"/>
              <w:sz w:val="28"/>
              <w:szCs w:val="28"/>
              <w:lang w:val="es-ES_tradnl"/>
            </w:rPr>
          </w:rPrChange>
        </w:rPr>
        <w:t>N</w:t>
      </w:r>
      <w:r w:rsidRPr="006C4628">
        <w:rPr>
          <w:rFonts w:asciiTheme="minorHAnsi" w:hAnsiTheme="minorHAnsi" w:cs="Arial"/>
          <w:color w:val="333333"/>
          <w:sz w:val="28"/>
          <w:szCs w:val="28"/>
          <w:lang w:val="es-ES"/>
          <w:rPrChange w:id="190" w:author="chris" w:date="2015-04-19T12:09:00Z">
            <w:rPr>
              <w:rFonts w:asciiTheme="minorHAnsi" w:hAnsiTheme="minorHAnsi" w:cs="Arial"/>
              <w:color w:val="333333"/>
              <w:sz w:val="28"/>
              <w:szCs w:val="28"/>
              <w:lang w:val="es-ES_tradnl"/>
            </w:rPr>
          </w:rPrChange>
        </w:rPr>
        <w:t xml:space="preserve"> </w:t>
      </w:r>
      <w:r w:rsidRPr="006C4628">
        <w:rPr>
          <w:rFonts w:ascii="Arial" w:hAnsi="Arial" w:cs="Arial"/>
          <w:color w:val="333333"/>
          <w:lang w:val="es-ES"/>
          <w:rPrChange w:id="191" w:author="chris" w:date="2015-04-19T12:09:00Z">
            <w:rPr>
              <w:rFonts w:ascii="Arial" w:hAnsi="Arial" w:cs="Arial"/>
              <w:color w:val="333333"/>
              <w:lang w:val="es-ES_tradnl"/>
            </w:rPr>
          </w:rPrChange>
        </w:rPr>
        <w:t>mayúscula y una doble línea</w:t>
      </w:r>
      <w:del w:id="192" w:author="chris" w:date="2015-04-18T21:22:00Z">
        <w:r w:rsidRPr="006C4628" w:rsidDel="002249D9">
          <w:rPr>
            <w:rFonts w:ascii="Arial" w:hAnsi="Arial" w:cs="Arial"/>
            <w:color w:val="333333"/>
            <w:lang w:val="es-ES"/>
            <w:rPrChange w:id="193" w:author="chris" w:date="2015-04-19T12:09:00Z">
              <w:rPr>
                <w:rFonts w:ascii="Arial" w:hAnsi="Arial" w:cs="Arial"/>
                <w:color w:val="333333"/>
                <w:lang w:val="es-ES_tradnl"/>
              </w:rPr>
            </w:rPrChange>
          </w:rPr>
          <w:delText>, así:</w:delText>
        </w:r>
      </w:del>
      <w:ins w:id="194" w:author="chris" w:date="2015-04-18T21:22:00Z">
        <w:r w:rsidR="002249D9" w:rsidRPr="006C4628">
          <w:rPr>
            <w:rFonts w:ascii="Arial" w:hAnsi="Arial" w:cs="Arial"/>
            <w:color w:val="333333"/>
            <w:lang w:val="es-ES"/>
            <w:rPrChange w:id="195" w:author="chris" w:date="2015-04-19T12:09:00Z">
              <w:rPr>
                <w:rFonts w:ascii="Arial" w:hAnsi="Arial" w:cs="Arial"/>
                <w:color w:val="333333"/>
                <w:lang w:val="es-ES_tradnl"/>
              </w:rPr>
            </w:rPrChange>
          </w:rPr>
          <w:t>.</w:t>
        </w:r>
      </w:ins>
      <w:r w:rsidRPr="006C4628">
        <w:rPr>
          <w:rFonts w:ascii="Arial" w:hAnsi="Arial" w:cs="Arial"/>
          <w:color w:val="333333"/>
          <w:lang w:val="es-ES"/>
          <w:rPrChange w:id="196" w:author="chris" w:date="2015-04-19T12:09:00Z">
            <w:rPr>
              <w:rFonts w:ascii="Arial" w:hAnsi="Arial" w:cs="Arial"/>
              <w:color w:val="333333"/>
              <w:lang w:val="es-ES_tradnl"/>
            </w:rPr>
          </w:rPrChange>
        </w:rPr>
        <w:t xml:space="preserve"> </w:t>
      </w:r>
    </w:p>
    <w:p w14:paraId="46D85D2D" w14:textId="5BC661AE" w:rsidR="00510F89" w:rsidRPr="006C4628" w:rsidRDefault="00647A90" w:rsidP="00E6040C">
      <w:pPr>
        <w:pStyle w:val="u"/>
        <w:shd w:val="clear" w:color="auto" w:fill="FFFFFF"/>
        <w:spacing w:before="0" w:beforeAutospacing="0" w:after="0" w:afterAutospacing="0" w:line="345" w:lineRule="atLeast"/>
        <w:rPr>
          <w:rFonts w:ascii="Arial" w:hAnsi="Arial" w:cs="Arial"/>
          <w:color w:val="333333"/>
          <w:lang w:val="es-ES"/>
          <w:rPrChange w:id="197" w:author="chris" w:date="2015-04-19T12:09:00Z">
            <w:rPr>
              <w:rFonts w:ascii="Arial" w:hAnsi="Arial" w:cs="Arial"/>
              <w:color w:val="333333"/>
              <w:lang w:val="es-ES_tradnl"/>
            </w:rPr>
          </w:rPrChange>
        </w:rPr>
      </w:pPr>
      <w:r w:rsidRPr="006C4628">
        <w:rPr>
          <w:rFonts w:ascii="Arial" w:hAnsi="Arial" w:cs="Arial"/>
          <w:color w:val="333333"/>
          <w:lang w:val="es-ES"/>
          <w:rPrChange w:id="198" w:author="chris" w:date="2015-04-19T12:09:00Z">
            <w:rPr>
              <w:rFonts w:ascii="Arial" w:hAnsi="Arial" w:cs="Arial"/>
              <w:color w:val="333333"/>
              <w:lang w:val="es-ES_tradnl"/>
            </w:rPr>
          </w:rPrChange>
        </w:rPr>
        <w:t>Su determinación por extensión es la siguiente</w:t>
      </w:r>
      <w:r w:rsidR="00510F89" w:rsidRPr="006C4628">
        <w:rPr>
          <w:rFonts w:ascii="Arial" w:hAnsi="Arial" w:cs="Arial"/>
          <w:color w:val="333333"/>
          <w:lang w:val="es-ES"/>
          <w:rPrChange w:id="199" w:author="chris" w:date="2015-04-19T12:09:00Z">
            <w:rPr>
              <w:rFonts w:ascii="Arial" w:hAnsi="Arial" w:cs="Arial"/>
              <w:color w:val="333333"/>
              <w:lang w:val="es-ES_tradnl"/>
            </w:rPr>
          </w:rPrChange>
        </w:rPr>
        <w:t xml:space="preserve">: </w:t>
      </w:r>
    </w:p>
    <w:p w14:paraId="62B8E8C0" w14:textId="2C39444C" w:rsidR="00510F89" w:rsidRPr="006C4628" w:rsidRDefault="00510F89" w:rsidP="00E6040C">
      <w:pPr>
        <w:pStyle w:val="u"/>
        <w:shd w:val="clear" w:color="auto" w:fill="FFFFFF"/>
        <w:spacing w:before="0" w:beforeAutospacing="0" w:after="0" w:afterAutospacing="0" w:line="345" w:lineRule="atLeast"/>
        <w:rPr>
          <w:rFonts w:ascii="Arial" w:hAnsi="Arial" w:cs="Arial"/>
          <w:color w:val="333333"/>
          <w:lang w:val="es-ES"/>
          <w:rPrChange w:id="200" w:author="chris" w:date="2015-04-19T12:09:00Z">
            <w:rPr>
              <w:rFonts w:ascii="Arial" w:hAnsi="Arial" w:cs="Arial"/>
              <w:color w:val="333333"/>
              <w:lang w:val="es-ES_tradnl"/>
            </w:rPr>
          </w:rPrChange>
        </w:rPr>
      </w:pPr>
      <w:r w:rsidRPr="006C4628">
        <w:rPr>
          <w:rFonts w:ascii="Arial" w:hAnsi="Arial" w:cs="Arial"/>
          <w:color w:val="333333"/>
          <w:lang w:val="es-ES"/>
          <w:rPrChange w:id="201" w:author="chris" w:date="2015-04-19T12:09:00Z">
            <w:rPr>
              <w:rFonts w:ascii="Arial" w:hAnsi="Arial" w:cs="Arial"/>
              <w:color w:val="333333"/>
              <w:lang w:val="es-ES_tradnl"/>
            </w:rPr>
          </w:rPrChange>
        </w:rPr>
        <w:tab/>
      </w:r>
      <w:r w:rsidR="00A56163" w:rsidRPr="006C4628">
        <w:rPr>
          <w:rFonts w:ascii="Cambria Math" w:hAnsi="Cambria Math" w:cs="Arial"/>
          <w:i/>
          <w:color w:val="333333"/>
          <w:sz w:val="28"/>
          <w:szCs w:val="28"/>
          <w:lang w:val="es-ES"/>
          <w:rPrChange w:id="202" w:author="chris" w:date="2015-04-19T12:09:00Z">
            <w:rPr>
              <w:rFonts w:ascii="Cambria Math" w:hAnsi="Cambria Math" w:cs="Arial"/>
              <w:i/>
              <w:color w:val="333333"/>
              <w:sz w:val="28"/>
              <w:szCs w:val="28"/>
              <w:lang w:val="es-ES_tradnl"/>
            </w:rPr>
          </w:rPrChange>
        </w:rPr>
        <w:t xml:space="preserve">N </w:t>
      </w:r>
      <w:r w:rsidRPr="006C4628">
        <w:rPr>
          <w:rFonts w:ascii="Arial" w:hAnsi="Arial" w:cs="Arial"/>
          <w:color w:val="333333"/>
          <w:lang w:val="es-ES"/>
          <w:rPrChange w:id="203" w:author="chris" w:date="2015-04-19T12:09:00Z">
            <w:rPr>
              <w:rFonts w:ascii="Arial" w:hAnsi="Arial" w:cs="Arial"/>
              <w:color w:val="333333"/>
              <w:lang w:val="es-ES_tradnl"/>
            </w:rPr>
          </w:rPrChange>
        </w:rPr>
        <w:t>= {0,1,2,3,4,5,6,7,8,9,10,11,12,13,14,15,16,…}</w:t>
      </w:r>
      <w:ins w:id="204" w:author="chris" w:date="2015-04-19T14:10:00Z">
        <w:r w:rsidR="00F21484">
          <w:rPr>
            <w:rFonts w:ascii="Arial" w:hAnsi="Arial" w:cs="Arial"/>
            <w:color w:val="333333"/>
            <w:lang w:val="es-ES"/>
          </w:rPr>
          <w:t>.</w:t>
        </w:r>
      </w:ins>
    </w:p>
    <w:p w14:paraId="17E21068" w14:textId="77777777" w:rsidR="00510F89" w:rsidRPr="006C4628" w:rsidRDefault="00510F89" w:rsidP="00E6040C">
      <w:pPr>
        <w:pStyle w:val="u"/>
        <w:shd w:val="clear" w:color="auto" w:fill="FFFFFF"/>
        <w:spacing w:before="0" w:beforeAutospacing="0" w:after="0" w:afterAutospacing="0" w:line="345" w:lineRule="atLeast"/>
        <w:rPr>
          <w:rFonts w:ascii="Arial" w:hAnsi="Arial" w:cs="Arial"/>
          <w:color w:val="333333"/>
          <w:lang w:val="es-ES"/>
          <w:rPrChange w:id="205" w:author="chris" w:date="2015-04-19T12:09:00Z">
            <w:rPr>
              <w:rFonts w:ascii="Arial" w:hAnsi="Arial" w:cs="Arial"/>
              <w:color w:val="333333"/>
              <w:lang w:val="es-ES_tradnl"/>
            </w:rPr>
          </w:rPrChange>
        </w:rPr>
      </w:pPr>
    </w:p>
    <w:tbl>
      <w:tblPr>
        <w:tblStyle w:val="Tablaconcuadrcula"/>
        <w:tblW w:w="0" w:type="auto"/>
        <w:tblLook w:val="04A0" w:firstRow="1" w:lastRow="0" w:firstColumn="1" w:lastColumn="0" w:noHBand="0" w:noVBand="1"/>
      </w:tblPr>
      <w:tblGrid>
        <w:gridCol w:w="2518"/>
        <w:gridCol w:w="6460"/>
      </w:tblGrid>
      <w:tr w:rsidR="00510F89" w:rsidRPr="006C4628" w14:paraId="35C51C3A" w14:textId="77777777" w:rsidTr="00E87063">
        <w:tc>
          <w:tcPr>
            <w:tcW w:w="8978" w:type="dxa"/>
            <w:gridSpan w:val="2"/>
            <w:shd w:val="clear" w:color="auto" w:fill="000000" w:themeFill="text1"/>
          </w:tcPr>
          <w:p w14:paraId="19E9B4AD" w14:textId="77777777" w:rsidR="00510F89" w:rsidRPr="006C4628" w:rsidRDefault="00510F89" w:rsidP="00E6040C">
            <w:pPr>
              <w:jc w:val="center"/>
              <w:rPr>
                <w:rFonts w:ascii="Times New Roman" w:hAnsi="Times New Roman" w:cs="Times New Roman"/>
                <w:b/>
                <w:color w:val="FFFFFF" w:themeColor="background1"/>
                <w:sz w:val="24"/>
                <w:szCs w:val="24"/>
                <w:lang w:val="es-ES"/>
                <w:rPrChange w:id="20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07" w:author="chris" w:date="2015-04-19T12:09:00Z">
                  <w:rPr>
                    <w:rFonts w:ascii="Times New Roman" w:hAnsi="Times New Roman" w:cs="Times New Roman"/>
                    <w:b/>
                    <w:color w:val="FFFFFF" w:themeColor="background1"/>
                    <w:sz w:val="24"/>
                    <w:szCs w:val="24"/>
                  </w:rPr>
                </w:rPrChange>
              </w:rPr>
              <w:t>Destacado</w:t>
            </w:r>
          </w:p>
        </w:tc>
      </w:tr>
      <w:tr w:rsidR="00510F89" w:rsidRPr="006C4628" w14:paraId="5EE819E7" w14:textId="77777777" w:rsidTr="00E87063">
        <w:tc>
          <w:tcPr>
            <w:tcW w:w="2518" w:type="dxa"/>
          </w:tcPr>
          <w:p w14:paraId="65D8AC91" w14:textId="77777777" w:rsidR="00510F89" w:rsidRPr="006C4628" w:rsidRDefault="00510F89" w:rsidP="00E6040C">
            <w:pPr>
              <w:rPr>
                <w:rFonts w:ascii="Times New Roman" w:hAnsi="Times New Roman" w:cs="Times New Roman"/>
                <w:b/>
                <w:sz w:val="24"/>
                <w:szCs w:val="24"/>
                <w:lang w:val="es-ES"/>
                <w:rPrChange w:id="208"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209" w:author="chris" w:date="2015-04-19T12:09:00Z">
                  <w:rPr>
                    <w:rFonts w:ascii="Times New Roman" w:hAnsi="Times New Roman" w:cs="Times New Roman"/>
                    <w:b/>
                    <w:sz w:val="24"/>
                    <w:szCs w:val="24"/>
                  </w:rPr>
                </w:rPrChange>
              </w:rPr>
              <w:t>Título</w:t>
            </w:r>
          </w:p>
        </w:tc>
        <w:tc>
          <w:tcPr>
            <w:tcW w:w="6460" w:type="dxa"/>
          </w:tcPr>
          <w:p w14:paraId="44612C2A" w14:textId="4168E34B" w:rsidR="00510F89" w:rsidRPr="006C4628" w:rsidRDefault="00510F89" w:rsidP="00A56163">
            <w:pPr>
              <w:rPr>
                <w:rFonts w:ascii="Times New Roman" w:hAnsi="Times New Roman" w:cs="Times New Roman"/>
                <w:sz w:val="24"/>
                <w:szCs w:val="24"/>
                <w:lang w:val="es-ES"/>
                <w:rPrChange w:id="210"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211" w:author="chris" w:date="2015-04-19T12:09:00Z">
                  <w:rPr>
                    <w:rFonts w:ascii="Times New Roman" w:hAnsi="Times New Roman" w:cs="Times New Roman"/>
                    <w:sz w:val="24"/>
                    <w:szCs w:val="24"/>
                  </w:rPr>
                </w:rPrChange>
              </w:rPr>
              <w:t xml:space="preserve">Conjunto de los </w:t>
            </w:r>
            <w:r w:rsidR="00A56163" w:rsidRPr="006C4628">
              <w:rPr>
                <w:rFonts w:ascii="Times New Roman" w:hAnsi="Times New Roman" w:cs="Times New Roman"/>
                <w:sz w:val="24"/>
                <w:szCs w:val="24"/>
                <w:lang w:val="es-ES"/>
                <w:rPrChange w:id="212" w:author="chris" w:date="2015-04-19T12:09:00Z">
                  <w:rPr>
                    <w:rFonts w:ascii="Times New Roman" w:hAnsi="Times New Roman" w:cs="Times New Roman"/>
                    <w:sz w:val="24"/>
                    <w:szCs w:val="24"/>
                  </w:rPr>
                </w:rPrChange>
              </w:rPr>
              <w:t>números n</w:t>
            </w:r>
            <w:r w:rsidRPr="006C4628">
              <w:rPr>
                <w:rFonts w:ascii="Times New Roman" w:hAnsi="Times New Roman" w:cs="Times New Roman"/>
                <w:sz w:val="24"/>
                <w:szCs w:val="24"/>
                <w:lang w:val="es-ES"/>
                <w:rPrChange w:id="213" w:author="chris" w:date="2015-04-19T12:09:00Z">
                  <w:rPr>
                    <w:rFonts w:ascii="Times New Roman" w:hAnsi="Times New Roman" w:cs="Times New Roman"/>
                    <w:sz w:val="24"/>
                    <w:szCs w:val="24"/>
                  </w:rPr>
                </w:rPrChange>
              </w:rPr>
              <w:t>aturales</w:t>
            </w:r>
            <w:r w:rsidR="00831949" w:rsidRPr="006C4628">
              <w:rPr>
                <w:rFonts w:ascii="Times New Roman" w:hAnsi="Times New Roman" w:cs="Times New Roman"/>
                <w:sz w:val="24"/>
                <w:szCs w:val="24"/>
                <w:lang w:val="es-ES"/>
                <w:rPrChange w:id="214" w:author="chris" w:date="2015-04-19T12:09:00Z">
                  <w:rPr>
                    <w:rFonts w:ascii="Times New Roman" w:hAnsi="Times New Roman" w:cs="Times New Roman"/>
                    <w:sz w:val="24"/>
                    <w:szCs w:val="24"/>
                  </w:rPr>
                </w:rPrChange>
              </w:rPr>
              <w:t xml:space="preserve"> (</w:t>
            </w:r>
            <w:r w:rsidR="00A56163" w:rsidRPr="006C4628">
              <w:rPr>
                <w:rFonts w:ascii="Cambria Math" w:hAnsi="Cambria Math" w:cs="Arial"/>
                <w:i/>
                <w:color w:val="333333"/>
                <w:sz w:val="24"/>
                <w:szCs w:val="24"/>
                <w:lang w:val="es-ES"/>
                <w:rPrChange w:id="215" w:author="chris" w:date="2015-04-19T12:09:00Z">
                  <w:rPr>
                    <w:rFonts w:ascii="Cambria Math" w:hAnsi="Cambria Math" w:cs="Arial"/>
                    <w:i/>
                    <w:color w:val="333333"/>
                    <w:sz w:val="24"/>
                    <w:szCs w:val="24"/>
                    <w:lang w:val="es-ES_tradnl"/>
                  </w:rPr>
                </w:rPrChange>
              </w:rPr>
              <w:t>N</w:t>
            </w:r>
            <w:r w:rsidR="00831949" w:rsidRPr="006C4628">
              <w:rPr>
                <w:rFonts w:ascii="Cambria Math" w:hAnsi="Cambria Math" w:cs="Arial"/>
                <w:color w:val="333333"/>
                <w:lang w:val="es-ES"/>
                <w:rPrChange w:id="216" w:author="chris" w:date="2015-04-19T12:09:00Z">
                  <w:rPr>
                    <w:rFonts w:ascii="Cambria Math" w:hAnsi="Cambria Math" w:cs="Arial"/>
                    <w:color w:val="333333"/>
                    <w:lang w:val="es-ES_tradnl"/>
                  </w:rPr>
                </w:rPrChange>
              </w:rPr>
              <w:t>)</w:t>
            </w:r>
            <w:del w:id="217" w:author="chris" w:date="2015-04-18T21:22:00Z">
              <w:r w:rsidRPr="006C4628" w:rsidDel="002249D9">
                <w:rPr>
                  <w:rFonts w:ascii="Times New Roman" w:hAnsi="Times New Roman" w:cs="Times New Roman"/>
                  <w:sz w:val="24"/>
                  <w:szCs w:val="24"/>
                  <w:lang w:val="es-ES"/>
                  <w:rPrChange w:id="218" w:author="chris" w:date="2015-04-19T12:09:00Z">
                    <w:rPr>
                      <w:rFonts w:ascii="Times New Roman" w:hAnsi="Times New Roman" w:cs="Times New Roman"/>
                      <w:sz w:val="24"/>
                      <w:szCs w:val="24"/>
                    </w:rPr>
                  </w:rPrChange>
                </w:rPr>
                <w:delText>.</w:delText>
              </w:r>
            </w:del>
            <w:r w:rsidRPr="006C4628">
              <w:rPr>
                <w:rFonts w:ascii="Times New Roman" w:hAnsi="Times New Roman" w:cs="Times New Roman"/>
                <w:sz w:val="24"/>
                <w:szCs w:val="24"/>
                <w:lang w:val="es-ES"/>
                <w:rPrChange w:id="219" w:author="chris" w:date="2015-04-19T12:09:00Z">
                  <w:rPr>
                    <w:rFonts w:ascii="Times New Roman" w:hAnsi="Times New Roman" w:cs="Times New Roman"/>
                    <w:sz w:val="24"/>
                    <w:szCs w:val="24"/>
                  </w:rPr>
                </w:rPrChange>
              </w:rPr>
              <w:t xml:space="preserve"> </w:t>
            </w:r>
          </w:p>
        </w:tc>
      </w:tr>
      <w:tr w:rsidR="00510F89" w:rsidRPr="006C4628" w14:paraId="418E55A0" w14:textId="77777777" w:rsidTr="00E87063">
        <w:tc>
          <w:tcPr>
            <w:tcW w:w="2518" w:type="dxa"/>
          </w:tcPr>
          <w:p w14:paraId="09369A2C" w14:textId="77777777" w:rsidR="00510F89" w:rsidRPr="006C4628" w:rsidRDefault="00510F89" w:rsidP="00E6040C">
            <w:pPr>
              <w:rPr>
                <w:rFonts w:ascii="Times New Roman" w:hAnsi="Times New Roman" w:cs="Times New Roman"/>
                <w:sz w:val="24"/>
                <w:szCs w:val="24"/>
                <w:lang w:val="es-ES"/>
                <w:rPrChange w:id="220"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221" w:author="chris" w:date="2015-04-19T12:09:00Z">
                  <w:rPr>
                    <w:rFonts w:ascii="Times New Roman" w:hAnsi="Times New Roman" w:cs="Times New Roman"/>
                    <w:b/>
                    <w:sz w:val="24"/>
                    <w:szCs w:val="24"/>
                  </w:rPr>
                </w:rPrChange>
              </w:rPr>
              <w:t>Contenido</w:t>
            </w:r>
          </w:p>
        </w:tc>
        <w:tc>
          <w:tcPr>
            <w:tcW w:w="6460" w:type="dxa"/>
          </w:tcPr>
          <w:p w14:paraId="7048F8F4" w14:textId="77777777" w:rsidR="00BE0AEE" w:rsidRPr="006C4628" w:rsidRDefault="00BE0AEE" w:rsidP="00E6040C">
            <w:pPr>
              <w:rPr>
                <w:rFonts w:ascii="Times New Roman" w:hAnsi="Times New Roman" w:cs="Times New Roman"/>
                <w:sz w:val="24"/>
                <w:szCs w:val="24"/>
                <w:lang w:val="es-ES"/>
                <w:rPrChange w:id="222"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223" w:author="chris" w:date="2015-04-19T12:09:00Z">
                  <w:rPr>
                    <w:rFonts w:ascii="Times New Roman" w:hAnsi="Times New Roman" w:cs="Times New Roman"/>
                    <w:sz w:val="24"/>
                    <w:szCs w:val="24"/>
                  </w:rPr>
                </w:rPrChange>
              </w:rPr>
              <w:t xml:space="preserve">Los números naturales siempre expresan valores de unidades enteras o completas. </w:t>
            </w:r>
          </w:p>
          <w:p w14:paraId="0EC54901" w14:textId="5F298413" w:rsidR="00510F89" w:rsidRPr="006C4628" w:rsidRDefault="00BE0AEE" w:rsidP="00E6040C">
            <w:pPr>
              <w:rPr>
                <w:rFonts w:ascii="Times New Roman" w:hAnsi="Times New Roman" w:cs="Times New Roman"/>
                <w:sz w:val="24"/>
                <w:szCs w:val="24"/>
                <w:lang w:val="es-ES"/>
                <w:rPrChange w:id="224"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225" w:author="chris" w:date="2015-04-19T12:09:00Z">
                  <w:rPr>
                    <w:rFonts w:ascii="Times New Roman" w:hAnsi="Times New Roman" w:cs="Times New Roman"/>
                    <w:sz w:val="24"/>
                    <w:szCs w:val="24"/>
                  </w:rPr>
                </w:rPrChange>
              </w:rPr>
              <w:t xml:space="preserve">Por ejemplo: </w:t>
            </w:r>
            <w:r w:rsidRPr="006C4628">
              <w:rPr>
                <w:rFonts w:ascii="Times New Roman" w:hAnsi="Times New Roman" w:cs="Times New Roman"/>
                <w:b/>
                <w:sz w:val="24"/>
                <w:szCs w:val="24"/>
                <w:lang w:val="es-ES"/>
                <w:rPrChange w:id="226" w:author="chris" w:date="2015-04-19T12:09:00Z">
                  <w:rPr>
                    <w:rFonts w:ascii="Times New Roman" w:hAnsi="Times New Roman" w:cs="Times New Roman"/>
                    <w:b/>
                    <w:sz w:val="24"/>
                    <w:szCs w:val="24"/>
                  </w:rPr>
                </w:rPrChange>
              </w:rPr>
              <w:t>una</w:t>
            </w:r>
            <w:r w:rsidRPr="006C4628">
              <w:rPr>
                <w:rFonts w:ascii="Times New Roman" w:hAnsi="Times New Roman" w:cs="Times New Roman"/>
                <w:sz w:val="24"/>
                <w:szCs w:val="24"/>
                <w:lang w:val="es-ES"/>
                <w:rPrChange w:id="227" w:author="chris" w:date="2015-04-19T12:09:00Z">
                  <w:rPr>
                    <w:rFonts w:ascii="Times New Roman" w:hAnsi="Times New Roman" w:cs="Times New Roman"/>
                    <w:sz w:val="24"/>
                    <w:szCs w:val="24"/>
                  </w:rPr>
                </w:rPrChange>
              </w:rPr>
              <w:t xml:space="preserve"> manzana, </w:t>
            </w:r>
            <w:r w:rsidRPr="006C4628">
              <w:rPr>
                <w:rFonts w:ascii="Times New Roman" w:hAnsi="Times New Roman" w:cs="Times New Roman"/>
                <w:b/>
                <w:sz w:val="24"/>
                <w:szCs w:val="24"/>
                <w:lang w:val="es-ES"/>
                <w:rPrChange w:id="228" w:author="chris" w:date="2015-04-19T12:09:00Z">
                  <w:rPr>
                    <w:rFonts w:ascii="Times New Roman" w:hAnsi="Times New Roman" w:cs="Times New Roman"/>
                    <w:b/>
                    <w:sz w:val="24"/>
                    <w:szCs w:val="24"/>
                  </w:rPr>
                </w:rPrChange>
              </w:rPr>
              <w:t xml:space="preserve">cinco </w:t>
            </w:r>
            <w:r w:rsidRPr="006C4628">
              <w:rPr>
                <w:rFonts w:ascii="Times New Roman" w:hAnsi="Times New Roman" w:cs="Times New Roman"/>
                <w:sz w:val="24"/>
                <w:szCs w:val="24"/>
                <w:lang w:val="es-ES"/>
                <w:rPrChange w:id="229" w:author="chris" w:date="2015-04-19T12:09:00Z">
                  <w:rPr>
                    <w:rFonts w:ascii="Times New Roman" w:hAnsi="Times New Roman" w:cs="Times New Roman"/>
                    <w:sz w:val="24"/>
                    <w:szCs w:val="24"/>
                  </w:rPr>
                </w:rPrChange>
              </w:rPr>
              <w:t xml:space="preserve">hormigas, </w:t>
            </w:r>
            <w:r w:rsidRPr="006C4628">
              <w:rPr>
                <w:rFonts w:ascii="Times New Roman" w:hAnsi="Times New Roman" w:cs="Times New Roman"/>
                <w:b/>
                <w:sz w:val="24"/>
                <w:szCs w:val="24"/>
                <w:lang w:val="es-ES"/>
                <w:rPrChange w:id="230" w:author="chris" w:date="2015-04-19T12:09:00Z">
                  <w:rPr>
                    <w:rFonts w:ascii="Times New Roman" w:hAnsi="Times New Roman" w:cs="Times New Roman"/>
                    <w:b/>
                    <w:sz w:val="24"/>
                    <w:szCs w:val="24"/>
                  </w:rPr>
                </w:rPrChange>
              </w:rPr>
              <w:t xml:space="preserve">veintisiete </w:t>
            </w:r>
            <w:r w:rsidRPr="006C4628">
              <w:rPr>
                <w:rFonts w:ascii="Times New Roman" w:hAnsi="Times New Roman" w:cs="Times New Roman"/>
                <w:sz w:val="24"/>
                <w:szCs w:val="24"/>
                <w:lang w:val="es-ES"/>
                <w:rPrChange w:id="231" w:author="chris" w:date="2015-04-19T12:09:00Z">
                  <w:rPr>
                    <w:rFonts w:ascii="Times New Roman" w:hAnsi="Times New Roman" w:cs="Times New Roman"/>
                    <w:sz w:val="24"/>
                    <w:szCs w:val="24"/>
                  </w:rPr>
                </w:rPrChange>
              </w:rPr>
              <w:t>sillas, e</w:t>
            </w:r>
            <w:ins w:id="232" w:author="chris" w:date="2015-04-18T21:23:00Z">
              <w:r w:rsidR="002249D9" w:rsidRPr="006C4628">
                <w:rPr>
                  <w:rFonts w:ascii="Times New Roman" w:hAnsi="Times New Roman" w:cs="Times New Roman"/>
                  <w:sz w:val="24"/>
                  <w:szCs w:val="24"/>
                  <w:lang w:val="es-ES"/>
                  <w:rPrChange w:id="233" w:author="chris" w:date="2015-04-19T12:09:00Z">
                    <w:rPr>
                      <w:rFonts w:ascii="Times New Roman" w:hAnsi="Times New Roman" w:cs="Times New Roman"/>
                      <w:sz w:val="24"/>
                      <w:szCs w:val="24"/>
                    </w:rPr>
                  </w:rPrChange>
                </w:rPr>
                <w:t>ntre otros</w:t>
              </w:r>
            </w:ins>
            <w:del w:id="234" w:author="chris" w:date="2015-04-18T21:22:00Z">
              <w:r w:rsidRPr="006C4628" w:rsidDel="002249D9">
                <w:rPr>
                  <w:rFonts w:ascii="Times New Roman" w:hAnsi="Times New Roman" w:cs="Times New Roman"/>
                  <w:sz w:val="24"/>
                  <w:szCs w:val="24"/>
                  <w:lang w:val="es-ES"/>
                  <w:rPrChange w:id="235" w:author="chris" w:date="2015-04-19T12:09:00Z">
                    <w:rPr>
                      <w:rFonts w:ascii="Times New Roman" w:hAnsi="Times New Roman" w:cs="Times New Roman"/>
                      <w:sz w:val="24"/>
                      <w:szCs w:val="24"/>
                    </w:rPr>
                  </w:rPrChange>
                </w:rPr>
                <w:delText>tc</w:delText>
              </w:r>
            </w:del>
            <w:r w:rsidRPr="006C4628">
              <w:rPr>
                <w:rFonts w:ascii="Times New Roman" w:hAnsi="Times New Roman" w:cs="Times New Roman"/>
                <w:sz w:val="24"/>
                <w:szCs w:val="24"/>
                <w:lang w:val="es-ES"/>
                <w:rPrChange w:id="236" w:author="chris" w:date="2015-04-19T12:09:00Z">
                  <w:rPr>
                    <w:rFonts w:ascii="Times New Roman" w:hAnsi="Times New Roman" w:cs="Times New Roman"/>
                    <w:sz w:val="24"/>
                    <w:szCs w:val="24"/>
                  </w:rPr>
                </w:rPrChange>
              </w:rPr>
              <w:t xml:space="preserve">.  </w:t>
            </w:r>
          </w:p>
        </w:tc>
      </w:tr>
    </w:tbl>
    <w:p w14:paraId="409B1E64" w14:textId="77777777" w:rsidR="00510F89" w:rsidRPr="006C4628" w:rsidRDefault="00510F89" w:rsidP="00E6040C">
      <w:pPr>
        <w:pStyle w:val="u"/>
        <w:shd w:val="clear" w:color="auto" w:fill="FFFFFF"/>
        <w:spacing w:before="0" w:beforeAutospacing="0" w:after="0" w:afterAutospacing="0" w:line="345" w:lineRule="atLeast"/>
        <w:rPr>
          <w:color w:val="333333"/>
          <w:lang w:val="es-ES"/>
          <w:rPrChange w:id="237" w:author="chris" w:date="2015-04-19T12:09:00Z">
            <w:rPr>
              <w:color w:val="333333"/>
              <w:lang w:val="es-ES_tradnl"/>
            </w:rPr>
          </w:rPrChange>
        </w:rPr>
      </w:pPr>
    </w:p>
    <w:p w14:paraId="1763F0A3" w14:textId="3AFF1CB0" w:rsidR="00BC1950" w:rsidRPr="006C4628" w:rsidRDefault="00BC1950" w:rsidP="00E6040C">
      <w:pPr>
        <w:spacing w:after="0"/>
        <w:rPr>
          <w:rFonts w:ascii="Arial" w:hAnsi="Arial" w:cs="Arial"/>
          <w:highlight w:val="yellow"/>
          <w:lang w:val="es-ES"/>
          <w:rPrChange w:id="238" w:author="chris" w:date="2015-04-19T12:09:00Z">
            <w:rPr>
              <w:rFonts w:ascii="Arial" w:hAnsi="Arial" w:cs="Arial"/>
              <w:highlight w:val="yellow"/>
            </w:rPr>
          </w:rPrChange>
        </w:rPr>
      </w:pPr>
      <w:r w:rsidRPr="006C4628">
        <w:rPr>
          <w:rFonts w:ascii="Arial" w:hAnsi="Arial" w:cs="Arial"/>
          <w:highlight w:val="yellow"/>
          <w:lang w:val="es-ES"/>
          <w:rPrChange w:id="239" w:author="chris" w:date="2015-04-19T12:09:00Z">
            <w:rPr>
              <w:rFonts w:ascii="Arial" w:hAnsi="Arial" w:cs="Arial"/>
              <w:highlight w:val="yellow"/>
            </w:rPr>
          </w:rPrChange>
        </w:rPr>
        <w:t>[SECCIÓN 2]</w:t>
      </w:r>
      <w:r w:rsidRPr="006C4628">
        <w:rPr>
          <w:rFonts w:ascii="Arial" w:hAnsi="Arial" w:cs="Arial"/>
          <w:lang w:val="es-ES"/>
          <w:rPrChange w:id="240" w:author="chris" w:date="2015-04-19T12:09:00Z">
            <w:rPr>
              <w:rFonts w:ascii="Arial" w:hAnsi="Arial" w:cs="Arial"/>
            </w:rPr>
          </w:rPrChange>
        </w:rPr>
        <w:t xml:space="preserve"> </w:t>
      </w:r>
      <w:r w:rsidRPr="006C4628">
        <w:rPr>
          <w:rFonts w:ascii="Arial" w:hAnsi="Arial" w:cs="Arial"/>
          <w:b/>
          <w:lang w:val="es-ES"/>
          <w:rPrChange w:id="241" w:author="chris" w:date="2015-04-19T12:09:00Z">
            <w:rPr>
              <w:rFonts w:ascii="Arial" w:hAnsi="Arial" w:cs="Arial"/>
              <w:b/>
            </w:rPr>
          </w:rPrChange>
        </w:rPr>
        <w:t>1.1 El sistema de numeraci</w:t>
      </w:r>
      <w:r w:rsidR="00E82F42" w:rsidRPr="006C4628">
        <w:rPr>
          <w:rFonts w:ascii="Arial" w:hAnsi="Arial" w:cs="Arial"/>
          <w:b/>
          <w:lang w:val="es-ES"/>
          <w:rPrChange w:id="242" w:author="chris" w:date="2015-04-19T12:09:00Z">
            <w:rPr>
              <w:rFonts w:ascii="Arial" w:hAnsi="Arial" w:cs="Arial"/>
              <w:b/>
            </w:rPr>
          </w:rPrChange>
        </w:rPr>
        <w:t>ón decimal</w:t>
      </w:r>
      <w:r w:rsidRPr="006C4628">
        <w:rPr>
          <w:rFonts w:ascii="Arial" w:hAnsi="Arial" w:cs="Arial"/>
          <w:b/>
          <w:lang w:val="es-ES"/>
          <w:rPrChange w:id="243" w:author="chris" w:date="2015-04-19T12:09:00Z">
            <w:rPr>
              <w:rFonts w:ascii="Arial" w:hAnsi="Arial" w:cs="Arial"/>
              <w:b/>
            </w:rPr>
          </w:rPrChange>
        </w:rPr>
        <w:t xml:space="preserve"> </w:t>
      </w:r>
    </w:p>
    <w:p w14:paraId="1E6DE320" w14:textId="77777777" w:rsidR="00AE430E" w:rsidRPr="006C4628" w:rsidRDefault="00AE430E" w:rsidP="00E6040C">
      <w:pPr>
        <w:shd w:val="clear" w:color="auto" w:fill="FFFFFF"/>
        <w:spacing w:after="0" w:line="345" w:lineRule="atLeast"/>
        <w:rPr>
          <w:rFonts w:ascii="Arial" w:eastAsia="Times New Roman" w:hAnsi="Arial" w:cs="Arial"/>
          <w:color w:val="333333"/>
          <w:lang w:val="es-ES" w:eastAsia="es-CO"/>
          <w:rPrChange w:id="244" w:author="chris" w:date="2015-04-19T12:09:00Z">
            <w:rPr>
              <w:rFonts w:ascii="Arial" w:eastAsia="Times New Roman" w:hAnsi="Arial" w:cs="Arial"/>
              <w:color w:val="333333"/>
              <w:lang w:val="es-CO" w:eastAsia="es-CO"/>
            </w:rPr>
          </w:rPrChange>
        </w:rPr>
      </w:pPr>
    </w:p>
    <w:p w14:paraId="761A3C21" w14:textId="5525066F" w:rsidR="00D03110" w:rsidRPr="006C4628" w:rsidRDefault="00AE430E" w:rsidP="00E6040C">
      <w:pPr>
        <w:shd w:val="clear" w:color="auto" w:fill="FFFFFF"/>
        <w:spacing w:after="0" w:line="345" w:lineRule="atLeast"/>
        <w:jc w:val="both"/>
        <w:rPr>
          <w:rFonts w:ascii="Arial" w:eastAsia="Times New Roman" w:hAnsi="Arial" w:cs="Arial"/>
          <w:color w:val="333333"/>
          <w:lang w:val="es-ES" w:eastAsia="es-CO"/>
          <w:rPrChange w:id="245" w:author="chris" w:date="2015-04-19T12:09:00Z">
            <w:rPr>
              <w:rFonts w:ascii="Arial" w:eastAsia="Times New Roman" w:hAnsi="Arial" w:cs="Arial"/>
              <w:color w:val="333333"/>
              <w:lang w:val="es-CO" w:eastAsia="es-CO"/>
            </w:rPr>
          </w:rPrChange>
        </w:rPr>
      </w:pPr>
      <w:r w:rsidRPr="006C4628">
        <w:rPr>
          <w:rFonts w:ascii="Arial" w:eastAsia="Times New Roman" w:hAnsi="Arial" w:cs="Arial"/>
          <w:color w:val="333333"/>
          <w:lang w:val="es-ES" w:eastAsia="es-CO"/>
          <w:rPrChange w:id="246" w:author="chris" w:date="2015-04-19T12:09:00Z">
            <w:rPr>
              <w:rFonts w:ascii="Arial" w:eastAsia="Times New Roman" w:hAnsi="Arial" w:cs="Arial"/>
              <w:color w:val="333333"/>
              <w:lang w:val="es-CO" w:eastAsia="es-CO"/>
            </w:rPr>
          </w:rPrChange>
        </w:rPr>
        <w:t>Un</w:t>
      </w:r>
      <w:del w:id="247" w:author="chris" w:date="2015-04-18T21:23:00Z">
        <w:r w:rsidRPr="006C4628" w:rsidDel="002249D9">
          <w:rPr>
            <w:rFonts w:ascii="Arial" w:eastAsia="Times New Roman" w:hAnsi="Arial" w:cs="Arial"/>
            <w:color w:val="333333"/>
            <w:lang w:val="es-ES" w:eastAsia="es-CO"/>
            <w:rPrChange w:id="248" w:author="chris" w:date="2015-04-19T12:09:00Z">
              <w:rPr>
                <w:rFonts w:ascii="Arial" w:eastAsia="Times New Roman" w:hAnsi="Arial" w:cs="Arial"/>
                <w:color w:val="333333"/>
                <w:lang w:val="es-CO" w:eastAsia="es-CO"/>
              </w:rPr>
            </w:rPrChange>
          </w:rPr>
          <w:delText> </w:delText>
        </w:r>
      </w:del>
      <w:ins w:id="249" w:author="chris" w:date="2015-04-18T21:23:00Z">
        <w:r w:rsidR="002249D9" w:rsidRPr="006C4628">
          <w:rPr>
            <w:rFonts w:ascii="Arial" w:eastAsia="Times New Roman" w:hAnsi="Arial" w:cs="Arial"/>
            <w:color w:val="333333"/>
            <w:lang w:val="es-ES" w:eastAsia="es-CO"/>
            <w:rPrChange w:id="250" w:author="chris" w:date="2015-04-19T12:09:00Z">
              <w:rPr>
                <w:rFonts w:ascii="Arial" w:eastAsia="Times New Roman" w:hAnsi="Arial" w:cs="Arial"/>
                <w:color w:val="333333"/>
                <w:lang w:val="es-CO" w:eastAsia="es-CO"/>
              </w:rPr>
            </w:rPrChange>
          </w:rPr>
          <w:t xml:space="preserve"> </w:t>
        </w:r>
      </w:ins>
      <w:r w:rsidRPr="006C4628">
        <w:rPr>
          <w:rFonts w:ascii="Arial" w:eastAsia="Times New Roman" w:hAnsi="Arial" w:cs="Arial"/>
          <w:b/>
          <w:bCs/>
          <w:color w:val="333333"/>
          <w:lang w:val="es-ES" w:eastAsia="es-CO"/>
          <w:rPrChange w:id="251" w:author="chris" w:date="2015-04-19T12:09:00Z">
            <w:rPr>
              <w:rFonts w:ascii="Arial" w:eastAsia="Times New Roman" w:hAnsi="Arial" w:cs="Arial"/>
              <w:b/>
              <w:bCs/>
              <w:color w:val="333333"/>
              <w:lang w:val="es-CO" w:eastAsia="es-CO"/>
            </w:rPr>
          </w:rPrChange>
        </w:rPr>
        <w:t>sistema de numeración</w:t>
      </w:r>
      <w:ins w:id="252" w:author="chris" w:date="2015-04-18T21:23:00Z">
        <w:r w:rsidR="002249D9" w:rsidRPr="006C4628">
          <w:rPr>
            <w:rFonts w:ascii="Arial" w:eastAsia="Times New Roman" w:hAnsi="Arial" w:cs="Arial"/>
            <w:color w:val="333333"/>
            <w:lang w:val="es-ES" w:eastAsia="es-CO"/>
            <w:rPrChange w:id="253" w:author="chris" w:date="2015-04-19T12:09:00Z">
              <w:rPr>
                <w:rFonts w:ascii="Arial" w:eastAsia="Times New Roman" w:hAnsi="Arial" w:cs="Arial"/>
                <w:color w:val="333333"/>
                <w:lang w:val="es-CO" w:eastAsia="es-CO"/>
              </w:rPr>
            </w:rPrChange>
          </w:rPr>
          <w:t xml:space="preserve"> </w:t>
        </w:r>
      </w:ins>
      <w:del w:id="254" w:author="chris" w:date="2015-04-18T21:23:00Z">
        <w:r w:rsidRPr="006C4628" w:rsidDel="002249D9">
          <w:rPr>
            <w:rFonts w:ascii="Arial" w:eastAsia="Times New Roman" w:hAnsi="Arial" w:cs="Arial"/>
            <w:color w:val="333333"/>
            <w:lang w:val="es-ES" w:eastAsia="es-CO"/>
            <w:rPrChange w:id="255" w:author="chris" w:date="2015-04-19T12:09:00Z">
              <w:rPr>
                <w:rFonts w:ascii="Arial" w:eastAsia="Times New Roman" w:hAnsi="Arial" w:cs="Arial"/>
                <w:color w:val="333333"/>
                <w:lang w:val="es-CO" w:eastAsia="es-CO"/>
              </w:rPr>
            </w:rPrChange>
          </w:rPr>
          <w:delText> </w:delText>
        </w:r>
      </w:del>
      <w:r w:rsidRPr="006C4628">
        <w:rPr>
          <w:rFonts w:ascii="Arial" w:eastAsia="Times New Roman" w:hAnsi="Arial" w:cs="Arial"/>
          <w:color w:val="333333"/>
          <w:lang w:val="es-ES" w:eastAsia="es-CO"/>
          <w:rPrChange w:id="256" w:author="chris" w:date="2015-04-19T12:09:00Z">
            <w:rPr>
              <w:rFonts w:ascii="Arial" w:eastAsia="Times New Roman" w:hAnsi="Arial" w:cs="Arial"/>
              <w:color w:val="333333"/>
              <w:lang w:val="es-CO" w:eastAsia="es-CO"/>
            </w:rPr>
          </w:rPrChange>
        </w:rPr>
        <w:t>es un conjunto de símbolos (</w:t>
      </w:r>
      <w:r w:rsidR="00707922" w:rsidRPr="006C4628">
        <w:rPr>
          <w:rFonts w:ascii="Arial" w:eastAsia="Times New Roman" w:hAnsi="Arial" w:cs="Arial"/>
          <w:b/>
          <w:bCs/>
          <w:color w:val="333333"/>
          <w:lang w:val="es-ES" w:eastAsia="es-CO"/>
          <w:rPrChange w:id="257" w:author="chris" w:date="2015-04-19T12:09:00Z">
            <w:rPr>
              <w:rFonts w:ascii="Arial" w:eastAsia="Times New Roman" w:hAnsi="Arial" w:cs="Arial"/>
              <w:b/>
              <w:bCs/>
              <w:color w:val="333333"/>
              <w:lang w:val="es-CO" w:eastAsia="es-CO"/>
            </w:rPr>
          </w:rPrChange>
        </w:rPr>
        <w:t>dígitos</w:t>
      </w:r>
      <w:r w:rsidR="00063358" w:rsidRPr="006C4628">
        <w:rPr>
          <w:rFonts w:ascii="Arial" w:eastAsia="Times New Roman" w:hAnsi="Arial" w:cs="Arial"/>
          <w:b/>
          <w:bCs/>
          <w:color w:val="333333"/>
          <w:lang w:val="es-ES" w:eastAsia="es-CO"/>
          <w:rPrChange w:id="258" w:author="chris" w:date="2015-04-19T12:09:00Z">
            <w:rPr>
              <w:rFonts w:ascii="Arial" w:eastAsia="Times New Roman" w:hAnsi="Arial" w:cs="Arial"/>
              <w:b/>
              <w:bCs/>
              <w:color w:val="333333"/>
              <w:lang w:val="es-CO" w:eastAsia="es-CO"/>
            </w:rPr>
          </w:rPrChange>
        </w:rPr>
        <w:t xml:space="preserve"> </w:t>
      </w:r>
      <w:r w:rsidR="00063358" w:rsidRPr="006C4628">
        <w:rPr>
          <w:rFonts w:ascii="Arial" w:eastAsia="Times New Roman" w:hAnsi="Arial" w:cs="Arial"/>
          <w:bCs/>
          <w:color w:val="333333"/>
          <w:lang w:val="es-ES" w:eastAsia="es-CO"/>
          <w:rPrChange w:id="259" w:author="chris" w:date="2015-04-19T12:09:00Z">
            <w:rPr>
              <w:rFonts w:ascii="Arial" w:eastAsia="Times New Roman" w:hAnsi="Arial" w:cs="Arial"/>
              <w:bCs/>
              <w:color w:val="333333"/>
              <w:lang w:val="es-CO" w:eastAsia="es-CO"/>
            </w:rPr>
          </w:rPrChange>
        </w:rPr>
        <w:t xml:space="preserve">o </w:t>
      </w:r>
      <w:r w:rsidR="00063358" w:rsidRPr="006C4628">
        <w:rPr>
          <w:rFonts w:ascii="Arial" w:eastAsia="Times New Roman" w:hAnsi="Arial" w:cs="Arial"/>
          <w:b/>
          <w:bCs/>
          <w:color w:val="333333"/>
          <w:lang w:val="es-ES" w:eastAsia="es-CO"/>
          <w:rPrChange w:id="260" w:author="chris" w:date="2015-04-19T12:09:00Z">
            <w:rPr>
              <w:rFonts w:ascii="Arial" w:eastAsia="Times New Roman" w:hAnsi="Arial" w:cs="Arial"/>
              <w:b/>
              <w:bCs/>
              <w:color w:val="333333"/>
              <w:lang w:val="es-CO" w:eastAsia="es-CO"/>
            </w:rPr>
          </w:rPrChange>
        </w:rPr>
        <w:t>cifras</w:t>
      </w:r>
      <w:r w:rsidRPr="006C4628">
        <w:rPr>
          <w:rFonts w:ascii="Arial" w:eastAsia="Times New Roman" w:hAnsi="Arial" w:cs="Arial"/>
          <w:color w:val="333333"/>
          <w:lang w:val="es-ES" w:eastAsia="es-CO"/>
          <w:rPrChange w:id="261" w:author="chris" w:date="2015-04-19T12:09:00Z">
            <w:rPr>
              <w:rFonts w:ascii="Arial" w:eastAsia="Times New Roman" w:hAnsi="Arial" w:cs="Arial"/>
              <w:color w:val="333333"/>
              <w:lang w:val="es-CO" w:eastAsia="es-CO"/>
            </w:rPr>
          </w:rPrChange>
        </w:rPr>
        <w:t>) y de</w:t>
      </w:r>
      <w:ins w:id="262" w:author="chris" w:date="2015-04-18T21:23:00Z">
        <w:r w:rsidR="002249D9" w:rsidRPr="006C4628">
          <w:rPr>
            <w:rFonts w:ascii="Arial" w:eastAsia="Times New Roman" w:hAnsi="Arial" w:cs="Arial"/>
            <w:color w:val="333333"/>
            <w:lang w:val="es-ES" w:eastAsia="es-CO"/>
            <w:rPrChange w:id="263" w:author="chris" w:date="2015-04-19T12:09:00Z">
              <w:rPr>
                <w:rFonts w:ascii="Arial" w:eastAsia="Times New Roman" w:hAnsi="Arial" w:cs="Arial"/>
                <w:color w:val="333333"/>
                <w:lang w:val="es-CO" w:eastAsia="es-CO"/>
              </w:rPr>
            </w:rPrChange>
          </w:rPr>
          <w:t xml:space="preserve"> </w:t>
        </w:r>
      </w:ins>
      <w:del w:id="264" w:author="chris" w:date="2015-04-18T21:23:00Z">
        <w:r w:rsidRPr="006C4628" w:rsidDel="002249D9">
          <w:rPr>
            <w:rFonts w:ascii="Arial" w:eastAsia="Times New Roman" w:hAnsi="Arial" w:cs="Arial"/>
            <w:color w:val="333333"/>
            <w:lang w:val="es-ES" w:eastAsia="es-CO"/>
            <w:rPrChange w:id="265" w:author="chris" w:date="2015-04-19T12:09:00Z">
              <w:rPr>
                <w:rFonts w:ascii="Arial" w:eastAsia="Times New Roman" w:hAnsi="Arial" w:cs="Arial"/>
                <w:color w:val="333333"/>
                <w:lang w:val="es-CO" w:eastAsia="es-CO"/>
              </w:rPr>
            </w:rPrChange>
          </w:rPr>
          <w:delText> </w:delText>
        </w:r>
      </w:del>
      <w:r w:rsidRPr="006C4628">
        <w:rPr>
          <w:rFonts w:ascii="Arial" w:eastAsia="Times New Roman" w:hAnsi="Arial" w:cs="Arial"/>
          <w:b/>
          <w:bCs/>
          <w:color w:val="333333"/>
          <w:lang w:val="es-ES" w:eastAsia="es-CO"/>
          <w:rPrChange w:id="266" w:author="chris" w:date="2015-04-19T12:09:00Z">
            <w:rPr>
              <w:rFonts w:ascii="Arial" w:eastAsia="Times New Roman" w:hAnsi="Arial" w:cs="Arial"/>
              <w:b/>
              <w:bCs/>
              <w:color w:val="333333"/>
              <w:lang w:val="es-CO" w:eastAsia="es-CO"/>
            </w:rPr>
          </w:rPrChange>
        </w:rPr>
        <w:t xml:space="preserve">reglas </w:t>
      </w:r>
      <w:r w:rsidRPr="006C4628">
        <w:rPr>
          <w:rFonts w:ascii="Arial" w:eastAsia="Times New Roman" w:hAnsi="Arial" w:cs="Arial"/>
          <w:color w:val="333333"/>
          <w:lang w:val="es-ES" w:eastAsia="es-CO"/>
          <w:rPrChange w:id="267" w:author="chris" w:date="2015-04-19T12:09:00Z">
            <w:rPr>
              <w:rFonts w:ascii="Arial" w:eastAsia="Times New Roman" w:hAnsi="Arial" w:cs="Arial"/>
              <w:color w:val="333333"/>
              <w:lang w:val="es-CO" w:eastAsia="es-CO"/>
            </w:rPr>
          </w:rPrChange>
        </w:rPr>
        <w:t>que nos indican cómo combinar estos símbolos para formar </w:t>
      </w:r>
      <w:r w:rsidRPr="006C4628">
        <w:rPr>
          <w:rFonts w:ascii="Arial" w:eastAsia="Times New Roman" w:hAnsi="Arial" w:cs="Arial"/>
          <w:b/>
          <w:bCs/>
          <w:color w:val="333333"/>
          <w:lang w:val="es-ES" w:eastAsia="es-CO"/>
          <w:rPrChange w:id="268" w:author="chris" w:date="2015-04-19T12:09:00Z">
            <w:rPr>
              <w:rFonts w:ascii="Arial" w:eastAsia="Times New Roman" w:hAnsi="Arial" w:cs="Arial"/>
              <w:b/>
              <w:bCs/>
              <w:color w:val="333333"/>
              <w:lang w:val="es-CO" w:eastAsia="es-CO"/>
            </w:rPr>
          </w:rPrChange>
        </w:rPr>
        <w:t>números</w:t>
      </w:r>
      <w:r w:rsidRPr="006C4628">
        <w:rPr>
          <w:rFonts w:ascii="Arial" w:eastAsia="Times New Roman" w:hAnsi="Arial" w:cs="Arial"/>
          <w:color w:val="333333"/>
          <w:lang w:val="es-ES" w:eastAsia="es-CO"/>
          <w:rPrChange w:id="269" w:author="chris" w:date="2015-04-19T12:09:00Z">
            <w:rPr>
              <w:rFonts w:ascii="Arial" w:eastAsia="Times New Roman" w:hAnsi="Arial" w:cs="Arial"/>
              <w:color w:val="333333"/>
              <w:lang w:val="es-CO" w:eastAsia="es-CO"/>
            </w:rPr>
          </w:rPrChange>
        </w:rPr>
        <w:t>. </w:t>
      </w:r>
    </w:p>
    <w:p w14:paraId="5D513102" w14:textId="77777777" w:rsidR="00D03110" w:rsidRPr="006C4628" w:rsidRDefault="00D03110" w:rsidP="00E6040C">
      <w:pPr>
        <w:shd w:val="clear" w:color="auto" w:fill="FFFFFF"/>
        <w:spacing w:after="0" w:line="345" w:lineRule="atLeast"/>
        <w:jc w:val="both"/>
        <w:rPr>
          <w:rFonts w:ascii="Times New Roman" w:eastAsia="Times New Roman" w:hAnsi="Times New Roman" w:cs="Times New Roman"/>
          <w:color w:val="333333"/>
          <w:lang w:val="es-ES" w:eastAsia="es-CO"/>
          <w:rPrChange w:id="270" w:author="chris" w:date="2015-04-19T12:09:00Z">
            <w:rPr>
              <w:rFonts w:ascii="Times New Roman" w:eastAsia="Times New Roman" w:hAnsi="Times New Roman" w:cs="Times New Roman"/>
              <w:color w:val="333333"/>
              <w:lang w:val="es-CO" w:eastAsia="es-CO"/>
            </w:rPr>
          </w:rPrChange>
        </w:rPr>
      </w:pPr>
    </w:p>
    <w:tbl>
      <w:tblPr>
        <w:tblStyle w:val="Tablaconcuadrcula"/>
        <w:tblW w:w="0" w:type="auto"/>
        <w:tblLook w:val="04A0" w:firstRow="1" w:lastRow="0" w:firstColumn="1" w:lastColumn="0" w:noHBand="0" w:noVBand="1"/>
      </w:tblPr>
      <w:tblGrid>
        <w:gridCol w:w="2518"/>
        <w:gridCol w:w="6515"/>
      </w:tblGrid>
      <w:tr w:rsidR="00D03110" w:rsidRPr="006C4628" w14:paraId="1F2C8FD0" w14:textId="77777777" w:rsidTr="00E87063">
        <w:tc>
          <w:tcPr>
            <w:tcW w:w="9033" w:type="dxa"/>
            <w:gridSpan w:val="2"/>
            <w:shd w:val="clear" w:color="auto" w:fill="000000" w:themeFill="text1"/>
          </w:tcPr>
          <w:p w14:paraId="6C79FEB0" w14:textId="77777777" w:rsidR="00D03110" w:rsidRPr="006C4628" w:rsidRDefault="00D03110" w:rsidP="00E6040C">
            <w:pPr>
              <w:jc w:val="center"/>
              <w:rPr>
                <w:rFonts w:ascii="Times New Roman" w:hAnsi="Times New Roman" w:cs="Times New Roman"/>
                <w:b/>
                <w:color w:val="FFFFFF" w:themeColor="background1"/>
                <w:sz w:val="24"/>
                <w:szCs w:val="24"/>
                <w:lang w:val="es-ES"/>
                <w:rPrChange w:id="27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72" w:author="chris" w:date="2015-04-19T12:09:00Z">
                  <w:rPr>
                    <w:rFonts w:ascii="Times New Roman" w:hAnsi="Times New Roman" w:cs="Times New Roman"/>
                    <w:b/>
                    <w:color w:val="FFFFFF" w:themeColor="background1"/>
                    <w:sz w:val="24"/>
                    <w:szCs w:val="24"/>
                  </w:rPr>
                </w:rPrChange>
              </w:rPr>
              <w:t>Profundiza: recurso nuevo</w:t>
            </w:r>
          </w:p>
        </w:tc>
      </w:tr>
      <w:tr w:rsidR="00D03110" w:rsidRPr="006C4628" w14:paraId="0AF5A7C6" w14:textId="77777777" w:rsidTr="00E87063">
        <w:tc>
          <w:tcPr>
            <w:tcW w:w="2518" w:type="dxa"/>
          </w:tcPr>
          <w:p w14:paraId="0B95EB5E" w14:textId="77777777" w:rsidR="00D03110" w:rsidRPr="006C4628" w:rsidRDefault="00D03110" w:rsidP="00E6040C">
            <w:pPr>
              <w:rPr>
                <w:rFonts w:ascii="Times New Roman" w:hAnsi="Times New Roman" w:cs="Times New Roman"/>
                <w:b/>
                <w:color w:val="000000"/>
                <w:sz w:val="24"/>
                <w:szCs w:val="24"/>
                <w:lang w:val="es-ES"/>
                <w:rPrChange w:id="27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74" w:author="chris" w:date="2015-04-19T12:09:00Z">
                  <w:rPr>
                    <w:rFonts w:ascii="Times New Roman" w:hAnsi="Times New Roman" w:cs="Times New Roman"/>
                    <w:b/>
                    <w:color w:val="000000"/>
                    <w:sz w:val="24"/>
                    <w:szCs w:val="24"/>
                  </w:rPr>
                </w:rPrChange>
              </w:rPr>
              <w:t>Código</w:t>
            </w:r>
          </w:p>
        </w:tc>
        <w:tc>
          <w:tcPr>
            <w:tcW w:w="6515" w:type="dxa"/>
          </w:tcPr>
          <w:p w14:paraId="11732F98" w14:textId="3452D6FD" w:rsidR="00D03110" w:rsidRPr="006C4628" w:rsidRDefault="00690E2F" w:rsidP="00E6040C">
            <w:pPr>
              <w:rPr>
                <w:rFonts w:ascii="Times New Roman" w:hAnsi="Times New Roman" w:cs="Times New Roman"/>
                <w:b/>
                <w:color w:val="000000"/>
                <w:sz w:val="24"/>
                <w:szCs w:val="24"/>
                <w:lang w:val="es-ES"/>
                <w:rPrChange w:id="27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76" w:author="chris" w:date="2015-04-19T12:09:00Z">
                  <w:rPr>
                    <w:rFonts w:ascii="Times New Roman" w:hAnsi="Times New Roman" w:cs="Times New Roman"/>
                    <w:color w:val="000000"/>
                    <w:sz w:val="24"/>
                    <w:szCs w:val="24"/>
                  </w:rPr>
                </w:rPrChange>
              </w:rPr>
              <w:t>MA_04_02_CO_</w:t>
            </w:r>
            <w:r w:rsidR="00D03110" w:rsidRPr="006C4628">
              <w:rPr>
                <w:rFonts w:ascii="Times New Roman" w:hAnsi="Times New Roman" w:cs="Times New Roman"/>
                <w:color w:val="000000"/>
                <w:sz w:val="24"/>
                <w:szCs w:val="24"/>
                <w:lang w:val="es-ES"/>
                <w:rPrChange w:id="277" w:author="chris" w:date="2015-04-19T12:09:00Z">
                  <w:rPr>
                    <w:rFonts w:ascii="Times New Roman" w:hAnsi="Times New Roman" w:cs="Times New Roman"/>
                    <w:color w:val="000000"/>
                    <w:sz w:val="24"/>
                    <w:szCs w:val="24"/>
                  </w:rPr>
                </w:rPrChange>
              </w:rPr>
              <w:t xml:space="preserve">REC30 </w:t>
            </w:r>
          </w:p>
        </w:tc>
      </w:tr>
      <w:tr w:rsidR="00D03110" w:rsidRPr="006C4628" w14:paraId="011F16A5" w14:textId="77777777" w:rsidTr="00E87063">
        <w:tc>
          <w:tcPr>
            <w:tcW w:w="2518" w:type="dxa"/>
          </w:tcPr>
          <w:p w14:paraId="0D320A55" w14:textId="77777777" w:rsidR="00D03110" w:rsidRPr="006C4628" w:rsidRDefault="00D03110" w:rsidP="00E6040C">
            <w:pPr>
              <w:rPr>
                <w:rFonts w:ascii="Times New Roman" w:hAnsi="Times New Roman" w:cs="Times New Roman"/>
                <w:color w:val="000000"/>
                <w:sz w:val="24"/>
                <w:szCs w:val="24"/>
                <w:lang w:val="es-ES"/>
                <w:rPrChange w:id="27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79" w:author="chris" w:date="2015-04-19T12:09:00Z">
                  <w:rPr>
                    <w:rFonts w:ascii="Times New Roman" w:hAnsi="Times New Roman" w:cs="Times New Roman"/>
                    <w:b/>
                    <w:color w:val="000000"/>
                    <w:sz w:val="24"/>
                    <w:szCs w:val="24"/>
                  </w:rPr>
                </w:rPrChange>
              </w:rPr>
              <w:t>Título</w:t>
            </w:r>
          </w:p>
        </w:tc>
        <w:tc>
          <w:tcPr>
            <w:tcW w:w="6515" w:type="dxa"/>
          </w:tcPr>
          <w:p w14:paraId="53C32995" w14:textId="7DDB44A0" w:rsidR="00D03110" w:rsidRPr="006C4628" w:rsidRDefault="00D03110" w:rsidP="00E6040C">
            <w:pPr>
              <w:rPr>
                <w:rFonts w:ascii="Times New Roman" w:hAnsi="Times New Roman" w:cs="Times New Roman"/>
                <w:color w:val="000000"/>
                <w:sz w:val="24"/>
                <w:szCs w:val="24"/>
                <w:lang w:val="es-ES"/>
                <w:rPrChange w:id="280" w:author="chris" w:date="2015-04-19T12:09:00Z">
                  <w:rPr>
                    <w:rFonts w:ascii="Times New Roman" w:hAnsi="Times New Roman" w:cs="Times New Roman"/>
                    <w:color w:val="000000"/>
                    <w:sz w:val="24"/>
                    <w:szCs w:val="24"/>
                    <w:lang w:val="es-CO"/>
                  </w:rPr>
                </w:rPrChange>
              </w:rPr>
            </w:pPr>
            <w:r w:rsidRPr="006C4628">
              <w:rPr>
                <w:rFonts w:ascii="Times New Roman" w:hAnsi="Times New Roman" w:cs="Times New Roman"/>
                <w:color w:val="000000"/>
                <w:sz w:val="24"/>
                <w:szCs w:val="24"/>
                <w:lang w:val="es-ES"/>
                <w:rPrChange w:id="281" w:author="chris" w:date="2015-04-19T12:09:00Z">
                  <w:rPr>
                    <w:rFonts w:ascii="Times New Roman" w:hAnsi="Times New Roman" w:cs="Times New Roman"/>
                    <w:color w:val="000000"/>
                    <w:sz w:val="24"/>
                    <w:szCs w:val="24"/>
                  </w:rPr>
                </w:rPrChange>
              </w:rPr>
              <w:t xml:space="preserve">Historia de los números </w:t>
            </w:r>
          </w:p>
        </w:tc>
      </w:tr>
      <w:tr w:rsidR="00D03110" w:rsidRPr="006C4628" w14:paraId="069DBFE3" w14:textId="77777777" w:rsidTr="00E87063">
        <w:tc>
          <w:tcPr>
            <w:tcW w:w="2518" w:type="dxa"/>
          </w:tcPr>
          <w:p w14:paraId="20B45F6E" w14:textId="77777777" w:rsidR="00D03110" w:rsidRPr="006C4628" w:rsidRDefault="00D03110" w:rsidP="00E6040C">
            <w:pPr>
              <w:rPr>
                <w:rFonts w:ascii="Times New Roman" w:hAnsi="Times New Roman" w:cs="Times New Roman"/>
                <w:color w:val="000000"/>
                <w:sz w:val="24"/>
                <w:szCs w:val="24"/>
                <w:lang w:val="es-ES"/>
                <w:rPrChange w:id="28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83" w:author="chris" w:date="2015-04-19T12:09:00Z">
                  <w:rPr>
                    <w:rFonts w:ascii="Times New Roman" w:hAnsi="Times New Roman" w:cs="Times New Roman"/>
                    <w:b/>
                    <w:color w:val="000000"/>
                    <w:sz w:val="24"/>
                    <w:szCs w:val="24"/>
                  </w:rPr>
                </w:rPrChange>
              </w:rPr>
              <w:t>Descripción</w:t>
            </w:r>
          </w:p>
        </w:tc>
        <w:tc>
          <w:tcPr>
            <w:tcW w:w="6515" w:type="dxa"/>
          </w:tcPr>
          <w:p w14:paraId="42BDCE3D" w14:textId="20C5F951" w:rsidR="00D03110" w:rsidRPr="006C4628" w:rsidRDefault="00CC5026" w:rsidP="00E6040C">
            <w:pPr>
              <w:rPr>
                <w:rFonts w:ascii="Times New Roman" w:hAnsi="Times New Roman" w:cs="Times New Roman"/>
                <w:color w:val="000000"/>
                <w:sz w:val="24"/>
                <w:szCs w:val="24"/>
                <w:lang w:val="es-ES"/>
                <w:rPrChange w:id="28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85" w:author="chris" w:date="2015-04-19T12:09:00Z">
                  <w:rPr>
                    <w:rFonts w:ascii="Times New Roman" w:hAnsi="Times New Roman" w:cs="Times New Roman"/>
                    <w:color w:val="000000"/>
                    <w:sz w:val="24"/>
                    <w:szCs w:val="24"/>
                  </w:rPr>
                </w:rPrChange>
              </w:rPr>
              <w:t>Interactivo que ilustra algunos de los puntos más importantes en la historia de los números.</w:t>
            </w:r>
            <w:r w:rsidR="00D03110" w:rsidRPr="006C4628">
              <w:rPr>
                <w:rFonts w:ascii="Times New Roman" w:hAnsi="Times New Roman" w:cs="Times New Roman"/>
                <w:color w:val="000000"/>
                <w:sz w:val="24"/>
                <w:szCs w:val="24"/>
                <w:lang w:val="es-ES"/>
                <w:rPrChange w:id="286" w:author="chris" w:date="2015-04-19T12:09:00Z">
                  <w:rPr>
                    <w:rFonts w:ascii="Times New Roman" w:hAnsi="Times New Roman" w:cs="Times New Roman"/>
                    <w:color w:val="000000"/>
                    <w:sz w:val="24"/>
                    <w:szCs w:val="24"/>
                  </w:rPr>
                </w:rPrChange>
              </w:rPr>
              <w:t xml:space="preserve"> </w:t>
            </w:r>
          </w:p>
        </w:tc>
      </w:tr>
    </w:tbl>
    <w:p w14:paraId="76E8D570" w14:textId="77777777" w:rsidR="00D03110" w:rsidRPr="006C4628" w:rsidRDefault="00D03110" w:rsidP="00E6040C">
      <w:pPr>
        <w:shd w:val="clear" w:color="auto" w:fill="FFFFFF"/>
        <w:spacing w:after="0" w:line="345" w:lineRule="atLeast"/>
        <w:jc w:val="both"/>
        <w:rPr>
          <w:rFonts w:ascii="Arial" w:eastAsia="Times New Roman" w:hAnsi="Arial" w:cs="Arial"/>
          <w:color w:val="333333"/>
          <w:lang w:val="es-ES" w:eastAsia="es-CO"/>
          <w:rPrChange w:id="287" w:author="chris" w:date="2015-04-19T12:09:00Z">
            <w:rPr>
              <w:rFonts w:ascii="Arial" w:eastAsia="Times New Roman" w:hAnsi="Arial" w:cs="Arial"/>
              <w:color w:val="333333"/>
              <w:lang w:val="es-CO" w:eastAsia="es-CO"/>
            </w:rPr>
          </w:rPrChange>
        </w:rPr>
      </w:pPr>
    </w:p>
    <w:p w14:paraId="6E051CBB" w14:textId="58811B35" w:rsidR="00AE430E" w:rsidRPr="006C4628" w:rsidRDefault="00AE430E" w:rsidP="00E6040C">
      <w:pPr>
        <w:shd w:val="clear" w:color="auto" w:fill="FFFFFF"/>
        <w:spacing w:after="0" w:line="345" w:lineRule="atLeast"/>
        <w:jc w:val="both"/>
        <w:rPr>
          <w:rFonts w:ascii="Arial" w:eastAsia="Times New Roman" w:hAnsi="Arial" w:cs="Arial"/>
          <w:color w:val="333333"/>
          <w:lang w:val="es-ES" w:eastAsia="es-CO"/>
          <w:rPrChange w:id="288" w:author="chris" w:date="2015-04-19T12:09:00Z">
            <w:rPr>
              <w:rFonts w:ascii="Arial" w:eastAsia="Times New Roman" w:hAnsi="Arial" w:cs="Arial"/>
              <w:color w:val="333333"/>
              <w:lang w:val="es-CO" w:eastAsia="es-CO"/>
            </w:rPr>
          </w:rPrChange>
        </w:rPr>
      </w:pPr>
      <w:r w:rsidRPr="006C4628">
        <w:rPr>
          <w:rFonts w:ascii="Arial" w:eastAsia="Times New Roman" w:hAnsi="Arial" w:cs="Arial"/>
          <w:color w:val="333333"/>
          <w:lang w:val="es-ES" w:eastAsia="es-CO"/>
          <w:rPrChange w:id="289" w:author="chris" w:date="2015-04-19T12:09:00Z">
            <w:rPr>
              <w:rFonts w:ascii="Arial" w:eastAsia="Times New Roman" w:hAnsi="Arial" w:cs="Arial"/>
              <w:color w:val="333333"/>
              <w:lang w:val="es-CO" w:eastAsia="es-CO"/>
            </w:rPr>
          </w:rPrChange>
        </w:rPr>
        <w:lastRenderedPageBreak/>
        <w:t xml:space="preserve">Por ejemplo, un sistema de numeración nos permite </w:t>
      </w:r>
      <w:r w:rsidR="00A56163" w:rsidRPr="006C4628">
        <w:rPr>
          <w:rFonts w:ascii="Arial" w:eastAsia="Times New Roman" w:hAnsi="Arial" w:cs="Arial"/>
          <w:color w:val="333333"/>
          <w:lang w:val="es-ES" w:eastAsia="es-CO"/>
          <w:rPrChange w:id="290" w:author="chris" w:date="2015-04-19T12:09:00Z">
            <w:rPr>
              <w:rFonts w:ascii="Arial" w:eastAsia="Times New Roman" w:hAnsi="Arial" w:cs="Arial"/>
              <w:color w:val="333333"/>
              <w:lang w:val="es-CO" w:eastAsia="es-CO"/>
            </w:rPr>
          </w:rPrChange>
        </w:rPr>
        <w:t xml:space="preserve">comprender </w:t>
      </w:r>
      <w:r w:rsidRPr="006C4628">
        <w:rPr>
          <w:rFonts w:ascii="Arial" w:eastAsia="Times New Roman" w:hAnsi="Arial" w:cs="Arial"/>
          <w:color w:val="333333"/>
          <w:lang w:val="es-ES" w:eastAsia="es-CO"/>
          <w:rPrChange w:id="291" w:author="chris" w:date="2015-04-19T12:09:00Z">
            <w:rPr>
              <w:rFonts w:ascii="Arial" w:eastAsia="Times New Roman" w:hAnsi="Arial" w:cs="Arial"/>
              <w:color w:val="333333"/>
              <w:lang w:val="es-CO" w:eastAsia="es-CO"/>
            </w:rPr>
          </w:rPrChange>
        </w:rPr>
        <w:t xml:space="preserve">números como el 258 o el 825, </w:t>
      </w:r>
      <w:r w:rsidR="00A56163" w:rsidRPr="006C4628">
        <w:rPr>
          <w:rFonts w:ascii="Arial" w:eastAsia="Times New Roman" w:hAnsi="Arial" w:cs="Arial"/>
          <w:color w:val="333333"/>
          <w:lang w:val="es-ES" w:eastAsia="es-CO"/>
          <w:rPrChange w:id="292" w:author="chris" w:date="2015-04-19T12:09:00Z">
            <w:rPr>
              <w:rFonts w:ascii="Arial" w:eastAsia="Times New Roman" w:hAnsi="Arial" w:cs="Arial"/>
              <w:color w:val="333333"/>
              <w:lang w:val="es-CO" w:eastAsia="es-CO"/>
            </w:rPr>
          </w:rPrChange>
        </w:rPr>
        <w:t>teniendo en cuenta los</w:t>
      </w:r>
      <w:del w:id="293" w:author="chris" w:date="2015-04-18T21:23:00Z">
        <w:r w:rsidR="00A56163" w:rsidRPr="006C4628" w:rsidDel="002249D9">
          <w:rPr>
            <w:rFonts w:ascii="Arial" w:eastAsia="Times New Roman" w:hAnsi="Arial" w:cs="Arial"/>
            <w:color w:val="333333"/>
            <w:lang w:val="es-ES" w:eastAsia="es-CO"/>
            <w:rPrChange w:id="294" w:author="chris" w:date="2015-04-19T12:09:00Z">
              <w:rPr>
                <w:rFonts w:ascii="Arial" w:eastAsia="Times New Roman" w:hAnsi="Arial" w:cs="Arial"/>
                <w:color w:val="333333"/>
                <w:lang w:val="es-CO" w:eastAsia="es-CO"/>
              </w:rPr>
            </w:rPrChange>
          </w:rPr>
          <w:delText xml:space="preserve"> </w:delText>
        </w:r>
      </w:del>
      <w:r w:rsidRPr="006C4628">
        <w:rPr>
          <w:rFonts w:ascii="Arial" w:eastAsia="Times New Roman" w:hAnsi="Arial" w:cs="Arial"/>
          <w:color w:val="333333"/>
          <w:lang w:val="es-ES" w:eastAsia="es-CO"/>
          <w:rPrChange w:id="295" w:author="chris" w:date="2015-04-19T12:09:00Z">
            <w:rPr>
              <w:rFonts w:ascii="Arial" w:eastAsia="Times New Roman" w:hAnsi="Arial" w:cs="Arial"/>
              <w:color w:val="333333"/>
              <w:lang w:val="es-CO" w:eastAsia="es-CO"/>
            </w:rPr>
          </w:rPrChange>
        </w:rPr>
        <w:t xml:space="preserve"> valores </w:t>
      </w:r>
      <w:r w:rsidR="00A56163" w:rsidRPr="006C4628">
        <w:rPr>
          <w:rFonts w:ascii="Arial" w:eastAsia="Times New Roman" w:hAnsi="Arial" w:cs="Arial"/>
          <w:color w:val="333333"/>
          <w:lang w:val="es-ES" w:eastAsia="es-CO"/>
          <w:rPrChange w:id="296" w:author="chris" w:date="2015-04-19T12:09:00Z">
            <w:rPr>
              <w:rFonts w:ascii="Arial" w:eastAsia="Times New Roman" w:hAnsi="Arial" w:cs="Arial"/>
              <w:color w:val="333333"/>
              <w:lang w:val="es-CO" w:eastAsia="es-CO"/>
            </w:rPr>
          </w:rPrChange>
        </w:rPr>
        <w:t>que expresa cada cifra, a partir de su posición.</w:t>
      </w:r>
    </w:p>
    <w:p w14:paraId="368AEF45" w14:textId="77777777" w:rsidR="00AE430E" w:rsidRPr="006C4628" w:rsidRDefault="00AE430E" w:rsidP="00E6040C">
      <w:pPr>
        <w:shd w:val="clear" w:color="auto" w:fill="FFFFFF"/>
        <w:spacing w:after="0" w:line="345" w:lineRule="atLeast"/>
        <w:jc w:val="both"/>
        <w:rPr>
          <w:rFonts w:ascii="Arial" w:eastAsia="Times New Roman" w:hAnsi="Arial" w:cs="Arial"/>
          <w:color w:val="333333"/>
          <w:lang w:val="es-ES" w:eastAsia="es-CO"/>
          <w:rPrChange w:id="297" w:author="chris" w:date="2015-04-19T12:09:00Z">
            <w:rPr>
              <w:rFonts w:ascii="Arial" w:eastAsia="Times New Roman" w:hAnsi="Arial" w:cs="Arial"/>
              <w:color w:val="333333"/>
              <w:lang w:val="es-CO" w:eastAsia="es-CO"/>
            </w:rPr>
          </w:rPrChange>
        </w:rPr>
      </w:pPr>
    </w:p>
    <w:p w14:paraId="552C362E" w14:textId="61DB08F2" w:rsidR="00AE430E" w:rsidRPr="006C4628" w:rsidRDefault="00A56163" w:rsidP="00E6040C">
      <w:pPr>
        <w:shd w:val="clear" w:color="auto" w:fill="FFFFFF"/>
        <w:spacing w:after="0" w:line="345" w:lineRule="atLeast"/>
        <w:rPr>
          <w:rFonts w:ascii="Arial" w:eastAsia="Times New Roman" w:hAnsi="Arial" w:cs="Arial"/>
          <w:color w:val="333333"/>
          <w:lang w:val="es-ES" w:eastAsia="es-CO"/>
          <w:rPrChange w:id="298" w:author="chris" w:date="2015-04-19T12:09:00Z">
            <w:rPr>
              <w:rFonts w:ascii="Arial" w:eastAsia="Times New Roman" w:hAnsi="Arial" w:cs="Arial"/>
              <w:color w:val="333333"/>
              <w:lang w:val="es-CO" w:eastAsia="es-CO"/>
            </w:rPr>
          </w:rPrChange>
        </w:rPr>
      </w:pPr>
      <w:r w:rsidRPr="006C4628">
        <w:rPr>
          <w:rFonts w:ascii="Arial" w:eastAsia="Times New Roman" w:hAnsi="Arial" w:cs="Arial"/>
          <w:color w:val="333333"/>
          <w:lang w:val="es-ES" w:eastAsia="es-CO"/>
          <w:rPrChange w:id="299" w:author="chris" w:date="2015-04-19T12:09:00Z">
            <w:rPr>
              <w:rFonts w:ascii="Arial" w:eastAsia="Times New Roman" w:hAnsi="Arial" w:cs="Arial"/>
              <w:color w:val="333333"/>
              <w:lang w:val="es-CO" w:eastAsia="es-CO"/>
            </w:rPr>
          </w:rPrChange>
        </w:rPr>
        <w:t>Para escribir los números u</w:t>
      </w:r>
      <w:r w:rsidR="00AE430E" w:rsidRPr="006C4628">
        <w:rPr>
          <w:rFonts w:ascii="Arial" w:eastAsia="Times New Roman" w:hAnsi="Arial" w:cs="Arial"/>
          <w:color w:val="333333"/>
          <w:lang w:val="es-ES" w:eastAsia="es-CO"/>
          <w:rPrChange w:id="300" w:author="chris" w:date="2015-04-19T12:09:00Z">
            <w:rPr>
              <w:rFonts w:ascii="Arial" w:eastAsia="Times New Roman" w:hAnsi="Arial" w:cs="Arial"/>
              <w:color w:val="333333"/>
              <w:lang w:val="es-CO" w:eastAsia="es-CO"/>
            </w:rPr>
          </w:rPrChange>
        </w:rPr>
        <w:t>tilizamos el llamado </w:t>
      </w:r>
      <w:r w:rsidR="00AE430E" w:rsidRPr="006C4628">
        <w:rPr>
          <w:rFonts w:ascii="Arial" w:eastAsia="Times New Roman" w:hAnsi="Arial" w:cs="Arial"/>
          <w:b/>
          <w:bCs/>
          <w:color w:val="333333"/>
          <w:lang w:val="es-ES" w:eastAsia="es-CO"/>
          <w:rPrChange w:id="301" w:author="chris" w:date="2015-04-19T12:09:00Z">
            <w:rPr>
              <w:rFonts w:ascii="Arial" w:eastAsia="Times New Roman" w:hAnsi="Arial" w:cs="Arial"/>
              <w:b/>
              <w:bCs/>
              <w:color w:val="333333"/>
              <w:lang w:val="es-CO" w:eastAsia="es-CO"/>
            </w:rPr>
          </w:rPrChange>
        </w:rPr>
        <w:t>sistema de numeración decimal</w:t>
      </w:r>
      <w:r w:rsidR="00AE430E" w:rsidRPr="006C4628">
        <w:rPr>
          <w:rFonts w:ascii="Arial" w:eastAsia="Times New Roman" w:hAnsi="Arial" w:cs="Arial"/>
          <w:color w:val="333333"/>
          <w:lang w:val="es-ES" w:eastAsia="es-CO"/>
          <w:rPrChange w:id="302" w:author="chris" w:date="2015-04-19T12:09:00Z">
            <w:rPr>
              <w:rFonts w:ascii="Arial" w:eastAsia="Times New Roman" w:hAnsi="Arial" w:cs="Arial"/>
              <w:color w:val="333333"/>
              <w:lang w:val="es-CO" w:eastAsia="es-CO"/>
            </w:rPr>
          </w:rPrChange>
        </w:rPr>
        <w:t>, de origen indio, que emplea </w:t>
      </w:r>
      <w:r w:rsidR="0012388E" w:rsidRPr="006C4628">
        <w:rPr>
          <w:rFonts w:ascii="Arial" w:eastAsia="Times New Roman" w:hAnsi="Arial" w:cs="Arial"/>
          <w:bCs/>
          <w:color w:val="333333"/>
          <w:lang w:val="es-ES" w:eastAsia="es-CO"/>
          <w:rPrChange w:id="303" w:author="chris" w:date="2015-04-19T12:09:00Z">
            <w:rPr>
              <w:rFonts w:ascii="Arial" w:eastAsia="Times New Roman" w:hAnsi="Arial" w:cs="Arial"/>
              <w:bCs/>
              <w:color w:val="333333"/>
              <w:lang w:val="es-CO" w:eastAsia="es-CO"/>
            </w:rPr>
          </w:rPrChange>
        </w:rPr>
        <w:t>diez</w:t>
      </w:r>
      <w:r w:rsidR="00AE430E" w:rsidRPr="006C4628">
        <w:rPr>
          <w:rFonts w:ascii="Arial" w:eastAsia="Times New Roman" w:hAnsi="Arial" w:cs="Arial"/>
          <w:bCs/>
          <w:color w:val="333333"/>
          <w:lang w:val="es-ES" w:eastAsia="es-CO"/>
          <w:rPrChange w:id="304" w:author="chris" w:date="2015-04-19T12:09:00Z">
            <w:rPr>
              <w:rFonts w:ascii="Arial" w:eastAsia="Times New Roman" w:hAnsi="Arial" w:cs="Arial"/>
              <w:bCs/>
              <w:color w:val="333333"/>
              <w:lang w:val="es-CO" w:eastAsia="es-CO"/>
            </w:rPr>
          </w:rPrChange>
        </w:rPr>
        <w:t xml:space="preserve"> </w:t>
      </w:r>
      <w:r w:rsidR="00707922" w:rsidRPr="006C4628">
        <w:rPr>
          <w:rFonts w:ascii="Arial" w:eastAsia="Times New Roman" w:hAnsi="Arial" w:cs="Arial"/>
          <w:bCs/>
          <w:color w:val="333333"/>
          <w:lang w:val="es-ES" w:eastAsia="es-CO"/>
          <w:rPrChange w:id="305" w:author="chris" w:date="2015-04-19T12:09:00Z">
            <w:rPr>
              <w:rFonts w:ascii="Arial" w:eastAsia="Times New Roman" w:hAnsi="Arial" w:cs="Arial"/>
              <w:bCs/>
              <w:color w:val="333333"/>
              <w:lang w:val="es-CO" w:eastAsia="es-CO"/>
            </w:rPr>
          </w:rPrChange>
        </w:rPr>
        <w:t xml:space="preserve">símbolos </w:t>
      </w:r>
      <w:r w:rsidR="0012388E" w:rsidRPr="006C4628">
        <w:rPr>
          <w:rFonts w:ascii="Arial" w:eastAsia="Times New Roman" w:hAnsi="Arial" w:cs="Arial"/>
          <w:bCs/>
          <w:color w:val="333333"/>
          <w:lang w:val="es-ES" w:eastAsia="es-CO"/>
          <w:rPrChange w:id="306" w:author="chris" w:date="2015-04-19T12:09:00Z">
            <w:rPr>
              <w:rFonts w:ascii="Arial" w:eastAsia="Times New Roman" w:hAnsi="Arial" w:cs="Arial"/>
              <w:bCs/>
              <w:color w:val="333333"/>
              <w:lang w:val="es-CO" w:eastAsia="es-CO"/>
            </w:rPr>
          </w:rPrChange>
        </w:rPr>
        <w:t xml:space="preserve">o </w:t>
      </w:r>
      <w:r w:rsidR="0012388E" w:rsidRPr="006C4628">
        <w:rPr>
          <w:rFonts w:ascii="Arial" w:eastAsia="Times New Roman" w:hAnsi="Arial" w:cs="Arial"/>
          <w:b/>
          <w:bCs/>
          <w:color w:val="333333"/>
          <w:lang w:val="es-ES" w:eastAsia="es-CO"/>
          <w:rPrChange w:id="307" w:author="chris" w:date="2015-04-19T12:09:00Z">
            <w:rPr>
              <w:rFonts w:ascii="Arial" w:eastAsia="Times New Roman" w:hAnsi="Arial" w:cs="Arial"/>
              <w:b/>
              <w:bCs/>
              <w:color w:val="333333"/>
              <w:lang w:val="es-CO" w:eastAsia="es-CO"/>
            </w:rPr>
          </w:rPrChange>
        </w:rPr>
        <w:t>dígitos</w:t>
      </w:r>
      <w:r w:rsidR="00AE430E" w:rsidRPr="006C4628">
        <w:rPr>
          <w:rFonts w:ascii="Arial" w:eastAsia="Times New Roman" w:hAnsi="Arial" w:cs="Arial"/>
          <w:color w:val="333333"/>
          <w:lang w:val="es-ES" w:eastAsia="es-CO"/>
          <w:rPrChange w:id="308" w:author="chris" w:date="2015-04-19T12:09:00Z">
            <w:rPr>
              <w:rFonts w:ascii="Arial" w:eastAsia="Times New Roman" w:hAnsi="Arial" w:cs="Arial"/>
              <w:color w:val="333333"/>
              <w:lang w:val="es-CO" w:eastAsia="es-CO"/>
            </w:rPr>
          </w:rPrChange>
        </w:rPr>
        <w:t>:</w:t>
      </w:r>
    </w:p>
    <w:p w14:paraId="1C27737B" w14:textId="2BFDD9EC" w:rsidR="00AE430E" w:rsidRPr="006C4628" w:rsidRDefault="00AE430E" w:rsidP="00E6040C">
      <w:pPr>
        <w:shd w:val="clear" w:color="auto" w:fill="FFFFFF"/>
        <w:spacing w:after="0" w:line="345" w:lineRule="atLeast"/>
        <w:jc w:val="center"/>
        <w:rPr>
          <w:rFonts w:ascii="Arial" w:eastAsia="Times New Roman" w:hAnsi="Arial" w:cs="Arial"/>
          <w:color w:val="333333"/>
          <w:lang w:val="es-ES" w:eastAsia="es-CO"/>
          <w:rPrChange w:id="309" w:author="chris" w:date="2015-04-19T12:09:00Z">
            <w:rPr>
              <w:rFonts w:ascii="Arial" w:eastAsia="Times New Roman" w:hAnsi="Arial" w:cs="Arial"/>
              <w:color w:val="333333"/>
              <w:lang w:val="es-CO" w:eastAsia="es-CO"/>
            </w:rPr>
          </w:rPrChange>
        </w:rPr>
      </w:pPr>
      <w:r w:rsidRPr="006C4628">
        <w:rPr>
          <w:rFonts w:ascii="Arial" w:eastAsia="Times New Roman" w:hAnsi="Arial" w:cs="Arial"/>
          <w:color w:val="333333"/>
          <w:lang w:val="es-ES" w:eastAsia="es-CO"/>
          <w:rPrChange w:id="310" w:author="chris" w:date="2015-04-19T12:09:00Z">
            <w:rPr>
              <w:rFonts w:ascii="Arial" w:eastAsia="Times New Roman" w:hAnsi="Arial" w:cs="Arial"/>
              <w:color w:val="333333"/>
              <w:lang w:val="es-CO" w:eastAsia="es-CO"/>
            </w:rPr>
          </w:rPrChange>
        </w:rPr>
        <w:t>0, 1, 2, 3, 4, 5, 6, 7, 8 y 9</w:t>
      </w:r>
      <w:ins w:id="311" w:author="chris" w:date="2015-04-19T14:10:00Z">
        <w:r w:rsidR="00F21484">
          <w:rPr>
            <w:rFonts w:ascii="Arial" w:eastAsia="Times New Roman" w:hAnsi="Arial" w:cs="Arial"/>
            <w:color w:val="333333"/>
            <w:lang w:val="es-ES" w:eastAsia="es-CO"/>
          </w:rPr>
          <w:t>.</w:t>
        </w:r>
      </w:ins>
    </w:p>
    <w:p w14:paraId="1C47666D" w14:textId="77777777" w:rsidR="00A8715F" w:rsidRPr="006C4628" w:rsidRDefault="00A8715F" w:rsidP="00E6040C">
      <w:pPr>
        <w:spacing w:after="0"/>
        <w:jc w:val="both"/>
        <w:rPr>
          <w:rFonts w:ascii="Arial" w:hAnsi="Arial" w:cs="Arial"/>
          <w:color w:val="000000"/>
          <w:lang w:val="es-ES"/>
          <w:rPrChange w:id="312" w:author="chris" w:date="2015-04-19T12:09:00Z">
            <w:rPr>
              <w:rFonts w:ascii="Arial" w:hAnsi="Arial" w:cs="Arial"/>
              <w:color w:val="000000"/>
              <w:lang w:val="es-ES"/>
            </w:rPr>
          </w:rPrChange>
        </w:rPr>
      </w:pPr>
    </w:p>
    <w:p w14:paraId="78D4351D" w14:textId="48336EA8" w:rsidR="00327B31" w:rsidRPr="006C4628" w:rsidRDefault="00327B31" w:rsidP="00E6040C">
      <w:pPr>
        <w:spacing w:after="0"/>
        <w:jc w:val="both"/>
        <w:rPr>
          <w:rFonts w:ascii="Arial" w:hAnsi="Arial" w:cs="Arial"/>
          <w:color w:val="000000"/>
          <w:lang w:val="es-ES"/>
          <w:rPrChange w:id="313" w:author="chris" w:date="2015-04-19T12:09:00Z">
            <w:rPr>
              <w:rFonts w:ascii="Arial" w:hAnsi="Arial" w:cs="Arial"/>
              <w:color w:val="000000"/>
              <w:lang w:val="es-ES"/>
            </w:rPr>
          </w:rPrChange>
        </w:rPr>
      </w:pPr>
      <w:r w:rsidRPr="006C4628">
        <w:rPr>
          <w:rFonts w:ascii="Arial" w:hAnsi="Arial" w:cs="Arial"/>
          <w:color w:val="000000"/>
          <w:lang w:val="es-ES"/>
          <w:rPrChange w:id="314" w:author="chris" w:date="2015-04-19T12:09:00Z">
            <w:rPr>
              <w:rFonts w:ascii="Arial" w:hAnsi="Arial" w:cs="Arial"/>
              <w:color w:val="000000"/>
              <w:lang w:val="es-ES"/>
            </w:rPr>
          </w:rPrChange>
        </w:rPr>
        <w:t xml:space="preserve">Mediante algunos ejemplos </w:t>
      </w:r>
      <w:r w:rsidR="00A56163" w:rsidRPr="006C4628">
        <w:rPr>
          <w:rFonts w:ascii="Arial" w:hAnsi="Arial" w:cs="Arial"/>
          <w:color w:val="000000"/>
          <w:lang w:val="es-ES"/>
          <w:rPrChange w:id="315" w:author="chris" w:date="2015-04-19T12:09:00Z">
            <w:rPr>
              <w:rFonts w:ascii="Arial" w:hAnsi="Arial" w:cs="Arial"/>
              <w:color w:val="000000"/>
              <w:lang w:val="es-ES"/>
            </w:rPr>
          </w:rPrChange>
        </w:rPr>
        <w:t>se presentan</w:t>
      </w:r>
      <w:r w:rsidRPr="006C4628">
        <w:rPr>
          <w:rFonts w:ascii="Arial" w:hAnsi="Arial" w:cs="Arial"/>
          <w:color w:val="000000"/>
          <w:lang w:val="es-ES"/>
          <w:rPrChange w:id="316" w:author="chris" w:date="2015-04-19T12:09:00Z">
            <w:rPr>
              <w:rFonts w:ascii="Arial" w:hAnsi="Arial" w:cs="Arial"/>
              <w:color w:val="000000"/>
              <w:lang w:val="es-ES"/>
            </w:rPr>
          </w:rPrChange>
        </w:rPr>
        <w:t xml:space="preserve"> las </w:t>
      </w:r>
      <w:r w:rsidRPr="006C4628">
        <w:rPr>
          <w:rFonts w:ascii="Arial" w:hAnsi="Arial" w:cs="Arial"/>
          <w:b/>
          <w:color w:val="000000"/>
          <w:lang w:val="es-ES"/>
          <w:rPrChange w:id="317" w:author="chris" w:date="2015-04-19T12:09:00Z">
            <w:rPr>
              <w:rFonts w:ascii="Arial" w:hAnsi="Arial" w:cs="Arial"/>
              <w:b/>
              <w:color w:val="000000"/>
              <w:lang w:val="es-ES"/>
            </w:rPr>
          </w:rPrChange>
        </w:rPr>
        <w:t>reglas</w:t>
      </w:r>
      <w:r w:rsidRPr="006C4628">
        <w:rPr>
          <w:rFonts w:ascii="Arial" w:hAnsi="Arial" w:cs="Arial"/>
          <w:color w:val="000000"/>
          <w:lang w:val="es-ES"/>
          <w:rPrChange w:id="318" w:author="chris" w:date="2015-04-19T12:09:00Z">
            <w:rPr>
              <w:rFonts w:ascii="Arial" w:hAnsi="Arial" w:cs="Arial"/>
              <w:color w:val="000000"/>
              <w:lang w:val="es-ES"/>
            </w:rPr>
          </w:rPrChange>
        </w:rPr>
        <w:t xml:space="preserve"> de este sistema y su funcionamiento.</w:t>
      </w:r>
    </w:p>
    <w:p w14:paraId="308488D3" w14:textId="77777777" w:rsidR="002856C9" w:rsidRPr="006C4628" w:rsidRDefault="002856C9" w:rsidP="00E6040C">
      <w:pPr>
        <w:spacing w:after="0"/>
        <w:jc w:val="both"/>
        <w:rPr>
          <w:rFonts w:ascii="Arial" w:hAnsi="Arial" w:cs="Arial"/>
          <w:color w:val="000000"/>
          <w:lang w:val="es-ES"/>
          <w:rPrChange w:id="319" w:author="chris" w:date="2015-04-19T12:09:00Z">
            <w:rPr>
              <w:rFonts w:ascii="Arial" w:hAnsi="Arial" w:cs="Arial"/>
              <w:color w:val="000000"/>
              <w:lang w:val="es-ES"/>
            </w:rPr>
          </w:rPrChange>
        </w:rPr>
      </w:pPr>
    </w:p>
    <w:p w14:paraId="649171DF" w14:textId="360DE518" w:rsidR="002856C9" w:rsidRPr="006C4628" w:rsidRDefault="002856C9" w:rsidP="00E6040C">
      <w:pPr>
        <w:spacing w:after="0"/>
        <w:rPr>
          <w:rFonts w:ascii="Arial" w:hAnsi="Arial" w:cs="Arial"/>
          <w:color w:val="000000"/>
          <w:lang w:val="es-ES"/>
          <w:rPrChange w:id="320" w:author="chris" w:date="2015-04-19T12:09:00Z">
            <w:rPr>
              <w:rFonts w:ascii="Arial" w:hAnsi="Arial" w:cs="Arial"/>
              <w:color w:val="000000"/>
              <w:lang w:val="es-ES"/>
            </w:rPr>
          </w:rPrChange>
        </w:rPr>
      </w:pPr>
      <w:r w:rsidRPr="006C4628">
        <w:rPr>
          <w:rFonts w:ascii="Arial" w:hAnsi="Arial" w:cs="Arial"/>
          <w:color w:val="000000"/>
          <w:lang w:val="es-ES"/>
          <w:rPrChange w:id="321" w:author="chris" w:date="2015-04-19T12:09:00Z">
            <w:rPr>
              <w:rFonts w:ascii="Arial" w:hAnsi="Arial" w:cs="Arial"/>
              <w:color w:val="000000"/>
              <w:lang w:val="es-ES"/>
            </w:rPr>
          </w:rPrChange>
        </w:rPr>
        <w:t xml:space="preserve">En el Sistema de </w:t>
      </w:r>
      <w:ins w:id="322" w:author="chris" w:date="2015-04-18T21:35:00Z">
        <w:r w:rsidR="00007D74" w:rsidRPr="006C4628">
          <w:rPr>
            <w:rFonts w:ascii="Arial" w:hAnsi="Arial" w:cs="Arial"/>
            <w:color w:val="000000"/>
            <w:lang w:val="es-ES"/>
            <w:rPrChange w:id="323" w:author="chris" w:date="2015-04-19T12:09:00Z">
              <w:rPr>
                <w:rFonts w:ascii="Arial" w:hAnsi="Arial" w:cs="Arial"/>
                <w:color w:val="000000"/>
                <w:lang w:val="es-ES"/>
              </w:rPr>
            </w:rPrChange>
          </w:rPr>
          <w:t>n</w:t>
        </w:r>
      </w:ins>
      <w:del w:id="324" w:author="chris" w:date="2015-04-18T21:35:00Z">
        <w:r w:rsidRPr="006C4628" w:rsidDel="00007D74">
          <w:rPr>
            <w:rFonts w:ascii="Arial" w:hAnsi="Arial" w:cs="Arial"/>
            <w:color w:val="000000"/>
            <w:lang w:val="es-ES"/>
            <w:rPrChange w:id="325" w:author="chris" w:date="2015-04-19T12:09:00Z">
              <w:rPr>
                <w:rFonts w:ascii="Arial" w:hAnsi="Arial" w:cs="Arial"/>
                <w:color w:val="000000"/>
                <w:lang w:val="es-ES"/>
              </w:rPr>
            </w:rPrChange>
          </w:rPr>
          <w:delText>N</w:delText>
        </w:r>
      </w:del>
      <w:r w:rsidRPr="006C4628">
        <w:rPr>
          <w:rFonts w:ascii="Arial" w:hAnsi="Arial" w:cs="Arial"/>
          <w:color w:val="000000"/>
          <w:lang w:val="es-ES"/>
          <w:rPrChange w:id="326" w:author="chris" w:date="2015-04-19T12:09:00Z">
            <w:rPr>
              <w:rFonts w:ascii="Arial" w:hAnsi="Arial" w:cs="Arial"/>
              <w:color w:val="000000"/>
              <w:lang w:val="es-ES"/>
            </w:rPr>
          </w:rPrChange>
        </w:rPr>
        <w:t xml:space="preserve">umeración </w:t>
      </w:r>
      <w:ins w:id="327" w:author="chris" w:date="2015-04-18T21:35:00Z">
        <w:r w:rsidR="00007D74" w:rsidRPr="006C4628">
          <w:rPr>
            <w:rFonts w:ascii="Arial" w:hAnsi="Arial" w:cs="Arial"/>
            <w:color w:val="000000"/>
            <w:lang w:val="es-ES"/>
            <w:rPrChange w:id="328" w:author="chris" w:date="2015-04-19T12:09:00Z">
              <w:rPr>
                <w:rFonts w:ascii="Arial" w:hAnsi="Arial" w:cs="Arial"/>
                <w:color w:val="000000"/>
                <w:lang w:val="es-ES"/>
              </w:rPr>
            </w:rPrChange>
          </w:rPr>
          <w:t>d</w:t>
        </w:r>
      </w:ins>
      <w:del w:id="329" w:author="chris" w:date="2015-04-18T21:35:00Z">
        <w:r w:rsidRPr="006C4628" w:rsidDel="00007D74">
          <w:rPr>
            <w:rFonts w:ascii="Arial" w:hAnsi="Arial" w:cs="Arial"/>
            <w:color w:val="000000"/>
            <w:lang w:val="es-ES"/>
            <w:rPrChange w:id="330" w:author="chris" w:date="2015-04-19T12:09:00Z">
              <w:rPr>
                <w:rFonts w:ascii="Arial" w:hAnsi="Arial" w:cs="Arial"/>
                <w:color w:val="000000"/>
                <w:lang w:val="es-ES"/>
              </w:rPr>
            </w:rPrChange>
          </w:rPr>
          <w:delText>D</w:delText>
        </w:r>
      </w:del>
      <w:r w:rsidRPr="006C4628">
        <w:rPr>
          <w:rFonts w:ascii="Arial" w:hAnsi="Arial" w:cs="Arial"/>
          <w:color w:val="000000"/>
          <w:lang w:val="es-ES"/>
          <w:rPrChange w:id="331" w:author="chris" w:date="2015-04-19T12:09:00Z">
            <w:rPr>
              <w:rFonts w:ascii="Arial" w:hAnsi="Arial" w:cs="Arial"/>
              <w:color w:val="000000"/>
              <w:lang w:val="es-ES"/>
            </w:rPr>
          </w:rPrChange>
        </w:rPr>
        <w:t>ecimal, es importante leer y escribir los números</w:t>
      </w:r>
      <w:r w:rsidRPr="006C4628">
        <w:rPr>
          <w:rStyle w:val="Refdecomentario"/>
          <w:rFonts w:ascii="Calibri" w:eastAsia="Calibri" w:hAnsi="Calibri" w:cs="Times New Roman"/>
          <w:lang w:val="es-ES"/>
          <w:rPrChange w:id="332" w:author="chris" w:date="2015-04-19T12:09:00Z">
            <w:rPr>
              <w:rStyle w:val="Refdecomentario"/>
              <w:rFonts w:ascii="Calibri" w:eastAsia="Calibri" w:hAnsi="Calibri" w:cs="Times New Roman"/>
              <w:lang w:val="es-MX"/>
            </w:rPr>
          </w:rPrChange>
        </w:rPr>
        <w:t>.</w:t>
      </w:r>
      <w:del w:id="333" w:author="chris" w:date="2015-04-18T21:35:00Z">
        <w:r w:rsidRPr="006C4628" w:rsidDel="00007D74">
          <w:rPr>
            <w:rStyle w:val="Refdecomentario"/>
            <w:rFonts w:ascii="Calibri" w:eastAsia="Calibri" w:hAnsi="Calibri" w:cs="Times New Roman"/>
            <w:lang w:val="es-ES"/>
            <w:rPrChange w:id="334" w:author="chris" w:date="2015-04-19T12:09:00Z">
              <w:rPr>
                <w:rStyle w:val="Refdecomentario"/>
                <w:rFonts w:ascii="Calibri" w:eastAsia="Calibri" w:hAnsi="Calibri" w:cs="Times New Roman"/>
                <w:lang w:val="es-MX"/>
              </w:rPr>
            </w:rPrChange>
          </w:rPr>
          <w:delText xml:space="preserve"> </w:delText>
        </w:r>
      </w:del>
      <w:r w:rsidR="007A64DE" w:rsidRPr="006C4628">
        <w:rPr>
          <w:rFonts w:ascii="Arial" w:hAnsi="Arial" w:cs="Arial"/>
          <w:color w:val="000000"/>
          <w:lang w:val="es-ES"/>
          <w:rPrChange w:id="335" w:author="chris" w:date="2015-04-19T12:09:00Z">
            <w:rPr>
              <w:rFonts w:ascii="Arial" w:hAnsi="Arial" w:cs="Arial"/>
              <w:color w:val="000000"/>
              <w:lang w:val="es-ES"/>
            </w:rPr>
          </w:rPrChange>
        </w:rPr>
        <w:t xml:space="preserve"> A continuación </w:t>
      </w:r>
      <w:del w:id="336" w:author="chris" w:date="2015-04-18T21:35:00Z">
        <w:r w:rsidR="007A64DE" w:rsidRPr="006C4628" w:rsidDel="00007D74">
          <w:rPr>
            <w:rFonts w:ascii="Arial" w:hAnsi="Arial" w:cs="Arial"/>
            <w:color w:val="000000"/>
            <w:lang w:val="es-ES"/>
            <w:rPrChange w:id="337" w:author="chris" w:date="2015-04-19T12:09:00Z">
              <w:rPr>
                <w:rFonts w:ascii="Arial" w:hAnsi="Arial" w:cs="Arial"/>
                <w:color w:val="000000"/>
                <w:lang w:val="es-ES"/>
              </w:rPr>
            </w:rPrChange>
          </w:rPr>
          <w:delText>te</w:delText>
        </w:r>
      </w:del>
      <w:r w:rsidR="007A64DE" w:rsidRPr="006C4628">
        <w:rPr>
          <w:rFonts w:ascii="Arial" w:hAnsi="Arial" w:cs="Arial"/>
          <w:color w:val="000000"/>
          <w:lang w:val="es-ES"/>
          <w:rPrChange w:id="338" w:author="chris" w:date="2015-04-19T12:09:00Z">
            <w:rPr>
              <w:rFonts w:ascii="Arial" w:hAnsi="Arial" w:cs="Arial"/>
              <w:color w:val="000000"/>
              <w:lang w:val="es-ES"/>
            </w:rPr>
          </w:rPrChange>
        </w:rPr>
        <w:t xml:space="preserve"> presentamos un ejemplo:</w:t>
      </w:r>
    </w:p>
    <w:p w14:paraId="0028990F" w14:textId="77777777" w:rsidR="002856C9" w:rsidRPr="006C4628" w:rsidRDefault="002856C9" w:rsidP="00E6040C">
      <w:pPr>
        <w:spacing w:after="0"/>
        <w:rPr>
          <w:rFonts w:ascii="Arial" w:hAnsi="Arial" w:cs="Arial"/>
          <w:color w:val="000000"/>
          <w:lang w:val="es-ES"/>
          <w:rPrChange w:id="339" w:author="chris" w:date="2015-04-19T12:09:00Z">
            <w:rPr>
              <w:rFonts w:ascii="Arial" w:hAnsi="Arial" w:cs="Arial"/>
              <w:color w:val="000000"/>
              <w:lang w:val="es-ES"/>
            </w:rPr>
          </w:rPrChange>
        </w:rPr>
      </w:pPr>
    </w:p>
    <w:p w14:paraId="47AC233A" w14:textId="41B6B67F" w:rsidR="00327B31" w:rsidRPr="006C4628" w:rsidRDefault="007A64DE" w:rsidP="00E6040C">
      <w:pPr>
        <w:spacing w:after="0"/>
        <w:rPr>
          <w:rFonts w:ascii="Arial" w:hAnsi="Arial" w:cs="Arial"/>
          <w:color w:val="000000"/>
          <w:lang w:val="es-ES"/>
          <w:rPrChange w:id="340" w:author="chris" w:date="2015-04-19T12:09:00Z">
            <w:rPr>
              <w:rFonts w:ascii="Arial" w:hAnsi="Arial" w:cs="Arial"/>
              <w:color w:val="000000"/>
              <w:lang w:val="es-ES"/>
            </w:rPr>
          </w:rPrChange>
        </w:rPr>
      </w:pPr>
      <w:del w:id="341" w:author="chris" w:date="2015-04-18T21:36:00Z">
        <w:r w:rsidRPr="006C4628" w:rsidDel="00007D74">
          <w:rPr>
            <w:rFonts w:ascii="Arial" w:hAnsi="Arial" w:cs="Arial"/>
            <w:color w:val="000000"/>
            <w:lang w:val="es-ES"/>
            <w:rPrChange w:id="342" w:author="chris" w:date="2015-04-19T12:09:00Z">
              <w:rPr>
                <w:rFonts w:ascii="Arial" w:hAnsi="Arial" w:cs="Arial"/>
                <w:color w:val="000000"/>
                <w:lang w:val="es-ES"/>
              </w:rPr>
            </w:rPrChange>
          </w:rPr>
          <w:delText xml:space="preserve"> </w:delText>
        </w:r>
      </w:del>
      <w:r w:rsidR="00BA63C3" w:rsidRPr="006C4628">
        <w:rPr>
          <w:rFonts w:ascii="Arial" w:hAnsi="Arial" w:cs="Arial"/>
          <w:color w:val="000000"/>
          <w:lang w:val="es-ES"/>
          <w:rPrChange w:id="343" w:author="chris" w:date="2015-04-19T12:09:00Z">
            <w:rPr>
              <w:rFonts w:ascii="Arial" w:hAnsi="Arial" w:cs="Arial"/>
              <w:color w:val="000000"/>
              <w:lang w:val="es-ES"/>
            </w:rPr>
          </w:rPrChange>
        </w:rPr>
        <w:t xml:space="preserve">El coordinador de un parque de diversiones verifica el número de </w:t>
      </w:r>
      <w:r w:rsidR="00327B31" w:rsidRPr="006C4628">
        <w:rPr>
          <w:rFonts w:ascii="Arial" w:hAnsi="Arial" w:cs="Arial"/>
          <w:color w:val="000000"/>
          <w:lang w:val="es-ES"/>
          <w:rPrChange w:id="344" w:author="chris" w:date="2015-04-19T12:09:00Z">
            <w:rPr>
              <w:rFonts w:ascii="Arial" w:hAnsi="Arial" w:cs="Arial"/>
              <w:color w:val="000000"/>
              <w:lang w:val="es-ES"/>
            </w:rPr>
          </w:rPrChange>
        </w:rPr>
        <w:t xml:space="preserve">entradas que </w:t>
      </w:r>
      <w:r w:rsidR="00BA63C3" w:rsidRPr="006C4628">
        <w:rPr>
          <w:rFonts w:ascii="Arial" w:hAnsi="Arial" w:cs="Arial"/>
          <w:color w:val="000000"/>
          <w:lang w:val="es-ES"/>
          <w:rPrChange w:id="345" w:author="chris" w:date="2015-04-19T12:09:00Z">
            <w:rPr>
              <w:rFonts w:ascii="Arial" w:hAnsi="Arial" w:cs="Arial"/>
              <w:color w:val="000000"/>
              <w:lang w:val="es-ES"/>
            </w:rPr>
          </w:rPrChange>
        </w:rPr>
        <w:t xml:space="preserve">se </w:t>
      </w:r>
      <w:r w:rsidR="00327B31" w:rsidRPr="006C4628">
        <w:rPr>
          <w:rFonts w:ascii="Arial" w:hAnsi="Arial" w:cs="Arial"/>
          <w:color w:val="000000"/>
          <w:lang w:val="es-ES"/>
          <w:rPrChange w:id="346" w:author="chris" w:date="2015-04-19T12:09:00Z">
            <w:rPr>
              <w:rFonts w:ascii="Arial" w:hAnsi="Arial" w:cs="Arial"/>
              <w:color w:val="000000"/>
              <w:lang w:val="es-ES"/>
            </w:rPr>
          </w:rPrChange>
        </w:rPr>
        <w:t>vendi</w:t>
      </w:r>
      <w:r w:rsidRPr="006C4628">
        <w:rPr>
          <w:rFonts w:ascii="Arial" w:hAnsi="Arial" w:cs="Arial"/>
          <w:color w:val="000000"/>
          <w:lang w:val="es-ES"/>
          <w:rPrChange w:id="347" w:author="chris" w:date="2015-04-19T12:09:00Z">
            <w:rPr>
              <w:rFonts w:ascii="Arial" w:hAnsi="Arial" w:cs="Arial"/>
              <w:color w:val="000000"/>
              <w:lang w:val="es-ES"/>
            </w:rPr>
          </w:rPrChange>
        </w:rPr>
        <w:t>eron</w:t>
      </w:r>
      <w:r w:rsidR="00327B31" w:rsidRPr="006C4628">
        <w:rPr>
          <w:rFonts w:ascii="Arial" w:hAnsi="Arial" w:cs="Arial"/>
          <w:color w:val="000000"/>
          <w:lang w:val="es-ES"/>
          <w:rPrChange w:id="348" w:author="chris" w:date="2015-04-19T12:09:00Z">
            <w:rPr>
              <w:rFonts w:ascii="Arial" w:hAnsi="Arial" w:cs="Arial"/>
              <w:color w:val="000000"/>
              <w:lang w:val="es-ES"/>
            </w:rPr>
          </w:rPrChange>
        </w:rPr>
        <w:t xml:space="preserve"> </w:t>
      </w:r>
      <w:r w:rsidR="00BA63C3" w:rsidRPr="006C4628">
        <w:rPr>
          <w:rFonts w:ascii="Arial" w:hAnsi="Arial" w:cs="Arial"/>
          <w:color w:val="000000"/>
          <w:lang w:val="es-ES"/>
          <w:rPrChange w:id="349" w:author="chris" w:date="2015-04-19T12:09:00Z">
            <w:rPr>
              <w:rFonts w:ascii="Arial" w:hAnsi="Arial" w:cs="Arial"/>
              <w:color w:val="000000"/>
              <w:lang w:val="es-ES"/>
            </w:rPr>
          </w:rPrChange>
        </w:rPr>
        <w:t xml:space="preserve">durante la semana </w:t>
      </w:r>
      <w:r w:rsidR="00327B31" w:rsidRPr="006C4628">
        <w:rPr>
          <w:rFonts w:ascii="Arial" w:hAnsi="Arial" w:cs="Arial"/>
          <w:color w:val="000000"/>
          <w:lang w:val="es-ES"/>
          <w:rPrChange w:id="350" w:author="chris" w:date="2015-04-19T12:09:00Z">
            <w:rPr>
              <w:rFonts w:ascii="Arial" w:hAnsi="Arial" w:cs="Arial"/>
              <w:color w:val="000000"/>
              <w:lang w:val="es-ES"/>
            </w:rPr>
          </w:rPrChange>
        </w:rPr>
        <w:t xml:space="preserve">y </w:t>
      </w:r>
      <w:r w:rsidR="002856C9" w:rsidRPr="006C4628">
        <w:rPr>
          <w:rFonts w:ascii="Arial" w:hAnsi="Arial" w:cs="Arial"/>
          <w:color w:val="000000"/>
          <w:lang w:val="es-ES"/>
          <w:rPrChange w:id="351" w:author="chris" w:date="2015-04-19T12:09:00Z">
            <w:rPr>
              <w:rFonts w:ascii="Arial" w:hAnsi="Arial" w:cs="Arial"/>
              <w:color w:val="000000"/>
              <w:lang w:val="es-ES"/>
            </w:rPr>
          </w:rPrChange>
        </w:rPr>
        <w:t>al realizar el conteo obtuvo</w:t>
      </w:r>
      <w:del w:id="352" w:author="chris" w:date="2015-04-18T21:51:00Z">
        <w:r w:rsidR="002856C9" w:rsidRPr="006C4628" w:rsidDel="00314BE7">
          <w:rPr>
            <w:rFonts w:ascii="Arial" w:hAnsi="Arial" w:cs="Arial"/>
            <w:color w:val="000000"/>
            <w:lang w:val="es-ES"/>
            <w:rPrChange w:id="353" w:author="chris" w:date="2015-04-19T12:09:00Z">
              <w:rPr>
                <w:rFonts w:ascii="Arial" w:hAnsi="Arial" w:cs="Arial"/>
                <w:color w:val="000000"/>
                <w:lang w:val="es-ES"/>
              </w:rPr>
            </w:rPrChange>
          </w:rPr>
          <w:delText xml:space="preserve"> </w:delText>
        </w:r>
      </w:del>
      <w:r w:rsidRPr="006C4628">
        <w:rPr>
          <w:rFonts w:ascii="Arial" w:hAnsi="Arial" w:cs="Arial"/>
          <w:color w:val="000000"/>
          <w:lang w:val="es-ES"/>
          <w:rPrChange w:id="354" w:author="chris" w:date="2015-04-19T12:09:00Z">
            <w:rPr>
              <w:rFonts w:ascii="Arial" w:hAnsi="Arial" w:cs="Arial"/>
              <w:color w:val="000000"/>
              <w:lang w:val="es-ES"/>
            </w:rPr>
          </w:rPrChange>
        </w:rPr>
        <w:t xml:space="preserve"> </w:t>
      </w:r>
      <w:r w:rsidR="00327B31" w:rsidRPr="006C4628">
        <w:rPr>
          <w:rFonts w:ascii="Arial" w:hAnsi="Arial" w:cs="Arial"/>
          <w:color w:val="000000"/>
          <w:lang w:val="es-ES"/>
          <w:rPrChange w:id="355" w:author="chris" w:date="2015-04-19T12:09:00Z">
            <w:rPr>
              <w:rFonts w:ascii="Arial" w:hAnsi="Arial" w:cs="Arial"/>
              <w:color w:val="000000"/>
              <w:lang w:val="es-ES"/>
            </w:rPr>
          </w:rPrChange>
        </w:rPr>
        <w:t>ciento dos mil quinientos treinta y ocho visita</w:t>
      </w:r>
      <w:del w:id="356" w:author="chris" w:date="2015-04-19T11:07:00Z">
        <w:r w:rsidR="00327B31" w:rsidRPr="006C4628" w:rsidDel="00383879">
          <w:rPr>
            <w:rFonts w:ascii="Arial" w:hAnsi="Arial" w:cs="Arial"/>
            <w:color w:val="000000"/>
            <w:lang w:val="es-ES"/>
            <w:rPrChange w:id="357" w:author="chris" w:date="2015-04-19T12:09:00Z">
              <w:rPr>
                <w:rFonts w:ascii="Arial" w:hAnsi="Arial" w:cs="Arial"/>
                <w:color w:val="000000"/>
                <w:lang w:val="es-ES"/>
              </w:rPr>
            </w:rPrChange>
          </w:rPr>
          <w:delText>nte</w:delText>
        </w:r>
      </w:del>
      <w:r w:rsidR="00327B31" w:rsidRPr="006C4628">
        <w:rPr>
          <w:rFonts w:ascii="Arial" w:hAnsi="Arial" w:cs="Arial"/>
          <w:color w:val="000000"/>
          <w:lang w:val="es-ES"/>
          <w:rPrChange w:id="358" w:author="chris" w:date="2015-04-19T12:09:00Z">
            <w:rPr>
              <w:rFonts w:ascii="Arial" w:hAnsi="Arial" w:cs="Arial"/>
              <w:color w:val="000000"/>
              <w:lang w:val="es-ES"/>
            </w:rPr>
          </w:rPrChange>
        </w:rPr>
        <w:t>s, que en el sistema de numeración decimal se escribe: 1</w:t>
      </w:r>
      <w:r w:rsidR="002856C9" w:rsidRPr="006C4628">
        <w:rPr>
          <w:rFonts w:ascii="Arial" w:hAnsi="Arial" w:cs="Arial"/>
          <w:color w:val="000000"/>
          <w:lang w:val="es-ES"/>
          <w:rPrChange w:id="359" w:author="chris" w:date="2015-04-19T12:09:00Z">
            <w:rPr>
              <w:rFonts w:ascii="Arial" w:hAnsi="Arial" w:cs="Arial"/>
              <w:color w:val="000000"/>
              <w:lang w:val="es-ES"/>
            </w:rPr>
          </w:rPrChange>
        </w:rPr>
        <w:t xml:space="preserve">02 </w:t>
      </w:r>
      <w:r w:rsidR="00327B31" w:rsidRPr="006C4628">
        <w:rPr>
          <w:rFonts w:ascii="Arial" w:hAnsi="Arial" w:cs="Arial"/>
          <w:color w:val="000000"/>
          <w:lang w:val="es-ES"/>
          <w:rPrChange w:id="360" w:author="chris" w:date="2015-04-19T12:09:00Z">
            <w:rPr>
              <w:rFonts w:ascii="Arial" w:hAnsi="Arial" w:cs="Arial"/>
              <w:color w:val="000000"/>
              <w:lang w:val="es-ES"/>
            </w:rPr>
          </w:rPrChange>
        </w:rPr>
        <w:t>538.</w:t>
      </w:r>
    </w:p>
    <w:p w14:paraId="52ECAE9A" w14:textId="77777777" w:rsidR="00E6040C" w:rsidRPr="006C4628" w:rsidRDefault="00E6040C" w:rsidP="00E6040C">
      <w:pPr>
        <w:spacing w:after="0"/>
        <w:rPr>
          <w:rFonts w:ascii="Arial" w:hAnsi="Arial" w:cs="Arial"/>
          <w:color w:val="000000"/>
          <w:lang w:val="es-ES"/>
          <w:rPrChange w:id="361" w:author="chris" w:date="2015-04-19T12:09:00Z">
            <w:rPr>
              <w:rFonts w:ascii="Arial" w:hAnsi="Arial" w:cs="Arial"/>
              <w:color w:val="000000"/>
              <w:lang w:val="es-ES"/>
            </w:rPr>
          </w:rPrChange>
        </w:rPr>
      </w:pPr>
    </w:p>
    <w:tbl>
      <w:tblPr>
        <w:tblStyle w:val="Tablaconcuadrcula"/>
        <w:tblW w:w="0" w:type="auto"/>
        <w:tblLayout w:type="fixed"/>
        <w:tblLook w:val="04A0" w:firstRow="1" w:lastRow="0" w:firstColumn="1" w:lastColumn="0" w:noHBand="0" w:noVBand="1"/>
      </w:tblPr>
      <w:tblGrid>
        <w:gridCol w:w="1668"/>
        <w:gridCol w:w="7386"/>
      </w:tblGrid>
      <w:tr w:rsidR="004C1AC6" w:rsidRPr="006C4628" w14:paraId="713B7CA1" w14:textId="77777777" w:rsidTr="00A8715F">
        <w:tc>
          <w:tcPr>
            <w:tcW w:w="9054" w:type="dxa"/>
            <w:gridSpan w:val="2"/>
            <w:shd w:val="clear" w:color="auto" w:fill="0D0D0D" w:themeFill="text1" w:themeFillTint="F2"/>
          </w:tcPr>
          <w:p w14:paraId="53DA1A9B" w14:textId="77777777" w:rsidR="004C1AC6" w:rsidRPr="006C4628" w:rsidRDefault="004C1AC6" w:rsidP="00E6040C">
            <w:pPr>
              <w:jc w:val="center"/>
              <w:rPr>
                <w:rFonts w:ascii="Times New Roman" w:hAnsi="Times New Roman" w:cs="Times New Roman"/>
                <w:b/>
                <w:color w:val="FFFFFF" w:themeColor="background1"/>
                <w:sz w:val="24"/>
                <w:szCs w:val="24"/>
                <w:lang w:val="es-ES"/>
                <w:rPrChange w:id="362"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63" w:author="chris" w:date="2015-04-19T12:09:00Z">
                  <w:rPr>
                    <w:rFonts w:ascii="Times New Roman" w:hAnsi="Times New Roman" w:cs="Times New Roman"/>
                    <w:b/>
                    <w:color w:val="FFFFFF" w:themeColor="background1"/>
                    <w:sz w:val="24"/>
                    <w:szCs w:val="24"/>
                  </w:rPr>
                </w:rPrChange>
              </w:rPr>
              <w:t>Imagen (fotografía, gráfica o ilustración)</w:t>
            </w:r>
          </w:p>
        </w:tc>
      </w:tr>
      <w:tr w:rsidR="003B7E4E" w:rsidRPr="006C4628" w14:paraId="439DA076" w14:textId="77777777" w:rsidTr="00A8715F">
        <w:tc>
          <w:tcPr>
            <w:tcW w:w="1668" w:type="dxa"/>
          </w:tcPr>
          <w:p w14:paraId="122921E7" w14:textId="77777777" w:rsidR="004C1AC6" w:rsidRPr="006C4628" w:rsidRDefault="004C1AC6" w:rsidP="00E6040C">
            <w:pPr>
              <w:rPr>
                <w:rFonts w:ascii="Times New Roman" w:hAnsi="Times New Roman" w:cs="Times New Roman"/>
                <w:b/>
                <w:color w:val="000000"/>
                <w:sz w:val="24"/>
                <w:szCs w:val="24"/>
                <w:lang w:val="es-ES"/>
                <w:rPrChange w:id="36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65" w:author="chris" w:date="2015-04-19T12:09:00Z">
                  <w:rPr>
                    <w:rFonts w:ascii="Times New Roman" w:hAnsi="Times New Roman" w:cs="Times New Roman"/>
                    <w:b/>
                    <w:color w:val="000000"/>
                    <w:sz w:val="24"/>
                    <w:szCs w:val="24"/>
                  </w:rPr>
                </w:rPrChange>
              </w:rPr>
              <w:t>Código</w:t>
            </w:r>
          </w:p>
        </w:tc>
        <w:tc>
          <w:tcPr>
            <w:tcW w:w="7386" w:type="dxa"/>
          </w:tcPr>
          <w:p w14:paraId="4F0666AB" w14:textId="1787B26B" w:rsidR="004C1AC6" w:rsidRPr="006C4628" w:rsidRDefault="00690E2F" w:rsidP="00E6040C">
            <w:pPr>
              <w:rPr>
                <w:rFonts w:ascii="Times New Roman" w:hAnsi="Times New Roman" w:cs="Times New Roman"/>
                <w:b/>
                <w:color w:val="000000"/>
                <w:sz w:val="24"/>
                <w:szCs w:val="24"/>
                <w:lang w:val="es-ES"/>
                <w:rPrChange w:id="36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67" w:author="chris" w:date="2015-04-19T12:09:00Z">
                  <w:rPr>
                    <w:rFonts w:ascii="Times New Roman" w:hAnsi="Times New Roman" w:cs="Times New Roman"/>
                    <w:color w:val="000000"/>
                    <w:sz w:val="24"/>
                    <w:szCs w:val="24"/>
                  </w:rPr>
                </w:rPrChange>
              </w:rPr>
              <w:t>MA_04_02_CO_</w:t>
            </w:r>
            <w:r w:rsidR="002856C9" w:rsidRPr="006C4628">
              <w:rPr>
                <w:rFonts w:ascii="Times New Roman" w:hAnsi="Times New Roman" w:cs="Times New Roman"/>
                <w:color w:val="000000"/>
                <w:sz w:val="24"/>
                <w:szCs w:val="24"/>
                <w:lang w:val="es-ES"/>
                <w:rPrChange w:id="368" w:author="chris" w:date="2015-04-19T12:09:00Z">
                  <w:rPr>
                    <w:rFonts w:ascii="Times New Roman" w:hAnsi="Times New Roman" w:cs="Times New Roman"/>
                    <w:color w:val="000000"/>
                    <w:sz w:val="24"/>
                    <w:szCs w:val="24"/>
                  </w:rPr>
                </w:rPrChange>
              </w:rPr>
              <w:t>IMG02</w:t>
            </w:r>
          </w:p>
        </w:tc>
      </w:tr>
      <w:tr w:rsidR="003B7E4E" w:rsidRPr="006C4628" w14:paraId="08B585B7" w14:textId="77777777" w:rsidTr="00A8715F">
        <w:tc>
          <w:tcPr>
            <w:tcW w:w="1668" w:type="dxa"/>
          </w:tcPr>
          <w:p w14:paraId="1121AFC1" w14:textId="77777777" w:rsidR="004C1AC6" w:rsidRPr="006C4628" w:rsidRDefault="004C1AC6" w:rsidP="00E6040C">
            <w:pPr>
              <w:rPr>
                <w:rFonts w:ascii="Times New Roman" w:hAnsi="Times New Roman" w:cs="Times New Roman"/>
                <w:color w:val="000000"/>
                <w:sz w:val="24"/>
                <w:szCs w:val="24"/>
                <w:lang w:val="es-ES"/>
                <w:rPrChange w:id="36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70" w:author="chris" w:date="2015-04-19T12:09:00Z">
                  <w:rPr>
                    <w:rFonts w:ascii="Times New Roman" w:hAnsi="Times New Roman" w:cs="Times New Roman"/>
                    <w:b/>
                    <w:color w:val="000000"/>
                    <w:sz w:val="24"/>
                    <w:szCs w:val="24"/>
                  </w:rPr>
                </w:rPrChange>
              </w:rPr>
              <w:t>Descripción</w:t>
            </w:r>
          </w:p>
        </w:tc>
        <w:tc>
          <w:tcPr>
            <w:tcW w:w="7386" w:type="dxa"/>
          </w:tcPr>
          <w:p w14:paraId="75D50B41" w14:textId="77777777" w:rsidR="004C1AC6" w:rsidRPr="006C4628" w:rsidRDefault="009E3706" w:rsidP="00E6040C">
            <w:pPr>
              <w:rPr>
                <w:rFonts w:ascii="Times New Roman" w:hAnsi="Times New Roman" w:cs="Times New Roman"/>
                <w:color w:val="000000"/>
                <w:sz w:val="24"/>
                <w:szCs w:val="24"/>
                <w:lang w:val="es-ES"/>
                <w:rPrChange w:id="37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72" w:author="chris" w:date="2015-04-19T12:09:00Z">
                  <w:rPr>
                    <w:rFonts w:ascii="Times New Roman" w:hAnsi="Times New Roman" w:cs="Times New Roman"/>
                    <w:color w:val="000000"/>
                    <w:sz w:val="24"/>
                    <w:szCs w:val="24"/>
                  </w:rPr>
                </w:rPrChange>
              </w:rPr>
              <w:t xml:space="preserve">Fotografía de un parque de diversiones, se ve la rueda de la fortuna o de Chicago y una especie de carrusel. </w:t>
            </w:r>
          </w:p>
          <w:p w14:paraId="54602D45" w14:textId="6044E109" w:rsidR="00A8715F" w:rsidRPr="006C4628" w:rsidRDefault="00A8715F" w:rsidP="00E6040C">
            <w:pPr>
              <w:rPr>
                <w:rFonts w:ascii="Times New Roman" w:hAnsi="Times New Roman" w:cs="Times New Roman"/>
                <w:color w:val="000000"/>
                <w:sz w:val="24"/>
                <w:szCs w:val="24"/>
                <w:lang w:val="es-ES"/>
                <w:rPrChange w:id="373" w:author="chris" w:date="2015-04-19T12:09:00Z">
                  <w:rPr>
                    <w:rFonts w:ascii="Times New Roman" w:hAnsi="Times New Roman" w:cs="Times New Roman"/>
                    <w:color w:val="000000"/>
                    <w:sz w:val="24"/>
                    <w:szCs w:val="24"/>
                  </w:rPr>
                </w:rPrChange>
              </w:rPr>
            </w:pPr>
            <w:r w:rsidRPr="006C4628">
              <w:rPr>
                <w:rFonts w:ascii="Times New Roman" w:hAnsi="Times New Roman" w:cs="Times New Roman"/>
                <w:lang w:val="es-ES" w:eastAsia="es-ES"/>
                <w:rPrChange w:id="374" w:author="chris" w:date="2015-04-19T12:09:00Z">
                  <w:rPr>
                    <w:rFonts w:ascii="Times New Roman" w:hAnsi="Times New Roman" w:cs="Times New Roman"/>
                    <w:noProof/>
                    <w:lang w:val="es-ES" w:eastAsia="es-ES"/>
                  </w:rPr>
                </w:rPrChange>
              </w:rPr>
              <w:drawing>
                <wp:inline distT="0" distB="0" distL="0" distR="0" wp14:anchorId="4D79FEF2" wp14:editId="5C365A3C">
                  <wp:extent cx="1962150" cy="145984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97" t="21118" r="77088" b="22768"/>
                          <a:stretch/>
                        </pic:blipFill>
                        <pic:spPr bwMode="auto">
                          <a:xfrm>
                            <a:off x="0" y="0"/>
                            <a:ext cx="1966862" cy="1463345"/>
                          </a:xfrm>
                          <a:prstGeom prst="rect">
                            <a:avLst/>
                          </a:prstGeom>
                          <a:ln>
                            <a:noFill/>
                          </a:ln>
                          <a:extLst>
                            <a:ext uri="{53640926-AAD7-44D8-BBD7-CCE9431645EC}">
                              <a14:shadowObscured xmlns:a14="http://schemas.microsoft.com/office/drawing/2010/main"/>
                            </a:ext>
                          </a:extLst>
                        </pic:spPr>
                      </pic:pic>
                    </a:graphicData>
                  </a:graphic>
                </wp:inline>
              </w:drawing>
            </w:r>
          </w:p>
        </w:tc>
      </w:tr>
      <w:tr w:rsidR="003B7E4E" w:rsidRPr="006C4628" w14:paraId="26FCA1C7" w14:textId="77777777" w:rsidTr="00A8715F">
        <w:tc>
          <w:tcPr>
            <w:tcW w:w="1668" w:type="dxa"/>
          </w:tcPr>
          <w:p w14:paraId="36D76232" w14:textId="77777777" w:rsidR="004C1AC6" w:rsidRPr="006C4628" w:rsidRDefault="004C1AC6" w:rsidP="00E6040C">
            <w:pPr>
              <w:rPr>
                <w:rFonts w:ascii="Times New Roman" w:hAnsi="Times New Roman" w:cs="Times New Roman"/>
                <w:color w:val="000000"/>
                <w:sz w:val="24"/>
                <w:szCs w:val="24"/>
                <w:lang w:val="es-ES"/>
                <w:rPrChange w:id="37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76"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377"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378"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379"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380" w:author="chris" w:date="2015-04-19T12:09:00Z">
                  <w:rPr>
                    <w:rFonts w:ascii="Times New Roman" w:hAnsi="Times New Roman" w:cs="Times New Roman"/>
                    <w:b/>
                    <w:color w:val="000000"/>
                    <w:sz w:val="24"/>
                    <w:szCs w:val="24"/>
                  </w:rPr>
                </w:rPrChange>
              </w:rPr>
              <w:t>)</w:t>
            </w:r>
          </w:p>
        </w:tc>
        <w:tc>
          <w:tcPr>
            <w:tcW w:w="7386" w:type="dxa"/>
          </w:tcPr>
          <w:p w14:paraId="56FC8530" w14:textId="627DBA74" w:rsidR="003B7E4E" w:rsidRPr="006C4628" w:rsidRDefault="003B7E4E" w:rsidP="00E6040C">
            <w:pPr>
              <w:rPr>
                <w:rFonts w:ascii="Times New Roman" w:hAnsi="Times New Roman" w:cs="Times New Roman"/>
                <w:color w:val="000000"/>
                <w:sz w:val="24"/>
                <w:szCs w:val="24"/>
                <w:lang w:val="es-ES"/>
                <w:rPrChange w:id="381"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382" w:author="chris" w:date="2015-04-19T12:09:00Z">
                  <w:rPr>
                    <w:rFonts w:ascii="Times New Roman" w:hAnsi="Times New Roman" w:cs="Times New Roman"/>
                    <w:color w:val="000000"/>
                    <w:sz w:val="24"/>
                    <w:szCs w:val="24"/>
                  </w:rPr>
                </w:rPrChange>
              </w:rPr>
              <w:t>AulaPlaneta</w:t>
            </w:r>
            <w:proofErr w:type="spellEnd"/>
            <w:r w:rsidRPr="006C4628">
              <w:rPr>
                <w:rFonts w:ascii="Times New Roman" w:hAnsi="Times New Roman" w:cs="Times New Roman"/>
                <w:color w:val="000000"/>
                <w:sz w:val="24"/>
                <w:szCs w:val="24"/>
                <w:lang w:val="es-ES"/>
                <w:rPrChange w:id="383" w:author="chris" w:date="2015-04-19T12:09:00Z">
                  <w:rPr>
                    <w:rFonts w:ascii="Times New Roman" w:hAnsi="Times New Roman" w:cs="Times New Roman"/>
                    <w:color w:val="000000"/>
                    <w:sz w:val="24"/>
                    <w:szCs w:val="24"/>
                  </w:rPr>
                </w:rPrChange>
              </w:rPr>
              <w:t xml:space="preserve">: </w:t>
            </w:r>
          </w:p>
          <w:p w14:paraId="7FDEF226" w14:textId="70E12E94" w:rsidR="003B7E4E" w:rsidRPr="006C4628" w:rsidRDefault="003B7E4E" w:rsidP="00E6040C">
            <w:pPr>
              <w:rPr>
                <w:rFonts w:ascii="Times New Roman" w:hAnsi="Times New Roman" w:cs="Times New Roman"/>
                <w:color w:val="000000"/>
                <w:sz w:val="24"/>
                <w:szCs w:val="24"/>
                <w:lang w:val="es-ES"/>
                <w:rPrChange w:id="38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85" w:author="chris" w:date="2015-04-19T12:09:00Z">
                  <w:rPr>
                    <w:rFonts w:ascii="Times New Roman" w:hAnsi="Times New Roman" w:cs="Times New Roman"/>
                    <w:color w:val="000000"/>
                    <w:sz w:val="24"/>
                    <w:szCs w:val="24"/>
                  </w:rPr>
                </w:rPrChange>
              </w:rPr>
              <w:t>Matemáticas/Los números naturales/1.1 El sistema de numeración decimal</w:t>
            </w:r>
            <w:r w:rsidR="00FA46A1" w:rsidRPr="006C4628">
              <w:rPr>
                <w:rFonts w:ascii="Times New Roman" w:hAnsi="Times New Roman" w:cs="Times New Roman"/>
                <w:color w:val="000000"/>
                <w:sz w:val="24"/>
                <w:szCs w:val="24"/>
                <w:lang w:val="es-ES"/>
                <w:rPrChange w:id="386" w:author="chris" w:date="2015-04-19T12:09:00Z">
                  <w:rPr>
                    <w:rFonts w:ascii="Times New Roman" w:hAnsi="Times New Roman" w:cs="Times New Roman"/>
                    <w:color w:val="000000"/>
                    <w:sz w:val="24"/>
                    <w:szCs w:val="24"/>
                  </w:rPr>
                </w:rPrChange>
              </w:rPr>
              <w:t>/Primera imagen</w:t>
            </w:r>
          </w:p>
        </w:tc>
      </w:tr>
      <w:tr w:rsidR="003B7E4E" w:rsidRPr="006C4628" w14:paraId="1E97F741" w14:textId="77777777" w:rsidTr="00A8715F">
        <w:tc>
          <w:tcPr>
            <w:tcW w:w="1668" w:type="dxa"/>
          </w:tcPr>
          <w:p w14:paraId="44D72071" w14:textId="77777777" w:rsidR="004C1AC6" w:rsidRPr="006C4628" w:rsidRDefault="004C1AC6" w:rsidP="00E6040C">
            <w:pPr>
              <w:rPr>
                <w:rFonts w:ascii="Times New Roman" w:hAnsi="Times New Roman" w:cs="Times New Roman"/>
                <w:color w:val="000000"/>
                <w:sz w:val="24"/>
                <w:szCs w:val="24"/>
                <w:lang w:val="es-ES"/>
                <w:rPrChange w:id="38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88" w:author="chris" w:date="2015-04-19T12:09:00Z">
                  <w:rPr>
                    <w:rFonts w:ascii="Times New Roman" w:hAnsi="Times New Roman" w:cs="Times New Roman"/>
                    <w:b/>
                    <w:color w:val="000000"/>
                    <w:sz w:val="24"/>
                    <w:szCs w:val="24"/>
                  </w:rPr>
                </w:rPrChange>
              </w:rPr>
              <w:t>Pie de imagen</w:t>
            </w:r>
          </w:p>
        </w:tc>
        <w:tc>
          <w:tcPr>
            <w:tcW w:w="7386" w:type="dxa"/>
          </w:tcPr>
          <w:p w14:paraId="0C045E07" w14:textId="05962A8E" w:rsidR="004C1AC6" w:rsidRPr="006C4628" w:rsidRDefault="002F6FC3" w:rsidP="00E6040C">
            <w:pPr>
              <w:rPr>
                <w:rFonts w:ascii="Times New Roman" w:hAnsi="Times New Roman" w:cs="Times New Roman"/>
                <w:color w:val="000000"/>
                <w:sz w:val="24"/>
                <w:szCs w:val="24"/>
                <w:lang w:val="es-ES"/>
                <w:rPrChange w:id="38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90" w:author="chris" w:date="2015-04-19T12:09:00Z">
                  <w:rPr>
                    <w:rFonts w:ascii="Times New Roman" w:hAnsi="Times New Roman" w:cs="Times New Roman"/>
                    <w:color w:val="000000"/>
                    <w:sz w:val="24"/>
                    <w:szCs w:val="24"/>
                  </w:rPr>
                </w:rPrChange>
              </w:rPr>
              <w:t xml:space="preserve">Mediante el </w:t>
            </w:r>
            <w:r w:rsidRPr="006C4628">
              <w:rPr>
                <w:rFonts w:ascii="Times New Roman" w:hAnsi="Times New Roman" w:cs="Times New Roman"/>
                <w:b/>
                <w:color w:val="000000"/>
                <w:sz w:val="24"/>
                <w:szCs w:val="24"/>
                <w:lang w:val="es-ES"/>
                <w:rPrChange w:id="391" w:author="chris" w:date="2015-04-19T12:09:00Z">
                  <w:rPr>
                    <w:rFonts w:ascii="Times New Roman" w:hAnsi="Times New Roman" w:cs="Times New Roman"/>
                    <w:b/>
                    <w:color w:val="000000"/>
                    <w:sz w:val="24"/>
                    <w:szCs w:val="24"/>
                  </w:rPr>
                </w:rPrChange>
              </w:rPr>
              <w:t>sistema de numeración decimal</w:t>
            </w:r>
            <w:r w:rsidRPr="006C4628">
              <w:rPr>
                <w:rFonts w:ascii="Times New Roman" w:hAnsi="Times New Roman" w:cs="Times New Roman"/>
                <w:color w:val="000000"/>
                <w:sz w:val="24"/>
                <w:szCs w:val="24"/>
                <w:lang w:val="es-ES"/>
                <w:rPrChange w:id="392" w:author="chris" w:date="2015-04-19T12:09:00Z">
                  <w:rPr>
                    <w:rFonts w:ascii="Times New Roman" w:hAnsi="Times New Roman" w:cs="Times New Roman"/>
                    <w:color w:val="000000"/>
                    <w:sz w:val="24"/>
                    <w:szCs w:val="24"/>
                  </w:rPr>
                </w:rPrChange>
              </w:rPr>
              <w:t xml:space="preserve"> podemos expresar que </w:t>
            </w:r>
            <w:r w:rsidR="00A52BA2" w:rsidRPr="006C4628">
              <w:rPr>
                <w:rFonts w:ascii="Times New Roman" w:hAnsi="Times New Roman" w:cs="Times New Roman"/>
                <w:color w:val="000000"/>
                <w:sz w:val="24"/>
                <w:szCs w:val="24"/>
                <w:lang w:val="es-ES"/>
                <w:rPrChange w:id="393" w:author="chris" w:date="2015-04-19T12:09:00Z">
                  <w:rPr>
                    <w:rFonts w:ascii="Times New Roman" w:hAnsi="Times New Roman" w:cs="Times New Roman"/>
                    <w:color w:val="000000"/>
                    <w:sz w:val="24"/>
                    <w:szCs w:val="24"/>
                  </w:rPr>
                </w:rPrChange>
              </w:rPr>
              <w:t xml:space="preserve">el parque de diversiones tuvo </w:t>
            </w:r>
            <w:r w:rsidRPr="006C4628">
              <w:rPr>
                <w:rFonts w:ascii="Times New Roman" w:hAnsi="Times New Roman" w:cs="Times New Roman"/>
                <w:color w:val="000000"/>
                <w:sz w:val="24"/>
                <w:szCs w:val="24"/>
                <w:lang w:val="es-ES"/>
                <w:rPrChange w:id="394" w:author="chris" w:date="2015-04-19T12:09:00Z">
                  <w:rPr>
                    <w:rFonts w:ascii="Times New Roman" w:hAnsi="Times New Roman" w:cs="Times New Roman"/>
                    <w:color w:val="000000"/>
                    <w:sz w:val="24"/>
                    <w:szCs w:val="24"/>
                  </w:rPr>
                </w:rPrChange>
              </w:rPr>
              <w:t>1</w:t>
            </w:r>
            <w:r w:rsidR="002856C9" w:rsidRPr="006C4628">
              <w:rPr>
                <w:rFonts w:ascii="Times New Roman" w:hAnsi="Times New Roman" w:cs="Times New Roman"/>
                <w:color w:val="000000"/>
                <w:sz w:val="24"/>
                <w:szCs w:val="24"/>
                <w:lang w:val="es-ES"/>
                <w:rPrChange w:id="395" w:author="chris" w:date="2015-04-19T12:09:00Z">
                  <w:rPr>
                    <w:rFonts w:ascii="Times New Roman" w:hAnsi="Times New Roman" w:cs="Times New Roman"/>
                    <w:color w:val="000000"/>
                    <w:sz w:val="24"/>
                    <w:szCs w:val="24"/>
                  </w:rPr>
                </w:rPrChange>
              </w:rPr>
              <w:t xml:space="preserve">02 </w:t>
            </w:r>
            <w:r w:rsidRPr="006C4628">
              <w:rPr>
                <w:rFonts w:ascii="Times New Roman" w:hAnsi="Times New Roman" w:cs="Times New Roman"/>
                <w:color w:val="000000"/>
                <w:sz w:val="24"/>
                <w:szCs w:val="24"/>
                <w:lang w:val="es-ES"/>
                <w:rPrChange w:id="396" w:author="chris" w:date="2015-04-19T12:09:00Z">
                  <w:rPr>
                    <w:rFonts w:ascii="Times New Roman" w:hAnsi="Times New Roman" w:cs="Times New Roman"/>
                    <w:color w:val="000000"/>
                    <w:sz w:val="24"/>
                    <w:szCs w:val="24"/>
                  </w:rPr>
                </w:rPrChange>
              </w:rPr>
              <w:t>538</w:t>
            </w:r>
            <w:r w:rsidR="00A52BA2" w:rsidRPr="006C4628">
              <w:rPr>
                <w:rFonts w:ascii="Times New Roman" w:hAnsi="Times New Roman" w:cs="Times New Roman"/>
                <w:color w:val="000000"/>
                <w:sz w:val="24"/>
                <w:szCs w:val="24"/>
                <w:lang w:val="es-ES"/>
                <w:rPrChange w:id="397" w:author="chris" w:date="2015-04-19T12:09:00Z">
                  <w:rPr>
                    <w:rFonts w:ascii="Times New Roman" w:hAnsi="Times New Roman" w:cs="Times New Roman"/>
                    <w:color w:val="000000"/>
                    <w:sz w:val="24"/>
                    <w:szCs w:val="24"/>
                  </w:rPr>
                </w:rPrChange>
              </w:rPr>
              <w:t xml:space="preserve"> visitantes durante la semana. </w:t>
            </w:r>
          </w:p>
        </w:tc>
      </w:tr>
    </w:tbl>
    <w:p w14:paraId="29B1192B" w14:textId="77777777" w:rsidR="00857310" w:rsidRPr="006C4628" w:rsidRDefault="00857310" w:rsidP="00E6040C">
      <w:pPr>
        <w:spacing w:after="0"/>
        <w:rPr>
          <w:rFonts w:ascii="Times New Roman" w:hAnsi="Times New Roman" w:cs="Times New Roman"/>
          <w:color w:val="000000"/>
          <w:lang w:val="es-ES"/>
          <w:rPrChange w:id="398" w:author="chris" w:date="2015-04-19T12:09:00Z">
            <w:rPr>
              <w:rFonts w:ascii="Times New Roman" w:hAnsi="Times New Roman" w:cs="Times New Roman"/>
              <w:color w:val="000000"/>
              <w:lang w:val="es-ES"/>
            </w:rPr>
          </w:rPrChange>
        </w:rPr>
      </w:pPr>
    </w:p>
    <w:tbl>
      <w:tblPr>
        <w:tblStyle w:val="Tablaconcuadrcula"/>
        <w:tblW w:w="0" w:type="auto"/>
        <w:tblLook w:val="04A0" w:firstRow="1" w:lastRow="0" w:firstColumn="1" w:lastColumn="0" w:noHBand="0" w:noVBand="1"/>
      </w:tblPr>
      <w:tblGrid>
        <w:gridCol w:w="2518"/>
        <w:gridCol w:w="6460"/>
      </w:tblGrid>
      <w:tr w:rsidR="00096BBC" w:rsidRPr="006C4628" w14:paraId="21404772" w14:textId="77777777" w:rsidTr="00E87063">
        <w:tc>
          <w:tcPr>
            <w:tcW w:w="8978" w:type="dxa"/>
            <w:gridSpan w:val="2"/>
            <w:shd w:val="clear" w:color="auto" w:fill="000000" w:themeFill="text1"/>
          </w:tcPr>
          <w:p w14:paraId="791477AE" w14:textId="77777777" w:rsidR="00096BBC" w:rsidRPr="006C4628" w:rsidRDefault="00096BBC" w:rsidP="00E6040C">
            <w:pPr>
              <w:jc w:val="center"/>
              <w:rPr>
                <w:rFonts w:ascii="Times New Roman" w:hAnsi="Times New Roman" w:cs="Times New Roman"/>
                <w:b/>
                <w:color w:val="FFFFFF" w:themeColor="background1"/>
                <w:sz w:val="24"/>
                <w:szCs w:val="24"/>
                <w:lang w:val="es-ES"/>
                <w:rPrChange w:id="39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00" w:author="chris" w:date="2015-04-19T12:09:00Z">
                  <w:rPr>
                    <w:rFonts w:ascii="Times New Roman" w:hAnsi="Times New Roman" w:cs="Times New Roman"/>
                    <w:b/>
                    <w:color w:val="FFFFFF" w:themeColor="background1"/>
                    <w:sz w:val="24"/>
                    <w:szCs w:val="24"/>
                  </w:rPr>
                </w:rPrChange>
              </w:rPr>
              <w:t>Destacado</w:t>
            </w:r>
          </w:p>
        </w:tc>
      </w:tr>
      <w:tr w:rsidR="00096BBC" w:rsidRPr="006C4628" w14:paraId="7CE34497" w14:textId="77777777" w:rsidTr="00E87063">
        <w:tc>
          <w:tcPr>
            <w:tcW w:w="2518" w:type="dxa"/>
          </w:tcPr>
          <w:p w14:paraId="3A01B65C" w14:textId="77777777" w:rsidR="00096BBC" w:rsidRPr="006C4628" w:rsidRDefault="00096BBC" w:rsidP="00E6040C">
            <w:pPr>
              <w:rPr>
                <w:rFonts w:ascii="Times New Roman" w:hAnsi="Times New Roman" w:cs="Times New Roman"/>
                <w:b/>
                <w:sz w:val="24"/>
                <w:szCs w:val="24"/>
                <w:lang w:val="es-ES"/>
                <w:rPrChange w:id="401"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402" w:author="chris" w:date="2015-04-19T12:09:00Z">
                  <w:rPr>
                    <w:rFonts w:ascii="Times New Roman" w:hAnsi="Times New Roman" w:cs="Times New Roman"/>
                    <w:b/>
                    <w:sz w:val="24"/>
                    <w:szCs w:val="24"/>
                  </w:rPr>
                </w:rPrChange>
              </w:rPr>
              <w:t>Título</w:t>
            </w:r>
          </w:p>
        </w:tc>
        <w:tc>
          <w:tcPr>
            <w:tcW w:w="6460" w:type="dxa"/>
          </w:tcPr>
          <w:p w14:paraId="6EBDA802" w14:textId="37C11939" w:rsidR="00096BBC" w:rsidRPr="006C4628" w:rsidRDefault="00096BBC" w:rsidP="002856C9">
            <w:pPr>
              <w:rPr>
                <w:rFonts w:ascii="Times New Roman" w:hAnsi="Times New Roman" w:cs="Times New Roman"/>
                <w:sz w:val="24"/>
                <w:szCs w:val="24"/>
                <w:lang w:val="es-ES"/>
                <w:rPrChange w:id="403"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404" w:author="chris" w:date="2015-04-19T12:09:00Z">
                  <w:rPr>
                    <w:rFonts w:ascii="Times New Roman" w:hAnsi="Times New Roman" w:cs="Times New Roman"/>
                    <w:sz w:val="24"/>
                    <w:szCs w:val="24"/>
                  </w:rPr>
                </w:rPrChange>
              </w:rPr>
              <w:t>El si</w:t>
            </w:r>
            <w:r w:rsidR="002856C9" w:rsidRPr="006C4628">
              <w:rPr>
                <w:rFonts w:ascii="Times New Roman" w:hAnsi="Times New Roman" w:cs="Times New Roman"/>
                <w:sz w:val="24"/>
                <w:szCs w:val="24"/>
                <w:lang w:val="es-ES"/>
                <w:rPrChange w:id="405" w:author="chris" w:date="2015-04-19T12:09:00Z">
                  <w:rPr>
                    <w:rFonts w:ascii="Times New Roman" w:hAnsi="Times New Roman" w:cs="Times New Roman"/>
                    <w:sz w:val="24"/>
                    <w:szCs w:val="24"/>
                  </w:rPr>
                </w:rPrChange>
              </w:rPr>
              <w:t xml:space="preserve">stema de numeración </w:t>
            </w:r>
            <w:r w:rsidRPr="006C4628">
              <w:rPr>
                <w:rFonts w:ascii="Times New Roman" w:hAnsi="Times New Roman" w:cs="Times New Roman"/>
                <w:sz w:val="24"/>
                <w:szCs w:val="24"/>
                <w:lang w:val="es-ES"/>
                <w:rPrChange w:id="406" w:author="chris" w:date="2015-04-19T12:09:00Z">
                  <w:rPr>
                    <w:rFonts w:ascii="Times New Roman" w:hAnsi="Times New Roman" w:cs="Times New Roman"/>
                    <w:sz w:val="24"/>
                    <w:szCs w:val="24"/>
                  </w:rPr>
                </w:rPrChange>
              </w:rPr>
              <w:t xml:space="preserve">decimal </w:t>
            </w:r>
          </w:p>
        </w:tc>
      </w:tr>
      <w:tr w:rsidR="00096BBC" w:rsidRPr="006C4628" w14:paraId="3E73BAA8" w14:textId="77777777" w:rsidTr="00E87063">
        <w:tc>
          <w:tcPr>
            <w:tcW w:w="2518" w:type="dxa"/>
          </w:tcPr>
          <w:p w14:paraId="35CB5C67" w14:textId="77777777" w:rsidR="00096BBC" w:rsidRPr="006C4628" w:rsidRDefault="00096BBC" w:rsidP="00E6040C">
            <w:pPr>
              <w:rPr>
                <w:rFonts w:ascii="Times New Roman" w:hAnsi="Times New Roman" w:cs="Times New Roman"/>
                <w:sz w:val="24"/>
                <w:szCs w:val="24"/>
                <w:lang w:val="es-ES"/>
                <w:rPrChange w:id="407"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408" w:author="chris" w:date="2015-04-19T12:09:00Z">
                  <w:rPr>
                    <w:rFonts w:ascii="Times New Roman" w:hAnsi="Times New Roman" w:cs="Times New Roman"/>
                    <w:b/>
                    <w:sz w:val="24"/>
                    <w:szCs w:val="24"/>
                  </w:rPr>
                </w:rPrChange>
              </w:rPr>
              <w:t>Contenido</w:t>
            </w:r>
          </w:p>
        </w:tc>
        <w:tc>
          <w:tcPr>
            <w:tcW w:w="6460" w:type="dxa"/>
          </w:tcPr>
          <w:p w14:paraId="53D2950D" w14:textId="09C4E2C6" w:rsidR="00096BBC" w:rsidRPr="006C4628" w:rsidRDefault="00096BBC" w:rsidP="00E6040C">
            <w:pPr>
              <w:spacing w:line="345" w:lineRule="atLeast"/>
              <w:rPr>
                <w:rFonts w:ascii="Times New Roman" w:eastAsia="Times New Roman" w:hAnsi="Times New Roman" w:cs="Times New Roman"/>
                <w:color w:val="333333"/>
                <w:sz w:val="24"/>
                <w:szCs w:val="24"/>
                <w:lang w:val="es-ES" w:eastAsia="es-CO"/>
                <w:rPrChange w:id="409"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10" w:author="chris" w:date="2015-04-19T12:09:00Z">
                  <w:rPr>
                    <w:rFonts w:ascii="Times New Roman" w:eastAsia="Times New Roman" w:hAnsi="Times New Roman" w:cs="Times New Roman"/>
                    <w:color w:val="333333"/>
                    <w:sz w:val="24"/>
                    <w:szCs w:val="24"/>
                    <w:lang w:val="es-CO" w:eastAsia="es-CO"/>
                  </w:rPr>
                </w:rPrChange>
              </w:rPr>
              <w:t>En el </w:t>
            </w:r>
            <w:r w:rsidRPr="006C4628">
              <w:rPr>
                <w:rFonts w:ascii="Times New Roman" w:eastAsia="Times New Roman" w:hAnsi="Times New Roman" w:cs="Times New Roman"/>
                <w:bCs/>
                <w:color w:val="333333"/>
                <w:sz w:val="24"/>
                <w:szCs w:val="24"/>
                <w:lang w:val="es-ES" w:eastAsia="es-CO"/>
                <w:rPrChange w:id="411" w:author="chris" w:date="2015-04-19T12:09:00Z">
                  <w:rPr>
                    <w:rFonts w:ascii="Times New Roman" w:eastAsia="Times New Roman" w:hAnsi="Times New Roman" w:cs="Times New Roman"/>
                    <w:bCs/>
                    <w:color w:val="333333"/>
                    <w:sz w:val="24"/>
                    <w:szCs w:val="24"/>
                    <w:lang w:val="es-CO" w:eastAsia="es-CO"/>
                  </w:rPr>
                </w:rPrChange>
              </w:rPr>
              <w:t>sistema de numeración decimal</w:t>
            </w:r>
            <w:r w:rsidRPr="006C4628">
              <w:rPr>
                <w:rFonts w:ascii="Times New Roman" w:eastAsia="Times New Roman" w:hAnsi="Times New Roman" w:cs="Times New Roman"/>
                <w:color w:val="333333"/>
                <w:sz w:val="24"/>
                <w:szCs w:val="24"/>
                <w:lang w:val="es-ES" w:eastAsia="es-CO"/>
                <w:rPrChange w:id="412" w:author="chris" w:date="2015-04-19T12:09:00Z">
                  <w:rPr>
                    <w:rFonts w:ascii="Times New Roman" w:eastAsia="Times New Roman" w:hAnsi="Times New Roman" w:cs="Times New Roman"/>
                    <w:color w:val="333333"/>
                    <w:sz w:val="24"/>
                    <w:szCs w:val="24"/>
                    <w:lang w:val="es-CO" w:eastAsia="es-CO"/>
                  </w:rPr>
                </w:rPrChange>
              </w:rPr>
              <w:t xml:space="preserve">, </w:t>
            </w:r>
            <w:r w:rsidRPr="006C4628">
              <w:rPr>
                <w:rFonts w:ascii="Times New Roman" w:eastAsia="Times New Roman" w:hAnsi="Times New Roman" w:cs="Times New Roman"/>
                <w:b/>
                <w:color w:val="333333"/>
                <w:sz w:val="24"/>
                <w:szCs w:val="24"/>
                <w:lang w:val="es-ES" w:eastAsia="es-CO"/>
                <w:rPrChange w:id="413" w:author="chris" w:date="2015-04-19T12:09:00Z">
                  <w:rPr>
                    <w:rFonts w:ascii="Times New Roman" w:eastAsia="Times New Roman" w:hAnsi="Times New Roman" w:cs="Times New Roman"/>
                    <w:b/>
                    <w:color w:val="333333"/>
                    <w:sz w:val="24"/>
                    <w:szCs w:val="24"/>
                    <w:lang w:val="es-CO" w:eastAsia="es-CO"/>
                  </w:rPr>
                </w:rPrChange>
              </w:rPr>
              <w:t>diez unidades</w:t>
            </w:r>
            <w:r w:rsidRPr="006C4628">
              <w:rPr>
                <w:rFonts w:ascii="Times New Roman" w:eastAsia="Times New Roman" w:hAnsi="Times New Roman" w:cs="Times New Roman"/>
                <w:color w:val="333333"/>
                <w:sz w:val="24"/>
                <w:szCs w:val="24"/>
                <w:lang w:val="es-ES" w:eastAsia="es-CO"/>
                <w:rPrChange w:id="414" w:author="chris" w:date="2015-04-19T12:09:00Z">
                  <w:rPr>
                    <w:rFonts w:ascii="Times New Roman" w:eastAsia="Times New Roman" w:hAnsi="Times New Roman" w:cs="Times New Roman"/>
                    <w:color w:val="333333"/>
                    <w:sz w:val="24"/>
                    <w:szCs w:val="24"/>
                    <w:lang w:val="es-CO" w:eastAsia="es-CO"/>
                  </w:rPr>
                </w:rPrChange>
              </w:rPr>
              <w:t xml:space="preserve"> de un </w:t>
            </w:r>
            <w:r w:rsidRPr="006C4628">
              <w:rPr>
                <w:rFonts w:ascii="Times New Roman" w:eastAsia="Times New Roman" w:hAnsi="Times New Roman" w:cs="Times New Roman"/>
                <w:b/>
                <w:color w:val="333333"/>
                <w:sz w:val="24"/>
                <w:szCs w:val="24"/>
                <w:lang w:val="es-ES" w:eastAsia="es-CO"/>
                <w:rPrChange w:id="415" w:author="chris" w:date="2015-04-19T12:09:00Z">
                  <w:rPr>
                    <w:rFonts w:ascii="Times New Roman" w:eastAsia="Times New Roman" w:hAnsi="Times New Roman" w:cs="Times New Roman"/>
                    <w:b/>
                    <w:color w:val="333333"/>
                    <w:sz w:val="24"/>
                    <w:szCs w:val="24"/>
                    <w:lang w:val="es-CO" w:eastAsia="es-CO"/>
                  </w:rPr>
                </w:rPrChange>
              </w:rPr>
              <w:t>orden</w:t>
            </w:r>
            <w:r w:rsidR="003A31A0" w:rsidRPr="006C4628">
              <w:rPr>
                <w:rFonts w:ascii="Times New Roman" w:eastAsia="Times New Roman" w:hAnsi="Times New Roman" w:cs="Times New Roman"/>
                <w:b/>
                <w:color w:val="333333"/>
                <w:sz w:val="24"/>
                <w:szCs w:val="24"/>
                <w:lang w:val="es-ES" w:eastAsia="es-CO"/>
                <w:rPrChange w:id="416" w:author="chris" w:date="2015-04-19T12:09:00Z">
                  <w:rPr>
                    <w:rFonts w:ascii="Times New Roman" w:eastAsia="Times New Roman" w:hAnsi="Times New Roman" w:cs="Times New Roman"/>
                    <w:b/>
                    <w:color w:val="333333"/>
                    <w:sz w:val="24"/>
                    <w:szCs w:val="24"/>
                    <w:lang w:val="es-CO" w:eastAsia="es-CO"/>
                  </w:rPr>
                </w:rPrChange>
              </w:rPr>
              <w:t xml:space="preserve"> </w:t>
            </w:r>
            <w:r w:rsidR="003A31A0" w:rsidRPr="006C4628">
              <w:rPr>
                <w:rFonts w:ascii="Times New Roman" w:eastAsia="Times New Roman" w:hAnsi="Times New Roman" w:cs="Times New Roman"/>
                <w:color w:val="333333"/>
                <w:sz w:val="24"/>
                <w:szCs w:val="24"/>
                <w:lang w:val="es-ES" w:eastAsia="es-CO"/>
                <w:rPrChange w:id="417" w:author="chris" w:date="2015-04-19T12:09:00Z">
                  <w:rPr>
                    <w:rFonts w:ascii="Times New Roman" w:eastAsia="Times New Roman" w:hAnsi="Times New Roman" w:cs="Times New Roman"/>
                    <w:color w:val="333333"/>
                    <w:sz w:val="24"/>
                    <w:szCs w:val="24"/>
                    <w:lang w:val="es-CO" w:eastAsia="es-CO"/>
                  </w:rPr>
                </w:rPrChange>
              </w:rPr>
              <w:t>o</w:t>
            </w:r>
            <w:r w:rsidR="003A31A0" w:rsidRPr="006C4628">
              <w:rPr>
                <w:rFonts w:ascii="Times New Roman" w:eastAsia="Times New Roman" w:hAnsi="Times New Roman" w:cs="Times New Roman"/>
                <w:b/>
                <w:color w:val="333333"/>
                <w:sz w:val="24"/>
                <w:szCs w:val="24"/>
                <w:lang w:val="es-ES" w:eastAsia="es-CO"/>
                <w:rPrChange w:id="418" w:author="chris" w:date="2015-04-19T12:09:00Z">
                  <w:rPr>
                    <w:rFonts w:ascii="Times New Roman" w:eastAsia="Times New Roman" w:hAnsi="Times New Roman" w:cs="Times New Roman"/>
                    <w:b/>
                    <w:color w:val="333333"/>
                    <w:sz w:val="24"/>
                    <w:szCs w:val="24"/>
                    <w:lang w:val="es-CO" w:eastAsia="es-CO"/>
                  </w:rPr>
                </w:rPrChange>
              </w:rPr>
              <w:t xml:space="preserve"> posición</w:t>
            </w:r>
            <w:r w:rsidRPr="006C4628">
              <w:rPr>
                <w:rFonts w:ascii="Times New Roman" w:eastAsia="Times New Roman" w:hAnsi="Times New Roman" w:cs="Times New Roman"/>
                <w:color w:val="333333"/>
                <w:sz w:val="24"/>
                <w:szCs w:val="24"/>
                <w:lang w:val="es-ES" w:eastAsia="es-CO"/>
                <w:rPrChange w:id="419" w:author="chris" w:date="2015-04-19T12:09:00Z">
                  <w:rPr>
                    <w:rFonts w:ascii="Times New Roman" w:eastAsia="Times New Roman" w:hAnsi="Times New Roman" w:cs="Times New Roman"/>
                    <w:color w:val="333333"/>
                    <w:sz w:val="24"/>
                    <w:szCs w:val="24"/>
                    <w:lang w:val="es-CO" w:eastAsia="es-CO"/>
                  </w:rPr>
                </w:rPrChange>
              </w:rPr>
              <w:t xml:space="preserve"> forman </w:t>
            </w:r>
            <w:r w:rsidRPr="006C4628">
              <w:rPr>
                <w:rFonts w:ascii="Times New Roman" w:eastAsia="Times New Roman" w:hAnsi="Times New Roman" w:cs="Times New Roman"/>
                <w:b/>
                <w:color w:val="333333"/>
                <w:sz w:val="24"/>
                <w:szCs w:val="24"/>
                <w:lang w:val="es-ES" w:eastAsia="es-CO"/>
                <w:rPrChange w:id="420" w:author="chris" w:date="2015-04-19T12:09:00Z">
                  <w:rPr>
                    <w:rFonts w:ascii="Times New Roman" w:eastAsia="Times New Roman" w:hAnsi="Times New Roman" w:cs="Times New Roman"/>
                    <w:b/>
                    <w:color w:val="333333"/>
                    <w:sz w:val="24"/>
                    <w:szCs w:val="24"/>
                    <w:lang w:val="es-CO" w:eastAsia="es-CO"/>
                  </w:rPr>
                </w:rPrChange>
              </w:rPr>
              <w:t>una unidad</w:t>
            </w:r>
            <w:r w:rsidRPr="006C4628">
              <w:rPr>
                <w:rFonts w:ascii="Times New Roman" w:eastAsia="Times New Roman" w:hAnsi="Times New Roman" w:cs="Times New Roman"/>
                <w:color w:val="333333"/>
                <w:sz w:val="24"/>
                <w:szCs w:val="24"/>
                <w:lang w:val="es-ES" w:eastAsia="es-CO"/>
                <w:rPrChange w:id="421" w:author="chris" w:date="2015-04-19T12:09:00Z">
                  <w:rPr>
                    <w:rFonts w:ascii="Times New Roman" w:eastAsia="Times New Roman" w:hAnsi="Times New Roman" w:cs="Times New Roman"/>
                    <w:color w:val="333333"/>
                    <w:sz w:val="24"/>
                    <w:szCs w:val="24"/>
                    <w:lang w:val="es-CO" w:eastAsia="es-CO"/>
                  </w:rPr>
                </w:rPrChange>
              </w:rPr>
              <w:t xml:space="preserve"> del </w:t>
            </w:r>
            <w:r w:rsidRPr="006C4628">
              <w:rPr>
                <w:rFonts w:ascii="Times New Roman" w:eastAsia="Times New Roman" w:hAnsi="Times New Roman" w:cs="Times New Roman"/>
                <w:b/>
                <w:color w:val="333333"/>
                <w:sz w:val="24"/>
                <w:szCs w:val="24"/>
                <w:lang w:val="es-ES" w:eastAsia="es-CO"/>
                <w:rPrChange w:id="422" w:author="chris" w:date="2015-04-19T12:09:00Z">
                  <w:rPr>
                    <w:rFonts w:ascii="Times New Roman" w:eastAsia="Times New Roman" w:hAnsi="Times New Roman" w:cs="Times New Roman"/>
                    <w:b/>
                    <w:color w:val="333333"/>
                    <w:sz w:val="24"/>
                    <w:szCs w:val="24"/>
                    <w:lang w:val="es-CO" w:eastAsia="es-CO"/>
                  </w:rPr>
                </w:rPrChange>
              </w:rPr>
              <w:t xml:space="preserve">orden </w:t>
            </w:r>
            <w:r w:rsidR="003A31A0" w:rsidRPr="006C4628">
              <w:rPr>
                <w:rFonts w:ascii="Times New Roman" w:eastAsia="Times New Roman" w:hAnsi="Times New Roman" w:cs="Times New Roman"/>
                <w:b/>
                <w:color w:val="333333"/>
                <w:sz w:val="24"/>
                <w:szCs w:val="24"/>
                <w:lang w:val="es-ES" w:eastAsia="es-CO"/>
                <w:rPrChange w:id="423" w:author="chris" w:date="2015-04-19T12:09:00Z">
                  <w:rPr>
                    <w:rFonts w:ascii="Times New Roman" w:eastAsia="Times New Roman" w:hAnsi="Times New Roman" w:cs="Times New Roman"/>
                    <w:b/>
                    <w:color w:val="333333"/>
                    <w:sz w:val="24"/>
                    <w:szCs w:val="24"/>
                    <w:lang w:val="es-CO" w:eastAsia="es-CO"/>
                  </w:rPr>
                </w:rPrChange>
              </w:rPr>
              <w:t xml:space="preserve">o posición </w:t>
            </w:r>
            <w:r w:rsidRPr="006C4628">
              <w:rPr>
                <w:rFonts w:ascii="Times New Roman" w:eastAsia="Times New Roman" w:hAnsi="Times New Roman" w:cs="Times New Roman"/>
                <w:b/>
                <w:color w:val="333333"/>
                <w:sz w:val="24"/>
                <w:szCs w:val="24"/>
                <w:lang w:val="es-ES" w:eastAsia="es-CO"/>
                <w:rPrChange w:id="424" w:author="chris" w:date="2015-04-19T12:09:00Z">
                  <w:rPr>
                    <w:rFonts w:ascii="Times New Roman" w:eastAsia="Times New Roman" w:hAnsi="Times New Roman" w:cs="Times New Roman"/>
                    <w:b/>
                    <w:color w:val="333333"/>
                    <w:sz w:val="24"/>
                    <w:szCs w:val="24"/>
                    <w:lang w:val="es-CO" w:eastAsia="es-CO"/>
                  </w:rPr>
                </w:rPrChange>
              </w:rPr>
              <w:lastRenderedPageBreak/>
              <w:t>inmediat</w:t>
            </w:r>
            <w:r w:rsidR="003A31A0" w:rsidRPr="006C4628">
              <w:rPr>
                <w:rFonts w:ascii="Times New Roman" w:eastAsia="Times New Roman" w:hAnsi="Times New Roman" w:cs="Times New Roman"/>
                <w:b/>
                <w:color w:val="333333"/>
                <w:sz w:val="24"/>
                <w:szCs w:val="24"/>
                <w:lang w:val="es-ES" w:eastAsia="es-CO"/>
                <w:rPrChange w:id="425" w:author="chris" w:date="2015-04-19T12:09:00Z">
                  <w:rPr>
                    <w:rFonts w:ascii="Times New Roman" w:eastAsia="Times New Roman" w:hAnsi="Times New Roman" w:cs="Times New Roman"/>
                    <w:b/>
                    <w:color w:val="333333"/>
                    <w:sz w:val="24"/>
                    <w:szCs w:val="24"/>
                    <w:lang w:val="es-CO" w:eastAsia="es-CO"/>
                  </w:rPr>
                </w:rPrChange>
              </w:rPr>
              <w:t>a</w:t>
            </w:r>
            <w:r w:rsidR="007A4C97" w:rsidRPr="006C4628">
              <w:rPr>
                <w:rFonts w:ascii="Times New Roman" w:eastAsia="Times New Roman" w:hAnsi="Times New Roman" w:cs="Times New Roman"/>
                <w:b/>
                <w:color w:val="333333"/>
                <w:sz w:val="24"/>
                <w:szCs w:val="24"/>
                <w:lang w:val="es-ES" w:eastAsia="es-CO"/>
                <w:rPrChange w:id="426" w:author="chris" w:date="2015-04-19T12:09:00Z">
                  <w:rPr>
                    <w:rFonts w:ascii="Times New Roman" w:eastAsia="Times New Roman" w:hAnsi="Times New Roman" w:cs="Times New Roman"/>
                    <w:b/>
                    <w:color w:val="333333"/>
                    <w:sz w:val="24"/>
                    <w:szCs w:val="24"/>
                    <w:lang w:val="es-CO" w:eastAsia="es-CO"/>
                  </w:rPr>
                </w:rPrChange>
              </w:rPr>
              <w:t>mente</w:t>
            </w:r>
            <w:r w:rsidRPr="006C4628">
              <w:rPr>
                <w:rFonts w:ascii="Times New Roman" w:eastAsia="Times New Roman" w:hAnsi="Times New Roman" w:cs="Times New Roman"/>
                <w:b/>
                <w:color w:val="333333"/>
                <w:sz w:val="24"/>
                <w:szCs w:val="24"/>
                <w:lang w:val="es-ES" w:eastAsia="es-CO"/>
                <w:rPrChange w:id="427" w:author="chris" w:date="2015-04-19T12:09:00Z">
                  <w:rPr>
                    <w:rFonts w:ascii="Times New Roman" w:eastAsia="Times New Roman" w:hAnsi="Times New Roman" w:cs="Times New Roman"/>
                    <w:b/>
                    <w:color w:val="333333"/>
                    <w:sz w:val="24"/>
                    <w:szCs w:val="24"/>
                    <w:lang w:val="es-CO" w:eastAsia="es-CO"/>
                  </w:rPr>
                </w:rPrChange>
              </w:rPr>
              <w:t xml:space="preserve"> superior</w:t>
            </w:r>
            <w:r w:rsidRPr="006C4628">
              <w:rPr>
                <w:rFonts w:ascii="Times New Roman" w:eastAsia="Times New Roman" w:hAnsi="Times New Roman" w:cs="Times New Roman"/>
                <w:color w:val="333333"/>
                <w:sz w:val="24"/>
                <w:szCs w:val="24"/>
                <w:lang w:val="es-ES" w:eastAsia="es-CO"/>
                <w:rPrChange w:id="428" w:author="chris" w:date="2015-04-19T12:09:00Z">
                  <w:rPr>
                    <w:rFonts w:ascii="Times New Roman" w:eastAsia="Times New Roman" w:hAnsi="Times New Roman" w:cs="Times New Roman"/>
                    <w:color w:val="333333"/>
                    <w:sz w:val="24"/>
                    <w:szCs w:val="24"/>
                    <w:lang w:val="es-CO" w:eastAsia="es-CO"/>
                  </w:rPr>
                </w:rPrChange>
              </w:rPr>
              <w:t>. Observa:</w:t>
            </w:r>
          </w:p>
          <w:p w14:paraId="50AD0503" w14:textId="1C58B4C0"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29"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30" w:author="chris" w:date="2015-04-19T12:09:00Z">
                  <w:rPr>
                    <w:rFonts w:ascii="Times New Roman" w:eastAsia="Times New Roman" w:hAnsi="Times New Roman" w:cs="Times New Roman"/>
                    <w:color w:val="333333"/>
                    <w:sz w:val="24"/>
                    <w:szCs w:val="24"/>
                    <w:lang w:val="es-CO" w:eastAsia="es-CO"/>
                  </w:rPr>
                </w:rPrChange>
              </w:rPr>
              <w:t>10 unidades = 1 decena (</w:t>
            </w:r>
            <w:r w:rsidR="004366F8" w:rsidRPr="006C4628">
              <w:rPr>
                <w:rFonts w:ascii="Times New Roman" w:eastAsia="Times New Roman" w:hAnsi="Times New Roman" w:cs="Times New Roman"/>
                <w:color w:val="333333"/>
                <w:sz w:val="24"/>
                <w:szCs w:val="24"/>
                <w:lang w:val="es-ES" w:eastAsia="es-CO"/>
                <w:rPrChange w:id="431" w:author="chris" w:date="2015-04-19T12:09:00Z">
                  <w:rPr>
                    <w:rFonts w:ascii="Times New Roman" w:eastAsia="Times New Roman" w:hAnsi="Times New Roman" w:cs="Times New Roman"/>
                    <w:color w:val="333333"/>
                    <w:sz w:val="24"/>
                    <w:szCs w:val="24"/>
                    <w:lang w:val="es-CO" w:eastAsia="es-CO"/>
                  </w:rPr>
                </w:rPrChange>
              </w:rPr>
              <w:t>D</w:t>
            </w:r>
            <w:r w:rsidRPr="006C4628">
              <w:rPr>
                <w:rFonts w:ascii="Times New Roman" w:eastAsia="Times New Roman" w:hAnsi="Times New Roman" w:cs="Times New Roman"/>
                <w:color w:val="333333"/>
                <w:sz w:val="24"/>
                <w:szCs w:val="24"/>
                <w:lang w:val="es-ES" w:eastAsia="es-CO"/>
                <w:rPrChange w:id="432" w:author="chris" w:date="2015-04-19T12:09:00Z">
                  <w:rPr>
                    <w:rFonts w:ascii="Times New Roman" w:eastAsia="Times New Roman" w:hAnsi="Times New Roman" w:cs="Times New Roman"/>
                    <w:color w:val="333333"/>
                    <w:sz w:val="24"/>
                    <w:szCs w:val="24"/>
                    <w:lang w:val="es-CO" w:eastAsia="es-CO"/>
                  </w:rPr>
                </w:rPrChange>
              </w:rPr>
              <w:t>)</w:t>
            </w:r>
            <w:ins w:id="433" w:author="chris" w:date="2015-04-18T21:52:00Z">
              <w:r w:rsidR="00314BE7" w:rsidRPr="006C4628">
                <w:rPr>
                  <w:rFonts w:ascii="Times New Roman" w:eastAsia="Times New Roman" w:hAnsi="Times New Roman" w:cs="Times New Roman"/>
                  <w:color w:val="333333"/>
                  <w:sz w:val="24"/>
                  <w:szCs w:val="24"/>
                  <w:lang w:val="es-ES" w:eastAsia="es-CO"/>
                  <w:rPrChange w:id="434" w:author="chris" w:date="2015-04-19T12:09:00Z">
                    <w:rPr>
                      <w:rFonts w:ascii="Times New Roman" w:eastAsia="Times New Roman" w:hAnsi="Times New Roman" w:cs="Times New Roman"/>
                      <w:color w:val="333333"/>
                      <w:sz w:val="24"/>
                      <w:szCs w:val="24"/>
                      <w:lang w:val="es-CO" w:eastAsia="es-CO"/>
                    </w:rPr>
                  </w:rPrChange>
                </w:rPr>
                <w:t>.</w:t>
              </w:r>
            </w:ins>
          </w:p>
          <w:p w14:paraId="18A63682" w14:textId="121AED0A"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35"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36" w:author="chris" w:date="2015-04-19T12:09:00Z">
                  <w:rPr>
                    <w:rFonts w:ascii="Times New Roman" w:eastAsia="Times New Roman" w:hAnsi="Times New Roman" w:cs="Times New Roman"/>
                    <w:color w:val="333333"/>
                    <w:sz w:val="24"/>
                    <w:szCs w:val="24"/>
                    <w:lang w:val="es-CO" w:eastAsia="es-CO"/>
                  </w:rPr>
                </w:rPrChange>
              </w:rPr>
              <w:t xml:space="preserve">10 decenas = 1 centena </w:t>
            </w:r>
            <w:r w:rsidR="004366F8" w:rsidRPr="006C4628">
              <w:rPr>
                <w:rFonts w:ascii="Times New Roman" w:eastAsia="Times New Roman" w:hAnsi="Times New Roman" w:cs="Times New Roman"/>
                <w:color w:val="333333"/>
                <w:sz w:val="24"/>
                <w:szCs w:val="24"/>
                <w:lang w:val="es-ES" w:eastAsia="es-CO"/>
                <w:rPrChange w:id="437" w:author="chris" w:date="2015-04-19T12:09:00Z">
                  <w:rPr>
                    <w:rFonts w:ascii="Times New Roman" w:eastAsia="Times New Roman" w:hAnsi="Times New Roman" w:cs="Times New Roman"/>
                    <w:color w:val="333333"/>
                    <w:sz w:val="24"/>
                    <w:szCs w:val="24"/>
                    <w:lang w:val="es-CO" w:eastAsia="es-CO"/>
                  </w:rPr>
                </w:rPrChange>
              </w:rPr>
              <w:t>(C)</w:t>
            </w:r>
            <w:ins w:id="438" w:author="chris" w:date="2015-04-18T21:52:00Z">
              <w:r w:rsidR="00314BE7" w:rsidRPr="006C4628">
                <w:rPr>
                  <w:rFonts w:ascii="Times New Roman" w:eastAsia="Times New Roman" w:hAnsi="Times New Roman" w:cs="Times New Roman"/>
                  <w:color w:val="333333"/>
                  <w:sz w:val="24"/>
                  <w:szCs w:val="24"/>
                  <w:lang w:val="es-ES" w:eastAsia="es-CO"/>
                  <w:rPrChange w:id="439" w:author="chris" w:date="2015-04-19T12:09:00Z">
                    <w:rPr>
                      <w:rFonts w:ascii="Times New Roman" w:eastAsia="Times New Roman" w:hAnsi="Times New Roman" w:cs="Times New Roman"/>
                      <w:color w:val="333333"/>
                      <w:sz w:val="24"/>
                      <w:szCs w:val="24"/>
                      <w:lang w:val="es-CO" w:eastAsia="es-CO"/>
                    </w:rPr>
                  </w:rPrChange>
                </w:rPr>
                <w:t>.</w:t>
              </w:r>
            </w:ins>
          </w:p>
          <w:p w14:paraId="3B85DAB7" w14:textId="2E045075"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40"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41" w:author="chris" w:date="2015-04-19T12:09:00Z">
                  <w:rPr>
                    <w:rFonts w:ascii="Times New Roman" w:eastAsia="Times New Roman" w:hAnsi="Times New Roman" w:cs="Times New Roman"/>
                    <w:color w:val="333333"/>
                    <w:sz w:val="24"/>
                    <w:szCs w:val="24"/>
                    <w:lang w:val="es-CO" w:eastAsia="es-CO"/>
                  </w:rPr>
                </w:rPrChange>
              </w:rPr>
              <w:t>10 centenas = 1 unidad de mil (</w:t>
            </w:r>
            <w:r w:rsidR="004366F8" w:rsidRPr="006C4628">
              <w:rPr>
                <w:rFonts w:ascii="Times New Roman" w:eastAsia="Times New Roman" w:hAnsi="Times New Roman" w:cs="Times New Roman"/>
                <w:color w:val="333333"/>
                <w:sz w:val="24"/>
                <w:szCs w:val="24"/>
                <w:lang w:val="es-ES" w:eastAsia="es-CO"/>
                <w:rPrChange w:id="442" w:author="chris" w:date="2015-04-19T12:09:00Z">
                  <w:rPr>
                    <w:rFonts w:ascii="Times New Roman" w:eastAsia="Times New Roman" w:hAnsi="Times New Roman" w:cs="Times New Roman"/>
                    <w:color w:val="333333"/>
                    <w:sz w:val="24"/>
                    <w:szCs w:val="24"/>
                    <w:lang w:val="es-CO" w:eastAsia="es-CO"/>
                  </w:rPr>
                </w:rPrChange>
              </w:rPr>
              <w:t>UM</w:t>
            </w:r>
            <w:r w:rsidRPr="006C4628">
              <w:rPr>
                <w:rFonts w:ascii="Times New Roman" w:eastAsia="Times New Roman" w:hAnsi="Times New Roman" w:cs="Times New Roman"/>
                <w:color w:val="333333"/>
                <w:sz w:val="24"/>
                <w:szCs w:val="24"/>
                <w:lang w:val="es-ES" w:eastAsia="es-CO"/>
                <w:rPrChange w:id="443" w:author="chris" w:date="2015-04-19T12:09:00Z">
                  <w:rPr>
                    <w:rFonts w:ascii="Times New Roman" w:eastAsia="Times New Roman" w:hAnsi="Times New Roman" w:cs="Times New Roman"/>
                    <w:color w:val="333333"/>
                    <w:sz w:val="24"/>
                    <w:szCs w:val="24"/>
                    <w:lang w:val="es-CO" w:eastAsia="es-CO"/>
                  </w:rPr>
                </w:rPrChange>
              </w:rPr>
              <w:t>)</w:t>
            </w:r>
            <w:ins w:id="444" w:author="chris" w:date="2015-04-18T21:52:00Z">
              <w:r w:rsidR="00314BE7" w:rsidRPr="006C4628">
                <w:rPr>
                  <w:rFonts w:ascii="Times New Roman" w:eastAsia="Times New Roman" w:hAnsi="Times New Roman" w:cs="Times New Roman"/>
                  <w:color w:val="333333"/>
                  <w:sz w:val="24"/>
                  <w:szCs w:val="24"/>
                  <w:lang w:val="es-ES" w:eastAsia="es-CO"/>
                  <w:rPrChange w:id="445" w:author="chris" w:date="2015-04-19T12:09:00Z">
                    <w:rPr>
                      <w:rFonts w:ascii="Times New Roman" w:eastAsia="Times New Roman" w:hAnsi="Times New Roman" w:cs="Times New Roman"/>
                      <w:color w:val="333333"/>
                      <w:sz w:val="24"/>
                      <w:szCs w:val="24"/>
                      <w:lang w:val="es-CO" w:eastAsia="es-CO"/>
                    </w:rPr>
                  </w:rPrChange>
                </w:rPr>
                <w:t>.</w:t>
              </w:r>
            </w:ins>
          </w:p>
          <w:p w14:paraId="19246EE2" w14:textId="768F5857"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46"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47" w:author="chris" w:date="2015-04-19T12:09:00Z">
                  <w:rPr>
                    <w:rFonts w:ascii="Times New Roman" w:eastAsia="Times New Roman" w:hAnsi="Times New Roman" w:cs="Times New Roman"/>
                    <w:color w:val="333333"/>
                    <w:sz w:val="24"/>
                    <w:szCs w:val="24"/>
                    <w:lang w:val="es-CO" w:eastAsia="es-CO"/>
                  </w:rPr>
                </w:rPrChange>
              </w:rPr>
              <w:t>10 unidades de mil = 1 decena de mil (</w:t>
            </w:r>
            <w:r w:rsidR="004366F8" w:rsidRPr="006C4628">
              <w:rPr>
                <w:rFonts w:ascii="Times New Roman" w:eastAsia="Times New Roman" w:hAnsi="Times New Roman" w:cs="Times New Roman"/>
                <w:color w:val="333333"/>
                <w:sz w:val="24"/>
                <w:szCs w:val="24"/>
                <w:lang w:val="es-ES" w:eastAsia="es-CO"/>
                <w:rPrChange w:id="448" w:author="chris" w:date="2015-04-19T12:09:00Z">
                  <w:rPr>
                    <w:rFonts w:ascii="Times New Roman" w:eastAsia="Times New Roman" w:hAnsi="Times New Roman" w:cs="Times New Roman"/>
                    <w:color w:val="333333"/>
                    <w:sz w:val="24"/>
                    <w:szCs w:val="24"/>
                    <w:lang w:val="es-CO" w:eastAsia="es-CO"/>
                  </w:rPr>
                </w:rPrChange>
              </w:rPr>
              <w:t>DM</w:t>
            </w:r>
            <w:r w:rsidRPr="006C4628">
              <w:rPr>
                <w:rFonts w:ascii="Times New Roman" w:eastAsia="Times New Roman" w:hAnsi="Times New Roman" w:cs="Times New Roman"/>
                <w:color w:val="333333"/>
                <w:sz w:val="24"/>
                <w:szCs w:val="24"/>
                <w:lang w:val="es-ES" w:eastAsia="es-CO"/>
                <w:rPrChange w:id="449" w:author="chris" w:date="2015-04-19T12:09:00Z">
                  <w:rPr>
                    <w:rFonts w:ascii="Times New Roman" w:eastAsia="Times New Roman" w:hAnsi="Times New Roman" w:cs="Times New Roman"/>
                    <w:color w:val="333333"/>
                    <w:sz w:val="24"/>
                    <w:szCs w:val="24"/>
                    <w:lang w:val="es-CO" w:eastAsia="es-CO"/>
                  </w:rPr>
                </w:rPrChange>
              </w:rPr>
              <w:t>)</w:t>
            </w:r>
            <w:ins w:id="450" w:author="chris" w:date="2015-04-18T21:52:00Z">
              <w:r w:rsidR="00314BE7" w:rsidRPr="006C4628">
                <w:rPr>
                  <w:rFonts w:ascii="Times New Roman" w:eastAsia="Times New Roman" w:hAnsi="Times New Roman" w:cs="Times New Roman"/>
                  <w:color w:val="333333"/>
                  <w:sz w:val="24"/>
                  <w:szCs w:val="24"/>
                  <w:lang w:val="es-ES" w:eastAsia="es-CO"/>
                  <w:rPrChange w:id="451" w:author="chris" w:date="2015-04-19T12:09:00Z">
                    <w:rPr>
                      <w:rFonts w:ascii="Times New Roman" w:eastAsia="Times New Roman" w:hAnsi="Times New Roman" w:cs="Times New Roman"/>
                      <w:color w:val="333333"/>
                      <w:sz w:val="24"/>
                      <w:szCs w:val="24"/>
                      <w:lang w:val="es-CO" w:eastAsia="es-CO"/>
                    </w:rPr>
                  </w:rPrChange>
                </w:rPr>
                <w:t>.</w:t>
              </w:r>
            </w:ins>
          </w:p>
          <w:p w14:paraId="25BE83C2" w14:textId="743CF884"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52"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53" w:author="chris" w:date="2015-04-19T12:09:00Z">
                  <w:rPr>
                    <w:rFonts w:ascii="Times New Roman" w:eastAsia="Times New Roman" w:hAnsi="Times New Roman" w:cs="Times New Roman"/>
                    <w:color w:val="333333"/>
                    <w:sz w:val="24"/>
                    <w:szCs w:val="24"/>
                    <w:lang w:val="es-CO" w:eastAsia="es-CO"/>
                  </w:rPr>
                </w:rPrChange>
              </w:rPr>
              <w:t>10 decenas de mil = 1 centena de mil (</w:t>
            </w:r>
            <w:r w:rsidR="004366F8" w:rsidRPr="006C4628">
              <w:rPr>
                <w:rFonts w:ascii="Times New Roman" w:eastAsia="Times New Roman" w:hAnsi="Times New Roman" w:cs="Times New Roman"/>
                <w:color w:val="333333"/>
                <w:sz w:val="24"/>
                <w:szCs w:val="24"/>
                <w:lang w:val="es-ES" w:eastAsia="es-CO"/>
                <w:rPrChange w:id="454" w:author="chris" w:date="2015-04-19T12:09:00Z">
                  <w:rPr>
                    <w:rFonts w:ascii="Times New Roman" w:eastAsia="Times New Roman" w:hAnsi="Times New Roman" w:cs="Times New Roman"/>
                    <w:color w:val="333333"/>
                    <w:sz w:val="24"/>
                    <w:szCs w:val="24"/>
                    <w:lang w:val="es-CO" w:eastAsia="es-CO"/>
                  </w:rPr>
                </w:rPrChange>
              </w:rPr>
              <w:t>CM</w:t>
            </w:r>
            <w:r w:rsidRPr="006C4628">
              <w:rPr>
                <w:rFonts w:ascii="Times New Roman" w:eastAsia="Times New Roman" w:hAnsi="Times New Roman" w:cs="Times New Roman"/>
                <w:color w:val="333333"/>
                <w:sz w:val="24"/>
                <w:szCs w:val="24"/>
                <w:lang w:val="es-ES" w:eastAsia="es-CO"/>
                <w:rPrChange w:id="455" w:author="chris" w:date="2015-04-19T12:09:00Z">
                  <w:rPr>
                    <w:rFonts w:ascii="Times New Roman" w:eastAsia="Times New Roman" w:hAnsi="Times New Roman" w:cs="Times New Roman"/>
                    <w:color w:val="333333"/>
                    <w:sz w:val="24"/>
                    <w:szCs w:val="24"/>
                    <w:lang w:val="es-CO" w:eastAsia="es-CO"/>
                  </w:rPr>
                </w:rPrChange>
              </w:rPr>
              <w:t>)</w:t>
            </w:r>
            <w:ins w:id="456" w:author="chris" w:date="2015-04-18T21:52:00Z">
              <w:r w:rsidR="00314BE7" w:rsidRPr="006C4628">
                <w:rPr>
                  <w:rFonts w:ascii="Times New Roman" w:eastAsia="Times New Roman" w:hAnsi="Times New Roman" w:cs="Times New Roman"/>
                  <w:color w:val="333333"/>
                  <w:sz w:val="24"/>
                  <w:szCs w:val="24"/>
                  <w:lang w:val="es-ES" w:eastAsia="es-CO"/>
                  <w:rPrChange w:id="457" w:author="chris" w:date="2015-04-19T12:09:00Z">
                    <w:rPr>
                      <w:rFonts w:ascii="Times New Roman" w:eastAsia="Times New Roman" w:hAnsi="Times New Roman" w:cs="Times New Roman"/>
                      <w:color w:val="333333"/>
                      <w:sz w:val="24"/>
                      <w:szCs w:val="24"/>
                      <w:lang w:val="es-CO" w:eastAsia="es-CO"/>
                    </w:rPr>
                  </w:rPrChange>
                </w:rPr>
                <w:t>.</w:t>
              </w:r>
            </w:ins>
          </w:p>
          <w:p w14:paraId="18D17109" w14:textId="6216C3FB"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58"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59" w:author="chris" w:date="2015-04-19T12:09:00Z">
                  <w:rPr>
                    <w:rFonts w:ascii="Times New Roman" w:eastAsia="Times New Roman" w:hAnsi="Times New Roman" w:cs="Times New Roman"/>
                    <w:color w:val="333333"/>
                    <w:sz w:val="24"/>
                    <w:szCs w:val="24"/>
                    <w:lang w:val="es-CO" w:eastAsia="es-CO"/>
                  </w:rPr>
                </w:rPrChange>
              </w:rPr>
              <w:t>10 centenas de mil = 1 unidad de millón (</w:t>
            </w:r>
            <w:proofErr w:type="spellStart"/>
            <w:r w:rsidR="004366F8" w:rsidRPr="006C4628">
              <w:rPr>
                <w:rFonts w:ascii="Times New Roman" w:eastAsia="Times New Roman" w:hAnsi="Times New Roman" w:cs="Times New Roman"/>
                <w:color w:val="333333"/>
                <w:sz w:val="24"/>
                <w:szCs w:val="24"/>
                <w:lang w:val="es-ES" w:eastAsia="es-CO"/>
                <w:rPrChange w:id="460" w:author="chris" w:date="2015-04-19T12:09:00Z">
                  <w:rPr>
                    <w:rFonts w:ascii="Times New Roman" w:eastAsia="Times New Roman" w:hAnsi="Times New Roman" w:cs="Times New Roman"/>
                    <w:color w:val="333333"/>
                    <w:sz w:val="24"/>
                    <w:szCs w:val="24"/>
                    <w:lang w:val="es-CO" w:eastAsia="es-CO"/>
                  </w:rPr>
                </w:rPrChange>
              </w:rPr>
              <w:t>Um</w:t>
            </w:r>
            <w:proofErr w:type="spellEnd"/>
            <w:r w:rsidR="004366F8" w:rsidRPr="006C4628">
              <w:rPr>
                <w:rFonts w:ascii="Times New Roman" w:eastAsia="Times New Roman" w:hAnsi="Times New Roman" w:cs="Times New Roman"/>
                <w:color w:val="333333"/>
                <w:sz w:val="24"/>
                <w:szCs w:val="24"/>
                <w:lang w:val="es-ES" w:eastAsia="es-CO"/>
                <w:rPrChange w:id="461" w:author="chris" w:date="2015-04-19T12:09:00Z">
                  <w:rPr>
                    <w:rFonts w:ascii="Times New Roman" w:eastAsia="Times New Roman" w:hAnsi="Times New Roman" w:cs="Times New Roman"/>
                    <w:color w:val="333333"/>
                    <w:sz w:val="24"/>
                    <w:szCs w:val="24"/>
                    <w:lang w:val="es-CO" w:eastAsia="es-CO"/>
                  </w:rPr>
                </w:rPrChange>
              </w:rPr>
              <w:t>)</w:t>
            </w:r>
            <w:ins w:id="462" w:author="chris" w:date="2015-04-18T21:53:00Z">
              <w:r w:rsidR="00314BE7" w:rsidRPr="006C4628">
                <w:rPr>
                  <w:rFonts w:ascii="Times New Roman" w:eastAsia="Times New Roman" w:hAnsi="Times New Roman" w:cs="Times New Roman"/>
                  <w:color w:val="333333"/>
                  <w:sz w:val="24"/>
                  <w:szCs w:val="24"/>
                  <w:lang w:val="es-ES" w:eastAsia="es-CO"/>
                  <w:rPrChange w:id="463" w:author="chris" w:date="2015-04-19T12:09:00Z">
                    <w:rPr>
                      <w:rFonts w:ascii="Times New Roman" w:eastAsia="Times New Roman" w:hAnsi="Times New Roman" w:cs="Times New Roman"/>
                      <w:color w:val="333333"/>
                      <w:sz w:val="24"/>
                      <w:szCs w:val="24"/>
                      <w:lang w:val="es-CO" w:eastAsia="es-CO"/>
                    </w:rPr>
                  </w:rPrChange>
                </w:rPr>
                <w:t>.</w:t>
              </w:r>
            </w:ins>
          </w:p>
          <w:p w14:paraId="35EA2BA7" w14:textId="1E6960E8"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64"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65" w:author="chris" w:date="2015-04-19T12:09:00Z">
                  <w:rPr>
                    <w:rFonts w:ascii="Times New Roman" w:eastAsia="Times New Roman" w:hAnsi="Times New Roman" w:cs="Times New Roman"/>
                    <w:color w:val="333333"/>
                    <w:sz w:val="24"/>
                    <w:szCs w:val="24"/>
                    <w:lang w:val="es-CO" w:eastAsia="es-CO"/>
                  </w:rPr>
                </w:rPrChange>
              </w:rPr>
              <w:t>10 unidades de millón = 1 decena de millón (</w:t>
            </w:r>
            <w:r w:rsidR="004366F8" w:rsidRPr="006C4628">
              <w:rPr>
                <w:rFonts w:ascii="Times New Roman" w:eastAsia="Times New Roman" w:hAnsi="Times New Roman" w:cs="Times New Roman"/>
                <w:color w:val="333333"/>
                <w:sz w:val="24"/>
                <w:szCs w:val="24"/>
                <w:lang w:val="es-ES" w:eastAsia="es-CO"/>
                <w:rPrChange w:id="466" w:author="chris" w:date="2015-04-19T12:09:00Z">
                  <w:rPr>
                    <w:rFonts w:ascii="Times New Roman" w:eastAsia="Times New Roman" w:hAnsi="Times New Roman" w:cs="Times New Roman"/>
                    <w:color w:val="333333"/>
                    <w:sz w:val="24"/>
                    <w:szCs w:val="24"/>
                    <w:lang w:val="es-CO" w:eastAsia="es-CO"/>
                  </w:rPr>
                </w:rPrChange>
              </w:rPr>
              <w:t>Dm</w:t>
            </w:r>
            <w:r w:rsidRPr="006C4628">
              <w:rPr>
                <w:rFonts w:ascii="Times New Roman" w:eastAsia="Times New Roman" w:hAnsi="Times New Roman" w:cs="Times New Roman"/>
                <w:color w:val="333333"/>
                <w:sz w:val="24"/>
                <w:szCs w:val="24"/>
                <w:lang w:val="es-ES" w:eastAsia="es-CO"/>
                <w:rPrChange w:id="467" w:author="chris" w:date="2015-04-19T12:09:00Z">
                  <w:rPr>
                    <w:rFonts w:ascii="Times New Roman" w:eastAsia="Times New Roman" w:hAnsi="Times New Roman" w:cs="Times New Roman"/>
                    <w:color w:val="333333"/>
                    <w:sz w:val="24"/>
                    <w:szCs w:val="24"/>
                    <w:lang w:val="es-CO" w:eastAsia="es-CO"/>
                  </w:rPr>
                </w:rPrChange>
              </w:rPr>
              <w:t>)</w:t>
            </w:r>
            <w:ins w:id="468" w:author="chris" w:date="2015-04-18T21:53:00Z">
              <w:r w:rsidR="00314BE7" w:rsidRPr="006C4628">
                <w:rPr>
                  <w:rFonts w:ascii="Times New Roman" w:eastAsia="Times New Roman" w:hAnsi="Times New Roman" w:cs="Times New Roman"/>
                  <w:color w:val="333333"/>
                  <w:sz w:val="24"/>
                  <w:szCs w:val="24"/>
                  <w:lang w:val="es-ES" w:eastAsia="es-CO"/>
                  <w:rPrChange w:id="469" w:author="chris" w:date="2015-04-19T12:09:00Z">
                    <w:rPr>
                      <w:rFonts w:ascii="Times New Roman" w:eastAsia="Times New Roman" w:hAnsi="Times New Roman" w:cs="Times New Roman"/>
                      <w:color w:val="333333"/>
                      <w:sz w:val="24"/>
                      <w:szCs w:val="24"/>
                      <w:lang w:val="es-CO" w:eastAsia="es-CO"/>
                    </w:rPr>
                  </w:rPrChange>
                </w:rPr>
                <w:t>.</w:t>
              </w:r>
            </w:ins>
          </w:p>
          <w:p w14:paraId="73998726" w14:textId="4BB76D43" w:rsidR="00096BBC" w:rsidRPr="006C4628"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ES" w:eastAsia="es-CO"/>
                <w:rPrChange w:id="470"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471" w:author="chris" w:date="2015-04-19T12:09:00Z">
                  <w:rPr>
                    <w:rFonts w:ascii="Times New Roman" w:eastAsia="Times New Roman" w:hAnsi="Times New Roman" w:cs="Times New Roman"/>
                    <w:color w:val="333333"/>
                    <w:sz w:val="24"/>
                    <w:szCs w:val="24"/>
                    <w:lang w:val="es-CO" w:eastAsia="es-CO"/>
                  </w:rPr>
                </w:rPrChange>
              </w:rPr>
              <w:t>10 decenas de millón = 1 centena de millón (</w:t>
            </w:r>
            <w:r w:rsidR="004366F8" w:rsidRPr="006C4628">
              <w:rPr>
                <w:rFonts w:ascii="Times New Roman" w:eastAsia="Times New Roman" w:hAnsi="Times New Roman" w:cs="Times New Roman"/>
                <w:color w:val="333333"/>
                <w:sz w:val="24"/>
                <w:szCs w:val="24"/>
                <w:lang w:val="es-ES" w:eastAsia="es-CO"/>
                <w:rPrChange w:id="472" w:author="chris" w:date="2015-04-19T12:09:00Z">
                  <w:rPr>
                    <w:rFonts w:ascii="Times New Roman" w:eastAsia="Times New Roman" w:hAnsi="Times New Roman" w:cs="Times New Roman"/>
                    <w:color w:val="333333"/>
                    <w:sz w:val="24"/>
                    <w:szCs w:val="24"/>
                    <w:lang w:val="es-CO" w:eastAsia="es-CO"/>
                  </w:rPr>
                </w:rPrChange>
              </w:rPr>
              <w:t>Cm</w:t>
            </w:r>
            <w:r w:rsidRPr="006C4628">
              <w:rPr>
                <w:rFonts w:ascii="Times New Roman" w:eastAsia="Times New Roman" w:hAnsi="Times New Roman" w:cs="Times New Roman"/>
                <w:color w:val="333333"/>
                <w:sz w:val="24"/>
                <w:szCs w:val="24"/>
                <w:lang w:val="es-ES" w:eastAsia="es-CO"/>
                <w:rPrChange w:id="473" w:author="chris" w:date="2015-04-19T12:09:00Z">
                  <w:rPr>
                    <w:rFonts w:ascii="Times New Roman" w:eastAsia="Times New Roman" w:hAnsi="Times New Roman" w:cs="Times New Roman"/>
                    <w:color w:val="333333"/>
                    <w:sz w:val="24"/>
                    <w:szCs w:val="24"/>
                    <w:lang w:val="es-CO" w:eastAsia="es-CO"/>
                  </w:rPr>
                </w:rPrChange>
              </w:rPr>
              <w:t>)</w:t>
            </w:r>
            <w:ins w:id="474" w:author="chris" w:date="2015-04-18T21:53:00Z">
              <w:r w:rsidR="00314BE7" w:rsidRPr="006C4628">
                <w:rPr>
                  <w:rFonts w:ascii="Times New Roman" w:eastAsia="Times New Roman" w:hAnsi="Times New Roman" w:cs="Times New Roman"/>
                  <w:color w:val="333333"/>
                  <w:sz w:val="24"/>
                  <w:szCs w:val="24"/>
                  <w:lang w:val="es-ES" w:eastAsia="es-CO"/>
                  <w:rPrChange w:id="475" w:author="chris" w:date="2015-04-19T12:09:00Z">
                    <w:rPr>
                      <w:rFonts w:ascii="Times New Roman" w:eastAsia="Times New Roman" w:hAnsi="Times New Roman" w:cs="Times New Roman"/>
                      <w:color w:val="333333"/>
                      <w:sz w:val="24"/>
                      <w:szCs w:val="24"/>
                      <w:lang w:val="es-CO" w:eastAsia="es-CO"/>
                    </w:rPr>
                  </w:rPrChange>
                </w:rPr>
                <w:t>.</w:t>
              </w:r>
            </w:ins>
          </w:p>
          <w:p w14:paraId="286ED1CF" w14:textId="28759B21" w:rsidR="00096BBC" w:rsidRPr="006C4628" w:rsidRDefault="00096BBC" w:rsidP="00E6040C">
            <w:pPr>
              <w:spacing w:after="200"/>
              <w:rPr>
                <w:rFonts w:ascii="Times New Roman" w:hAnsi="Times New Roman" w:cs="Times New Roman"/>
                <w:sz w:val="24"/>
                <w:szCs w:val="24"/>
                <w:lang w:val="es-ES"/>
                <w:rPrChange w:id="476" w:author="chris" w:date="2015-04-19T12:09:00Z">
                  <w:rPr>
                    <w:rFonts w:ascii="Times New Roman" w:hAnsi="Times New Roman" w:cs="Times New Roman"/>
                    <w:sz w:val="24"/>
                    <w:szCs w:val="24"/>
                    <w:lang w:val="es-ES_tradnl"/>
                  </w:rPr>
                </w:rPrChange>
              </w:rPr>
            </w:pPr>
          </w:p>
        </w:tc>
      </w:tr>
    </w:tbl>
    <w:p w14:paraId="742B28FE" w14:textId="77777777" w:rsidR="00096BBC" w:rsidRPr="006C4628" w:rsidRDefault="00096BBC" w:rsidP="00E6040C">
      <w:pPr>
        <w:spacing w:after="0"/>
        <w:rPr>
          <w:rFonts w:ascii="Arial" w:hAnsi="Arial" w:cs="Arial"/>
          <w:color w:val="000000"/>
          <w:lang w:val="es-ES"/>
          <w:rPrChange w:id="477" w:author="chris" w:date="2015-04-19T12:09:00Z">
            <w:rPr>
              <w:rFonts w:ascii="Arial" w:hAnsi="Arial" w:cs="Arial"/>
              <w:color w:val="000000"/>
              <w:lang w:val="es-ES"/>
            </w:rPr>
          </w:rPrChange>
        </w:rPr>
      </w:pPr>
    </w:p>
    <w:p w14:paraId="36D097E1" w14:textId="13F2C99A" w:rsidR="00096BBC" w:rsidRPr="006C4628" w:rsidRDefault="003A31A0" w:rsidP="00E6040C">
      <w:pPr>
        <w:spacing w:after="0"/>
        <w:rPr>
          <w:rFonts w:ascii="Arial" w:hAnsi="Arial" w:cs="Arial"/>
          <w:color w:val="000000"/>
          <w:lang w:val="es-ES"/>
          <w:rPrChange w:id="478" w:author="chris" w:date="2015-04-19T12:09:00Z">
            <w:rPr>
              <w:rFonts w:ascii="Arial" w:hAnsi="Arial" w:cs="Arial"/>
              <w:color w:val="000000"/>
              <w:lang w:val="es-ES"/>
            </w:rPr>
          </w:rPrChange>
        </w:rPr>
      </w:pPr>
      <w:r w:rsidRPr="006C4628">
        <w:rPr>
          <w:rFonts w:ascii="Arial" w:hAnsi="Arial" w:cs="Arial"/>
          <w:color w:val="000000"/>
          <w:lang w:val="es-ES"/>
          <w:rPrChange w:id="479" w:author="chris" w:date="2015-04-19T12:09:00Z">
            <w:rPr>
              <w:rFonts w:ascii="Arial" w:hAnsi="Arial" w:cs="Arial"/>
              <w:color w:val="000000"/>
              <w:lang w:val="es-ES"/>
            </w:rPr>
          </w:rPrChange>
        </w:rPr>
        <w:t xml:space="preserve">En el ejemplo del parque de diversiones podemos observar </w:t>
      </w:r>
      <w:r w:rsidR="0047669A" w:rsidRPr="006C4628">
        <w:rPr>
          <w:rFonts w:ascii="Arial" w:hAnsi="Arial" w:cs="Arial"/>
          <w:color w:val="000000"/>
          <w:lang w:val="es-ES"/>
          <w:rPrChange w:id="480" w:author="chris" w:date="2015-04-19T12:09:00Z">
            <w:rPr>
              <w:rFonts w:ascii="Arial" w:hAnsi="Arial" w:cs="Arial"/>
              <w:color w:val="000000"/>
              <w:lang w:val="es-ES"/>
            </w:rPr>
          </w:rPrChange>
        </w:rPr>
        <w:t>la posición</w:t>
      </w:r>
      <w:r w:rsidRPr="006C4628">
        <w:rPr>
          <w:rFonts w:ascii="Arial" w:hAnsi="Arial" w:cs="Arial"/>
          <w:color w:val="000000"/>
          <w:lang w:val="es-ES"/>
          <w:rPrChange w:id="481" w:author="chris" w:date="2015-04-19T12:09:00Z">
            <w:rPr>
              <w:rFonts w:ascii="Arial" w:hAnsi="Arial" w:cs="Arial"/>
              <w:color w:val="000000"/>
              <w:lang w:val="es-ES"/>
            </w:rPr>
          </w:rPrChange>
        </w:rPr>
        <w:t xml:space="preserve"> que ocupa cada dígito que compone el número de visitantes durante la semana, así: </w:t>
      </w:r>
    </w:p>
    <w:p w14:paraId="7B5F5319" w14:textId="3415A685" w:rsidR="00096BBC" w:rsidRPr="006C4628" w:rsidRDefault="00FF3C74" w:rsidP="00314BE7">
      <w:pPr>
        <w:spacing w:after="0"/>
        <w:ind w:left="2124"/>
        <w:rPr>
          <w:rFonts w:ascii="Arial" w:hAnsi="Arial" w:cs="Arial"/>
          <w:color w:val="000000"/>
          <w:lang w:val="es-ES"/>
          <w:rPrChange w:id="482" w:author="chris" w:date="2015-04-19T12:09:00Z">
            <w:rPr>
              <w:rFonts w:ascii="Arial" w:hAnsi="Arial" w:cs="Arial"/>
              <w:color w:val="000000"/>
              <w:lang w:val="es-ES"/>
            </w:rPr>
          </w:rPrChange>
        </w:rPr>
      </w:pPr>
      <w:r w:rsidRPr="006C4628">
        <w:rPr>
          <w:rFonts w:ascii="Arial" w:hAnsi="Arial" w:cs="Arial"/>
          <w:color w:val="000000"/>
          <w:lang w:val="es-ES"/>
          <w:rPrChange w:id="483" w:author="chris" w:date="2015-04-19T12:09:00Z">
            <w:rPr>
              <w:rFonts w:ascii="Arial" w:hAnsi="Arial" w:cs="Arial"/>
              <w:color w:val="000000"/>
              <w:lang w:val="es-ES"/>
            </w:rPr>
          </w:rPrChange>
        </w:rPr>
        <w:t>1</w:t>
      </w:r>
      <w:r w:rsidR="002856C9" w:rsidRPr="006C4628">
        <w:rPr>
          <w:rFonts w:ascii="Arial" w:hAnsi="Arial" w:cs="Arial"/>
          <w:color w:val="000000"/>
          <w:lang w:val="es-ES"/>
          <w:rPrChange w:id="484" w:author="chris" w:date="2015-04-19T12:09:00Z">
            <w:rPr>
              <w:rFonts w:ascii="Arial" w:hAnsi="Arial" w:cs="Arial"/>
              <w:color w:val="000000"/>
              <w:lang w:val="es-ES"/>
            </w:rPr>
          </w:rPrChange>
        </w:rPr>
        <w:t xml:space="preserve">02 </w:t>
      </w:r>
      <w:r w:rsidRPr="006C4628">
        <w:rPr>
          <w:rFonts w:ascii="Arial" w:hAnsi="Arial" w:cs="Arial"/>
          <w:color w:val="000000"/>
          <w:lang w:val="es-ES"/>
          <w:rPrChange w:id="485" w:author="chris" w:date="2015-04-19T12:09:00Z">
            <w:rPr>
              <w:rFonts w:ascii="Arial" w:hAnsi="Arial" w:cs="Arial"/>
              <w:color w:val="000000"/>
              <w:lang w:val="es-ES"/>
            </w:rPr>
          </w:rPrChange>
        </w:rPr>
        <w:t>538 = 8</w:t>
      </w:r>
      <w:r w:rsidR="0047669A" w:rsidRPr="006C4628">
        <w:rPr>
          <w:rFonts w:ascii="Arial" w:hAnsi="Arial" w:cs="Arial"/>
          <w:color w:val="000000"/>
          <w:lang w:val="es-ES"/>
          <w:rPrChange w:id="486" w:author="chris" w:date="2015-04-19T12:09:00Z">
            <w:rPr>
              <w:rFonts w:ascii="Arial" w:hAnsi="Arial" w:cs="Arial"/>
              <w:color w:val="000000"/>
              <w:lang w:val="es-ES"/>
            </w:rPr>
          </w:rPrChange>
        </w:rPr>
        <w:t>U</w:t>
      </w:r>
      <w:r w:rsidR="003A31A0" w:rsidRPr="006C4628">
        <w:rPr>
          <w:rFonts w:ascii="Arial" w:hAnsi="Arial" w:cs="Arial"/>
          <w:color w:val="000000"/>
          <w:lang w:val="es-ES"/>
          <w:rPrChange w:id="487" w:author="chris" w:date="2015-04-19T12:09:00Z">
            <w:rPr>
              <w:rFonts w:ascii="Arial" w:hAnsi="Arial" w:cs="Arial"/>
              <w:color w:val="000000"/>
              <w:lang w:val="es-ES"/>
            </w:rPr>
          </w:rPrChange>
        </w:rPr>
        <w:t>, 3</w:t>
      </w:r>
      <w:r w:rsidR="0047669A" w:rsidRPr="006C4628">
        <w:rPr>
          <w:rFonts w:ascii="Arial" w:hAnsi="Arial" w:cs="Arial"/>
          <w:color w:val="000000"/>
          <w:lang w:val="es-ES"/>
          <w:rPrChange w:id="488" w:author="chris" w:date="2015-04-19T12:09:00Z">
            <w:rPr>
              <w:rFonts w:ascii="Arial" w:hAnsi="Arial" w:cs="Arial"/>
              <w:color w:val="000000"/>
              <w:lang w:val="es-ES"/>
            </w:rPr>
          </w:rPrChange>
        </w:rPr>
        <w:t>D, 5C, 2U</w:t>
      </w:r>
      <w:ins w:id="489" w:author="chris" w:date="2015-04-18T21:53:00Z">
        <w:r w:rsidR="00314BE7" w:rsidRPr="006C4628">
          <w:rPr>
            <w:rFonts w:ascii="Arial" w:hAnsi="Arial" w:cs="Arial"/>
            <w:color w:val="000000"/>
            <w:lang w:val="es-ES"/>
            <w:rPrChange w:id="490" w:author="chris" w:date="2015-04-19T12:09:00Z">
              <w:rPr>
                <w:rFonts w:ascii="Arial" w:hAnsi="Arial" w:cs="Arial"/>
                <w:color w:val="000000"/>
                <w:lang w:val="es-ES"/>
              </w:rPr>
            </w:rPrChange>
          </w:rPr>
          <w:t>M</w:t>
        </w:r>
      </w:ins>
      <w:del w:id="491" w:author="chris" w:date="2015-04-18T21:53:00Z">
        <w:r w:rsidR="0047669A" w:rsidRPr="006C4628" w:rsidDel="00314BE7">
          <w:rPr>
            <w:rFonts w:ascii="Arial" w:hAnsi="Arial" w:cs="Arial"/>
            <w:color w:val="000000"/>
            <w:lang w:val="es-ES"/>
            <w:rPrChange w:id="492" w:author="chris" w:date="2015-04-19T12:09:00Z">
              <w:rPr>
                <w:rFonts w:ascii="Arial" w:hAnsi="Arial" w:cs="Arial"/>
                <w:color w:val="000000"/>
                <w:lang w:val="es-ES"/>
              </w:rPr>
            </w:rPrChange>
          </w:rPr>
          <w:delText>m</w:delText>
        </w:r>
      </w:del>
      <w:r w:rsidR="003A31A0" w:rsidRPr="006C4628">
        <w:rPr>
          <w:rFonts w:ascii="Arial" w:hAnsi="Arial" w:cs="Arial"/>
          <w:color w:val="000000"/>
          <w:lang w:val="es-ES"/>
          <w:rPrChange w:id="493" w:author="chris" w:date="2015-04-19T12:09:00Z">
            <w:rPr>
              <w:rFonts w:ascii="Arial" w:hAnsi="Arial" w:cs="Arial"/>
              <w:color w:val="000000"/>
              <w:lang w:val="es-ES"/>
            </w:rPr>
          </w:rPrChange>
        </w:rPr>
        <w:t>, 0</w:t>
      </w:r>
      <w:r w:rsidR="0047669A" w:rsidRPr="006C4628">
        <w:rPr>
          <w:rFonts w:ascii="Arial" w:hAnsi="Arial" w:cs="Arial"/>
          <w:color w:val="000000"/>
          <w:lang w:val="es-ES"/>
          <w:rPrChange w:id="494" w:author="chris" w:date="2015-04-19T12:09:00Z">
            <w:rPr>
              <w:rFonts w:ascii="Arial" w:hAnsi="Arial" w:cs="Arial"/>
              <w:color w:val="000000"/>
              <w:lang w:val="es-ES"/>
            </w:rPr>
          </w:rPrChange>
        </w:rPr>
        <w:t>D</w:t>
      </w:r>
      <w:ins w:id="495" w:author="chris" w:date="2015-04-18T21:54:00Z">
        <w:r w:rsidR="00314BE7" w:rsidRPr="006C4628">
          <w:rPr>
            <w:rFonts w:ascii="Arial" w:hAnsi="Arial" w:cs="Arial"/>
            <w:color w:val="000000"/>
            <w:lang w:val="es-ES"/>
            <w:rPrChange w:id="496" w:author="chris" w:date="2015-04-19T12:09:00Z">
              <w:rPr>
                <w:rFonts w:ascii="Arial" w:hAnsi="Arial" w:cs="Arial"/>
                <w:color w:val="000000"/>
                <w:lang w:val="es-ES"/>
              </w:rPr>
            </w:rPrChange>
          </w:rPr>
          <w:t>M</w:t>
        </w:r>
      </w:ins>
      <w:del w:id="497" w:author="chris" w:date="2015-04-18T21:54:00Z">
        <w:r w:rsidR="0047669A" w:rsidRPr="006C4628" w:rsidDel="00314BE7">
          <w:rPr>
            <w:rFonts w:ascii="Arial" w:hAnsi="Arial" w:cs="Arial"/>
            <w:color w:val="000000"/>
            <w:lang w:val="es-ES"/>
            <w:rPrChange w:id="498" w:author="chris" w:date="2015-04-19T12:09:00Z">
              <w:rPr>
                <w:rFonts w:ascii="Arial" w:hAnsi="Arial" w:cs="Arial"/>
                <w:color w:val="000000"/>
                <w:lang w:val="es-ES"/>
              </w:rPr>
            </w:rPrChange>
          </w:rPr>
          <w:delText>m</w:delText>
        </w:r>
      </w:del>
      <w:r w:rsidR="003A31A0" w:rsidRPr="006C4628">
        <w:rPr>
          <w:rFonts w:ascii="Arial" w:hAnsi="Arial" w:cs="Arial"/>
          <w:color w:val="000000"/>
          <w:lang w:val="es-ES"/>
          <w:rPrChange w:id="499" w:author="chris" w:date="2015-04-19T12:09:00Z">
            <w:rPr>
              <w:rFonts w:ascii="Arial" w:hAnsi="Arial" w:cs="Arial"/>
              <w:color w:val="000000"/>
              <w:lang w:val="es-ES"/>
            </w:rPr>
          </w:rPrChange>
        </w:rPr>
        <w:t>, 1</w:t>
      </w:r>
      <w:r w:rsidR="0047669A" w:rsidRPr="006C4628">
        <w:rPr>
          <w:rFonts w:ascii="Arial" w:hAnsi="Arial" w:cs="Arial"/>
          <w:color w:val="000000"/>
          <w:lang w:val="es-ES"/>
          <w:rPrChange w:id="500" w:author="chris" w:date="2015-04-19T12:09:00Z">
            <w:rPr>
              <w:rFonts w:ascii="Arial" w:hAnsi="Arial" w:cs="Arial"/>
              <w:color w:val="000000"/>
              <w:lang w:val="es-ES"/>
            </w:rPr>
          </w:rPrChange>
        </w:rPr>
        <w:t>C</w:t>
      </w:r>
      <w:ins w:id="501" w:author="chris" w:date="2015-04-18T21:54:00Z">
        <w:r w:rsidR="00314BE7" w:rsidRPr="006C4628">
          <w:rPr>
            <w:rFonts w:ascii="Arial" w:hAnsi="Arial" w:cs="Arial"/>
            <w:color w:val="000000"/>
            <w:lang w:val="es-ES"/>
            <w:rPrChange w:id="502" w:author="chris" w:date="2015-04-19T12:09:00Z">
              <w:rPr>
                <w:rFonts w:ascii="Arial" w:hAnsi="Arial" w:cs="Arial"/>
                <w:color w:val="000000"/>
                <w:lang w:val="es-ES"/>
              </w:rPr>
            </w:rPrChange>
          </w:rPr>
          <w:t>M.</w:t>
        </w:r>
      </w:ins>
      <w:del w:id="503" w:author="chris" w:date="2015-04-18T21:54:00Z">
        <w:r w:rsidR="0047669A" w:rsidRPr="006C4628" w:rsidDel="00314BE7">
          <w:rPr>
            <w:rFonts w:ascii="Arial" w:hAnsi="Arial" w:cs="Arial"/>
            <w:color w:val="000000"/>
            <w:lang w:val="es-ES"/>
            <w:rPrChange w:id="504" w:author="chris" w:date="2015-04-19T12:09:00Z">
              <w:rPr>
                <w:rFonts w:ascii="Arial" w:hAnsi="Arial" w:cs="Arial"/>
                <w:color w:val="000000"/>
                <w:lang w:val="es-ES"/>
              </w:rPr>
            </w:rPrChange>
          </w:rPr>
          <w:delText>m</w:delText>
        </w:r>
      </w:del>
    </w:p>
    <w:p w14:paraId="5CF31985" w14:textId="77777777" w:rsidR="00E6040C" w:rsidRPr="006C4628" w:rsidRDefault="00E6040C" w:rsidP="00E6040C">
      <w:pPr>
        <w:spacing w:after="0"/>
        <w:ind w:left="2124"/>
        <w:rPr>
          <w:rFonts w:ascii="Times New Roman" w:hAnsi="Times New Roman" w:cs="Times New Roman"/>
          <w:color w:val="000000"/>
          <w:lang w:val="es-ES"/>
          <w:rPrChange w:id="505" w:author="chris" w:date="2015-04-19T12:09:00Z">
            <w:rPr>
              <w:rFonts w:ascii="Times New Roman" w:hAnsi="Times New Roman" w:cs="Times New Roman"/>
              <w:color w:val="000000"/>
              <w:lang w:val="es-ES"/>
            </w:rPr>
          </w:rPrChange>
        </w:rPr>
      </w:pPr>
    </w:p>
    <w:tbl>
      <w:tblPr>
        <w:tblStyle w:val="Tablaconcuadrcula"/>
        <w:tblW w:w="0" w:type="auto"/>
        <w:tblLayout w:type="fixed"/>
        <w:tblLook w:val="04A0" w:firstRow="1" w:lastRow="0" w:firstColumn="1" w:lastColumn="0" w:noHBand="0" w:noVBand="1"/>
      </w:tblPr>
      <w:tblGrid>
        <w:gridCol w:w="1951"/>
        <w:gridCol w:w="7103"/>
      </w:tblGrid>
      <w:tr w:rsidR="00FA46A1" w:rsidRPr="006C4628" w14:paraId="04576E46" w14:textId="77777777" w:rsidTr="00B25A6C">
        <w:tc>
          <w:tcPr>
            <w:tcW w:w="9054" w:type="dxa"/>
            <w:gridSpan w:val="2"/>
            <w:shd w:val="clear" w:color="auto" w:fill="0D0D0D" w:themeFill="text1" w:themeFillTint="F2"/>
          </w:tcPr>
          <w:p w14:paraId="578AD698" w14:textId="77777777" w:rsidR="00FA46A1" w:rsidRPr="006C4628" w:rsidRDefault="00FA46A1" w:rsidP="00E6040C">
            <w:pPr>
              <w:jc w:val="center"/>
              <w:rPr>
                <w:rFonts w:ascii="Times New Roman" w:hAnsi="Times New Roman" w:cs="Times New Roman"/>
                <w:b/>
                <w:color w:val="FFFFFF" w:themeColor="background1"/>
                <w:sz w:val="24"/>
                <w:szCs w:val="24"/>
                <w:lang w:val="es-ES"/>
                <w:rPrChange w:id="50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07" w:author="chris" w:date="2015-04-19T12:09:00Z">
                  <w:rPr>
                    <w:rFonts w:ascii="Times New Roman" w:hAnsi="Times New Roman" w:cs="Times New Roman"/>
                    <w:b/>
                    <w:color w:val="FFFFFF" w:themeColor="background1"/>
                    <w:sz w:val="24"/>
                    <w:szCs w:val="24"/>
                  </w:rPr>
                </w:rPrChange>
              </w:rPr>
              <w:t>Imagen (fotografía, gráfica o ilustración)</w:t>
            </w:r>
          </w:p>
        </w:tc>
      </w:tr>
      <w:tr w:rsidR="00FA46A1" w:rsidRPr="006C4628" w14:paraId="5906680E" w14:textId="77777777" w:rsidTr="00B25A6C">
        <w:tc>
          <w:tcPr>
            <w:tcW w:w="1951" w:type="dxa"/>
          </w:tcPr>
          <w:p w14:paraId="292E19DF" w14:textId="77777777" w:rsidR="00FA46A1" w:rsidRPr="006C4628" w:rsidRDefault="00FA46A1" w:rsidP="00E6040C">
            <w:pPr>
              <w:rPr>
                <w:rFonts w:ascii="Times New Roman" w:hAnsi="Times New Roman" w:cs="Times New Roman"/>
                <w:b/>
                <w:color w:val="000000"/>
                <w:sz w:val="24"/>
                <w:szCs w:val="24"/>
                <w:lang w:val="es-ES"/>
                <w:rPrChange w:id="50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09" w:author="chris" w:date="2015-04-19T12:09:00Z">
                  <w:rPr>
                    <w:rFonts w:ascii="Times New Roman" w:hAnsi="Times New Roman" w:cs="Times New Roman"/>
                    <w:b/>
                    <w:color w:val="000000"/>
                    <w:sz w:val="24"/>
                    <w:szCs w:val="24"/>
                  </w:rPr>
                </w:rPrChange>
              </w:rPr>
              <w:t>Código</w:t>
            </w:r>
          </w:p>
        </w:tc>
        <w:tc>
          <w:tcPr>
            <w:tcW w:w="7103" w:type="dxa"/>
          </w:tcPr>
          <w:p w14:paraId="68A33A74" w14:textId="62EDCEF1" w:rsidR="00FA46A1" w:rsidRPr="006C4628" w:rsidRDefault="00690E2F" w:rsidP="00E6040C">
            <w:pPr>
              <w:rPr>
                <w:rFonts w:ascii="Times New Roman" w:hAnsi="Times New Roman" w:cs="Times New Roman"/>
                <w:b/>
                <w:color w:val="000000"/>
                <w:sz w:val="24"/>
                <w:szCs w:val="24"/>
                <w:lang w:val="es-ES"/>
                <w:rPrChange w:id="51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11" w:author="chris" w:date="2015-04-19T12:09:00Z">
                  <w:rPr>
                    <w:rFonts w:ascii="Times New Roman" w:hAnsi="Times New Roman" w:cs="Times New Roman"/>
                    <w:color w:val="000000"/>
                    <w:sz w:val="24"/>
                    <w:szCs w:val="24"/>
                  </w:rPr>
                </w:rPrChange>
              </w:rPr>
              <w:t>MA_04_02_CO_</w:t>
            </w:r>
            <w:r w:rsidR="00FA46A1" w:rsidRPr="006C4628">
              <w:rPr>
                <w:rFonts w:ascii="Times New Roman" w:hAnsi="Times New Roman" w:cs="Times New Roman"/>
                <w:color w:val="000000"/>
                <w:sz w:val="24"/>
                <w:szCs w:val="24"/>
                <w:lang w:val="es-ES"/>
                <w:rPrChange w:id="512" w:author="chris" w:date="2015-04-19T12:09:00Z">
                  <w:rPr>
                    <w:rFonts w:ascii="Times New Roman" w:hAnsi="Times New Roman" w:cs="Times New Roman"/>
                    <w:color w:val="000000"/>
                    <w:sz w:val="24"/>
                    <w:szCs w:val="24"/>
                  </w:rPr>
                </w:rPrChange>
              </w:rPr>
              <w:t>IMG0</w:t>
            </w:r>
            <w:r w:rsidR="003B56BA" w:rsidRPr="006C4628">
              <w:rPr>
                <w:rFonts w:ascii="Times New Roman" w:hAnsi="Times New Roman" w:cs="Times New Roman"/>
                <w:color w:val="000000"/>
                <w:sz w:val="24"/>
                <w:szCs w:val="24"/>
                <w:lang w:val="es-ES"/>
                <w:rPrChange w:id="513" w:author="chris" w:date="2015-04-19T12:09:00Z">
                  <w:rPr>
                    <w:rFonts w:ascii="Times New Roman" w:hAnsi="Times New Roman" w:cs="Times New Roman"/>
                    <w:color w:val="000000"/>
                    <w:sz w:val="24"/>
                    <w:szCs w:val="24"/>
                  </w:rPr>
                </w:rPrChange>
              </w:rPr>
              <w:t>3</w:t>
            </w:r>
          </w:p>
        </w:tc>
      </w:tr>
      <w:tr w:rsidR="00FA46A1" w:rsidRPr="006C4628" w14:paraId="05D6E012" w14:textId="77777777" w:rsidTr="00B25A6C">
        <w:tc>
          <w:tcPr>
            <w:tcW w:w="1951" w:type="dxa"/>
          </w:tcPr>
          <w:p w14:paraId="65D2BAD9" w14:textId="77777777" w:rsidR="00FA46A1" w:rsidRPr="006C4628" w:rsidRDefault="00FA46A1" w:rsidP="00E6040C">
            <w:pPr>
              <w:rPr>
                <w:rFonts w:ascii="Times New Roman" w:hAnsi="Times New Roman" w:cs="Times New Roman"/>
                <w:color w:val="000000"/>
                <w:sz w:val="24"/>
                <w:szCs w:val="24"/>
                <w:lang w:val="es-ES"/>
                <w:rPrChange w:id="51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15" w:author="chris" w:date="2015-04-19T12:09:00Z">
                  <w:rPr>
                    <w:rFonts w:ascii="Times New Roman" w:hAnsi="Times New Roman" w:cs="Times New Roman"/>
                    <w:b/>
                    <w:color w:val="000000"/>
                    <w:sz w:val="24"/>
                    <w:szCs w:val="24"/>
                  </w:rPr>
                </w:rPrChange>
              </w:rPr>
              <w:t>Descripción</w:t>
            </w:r>
          </w:p>
        </w:tc>
        <w:tc>
          <w:tcPr>
            <w:tcW w:w="7103" w:type="dxa"/>
          </w:tcPr>
          <w:p w14:paraId="4128EB19" w14:textId="77777777" w:rsidR="00FA46A1" w:rsidRPr="006C4628" w:rsidRDefault="00FA46A1" w:rsidP="00E6040C">
            <w:pPr>
              <w:rPr>
                <w:rFonts w:ascii="Times New Roman" w:hAnsi="Times New Roman" w:cs="Times New Roman"/>
                <w:color w:val="000000"/>
                <w:sz w:val="24"/>
                <w:szCs w:val="24"/>
                <w:lang w:val="es-ES"/>
                <w:rPrChange w:id="51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7" w:author="chris" w:date="2015-04-19T12:09:00Z">
                  <w:rPr>
                    <w:rFonts w:ascii="Times New Roman" w:hAnsi="Times New Roman" w:cs="Times New Roman"/>
                    <w:color w:val="000000"/>
                    <w:sz w:val="24"/>
                    <w:szCs w:val="24"/>
                  </w:rPr>
                </w:rPrChange>
              </w:rPr>
              <w:t xml:space="preserve">Tabla de posiciones del número de visitantes del parque de diversiones. </w:t>
            </w:r>
          </w:p>
          <w:p w14:paraId="605707E6" w14:textId="59CFE2CB" w:rsidR="00B25A6C" w:rsidRPr="006C4628" w:rsidRDefault="00B25A6C" w:rsidP="004366F8">
            <w:pPr>
              <w:jc w:val="center"/>
              <w:rPr>
                <w:rFonts w:ascii="Times New Roman" w:hAnsi="Times New Roman" w:cs="Times New Roman"/>
                <w:color w:val="000000"/>
                <w:sz w:val="24"/>
                <w:szCs w:val="24"/>
                <w:lang w:val="es-ES"/>
                <w:rPrChange w:id="518" w:author="chris" w:date="2015-04-19T12:09:00Z">
                  <w:rPr>
                    <w:rFonts w:ascii="Times New Roman" w:hAnsi="Times New Roman" w:cs="Times New Roman"/>
                    <w:color w:val="000000"/>
                    <w:sz w:val="24"/>
                    <w:szCs w:val="24"/>
                  </w:rPr>
                </w:rPrChange>
              </w:rPr>
            </w:pPr>
            <w:r w:rsidRPr="006C4628">
              <w:rPr>
                <w:rFonts w:ascii="Times New Roman" w:hAnsi="Times New Roman" w:cs="Times New Roman"/>
                <w:lang w:val="es-ES" w:eastAsia="es-ES"/>
                <w:rPrChange w:id="519" w:author="chris" w:date="2015-04-19T12:09:00Z">
                  <w:rPr>
                    <w:rFonts w:ascii="Times New Roman" w:hAnsi="Times New Roman" w:cs="Times New Roman"/>
                    <w:noProof/>
                    <w:lang w:val="es-ES" w:eastAsia="es-ES"/>
                  </w:rPr>
                </w:rPrChange>
              </w:rPr>
              <w:drawing>
                <wp:inline distT="0" distB="0" distL="0" distR="0" wp14:anchorId="173C5A58" wp14:editId="5709D15C">
                  <wp:extent cx="2311604" cy="638281"/>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74" t="41633" r="75390" b="43706"/>
                          <a:stretch/>
                        </pic:blipFill>
                        <pic:spPr bwMode="auto">
                          <a:xfrm>
                            <a:off x="0" y="0"/>
                            <a:ext cx="2337419" cy="645409"/>
                          </a:xfrm>
                          <a:prstGeom prst="rect">
                            <a:avLst/>
                          </a:prstGeom>
                          <a:ln>
                            <a:noFill/>
                          </a:ln>
                          <a:extLst>
                            <a:ext uri="{53640926-AAD7-44D8-BBD7-CCE9431645EC}">
                              <a14:shadowObscured xmlns:a14="http://schemas.microsoft.com/office/drawing/2010/main"/>
                            </a:ext>
                          </a:extLst>
                        </pic:spPr>
                      </pic:pic>
                    </a:graphicData>
                  </a:graphic>
                </wp:inline>
              </w:drawing>
            </w:r>
          </w:p>
        </w:tc>
      </w:tr>
      <w:tr w:rsidR="00FA46A1" w:rsidRPr="006C4628" w14:paraId="601385EC" w14:textId="77777777" w:rsidTr="00B25A6C">
        <w:tc>
          <w:tcPr>
            <w:tcW w:w="1951" w:type="dxa"/>
          </w:tcPr>
          <w:p w14:paraId="1F5EBA07" w14:textId="77777777" w:rsidR="00FA46A1" w:rsidRPr="006C4628" w:rsidRDefault="00FA46A1" w:rsidP="00E6040C">
            <w:pPr>
              <w:rPr>
                <w:rFonts w:ascii="Times New Roman" w:hAnsi="Times New Roman" w:cs="Times New Roman"/>
                <w:color w:val="000000"/>
                <w:sz w:val="24"/>
                <w:szCs w:val="24"/>
                <w:lang w:val="es-ES"/>
                <w:rPrChange w:id="52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21"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522"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23"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24"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25" w:author="chris" w:date="2015-04-19T12:09:00Z">
                  <w:rPr>
                    <w:rFonts w:ascii="Times New Roman" w:hAnsi="Times New Roman" w:cs="Times New Roman"/>
                    <w:b/>
                    <w:color w:val="000000"/>
                    <w:sz w:val="24"/>
                    <w:szCs w:val="24"/>
                  </w:rPr>
                </w:rPrChange>
              </w:rPr>
              <w:t>)</w:t>
            </w:r>
          </w:p>
        </w:tc>
        <w:tc>
          <w:tcPr>
            <w:tcW w:w="7103" w:type="dxa"/>
          </w:tcPr>
          <w:p w14:paraId="5468CB82" w14:textId="625FE0AB" w:rsidR="00FA46A1" w:rsidRPr="006C4628" w:rsidRDefault="00FA46A1" w:rsidP="00E6040C">
            <w:pPr>
              <w:rPr>
                <w:rFonts w:ascii="Times New Roman" w:hAnsi="Times New Roman" w:cs="Times New Roman"/>
                <w:color w:val="000000"/>
                <w:sz w:val="24"/>
                <w:szCs w:val="24"/>
                <w:lang w:val="es-ES"/>
                <w:rPrChange w:id="526"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527" w:author="chris" w:date="2015-04-19T12:09:00Z">
                  <w:rPr>
                    <w:rFonts w:ascii="Times New Roman" w:hAnsi="Times New Roman" w:cs="Times New Roman"/>
                    <w:color w:val="000000"/>
                    <w:sz w:val="24"/>
                    <w:szCs w:val="24"/>
                  </w:rPr>
                </w:rPrChange>
              </w:rPr>
              <w:t>AulaPlaneta</w:t>
            </w:r>
            <w:proofErr w:type="spellEnd"/>
            <w:r w:rsidRPr="006C4628">
              <w:rPr>
                <w:rFonts w:ascii="Times New Roman" w:hAnsi="Times New Roman" w:cs="Times New Roman"/>
                <w:color w:val="000000"/>
                <w:sz w:val="24"/>
                <w:szCs w:val="24"/>
                <w:lang w:val="es-ES"/>
                <w:rPrChange w:id="528" w:author="chris" w:date="2015-04-19T12:09:00Z">
                  <w:rPr>
                    <w:rFonts w:ascii="Times New Roman" w:hAnsi="Times New Roman" w:cs="Times New Roman"/>
                    <w:color w:val="000000"/>
                    <w:sz w:val="24"/>
                    <w:szCs w:val="24"/>
                  </w:rPr>
                </w:rPrChange>
              </w:rPr>
              <w:t xml:space="preserve">: </w:t>
            </w:r>
          </w:p>
          <w:p w14:paraId="5C5265AD" w14:textId="016CACAC" w:rsidR="00FA46A1" w:rsidRPr="006C4628" w:rsidRDefault="00FA46A1" w:rsidP="00E6040C">
            <w:pPr>
              <w:rPr>
                <w:rFonts w:ascii="Times New Roman" w:hAnsi="Times New Roman" w:cs="Times New Roman"/>
                <w:color w:val="000000"/>
                <w:sz w:val="24"/>
                <w:szCs w:val="24"/>
                <w:lang w:val="es-ES"/>
                <w:rPrChange w:id="52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0" w:author="chris" w:date="2015-04-19T12:09:00Z">
                  <w:rPr>
                    <w:rFonts w:ascii="Times New Roman" w:hAnsi="Times New Roman" w:cs="Times New Roman"/>
                    <w:color w:val="000000"/>
                    <w:sz w:val="24"/>
                    <w:szCs w:val="24"/>
                  </w:rPr>
                </w:rPrChange>
              </w:rPr>
              <w:t>Matemáticas/Los números naturales/1.1 El sistema de numeración decimal/Segunda imagen</w:t>
            </w:r>
          </w:p>
        </w:tc>
      </w:tr>
      <w:tr w:rsidR="00FA46A1" w:rsidRPr="006C4628" w14:paraId="44C39890" w14:textId="77777777" w:rsidTr="00B25A6C">
        <w:tc>
          <w:tcPr>
            <w:tcW w:w="1951" w:type="dxa"/>
          </w:tcPr>
          <w:p w14:paraId="68059409" w14:textId="77777777" w:rsidR="00FA46A1" w:rsidRPr="006C4628" w:rsidRDefault="00FA46A1" w:rsidP="00E6040C">
            <w:pPr>
              <w:rPr>
                <w:rFonts w:ascii="Times New Roman" w:hAnsi="Times New Roman" w:cs="Times New Roman"/>
                <w:color w:val="000000"/>
                <w:sz w:val="24"/>
                <w:szCs w:val="24"/>
                <w:lang w:val="es-ES"/>
                <w:rPrChange w:id="53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2" w:author="chris" w:date="2015-04-19T12:09:00Z">
                  <w:rPr>
                    <w:rFonts w:ascii="Times New Roman" w:hAnsi="Times New Roman" w:cs="Times New Roman"/>
                    <w:b/>
                    <w:color w:val="000000"/>
                    <w:sz w:val="24"/>
                    <w:szCs w:val="24"/>
                  </w:rPr>
                </w:rPrChange>
              </w:rPr>
              <w:t>Pie de imagen</w:t>
            </w:r>
          </w:p>
        </w:tc>
        <w:tc>
          <w:tcPr>
            <w:tcW w:w="7103" w:type="dxa"/>
          </w:tcPr>
          <w:p w14:paraId="390D0D4A" w14:textId="3DA21B40" w:rsidR="00FA46A1" w:rsidRPr="006C4628" w:rsidRDefault="00A77BD7" w:rsidP="00E6040C">
            <w:pPr>
              <w:rPr>
                <w:rFonts w:ascii="Times New Roman" w:hAnsi="Times New Roman" w:cs="Times New Roman"/>
                <w:color w:val="000000"/>
                <w:sz w:val="24"/>
                <w:szCs w:val="24"/>
                <w:lang w:val="es-ES"/>
                <w:rPrChange w:id="53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4" w:author="chris" w:date="2015-04-19T12:09:00Z">
                  <w:rPr>
                    <w:rFonts w:ascii="Times New Roman" w:hAnsi="Times New Roman" w:cs="Times New Roman"/>
                    <w:color w:val="000000"/>
                    <w:sz w:val="24"/>
                    <w:szCs w:val="24"/>
                  </w:rPr>
                </w:rPrChange>
              </w:rPr>
              <w:t>Observa la</w:t>
            </w:r>
            <w:del w:id="535" w:author="chris" w:date="2015-04-18T21:54:00Z">
              <w:r w:rsidRPr="006C4628" w:rsidDel="00314BE7">
                <w:rPr>
                  <w:rFonts w:ascii="Times New Roman" w:hAnsi="Times New Roman" w:cs="Times New Roman"/>
                  <w:color w:val="000000"/>
                  <w:sz w:val="24"/>
                  <w:szCs w:val="24"/>
                  <w:lang w:val="es-ES"/>
                  <w:rPrChange w:id="536" w:author="chris" w:date="2015-04-19T12:09:00Z">
                    <w:rPr>
                      <w:rFonts w:ascii="Times New Roman" w:hAnsi="Times New Roman" w:cs="Times New Roman"/>
                      <w:color w:val="000000"/>
                      <w:sz w:val="24"/>
                      <w:szCs w:val="24"/>
                    </w:rPr>
                  </w:rPrChange>
                </w:rPr>
                <w:delText>s</w:delText>
              </w:r>
            </w:del>
            <w:r w:rsidRPr="006C4628">
              <w:rPr>
                <w:rFonts w:ascii="Times New Roman" w:hAnsi="Times New Roman" w:cs="Times New Roman"/>
                <w:color w:val="000000"/>
                <w:sz w:val="24"/>
                <w:szCs w:val="24"/>
                <w:lang w:val="es-ES"/>
                <w:rPrChange w:id="537" w:author="chris" w:date="2015-04-19T12:09:00Z">
                  <w:rPr>
                    <w:rFonts w:ascii="Times New Roman" w:hAnsi="Times New Roman" w:cs="Times New Roman"/>
                    <w:color w:val="000000"/>
                    <w:sz w:val="24"/>
                    <w:szCs w:val="24"/>
                  </w:rPr>
                </w:rPrChange>
              </w:rPr>
              <w:t xml:space="preserve"> posici</w:t>
            </w:r>
            <w:ins w:id="538" w:author="chris" w:date="2015-04-18T21:54:00Z">
              <w:r w:rsidR="00314BE7" w:rsidRPr="006C4628">
                <w:rPr>
                  <w:rFonts w:ascii="Times New Roman" w:hAnsi="Times New Roman" w:cs="Times New Roman"/>
                  <w:color w:val="000000"/>
                  <w:sz w:val="24"/>
                  <w:szCs w:val="24"/>
                  <w:lang w:val="es-ES"/>
                  <w:rPrChange w:id="539" w:author="chris" w:date="2015-04-19T12:09:00Z">
                    <w:rPr>
                      <w:rFonts w:ascii="Times New Roman" w:hAnsi="Times New Roman" w:cs="Times New Roman"/>
                      <w:color w:val="000000"/>
                      <w:sz w:val="24"/>
                      <w:szCs w:val="24"/>
                    </w:rPr>
                  </w:rPrChange>
                </w:rPr>
                <w:t>ó</w:t>
              </w:r>
            </w:ins>
            <w:del w:id="540" w:author="chris" w:date="2015-04-18T21:54:00Z">
              <w:r w:rsidRPr="006C4628" w:rsidDel="00314BE7">
                <w:rPr>
                  <w:rFonts w:ascii="Times New Roman" w:hAnsi="Times New Roman" w:cs="Times New Roman"/>
                  <w:color w:val="000000"/>
                  <w:sz w:val="24"/>
                  <w:szCs w:val="24"/>
                  <w:lang w:val="es-ES"/>
                  <w:rPrChange w:id="541" w:author="chris" w:date="2015-04-19T12:09:00Z">
                    <w:rPr>
                      <w:rFonts w:ascii="Times New Roman" w:hAnsi="Times New Roman" w:cs="Times New Roman"/>
                      <w:color w:val="000000"/>
                      <w:sz w:val="24"/>
                      <w:szCs w:val="24"/>
                    </w:rPr>
                  </w:rPrChange>
                </w:rPr>
                <w:delText>o</w:delText>
              </w:r>
            </w:del>
            <w:r w:rsidRPr="006C4628">
              <w:rPr>
                <w:rFonts w:ascii="Times New Roman" w:hAnsi="Times New Roman" w:cs="Times New Roman"/>
                <w:color w:val="000000"/>
                <w:sz w:val="24"/>
                <w:szCs w:val="24"/>
                <w:lang w:val="es-ES"/>
                <w:rPrChange w:id="542" w:author="chris" w:date="2015-04-19T12:09:00Z">
                  <w:rPr>
                    <w:rFonts w:ascii="Times New Roman" w:hAnsi="Times New Roman" w:cs="Times New Roman"/>
                    <w:color w:val="000000"/>
                    <w:sz w:val="24"/>
                    <w:szCs w:val="24"/>
                  </w:rPr>
                </w:rPrChange>
              </w:rPr>
              <w:t>n</w:t>
            </w:r>
            <w:del w:id="543" w:author="chris" w:date="2015-04-18T21:54:00Z">
              <w:r w:rsidRPr="006C4628" w:rsidDel="00314BE7">
                <w:rPr>
                  <w:rFonts w:ascii="Times New Roman" w:hAnsi="Times New Roman" w:cs="Times New Roman"/>
                  <w:color w:val="000000"/>
                  <w:sz w:val="24"/>
                  <w:szCs w:val="24"/>
                  <w:lang w:val="es-ES"/>
                  <w:rPrChange w:id="544" w:author="chris" w:date="2015-04-19T12:09:00Z">
                    <w:rPr>
                      <w:rFonts w:ascii="Times New Roman" w:hAnsi="Times New Roman" w:cs="Times New Roman"/>
                      <w:color w:val="000000"/>
                      <w:sz w:val="24"/>
                      <w:szCs w:val="24"/>
                    </w:rPr>
                  </w:rPrChange>
                </w:rPr>
                <w:delText>es</w:delText>
              </w:r>
            </w:del>
            <w:r w:rsidRPr="006C4628">
              <w:rPr>
                <w:rFonts w:ascii="Times New Roman" w:hAnsi="Times New Roman" w:cs="Times New Roman"/>
                <w:color w:val="000000"/>
                <w:sz w:val="24"/>
                <w:szCs w:val="24"/>
                <w:lang w:val="es-ES"/>
                <w:rPrChange w:id="545" w:author="chris" w:date="2015-04-19T12:09:00Z">
                  <w:rPr>
                    <w:rFonts w:ascii="Times New Roman" w:hAnsi="Times New Roman" w:cs="Times New Roman"/>
                    <w:color w:val="000000"/>
                    <w:sz w:val="24"/>
                    <w:szCs w:val="24"/>
                  </w:rPr>
                </w:rPrChange>
              </w:rPr>
              <w:t xml:space="preserve"> que ocupa cada dígito que compone el número de visitantes del parque diversiones durante </w:t>
            </w:r>
            <w:r w:rsidR="00EF6276" w:rsidRPr="006C4628">
              <w:rPr>
                <w:rFonts w:ascii="Times New Roman" w:hAnsi="Times New Roman" w:cs="Times New Roman"/>
                <w:color w:val="000000"/>
                <w:sz w:val="24"/>
                <w:szCs w:val="24"/>
                <w:lang w:val="es-ES"/>
                <w:rPrChange w:id="546" w:author="chris" w:date="2015-04-19T12:09:00Z">
                  <w:rPr>
                    <w:rFonts w:ascii="Times New Roman" w:hAnsi="Times New Roman" w:cs="Times New Roman"/>
                    <w:color w:val="000000"/>
                    <w:sz w:val="24"/>
                    <w:szCs w:val="24"/>
                  </w:rPr>
                </w:rPrChange>
              </w:rPr>
              <w:t>la</w:t>
            </w:r>
            <w:r w:rsidRPr="006C4628">
              <w:rPr>
                <w:rFonts w:ascii="Times New Roman" w:hAnsi="Times New Roman" w:cs="Times New Roman"/>
                <w:color w:val="000000"/>
                <w:sz w:val="24"/>
                <w:szCs w:val="24"/>
                <w:lang w:val="es-ES"/>
                <w:rPrChange w:id="547" w:author="chris" w:date="2015-04-19T12:09:00Z">
                  <w:rPr>
                    <w:rFonts w:ascii="Times New Roman" w:hAnsi="Times New Roman" w:cs="Times New Roman"/>
                    <w:color w:val="000000"/>
                    <w:sz w:val="24"/>
                    <w:szCs w:val="24"/>
                  </w:rPr>
                </w:rPrChange>
              </w:rPr>
              <w:t xml:space="preserve"> semana</w:t>
            </w:r>
            <w:r w:rsidR="00FA46A1" w:rsidRPr="006C4628">
              <w:rPr>
                <w:rFonts w:ascii="Times New Roman" w:hAnsi="Times New Roman" w:cs="Times New Roman"/>
                <w:color w:val="000000"/>
                <w:sz w:val="24"/>
                <w:szCs w:val="24"/>
                <w:lang w:val="es-ES"/>
                <w:rPrChange w:id="548" w:author="chris" w:date="2015-04-19T12:09:00Z">
                  <w:rPr>
                    <w:rFonts w:ascii="Times New Roman" w:hAnsi="Times New Roman" w:cs="Times New Roman"/>
                    <w:color w:val="000000"/>
                    <w:sz w:val="24"/>
                    <w:szCs w:val="24"/>
                  </w:rPr>
                </w:rPrChange>
              </w:rPr>
              <w:t xml:space="preserve">. </w:t>
            </w:r>
          </w:p>
        </w:tc>
      </w:tr>
    </w:tbl>
    <w:p w14:paraId="31EAF201" w14:textId="77777777" w:rsidR="00B25A6C" w:rsidRPr="006C4628" w:rsidRDefault="00B25A6C" w:rsidP="00E6040C">
      <w:pPr>
        <w:spacing w:after="0"/>
        <w:rPr>
          <w:rFonts w:ascii="Arial" w:hAnsi="Arial" w:cs="Arial"/>
          <w:color w:val="000000"/>
          <w:lang w:val="es-ES"/>
          <w:rPrChange w:id="549" w:author="chris" w:date="2015-04-19T12:09:00Z">
            <w:rPr>
              <w:rFonts w:ascii="Arial" w:hAnsi="Arial" w:cs="Arial"/>
              <w:color w:val="000000"/>
              <w:lang w:val="es-ES"/>
            </w:rPr>
          </w:rPrChange>
        </w:rPr>
      </w:pPr>
    </w:p>
    <w:p w14:paraId="1303E769" w14:textId="435BC8C4" w:rsidR="00096BBC" w:rsidRPr="006C4628" w:rsidRDefault="0047669A" w:rsidP="00E6040C">
      <w:pPr>
        <w:spacing w:after="0"/>
        <w:rPr>
          <w:rFonts w:ascii="Arial" w:hAnsi="Arial" w:cs="Arial"/>
          <w:color w:val="000000"/>
          <w:lang w:val="es-ES"/>
          <w:rPrChange w:id="550" w:author="chris" w:date="2015-04-19T12:09:00Z">
            <w:rPr>
              <w:rFonts w:ascii="Arial" w:hAnsi="Arial" w:cs="Arial"/>
              <w:color w:val="000000"/>
              <w:lang w:val="es-ES"/>
            </w:rPr>
          </w:rPrChange>
        </w:rPr>
      </w:pPr>
      <w:r w:rsidRPr="006C4628">
        <w:rPr>
          <w:rFonts w:ascii="Arial" w:hAnsi="Arial" w:cs="Arial"/>
          <w:color w:val="000000"/>
          <w:lang w:val="es-ES"/>
          <w:rPrChange w:id="551" w:author="chris" w:date="2015-04-19T12:09:00Z">
            <w:rPr>
              <w:rFonts w:ascii="Arial" w:hAnsi="Arial" w:cs="Arial"/>
              <w:color w:val="000000"/>
              <w:lang w:val="es-ES"/>
            </w:rPr>
          </w:rPrChange>
        </w:rPr>
        <w:t xml:space="preserve">También podemos expresar el número 102 </w:t>
      </w:r>
      <w:r w:rsidR="001959D2" w:rsidRPr="006C4628">
        <w:rPr>
          <w:rFonts w:ascii="Arial" w:hAnsi="Arial" w:cs="Arial"/>
          <w:color w:val="000000"/>
          <w:lang w:val="es-ES"/>
          <w:rPrChange w:id="552" w:author="chris" w:date="2015-04-19T12:09:00Z">
            <w:rPr>
              <w:rFonts w:ascii="Arial" w:hAnsi="Arial" w:cs="Arial"/>
              <w:color w:val="000000"/>
              <w:lang w:val="es-ES"/>
            </w:rPr>
          </w:rPrChange>
        </w:rPr>
        <w:t xml:space="preserve">538 en referencia a sus posiciones así: </w:t>
      </w:r>
    </w:p>
    <w:p w14:paraId="55E1A938" w14:textId="4114505D" w:rsidR="001959D2" w:rsidRPr="006C4628" w:rsidRDefault="001959D2" w:rsidP="00E6040C">
      <w:pPr>
        <w:spacing w:after="0"/>
        <w:rPr>
          <w:rFonts w:ascii="Arial" w:hAnsi="Arial" w:cs="Arial"/>
          <w:color w:val="000000"/>
          <w:lang w:val="es-ES"/>
          <w:rPrChange w:id="553" w:author="chris" w:date="2015-04-19T12:09:00Z">
            <w:rPr>
              <w:rFonts w:ascii="Arial" w:hAnsi="Arial" w:cs="Arial"/>
              <w:color w:val="000000"/>
              <w:lang w:val="es-ES"/>
            </w:rPr>
          </w:rPrChange>
        </w:rPr>
      </w:pPr>
      <w:r w:rsidRPr="006C4628">
        <w:rPr>
          <w:rFonts w:ascii="Arial" w:hAnsi="Arial" w:cs="Arial"/>
          <w:color w:val="000000"/>
          <w:lang w:val="es-ES"/>
          <w:rPrChange w:id="554" w:author="chris" w:date="2015-04-19T12:09:00Z">
            <w:rPr>
              <w:rFonts w:ascii="Arial" w:hAnsi="Arial" w:cs="Arial"/>
              <w:color w:val="000000"/>
              <w:lang w:val="es-ES"/>
            </w:rPr>
          </w:rPrChange>
        </w:rPr>
        <w:tab/>
      </w:r>
      <w:r w:rsidRPr="006C4628">
        <w:rPr>
          <w:rFonts w:ascii="Arial" w:hAnsi="Arial" w:cs="Arial"/>
          <w:color w:val="000000"/>
          <w:lang w:val="es-ES"/>
          <w:rPrChange w:id="555" w:author="chris" w:date="2015-04-19T12:09:00Z">
            <w:rPr>
              <w:rFonts w:ascii="Arial" w:hAnsi="Arial" w:cs="Arial"/>
              <w:color w:val="000000"/>
              <w:lang w:val="es-ES"/>
            </w:rPr>
          </w:rPrChange>
        </w:rPr>
        <w:tab/>
      </w:r>
      <w:r w:rsidR="0047669A" w:rsidRPr="006C4628">
        <w:rPr>
          <w:rFonts w:ascii="Arial" w:hAnsi="Arial" w:cs="Arial"/>
          <w:color w:val="000000"/>
          <w:lang w:val="es-ES"/>
          <w:rPrChange w:id="556" w:author="chris" w:date="2015-04-19T12:09:00Z">
            <w:rPr>
              <w:rFonts w:ascii="Arial" w:hAnsi="Arial" w:cs="Arial"/>
              <w:color w:val="000000"/>
              <w:lang w:val="es-ES"/>
            </w:rPr>
          </w:rPrChange>
        </w:rPr>
        <w:t>102 538 = 1CM + 0DM</w:t>
      </w:r>
      <w:r w:rsidRPr="006C4628">
        <w:rPr>
          <w:rFonts w:ascii="Arial" w:hAnsi="Arial" w:cs="Arial"/>
          <w:color w:val="000000"/>
          <w:lang w:val="es-ES"/>
          <w:rPrChange w:id="557" w:author="chris" w:date="2015-04-19T12:09:00Z">
            <w:rPr>
              <w:rFonts w:ascii="Arial" w:hAnsi="Arial" w:cs="Arial"/>
              <w:color w:val="000000"/>
              <w:lang w:val="es-ES"/>
            </w:rPr>
          </w:rPrChange>
        </w:rPr>
        <w:t xml:space="preserve"> + 2</w:t>
      </w:r>
      <w:r w:rsidR="0047669A" w:rsidRPr="006C4628">
        <w:rPr>
          <w:rFonts w:ascii="Arial" w:hAnsi="Arial" w:cs="Arial"/>
          <w:color w:val="000000"/>
          <w:lang w:val="es-ES"/>
          <w:rPrChange w:id="558" w:author="chris" w:date="2015-04-19T12:09:00Z">
            <w:rPr>
              <w:rFonts w:ascii="Arial" w:hAnsi="Arial" w:cs="Arial"/>
              <w:color w:val="000000"/>
              <w:lang w:val="es-ES"/>
            </w:rPr>
          </w:rPrChange>
        </w:rPr>
        <w:t>UM</w:t>
      </w:r>
      <w:r w:rsidRPr="006C4628">
        <w:rPr>
          <w:rFonts w:ascii="Arial" w:hAnsi="Arial" w:cs="Arial"/>
          <w:color w:val="000000"/>
          <w:lang w:val="es-ES"/>
          <w:rPrChange w:id="559" w:author="chris" w:date="2015-04-19T12:09:00Z">
            <w:rPr>
              <w:rFonts w:ascii="Arial" w:hAnsi="Arial" w:cs="Arial"/>
              <w:color w:val="000000"/>
              <w:lang w:val="es-ES"/>
            </w:rPr>
          </w:rPrChange>
        </w:rPr>
        <w:t xml:space="preserve"> + 5</w:t>
      </w:r>
      <w:r w:rsidR="0047669A" w:rsidRPr="006C4628">
        <w:rPr>
          <w:rFonts w:ascii="Arial" w:hAnsi="Arial" w:cs="Arial"/>
          <w:color w:val="000000"/>
          <w:lang w:val="es-ES"/>
          <w:rPrChange w:id="560" w:author="chris" w:date="2015-04-19T12:09:00Z">
            <w:rPr>
              <w:rFonts w:ascii="Arial" w:hAnsi="Arial" w:cs="Arial"/>
              <w:color w:val="000000"/>
              <w:lang w:val="es-ES"/>
            </w:rPr>
          </w:rPrChange>
        </w:rPr>
        <w:t>C + 3D</w:t>
      </w:r>
      <w:r w:rsidRPr="006C4628">
        <w:rPr>
          <w:rFonts w:ascii="Arial" w:hAnsi="Arial" w:cs="Arial"/>
          <w:color w:val="000000"/>
          <w:lang w:val="es-ES"/>
          <w:rPrChange w:id="561" w:author="chris" w:date="2015-04-19T12:09:00Z">
            <w:rPr>
              <w:rFonts w:ascii="Arial" w:hAnsi="Arial" w:cs="Arial"/>
              <w:color w:val="000000"/>
              <w:lang w:val="es-ES"/>
            </w:rPr>
          </w:rPrChange>
        </w:rPr>
        <w:t xml:space="preserve"> + 8</w:t>
      </w:r>
      <w:r w:rsidR="0047669A" w:rsidRPr="006C4628">
        <w:rPr>
          <w:rFonts w:ascii="Arial" w:hAnsi="Arial" w:cs="Arial"/>
          <w:color w:val="000000"/>
          <w:lang w:val="es-ES"/>
          <w:rPrChange w:id="562" w:author="chris" w:date="2015-04-19T12:09:00Z">
            <w:rPr>
              <w:rFonts w:ascii="Arial" w:hAnsi="Arial" w:cs="Arial"/>
              <w:color w:val="000000"/>
              <w:lang w:val="es-ES"/>
            </w:rPr>
          </w:rPrChange>
        </w:rPr>
        <w:t>U</w:t>
      </w:r>
    </w:p>
    <w:p w14:paraId="7526D968" w14:textId="77777777" w:rsidR="00E6040C" w:rsidRPr="006C4628" w:rsidRDefault="00E6040C" w:rsidP="00E6040C">
      <w:pPr>
        <w:spacing w:after="0"/>
        <w:rPr>
          <w:rFonts w:ascii="Arial" w:hAnsi="Arial" w:cs="Arial"/>
          <w:color w:val="000000"/>
          <w:lang w:val="es-ES"/>
          <w:rPrChange w:id="563" w:author="chris" w:date="2015-04-19T12:09:00Z">
            <w:rPr>
              <w:rFonts w:ascii="Arial" w:hAnsi="Arial" w:cs="Arial"/>
              <w:color w:val="000000"/>
              <w:lang w:val="es-ES"/>
            </w:rPr>
          </w:rPrChange>
        </w:rPr>
      </w:pPr>
    </w:p>
    <w:p w14:paraId="3882B8D2" w14:textId="0385368A" w:rsidR="001959D2" w:rsidRPr="006C4628" w:rsidRDefault="0047669A" w:rsidP="00E6040C">
      <w:pPr>
        <w:spacing w:after="0"/>
        <w:rPr>
          <w:rFonts w:ascii="Arial" w:hAnsi="Arial" w:cs="Arial"/>
          <w:color w:val="000000"/>
          <w:lang w:val="es-ES"/>
          <w:rPrChange w:id="564" w:author="chris" w:date="2015-04-19T12:09:00Z">
            <w:rPr>
              <w:rFonts w:ascii="Arial" w:hAnsi="Arial" w:cs="Arial"/>
              <w:color w:val="000000"/>
              <w:lang w:val="es-ES"/>
            </w:rPr>
          </w:rPrChange>
        </w:rPr>
      </w:pPr>
      <w:r w:rsidRPr="006C4628">
        <w:rPr>
          <w:rFonts w:ascii="Arial" w:hAnsi="Arial" w:cs="Arial"/>
          <w:color w:val="000000"/>
          <w:lang w:val="es-ES"/>
          <w:rPrChange w:id="565" w:author="chris" w:date="2015-04-19T12:09:00Z">
            <w:rPr>
              <w:rFonts w:ascii="Arial" w:hAnsi="Arial" w:cs="Arial"/>
              <w:color w:val="000000"/>
              <w:lang w:val="es-ES"/>
            </w:rPr>
          </w:rPrChange>
        </w:rPr>
        <w:t>Lo</w:t>
      </w:r>
      <w:ins w:id="566" w:author="chris" w:date="2015-04-18T21:54:00Z">
        <w:r w:rsidR="00314BE7" w:rsidRPr="006C4628">
          <w:rPr>
            <w:rFonts w:ascii="Arial" w:hAnsi="Arial" w:cs="Arial"/>
            <w:color w:val="000000"/>
            <w:lang w:val="es-ES"/>
            <w:rPrChange w:id="567" w:author="chris" w:date="2015-04-19T12:09:00Z">
              <w:rPr>
                <w:rFonts w:ascii="Arial" w:hAnsi="Arial" w:cs="Arial"/>
                <w:color w:val="000000"/>
                <w:lang w:val="es-ES"/>
              </w:rPr>
            </w:rPrChange>
          </w:rPr>
          <w:t xml:space="preserve"> anter</w:t>
        </w:r>
      </w:ins>
      <w:ins w:id="568" w:author="chris" w:date="2015-04-18T21:55:00Z">
        <w:r w:rsidR="00314BE7" w:rsidRPr="006C4628">
          <w:rPr>
            <w:rFonts w:ascii="Arial" w:hAnsi="Arial" w:cs="Arial"/>
            <w:color w:val="000000"/>
            <w:lang w:val="es-ES"/>
            <w:rPrChange w:id="569" w:author="chris" w:date="2015-04-19T12:09:00Z">
              <w:rPr>
                <w:rFonts w:ascii="Arial" w:hAnsi="Arial" w:cs="Arial"/>
                <w:color w:val="000000"/>
                <w:lang w:val="es-ES"/>
              </w:rPr>
            </w:rPrChange>
          </w:rPr>
          <w:t>ior</w:t>
        </w:r>
      </w:ins>
      <w:del w:id="570" w:author="chris" w:date="2015-04-18T21:55:00Z">
        <w:r w:rsidRPr="006C4628" w:rsidDel="00314BE7">
          <w:rPr>
            <w:rFonts w:ascii="Arial" w:hAnsi="Arial" w:cs="Arial"/>
            <w:color w:val="000000"/>
            <w:lang w:val="es-ES"/>
            <w:rPrChange w:id="571" w:author="chris" w:date="2015-04-19T12:09:00Z">
              <w:rPr>
                <w:rFonts w:ascii="Arial" w:hAnsi="Arial" w:cs="Arial"/>
                <w:color w:val="000000"/>
                <w:lang w:val="es-ES"/>
              </w:rPr>
            </w:rPrChange>
          </w:rPr>
          <w:delText xml:space="preserve"> cual</w:delText>
        </w:r>
      </w:del>
      <w:ins w:id="572" w:author="chris" w:date="2015-04-18T21:55:00Z">
        <w:r w:rsidR="00314BE7" w:rsidRPr="006C4628">
          <w:rPr>
            <w:rFonts w:ascii="Arial" w:hAnsi="Arial" w:cs="Arial"/>
            <w:color w:val="000000"/>
            <w:lang w:val="es-ES"/>
            <w:rPrChange w:id="573" w:author="chris" w:date="2015-04-19T12:09:00Z">
              <w:rPr>
                <w:rFonts w:ascii="Arial" w:hAnsi="Arial" w:cs="Arial"/>
                <w:color w:val="000000"/>
                <w:lang w:val="es-ES"/>
              </w:rPr>
            </w:rPrChange>
          </w:rPr>
          <w:t xml:space="preserve"> lo</w:t>
        </w:r>
      </w:ins>
      <w:r w:rsidRPr="006C4628">
        <w:rPr>
          <w:rFonts w:ascii="Arial" w:hAnsi="Arial" w:cs="Arial"/>
          <w:color w:val="000000"/>
          <w:lang w:val="es-ES"/>
          <w:rPrChange w:id="574" w:author="chris" w:date="2015-04-19T12:09:00Z">
            <w:rPr>
              <w:rFonts w:ascii="Arial" w:hAnsi="Arial" w:cs="Arial"/>
              <w:color w:val="000000"/>
              <w:lang w:val="es-ES"/>
            </w:rPr>
          </w:rPrChange>
        </w:rPr>
        <w:t xml:space="preserve"> llamaremos</w:t>
      </w:r>
      <w:r w:rsidR="001959D2" w:rsidRPr="006C4628">
        <w:rPr>
          <w:rFonts w:ascii="Arial" w:hAnsi="Arial" w:cs="Arial"/>
          <w:color w:val="000000"/>
          <w:lang w:val="es-ES"/>
          <w:rPrChange w:id="575" w:author="chris" w:date="2015-04-19T12:09:00Z">
            <w:rPr>
              <w:rFonts w:ascii="Arial" w:hAnsi="Arial" w:cs="Arial"/>
              <w:color w:val="000000"/>
              <w:lang w:val="es-ES"/>
            </w:rPr>
          </w:rPrChange>
        </w:rPr>
        <w:t xml:space="preserve"> </w:t>
      </w:r>
      <w:r w:rsidR="001959D2" w:rsidRPr="006C4628">
        <w:rPr>
          <w:rFonts w:ascii="Arial" w:hAnsi="Arial" w:cs="Arial"/>
          <w:b/>
          <w:color w:val="000000"/>
          <w:lang w:val="es-ES"/>
          <w:rPrChange w:id="576" w:author="chris" w:date="2015-04-19T12:09:00Z">
            <w:rPr>
              <w:rFonts w:ascii="Arial" w:hAnsi="Arial" w:cs="Arial"/>
              <w:b/>
              <w:color w:val="000000"/>
              <w:lang w:val="es-ES"/>
            </w:rPr>
          </w:rPrChange>
        </w:rPr>
        <w:t>descomposición en posiciones</w:t>
      </w:r>
      <w:r w:rsidR="001959D2" w:rsidRPr="006C4628">
        <w:rPr>
          <w:rFonts w:ascii="Arial" w:hAnsi="Arial" w:cs="Arial"/>
          <w:color w:val="000000"/>
          <w:lang w:val="es-ES"/>
          <w:rPrChange w:id="577" w:author="chris" w:date="2015-04-19T12:09:00Z">
            <w:rPr>
              <w:rFonts w:ascii="Arial" w:hAnsi="Arial" w:cs="Arial"/>
              <w:color w:val="000000"/>
              <w:lang w:val="es-ES"/>
            </w:rPr>
          </w:rPrChange>
        </w:rPr>
        <w:t>, porque estamos descomponiendo el número</w:t>
      </w:r>
      <w:r w:rsidR="007B48A0" w:rsidRPr="006C4628">
        <w:rPr>
          <w:rFonts w:ascii="Arial" w:hAnsi="Arial" w:cs="Arial"/>
          <w:color w:val="000000"/>
          <w:lang w:val="es-ES"/>
          <w:rPrChange w:id="578" w:author="chris" w:date="2015-04-19T12:09:00Z">
            <w:rPr>
              <w:rFonts w:ascii="Arial" w:hAnsi="Arial" w:cs="Arial"/>
              <w:color w:val="000000"/>
              <w:lang w:val="es-ES"/>
            </w:rPr>
          </w:rPrChange>
        </w:rPr>
        <w:t>,</w:t>
      </w:r>
      <w:r w:rsidR="001959D2" w:rsidRPr="006C4628">
        <w:rPr>
          <w:rFonts w:ascii="Arial" w:hAnsi="Arial" w:cs="Arial"/>
          <w:color w:val="000000"/>
          <w:lang w:val="es-ES"/>
          <w:rPrChange w:id="579" w:author="chris" w:date="2015-04-19T12:09:00Z">
            <w:rPr>
              <w:rFonts w:ascii="Arial" w:hAnsi="Arial" w:cs="Arial"/>
              <w:color w:val="000000"/>
              <w:lang w:val="es-ES"/>
            </w:rPr>
          </w:rPrChange>
        </w:rPr>
        <w:t xml:space="preserve"> mencionando los dígitos o cifras que lo componen y las posiciones que ocupa cada uno. </w:t>
      </w:r>
    </w:p>
    <w:p w14:paraId="6E6F5FAB" w14:textId="77777777" w:rsidR="00E6040C" w:rsidRPr="006C4628" w:rsidRDefault="00E6040C" w:rsidP="00E6040C">
      <w:pPr>
        <w:spacing w:after="0"/>
        <w:rPr>
          <w:rFonts w:ascii="Arial" w:hAnsi="Arial" w:cs="Arial"/>
          <w:color w:val="000000"/>
          <w:lang w:val="es-ES"/>
          <w:rPrChange w:id="580"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15"/>
      </w:tblGrid>
      <w:tr w:rsidR="00780C12" w:rsidRPr="006C4628" w14:paraId="33754525" w14:textId="77777777" w:rsidTr="00E87063">
        <w:tc>
          <w:tcPr>
            <w:tcW w:w="9033" w:type="dxa"/>
            <w:gridSpan w:val="2"/>
            <w:shd w:val="clear" w:color="auto" w:fill="000000" w:themeFill="text1"/>
          </w:tcPr>
          <w:p w14:paraId="00A0CA15" w14:textId="77777777" w:rsidR="00780C12" w:rsidRPr="006C4628" w:rsidRDefault="00780C12" w:rsidP="00E6040C">
            <w:pPr>
              <w:jc w:val="center"/>
              <w:rPr>
                <w:rFonts w:ascii="Times New Roman" w:hAnsi="Times New Roman" w:cs="Times New Roman"/>
                <w:b/>
                <w:color w:val="FFFFFF" w:themeColor="background1"/>
                <w:sz w:val="24"/>
                <w:szCs w:val="24"/>
                <w:lang w:val="es-ES"/>
                <w:rPrChange w:id="58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82" w:author="chris" w:date="2015-04-19T12:09:00Z">
                  <w:rPr>
                    <w:rFonts w:ascii="Times New Roman" w:hAnsi="Times New Roman" w:cs="Times New Roman"/>
                    <w:b/>
                    <w:color w:val="FFFFFF" w:themeColor="background1"/>
                    <w:sz w:val="24"/>
                    <w:szCs w:val="24"/>
                  </w:rPr>
                </w:rPrChange>
              </w:rPr>
              <w:t>Practica: recurso nuevo</w:t>
            </w:r>
          </w:p>
        </w:tc>
      </w:tr>
      <w:tr w:rsidR="00780C12" w:rsidRPr="006C4628" w14:paraId="2490B273" w14:textId="77777777" w:rsidTr="00E87063">
        <w:tc>
          <w:tcPr>
            <w:tcW w:w="2518" w:type="dxa"/>
          </w:tcPr>
          <w:p w14:paraId="34EA7B27" w14:textId="77777777" w:rsidR="00780C12" w:rsidRPr="006C4628" w:rsidRDefault="00780C12" w:rsidP="00E6040C">
            <w:pPr>
              <w:rPr>
                <w:rFonts w:ascii="Times New Roman" w:hAnsi="Times New Roman" w:cs="Times New Roman"/>
                <w:b/>
                <w:color w:val="000000"/>
                <w:sz w:val="24"/>
                <w:szCs w:val="24"/>
                <w:lang w:val="es-ES"/>
                <w:rPrChange w:id="58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84" w:author="chris" w:date="2015-04-19T12:09:00Z">
                  <w:rPr>
                    <w:rFonts w:ascii="Times New Roman" w:hAnsi="Times New Roman" w:cs="Times New Roman"/>
                    <w:b/>
                    <w:color w:val="000000"/>
                    <w:sz w:val="24"/>
                    <w:szCs w:val="24"/>
                  </w:rPr>
                </w:rPrChange>
              </w:rPr>
              <w:t>Código</w:t>
            </w:r>
          </w:p>
        </w:tc>
        <w:tc>
          <w:tcPr>
            <w:tcW w:w="6515" w:type="dxa"/>
          </w:tcPr>
          <w:p w14:paraId="22835CED" w14:textId="5A198696" w:rsidR="00780C12" w:rsidRPr="006C4628" w:rsidRDefault="00690E2F" w:rsidP="00E6040C">
            <w:pPr>
              <w:rPr>
                <w:rFonts w:ascii="Times New Roman" w:hAnsi="Times New Roman" w:cs="Times New Roman"/>
                <w:b/>
                <w:color w:val="000000"/>
                <w:sz w:val="24"/>
                <w:szCs w:val="24"/>
                <w:lang w:val="es-ES"/>
                <w:rPrChange w:id="58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86" w:author="chris" w:date="2015-04-19T12:09:00Z">
                  <w:rPr>
                    <w:rFonts w:ascii="Times New Roman" w:hAnsi="Times New Roman" w:cs="Times New Roman"/>
                    <w:color w:val="000000"/>
                    <w:sz w:val="24"/>
                    <w:szCs w:val="24"/>
                  </w:rPr>
                </w:rPrChange>
              </w:rPr>
              <w:t>MA_04_02_CO_</w:t>
            </w:r>
            <w:r w:rsidR="00C34277" w:rsidRPr="006C4628">
              <w:rPr>
                <w:rFonts w:ascii="Times New Roman" w:hAnsi="Times New Roman" w:cs="Times New Roman"/>
                <w:color w:val="000000"/>
                <w:sz w:val="24"/>
                <w:szCs w:val="24"/>
                <w:lang w:val="es-ES"/>
                <w:rPrChange w:id="587" w:author="chris" w:date="2015-04-19T12:09:00Z">
                  <w:rPr>
                    <w:rFonts w:ascii="Times New Roman" w:hAnsi="Times New Roman" w:cs="Times New Roman"/>
                    <w:color w:val="000000"/>
                    <w:sz w:val="24"/>
                    <w:szCs w:val="24"/>
                  </w:rPr>
                </w:rPrChange>
              </w:rPr>
              <w:t>REC40</w:t>
            </w:r>
          </w:p>
        </w:tc>
      </w:tr>
      <w:tr w:rsidR="00780C12" w:rsidRPr="006C4628" w14:paraId="11A075B0" w14:textId="77777777" w:rsidTr="00E87063">
        <w:tc>
          <w:tcPr>
            <w:tcW w:w="2518" w:type="dxa"/>
          </w:tcPr>
          <w:p w14:paraId="5E1AA667" w14:textId="77777777" w:rsidR="00780C12" w:rsidRPr="006C4628" w:rsidRDefault="00780C12" w:rsidP="00E6040C">
            <w:pPr>
              <w:rPr>
                <w:rFonts w:ascii="Times New Roman" w:hAnsi="Times New Roman" w:cs="Times New Roman"/>
                <w:color w:val="000000"/>
                <w:sz w:val="24"/>
                <w:szCs w:val="24"/>
                <w:lang w:val="es-ES"/>
                <w:rPrChange w:id="58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9" w:author="chris" w:date="2015-04-19T12:09:00Z">
                  <w:rPr>
                    <w:rFonts w:ascii="Times New Roman" w:hAnsi="Times New Roman" w:cs="Times New Roman"/>
                    <w:b/>
                    <w:color w:val="000000"/>
                    <w:sz w:val="24"/>
                    <w:szCs w:val="24"/>
                  </w:rPr>
                </w:rPrChange>
              </w:rPr>
              <w:t>Título</w:t>
            </w:r>
          </w:p>
        </w:tc>
        <w:tc>
          <w:tcPr>
            <w:tcW w:w="6515" w:type="dxa"/>
          </w:tcPr>
          <w:p w14:paraId="3F6E9D97" w14:textId="44110887" w:rsidR="00780C12" w:rsidRPr="006C4628" w:rsidRDefault="00C34277" w:rsidP="00E6040C">
            <w:pPr>
              <w:rPr>
                <w:rFonts w:ascii="Times New Roman" w:hAnsi="Times New Roman" w:cs="Times New Roman"/>
                <w:color w:val="000000"/>
                <w:sz w:val="24"/>
                <w:szCs w:val="24"/>
                <w:lang w:val="es-ES"/>
                <w:rPrChange w:id="59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1" w:author="chris" w:date="2015-04-19T12:09:00Z">
                  <w:rPr>
                    <w:rFonts w:ascii="Times New Roman" w:hAnsi="Times New Roman" w:cs="Times New Roman"/>
                    <w:color w:val="000000"/>
                    <w:sz w:val="24"/>
                    <w:szCs w:val="24"/>
                  </w:rPr>
                </w:rPrChange>
              </w:rPr>
              <w:t>Descomposición de n</w:t>
            </w:r>
            <w:r w:rsidR="00343D72" w:rsidRPr="006C4628">
              <w:rPr>
                <w:rFonts w:ascii="Times New Roman" w:hAnsi="Times New Roman" w:cs="Times New Roman"/>
                <w:color w:val="000000"/>
                <w:sz w:val="24"/>
                <w:szCs w:val="24"/>
                <w:lang w:val="es-ES"/>
                <w:rPrChange w:id="592" w:author="chris" w:date="2015-04-19T12:09:00Z">
                  <w:rPr>
                    <w:rFonts w:ascii="Times New Roman" w:hAnsi="Times New Roman" w:cs="Times New Roman"/>
                    <w:color w:val="000000"/>
                    <w:sz w:val="24"/>
                    <w:szCs w:val="24"/>
                  </w:rPr>
                </w:rPrChange>
              </w:rPr>
              <w:t>úmeros naturales en posiciones</w:t>
            </w:r>
          </w:p>
        </w:tc>
      </w:tr>
      <w:tr w:rsidR="00780C12" w:rsidRPr="006C4628" w14:paraId="102A482A" w14:textId="77777777" w:rsidTr="00E87063">
        <w:tc>
          <w:tcPr>
            <w:tcW w:w="2518" w:type="dxa"/>
          </w:tcPr>
          <w:p w14:paraId="53CF8D85" w14:textId="77777777" w:rsidR="00780C12" w:rsidRPr="006C4628" w:rsidRDefault="00780C12" w:rsidP="00E6040C">
            <w:pPr>
              <w:rPr>
                <w:rFonts w:ascii="Times New Roman" w:hAnsi="Times New Roman" w:cs="Times New Roman"/>
                <w:color w:val="000000"/>
                <w:sz w:val="24"/>
                <w:szCs w:val="24"/>
                <w:lang w:val="es-ES"/>
                <w:rPrChange w:id="59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4" w:author="chris" w:date="2015-04-19T12:09:00Z">
                  <w:rPr>
                    <w:rFonts w:ascii="Times New Roman" w:hAnsi="Times New Roman" w:cs="Times New Roman"/>
                    <w:b/>
                    <w:color w:val="000000"/>
                    <w:sz w:val="24"/>
                    <w:szCs w:val="24"/>
                  </w:rPr>
                </w:rPrChange>
              </w:rPr>
              <w:t>Descripción</w:t>
            </w:r>
          </w:p>
        </w:tc>
        <w:tc>
          <w:tcPr>
            <w:tcW w:w="6515" w:type="dxa"/>
          </w:tcPr>
          <w:p w14:paraId="5C750414" w14:textId="66D73166" w:rsidR="00780C12" w:rsidRPr="006C4628" w:rsidRDefault="00C34277" w:rsidP="00E6040C">
            <w:pPr>
              <w:rPr>
                <w:rFonts w:ascii="Times New Roman" w:hAnsi="Times New Roman" w:cs="Times New Roman"/>
                <w:color w:val="000000"/>
                <w:sz w:val="24"/>
                <w:szCs w:val="24"/>
                <w:lang w:val="es-ES"/>
                <w:rPrChange w:id="59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6" w:author="chris" w:date="2015-04-19T12:09:00Z">
                  <w:rPr>
                    <w:rFonts w:ascii="Times New Roman" w:hAnsi="Times New Roman" w:cs="Times New Roman"/>
                    <w:color w:val="000000"/>
                    <w:sz w:val="24"/>
                    <w:szCs w:val="24"/>
                  </w:rPr>
                </w:rPrChange>
              </w:rPr>
              <w:t xml:space="preserve">Interactivo que permite la práctica de las descomposiciones de números naturales en posiciones. </w:t>
            </w:r>
          </w:p>
        </w:tc>
      </w:tr>
    </w:tbl>
    <w:p w14:paraId="38285FD6" w14:textId="77777777" w:rsidR="00780C12" w:rsidRPr="006C4628" w:rsidRDefault="00780C12" w:rsidP="00E6040C">
      <w:pPr>
        <w:spacing w:after="0"/>
        <w:rPr>
          <w:rFonts w:ascii="Arial" w:hAnsi="Arial" w:cs="Arial"/>
          <w:color w:val="000000"/>
          <w:lang w:val="es-ES"/>
          <w:rPrChange w:id="597"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028"/>
        <w:gridCol w:w="7026"/>
      </w:tblGrid>
      <w:tr w:rsidR="00E60BFD" w:rsidRPr="006C4628" w14:paraId="2B20EF07" w14:textId="77777777" w:rsidTr="00E87063">
        <w:tc>
          <w:tcPr>
            <w:tcW w:w="9054" w:type="dxa"/>
            <w:gridSpan w:val="2"/>
            <w:shd w:val="clear" w:color="auto" w:fill="000000" w:themeFill="text1"/>
          </w:tcPr>
          <w:p w14:paraId="7275C559" w14:textId="77777777" w:rsidR="00E60BFD" w:rsidRPr="006C4628" w:rsidRDefault="00E60BFD" w:rsidP="00E6040C">
            <w:pPr>
              <w:jc w:val="center"/>
              <w:rPr>
                <w:rFonts w:ascii="Times New Roman" w:hAnsi="Times New Roman" w:cs="Times New Roman"/>
                <w:b/>
                <w:color w:val="FFFFFF" w:themeColor="background1"/>
                <w:sz w:val="24"/>
                <w:szCs w:val="24"/>
                <w:lang w:val="es-ES"/>
                <w:rPrChange w:id="59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99" w:author="chris" w:date="2015-04-19T12:09:00Z">
                  <w:rPr>
                    <w:rFonts w:ascii="Times New Roman" w:hAnsi="Times New Roman" w:cs="Times New Roman"/>
                    <w:b/>
                    <w:color w:val="FFFFFF" w:themeColor="background1"/>
                    <w:sz w:val="24"/>
                    <w:szCs w:val="24"/>
                  </w:rPr>
                </w:rPrChange>
              </w:rPr>
              <w:t>Profundiza: recurso aprovechado</w:t>
            </w:r>
          </w:p>
        </w:tc>
      </w:tr>
      <w:tr w:rsidR="00E60BFD" w:rsidRPr="006C4628" w14:paraId="5CB58771" w14:textId="77777777" w:rsidTr="00E87063">
        <w:tc>
          <w:tcPr>
            <w:tcW w:w="2518" w:type="dxa"/>
          </w:tcPr>
          <w:p w14:paraId="297EB796" w14:textId="77777777" w:rsidR="00E60BFD" w:rsidRPr="006C4628" w:rsidRDefault="00E60BFD" w:rsidP="00E6040C">
            <w:pPr>
              <w:rPr>
                <w:rFonts w:ascii="Times New Roman" w:hAnsi="Times New Roman" w:cs="Times New Roman"/>
                <w:b/>
                <w:color w:val="000000"/>
                <w:sz w:val="24"/>
                <w:szCs w:val="24"/>
                <w:lang w:val="es-ES"/>
                <w:rPrChange w:id="60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601" w:author="chris" w:date="2015-04-19T12:09:00Z">
                  <w:rPr>
                    <w:rFonts w:ascii="Times New Roman" w:hAnsi="Times New Roman" w:cs="Times New Roman"/>
                    <w:b/>
                    <w:color w:val="000000"/>
                    <w:sz w:val="24"/>
                    <w:szCs w:val="24"/>
                  </w:rPr>
                </w:rPrChange>
              </w:rPr>
              <w:lastRenderedPageBreak/>
              <w:t>Código</w:t>
            </w:r>
          </w:p>
        </w:tc>
        <w:tc>
          <w:tcPr>
            <w:tcW w:w="6536" w:type="dxa"/>
          </w:tcPr>
          <w:p w14:paraId="7D55B960" w14:textId="45BB446A" w:rsidR="00E60BFD" w:rsidRPr="006C4628" w:rsidRDefault="00690E2F" w:rsidP="00E6040C">
            <w:pPr>
              <w:rPr>
                <w:rFonts w:ascii="Times New Roman" w:hAnsi="Times New Roman" w:cs="Times New Roman"/>
                <w:b/>
                <w:color w:val="000000"/>
                <w:sz w:val="24"/>
                <w:szCs w:val="24"/>
                <w:lang w:val="es-ES"/>
                <w:rPrChange w:id="60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603" w:author="chris" w:date="2015-04-19T12:09:00Z">
                  <w:rPr>
                    <w:rFonts w:ascii="Times New Roman" w:hAnsi="Times New Roman" w:cs="Times New Roman"/>
                    <w:color w:val="000000"/>
                    <w:sz w:val="24"/>
                    <w:szCs w:val="24"/>
                  </w:rPr>
                </w:rPrChange>
              </w:rPr>
              <w:t>MA_04_02_CO_</w:t>
            </w:r>
            <w:r w:rsidR="00E60BFD" w:rsidRPr="006C4628">
              <w:rPr>
                <w:rFonts w:ascii="Times New Roman" w:hAnsi="Times New Roman" w:cs="Times New Roman"/>
                <w:color w:val="000000"/>
                <w:sz w:val="24"/>
                <w:szCs w:val="24"/>
                <w:lang w:val="es-ES"/>
                <w:rPrChange w:id="604" w:author="chris" w:date="2015-04-19T12:09:00Z">
                  <w:rPr>
                    <w:rFonts w:ascii="Times New Roman" w:hAnsi="Times New Roman" w:cs="Times New Roman"/>
                    <w:color w:val="000000"/>
                    <w:sz w:val="24"/>
                    <w:szCs w:val="24"/>
                  </w:rPr>
                </w:rPrChange>
              </w:rPr>
              <w:t>REC50</w:t>
            </w:r>
          </w:p>
        </w:tc>
      </w:tr>
      <w:tr w:rsidR="00E60BFD" w:rsidRPr="006C4628" w14:paraId="5F1DB0DE" w14:textId="77777777" w:rsidTr="00E87063">
        <w:tc>
          <w:tcPr>
            <w:tcW w:w="2518" w:type="dxa"/>
          </w:tcPr>
          <w:p w14:paraId="3B19E5B9" w14:textId="77777777" w:rsidR="00E60BFD" w:rsidRPr="006C4628" w:rsidRDefault="00E60BFD" w:rsidP="00E6040C">
            <w:pPr>
              <w:rPr>
                <w:rFonts w:ascii="Times New Roman" w:hAnsi="Times New Roman" w:cs="Times New Roman"/>
                <w:color w:val="000000"/>
                <w:sz w:val="24"/>
                <w:szCs w:val="24"/>
                <w:lang w:val="es-ES"/>
                <w:rPrChange w:id="60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6" w:author="chris" w:date="2015-04-19T12:09:00Z">
                  <w:rPr>
                    <w:rFonts w:ascii="Times New Roman" w:hAnsi="Times New Roman" w:cs="Times New Roman"/>
                    <w:b/>
                    <w:color w:val="000000"/>
                    <w:sz w:val="24"/>
                    <w:szCs w:val="24"/>
                  </w:rPr>
                </w:rPrChange>
              </w:rPr>
              <w:t>Ubicación en Aula Planeta</w:t>
            </w:r>
          </w:p>
        </w:tc>
        <w:tc>
          <w:tcPr>
            <w:tcW w:w="6536" w:type="dxa"/>
          </w:tcPr>
          <w:p w14:paraId="6B8EC4B8" w14:textId="1984005A" w:rsidR="00E60BFD" w:rsidRPr="006C4628" w:rsidRDefault="00E249BB" w:rsidP="00E6040C">
            <w:pPr>
              <w:rPr>
                <w:rFonts w:ascii="Times New Roman" w:hAnsi="Times New Roman" w:cs="Times New Roman"/>
                <w:color w:val="000000"/>
                <w:sz w:val="24"/>
                <w:szCs w:val="24"/>
                <w:lang w:val="es-ES"/>
                <w:rPrChange w:id="60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8" w:author="chris" w:date="2015-04-19T12:09:00Z">
                  <w:rPr>
                    <w:rFonts w:ascii="Times New Roman" w:hAnsi="Times New Roman" w:cs="Times New Roman"/>
                    <w:color w:val="000000"/>
                    <w:sz w:val="24"/>
                    <w:szCs w:val="24"/>
                  </w:rPr>
                </w:rPrChange>
              </w:rPr>
              <w:t>5°ESO/</w:t>
            </w:r>
            <w:r w:rsidR="00E60BFD" w:rsidRPr="006C4628">
              <w:rPr>
                <w:rFonts w:ascii="Times New Roman" w:hAnsi="Times New Roman" w:cs="Times New Roman"/>
                <w:color w:val="000000"/>
                <w:sz w:val="24"/>
                <w:szCs w:val="24"/>
                <w:lang w:val="es-ES"/>
                <w:rPrChange w:id="609" w:author="chris" w:date="2015-04-19T12:09:00Z">
                  <w:rPr>
                    <w:rFonts w:ascii="Times New Roman" w:hAnsi="Times New Roman" w:cs="Times New Roman"/>
                    <w:color w:val="000000"/>
                    <w:sz w:val="24"/>
                    <w:szCs w:val="24"/>
                  </w:rPr>
                </w:rPrChange>
              </w:rPr>
              <w:t xml:space="preserve">Matemáticas/Los números naturales/1.1 El sistema de numeración decimal/Profundiza: </w:t>
            </w:r>
            <w:ins w:id="610" w:author="chris" w:date="2015-04-19T11:08:00Z">
              <w:r w:rsidR="00383879" w:rsidRPr="006C4628">
                <w:rPr>
                  <w:rFonts w:ascii="Times New Roman" w:hAnsi="Times New Roman" w:cs="Times New Roman"/>
                  <w:color w:val="000000"/>
                  <w:sz w:val="24"/>
                  <w:szCs w:val="24"/>
                  <w:lang w:val="es-ES"/>
                  <w:rPrChange w:id="611" w:author="chris" w:date="2015-04-19T12:09:00Z">
                    <w:rPr>
                      <w:rFonts w:ascii="Times New Roman" w:hAnsi="Times New Roman" w:cs="Times New Roman"/>
                      <w:color w:val="000000"/>
                      <w:sz w:val="24"/>
                      <w:szCs w:val="24"/>
                    </w:rPr>
                  </w:rPrChange>
                </w:rPr>
                <w:t>e</w:t>
              </w:r>
            </w:ins>
            <w:del w:id="612" w:author="chris" w:date="2015-04-19T11:08:00Z">
              <w:r w:rsidR="00E60BFD" w:rsidRPr="006C4628" w:rsidDel="00383879">
                <w:rPr>
                  <w:rFonts w:ascii="Times New Roman" w:hAnsi="Times New Roman" w:cs="Times New Roman"/>
                  <w:color w:val="000000"/>
                  <w:sz w:val="24"/>
                  <w:szCs w:val="24"/>
                  <w:lang w:val="es-ES"/>
                  <w:rPrChange w:id="613" w:author="chris" w:date="2015-04-19T12:09:00Z">
                    <w:rPr>
                      <w:rFonts w:ascii="Times New Roman" w:hAnsi="Times New Roman" w:cs="Times New Roman"/>
                      <w:color w:val="000000"/>
                      <w:sz w:val="24"/>
                      <w:szCs w:val="24"/>
                    </w:rPr>
                  </w:rPrChange>
                </w:rPr>
                <w:delText>E</w:delText>
              </w:r>
            </w:del>
            <w:r w:rsidR="00E60BFD" w:rsidRPr="006C4628">
              <w:rPr>
                <w:rFonts w:ascii="Times New Roman" w:hAnsi="Times New Roman" w:cs="Times New Roman"/>
                <w:color w:val="000000"/>
                <w:sz w:val="24"/>
                <w:szCs w:val="24"/>
                <w:lang w:val="es-ES"/>
                <w:rPrChange w:id="614" w:author="chris" w:date="2015-04-19T12:09:00Z">
                  <w:rPr>
                    <w:rFonts w:ascii="Times New Roman" w:hAnsi="Times New Roman" w:cs="Times New Roman"/>
                    <w:color w:val="000000"/>
                    <w:sz w:val="24"/>
                    <w:szCs w:val="24"/>
                  </w:rPr>
                </w:rPrChange>
              </w:rPr>
              <w:t xml:space="preserve">ncontrar equivalencias en el sistema decimal. </w:t>
            </w:r>
          </w:p>
        </w:tc>
      </w:tr>
      <w:tr w:rsidR="00E60BFD" w:rsidRPr="006C4628" w14:paraId="32312CB5" w14:textId="77777777" w:rsidTr="00E87063">
        <w:tc>
          <w:tcPr>
            <w:tcW w:w="2518" w:type="dxa"/>
          </w:tcPr>
          <w:p w14:paraId="11170F64" w14:textId="77777777" w:rsidR="00E60BFD" w:rsidRPr="006C4628" w:rsidRDefault="00E60BFD" w:rsidP="00E6040C">
            <w:pPr>
              <w:rPr>
                <w:rFonts w:ascii="Times New Roman" w:hAnsi="Times New Roman" w:cs="Times New Roman"/>
                <w:color w:val="000000"/>
                <w:sz w:val="24"/>
                <w:szCs w:val="24"/>
                <w:lang w:val="es-ES"/>
                <w:rPrChange w:id="61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16"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45F44E4A" w14:textId="71F1695A" w:rsidR="00E60BFD" w:rsidRPr="006C4628" w:rsidRDefault="00584620" w:rsidP="00E6040C">
            <w:pPr>
              <w:rPr>
                <w:rFonts w:ascii="Times New Roman" w:hAnsi="Times New Roman" w:cs="Times New Roman"/>
                <w:color w:val="000000"/>
                <w:sz w:val="24"/>
                <w:szCs w:val="24"/>
                <w:lang w:val="es-ES"/>
                <w:rPrChange w:id="61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18" w:author="chris" w:date="2015-04-19T12:09:00Z">
                  <w:rPr>
                    <w:rFonts w:ascii="Times New Roman" w:hAnsi="Times New Roman" w:cs="Times New Roman"/>
                    <w:color w:val="000000"/>
                    <w:sz w:val="24"/>
                    <w:szCs w:val="24"/>
                  </w:rPr>
                </w:rPrChange>
              </w:rPr>
              <w:t>Eliminar “Unidad de millardo”</w:t>
            </w:r>
          </w:p>
          <w:p w14:paraId="0088373C" w14:textId="04B2D7F0" w:rsidR="00584620" w:rsidRPr="006C4628" w:rsidRDefault="00FB1B6B" w:rsidP="00E6040C">
            <w:pPr>
              <w:rPr>
                <w:rFonts w:ascii="Times New Roman" w:hAnsi="Times New Roman" w:cs="Times New Roman"/>
                <w:color w:val="000000"/>
                <w:sz w:val="24"/>
                <w:szCs w:val="24"/>
                <w:lang w:val="es-ES"/>
                <w:rPrChange w:id="619" w:author="chris" w:date="2015-04-19T12:09:00Z">
                  <w:rPr>
                    <w:rFonts w:ascii="Times New Roman" w:hAnsi="Times New Roman" w:cs="Times New Roman"/>
                    <w:color w:val="000000"/>
                    <w:sz w:val="24"/>
                    <w:szCs w:val="24"/>
                  </w:rPr>
                </w:rPrChange>
              </w:rPr>
            </w:pPr>
            <w:r w:rsidRPr="006C4628">
              <w:rPr>
                <w:lang w:val="es-ES" w:eastAsia="es-ES"/>
                <w:rPrChange w:id="620" w:author="chris" w:date="2015-04-19T12:09:00Z">
                  <w:rPr>
                    <w:noProof/>
                    <w:lang w:val="es-ES" w:eastAsia="es-ES"/>
                  </w:rPr>
                </w:rPrChange>
              </w:rPr>
              <mc:AlternateContent>
                <mc:Choice Requires="wps">
                  <w:drawing>
                    <wp:anchor distT="0" distB="0" distL="114300" distR="114300" simplePos="0" relativeHeight="251685376" behindDoc="0" locked="0" layoutInCell="1" allowOverlap="1" wp14:anchorId="5C12BFBE" wp14:editId="503CFA7F">
                      <wp:simplePos x="0" y="0"/>
                      <wp:positionH relativeFrom="column">
                        <wp:posOffset>18415</wp:posOffset>
                      </wp:positionH>
                      <wp:positionV relativeFrom="paragraph">
                        <wp:posOffset>614045</wp:posOffset>
                      </wp:positionV>
                      <wp:extent cx="3600000" cy="225631"/>
                      <wp:effectExtent l="57150" t="19050" r="57785" b="98425"/>
                      <wp:wrapNone/>
                      <wp:docPr id="28" name="28 Rectángulo redondeado"/>
                      <wp:cNvGraphicFramePr/>
                      <a:graphic xmlns:a="http://schemas.openxmlformats.org/drawingml/2006/main">
                        <a:graphicData uri="http://schemas.microsoft.com/office/word/2010/wordprocessingShape">
                          <wps:wsp>
                            <wps:cNvSpPr/>
                            <wps:spPr>
                              <a:xfrm>
                                <a:off x="0" y="0"/>
                                <a:ext cx="3600000" cy="225631"/>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389FF7" w14:textId="2CD79EDE" w:rsidR="00383879" w:rsidRPr="00FB1B6B" w:rsidRDefault="00383879" w:rsidP="00FB1B6B">
                                  <w:pPr>
                                    <w:jc w:val="right"/>
                                    <w:rPr>
                                      <w:b/>
                                      <w:color w:val="FF0000"/>
                                      <w:sz w:val="18"/>
                                      <w:lang w:val="es-CO"/>
                                    </w:rPr>
                                  </w:pPr>
                                  <w:r w:rsidRPr="00FB1B6B">
                                    <w:rPr>
                                      <w:b/>
                                      <w:color w:val="FF0000"/>
                                      <w:sz w:val="18"/>
                                      <w:lang w:val="es-CO"/>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28 Rectángulo redondeado" o:spid="_x0000_s1026" style="position:absolute;margin-left:1.45pt;margin-top:48.35pt;width:283.45pt;height:17.7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" filled="f" strokecolor="red" strokeweight="1.5pt">
                      <v:shadow on="t" color="black" opacity="22937f" origin=",.5" offset="0,.63889mm"/>
                      <v:textbox>
                        <w:txbxContent>
                          <w:p w14:paraId="30389FF7" w14:textId="2CD79EDE" w:rsidR="00B7242E" w:rsidRPr="00FB1B6B" w:rsidRDefault="00B7242E" w:rsidP="00FB1B6B">
                            <w:pPr>
                              <w:jc w:val="right"/>
                              <w:rPr>
                                <w:b/>
                                <w:color w:val="FF0000"/>
                                <w:sz w:val="18"/>
                                <w:lang w:val="es-CO"/>
                              </w:rPr>
                            </w:pPr>
                            <w:r w:rsidRPr="00FB1B6B">
                              <w:rPr>
                                <w:b/>
                                <w:color w:val="FF0000"/>
                                <w:sz w:val="18"/>
                                <w:lang w:val="es-CO"/>
                              </w:rPr>
                              <w:t>X</w:t>
                            </w:r>
                          </w:p>
                        </w:txbxContent>
                      </v:textbox>
                    </v:roundrect>
                  </w:pict>
                </mc:Fallback>
              </mc:AlternateContent>
            </w:r>
            <w:r w:rsidR="00584620" w:rsidRPr="006C4628">
              <w:rPr>
                <w:lang w:val="es-ES" w:eastAsia="es-ES"/>
                <w:rPrChange w:id="621" w:author="chris" w:date="2015-04-19T12:09:00Z">
                  <w:rPr>
                    <w:noProof/>
                    <w:lang w:val="es-ES" w:eastAsia="es-ES"/>
                  </w:rPr>
                </w:rPrChange>
              </w:rPr>
              <w:drawing>
                <wp:inline distT="0" distB="0" distL="0" distR="0" wp14:anchorId="49F97FE0" wp14:editId="4E62B1E1">
                  <wp:extent cx="4286992" cy="2327564"/>
                  <wp:effectExtent l="19050" t="19050" r="18415"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018" t="16609" r="12496" b="16949"/>
                          <a:stretch/>
                        </pic:blipFill>
                        <pic:spPr bwMode="auto">
                          <a:xfrm>
                            <a:off x="0" y="0"/>
                            <a:ext cx="4292521" cy="233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BB9F77" w14:textId="77777777" w:rsidR="00FB1B6B" w:rsidRPr="006C4628" w:rsidRDefault="00FB1B6B" w:rsidP="00E6040C">
            <w:pPr>
              <w:rPr>
                <w:rFonts w:ascii="Times New Roman" w:hAnsi="Times New Roman" w:cs="Times New Roman"/>
                <w:color w:val="000000"/>
                <w:sz w:val="24"/>
                <w:szCs w:val="24"/>
                <w:lang w:val="es-ES"/>
                <w:rPrChange w:id="622" w:author="chris" w:date="2015-04-19T12:09:00Z">
                  <w:rPr>
                    <w:rFonts w:ascii="Times New Roman" w:hAnsi="Times New Roman" w:cs="Times New Roman"/>
                    <w:color w:val="000000"/>
                    <w:sz w:val="24"/>
                    <w:szCs w:val="24"/>
                  </w:rPr>
                </w:rPrChange>
              </w:rPr>
            </w:pPr>
          </w:p>
          <w:p w14:paraId="73F8DAC4" w14:textId="78EA7954" w:rsidR="00D845A3" w:rsidRPr="006C4628" w:rsidRDefault="00D845A3" w:rsidP="00E6040C">
            <w:pPr>
              <w:rPr>
                <w:rFonts w:ascii="Times New Roman" w:hAnsi="Times New Roman" w:cs="Times New Roman"/>
                <w:color w:val="000000"/>
                <w:sz w:val="24"/>
                <w:szCs w:val="24"/>
                <w:lang w:val="es-ES"/>
                <w:rPrChange w:id="62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24" w:author="chris" w:date="2015-04-19T12:09:00Z">
                  <w:rPr>
                    <w:rFonts w:ascii="Times New Roman" w:hAnsi="Times New Roman" w:cs="Times New Roman"/>
                    <w:color w:val="000000"/>
                    <w:sz w:val="24"/>
                    <w:szCs w:val="24"/>
                  </w:rPr>
                </w:rPrChange>
              </w:rPr>
              <w:t>Eliminar dos últimas diapositivas:</w:t>
            </w:r>
          </w:p>
          <w:p w14:paraId="6491D585" w14:textId="77777777" w:rsidR="00D845A3" w:rsidRPr="006C4628" w:rsidRDefault="00D845A3" w:rsidP="00E6040C">
            <w:pPr>
              <w:rPr>
                <w:rFonts w:ascii="Times New Roman" w:hAnsi="Times New Roman" w:cs="Times New Roman"/>
                <w:color w:val="000000"/>
                <w:sz w:val="24"/>
                <w:szCs w:val="24"/>
                <w:lang w:val="es-ES"/>
                <w:rPrChange w:id="625" w:author="chris" w:date="2015-04-19T12:09:00Z">
                  <w:rPr>
                    <w:rFonts w:ascii="Times New Roman" w:hAnsi="Times New Roman" w:cs="Times New Roman"/>
                    <w:color w:val="000000"/>
                    <w:sz w:val="24"/>
                    <w:szCs w:val="24"/>
                  </w:rPr>
                </w:rPrChange>
              </w:rPr>
            </w:pPr>
          </w:p>
          <w:p w14:paraId="2CE14138" w14:textId="24FEC5C0" w:rsidR="00FB1B6B" w:rsidRPr="006C4628" w:rsidRDefault="00D845A3" w:rsidP="00E6040C">
            <w:pPr>
              <w:jc w:val="center"/>
              <w:rPr>
                <w:rFonts w:ascii="Times New Roman" w:hAnsi="Times New Roman" w:cs="Times New Roman"/>
                <w:color w:val="000000"/>
                <w:sz w:val="24"/>
                <w:szCs w:val="24"/>
                <w:lang w:val="es-ES"/>
                <w:rPrChange w:id="626" w:author="chris" w:date="2015-04-19T12:09:00Z">
                  <w:rPr>
                    <w:rFonts w:ascii="Times New Roman" w:hAnsi="Times New Roman" w:cs="Times New Roman"/>
                    <w:color w:val="000000"/>
                    <w:sz w:val="24"/>
                    <w:szCs w:val="24"/>
                  </w:rPr>
                </w:rPrChange>
              </w:rPr>
            </w:pPr>
            <w:r w:rsidRPr="006C4628">
              <w:rPr>
                <w:lang w:val="es-ES" w:eastAsia="es-ES"/>
                <w:rPrChange w:id="627" w:author="chris" w:date="2015-04-19T12:09:00Z">
                  <w:rPr>
                    <w:noProof/>
                    <w:lang w:val="es-ES" w:eastAsia="es-ES"/>
                  </w:rPr>
                </w:rPrChange>
              </w:rPr>
              <mc:AlternateContent>
                <mc:Choice Requires="wps">
                  <w:drawing>
                    <wp:anchor distT="0" distB="0" distL="114300" distR="114300" simplePos="0" relativeHeight="251687424" behindDoc="0" locked="0" layoutInCell="1" allowOverlap="1" wp14:anchorId="5CF51F34" wp14:editId="3B4ED31D">
                      <wp:simplePos x="0" y="0"/>
                      <wp:positionH relativeFrom="column">
                        <wp:posOffset>482163</wp:posOffset>
                      </wp:positionH>
                      <wp:positionV relativeFrom="paragraph">
                        <wp:posOffset>113484</wp:posOffset>
                      </wp:positionV>
                      <wp:extent cx="3301340" cy="1412875"/>
                      <wp:effectExtent l="38100" t="38100" r="71120" b="92075"/>
                      <wp:wrapNone/>
                      <wp:docPr id="31" name="31 Conector recto"/>
                      <wp:cNvGraphicFramePr/>
                      <a:graphic xmlns:a="http://schemas.openxmlformats.org/drawingml/2006/main">
                        <a:graphicData uri="http://schemas.microsoft.com/office/word/2010/wordprocessingShape">
                          <wps:wsp>
                            <wps:cNvCnPr/>
                            <wps:spPr>
                              <a:xfrm flipH="1">
                                <a:off x="0" y="0"/>
                                <a:ext cx="330134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6FFBB3F" id="31 Conector recto"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8.95pt" to="297.9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" strokecolor="red" strokeweight="2pt">
                      <v:shadow on="t" color="black" opacity="24903f" origin=",.5" offset="0,.55556mm"/>
                    </v:line>
                  </w:pict>
                </mc:Fallback>
              </mc:AlternateContent>
            </w:r>
            <w:r w:rsidRPr="006C4628">
              <w:rPr>
                <w:lang w:val="es-ES" w:eastAsia="es-ES"/>
                <w:rPrChange w:id="628" w:author="chris" w:date="2015-04-19T12:09:00Z">
                  <w:rPr>
                    <w:noProof/>
                    <w:lang w:val="es-ES" w:eastAsia="es-ES"/>
                  </w:rPr>
                </w:rPrChange>
              </w:rPr>
              <mc:AlternateContent>
                <mc:Choice Requires="wps">
                  <w:drawing>
                    <wp:anchor distT="0" distB="0" distL="114300" distR="114300" simplePos="0" relativeHeight="251686400" behindDoc="0" locked="0" layoutInCell="1" allowOverlap="1" wp14:anchorId="11575B22" wp14:editId="5A05D939">
                      <wp:simplePos x="0" y="0"/>
                      <wp:positionH relativeFrom="column">
                        <wp:posOffset>399035</wp:posOffset>
                      </wp:positionH>
                      <wp:positionV relativeFrom="paragraph">
                        <wp:posOffset>113483</wp:posOffset>
                      </wp:positionV>
                      <wp:extent cx="3491345" cy="1413163"/>
                      <wp:effectExtent l="38100" t="38100" r="52070" b="92075"/>
                      <wp:wrapNone/>
                      <wp:docPr id="30" name="30 Conector recto"/>
                      <wp:cNvGraphicFramePr/>
                      <a:graphic xmlns:a="http://schemas.openxmlformats.org/drawingml/2006/main">
                        <a:graphicData uri="http://schemas.microsoft.com/office/word/2010/wordprocessingShape">
                          <wps:wsp>
                            <wps:cNvCnPr/>
                            <wps:spPr>
                              <a:xfrm>
                                <a:off x="0" y="0"/>
                                <a:ext cx="3491345" cy="1413163"/>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120F8BA6" id="30 Conector recto"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31.4pt,8.95pt" to="306.3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" strokecolor="red" strokeweight="2pt">
                      <v:shadow on="t" color="black" opacity="24903f" origin=",.5" offset="0,.55556mm"/>
                    </v:line>
                  </w:pict>
                </mc:Fallback>
              </mc:AlternateContent>
            </w:r>
            <w:r w:rsidRPr="006C4628">
              <w:rPr>
                <w:lang w:val="es-ES" w:eastAsia="es-ES"/>
                <w:rPrChange w:id="629" w:author="chris" w:date="2015-04-19T12:09:00Z">
                  <w:rPr>
                    <w:noProof/>
                    <w:lang w:val="es-ES" w:eastAsia="es-ES"/>
                  </w:rPr>
                </w:rPrChange>
              </w:rPr>
              <w:drawing>
                <wp:inline distT="0" distB="0" distL="0" distR="0" wp14:anchorId="147BE095" wp14:editId="2D6B49CF">
                  <wp:extent cx="3740727" cy="1615044"/>
                  <wp:effectExtent l="38100" t="38100" r="31750" b="425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6102" t="14237" r="17157" b="39661"/>
                          <a:stretch/>
                        </pic:blipFill>
                        <pic:spPr bwMode="auto">
                          <a:xfrm>
                            <a:off x="0" y="0"/>
                            <a:ext cx="3745553" cy="1617128"/>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50BA7521" w14:textId="18708F25" w:rsidR="00D845A3" w:rsidRPr="006C4628" w:rsidRDefault="00D845A3" w:rsidP="00E6040C">
            <w:pPr>
              <w:jc w:val="center"/>
              <w:rPr>
                <w:rFonts w:ascii="Times New Roman" w:hAnsi="Times New Roman" w:cs="Times New Roman"/>
                <w:color w:val="000000"/>
                <w:sz w:val="24"/>
                <w:szCs w:val="24"/>
                <w:lang w:val="es-ES"/>
                <w:rPrChange w:id="63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lang w:val="es-ES" w:eastAsia="es-ES"/>
                <w:rPrChange w:id="631" w:author="chris" w:date="2015-04-19T12:09:00Z">
                  <w:rPr>
                    <w:rFonts w:ascii="Times New Roman" w:hAnsi="Times New Roman" w:cs="Times New Roman"/>
                    <w:noProof/>
                    <w:color w:val="000000"/>
                    <w:lang w:val="es-ES" w:eastAsia="es-ES"/>
                  </w:rPr>
                </w:rPrChange>
              </w:rPr>
              <mc:AlternateContent>
                <mc:Choice Requires="wps">
                  <w:drawing>
                    <wp:anchor distT="0" distB="0" distL="114300" distR="114300" simplePos="0" relativeHeight="251689472" behindDoc="0" locked="0" layoutInCell="1" allowOverlap="1" wp14:anchorId="7FC6A50A" wp14:editId="07FB4579">
                      <wp:simplePos x="0" y="0"/>
                      <wp:positionH relativeFrom="column">
                        <wp:posOffset>526415</wp:posOffset>
                      </wp:positionH>
                      <wp:positionV relativeFrom="paragraph">
                        <wp:posOffset>219075</wp:posOffset>
                      </wp:positionV>
                      <wp:extent cx="3300730" cy="1412875"/>
                      <wp:effectExtent l="38100" t="38100" r="71120" b="92075"/>
                      <wp:wrapNone/>
                      <wp:docPr id="38" name="38 Conector recto"/>
                      <wp:cNvGraphicFramePr/>
                      <a:graphic xmlns:a="http://schemas.openxmlformats.org/drawingml/2006/main">
                        <a:graphicData uri="http://schemas.microsoft.com/office/word/2010/wordprocessingShape">
                          <wps:wsp>
                            <wps:cNvCnPr/>
                            <wps:spPr>
                              <a:xfrm flipH="1">
                                <a:off x="0" y="0"/>
                                <a:ext cx="33007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CC74017" id="38 Conector recto"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17.25pt" to="301.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" strokecolor="red" strokeweight="2pt">
                      <v:shadow on="t" color="black" opacity="24903f" origin=",.5" offset="0,.55556mm"/>
                    </v:line>
                  </w:pict>
                </mc:Fallback>
              </mc:AlternateContent>
            </w:r>
            <w:r w:rsidRPr="006C4628">
              <w:rPr>
                <w:rFonts w:ascii="Times New Roman" w:hAnsi="Times New Roman" w:cs="Times New Roman"/>
                <w:color w:val="000000"/>
                <w:lang w:val="es-ES" w:eastAsia="es-ES"/>
                <w:rPrChange w:id="632" w:author="chris" w:date="2015-04-19T12:09:00Z">
                  <w:rPr>
                    <w:rFonts w:ascii="Times New Roman" w:hAnsi="Times New Roman" w:cs="Times New Roman"/>
                    <w:noProof/>
                    <w:color w:val="000000"/>
                    <w:lang w:val="es-ES" w:eastAsia="es-ES"/>
                  </w:rPr>
                </w:rPrChange>
              </w:rPr>
              <mc:AlternateContent>
                <mc:Choice Requires="wps">
                  <w:drawing>
                    <wp:anchor distT="0" distB="0" distL="114300" distR="114300" simplePos="0" relativeHeight="251688448" behindDoc="0" locked="0" layoutInCell="1" allowOverlap="1" wp14:anchorId="392F3796" wp14:editId="4DA4DA12">
                      <wp:simplePos x="0" y="0"/>
                      <wp:positionH relativeFrom="column">
                        <wp:posOffset>443230</wp:posOffset>
                      </wp:positionH>
                      <wp:positionV relativeFrom="paragraph">
                        <wp:posOffset>219075</wp:posOffset>
                      </wp:positionV>
                      <wp:extent cx="3491230" cy="1412875"/>
                      <wp:effectExtent l="38100" t="38100" r="52070" b="92075"/>
                      <wp:wrapNone/>
                      <wp:docPr id="35" name="35 Conector recto"/>
                      <wp:cNvGraphicFramePr/>
                      <a:graphic xmlns:a="http://schemas.openxmlformats.org/drawingml/2006/main">
                        <a:graphicData uri="http://schemas.microsoft.com/office/word/2010/wordprocessingShape">
                          <wps:wsp>
                            <wps:cNvCnPr/>
                            <wps:spPr>
                              <a:xfrm>
                                <a:off x="0" y="0"/>
                                <a:ext cx="34912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20BE53B6" id="35 Conector recto"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4.9pt,17.25pt" to="309.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" strokecolor="red" strokeweight="2pt">
                      <v:shadow on="t" color="black" opacity="24903f" origin=",.5" offset="0,.55556mm"/>
                    </v:line>
                  </w:pict>
                </mc:Fallback>
              </mc:AlternateContent>
            </w:r>
            <w:r w:rsidRPr="006C4628">
              <w:rPr>
                <w:lang w:val="es-ES" w:eastAsia="es-ES"/>
                <w:rPrChange w:id="633" w:author="chris" w:date="2015-04-19T12:09:00Z">
                  <w:rPr>
                    <w:noProof/>
                    <w:lang w:val="es-ES" w:eastAsia="es-ES"/>
                  </w:rPr>
                </w:rPrChange>
              </w:rPr>
              <w:drawing>
                <wp:inline distT="0" distB="0" distL="0" distR="0" wp14:anchorId="217CE468" wp14:editId="484EB756">
                  <wp:extent cx="3871355" cy="2078181"/>
                  <wp:effectExtent l="19050" t="19050" r="1524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95" t="13559" r="16733" b="27119"/>
                          <a:stretch/>
                        </pic:blipFill>
                        <pic:spPr bwMode="auto">
                          <a:xfrm>
                            <a:off x="0" y="0"/>
                            <a:ext cx="3876350" cy="2080862"/>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69647FF9" w14:textId="77777777" w:rsidR="00FB1B6B" w:rsidRPr="006C4628" w:rsidRDefault="00FB1B6B" w:rsidP="00E6040C">
            <w:pPr>
              <w:rPr>
                <w:rFonts w:ascii="Times New Roman" w:hAnsi="Times New Roman" w:cs="Times New Roman"/>
                <w:color w:val="000000"/>
                <w:sz w:val="24"/>
                <w:szCs w:val="24"/>
                <w:lang w:val="es-ES"/>
                <w:rPrChange w:id="634" w:author="chris" w:date="2015-04-19T12:09:00Z">
                  <w:rPr>
                    <w:rFonts w:ascii="Times New Roman" w:hAnsi="Times New Roman" w:cs="Times New Roman"/>
                    <w:color w:val="000000"/>
                    <w:sz w:val="24"/>
                    <w:szCs w:val="24"/>
                  </w:rPr>
                </w:rPrChange>
              </w:rPr>
            </w:pPr>
          </w:p>
          <w:p w14:paraId="4F8E5ED4" w14:textId="77777777" w:rsidR="00D845A3" w:rsidRPr="00F21484" w:rsidRDefault="00D845A3" w:rsidP="00E6040C">
            <w:pPr>
              <w:rPr>
                <w:rFonts w:ascii="Times New Roman" w:hAnsi="Times New Roman" w:cs="Times New Roman"/>
                <w:b/>
                <w:color w:val="000000"/>
                <w:sz w:val="24"/>
                <w:szCs w:val="24"/>
                <w:lang w:val="es-ES"/>
                <w:rPrChange w:id="635" w:author="chris" w:date="2015-04-19T14:11:00Z">
                  <w:rPr>
                    <w:rFonts w:ascii="Times New Roman" w:hAnsi="Times New Roman" w:cs="Times New Roman"/>
                    <w:color w:val="000000"/>
                    <w:sz w:val="24"/>
                    <w:szCs w:val="24"/>
                    <w:u w:val="single"/>
                  </w:rPr>
                </w:rPrChange>
              </w:rPr>
            </w:pPr>
            <w:r w:rsidRPr="00F21484">
              <w:rPr>
                <w:rFonts w:ascii="Times New Roman" w:hAnsi="Times New Roman" w:cs="Times New Roman"/>
                <w:b/>
                <w:color w:val="000000"/>
                <w:sz w:val="24"/>
                <w:szCs w:val="24"/>
                <w:lang w:val="es-ES"/>
                <w:rPrChange w:id="636" w:author="chris" w:date="2015-04-19T14:11:00Z">
                  <w:rPr>
                    <w:rFonts w:ascii="Times New Roman" w:hAnsi="Times New Roman" w:cs="Times New Roman"/>
                    <w:color w:val="000000"/>
                    <w:sz w:val="24"/>
                    <w:szCs w:val="24"/>
                    <w:u w:val="single"/>
                  </w:rPr>
                </w:rPrChange>
              </w:rPr>
              <w:t>Ficha del docente</w:t>
            </w:r>
          </w:p>
          <w:p w14:paraId="38CB08A6" w14:textId="77777777" w:rsidR="00D845A3" w:rsidRPr="006C4628" w:rsidRDefault="00D845A3" w:rsidP="00E6040C">
            <w:pPr>
              <w:rPr>
                <w:rFonts w:ascii="Times New Roman" w:hAnsi="Times New Roman" w:cs="Times New Roman"/>
                <w:color w:val="000000"/>
                <w:sz w:val="24"/>
                <w:szCs w:val="24"/>
                <w:u w:val="single"/>
                <w:lang w:val="es-ES"/>
                <w:rPrChange w:id="637" w:author="chris" w:date="2015-04-19T12:09:00Z">
                  <w:rPr>
                    <w:rFonts w:ascii="Times New Roman" w:hAnsi="Times New Roman" w:cs="Times New Roman"/>
                    <w:color w:val="000000"/>
                    <w:sz w:val="24"/>
                    <w:szCs w:val="24"/>
                    <w:u w:val="single"/>
                  </w:rPr>
                </w:rPrChange>
              </w:rPr>
            </w:pPr>
          </w:p>
          <w:p w14:paraId="66C0D2FC" w14:textId="77777777" w:rsidR="00367A45" w:rsidRPr="006C4628" w:rsidRDefault="00367A45" w:rsidP="00E6040C">
            <w:pPr>
              <w:pStyle w:val="cabecera1"/>
              <w:shd w:val="clear" w:color="auto" w:fill="FFFFFF"/>
              <w:spacing w:before="0" w:beforeAutospacing="0" w:after="0" w:afterAutospacing="0"/>
              <w:rPr>
                <w:rFonts w:ascii="Arial" w:hAnsi="Arial" w:cs="Arial"/>
                <w:b/>
                <w:bCs/>
                <w:sz w:val="24"/>
                <w:szCs w:val="24"/>
                <w:lang w:val="es-ES"/>
                <w:rPrChange w:id="638" w:author="chris" w:date="2015-04-19T12:09:00Z">
                  <w:rPr>
                    <w:rFonts w:ascii="Arial" w:hAnsi="Arial" w:cs="Arial"/>
                    <w:b/>
                    <w:bCs/>
                    <w:sz w:val="24"/>
                    <w:szCs w:val="24"/>
                  </w:rPr>
                </w:rPrChange>
              </w:rPr>
            </w:pPr>
            <w:r w:rsidRPr="006C4628">
              <w:rPr>
                <w:rFonts w:ascii="Arial" w:hAnsi="Arial" w:cs="Arial"/>
                <w:b/>
                <w:bCs/>
                <w:sz w:val="24"/>
                <w:szCs w:val="24"/>
                <w:lang w:val="es-ES"/>
                <w:rPrChange w:id="639" w:author="chris" w:date="2015-04-19T12:09:00Z">
                  <w:rPr>
                    <w:rFonts w:ascii="Arial" w:hAnsi="Arial" w:cs="Arial"/>
                    <w:b/>
                    <w:bCs/>
                    <w:sz w:val="24"/>
                    <w:szCs w:val="24"/>
                  </w:rPr>
                </w:rPrChange>
              </w:rPr>
              <w:lastRenderedPageBreak/>
              <w:t>Objetivo</w:t>
            </w:r>
          </w:p>
          <w:p w14:paraId="0E6AED29" w14:textId="4EB7D331" w:rsidR="00367A45"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640" w:author="chris" w:date="2015-04-19T12:09:00Z">
                  <w:rPr>
                    <w:rFonts w:ascii="Arial" w:hAnsi="Arial" w:cs="Arial"/>
                    <w:sz w:val="24"/>
                    <w:szCs w:val="24"/>
                  </w:rPr>
                </w:rPrChange>
              </w:rPr>
            </w:pPr>
            <w:r w:rsidRPr="006C4628">
              <w:rPr>
                <w:rFonts w:ascii="Arial" w:hAnsi="Arial" w:cs="Arial"/>
                <w:sz w:val="24"/>
                <w:szCs w:val="24"/>
                <w:lang w:val="es-ES"/>
                <w:rPrChange w:id="641" w:author="chris" w:date="2015-04-19T12:09:00Z">
                  <w:rPr>
                    <w:rFonts w:ascii="Arial" w:hAnsi="Arial" w:cs="Arial"/>
                    <w:sz w:val="24"/>
                    <w:szCs w:val="24"/>
                  </w:rPr>
                </w:rPrChange>
              </w:rPr>
              <w:t>El siguiente interactivo permite que el estudiante comprenda las equivalencias del sistema decimal de números naturales.</w:t>
            </w:r>
          </w:p>
          <w:p w14:paraId="7D2DDE55" w14:textId="77777777" w:rsidR="00367A45" w:rsidRPr="006C4628" w:rsidRDefault="00367A45" w:rsidP="00E6040C">
            <w:pPr>
              <w:pStyle w:val="cabecera1"/>
              <w:shd w:val="clear" w:color="auto" w:fill="FFFFFF"/>
              <w:spacing w:before="0" w:beforeAutospacing="0" w:after="0" w:afterAutospacing="0"/>
              <w:rPr>
                <w:rFonts w:ascii="Arial" w:hAnsi="Arial" w:cs="Arial"/>
                <w:b/>
                <w:bCs/>
                <w:sz w:val="24"/>
                <w:szCs w:val="24"/>
                <w:lang w:val="es-ES"/>
                <w:rPrChange w:id="642" w:author="chris" w:date="2015-04-19T12:09:00Z">
                  <w:rPr>
                    <w:rFonts w:ascii="Arial" w:hAnsi="Arial" w:cs="Arial"/>
                    <w:b/>
                    <w:bCs/>
                    <w:sz w:val="24"/>
                    <w:szCs w:val="24"/>
                  </w:rPr>
                </w:rPrChange>
              </w:rPr>
            </w:pPr>
          </w:p>
          <w:p w14:paraId="3718E8AE" w14:textId="77777777" w:rsidR="00367A45" w:rsidRPr="006C4628" w:rsidRDefault="00367A45" w:rsidP="00E6040C">
            <w:pPr>
              <w:pStyle w:val="cabecera1"/>
              <w:shd w:val="clear" w:color="auto" w:fill="FFFFFF"/>
              <w:spacing w:before="0" w:beforeAutospacing="0" w:after="0" w:afterAutospacing="0"/>
              <w:rPr>
                <w:rFonts w:ascii="Arial" w:hAnsi="Arial" w:cs="Arial"/>
                <w:b/>
                <w:bCs/>
                <w:sz w:val="24"/>
                <w:szCs w:val="24"/>
                <w:lang w:val="es-ES"/>
                <w:rPrChange w:id="643" w:author="chris" w:date="2015-04-19T12:09:00Z">
                  <w:rPr>
                    <w:rFonts w:ascii="Arial" w:hAnsi="Arial" w:cs="Arial"/>
                    <w:b/>
                    <w:bCs/>
                    <w:sz w:val="24"/>
                    <w:szCs w:val="24"/>
                  </w:rPr>
                </w:rPrChange>
              </w:rPr>
            </w:pPr>
            <w:r w:rsidRPr="006C4628">
              <w:rPr>
                <w:rFonts w:ascii="Arial" w:hAnsi="Arial" w:cs="Arial"/>
                <w:b/>
                <w:bCs/>
                <w:sz w:val="24"/>
                <w:szCs w:val="24"/>
                <w:lang w:val="es-ES"/>
                <w:rPrChange w:id="644" w:author="chris" w:date="2015-04-19T12:09:00Z">
                  <w:rPr>
                    <w:rFonts w:ascii="Arial" w:hAnsi="Arial" w:cs="Arial"/>
                    <w:b/>
                    <w:bCs/>
                    <w:sz w:val="24"/>
                    <w:szCs w:val="24"/>
                  </w:rPr>
                </w:rPrChange>
              </w:rPr>
              <w:t>Propuesta</w:t>
            </w:r>
          </w:p>
          <w:p w14:paraId="1D4B0A92" w14:textId="4A4184AF" w:rsidR="00367A45" w:rsidRPr="006C4628" w:rsidRDefault="00367A45" w:rsidP="00E6040C">
            <w:pPr>
              <w:pStyle w:val="Normal3"/>
              <w:shd w:val="clear" w:color="auto" w:fill="FFFFFF"/>
              <w:spacing w:before="0" w:beforeAutospacing="0" w:after="0" w:afterAutospacing="0" w:line="270" w:lineRule="atLeast"/>
              <w:rPr>
                <w:rFonts w:ascii="Arial" w:hAnsi="Arial" w:cs="Arial"/>
                <w:b/>
                <w:sz w:val="24"/>
                <w:szCs w:val="24"/>
                <w:lang w:val="es-ES"/>
                <w:rPrChange w:id="645" w:author="chris" w:date="2015-04-19T12:09:00Z">
                  <w:rPr>
                    <w:rFonts w:ascii="Arial" w:hAnsi="Arial" w:cs="Arial"/>
                    <w:b/>
                    <w:sz w:val="24"/>
                    <w:szCs w:val="24"/>
                  </w:rPr>
                </w:rPrChange>
              </w:rPr>
            </w:pPr>
            <w:r w:rsidRPr="006C4628">
              <w:rPr>
                <w:rFonts w:ascii="Arial" w:hAnsi="Arial" w:cs="Arial"/>
                <w:b/>
                <w:sz w:val="24"/>
                <w:szCs w:val="24"/>
                <w:lang w:val="es-ES"/>
                <w:rPrChange w:id="646" w:author="chris" w:date="2015-04-19T12:09:00Z">
                  <w:rPr>
                    <w:rFonts w:ascii="Arial" w:hAnsi="Arial" w:cs="Arial"/>
                    <w:b/>
                    <w:sz w:val="24"/>
                    <w:szCs w:val="24"/>
                  </w:rPr>
                </w:rPrChange>
              </w:rPr>
              <w:t>Antes de la presentación</w:t>
            </w:r>
            <w:ins w:id="647" w:author="chris" w:date="2015-04-18T21:56:00Z">
              <w:r w:rsidR="00224A83" w:rsidRPr="006C4628">
                <w:rPr>
                  <w:rFonts w:ascii="Arial" w:hAnsi="Arial" w:cs="Arial"/>
                  <w:b/>
                  <w:sz w:val="24"/>
                  <w:szCs w:val="24"/>
                  <w:lang w:val="es-ES"/>
                  <w:rPrChange w:id="648" w:author="chris" w:date="2015-04-19T12:09:00Z">
                    <w:rPr>
                      <w:rFonts w:ascii="Arial" w:hAnsi="Arial" w:cs="Arial"/>
                      <w:b/>
                      <w:sz w:val="24"/>
                      <w:szCs w:val="24"/>
                    </w:rPr>
                  </w:rPrChange>
                </w:rPr>
                <w:t>.</w:t>
              </w:r>
            </w:ins>
          </w:p>
          <w:p w14:paraId="51A32A2F" w14:textId="6FF65D4B" w:rsidR="00367A45"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649" w:author="chris" w:date="2015-04-19T12:09:00Z">
                  <w:rPr>
                    <w:rFonts w:ascii="Arial" w:hAnsi="Arial" w:cs="Arial"/>
                    <w:sz w:val="24"/>
                    <w:szCs w:val="24"/>
                  </w:rPr>
                </w:rPrChange>
              </w:rPr>
            </w:pPr>
            <w:r w:rsidRPr="006C4628">
              <w:rPr>
                <w:rFonts w:ascii="Arial" w:hAnsi="Arial" w:cs="Arial"/>
                <w:sz w:val="24"/>
                <w:szCs w:val="24"/>
                <w:lang w:val="es-ES"/>
                <w:rPrChange w:id="650" w:author="chris" w:date="2015-04-19T12:09:00Z">
                  <w:rPr>
                    <w:rFonts w:ascii="Arial" w:hAnsi="Arial" w:cs="Arial"/>
                    <w:sz w:val="24"/>
                    <w:szCs w:val="24"/>
                  </w:rPr>
                </w:rPrChange>
              </w:rPr>
              <w:t>Es importante recordar a los estudiantes, el valor que tiene cada una de las cifras según la posición que ocupa. As</w:t>
            </w:r>
            <w:ins w:id="651" w:author="chris" w:date="2015-04-18T21:56:00Z">
              <w:r w:rsidR="00224A83" w:rsidRPr="006C4628">
                <w:rPr>
                  <w:rFonts w:ascii="Arial" w:hAnsi="Arial" w:cs="Arial"/>
                  <w:sz w:val="24"/>
                  <w:szCs w:val="24"/>
                  <w:lang w:val="es-ES"/>
                  <w:rPrChange w:id="652" w:author="chris" w:date="2015-04-19T12:09:00Z">
                    <w:rPr>
                      <w:rFonts w:ascii="Arial" w:hAnsi="Arial" w:cs="Arial"/>
                      <w:sz w:val="24"/>
                      <w:szCs w:val="24"/>
                    </w:rPr>
                  </w:rPrChange>
                </w:rPr>
                <w:t>i</w:t>
              </w:r>
            </w:ins>
            <w:del w:id="653" w:author="chris" w:date="2015-04-18T21:56:00Z">
              <w:r w:rsidRPr="006C4628" w:rsidDel="00224A83">
                <w:rPr>
                  <w:rFonts w:ascii="Arial" w:hAnsi="Arial" w:cs="Arial"/>
                  <w:sz w:val="24"/>
                  <w:szCs w:val="24"/>
                  <w:lang w:val="es-ES"/>
                  <w:rPrChange w:id="654" w:author="chris" w:date="2015-04-19T12:09:00Z">
                    <w:rPr>
                      <w:rFonts w:ascii="Arial" w:hAnsi="Arial" w:cs="Arial"/>
                      <w:sz w:val="24"/>
                      <w:szCs w:val="24"/>
                    </w:rPr>
                  </w:rPrChange>
                </w:rPr>
                <w:delText xml:space="preserve">í </w:delText>
              </w:r>
            </w:del>
            <w:r w:rsidRPr="006C4628">
              <w:rPr>
                <w:rFonts w:ascii="Arial" w:hAnsi="Arial" w:cs="Arial"/>
                <w:sz w:val="24"/>
                <w:szCs w:val="24"/>
                <w:lang w:val="es-ES"/>
                <w:rPrChange w:id="655" w:author="chris" w:date="2015-04-19T12:09:00Z">
                  <w:rPr>
                    <w:rFonts w:ascii="Arial" w:hAnsi="Arial" w:cs="Arial"/>
                    <w:sz w:val="24"/>
                    <w:szCs w:val="24"/>
                  </w:rPr>
                </w:rPrChange>
              </w:rPr>
              <w:t>mismo, conviene insistir en que en el sistema decimal, entre una unidad y la inmediatamente inferior o la inmediatamente superior, hay una diferencia de valor de 10.</w:t>
            </w:r>
          </w:p>
          <w:p w14:paraId="7B963825" w14:textId="77777777" w:rsidR="00367A45"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656" w:author="chris" w:date="2015-04-19T12:09:00Z">
                  <w:rPr>
                    <w:rFonts w:ascii="Arial" w:hAnsi="Arial" w:cs="Arial"/>
                    <w:sz w:val="24"/>
                    <w:szCs w:val="24"/>
                  </w:rPr>
                </w:rPrChange>
              </w:rPr>
            </w:pPr>
            <w:r w:rsidRPr="006C4628">
              <w:rPr>
                <w:rFonts w:ascii="Arial" w:hAnsi="Arial" w:cs="Arial"/>
                <w:sz w:val="24"/>
                <w:szCs w:val="24"/>
                <w:lang w:val="es-ES"/>
                <w:rPrChange w:id="657" w:author="chris" w:date="2015-04-19T12:09:00Z">
                  <w:rPr>
                    <w:rFonts w:ascii="Arial" w:hAnsi="Arial" w:cs="Arial"/>
                    <w:sz w:val="24"/>
                    <w:szCs w:val="24"/>
                  </w:rPr>
                </w:rPrChange>
              </w:rPr>
              <w:t>El recurso plantea las equivalencias que existen entre las posiciones del sistema decimal y las compara.</w:t>
            </w:r>
          </w:p>
          <w:p w14:paraId="09653033" w14:textId="77777777" w:rsidR="00224A83" w:rsidRPr="006C4628" w:rsidRDefault="00224A83" w:rsidP="00E6040C">
            <w:pPr>
              <w:pStyle w:val="cabecera2"/>
              <w:shd w:val="clear" w:color="auto" w:fill="FFFFFF"/>
              <w:spacing w:before="0" w:beforeAutospacing="0" w:after="0" w:afterAutospacing="0"/>
              <w:rPr>
                <w:ins w:id="658" w:author="chris" w:date="2015-04-18T21:57:00Z"/>
                <w:rFonts w:ascii="Arial" w:hAnsi="Arial" w:cs="Arial"/>
                <w:b/>
                <w:sz w:val="24"/>
                <w:szCs w:val="24"/>
                <w:lang w:val="es-ES"/>
                <w:rPrChange w:id="659" w:author="chris" w:date="2015-04-19T12:09:00Z">
                  <w:rPr>
                    <w:ins w:id="660" w:author="chris" w:date="2015-04-18T21:57:00Z"/>
                    <w:rFonts w:ascii="Arial" w:hAnsi="Arial" w:cs="Arial"/>
                    <w:b/>
                    <w:sz w:val="24"/>
                    <w:szCs w:val="24"/>
                  </w:rPr>
                </w:rPrChange>
              </w:rPr>
            </w:pPr>
          </w:p>
          <w:p w14:paraId="4CF4D2EF" w14:textId="09F6B9EC" w:rsidR="00367A45" w:rsidRPr="006C4628" w:rsidRDefault="00367A45" w:rsidP="00E6040C">
            <w:pPr>
              <w:pStyle w:val="cabecera2"/>
              <w:shd w:val="clear" w:color="auto" w:fill="FFFFFF"/>
              <w:spacing w:before="0" w:beforeAutospacing="0" w:after="0" w:afterAutospacing="0"/>
              <w:rPr>
                <w:rFonts w:ascii="Arial" w:hAnsi="Arial" w:cs="Arial"/>
                <w:b/>
                <w:sz w:val="24"/>
                <w:szCs w:val="24"/>
                <w:lang w:val="es-ES"/>
                <w:rPrChange w:id="661" w:author="chris" w:date="2015-04-19T12:09:00Z">
                  <w:rPr>
                    <w:rFonts w:ascii="Arial" w:hAnsi="Arial" w:cs="Arial"/>
                    <w:b/>
                    <w:sz w:val="24"/>
                    <w:szCs w:val="24"/>
                  </w:rPr>
                </w:rPrChange>
              </w:rPr>
            </w:pPr>
            <w:r w:rsidRPr="006C4628">
              <w:rPr>
                <w:rFonts w:ascii="Arial" w:hAnsi="Arial" w:cs="Arial"/>
                <w:b/>
                <w:sz w:val="24"/>
                <w:szCs w:val="24"/>
                <w:lang w:val="es-ES"/>
                <w:rPrChange w:id="662" w:author="chris" w:date="2015-04-19T12:09:00Z">
                  <w:rPr>
                    <w:rFonts w:ascii="Arial" w:hAnsi="Arial" w:cs="Arial"/>
                    <w:b/>
                    <w:sz w:val="24"/>
                    <w:szCs w:val="24"/>
                  </w:rPr>
                </w:rPrChange>
              </w:rPr>
              <w:t>Durante la presentación</w:t>
            </w:r>
            <w:ins w:id="663" w:author="chris" w:date="2015-04-18T21:57:00Z">
              <w:r w:rsidR="00224A83" w:rsidRPr="006C4628">
                <w:rPr>
                  <w:rFonts w:ascii="Arial" w:hAnsi="Arial" w:cs="Arial"/>
                  <w:b/>
                  <w:sz w:val="24"/>
                  <w:szCs w:val="24"/>
                  <w:lang w:val="es-ES"/>
                  <w:rPrChange w:id="664" w:author="chris" w:date="2015-04-19T12:09:00Z">
                    <w:rPr>
                      <w:rFonts w:ascii="Arial" w:hAnsi="Arial" w:cs="Arial"/>
                      <w:b/>
                      <w:sz w:val="24"/>
                      <w:szCs w:val="24"/>
                    </w:rPr>
                  </w:rPrChange>
                </w:rPr>
                <w:t>.</w:t>
              </w:r>
            </w:ins>
          </w:p>
          <w:p w14:paraId="674CFF73" w14:textId="08BC934E" w:rsidR="00367A45" w:rsidRPr="006C4628" w:rsidRDefault="00367A45" w:rsidP="00E6040C">
            <w:pPr>
              <w:pStyle w:val="Normal3"/>
              <w:shd w:val="clear" w:color="auto" w:fill="FFFFFF"/>
              <w:spacing w:before="0" w:beforeAutospacing="0" w:after="0" w:afterAutospacing="0" w:line="270" w:lineRule="atLeast"/>
              <w:rPr>
                <w:ins w:id="665" w:author="chris" w:date="2015-04-18T21:57:00Z"/>
                <w:rFonts w:ascii="Arial" w:hAnsi="Arial" w:cs="Arial"/>
                <w:sz w:val="24"/>
                <w:szCs w:val="24"/>
                <w:lang w:val="es-ES"/>
                <w:rPrChange w:id="666" w:author="chris" w:date="2015-04-19T12:09:00Z">
                  <w:rPr>
                    <w:ins w:id="667" w:author="chris" w:date="2015-04-18T21:57:00Z"/>
                    <w:rFonts w:ascii="Arial" w:hAnsi="Arial" w:cs="Arial"/>
                    <w:sz w:val="24"/>
                    <w:szCs w:val="24"/>
                  </w:rPr>
                </w:rPrChange>
              </w:rPr>
            </w:pPr>
            <w:r w:rsidRPr="006C4628">
              <w:rPr>
                <w:rFonts w:ascii="Arial" w:hAnsi="Arial" w:cs="Arial"/>
                <w:sz w:val="24"/>
                <w:szCs w:val="24"/>
                <w:lang w:val="es-ES"/>
                <w:rPrChange w:id="668" w:author="chris" w:date="2015-04-19T12:09:00Z">
                  <w:rPr>
                    <w:rFonts w:ascii="Arial" w:hAnsi="Arial" w:cs="Arial"/>
                    <w:sz w:val="24"/>
                    <w:szCs w:val="24"/>
                  </w:rPr>
                </w:rPrChange>
              </w:rPr>
              <w:t xml:space="preserve">Es recomendable leer los ejemplos y explicarlos paso a paso, a fin de asegurar que los </w:t>
            </w:r>
            <w:r w:rsidR="00CF6ADA" w:rsidRPr="006C4628">
              <w:rPr>
                <w:rFonts w:ascii="Arial" w:hAnsi="Arial" w:cs="Arial"/>
                <w:sz w:val="24"/>
                <w:szCs w:val="24"/>
                <w:lang w:val="es-ES"/>
                <w:rPrChange w:id="669" w:author="chris" w:date="2015-04-19T12:09:00Z">
                  <w:rPr>
                    <w:rFonts w:ascii="Arial" w:hAnsi="Arial" w:cs="Arial"/>
                    <w:sz w:val="24"/>
                    <w:szCs w:val="24"/>
                  </w:rPr>
                </w:rPrChange>
              </w:rPr>
              <w:t xml:space="preserve">estudiantes comprendan </w:t>
            </w:r>
            <w:r w:rsidRPr="006C4628">
              <w:rPr>
                <w:rFonts w:ascii="Arial" w:hAnsi="Arial" w:cs="Arial"/>
                <w:sz w:val="24"/>
                <w:szCs w:val="24"/>
                <w:lang w:val="es-ES"/>
                <w:rPrChange w:id="670" w:author="chris" w:date="2015-04-19T12:09:00Z">
                  <w:rPr>
                    <w:rFonts w:ascii="Arial" w:hAnsi="Arial" w:cs="Arial"/>
                    <w:sz w:val="24"/>
                    <w:szCs w:val="24"/>
                  </w:rPr>
                </w:rPrChange>
              </w:rPr>
              <w:t>las equivalencias en el sistema decimal.</w:t>
            </w:r>
          </w:p>
          <w:p w14:paraId="1C498F38" w14:textId="77777777" w:rsidR="00224A83" w:rsidRPr="006C4628" w:rsidRDefault="00224A83" w:rsidP="00E6040C">
            <w:pPr>
              <w:pStyle w:val="Normal3"/>
              <w:shd w:val="clear" w:color="auto" w:fill="FFFFFF"/>
              <w:spacing w:before="0" w:beforeAutospacing="0" w:after="0" w:afterAutospacing="0" w:line="270" w:lineRule="atLeast"/>
              <w:rPr>
                <w:rFonts w:ascii="Arial" w:hAnsi="Arial" w:cs="Arial"/>
                <w:sz w:val="24"/>
                <w:szCs w:val="24"/>
                <w:lang w:val="es-ES"/>
                <w:rPrChange w:id="671" w:author="chris" w:date="2015-04-19T12:09:00Z">
                  <w:rPr>
                    <w:rFonts w:ascii="Arial" w:hAnsi="Arial" w:cs="Arial"/>
                    <w:sz w:val="24"/>
                    <w:szCs w:val="24"/>
                  </w:rPr>
                </w:rPrChange>
              </w:rPr>
            </w:pPr>
          </w:p>
          <w:p w14:paraId="0FF0DCCF" w14:textId="59473859" w:rsidR="00367A45" w:rsidRPr="006C4628" w:rsidRDefault="00367A45" w:rsidP="00E6040C">
            <w:pPr>
              <w:pStyle w:val="cabecera2"/>
              <w:shd w:val="clear" w:color="auto" w:fill="FFFFFF"/>
              <w:spacing w:before="0" w:beforeAutospacing="0" w:after="0" w:afterAutospacing="0"/>
              <w:rPr>
                <w:rFonts w:ascii="Arial" w:hAnsi="Arial" w:cs="Arial"/>
                <w:b/>
                <w:sz w:val="24"/>
                <w:szCs w:val="24"/>
                <w:lang w:val="es-ES"/>
                <w:rPrChange w:id="672" w:author="chris" w:date="2015-04-19T12:09:00Z">
                  <w:rPr>
                    <w:rFonts w:ascii="Arial" w:hAnsi="Arial" w:cs="Arial"/>
                    <w:b/>
                    <w:sz w:val="24"/>
                    <w:szCs w:val="24"/>
                  </w:rPr>
                </w:rPrChange>
              </w:rPr>
            </w:pPr>
            <w:r w:rsidRPr="006C4628">
              <w:rPr>
                <w:rFonts w:ascii="Arial" w:hAnsi="Arial" w:cs="Arial"/>
                <w:b/>
                <w:sz w:val="24"/>
                <w:szCs w:val="24"/>
                <w:lang w:val="es-ES"/>
                <w:rPrChange w:id="673" w:author="chris" w:date="2015-04-19T12:09:00Z">
                  <w:rPr>
                    <w:rFonts w:ascii="Arial" w:hAnsi="Arial" w:cs="Arial"/>
                    <w:b/>
                    <w:sz w:val="24"/>
                    <w:szCs w:val="24"/>
                  </w:rPr>
                </w:rPrChange>
              </w:rPr>
              <w:t>Después de la presentación</w:t>
            </w:r>
            <w:ins w:id="674" w:author="chris" w:date="2015-04-18T21:57:00Z">
              <w:r w:rsidR="00224A83" w:rsidRPr="006C4628">
                <w:rPr>
                  <w:rFonts w:ascii="Arial" w:hAnsi="Arial" w:cs="Arial"/>
                  <w:b/>
                  <w:sz w:val="24"/>
                  <w:szCs w:val="24"/>
                  <w:lang w:val="es-ES"/>
                  <w:rPrChange w:id="675" w:author="chris" w:date="2015-04-19T12:09:00Z">
                    <w:rPr>
                      <w:rFonts w:ascii="Arial" w:hAnsi="Arial" w:cs="Arial"/>
                      <w:b/>
                      <w:sz w:val="24"/>
                      <w:szCs w:val="24"/>
                    </w:rPr>
                  </w:rPrChange>
                </w:rPr>
                <w:t>.</w:t>
              </w:r>
            </w:ins>
          </w:p>
          <w:p w14:paraId="2653B89C" w14:textId="2D3ED916" w:rsidR="00367A45" w:rsidRPr="006C4628" w:rsidRDefault="00CF6ADA" w:rsidP="00E6040C">
            <w:pPr>
              <w:pStyle w:val="Normal3"/>
              <w:shd w:val="clear" w:color="auto" w:fill="FFFFFF"/>
              <w:spacing w:before="0" w:beforeAutospacing="0" w:after="0" w:afterAutospacing="0" w:line="270" w:lineRule="atLeast"/>
              <w:rPr>
                <w:rFonts w:ascii="Arial" w:hAnsi="Arial" w:cs="Arial"/>
                <w:sz w:val="24"/>
                <w:szCs w:val="24"/>
                <w:lang w:val="es-ES"/>
                <w:rPrChange w:id="676" w:author="chris" w:date="2015-04-19T12:09:00Z">
                  <w:rPr>
                    <w:rFonts w:ascii="Arial" w:hAnsi="Arial" w:cs="Arial"/>
                    <w:sz w:val="24"/>
                    <w:szCs w:val="24"/>
                  </w:rPr>
                </w:rPrChange>
              </w:rPr>
            </w:pPr>
            <w:r w:rsidRPr="006C4628">
              <w:rPr>
                <w:rFonts w:ascii="Arial" w:hAnsi="Arial" w:cs="Arial"/>
                <w:sz w:val="24"/>
                <w:szCs w:val="24"/>
                <w:lang w:val="es-ES"/>
                <w:rPrChange w:id="677" w:author="chris" w:date="2015-04-19T12:09:00Z">
                  <w:rPr>
                    <w:rFonts w:ascii="Arial" w:hAnsi="Arial" w:cs="Arial"/>
                    <w:sz w:val="24"/>
                    <w:szCs w:val="24"/>
                  </w:rPr>
                </w:rPrChange>
              </w:rPr>
              <w:t>S</w:t>
            </w:r>
            <w:r w:rsidR="00367A45" w:rsidRPr="006C4628">
              <w:rPr>
                <w:rFonts w:ascii="Arial" w:hAnsi="Arial" w:cs="Arial"/>
                <w:sz w:val="24"/>
                <w:szCs w:val="24"/>
                <w:lang w:val="es-ES"/>
                <w:rPrChange w:id="678" w:author="chris" w:date="2015-04-19T12:09:00Z">
                  <w:rPr>
                    <w:rFonts w:ascii="Arial" w:hAnsi="Arial" w:cs="Arial"/>
                    <w:sz w:val="24"/>
                    <w:szCs w:val="24"/>
                  </w:rPr>
                </w:rPrChange>
              </w:rPr>
              <w:t>e puede realizar una actividad para la que se deberá organizar el grupo en equipos y proceder de la siguiente manera: </w:t>
            </w:r>
          </w:p>
          <w:p w14:paraId="74DDF01E" w14:textId="77777777"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679" w:author="chris" w:date="2015-04-19T12:09:00Z">
                  <w:rPr>
                    <w:rFonts w:ascii="Arial" w:hAnsi="Arial" w:cs="Arial"/>
                    <w:sz w:val="24"/>
                    <w:szCs w:val="24"/>
                  </w:rPr>
                </w:rPrChange>
              </w:rPr>
            </w:pPr>
            <w:r w:rsidRPr="006C4628">
              <w:rPr>
                <w:rFonts w:ascii="Arial" w:hAnsi="Arial" w:cs="Arial"/>
                <w:sz w:val="24"/>
                <w:szCs w:val="24"/>
                <w:lang w:val="es-ES"/>
                <w:rPrChange w:id="680" w:author="chris" w:date="2015-04-19T12:09:00Z">
                  <w:rPr>
                    <w:rFonts w:ascii="Arial" w:hAnsi="Arial" w:cs="Arial"/>
                    <w:sz w:val="24"/>
                    <w:szCs w:val="24"/>
                  </w:rPr>
                </w:rPrChange>
              </w:rPr>
              <w:t>- A cada equipo se le pedirá que prepare cinco tarjetas y que en cada una de ellas escriba una de las siguientes palabras:</w:t>
            </w:r>
          </w:p>
          <w:p w14:paraId="015198A0" w14:textId="22BAAFCA"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681" w:author="chris" w:date="2015-04-19T12:09:00Z">
                  <w:rPr>
                    <w:rFonts w:ascii="Arial" w:hAnsi="Arial" w:cs="Arial"/>
                    <w:sz w:val="24"/>
                    <w:szCs w:val="24"/>
                  </w:rPr>
                </w:rPrChange>
              </w:rPr>
            </w:pPr>
            <w:r w:rsidRPr="006C4628">
              <w:rPr>
                <w:rFonts w:ascii="Arial" w:hAnsi="Arial" w:cs="Arial"/>
                <w:sz w:val="24"/>
                <w:szCs w:val="24"/>
                <w:lang w:val="es-ES"/>
                <w:rPrChange w:id="682" w:author="chris" w:date="2015-04-19T12:09:00Z">
                  <w:rPr>
                    <w:rFonts w:ascii="Arial" w:hAnsi="Arial" w:cs="Arial"/>
                    <w:sz w:val="24"/>
                    <w:szCs w:val="24"/>
                  </w:rPr>
                </w:rPrChange>
              </w:rPr>
              <w:t xml:space="preserve">        * </w:t>
            </w:r>
            <w:r w:rsidR="00367A45" w:rsidRPr="006C4628">
              <w:rPr>
                <w:rFonts w:ascii="Arial" w:hAnsi="Arial" w:cs="Arial"/>
                <w:sz w:val="24"/>
                <w:szCs w:val="24"/>
                <w:lang w:val="es-ES"/>
                <w:rPrChange w:id="683" w:author="chris" w:date="2015-04-19T12:09:00Z">
                  <w:rPr>
                    <w:rFonts w:ascii="Arial" w:hAnsi="Arial" w:cs="Arial"/>
                    <w:sz w:val="24"/>
                    <w:szCs w:val="24"/>
                  </w:rPr>
                </w:rPrChange>
              </w:rPr>
              <w:t>millones</w:t>
            </w:r>
          </w:p>
          <w:p w14:paraId="3258F0FE" w14:textId="4CA64BE7"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684" w:author="chris" w:date="2015-04-19T12:09:00Z">
                  <w:rPr>
                    <w:rFonts w:ascii="Arial" w:hAnsi="Arial" w:cs="Arial"/>
                    <w:sz w:val="24"/>
                    <w:szCs w:val="24"/>
                  </w:rPr>
                </w:rPrChange>
              </w:rPr>
            </w:pPr>
            <w:r w:rsidRPr="006C4628">
              <w:rPr>
                <w:rFonts w:ascii="Arial" w:hAnsi="Arial" w:cs="Arial"/>
                <w:sz w:val="24"/>
                <w:szCs w:val="24"/>
                <w:lang w:val="es-ES"/>
                <w:rPrChange w:id="685" w:author="chris" w:date="2015-04-19T12:09:00Z">
                  <w:rPr>
                    <w:rFonts w:ascii="Arial" w:hAnsi="Arial" w:cs="Arial"/>
                    <w:sz w:val="24"/>
                    <w:szCs w:val="24"/>
                  </w:rPr>
                </w:rPrChange>
              </w:rPr>
              <w:t xml:space="preserve">        *</w:t>
            </w:r>
            <w:r w:rsidR="00367A45" w:rsidRPr="006C4628">
              <w:rPr>
                <w:rFonts w:ascii="Arial" w:hAnsi="Arial" w:cs="Arial"/>
                <w:sz w:val="24"/>
                <w:szCs w:val="24"/>
                <w:lang w:val="es-ES"/>
                <w:rPrChange w:id="686" w:author="chris" w:date="2015-04-19T12:09:00Z">
                  <w:rPr>
                    <w:rFonts w:ascii="Arial" w:hAnsi="Arial" w:cs="Arial"/>
                    <w:sz w:val="24"/>
                    <w:szCs w:val="24"/>
                  </w:rPr>
                </w:rPrChange>
              </w:rPr>
              <w:t xml:space="preserve"> mil</w:t>
            </w:r>
          </w:p>
          <w:p w14:paraId="192202F7" w14:textId="18CCB2D4"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687" w:author="chris" w:date="2015-04-19T12:09:00Z">
                  <w:rPr>
                    <w:rFonts w:ascii="Arial" w:hAnsi="Arial" w:cs="Arial"/>
                    <w:sz w:val="24"/>
                    <w:szCs w:val="24"/>
                  </w:rPr>
                </w:rPrChange>
              </w:rPr>
            </w:pPr>
            <w:r w:rsidRPr="006C4628">
              <w:rPr>
                <w:rFonts w:ascii="Arial" w:hAnsi="Arial" w:cs="Arial"/>
                <w:sz w:val="24"/>
                <w:szCs w:val="24"/>
                <w:lang w:val="es-ES"/>
                <w:rPrChange w:id="688" w:author="chris" w:date="2015-04-19T12:09:00Z">
                  <w:rPr>
                    <w:rFonts w:ascii="Arial" w:hAnsi="Arial" w:cs="Arial"/>
                    <w:sz w:val="24"/>
                    <w:szCs w:val="24"/>
                  </w:rPr>
                </w:rPrChange>
              </w:rPr>
              <w:t xml:space="preserve">        * </w:t>
            </w:r>
            <w:r w:rsidR="00367A45" w:rsidRPr="006C4628">
              <w:rPr>
                <w:rFonts w:ascii="Arial" w:hAnsi="Arial" w:cs="Arial"/>
                <w:sz w:val="24"/>
                <w:szCs w:val="24"/>
                <w:lang w:val="es-ES"/>
                <w:rPrChange w:id="689" w:author="chris" w:date="2015-04-19T12:09:00Z">
                  <w:rPr>
                    <w:rFonts w:ascii="Arial" w:hAnsi="Arial" w:cs="Arial"/>
                    <w:sz w:val="24"/>
                    <w:szCs w:val="24"/>
                  </w:rPr>
                </w:rPrChange>
              </w:rPr>
              <w:t>seis</w:t>
            </w:r>
          </w:p>
          <w:p w14:paraId="48D86FAC" w14:textId="33916C89"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690" w:author="chris" w:date="2015-04-19T12:09:00Z">
                  <w:rPr>
                    <w:rFonts w:ascii="Arial" w:hAnsi="Arial" w:cs="Arial"/>
                    <w:sz w:val="24"/>
                    <w:szCs w:val="24"/>
                  </w:rPr>
                </w:rPrChange>
              </w:rPr>
            </w:pPr>
            <w:r w:rsidRPr="006C4628">
              <w:rPr>
                <w:rFonts w:ascii="Arial" w:hAnsi="Arial" w:cs="Arial"/>
                <w:sz w:val="24"/>
                <w:szCs w:val="24"/>
                <w:lang w:val="es-ES"/>
                <w:rPrChange w:id="691" w:author="chris" w:date="2015-04-19T12:09:00Z">
                  <w:rPr>
                    <w:rFonts w:ascii="Arial" w:hAnsi="Arial" w:cs="Arial"/>
                    <w:sz w:val="24"/>
                    <w:szCs w:val="24"/>
                  </w:rPr>
                </w:rPrChange>
              </w:rPr>
              <w:t xml:space="preserve">        * </w:t>
            </w:r>
            <w:r w:rsidR="00367A45" w:rsidRPr="006C4628">
              <w:rPr>
                <w:rFonts w:ascii="Arial" w:hAnsi="Arial" w:cs="Arial"/>
                <w:sz w:val="24"/>
                <w:szCs w:val="24"/>
                <w:lang w:val="es-ES"/>
                <w:rPrChange w:id="692" w:author="chris" w:date="2015-04-19T12:09:00Z">
                  <w:rPr>
                    <w:rFonts w:ascii="Arial" w:hAnsi="Arial" w:cs="Arial"/>
                    <w:sz w:val="24"/>
                    <w:szCs w:val="24"/>
                  </w:rPr>
                </w:rPrChange>
              </w:rPr>
              <w:t>tres</w:t>
            </w:r>
          </w:p>
          <w:p w14:paraId="3240E294" w14:textId="66D0BB50"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693" w:author="chris" w:date="2015-04-19T12:09:00Z">
                  <w:rPr>
                    <w:rFonts w:ascii="Arial" w:hAnsi="Arial" w:cs="Arial"/>
                    <w:sz w:val="24"/>
                    <w:szCs w:val="24"/>
                  </w:rPr>
                </w:rPrChange>
              </w:rPr>
            </w:pPr>
            <w:r w:rsidRPr="006C4628">
              <w:rPr>
                <w:rFonts w:ascii="Arial" w:hAnsi="Arial" w:cs="Arial"/>
                <w:sz w:val="24"/>
                <w:szCs w:val="24"/>
                <w:lang w:val="es-ES"/>
                <w:rPrChange w:id="694" w:author="chris" w:date="2015-04-19T12:09:00Z">
                  <w:rPr>
                    <w:rFonts w:ascii="Arial" w:hAnsi="Arial" w:cs="Arial"/>
                    <w:sz w:val="24"/>
                    <w:szCs w:val="24"/>
                  </w:rPr>
                </w:rPrChange>
              </w:rPr>
              <w:t xml:space="preserve">        * </w:t>
            </w:r>
            <w:r w:rsidR="00367A45" w:rsidRPr="006C4628">
              <w:rPr>
                <w:rFonts w:ascii="Arial" w:hAnsi="Arial" w:cs="Arial"/>
                <w:sz w:val="24"/>
                <w:szCs w:val="24"/>
                <w:lang w:val="es-ES"/>
                <w:rPrChange w:id="695" w:author="chris" w:date="2015-04-19T12:09:00Z">
                  <w:rPr>
                    <w:rFonts w:ascii="Arial" w:hAnsi="Arial" w:cs="Arial"/>
                    <w:sz w:val="24"/>
                    <w:szCs w:val="24"/>
                  </w:rPr>
                </w:rPrChange>
              </w:rPr>
              <w:t>ocho</w:t>
            </w:r>
          </w:p>
          <w:p w14:paraId="7E4115B0" w14:textId="0318B8E7"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696" w:author="chris" w:date="2015-04-19T12:09:00Z">
                  <w:rPr>
                    <w:rFonts w:ascii="Arial" w:hAnsi="Arial" w:cs="Arial"/>
                    <w:sz w:val="24"/>
                    <w:szCs w:val="24"/>
                  </w:rPr>
                </w:rPrChange>
              </w:rPr>
            </w:pPr>
            <w:r w:rsidRPr="006C4628">
              <w:rPr>
                <w:rFonts w:ascii="Arial" w:hAnsi="Arial" w:cs="Arial"/>
                <w:sz w:val="24"/>
                <w:szCs w:val="24"/>
                <w:lang w:val="es-ES"/>
                <w:rPrChange w:id="697" w:author="chris" w:date="2015-04-19T12:09:00Z">
                  <w:rPr>
                    <w:rFonts w:ascii="Arial" w:hAnsi="Arial" w:cs="Arial"/>
                    <w:sz w:val="24"/>
                    <w:szCs w:val="24"/>
                  </w:rPr>
                </w:rPrChange>
              </w:rPr>
              <w:t>- Deben encontrar todos los números que se puedan obtener combinando las cinco tarjetas y ano</w:t>
            </w:r>
            <w:r w:rsidR="00927B35" w:rsidRPr="006C4628">
              <w:rPr>
                <w:rFonts w:ascii="Arial" w:hAnsi="Arial" w:cs="Arial"/>
                <w:sz w:val="24"/>
                <w:szCs w:val="24"/>
                <w:lang w:val="es-ES"/>
                <w:rPrChange w:id="698" w:author="chris" w:date="2015-04-19T12:09:00Z">
                  <w:rPr>
                    <w:rFonts w:ascii="Arial" w:hAnsi="Arial" w:cs="Arial"/>
                    <w:sz w:val="24"/>
                    <w:szCs w:val="24"/>
                  </w:rPr>
                </w:rPrChange>
              </w:rPr>
              <w:t xml:space="preserve">tarlos en una libreta escribiéndolos </w:t>
            </w:r>
            <w:r w:rsidRPr="006C4628">
              <w:rPr>
                <w:rFonts w:ascii="Arial" w:hAnsi="Arial" w:cs="Arial"/>
                <w:sz w:val="24"/>
                <w:szCs w:val="24"/>
                <w:lang w:val="es-ES"/>
                <w:rPrChange w:id="699" w:author="chris" w:date="2015-04-19T12:09:00Z">
                  <w:rPr>
                    <w:rFonts w:ascii="Arial" w:hAnsi="Arial" w:cs="Arial"/>
                    <w:sz w:val="24"/>
                    <w:szCs w:val="24"/>
                  </w:rPr>
                </w:rPrChange>
              </w:rPr>
              <w:t>con</w:t>
            </w:r>
            <w:r w:rsidR="00927B35" w:rsidRPr="006C4628">
              <w:rPr>
                <w:rFonts w:ascii="Arial" w:hAnsi="Arial" w:cs="Arial"/>
                <w:sz w:val="24"/>
                <w:szCs w:val="24"/>
                <w:lang w:val="es-ES"/>
                <w:rPrChange w:id="700" w:author="chris" w:date="2015-04-19T12:09:00Z">
                  <w:rPr>
                    <w:rFonts w:ascii="Arial" w:hAnsi="Arial" w:cs="Arial"/>
                    <w:sz w:val="24"/>
                    <w:szCs w:val="24"/>
                  </w:rPr>
                </w:rPrChange>
              </w:rPr>
              <w:t xml:space="preserve"> </w:t>
            </w:r>
            <w:r w:rsidRPr="006C4628">
              <w:rPr>
                <w:rFonts w:ascii="Arial" w:hAnsi="Arial" w:cs="Arial"/>
                <w:sz w:val="24"/>
                <w:szCs w:val="24"/>
                <w:lang w:val="es-ES"/>
                <w:rPrChange w:id="701" w:author="chris" w:date="2015-04-19T12:09:00Z">
                  <w:rPr>
                    <w:rFonts w:ascii="Arial" w:hAnsi="Arial" w:cs="Arial"/>
                    <w:sz w:val="24"/>
                    <w:szCs w:val="24"/>
                  </w:rPr>
                </w:rPrChange>
              </w:rPr>
              <w:t xml:space="preserve">cifras </w:t>
            </w:r>
            <w:r w:rsidR="00927B35" w:rsidRPr="006C4628">
              <w:rPr>
                <w:rFonts w:ascii="Arial" w:hAnsi="Arial" w:cs="Arial"/>
                <w:sz w:val="24"/>
                <w:szCs w:val="24"/>
                <w:lang w:val="es-ES"/>
                <w:rPrChange w:id="702" w:author="chris" w:date="2015-04-19T12:09:00Z">
                  <w:rPr>
                    <w:rFonts w:ascii="Arial" w:hAnsi="Arial" w:cs="Arial"/>
                    <w:sz w:val="24"/>
                    <w:szCs w:val="24"/>
                  </w:rPr>
                </w:rPrChange>
              </w:rPr>
              <w:t xml:space="preserve">y su descomposición correspondiente. </w:t>
            </w:r>
          </w:p>
          <w:p w14:paraId="667A1DC7" w14:textId="77777777" w:rsidR="00927B35" w:rsidRPr="006C4628" w:rsidRDefault="00927B35" w:rsidP="00E6040C">
            <w:pPr>
              <w:pStyle w:val="tab1"/>
              <w:shd w:val="clear" w:color="auto" w:fill="FFFFFF"/>
              <w:spacing w:before="0" w:beforeAutospacing="0" w:after="0" w:afterAutospacing="0" w:line="270" w:lineRule="atLeast"/>
              <w:rPr>
                <w:rFonts w:ascii="Arial" w:hAnsi="Arial" w:cs="Arial"/>
                <w:sz w:val="24"/>
                <w:szCs w:val="24"/>
                <w:lang w:val="es-ES"/>
                <w:rPrChange w:id="703" w:author="chris" w:date="2015-04-19T12:09:00Z">
                  <w:rPr>
                    <w:rFonts w:ascii="Arial" w:hAnsi="Arial" w:cs="Arial"/>
                    <w:sz w:val="24"/>
                    <w:szCs w:val="24"/>
                  </w:rPr>
                </w:rPrChange>
              </w:rPr>
            </w:pPr>
          </w:p>
          <w:p w14:paraId="21E9FD8C" w14:textId="77777777"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704" w:author="chris" w:date="2015-04-19T12:09:00Z">
                  <w:rPr>
                    <w:rFonts w:ascii="Arial" w:hAnsi="Arial" w:cs="Arial"/>
                    <w:sz w:val="24"/>
                    <w:szCs w:val="24"/>
                  </w:rPr>
                </w:rPrChange>
              </w:rPr>
            </w:pPr>
            <w:r w:rsidRPr="006C4628">
              <w:rPr>
                <w:rFonts w:ascii="Arial" w:hAnsi="Arial" w:cs="Arial"/>
                <w:sz w:val="24"/>
                <w:szCs w:val="24"/>
                <w:lang w:val="es-ES"/>
                <w:rPrChange w:id="705" w:author="chris" w:date="2015-04-19T12:09:00Z">
                  <w:rPr>
                    <w:rFonts w:ascii="Arial" w:hAnsi="Arial" w:cs="Arial"/>
                    <w:sz w:val="24"/>
                    <w:szCs w:val="24"/>
                  </w:rPr>
                </w:rPrChange>
              </w:rPr>
              <w:t>- Los equipos empezarán a explorar las diferentes maneras en que pueden combinarse las tarjetas para escribir números que tengan sentido, como por ejemplo:</w:t>
            </w:r>
          </w:p>
          <w:p w14:paraId="28B09A09" w14:textId="41D16F17" w:rsidR="00367A4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706" w:author="chris" w:date="2015-04-19T12:09:00Z">
                  <w:rPr>
                    <w:rFonts w:ascii="Arial" w:hAnsi="Arial" w:cs="Arial"/>
                    <w:sz w:val="24"/>
                    <w:szCs w:val="24"/>
                  </w:rPr>
                </w:rPrChange>
              </w:rPr>
            </w:pPr>
            <w:r w:rsidRPr="006C4628">
              <w:rPr>
                <w:rFonts w:ascii="Arial" w:hAnsi="Arial" w:cs="Arial"/>
                <w:sz w:val="24"/>
                <w:szCs w:val="24"/>
                <w:lang w:val="es-ES"/>
                <w:rPrChange w:id="707" w:author="chris" w:date="2015-04-19T12:09:00Z">
                  <w:rPr>
                    <w:rFonts w:ascii="Arial" w:hAnsi="Arial" w:cs="Arial"/>
                    <w:sz w:val="24"/>
                    <w:szCs w:val="24"/>
                  </w:rPr>
                </w:rPrChange>
              </w:rPr>
              <w:t xml:space="preserve">          </w:t>
            </w:r>
            <w:r w:rsidR="00367A45" w:rsidRPr="006C4628">
              <w:rPr>
                <w:rFonts w:ascii="Arial" w:hAnsi="Arial" w:cs="Arial"/>
                <w:sz w:val="24"/>
                <w:szCs w:val="24"/>
                <w:lang w:val="es-ES"/>
                <w:rPrChange w:id="708" w:author="chris" w:date="2015-04-19T12:09:00Z">
                  <w:rPr>
                    <w:rFonts w:ascii="Arial" w:hAnsi="Arial" w:cs="Arial"/>
                    <w:sz w:val="24"/>
                    <w:szCs w:val="24"/>
                  </w:rPr>
                </w:rPrChange>
              </w:rPr>
              <w:t>Seis millones tres mil ocho = 6</w:t>
            </w:r>
            <w:r w:rsidR="0047669A" w:rsidRPr="006C4628">
              <w:rPr>
                <w:rFonts w:ascii="Arial" w:hAnsi="Arial" w:cs="Arial"/>
                <w:sz w:val="24"/>
                <w:szCs w:val="24"/>
                <w:lang w:val="es-ES"/>
                <w:rPrChange w:id="709" w:author="chris" w:date="2015-04-19T12:09:00Z">
                  <w:rPr>
                    <w:rFonts w:ascii="Arial" w:hAnsi="Arial" w:cs="Arial"/>
                    <w:sz w:val="24"/>
                    <w:szCs w:val="24"/>
                  </w:rPr>
                </w:rPrChange>
              </w:rPr>
              <w:t xml:space="preserve"> 003 </w:t>
            </w:r>
            <w:r w:rsidR="00367A45" w:rsidRPr="006C4628">
              <w:rPr>
                <w:rFonts w:ascii="Arial" w:hAnsi="Arial" w:cs="Arial"/>
                <w:sz w:val="24"/>
                <w:szCs w:val="24"/>
                <w:lang w:val="es-ES"/>
                <w:rPrChange w:id="710" w:author="chris" w:date="2015-04-19T12:09:00Z">
                  <w:rPr>
                    <w:rFonts w:ascii="Arial" w:hAnsi="Arial" w:cs="Arial"/>
                    <w:sz w:val="24"/>
                    <w:szCs w:val="24"/>
                  </w:rPr>
                </w:rPrChange>
              </w:rPr>
              <w:t>008</w:t>
            </w:r>
          </w:p>
          <w:p w14:paraId="13079821" w14:textId="77777777" w:rsidR="00927B35" w:rsidRPr="006C4628" w:rsidRDefault="00927B35" w:rsidP="00E6040C">
            <w:pPr>
              <w:pStyle w:val="tab2"/>
              <w:shd w:val="clear" w:color="auto" w:fill="FFFFFF"/>
              <w:spacing w:before="0" w:beforeAutospacing="0" w:after="0" w:afterAutospacing="0" w:line="270" w:lineRule="atLeast"/>
              <w:rPr>
                <w:rFonts w:ascii="Arial" w:hAnsi="Arial" w:cs="Arial"/>
                <w:sz w:val="24"/>
                <w:szCs w:val="24"/>
                <w:lang w:val="es-ES"/>
                <w:rPrChange w:id="711" w:author="chris" w:date="2015-04-19T12:09:00Z">
                  <w:rPr>
                    <w:rFonts w:ascii="Arial" w:hAnsi="Arial" w:cs="Arial"/>
                    <w:sz w:val="24"/>
                    <w:szCs w:val="24"/>
                  </w:rPr>
                </w:rPrChange>
              </w:rPr>
            </w:pPr>
          </w:p>
          <w:p w14:paraId="3F66DE8C" w14:textId="77777777" w:rsidR="00DF58BC"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712" w:author="chris" w:date="2015-04-19T12:09:00Z">
                  <w:rPr>
                    <w:rFonts w:ascii="Arial" w:hAnsi="Arial" w:cs="Arial"/>
                    <w:sz w:val="24"/>
                    <w:szCs w:val="24"/>
                  </w:rPr>
                </w:rPrChange>
              </w:rPr>
            </w:pPr>
            <w:r w:rsidRPr="006C4628">
              <w:rPr>
                <w:rFonts w:ascii="Arial" w:hAnsi="Arial" w:cs="Arial"/>
                <w:sz w:val="24"/>
                <w:szCs w:val="24"/>
                <w:lang w:val="es-ES"/>
                <w:rPrChange w:id="713" w:author="chris" w:date="2015-04-19T12:09:00Z">
                  <w:rPr>
                    <w:rFonts w:ascii="Arial" w:hAnsi="Arial" w:cs="Arial"/>
                    <w:sz w:val="24"/>
                    <w:szCs w:val="24"/>
                  </w:rPr>
                </w:rPrChange>
              </w:rPr>
              <w:t>Es probable que alguno de los equipos no encuentre todos los números que se pueden es</w:t>
            </w:r>
            <w:r w:rsidR="00DF58BC" w:rsidRPr="006C4628">
              <w:rPr>
                <w:rFonts w:ascii="Arial" w:hAnsi="Arial" w:cs="Arial"/>
                <w:sz w:val="24"/>
                <w:szCs w:val="24"/>
                <w:lang w:val="es-ES"/>
                <w:rPrChange w:id="714" w:author="chris" w:date="2015-04-19T12:09:00Z">
                  <w:rPr>
                    <w:rFonts w:ascii="Arial" w:hAnsi="Arial" w:cs="Arial"/>
                    <w:sz w:val="24"/>
                    <w:szCs w:val="24"/>
                  </w:rPr>
                </w:rPrChange>
              </w:rPr>
              <w:t xml:space="preserve">cribir con estas cinco palabras. Se recomienda </w:t>
            </w:r>
            <w:r w:rsidRPr="006C4628">
              <w:rPr>
                <w:rFonts w:ascii="Arial" w:hAnsi="Arial" w:cs="Arial"/>
                <w:sz w:val="24"/>
                <w:szCs w:val="24"/>
                <w:lang w:val="es-ES"/>
                <w:rPrChange w:id="715" w:author="chris" w:date="2015-04-19T12:09:00Z">
                  <w:rPr>
                    <w:rFonts w:ascii="Arial" w:hAnsi="Arial" w:cs="Arial"/>
                    <w:sz w:val="24"/>
                    <w:szCs w:val="24"/>
                  </w:rPr>
                </w:rPrChange>
              </w:rPr>
              <w:t xml:space="preserve">promover una competición, para ver qué equipos encuentran una mayor cantidad de números distintos. </w:t>
            </w:r>
          </w:p>
          <w:p w14:paraId="56942235" w14:textId="77777777" w:rsidR="00DF58BC" w:rsidRPr="006C4628" w:rsidRDefault="00DF58BC" w:rsidP="00E6040C">
            <w:pPr>
              <w:pStyle w:val="Normal3"/>
              <w:shd w:val="clear" w:color="auto" w:fill="FFFFFF"/>
              <w:spacing w:before="0" w:beforeAutospacing="0" w:after="0" w:afterAutospacing="0" w:line="270" w:lineRule="atLeast"/>
              <w:rPr>
                <w:rFonts w:ascii="Arial" w:hAnsi="Arial" w:cs="Arial"/>
                <w:sz w:val="24"/>
                <w:szCs w:val="24"/>
                <w:lang w:val="es-ES"/>
                <w:rPrChange w:id="716" w:author="chris" w:date="2015-04-19T12:09:00Z">
                  <w:rPr>
                    <w:rFonts w:ascii="Arial" w:hAnsi="Arial" w:cs="Arial"/>
                    <w:sz w:val="24"/>
                    <w:szCs w:val="24"/>
                  </w:rPr>
                </w:rPrChange>
              </w:rPr>
            </w:pPr>
          </w:p>
          <w:p w14:paraId="79F06D13" w14:textId="77777777" w:rsidR="00DF58BC"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717" w:author="chris" w:date="2015-04-19T12:09:00Z">
                  <w:rPr>
                    <w:rFonts w:ascii="Arial" w:hAnsi="Arial" w:cs="Arial"/>
                    <w:sz w:val="24"/>
                    <w:szCs w:val="24"/>
                  </w:rPr>
                </w:rPrChange>
              </w:rPr>
            </w:pPr>
            <w:r w:rsidRPr="006C4628">
              <w:rPr>
                <w:rFonts w:ascii="Arial" w:hAnsi="Arial" w:cs="Arial"/>
                <w:sz w:val="24"/>
                <w:szCs w:val="24"/>
                <w:lang w:val="es-ES"/>
                <w:rPrChange w:id="718" w:author="chris" w:date="2015-04-19T12:09:00Z">
                  <w:rPr>
                    <w:rFonts w:ascii="Arial" w:hAnsi="Arial" w:cs="Arial"/>
                    <w:sz w:val="24"/>
                    <w:szCs w:val="24"/>
                  </w:rPr>
                </w:rPrChange>
              </w:rPr>
              <w:t>Esta actividad permit</w:t>
            </w:r>
            <w:r w:rsidR="00DF58BC" w:rsidRPr="006C4628">
              <w:rPr>
                <w:rFonts w:ascii="Arial" w:hAnsi="Arial" w:cs="Arial"/>
                <w:sz w:val="24"/>
                <w:szCs w:val="24"/>
                <w:lang w:val="es-ES"/>
                <w:rPrChange w:id="719" w:author="chris" w:date="2015-04-19T12:09:00Z">
                  <w:rPr>
                    <w:rFonts w:ascii="Arial" w:hAnsi="Arial" w:cs="Arial"/>
                    <w:sz w:val="24"/>
                    <w:szCs w:val="24"/>
                  </w:rPr>
                </w:rPrChange>
              </w:rPr>
              <w:t>e</w:t>
            </w:r>
            <w:r w:rsidRPr="006C4628">
              <w:rPr>
                <w:rFonts w:ascii="Arial" w:hAnsi="Arial" w:cs="Arial"/>
                <w:sz w:val="24"/>
                <w:szCs w:val="24"/>
                <w:lang w:val="es-ES"/>
                <w:rPrChange w:id="720" w:author="chris" w:date="2015-04-19T12:09:00Z">
                  <w:rPr>
                    <w:rFonts w:ascii="Arial" w:hAnsi="Arial" w:cs="Arial"/>
                    <w:sz w:val="24"/>
                    <w:szCs w:val="24"/>
                  </w:rPr>
                </w:rPrChange>
              </w:rPr>
              <w:t xml:space="preserve"> que los alumnos exploren, trabajen y validen ante sus compañeros la </w:t>
            </w:r>
            <w:r w:rsidR="00DF58BC" w:rsidRPr="006C4628">
              <w:rPr>
                <w:rFonts w:ascii="Arial" w:hAnsi="Arial" w:cs="Arial"/>
                <w:sz w:val="24"/>
                <w:szCs w:val="24"/>
                <w:lang w:val="es-ES"/>
                <w:rPrChange w:id="721" w:author="chris" w:date="2015-04-19T12:09:00Z">
                  <w:rPr>
                    <w:rFonts w:ascii="Arial" w:hAnsi="Arial" w:cs="Arial"/>
                    <w:sz w:val="24"/>
                    <w:szCs w:val="24"/>
                  </w:rPr>
                </w:rPrChange>
              </w:rPr>
              <w:t xml:space="preserve">descomposición de números naturales. </w:t>
            </w:r>
          </w:p>
          <w:p w14:paraId="1A120B43" w14:textId="179565E5" w:rsidR="00367A45"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722" w:author="chris" w:date="2015-04-19T12:09:00Z">
                  <w:rPr>
                    <w:rFonts w:ascii="Arial" w:hAnsi="Arial" w:cs="Arial"/>
                    <w:sz w:val="24"/>
                    <w:szCs w:val="24"/>
                  </w:rPr>
                </w:rPrChange>
              </w:rPr>
            </w:pPr>
            <w:r w:rsidRPr="006C4628">
              <w:rPr>
                <w:rFonts w:ascii="Arial" w:hAnsi="Arial" w:cs="Arial"/>
                <w:sz w:val="24"/>
                <w:szCs w:val="24"/>
                <w:lang w:val="es-ES"/>
                <w:rPrChange w:id="723" w:author="chris" w:date="2015-04-19T12:09:00Z">
                  <w:rPr>
                    <w:rFonts w:ascii="Arial" w:hAnsi="Arial" w:cs="Arial"/>
                    <w:sz w:val="24"/>
                    <w:szCs w:val="24"/>
                  </w:rPr>
                </w:rPrChange>
              </w:rPr>
              <w:lastRenderedPageBreak/>
              <w:t>.</w:t>
            </w:r>
          </w:p>
          <w:p w14:paraId="4146C176" w14:textId="17B64F55"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724" w:author="chris" w:date="2015-04-19T12:09:00Z">
                  <w:rPr>
                    <w:rFonts w:ascii="Arial" w:hAnsi="Arial" w:cs="Arial"/>
                    <w:sz w:val="24"/>
                    <w:szCs w:val="24"/>
                  </w:rPr>
                </w:rPrChange>
              </w:rPr>
            </w:pPr>
            <w:r w:rsidRPr="006C4628">
              <w:rPr>
                <w:rFonts w:ascii="Arial" w:hAnsi="Arial" w:cs="Arial"/>
                <w:sz w:val="24"/>
                <w:szCs w:val="24"/>
                <w:lang w:val="es-ES"/>
                <w:rPrChange w:id="725" w:author="chris" w:date="2015-04-19T12:09:00Z">
                  <w:rPr>
                    <w:rFonts w:ascii="Arial" w:hAnsi="Arial" w:cs="Arial"/>
                    <w:sz w:val="24"/>
                    <w:szCs w:val="24"/>
                  </w:rPr>
                </w:rPrChange>
              </w:rPr>
              <w:t xml:space="preserve">- Después, los representantes de cada equipo escribirán en </w:t>
            </w:r>
            <w:r w:rsidR="00DF58BC" w:rsidRPr="006C4628">
              <w:rPr>
                <w:rFonts w:ascii="Arial" w:hAnsi="Arial" w:cs="Arial"/>
                <w:sz w:val="24"/>
                <w:szCs w:val="24"/>
                <w:lang w:val="es-ES"/>
                <w:rPrChange w:id="726" w:author="chris" w:date="2015-04-19T12:09:00Z">
                  <w:rPr>
                    <w:rFonts w:ascii="Arial" w:hAnsi="Arial" w:cs="Arial"/>
                    <w:sz w:val="24"/>
                    <w:szCs w:val="24"/>
                  </w:rPr>
                </w:rPrChange>
              </w:rPr>
              <w:t xml:space="preserve">el tablero </w:t>
            </w:r>
            <w:r w:rsidRPr="006C4628">
              <w:rPr>
                <w:rFonts w:ascii="Arial" w:hAnsi="Arial" w:cs="Arial"/>
                <w:sz w:val="24"/>
                <w:szCs w:val="24"/>
                <w:lang w:val="es-ES"/>
                <w:rPrChange w:id="727" w:author="chris" w:date="2015-04-19T12:09:00Z">
                  <w:rPr>
                    <w:rFonts w:ascii="Arial" w:hAnsi="Arial" w:cs="Arial"/>
                    <w:sz w:val="24"/>
                    <w:szCs w:val="24"/>
                  </w:rPr>
                </w:rPrChange>
              </w:rPr>
              <w:t>(con cifras) los números hallados.</w:t>
            </w:r>
          </w:p>
          <w:p w14:paraId="480E2D52" w14:textId="77777777" w:rsidR="00DF58BC" w:rsidRPr="006C4628" w:rsidRDefault="00DF58BC" w:rsidP="00E6040C">
            <w:pPr>
              <w:pStyle w:val="tab1"/>
              <w:shd w:val="clear" w:color="auto" w:fill="FFFFFF"/>
              <w:spacing w:before="0" w:beforeAutospacing="0" w:after="0" w:afterAutospacing="0" w:line="270" w:lineRule="atLeast"/>
              <w:rPr>
                <w:rFonts w:ascii="Arial" w:hAnsi="Arial" w:cs="Arial"/>
                <w:sz w:val="24"/>
                <w:szCs w:val="24"/>
                <w:lang w:val="es-ES"/>
                <w:rPrChange w:id="728" w:author="chris" w:date="2015-04-19T12:09:00Z">
                  <w:rPr>
                    <w:rFonts w:ascii="Arial" w:hAnsi="Arial" w:cs="Arial"/>
                    <w:sz w:val="24"/>
                    <w:szCs w:val="24"/>
                  </w:rPr>
                </w:rPrChange>
              </w:rPr>
            </w:pPr>
          </w:p>
          <w:p w14:paraId="5278A794" w14:textId="77777777"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729" w:author="chris" w:date="2015-04-19T12:09:00Z">
                  <w:rPr>
                    <w:rFonts w:ascii="Arial" w:hAnsi="Arial" w:cs="Arial"/>
                    <w:sz w:val="24"/>
                    <w:szCs w:val="24"/>
                  </w:rPr>
                </w:rPrChange>
              </w:rPr>
            </w:pPr>
            <w:r w:rsidRPr="006C4628">
              <w:rPr>
                <w:rFonts w:ascii="Arial" w:hAnsi="Arial" w:cs="Arial"/>
                <w:sz w:val="24"/>
                <w:szCs w:val="24"/>
                <w:lang w:val="es-ES"/>
                <w:rPrChange w:id="730" w:author="chris" w:date="2015-04-19T12:09:00Z">
                  <w:rPr>
                    <w:rFonts w:ascii="Arial" w:hAnsi="Arial" w:cs="Arial"/>
                    <w:sz w:val="24"/>
                    <w:szCs w:val="24"/>
                  </w:rPr>
                </w:rPrChange>
              </w:rPr>
              <w:t>- Si analizan los resultados escritos, verán que se pueden formar hasta doce cantidades o números diferentes:</w:t>
            </w:r>
          </w:p>
          <w:p w14:paraId="62ED7A87" w14:textId="77777777" w:rsidR="00DF58BC" w:rsidRPr="006C4628" w:rsidRDefault="00DF58BC" w:rsidP="00E6040C">
            <w:pPr>
              <w:pStyle w:val="tab1"/>
              <w:shd w:val="clear" w:color="auto" w:fill="FFFFFF"/>
              <w:spacing w:before="0" w:beforeAutospacing="0" w:after="0" w:afterAutospacing="0" w:line="270" w:lineRule="atLeast"/>
              <w:rPr>
                <w:rFonts w:ascii="Arial" w:hAnsi="Arial" w:cs="Arial"/>
                <w:sz w:val="24"/>
                <w:szCs w:val="24"/>
                <w:lang w:val="es-ES"/>
                <w:rPrChange w:id="731" w:author="chris" w:date="2015-04-19T12:09:00Z">
                  <w:rPr>
                    <w:rFonts w:ascii="Arial" w:hAnsi="Arial" w:cs="Arial"/>
                    <w:sz w:val="24"/>
                    <w:szCs w:val="24"/>
                  </w:rPr>
                </w:rPrChange>
              </w:rPr>
            </w:pPr>
          </w:p>
          <w:p w14:paraId="79C1BF30" w14:textId="77777777"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32" w:author="chris" w:date="2015-04-19T12:09:00Z">
                  <w:rPr>
                    <w:rFonts w:ascii="Arial" w:hAnsi="Arial" w:cs="Arial"/>
                    <w:sz w:val="24"/>
                    <w:szCs w:val="24"/>
                  </w:rPr>
                </w:rPrChange>
              </w:rPr>
            </w:pPr>
            <w:r w:rsidRPr="006C4628">
              <w:rPr>
                <w:rFonts w:ascii="Arial" w:hAnsi="Arial" w:cs="Arial"/>
                <w:sz w:val="24"/>
                <w:szCs w:val="24"/>
                <w:lang w:val="es-ES"/>
                <w:rPrChange w:id="733" w:author="chris" w:date="2015-04-19T12:09:00Z">
                  <w:rPr>
                    <w:rFonts w:ascii="Arial" w:hAnsi="Arial" w:cs="Arial"/>
                    <w:sz w:val="24"/>
                    <w:szCs w:val="24"/>
                  </w:rPr>
                </w:rPrChange>
              </w:rPr>
              <w:t>Ocho millones seis mil tres         Ocho millones tres mil seis</w:t>
            </w:r>
          </w:p>
          <w:p w14:paraId="18D0A042" w14:textId="77777777"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34" w:author="chris" w:date="2015-04-19T12:09:00Z">
                  <w:rPr>
                    <w:rFonts w:ascii="Arial" w:hAnsi="Arial" w:cs="Arial"/>
                    <w:sz w:val="24"/>
                    <w:szCs w:val="24"/>
                  </w:rPr>
                </w:rPrChange>
              </w:rPr>
            </w:pPr>
            <w:r w:rsidRPr="006C4628">
              <w:rPr>
                <w:rFonts w:ascii="Arial" w:hAnsi="Arial" w:cs="Arial"/>
                <w:sz w:val="24"/>
                <w:szCs w:val="24"/>
                <w:lang w:val="es-ES"/>
                <w:rPrChange w:id="735" w:author="chris" w:date="2015-04-19T12:09:00Z">
                  <w:rPr>
                    <w:rFonts w:ascii="Arial" w:hAnsi="Arial" w:cs="Arial"/>
                    <w:sz w:val="24"/>
                    <w:szCs w:val="24"/>
                  </w:rPr>
                </w:rPrChange>
              </w:rPr>
              <w:t>Seis millones ocho mil tres        </w:t>
            </w:r>
            <w:del w:id="736" w:author="chris" w:date="2015-04-18T21:59:00Z">
              <w:r w:rsidRPr="006C4628" w:rsidDel="00224A83">
                <w:rPr>
                  <w:rFonts w:ascii="Arial" w:hAnsi="Arial" w:cs="Arial"/>
                  <w:sz w:val="24"/>
                  <w:szCs w:val="24"/>
                  <w:lang w:val="es-ES"/>
                  <w:rPrChange w:id="737" w:author="chris" w:date="2015-04-19T12:09:00Z">
                    <w:rPr>
                      <w:rFonts w:ascii="Arial" w:hAnsi="Arial" w:cs="Arial"/>
                      <w:sz w:val="24"/>
                      <w:szCs w:val="24"/>
                    </w:rPr>
                  </w:rPrChange>
                </w:rPr>
                <w:delText> </w:delText>
              </w:r>
            </w:del>
            <w:r w:rsidRPr="006C4628">
              <w:rPr>
                <w:rFonts w:ascii="Arial" w:hAnsi="Arial" w:cs="Arial"/>
                <w:sz w:val="24"/>
                <w:szCs w:val="24"/>
                <w:lang w:val="es-ES"/>
                <w:rPrChange w:id="738" w:author="chris" w:date="2015-04-19T12:09:00Z">
                  <w:rPr>
                    <w:rFonts w:ascii="Arial" w:hAnsi="Arial" w:cs="Arial"/>
                    <w:sz w:val="24"/>
                    <w:szCs w:val="24"/>
                  </w:rPr>
                </w:rPrChange>
              </w:rPr>
              <w:t>Seis millones tres mil ocho</w:t>
            </w:r>
          </w:p>
          <w:p w14:paraId="16A0B55B" w14:textId="4D080580"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39" w:author="chris" w:date="2015-04-19T12:09:00Z">
                  <w:rPr>
                    <w:rFonts w:ascii="Arial" w:hAnsi="Arial" w:cs="Arial"/>
                    <w:sz w:val="24"/>
                    <w:szCs w:val="24"/>
                  </w:rPr>
                </w:rPrChange>
              </w:rPr>
            </w:pPr>
            <w:r w:rsidRPr="006C4628">
              <w:rPr>
                <w:rFonts w:ascii="Arial" w:hAnsi="Arial" w:cs="Arial"/>
                <w:sz w:val="24"/>
                <w:szCs w:val="24"/>
                <w:lang w:val="es-ES"/>
                <w:rPrChange w:id="740" w:author="chris" w:date="2015-04-19T12:09:00Z">
                  <w:rPr>
                    <w:rFonts w:ascii="Arial" w:hAnsi="Arial" w:cs="Arial"/>
                    <w:sz w:val="24"/>
                    <w:szCs w:val="24"/>
                  </w:rPr>
                </w:rPrChange>
              </w:rPr>
              <w:t>Tres millones ocho mil seis        </w:t>
            </w:r>
            <w:del w:id="741" w:author="chris" w:date="2015-04-18T21:59:00Z">
              <w:r w:rsidRPr="006C4628" w:rsidDel="00224A83">
                <w:rPr>
                  <w:rFonts w:ascii="Arial" w:hAnsi="Arial" w:cs="Arial"/>
                  <w:sz w:val="24"/>
                  <w:szCs w:val="24"/>
                  <w:lang w:val="es-ES"/>
                  <w:rPrChange w:id="742" w:author="chris" w:date="2015-04-19T12:09:00Z">
                    <w:rPr>
                      <w:rFonts w:ascii="Arial" w:hAnsi="Arial" w:cs="Arial"/>
                      <w:sz w:val="24"/>
                      <w:szCs w:val="24"/>
                    </w:rPr>
                  </w:rPrChange>
                </w:rPr>
                <w:delText xml:space="preserve"> </w:delText>
              </w:r>
            </w:del>
            <w:r w:rsidRPr="006C4628">
              <w:rPr>
                <w:rFonts w:ascii="Arial" w:hAnsi="Arial" w:cs="Arial"/>
                <w:sz w:val="24"/>
                <w:szCs w:val="24"/>
                <w:lang w:val="es-ES"/>
                <w:rPrChange w:id="743" w:author="chris" w:date="2015-04-19T12:09:00Z">
                  <w:rPr>
                    <w:rFonts w:ascii="Arial" w:hAnsi="Arial" w:cs="Arial"/>
                    <w:sz w:val="24"/>
                    <w:szCs w:val="24"/>
                  </w:rPr>
                </w:rPrChange>
              </w:rPr>
              <w:t>Tres millones seis mil ocho</w:t>
            </w:r>
          </w:p>
          <w:p w14:paraId="2E5A326F" w14:textId="77777777"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44" w:author="chris" w:date="2015-04-19T12:09:00Z">
                  <w:rPr>
                    <w:rFonts w:ascii="Arial" w:hAnsi="Arial" w:cs="Arial"/>
                    <w:sz w:val="24"/>
                    <w:szCs w:val="24"/>
                  </w:rPr>
                </w:rPrChange>
              </w:rPr>
            </w:pPr>
            <w:r w:rsidRPr="006C4628">
              <w:rPr>
                <w:rFonts w:ascii="Arial" w:hAnsi="Arial" w:cs="Arial"/>
                <w:sz w:val="24"/>
                <w:szCs w:val="24"/>
                <w:lang w:val="es-ES"/>
                <w:rPrChange w:id="745" w:author="chris" w:date="2015-04-19T12:09:00Z">
                  <w:rPr>
                    <w:rFonts w:ascii="Arial" w:hAnsi="Arial" w:cs="Arial"/>
                    <w:sz w:val="24"/>
                    <w:szCs w:val="24"/>
                  </w:rPr>
                </w:rPrChange>
              </w:rPr>
              <w:t>Ocho mil seis millones tres         Ocho mil tres millones seis</w:t>
            </w:r>
          </w:p>
          <w:p w14:paraId="554DA603" w14:textId="77777777"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46" w:author="chris" w:date="2015-04-19T12:09:00Z">
                  <w:rPr>
                    <w:rFonts w:ascii="Arial" w:hAnsi="Arial" w:cs="Arial"/>
                    <w:sz w:val="24"/>
                    <w:szCs w:val="24"/>
                  </w:rPr>
                </w:rPrChange>
              </w:rPr>
            </w:pPr>
            <w:r w:rsidRPr="006C4628">
              <w:rPr>
                <w:rFonts w:ascii="Arial" w:hAnsi="Arial" w:cs="Arial"/>
                <w:sz w:val="24"/>
                <w:szCs w:val="24"/>
                <w:lang w:val="es-ES"/>
                <w:rPrChange w:id="747" w:author="chris" w:date="2015-04-19T12:09:00Z">
                  <w:rPr>
                    <w:rFonts w:ascii="Arial" w:hAnsi="Arial" w:cs="Arial"/>
                    <w:sz w:val="24"/>
                    <w:szCs w:val="24"/>
                  </w:rPr>
                </w:rPrChange>
              </w:rPr>
              <w:t>Seis mil ocho millones tres         Seis mil tres millones ocho</w:t>
            </w:r>
          </w:p>
          <w:p w14:paraId="1EE6AB31" w14:textId="77777777" w:rsidR="00367A45" w:rsidRPr="006C4628" w:rsidRDefault="00367A45" w:rsidP="00E6040C">
            <w:pPr>
              <w:pStyle w:val="tab2"/>
              <w:shd w:val="clear" w:color="auto" w:fill="FFFFFF"/>
              <w:spacing w:before="0" w:beforeAutospacing="0" w:after="0" w:afterAutospacing="0" w:line="270" w:lineRule="atLeast"/>
              <w:rPr>
                <w:rFonts w:ascii="Arial" w:hAnsi="Arial" w:cs="Arial"/>
                <w:sz w:val="24"/>
                <w:szCs w:val="24"/>
                <w:lang w:val="es-ES"/>
                <w:rPrChange w:id="748" w:author="chris" w:date="2015-04-19T12:09:00Z">
                  <w:rPr>
                    <w:rFonts w:ascii="Arial" w:hAnsi="Arial" w:cs="Arial"/>
                    <w:sz w:val="24"/>
                    <w:szCs w:val="24"/>
                  </w:rPr>
                </w:rPrChange>
              </w:rPr>
            </w:pPr>
            <w:r w:rsidRPr="006C4628">
              <w:rPr>
                <w:rFonts w:ascii="Arial" w:hAnsi="Arial" w:cs="Arial"/>
                <w:sz w:val="24"/>
                <w:szCs w:val="24"/>
                <w:lang w:val="es-ES"/>
                <w:rPrChange w:id="749" w:author="chris" w:date="2015-04-19T12:09:00Z">
                  <w:rPr>
                    <w:rFonts w:ascii="Arial" w:hAnsi="Arial" w:cs="Arial"/>
                    <w:sz w:val="24"/>
                    <w:szCs w:val="24"/>
                  </w:rPr>
                </w:rPrChange>
              </w:rPr>
              <w:t>Tres mil ocho millones seis        </w:t>
            </w:r>
            <w:del w:id="750" w:author="chris" w:date="2015-04-19T11:11:00Z">
              <w:r w:rsidRPr="006C4628" w:rsidDel="00383879">
                <w:rPr>
                  <w:rFonts w:ascii="Arial" w:hAnsi="Arial" w:cs="Arial"/>
                  <w:sz w:val="24"/>
                  <w:szCs w:val="24"/>
                  <w:lang w:val="es-ES"/>
                  <w:rPrChange w:id="751" w:author="chris" w:date="2015-04-19T12:09:00Z">
                    <w:rPr>
                      <w:rFonts w:ascii="Arial" w:hAnsi="Arial" w:cs="Arial"/>
                      <w:sz w:val="24"/>
                      <w:szCs w:val="24"/>
                    </w:rPr>
                  </w:rPrChange>
                </w:rPr>
                <w:delText> </w:delText>
              </w:r>
            </w:del>
            <w:r w:rsidRPr="006C4628">
              <w:rPr>
                <w:rFonts w:ascii="Arial" w:hAnsi="Arial" w:cs="Arial"/>
                <w:sz w:val="24"/>
                <w:szCs w:val="24"/>
                <w:lang w:val="es-ES"/>
                <w:rPrChange w:id="752" w:author="chris" w:date="2015-04-19T12:09:00Z">
                  <w:rPr>
                    <w:rFonts w:ascii="Arial" w:hAnsi="Arial" w:cs="Arial"/>
                    <w:sz w:val="24"/>
                    <w:szCs w:val="24"/>
                  </w:rPr>
                </w:rPrChange>
              </w:rPr>
              <w:t>Tres mil seis millones ocho</w:t>
            </w:r>
          </w:p>
          <w:p w14:paraId="4B8281C8" w14:textId="77777777" w:rsidR="00DF58BC" w:rsidRPr="006C4628" w:rsidRDefault="00DF58BC" w:rsidP="00E6040C">
            <w:pPr>
              <w:pStyle w:val="tab1"/>
              <w:shd w:val="clear" w:color="auto" w:fill="FFFFFF"/>
              <w:spacing w:before="0" w:beforeAutospacing="0" w:after="0" w:afterAutospacing="0" w:line="270" w:lineRule="atLeast"/>
              <w:rPr>
                <w:rFonts w:ascii="Arial" w:hAnsi="Arial" w:cs="Arial"/>
                <w:sz w:val="24"/>
                <w:szCs w:val="24"/>
                <w:lang w:val="es-ES"/>
                <w:rPrChange w:id="753" w:author="chris" w:date="2015-04-19T12:09:00Z">
                  <w:rPr>
                    <w:rFonts w:ascii="Arial" w:hAnsi="Arial" w:cs="Arial"/>
                    <w:sz w:val="24"/>
                    <w:szCs w:val="24"/>
                  </w:rPr>
                </w:rPrChange>
              </w:rPr>
            </w:pPr>
          </w:p>
          <w:p w14:paraId="12423212" w14:textId="76089775" w:rsidR="00367A45" w:rsidRPr="006C4628" w:rsidRDefault="00367A45" w:rsidP="00E6040C">
            <w:pPr>
              <w:pStyle w:val="tab1"/>
              <w:shd w:val="clear" w:color="auto" w:fill="FFFFFF"/>
              <w:spacing w:before="0" w:beforeAutospacing="0" w:after="0" w:afterAutospacing="0" w:line="270" w:lineRule="atLeast"/>
              <w:rPr>
                <w:rFonts w:ascii="Arial" w:hAnsi="Arial" w:cs="Arial"/>
                <w:sz w:val="24"/>
                <w:szCs w:val="24"/>
                <w:lang w:val="es-ES"/>
                <w:rPrChange w:id="754" w:author="chris" w:date="2015-04-19T12:09:00Z">
                  <w:rPr>
                    <w:rFonts w:ascii="Arial" w:hAnsi="Arial" w:cs="Arial"/>
                    <w:sz w:val="24"/>
                    <w:szCs w:val="24"/>
                  </w:rPr>
                </w:rPrChange>
              </w:rPr>
            </w:pPr>
            <w:r w:rsidRPr="006C4628">
              <w:rPr>
                <w:rFonts w:ascii="Arial" w:hAnsi="Arial" w:cs="Arial"/>
                <w:sz w:val="24"/>
                <w:szCs w:val="24"/>
                <w:lang w:val="es-ES"/>
                <w:rPrChange w:id="755" w:author="chris" w:date="2015-04-19T12:09:00Z">
                  <w:rPr>
                    <w:rFonts w:ascii="Arial" w:hAnsi="Arial" w:cs="Arial"/>
                    <w:sz w:val="24"/>
                    <w:szCs w:val="24"/>
                  </w:rPr>
                </w:rPrChange>
              </w:rPr>
              <w:t xml:space="preserve">- Será entonces el momento de pedirles a los </w:t>
            </w:r>
            <w:del w:id="756" w:author="chris" w:date="2015-04-18T21:59:00Z">
              <w:r w:rsidRPr="006C4628" w:rsidDel="00224A83">
                <w:rPr>
                  <w:rFonts w:ascii="Arial" w:hAnsi="Arial" w:cs="Arial"/>
                  <w:sz w:val="24"/>
                  <w:szCs w:val="24"/>
                  <w:lang w:val="es-ES"/>
                  <w:rPrChange w:id="757" w:author="chris" w:date="2015-04-19T12:09:00Z">
                    <w:rPr>
                      <w:rFonts w:ascii="Arial" w:hAnsi="Arial" w:cs="Arial"/>
                      <w:sz w:val="24"/>
                      <w:szCs w:val="24"/>
                    </w:rPr>
                  </w:rPrChange>
                </w:rPr>
                <w:delText xml:space="preserve">alumnos </w:delText>
              </w:r>
            </w:del>
            <w:ins w:id="758" w:author="chris" w:date="2015-04-18T21:59:00Z">
              <w:r w:rsidR="00224A83" w:rsidRPr="006C4628">
                <w:rPr>
                  <w:rFonts w:ascii="Arial" w:hAnsi="Arial" w:cs="Arial"/>
                  <w:sz w:val="24"/>
                  <w:szCs w:val="24"/>
                  <w:lang w:val="es-ES"/>
                  <w:rPrChange w:id="759" w:author="chris" w:date="2015-04-19T12:09:00Z">
                    <w:rPr>
                      <w:rFonts w:ascii="Arial" w:hAnsi="Arial" w:cs="Arial"/>
                      <w:sz w:val="24"/>
                      <w:szCs w:val="24"/>
                    </w:rPr>
                  </w:rPrChange>
                </w:rPr>
                <w:t xml:space="preserve">estudiantes </w:t>
              </w:r>
            </w:ins>
            <w:r w:rsidRPr="006C4628">
              <w:rPr>
                <w:rFonts w:ascii="Arial" w:hAnsi="Arial" w:cs="Arial"/>
                <w:sz w:val="24"/>
                <w:szCs w:val="24"/>
                <w:lang w:val="es-ES"/>
                <w:rPrChange w:id="760" w:author="chris" w:date="2015-04-19T12:09:00Z">
                  <w:rPr>
                    <w:rFonts w:ascii="Arial" w:hAnsi="Arial" w:cs="Arial"/>
                    <w:sz w:val="24"/>
                    <w:szCs w:val="24"/>
                  </w:rPr>
                </w:rPrChange>
              </w:rPr>
              <w:t>que escriban l</w:t>
            </w:r>
            <w:r w:rsidR="00DF58BC" w:rsidRPr="006C4628">
              <w:rPr>
                <w:rFonts w:ascii="Arial" w:hAnsi="Arial" w:cs="Arial"/>
                <w:sz w:val="24"/>
                <w:szCs w:val="24"/>
                <w:lang w:val="es-ES"/>
                <w:rPrChange w:id="761" w:author="chris" w:date="2015-04-19T12:09:00Z">
                  <w:rPr>
                    <w:rFonts w:ascii="Arial" w:hAnsi="Arial" w:cs="Arial"/>
                    <w:sz w:val="24"/>
                    <w:szCs w:val="24"/>
                  </w:rPr>
                </w:rPrChange>
              </w:rPr>
              <w:t>a</w:t>
            </w:r>
            <w:r w:rsidRPr="006C4628">
              <w:rPr>
                <w:rFonts w:ascii="Arial" w:hAnsi="Arial" w:cs="Arial"/>
                <w:sz w:val="24"/>
                <w:szCs w:val="24"/>
                <w:lang w:val="es-ES"/>
                <w:rPrChange w:id="762" w:author="chris" w:date="2015-04-19T12:09:00Z">
                  <w:rPr>
                    <w:rFonts w:ascii="Arial" w:hAnsi="Arial" w:cs="Arial"/>
                    <w:sz w:val="24"/>
                    <w:szCs w:val="24"/>
                  </w:rPr>
                </w:rPrChange>
              </w:rPr>
              <w:t>s</w:t>
            </w:r>
            <w:r w:rsidR="00DF58BC" w:rsidRPr="006C4628">
              <w:rPr>
                <w:rFonts w:ascii="Arial" w:hAnsi="Arial" w:cs="Arial"/>
                <w:sz w:val="24"/>
                <w:szCs w:val="24"/>
                <w:lang w:val="es-ES"/>
                <w:rPrChange w:id="763" w:author="chris" w:date="2015-04-19T12:09:00Z">
                  <w:rPr>
                    <w:rFonts w:ascii="Arial" w:hAnsi="Arial" w:cs="Arial"/>
                    <w:sz w:val="24"/>
                    <w:szCs w:val="24"/>
                  </w:rPr>
                </w:rPrChange>
              </w:rPr>
              <w:t xml:space="preserve"> descomposiciones </w:t>
            </w:r>
            <w:r w:rsidRPr="006C4628">
              <w:rPr>
                <w:rFonts w:ascii="Arial" w:hAnsi="Arial" w:cs="Arial"/>
                <w:sz w:val="24"/>
                <w:szCs w:val="24"/>
                <w:lang w:val="es-ES"/>
                <w:rPrChange w:id="764" w:author="chris" w:date="2015-04-19T12:09:00Z">
                  <w:rPr>
                    <w:rFonts w:ascii="Arial" w:hAnsi="Arial" w:cs="Arial"/>
                    <w:sz w:val="24"/>
                    <w:szCs w:val="24"/>
                  </w:rPr>
                </w:rPrChange>
              </w:rPr>
              <w:t>de cada cantidad, para que valoren las diferencias existentes.</w:t>
            </w:r>
          </w:p>
          <w:p w14:paraId="68B9AF58" w14:textId="77777777" w:rsidR="00DF58BC" w:rsidRPr="006C4628" w:rsidRDefault="00DF58BC" w:rsidP="00E6040C">
            <w:pPr>
              <w:pStyle w:val="Normal3"/>
              <w:shd w:val="clear" w:color="auto" w:fill="FFFFFF"/>
              <w:spacing w:before="0" w:beforeAutospacing="0" w:after="0" w:afterAutospacing="0" w:line="270" w:lineRule="atLeast"/>
              <w:rPr>
                <w:rFonts w:ascii="Arial" w:hAnsi="Arial" w:cs="Arial"/>
                <w:sz w:val="24"/>
                <w:szCs w:val="24"/>
                <w:lang w:val="es-ES"/>
                <w:rPrChange w:id="765" w:author="chris" w:date="2015-04-19T12:09:00Z">
                  <w:rPr>
                    <w:rFonts w:ascii="Arial" w:hAnsi="Arial" w:cs="Arial"/>
                    <w:sz w:val="24"/>
                    <w:szCs w:val="24"/>
                  </w:rPr>
                </w:rPrChange>
              </w:rPr>
            </w:pPr>
          </w:p>
          <w:p w14:paraId="1087AA05" w14:textId="6B24323D" w:rsidR="00367A45" w:rsidRPr="006C4628" w:rsidRDefault="00367A45" w:rsidP="00E6040C">
            <w:pPr>
              <w:pStyle w:val="Normal3"/>
              <w:shd w:val="clear" w:color="auto" w:fill="FFFFFF"/>
              <w:spacing w:before="0" w:beforeAutospacing="0" w:after="0" w:afterAutospacing="0" w:line="270" w:lineRule="atLeast"/>
              <w:rPr>
                <w:rFonts w:ascii="Arial" w:hAnsi="Arial" w:cs="Arial"/>
                <w:sz w:val="24"/>
                <w:szCs w:val="24"/>
                <w:lang w:val="es-ES"/>
                <w:rPrChange w:id="766" w:author="chris" w:date="2015-04-19T12:09:00Z">
                  <w:rPr>
                    <w:rFonts w:ascii="Arial" w:hAnsi="Arial" w:cs="Arial"/>
                    <w:sz w:val="24"/>
                    <w:szCs w:val="24"/>
                  </w:rPr>
                </w:rPrChange>
              </w:rPr>
            </w:pPr>
            <w:r w:rsidRPr="006C4628">
              <w:rPr>
                <w:rFonts w:ascii="Arial" w:hAnsi="Arial" w:cs="Arial"/>
                <w:sz w:val="24"/>
                <w:szCs w:val="24"/>
                <w:lang w:val="es-ES"/>
                <w:rPrChange w:id="767" w:author="chris" w:date="2015-04-19T12:09:00Z">
                  <w:rPr>
                    <w:rFonts w:ascii="Arial" w:hAnsi="Arial" w:cs="Arial"/>
                    <w:sz w:val="24"/>
                    <w:szCs w:val="24"/>
                  </w:rPr>
                </w:rPrChange>
              </w:rPr>
              <w:t xml:space="preserve">Para que practiquen más el sistema de numeración decimal, </w:t>
            </w:r>
            <w:r w:rsidR="00DF58BC" w:rsidRPr="006C4628">
              <w:rPr>
                <w:rFonts w:ascii="Arial" w:hAnsi="Arial" w:cs="Arial"/>
                <w:sz w:val="24"/>
                <w:szCs w:val="24"/>
                <w:lang w:val="es-ES"/>
                <w:rPrChange w:id="768" w:author="chris" w:date="2015-04-19T12:09:00Z">
                  <w:rPr>
                    <w:rFonts w:ascii="Arial" w:hAnsi="Arial" w:cs="Arial"/>
                    <w:sz w:val="24"/>
                    <w:szCs w:val="24"/>
                  </w:rPr>
                </w:rPrChange>
              </w:rPr>
              <w:t xml:space="preserve">se puede </w:t>
            </w:r>
            <w:r w:rsidRPr="006C4628">
              <w:rPr>
                <w:rFonts w:ascii="Arial" w:hAnsi="Arial" w:cs="Arial"/>
                <w:sz w:val="24"/>
                <w:szCs w:val="24"/>
                <w:lang w:val="es-ES"/>
                <w:rPrChange w:id="769" w:author="chris" w:date="2015-04-19T12:09:00Z">
                  <w:rPr>
                    <w:rFonts w:ascii="Arial" w:hAnsi="Arial" w:cs="Arial"/>
                    <w:sz w:val="24"/>
                    <w:szCs w:val="24"/>
                  </w:rPr>
                </w:rPrChange>
              </w:rPr>
              <w:t xml:space="preserve">proponer que visiten la página de práctica de las matemáticas </w:t>
            </w:r>
            <w:proofErr w:type="spellStart"/>
            <w:r w:rsidRPr="006C4628">
              <w:rPr>
                <w:rFonts w:ascii="Arial" w:hAnsi="Arial" w:cs="Arial"/>
                <w:sz w:val="24"/>
                <w:szCs w:val="24"/>
                <w:lang w:val="es-ES"/>
                <w:rPrChange w:id="770" w:author="chris" w:date="2015-04-19T12:09:00Z">
                  <w:rPr>
                    <w:rFonts w:ascii="Arial" w:hAnsi="Arial" w:cs="Arial"/>
                    <w:sz w:val="24"/>
                    <w:szCs w:val="24"/>
                  </w:rPr>
                </w:rPrChange>
              </w:rPr>
              <w:t>Thatquiz</w:t>
            </w:r>
            <w:proofErr w:type="spellEnd"/>
            <w:r w:rsidRPr="006C4628">
              <w:rPr>
                <w:rFonts w:ascii="Arial" w:hAnsi="Arial" w:cs="Arial"/>
                <w:sz w:val="24"/>
                <w:szCs w:val="24"/>
                <w:lang w:val="es-ES"/>
                <w:rPrChange w:id="771" w:author="chris" w:date="2015-04-19T12:09:00Z">
                  <w:rPr>
                    <w:rFonts w:ascii="Arial" w:hAnsi="Arial" w:cs="Arial"/>
                    <w:sz w:val="24"/>
                    <w:szCs w:val="24"/>
                  </w:rPr>
                </w:rPrChange>
              </w:rPr>
              <w:t xml:space="preserve"> [</w:t>
            </w:r>
            <w:r w:rsidR="00383879" w:rsidRPr="006C4628">
              <w:rPr>
                <w:lang w:val="es-ES"/>
                <w:rPrChange w:id="772" w:author="chris" w:date="2015-04-19T12:09:00Z">
                  <w:rPr/>
                </w:rPrChange>
              </w:rPr>
              <w:fldChar w:fldCharType="begin"/>
            </w:r>
            <w:r w:rsidR="00383879" w:rsidRPr="006C4628">
              <w:rPr>
                <w:lang w:val="es-ES"/>
                <w:rPrChange w:id="773" w:author="chris" w:date="2015-04-19T12:09:00Z">
                  <w:rPr/>
                </w:rPrChange>
              </w:rPr>
              <w:instrText xml:space="preserve"> HYPERLINK "http://www.thatquiz.org/es-c/matematicas/unidades/" \t "_blank" </w:instrText>
            </w:r>
            <w:r w:rsidR="00383879" w:rsidRPr="006C4628">
              <w:rPr>
                <w:lang w:val="es-ES"/>
                <w:rPrChange w:id="774" w:author="chris" w:date="2015-04-19T12:09:00Z">
                  <w:rPr/>
                </w:rPrChange>
              </w:rPr>
              <w:fldChar w:fldCharType="separate"/>
            </w:r>
            <w:r w:rsidR="00DF58BC" w:rsidRPr="006C4628">
              <w:rPr>
                <w:rStyle w:val="Hipervnculo"/>
                <w:rFonts w:ascii="Arial" w:eastAsia="Calibri" w:hAnsi="Arial" w:cs="Arial"/>
                <w:color w:val="auto"/>
                <w:sz w:val="24"/>
                <w:szCs w:val="24"/>
                <w:lang w:val="es-ES"/>
                <w:rPrChange w:id="775" w:author="chris" w:date="2015-04-19T12:09:00Z">
                  <w:rPr>
                    <w:rStyle w:val="Hipervnculo"/>
                    <w:rFonts w:ascii="Arial" w:eastAsia="Calibri" w:hAnsi="Arial" w:cs="Arial"/>
                    <w:color w:val="auto"/>
                    <w:sz w:val="24"/>
                    <w:szCs w:val="24"/>
                  </w:rPr>
                </w:rPrChange>
              </w:rPr>
              <w:t>VER</w:t>
            </w:r>
            <w:r w:rsidR="00383879" w:rsidRPr="006C4628">
              <w:rPr>
                <w:rStyle w:val="Hipervnculo"/>
                <w:rFonts w:ascii="Arial" w:eastAsia="Calibri" w:hAnsi="Arial" w:cs="Arial"/>
                <w:color w:val="auto"/>
                <w:lang w:val="es-ES"/>
                <w:rPrChange w:id="776" w:author="chris" w:date="2015-04-19T12:09:00Z">
                  <w:rPr>
                    <w:rStyle w:val="Hipervnculo"/>
                    <w:rFonts w:ascii="Arial" w:eastAsia="Calibri" w:hAnsi="Arial" w:cs="Arial"/>
                    <w:color w:val="auto"/>
                  </w:rPr>
                </w:rPrChange>
              </w:rPr>
              <w:fldChar w:fldCharType="end"/>
            </w:r>
            <w:r w:rsidRPr="006C4628">
              <w:rPr>
                <w:rFonts w:ascii="Arial" w:hAnsi="Arial" w:cs="Arial"/>
                <w:sz w:val="24"/>
                <w:szCs w:val="24"/>
                <w:lang w:val="es-ES"/>
                <w:rPrChange w:id="777" w:author="chris" w:date="2015-04-19T12:09:00Z">
                  <w:rPr>
                    <w:rFonts w:ascii="Arial" w:hAnsi="Arial" w:cs="Arial"/>
                    <w:sz w:val="24"/>
                    <w:szCs w:val="24"/>
                  </w:rPr>
                </w:rPrChange>
              </w:rPr>
              <w:t>].</w:t>
            </w:r>
          </w:p>
          <w:p w14:paraId="02AC1A09" w14:textId="77777777" w:rsidR="00D845A3" w:rsidRPr="006C4628" w:rsidRDefault="00D845A3" w:rsidP="00E6040C">
            <w:pPr>
              <w:rPr>
                <w:rFonts w:ascii="Times New Roman" w:hAnsi="Times New Roman" w:cs="Times New Roman"/>
                <w:color w:val="000000"/>
                <w:sz w:val="24"/>
                <w:szCs w:val="24"/>
                <w:u w:val="single"/>
                <w:lang w:val="es-ES"/>
                <w:rPrChange w:id="778" w:author="chris" w:date="2015-04-19T12:09:00Z">
                  <w:rPr>
                    <w:rFonts w:ascii="Times New Roman" w:hAnsi="Times New Roman" w:cs="Times New Roman"/>
                    <w:color w:val="000000"/>
                    <w:sz w:val="24"/>
                    <w:szCs w:val="24"/>
                    <w:u w:val="single"/>
                    <w:lang w:val="es-CO"/>
                  </w:rPr>
                </w:rPrChange>
              </w:rPr>
            </w:pPr>
          </w:p>
          <w:p w14:paraId="5065B29A" w14:textId="36891B2E" w:rsidR="00D845A3" w:rsidRPr="00451FE2" w:rsidRDefault="00D845A3" w:rsidP="00E6040C">
            <w:pPr>
              <w:rPr>
                <w:rFonts w:ascii="Times New Roman" w:hAnsi="Times New Roman" w:cs="Times New Roman"/>
                <w:b/>
                <w:color w:val="000000"/>
                <w:sz w:val="24"/>
                <w:szCs w:val="24"/>
                <w:lang w:val="es-ES"/>
                <w:rPrChange w:id="779" w:author="chris" w:date="2015-04-19T13:35:00Z">
                  <w:rPr>
                    <w:rFonts w:ascii="Times New Roman" w:hAnsi="Times New Roman" w:cs="Times New Roman"/>
                    <w:color w:val="000000"/>
                    <w:sz w:val="24"/>
                    <w:szCs w:val="24"/>
                    <w:u w:val="single"/>
                  </w:rPr>
                </w:rPrChange>
              </w:rPr>
            </w:pPr>
            <w:r w:rsidRPr="00451FE2">
              <w:rPr>
                <w:rFonts w:ascii="Times New Roman" w:hAnsi="Times New Roman" w:cs="Times New Roman"/>
                <w:b/>
                <w:color w:val="000000"/>
                <w:sz w:val="24"/>
                <w:szCs w:val="24"/>
                <w:lang w:val="es-ES"/>
                <w:rPrChange w:id="780" w:author="chris" w:date="2015-04-19T13:35:00Z">
                  <w:rPr>
                    <w:rFonts w:ascii="Times New Roman" w:hAnsi="Times New Roman" w:cs="Times New Roman"/>
                    <w:color w:val="000000"/>
                    <w:sz w:val="24"/>
                    <w:szCs w:val="24"/>
                    <w:u w:val="single"/>
                  </w:rPr>
                </w:rPrChange>
              </w:rPr>
              <w:t>Ficha del estudiante</w:t>
            </w:r>
          </w:p>
          <w:p w14:paraId="42A76189" w14:textId="77777777" w:rsidR="00224A83" w:rsidRPr="00451FE2" w:rsidRDefault="00224A83" w:rsidP="00E6040C">
            <w:pPr>
              <w:shd w:val="clear" w:color="auto" w:fill="FFFFFF"/>
              <w:spacing w:line="270" w:lineRule="atLeast"/>
              <w:rPr>
                <w:ins w:id="781" w:author="chris" w:date="2015-04-18T21:59:00Z"/>
                <w:rFonts w:ascii="Arial" w:eastAsia="Times New Roman" w:hAnsi="Arial" w:cs="Arial"/>
                <w:b/>
                <w:sz w:val="24"/>
                <w:szCs w:val="24"/>
                <w:lang w:val="es-ES" w:eastAsia="es-CO"/>
                <w:rPrChange w:id="782" w:author="chris" w:date="2015-04-19T13:35:00Z">
                  <w:rPr>
                    <w:ins w:id="783" w:author="chris" w:date="2015-04-18T21:59:00Z"/>
                    <w:rFonts w:ascii="Arial" w:eastAsia="Times New Roman" w:hAnsi="Arial" w:cs="Arial"/>
                    <w:b/>
                    <w:sz w:val="24"/>
                    <w:szCs w:val="24"/>
                    <w:lang w:val="es-CO" w:eastAsia="es-CO"/>
                  </w:rPr>
                </w:rPrChange>
              </w:rPr>
            </w:pPr>
          </w:p>
          <w:p w14:paraId="6F4CB26B" w14:textId="77777777" w:rsidR="00D845A3" w:rsidRPr="006C4628" w:rsidRDefault="00D845A3" w:rsidP="00E6040C">
            <w:pPr>
              <w:shd w:val="clear" w:color="auto" w:fill="FFFFFF"/>
              <w:spacing w:line="270" w:lineRule="atLeast"/>
              <w:rPr>
                <w:rFonts w:ascii="Arial" w:eastAsia="Times New Roman" w:hAnsi="Arial" w:cs="Arial"/>
                <w:b/>
                <w:sz w:val="24"/>
                <w:szCs w:val="24"/>
                <w:lang w:val="es-ES" w:eastAsia="es-CO"/>
                <w:rPrChange w:id="784"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785" w:author="chris" w:date="2015-04-19T12:09:00Z">
                  <w:rPr>
                    <w:rFonts w:ascii="Arial" w:eastAsia="Times New Roman" w:hAnsi="Arial" w:cs="Arial"/>
                    <w:b/>
                    <w:sz w:val="24"/>
                    <w:szCs w:val="24"/>
                    <w:lang w:val="es-CO" w:eastAsia="es-CO"/>
                  </w:rPr>
                </w:rPrChange>
              </w:rPr>
              <w:t>Las equivalencias en el sistema decimal</w:t>
            </w:r>
          </w:p>
          <w:p w14:paraId="41B60ABF" w14:textId="77777777" w:rsidR="00E6040C" w:rsidRPr="006C4628" w:rsidRDefault="00E6040C" w:rsidP="00E6040C">
            <w:pPr>
              <w:shd w:val="clear" w:color="auto" w:fill="FFFFFF"/>
              <w:spacing w:line="270" w:lineRule="atLeast"/>
              <w:rPr>
                <w:rFonts w:ascii="Arial" w:eastAsia="Times New Roman" w:hAnsi="Arial" w:cs="Arial"/>
                <w:b/>
                <w:sz w:val="24"/>
                <w:szCs w:val="24"/>
                <w:lang w:val="es-ES" w:eastAsia="es-CO"/>
                <w:rPrChange w:id="786" w:author="chris" w:date="2015-04-19T12:09:00Z">
                  <w:rPr>
                    <w:rFonts w:ascii="Arial" w:eastAsia="Times New Roman" w:hAnsi="Arial" w:cs="Arial"/>
                    <w:b/>
                    <w:sz w:val="24"/>
                    <w:szCs w:val="24"/>
                    <w:lang w:val="es-CO" w:eastAsia="es-CO"/>
                  </w:rPr>
                </w:rPrChange>
              </w:rPr>
            </w:pPr>
          </w:p>
          <w:p w14:paraId="6C65A01D" w14:textId="77777777" w:rsidR="00D845A3" w:rsidRPr="006C4628" w:rsidRDefault="00D845A3" w:rsidP="00E6040C">
            <w:pPr>
              <w:shd w:val="clear" w:color="auto" w:fill="FFFFFF"/>
              <w:spacing w:line="270" w:lineRule="atLeast"/>
              <w:rPr>
                <w:rFonts w:ascii="Arial" w:eastAsia="Times New Roman" w:hAnsi="Arial" w:cs="Arial"/>
                <w:sz w:val="24"/>
                <w:szCs w:val="24"/>
                <w:lang w:val="es-ES" w:eastAsia="es-CO"/>
                <w:rPrChange w:id="787"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788" w:author="chris" w:date="2015-04-19T12:09:00Z">
                  <w:rPr>
                    <w:rFonts w:ascii="Arial" w:eastAsia="Times New Roman" w:hAnsi="Arial" w:cs="Arial"/>
                    <w:sz w:val="24"/>
                    <w:szCs w:val="24"/>
                    <w:lang w:val="es-CO" w:eastAsia="es-CO"/>
                  </w:rPr>
                </w:rPrChange>
              </w:rPr>
              <w:t>Las unidades en nuestro sistema se agrupan de 10 en 10 para formar una unidad de orden superior. Por este motivo, se denomina </w:t>
            </w:r>
            <w:r w:rsidRPr="006C4628">
              <w:rPr>
                <w:rFonts w:ascii="Arial" w:eastAsia="Times New Roman" w:hAnsi="Arial" w:cs="Arial"/>
                <w:b/>
                <w:bCs/>
                <w:sz w:val="24"/>
                <w:szCs w:val="24"/>
                <w:lang w:val="es-ES" w:eastAsia="es-CO"/>
                <w:rPrChange w:id="789" w:author="chris" w:date="2015-04-19T12:09:00Z">
                  <w:rPr>
                    <w:rFonts w:ascii="Arial" w:eastAsia="Times New Roman" w:hAnsi="Arial" w:cs="Arial"/>
                    <w:b/>
                    <w:bCs/>
                    <w:sz w:val="24"/>
                    <w:szCs w:val="24"/>
                    <w:lang w:val="es-CO" w:eastAsia="es-CO"/>
                  </w:rPr>
                </w:rPrChange>
              </w:rPr>
              <w:t>sistema de numeración decimal</w:t>
            </w:r>
            <w:r w:rsidRPr="006C4628">
              <w:rPr>
                <w:rFonts w:ascii="Arial" w:eastAsia="Times New Roman" w:hAnsi="Arial" w:cs="Arial"/>
                <w:sz w:val="24"/>
                <w:szCs w:val="24"/>
                <w:lang w:val="es-ES" w:eastAsia="es-CO"/>
                <w:rPrChange w:id="790" w:author="chris" w:date="2015-04-19T12:09:00Z">
                  <w:rPr>
                    <w:rFonts w:ascii="Arial" w:eastAsia="Times New Roman" w:hAnsi="Arial" w:cs="Arial"/>
                    <w:sz w:val="24"/>
                    <w:szCs w:val="24"/>
                    <w:lang w:val="es-CO" w:eastAsia="es-CO"/>
                  </w:rPr>
                </w:rPrChange>
              </w:rPr>
              <w:t> o </w:t>
            </w:r>
            <w:r w:rsidRPr="006C4628">
              <w:rPr>
                <w:rFonts w:ascii="Arial" w:eastAsia="Times New Roman" w:hAnsi="Arial" w:cs="Arial"/>
                <w:b/>
                <w:bCs/>
                <w:sz w:val="24"/>
                <w:szCs w:val="24"/>
                <w:lang w:val="es-ES" w:eastAsia="es-CO"/>
                <w:rPrChange w:id="791" w:author="chris" w:date="2015-04-19T12:09:00Z">
                  <w:rPr>
                    <w:rFonts w:ascii="Arial" w:eastAsia="Times New Roman" w:hAnsi="Arial" w:cs="Arial"/>
                    <w:b/>
                    <w:bCs/>
                    <w:sz w:val="24"/>
                    <w:szCs w:val="24"/>
                    <w:lang w:val="es-CO" w:eastAsia="es-CO"/>
                  </w:rPr>
                </w:rPrChange>
              </w:rPr>
              <w:t>de base 10</w:t>
            </w:r>
            <w:r w:rsidRPr="006C4628">
              <w:rPr>
                <w:rFonts w:ascii="Arial" w:eastAsia="Times New Roman" w:hAnsi="Arial" w:cs="Arial"/>
                <w:sz w:val="24"/>
                <w:szCs w:val="24"/>
                <w:lang w:val="es-ES" w:eastAsia="es-CO"/>
                <w:rPrChange w:id="792" w:author="chris" w:date="2015-04-19T12:09:00Z">
                  <w:rPr>
                    <w:rFonts w:ascii="Arial" w:eastAsia="Times New Roman" w:hAnsi="Arial" w:cs="Arial"/>
                    <w:sz w:val="24"/>
                    <w:szCs w:val="24"/>
                    <w:lang w:val="es-CO" w:eastAsia="es-CO"/>
                  </w:rPr>
                </w:rPrChange>
              </w:rPr>
              <w:t>.</w:t>
            </w:r>
          </w:p>
          <w:p w14:paraId="11BC7272" w14:textId="5F5F603A" w:rsidR="00D845A3" w:rsidRPr="006C4628" w:rsidDel="00451FE2" w:rsidRDefault="00D845A3" w:rsidP="00E6040C">
            <w:pPr>
              <w:shd w:val="clear" w:color="auto" w:fill="FFFFFF"/>
              <w:spacing w:line="270" w:lineRule="atLeast"/>
              <w:rPr>
                <w:del w:id="793" w:author="chris" w:date="2015-04-19T13:35:00Z"/>
                <w:rFonts w:ascii="Arial" w:eastAsia="Times New Roman" w:hAnsi="Arial" w:cs="Arial"/>
                <w:sz w:val="24"/>
                <w:szCs w:val="24"/>
                <w:lang w:val="es-ES" w:eastAsia="es-CO"/>
                <w:rPrChange w:id="794" w:author="chris" w:date="2015-04-19T12:09:00Z">
                  <w:rPr>
                    <w:del w:id="795" w:author="chris" w:date="2015-04-19T13:35:00Z"/>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796" w:author="chris" w:date="2015-04-19T12:09:00Z">
                  <w:rPr>
                    <w:rFonts w:ascii="Arial" w:eastAsia="Times New Roman" w:hAnsi="Arial" w:cs="Arial"/>
                    <w:sz w:val="24"/>
                    <w:szCs w:val="24"/>
                    <w:lang w:val="es-CO" w:eastAsia="es-CO"/>
                  </w:rPr>
                </w:rPrChange>
              </w:rPr>
              <w:t>Recuerda que las cifras tienen un </w:t>
            </w:r>
            <w:r w:rsidRPr="006C4628">
              <w:rPr>
                <w:rFonts w:ascii="Arial" w:eastAsia="Times New Roman" w:hAnsi="Arial" w:cs="Arial"/>
                <w:b/>
                <w:bCs/>
                <w:sz w:val="24"/>
                <w:szCs w:val="24"/>
                <w:lang w:val="es-ES" w:eastAsia="es-CO"/>
                <w:rPrChange w:id="797" w:author="chris" w:date="2015-04-19T12:09:00Z">
                  <w:rPr>
                    <w:rFonts w:ascii="Arial" w:eastAsia="Times New Roman" w:hAnsi="Arial" w:cs="Arial"/>
                    <w:b/>
                    <w:bCs/>
                    <w:sz w:val="24"/>
                    <w:szCs w:val="24"/>
                    <w:lang w:val="es-CO" w:eastAsia="es-CO"/>
                  </w:rPr>
                </w:rPrChange>
              </w:rPr>
              <w:t>valor </w:t>
            </w:r>
            <w:r w:rsidRPr="006C4628">
              <w:rPr>
                <w:rFonts w:ascii="Arial" w:eastAsia="Times New Roman" w:hAnsi="Arial" w:cs="Arial"/>
                <w:sz w:val="24"/>
                <w:szCs w:val="24"/>
                <w:lang w:val="es-ES" w:eastAsia="es-CO"/>
                <w:rPrChange w:id="798" w:author="chris" w:date="2015-04-19T12:09:00Z">
                  <w:rPr>
                    <w:rFonts w:ascii="Arial" w:eastAsia="Times New Roman" w:hAnsi="Arial" w:cs="Arial"/>
                    <w:sz w:val="24"/>
                    <w:szCs w:val="24"/>
                    <w:lang w:val="es-CO" w:eastAsia="es-CO"/>
                  </w:rPr>
                </w:rPrChange>
              </w:rPr>
              <w:t>diferente según la </w:t>
            </w:r>
            <w:r w:rsidRPr="006C4628">
              <w:rPr>
                <w:rFonts w:ascii="Arial" w:eastAsia="Times New Roman" w:hAnsi="Arial" w:cs="Arial"/>
                <w:b/>
                <w:bCs/>
                <w:sz w:val="24"/>
                <w:szCs w:val="24"/>
                <w:lang w:val="es-ES" w:eastAsia="es-CO"/>
                <w:rPrChange w:id="799" w:author="chris" w:date="2015-04-19T12:09:00Z">
                  <w:rPr>
                    <w:rFonts w:ascii="Arial" w:eastAsia="Times New Roman" w:hAnsi="Arial" w:cs="Arial"/>
                    <w:b/>
                    <w:bCs/>
                    <w:sz w:val="24"/>
                    <w:szCs w:val="24"/>
                    <w:lang w:val="es-CO" w:eastAsia="es-CO"/>
                  </w:rPr>
                </w:rPrChange>
              </w:rPr>
              <w:t>posición </w:t>
            </w:r>
            <w:r w:rsidRPr="006C4628">
              <w:rPr>
                <w:rFonts w:ascii="Arial" w:eastAsia="Times New Roman" w:hAnsi="Arial" w:cs="Arial"/>
                <w:sz w:val="24"/>
                <w:szCs w:val="24"/>
                <w:lang w:val="es-ES" w:eastAsia="es-CO"/>
                <w:rPrChange w:id="800" w:author="chris" w:date="2015-04-19T12:09:00Z">
                  <w:rPr>
                    <w:rFonts w:ascii="Arial" w:eastAsia="Times New Roman" w:hAnsi="Arial" w:cs="Arial"/>
                    <w:sz w:val="24"/>
                    <w:szCs w:val="24"/>
                    <w:lang w:val="es-CO" w:eastAsia="es-CO"/>
                  </w:rPr>
                </w:rPrChange>
              </w:rPr>
              <w:t>que ocupen en un número. Por lo tanto, es un sistema de numeración </w:t>
            </w:r>
            <w:r w:rsidRPr="006C4628">
              <w:rPr>
                <w:rFonts w:ascii="Arial" w:eastAsia="Times New Roman" w:hAnsi="Arial" w:cs="Arial"/>
                <w:b/>
                <w:bCs/>
                <w:sz w:val="24"/>
                <w:szCs w:val="24"/>
                <w:lang w:val="es-ES" w:eastAsia="es-CO"/>
                <w:rPrChange w:id="801" w:author="chris" w:date="2015-04-19T12:09:00Z">
                  <w:rPr>
                    <w:rFonts w:ascii="Arial" w:eastAsia="Times New Roman" w:hAnsi="Arial" w:cs="Arial"/>
                    <w:b/>
                    <w:bCs/>
                    <w:sz w:val="24"/>
                    <w:szCs w:val="24"/>
                    <w:lang w:val="es-CO" w:eastAsia="es-CO"/>
                  </w:rPr>
                </w:rPrChange>
              </w:rPr>
              <w:t>posicional</w:t>
            </w:r>
            <w:r w:rsidRPr="006C4628">
              <w:rPr>
                <w:rFonts w:ascii="Arial" w:eastAsia="Times New Roman" w:hAnsi="Arial" w:cs="Arial"/>
                <w:sz w:val="24"/>
                <w:szCs w:val="24"/>
                <w:lang w:val="es-ES" w:eastAsia="es-CO"/>
                <w:rPrChange w:id="802" w:author="chris" w:date="2015-04-19T12:09:00Z">
                  <w:rPr>
                    <w:rFonts w:ascii="Arial" w:eastAsia="Times New Roman" w:hAnsi="Arial" w:cs="Arial"/>
                    <w:sz w:val="24"/>
                    <w:szCs w:val="24"/>
                    <w:lang w:val="es-CO" w:eastAsia="es-CO"/>
                  </w:rPr>
                </w:rPrChange>
              </w:rPr>
              <w:t>. Por ejemplo:</w:t>
            </w:r>
            <w:ins w:id="803" w:author="chris" w:date="2015-04-19T13:35:00Z">
              <w:r w:rsidR="00451FE2">
                <w:rPr>
                  <w:rFonts w:ascii="Arial" w:eastAsia="Times New Roman" w:hAnsi="Arial" w:cs="Arial"/>
                  <w:sz w:val="24"/>
                  <w:szCs w:val="24"/>
                  <w:lang w:val="es-ES" w:eastAsia="es-CO"/>
                </w:rPr>
                <w:t xml:space="preserve"> e</w:t>
              </w:r>
            </w:ins>
            <w:ins w:id="804" w:author="chris" w:date="2015-04-19T13:36:00Z">
              <w:r w:rsidR="00451FE2">
                <w:rPr>
                  <w:rFonts w:ascii="Arial" w:eastAsia="Times New Roman" w:hAnsi="Arial" w:cs="Arial"/>
                  <w:sz w:val="24"/>
                  <w:szCs w:val="24"/>
                  <w:lang w:val="es-ES" w:eastAsia="es-CO"/>
                </w:rPr>
                <w:t>n</w:t>
              </w:r>
            </w:ins>
          </w:p>
          <w:p w14:paraId="057F4746" w14:textId="67A27B41" w:rsidR="00D845A3" w:rsidRPr="006C4628" w:rsidRDefault="00CC7B54" w:rsidP="00E6040C">
            <w:pPr>
              <w:shd w:val="clear" w:color="auto" w:fill="FFFFFF"/>
              <w:spacing w:line="270" w:lineRule="atLeast"/>
              <w:rPr>
                <w:rFonts w:ascii="Arial" w:eastAsia="Times New Roman" w:hAnsi="Arial" w:cs="Arial"/>
                <w:sz w:val="24"/>
                <w:szCs w:val="24"/>
                <w:lang w:val="es-ES" w:eastAsia="es-CO"/>
                <w:rPrChange w:id="805" w:author="chris" w:date="2015-04-19T12:09:00Z">
                  <w:rPr>
                    <w:rFonts w:ascii="Arial" w:eastAsia="Times New Roman" w:hAnsi="Arial" w:cs="Arial"/>
                    <w:sz w:val="24"/>
                    <w:szCs w:val="24"/>
                    <w:lang w:val="es-CO" w:eastAsia="es-CO"/>
                  </w:rPr>
                </w:rPrChange>
              </w:rPr>
            </w:pPr>
            <w:del w:id="806" w:author="chris" w:date="2015-04-19T13:35:00Z">
              <w:r w:rsidRPr="006C4628" w:rsidDel="00451FE2">
                <w:rPr>
                  <w:rFonts w:ascii="Arial" w:eastAsia="Times New Roman" w:hAnsi="Arial" w:cs="Arial"/>
                  <w:sz w:val="24"/>
                  <w:szCs w:val="24"/>
                  <w:lang w:val="es-ES" w:eastAsia="es-CO"/>
                  <w:rPrChange w:id="807" w:author="chris" w:date="2015-04-19T12:09:00Z">
                    <w:rPr>
                      <w:rFonts w:ascii="Arial" w:eastAsia="Times New Roman" w:hAnsi="Arial" w:cs="Arial"/>
                      <w:sz w:val="24"/>
                      <w:szCs w:val="24"/>
                      <w:lang w:val="es-CO" w:eastAsia="es-CO"/>
                    </w:rPr>
                  </w:rPrChange>
                </w:rPr>
                <w:delText>E</w:delText>
              </w:r>
            </w:del>
            <w:del w:id="808" w:author="chris" w:date="2015-04-19T13:36:00Z">
              <w:r w:rsidRPr="006C4628" w:rsidDel="00451FE2">
                <w:rPr>
                  <w:rFonts w:ascii="Arial" w:eastAsia="Times New Roman" w:hAnsi="Arial" w:cs="Arial"/>
                  <w:sz w:val="24"/>
                  <w:szCs w:val="24"/>
                  <w:lang w:val="es-ES" w:eastAsia="es-CO"/>
                  <w:rPrChange w:id="809" w:author="chris" w:date="2015-04-19T12:09:00Z">
                    <w:rPr>
                      <w:rFonts w:ascii="Arial" w:eastAsia="Times New Roman" w:hAnsi="Arial" w:cs="Arial"/>
                      <w:sz w:val="24"/>
                      <w:szCs w:val="24"/>
                      <w:lang w:val="es-CO" w:eastAsia="es-CO"/>
                    </w:rPr>
                  </w:rPrChange>
                </w:rPr>
                <w:delText>n</w:delText>
              </w:r>
            </w:del>
            <w:r w:rsidRPr="006C4628">
              <w:rPr>
                <w:rFonts w:ascii="Arial" w:eastAsia="Times New Roman" w:hAnsi="Arial" w:cs="Arial"/>
                <w:sz w:val="24"/>
                <w:szCs w:val="24"/>
                <w:lang w:val="es-ES" w:eastAsia="es-CO"/>
                <w:rPrChange w:id="810" w:author="chris" w:date="2015-04-19T12:09:00Z">
                  <w:rPr>
                    <w:rFonts w:ascii="Arial" w:eastAsia="Times New Roman" w:hAnsi="Arial" w:cs="Arial"/>
                    <w:sz w:val="24"/>
                    <w:szCs w:val="24"/>
                    <w:lang w:val="es-CO" w:eastAsia="es-CO"/>
                  </w:rPr>
                </w:rPrChange>
              </w:rPr>
              <w:t xml:space="preserve"> </w:t>
            </w:r>
            <w:proofErr w:type="gramStart"/>
            <w:r w:rsidRPr="006C4628">
              <w:rPr>
                <w:rFonts w:ascii="Arial" w:eastAsia="Times New Roman" w:hAnsi="Arial" w:cs="Arial"/>
                <w:sz w:val="24"/>
                <w:szCs w:val="24"/>
                <w:lang w:val="es-ES" w:eastAsia="es-CO"/>
                <w:rPrChange w:id="811" w:author="chris" w:date="2015-04-19T12:09:00Z">
                  <w:rPr>
                    <w:rFonts w:ascii="Arial" w:eastAsia="Times New Roman" w:hAnsi="Arial" w:cs="Arial"/>
                    <w:sz w:val="24"/>
                    <w:szCs w:val="24"/>
                    <w:lang w:val="es-CO" w:eastAsia="es-CO"/>
                  </w:rPr>
                </w:rPrChange>
              </w:rPr>
              <w:t>el</w:t>
            </w:r>
            <w:proofErr w:type="gramEnd"/>
            <w:r w:rsidRPr="006C4628">
              <w:rPr>
                <w:rFonts w:ascii="Arial" w:eastAsia="Times New Roman" w:hAnsi="Arial" w:cs="Arial"/>
                <w:sz w:val="24"/>
                <w:szCs w:val="24"/>
                <w:lang w:val="es-ES" w:eastAsia="es-CO"/>
                <w:rPrChange w:id="812" w:author="chris" w:date="2015-04-19T12:09:00Z">
                  <w:rPr>
                    <w:rFonts w:ascii="Arial" w:eastAsia="Times New Roman" w:hAnsi="Arial" w:cs="Arial"/>
                    <w:sz w:val="24"/>
                    <w:szCs w:val="24"/>
                    <w:lang w:val="es-CO" w:eastAsia="es-CO"/>
                  </w:rPr>
                </w:rPrChange>
              </w:rPr>
              <w:t xml:space="preserve"> número </w:t>
            </w:r>
            <w:r w:rsidR="00931F49" w:rsidRPr="006C4628">
              <w:rPr>
                <w:rFonts w:ascii="Arial" w:eastAsia="Times New Roman" w:hAnsi="Arial" w:cs="Arial"/>
                <w:sz w:val="24"/>
                <w:szCs w:val="24"/>
                <w:lang w:val="es-ES" w:eastAsia="es-CO"/>
                <w:rPrChange w:id="813" w:author="chris" w:date="2015-04-19T12:09:00Z">
                  <w:rPr>
                    <w:rFonts w:ascii="Arial" w:eastAsia="Times New Roman" w:hAnsi="Arial" w:cs="Arial"/>
                    <w:sz w:val="24"/>
                    <w:szCs w:val="24"/>
                    <w:lang w:val="es-CO" w:eastAsia="es-CO"/>
                  </w:rPr>
                </w:rPrChange>
              </w:rPr>
              <w:t xml:space="preserve">2 </w:t>
            </w:r>
            <w:r w:rsidR="00D845A3" w:rsidRPr="006C4628">
              <w:rPr>
                <w:rFonts w:ascii="Arial" w:eastAsia="Times New Roman" w:hAnsi="Arial" w:cs="Arial"/>
                <w:sz w:val="24"/>
                <w:szCs w:val="24"/>
                <w:lang w:val="es-ES" w:eastAsia="es-CO"/>
                <w:rPrChange w:id="814" w:author="chris" w:date="2015-04-19T12:09:00Z">
                  <w:rPr>
                    <w:rFonts w:ascii="Arial" w:eastAsia="Times New Roman" w:hAnsi="Arial" w:cs="Arial"/>
                    <w:sz w:val="24"/>
                    <w:szCs w:val="24"/>
                    <w:lang w:val="es-CO" w:eastAsia="es-CO"/>
                  </w:rPr>
                </w:rPrChange>
              </w:rPr>
              <w:t>745</w:t>
            </w:r>
            <w:ins w:id="815" w:author="chris" w:date="2015-04-19T13:36:00Z">
              <w:r w:rsidR="00451FE2">
                <w:rPr>
                  <w:rFonts w:ascii="Arial" w:eastAsia="Times New Roman" w:hAnsi="Arial" w:cs="Arial"/>
                  <w:sz w:val="24"/>
                  <w:szCs w:val="24"/>
                  <w:lang w:val="es-ES" w:eastAsia="es-CO"/>
                </w:rPr>
                <w:t>.</w:t>
              </w:r>
            </w:ins>
          </w:p>
          <w:p w14:paraId="7EDE0352" w14:textId="26D359C5" w:rsidR="00D845A3" w:rsidRPr="006C4628" w:rsidRDefault="00D845A3" w:rsidP="00E6040C">
            <w:pPr>
              <w:shd w:val="clear" w:color="auto" w:fill="FFFFFF"/>
              <w:spacing w:line="270" w:lineRule="atLeast"/>
              <w:rPr>
                <w:rFonts w:ascii="Arial" w:eastAsia="Times New Roman" w:hAnsi="Arial" w:cs="Arial"/>
                <w:sz w:val="24"/>
                <w:szCs w:val="24"/>
                <w:lang w:val="es-ES" w:eastAsia="es-CO"/>
                <w:rPrChange w:id="816"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817" w:author="chris" w:date="2015-04-19T12:09:00Z">
                  <w:rPr>
                    <w:rFonts w:ascii="Arial" w:eastAsia="Times New Roman" w:hAnsi="Arial" w:cs="Arial"/>
                    <w:sz w:val="24"/>
                    <w:szCs w:val="24"/>
                    <w:lang w:val="es-CO" w:eastAsia="es-CO"/>
                  </w:rPr>
                </w:rPrChange>
              </w:rPr>
              <w:t xml:space="preserve">Empezando por la derecha, en </w:t>
            </w:r>
            <w:r w:rsidR="00CC7B54" w:rsidRPr="006C4628">
              <w:rPr>
                <w:rFonts w:ascii="Arial" w:eastAsia="Times New Roman" w:hAnsi="Arial" w:cs="Arial"/>
                <w:sz w:val="24"/>
                <w:szCs w:val="24"/>
                <w:lang w:val="es-ES" w:eastAsia="es-CO"/>
                <w:rPrChange w:id="818" w:author="chris" w:date="2015-04-19T12:09:00Z">
                  <w:rPr>
                    <w:rFonts w:ascii="Arial" w:eastAsia="Times New Roman" w:hAnsi="Arial" w:cs="Arial"/>
                    <w:sz w:val="24"/>
                    <w:szCs w:val="24"/>
                    <w:lang w:val="es-CO" w:eastAsia="es-CO"/>
                  </w:rPr>
                </w:rPrChange>
              </w:rPr>
              <w:t xml:space="preserve">este número cada cifra tiene una posición </w:t>
            </w:r>
            <w:r w:rsidRPr="006C4628">
              <w:rPr>
                <w:rFonts w:ascii="Arial" w:eastAsia="Times New Roman" w:hAnsi="Arial" w:cs="Arial"/>
                <w:sz w:val="24"/>
                <w:szCs w:val="24"/>
                <w:lang w:val="es-ES" w:eastAsia="es-CO"/>
                <w:rPrChange w:id="819" w:author="chris" w:date="2015-04-19T12:09:00Z">
                  <w:rPr>
                    <w:rFonts w:ascii="Arial" w:eastAsia="Times New Roman" w:hAnsi="Arial" w:cs="Arial"/>
                    <w:sz w:val="24"/>
                    <w:szCs w:val="24"/>
                    <w:lang w:val="es-CO" w:eastAsia="es-CO"/>
                  </w:rPr>
                </w:rPrChange>
              </w:rPr>
              <w:t>diferente:</w:t>
            </w:r>
          </w:p>
          <w:p w14:paraId="26325827" w14:textId="2A558C54" w:rsidR="00D845A3" w:rsidRPr="006C4628" w:rsidRDefault="00D845A3" w:rsidP="00E6040C">
            <w:pPr>
              <w:shd w:val="clear" w:color="auto" w:fill="FFFFFF"/>
              <w:spacing w:line="270" w:lineRule="atLeast"/>
              <w:rPr>
                <w:rFonts w:ascii="Arial" w:eastAsia="Times New Roman" w:hAnsi="Arial" w:cs="Arial"/>
                <w:sz w:val="24"/>
                <w:szCs w:val="24"/>
                <w:lang w:val="es-ES" w:eastAsia="es-CO"/>
                <w:rPrChange w:id="820"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821" w:author="chris" w:date="2015-04-19T12:09:00Z">
                  <w:rPr>
                    <w:rFonts w:ascii="Arial" w:eastAsia="Times New Roman" w:hAnsi="Arial" w:cs="Arial"/>
                    <w:sz w:val="24"/>
                    <w:szCs w:val="24"/>
                    <w:lang w:val="es-CO" w:eastAsia="es-CO"/>
                  </w:rPr>
                </w:rPrChange>
              </w:rPr>
              <w:t>- El 5 ocupa la posició</w:t>
            </w:r>
            <w:r w:rsidR="00931F49" w:rsidRPr="006C4628">
              <w:rPr>
                <w:rFonts w:ascii="Arial" w:eastAsia="Times New Roman" w:hAnsi="Arial" w:cs="Arial"/>
                <w:sz w:val="24"/>
                <w:szCs w:val="24"/>
                <w:lang w:val="es-ES" w:eastAsia="es-CO"/>
                <w:rPrChange w:id="822" w:author="chris" w:date="2015-04-19T12:09:00Z">
                  <w:rPr>
                    <w:rFonts w:ascii="Arial" w:eastAsia="Times New Roman" w:hAnsi="Arial" w:cs="Arial"/>
                    <w:sz w:val="24"/>
                    <w:szCs w:val="24"/>
                    <w:lang w:val="es-CO" w:eastAsia="es-CO"/>
                  </w:rPr>
                </w:rPrChange>
              </w:rPr>
              <w:t xml:space="preserve">n de las unidades: 2 </w:t>
            </w:r>
            <w:r w:rsidRPr="006C4628">
              <w:rPr>
                <w:rFonts w:ascii="Arial" w:eastAsia="Times New Roman" w:hAnsi="Arial" w:cs="Arial"/>
                <w:sz w:val="24"/>
                <w:szCs w:val="24"/>
                <w:lang w:val="es-ES" w:eastAsia="es-CO"/>
                <w:rPrChange w:id="823" w:author="chris" w:date="2015-04-19T12:09:00Z">
                  <w:rPr>
                    <w:rFonts w:ascii="Arial" w:eastAsia="Times New Roman" w:hAnsi="Arial" w:cs="Arial"/>
                    <w:sz w:val="24"/>
                    <w:szCs w:val="24"/>
                    <w:lang w:val="es-CO" w:eastAsia="es-CO"/>
                  </w:rPr>
                </w:rPrChange>
              </w:rPr>
              <w:t>74</w:t>
            </w:r>
            <w:r w:rsidRPr="006C4628">
              <w:rPr>
                <w:rFonts w:ascii="Arial" w:eastAsia="Times New Roman" w:hAnsi="Arial" w:cs="Arial"/>
                <w:b/>
                <w:bCs/>
                <w:sz w:val="24"/>
                <w:szCs w:val="24"/>
                <w:lang w:val="es-ES" w:eastAsia="es-CO"/>
                <w:rPrChange w:id="824" w:author="chris" w:date="2015-04-19T12:09:00Z">
                  <w:rPr>
                    <w:rFonts w:ascii="Arial" w:eastAsia="Times New Roman" w:hAnsi="Arial" w:cs="Arial"/>
                    <w:b/>
                    <w:bCs/>
                    <w:sz w:val="24"/>
                    <w:szCs w:val="24"/>
                    <w:lang w:val="es-CO" w:eastAsia="es-CO"/>
                  </w:rPr>
                </w:rPrChange>
              </w:rPr>
              <w:t>5</w:t>
            </w:r>
            <w:ins w:id="825" w:author="chris" w:date="2015-04-18T22:00:00Z">
              <w:r w:rsidR="00224A83" w:rsidRPr="006C4628">
                <w:rPr>
                  <w:rFonts w:ascii="Arial" w:eastAsia="Times New Roman" w:hAnsi="Arial" w:cs="Arial"/>
                  <w:b/>
                  <w:bCs/>
                  <w:sz w:val="24"/>
                  <w:szCs w:val="24"/>
                  <w:lang w:val="es-ES" w:eastAsia="es-CO"/>
                  <w:rPrChange w:id="826" w:author="chris" w:date="2015-04-19T12:09:00Z">
                    <w:rPr>
                      <w:rFonts w:ascii="Arial" w:eastAsia="Times New Roman" w:hAnsi="Arial" w:cs="Arial"/>
                      <w:b/>
                      <w:bCs/>
                      <w:sz w:val="24"/>
                      <w:szCs w:val="24"/>
                      <w:lang w:val="es-CO" w:eastAsia="es-CO"/>
                    </w:rPr>
                  </w:rPrChange>
                </w:rPr>
                <w:t>.</w:t>
              </w:r>
            </w:ins>
          </w:p>
          <w:p w14:paraId="746C9147" w14:textId="2EF537E7" w:rsidR="00D845A3" w:rsidRPr="006C4628" w:rsidRDefault="00931F49" w:rsidP="00E6040C">
            <w:pPr>
              <w:shd w:val="clear" w:color="auto" w:fill="FFFFFF"/>
              <w:spacing w:line="270" w:lineRule="atLeast"/>
              <w:rPr>
                <w:rFonts w:ascii="Arial" w:eastAsia="Times New Roman" w:hAnsi="Arial" w:cs="Arial"/>
                <w:sz w:val="24"/>
                <w:szCs w:val="24"/>
                <w:lang w:val="es-ES" w:eastAsia="es-CO"/>
                <w:rPrChange w:id="827"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828" w:author="chris" w:date="2015-04-19T12:09:00Z">
                  <w:rPr>
                    <w:rFonts w:ascii="Arial" w:eastAsia="Times New Roman" w:hAnsi="Arial" w:cs="Arial"/>
                    <w:sz w:val="24"/>
                    <w:szCs w:val="24"/>
                    <w:lang w:val="es-CO" w:eastAsia="es-CO"/>
                  </w:rPr>
                </w:rPrChange>
              </w:rPr>
              <w:t xml:space="preserve">- El 4 la de las decenas: 2 </w:t>
            </w:r>
            <w:r w:rsidR="00D845A3" w:rsidRPr="006C4628">
              <w:rPr>
                <w:rFonts w:ascii="Arial" w:eastAsia="Times New Roman" w:hAnsi="Arial" w:cs="Arial"/>
                <w:sz w:val="24"/>
                <w:szCs w:val="24"/>
                <w:lang w:val="es-ES" w:eastAsia="es-CO"/>
                <w:rPrChange w:id="829" w:author="chris" w:date="2015-04-19T12:09:00Z">
                  <w:rPr>
                    <w:rFonts w:ascii="Arial" w:eastAsia="Times New Roman" w:hAnsi="Arial" w:cs="Arial"/>
                    <w:sz w:val="24"/>
                    <w:szCs w:val="24"/>
                    <w:lang w:val="es-CO" w:eastAsia="es-CO"/>
                  </w:rPr>
                </w:rPrChange>
              </w:rPr>
              <w:t>7</w:t>
            </w:r>
            <w:r w:rsidR="00D845A3" w:rsidRPr="006C4628">
              <w:rPr>
                <w:rFonts w:ascii="Arial" w:eastAsia="Times New Roman" w:hAnsi="Arial" w:cs="Arial"/>
                <w:b/>
                <w:bCs/>
                <w:sz w:val="24"/>
                <w:szCs w:val="24"/>
                <w:lang w:val="es-ES" w:eastAsia="es-CO"/>
                <w:rPrChange w:id="830" w:author="chris" w:date="2015-04-19T12:09:00Z">
                  <w:rPr>
                    <w:rFonts w:ascii="Arial" w:eastAsia="Times New Roman" w:hAnsi="Arial" w:cs="Arial"/>
                    <w:b/>
                    <w:bCs/>
                    <w:sz w:val="24"/>
                    <w:szCs w:val="24"/>
                    <w:lang w:val="es-CO" w:eastAsia="es-CO"/>
                  </w:rPr>
                </w:rPrChange>
              </w:rPr>
              <w:t>4</w:t>
            </w:r>
            <w:r w:rsidR="00D845A3" w:rsidRPr="006C4628">
              <w:rPr>
                <w:rFonts w:ascii="Arial" w:eastAsia="Times New Roman" w:hAnsi="Arial" w:cs="Arial"/>
                <w:sz w:val="24"/>
                <w:szCs w:val="24"/>
                <w:lang w:val="es-ES" w:eastAsia="es-CO"/>
                <w:rPrChange w:id="831" w:author="chris" w:date="2015-04-19T12:09:00Z">
                  <w:rPr>
                    <w:rFonts w:ascii="Arial" w:eastAsia="Times New Roman" w:hAnsi="Arial" w:cs="Arial"/>
                    <w:sz w:val="24"/>
                    <w:szCs w:val="24"/>
                    <w:lang w:val="es-CO" w:eastAsia="es-CO"/>
                  </w:rPr>
                </w:rPrChange>
              </w:rPr>
              <w:t>5</w:t>
            </w:r>
            <w:ins w:id="832" w:author="chris" w:date="2015-04-18T22:00:00Z">
              <w:r w:rsidR="00224A83" w:rsidRPr="006C4628">
                <w:rPr>
                  <w:rFonts w:ascii="Arial" w:eastAsia="Times New Roman" w:hAnsi="Arial" w:cs="Arial"/>
                  <w:sz w:val="24"/>
                  <w:szCs w:val="24"/>
                  <w:lang w:val="es-ES" w:eastAsia="es-CO"/>
                  <w:rPrChange w:id="833" w:author="chris" w:date="2015-04-19T12:09:00Z">
                    <w:rPr>
                      <w:rFonts w:ascii="Arial" w:eastAsia="Times New Roman" w:hAnsi="Arial" w:cs="Arial"/>
                      <w:sz w:val="24"/>
                      <w:szCs w:val="24"/>
                      <w:lang w:val="es-CO" w:eastAsia="es-CO"/>
                    </w:rPr>
                  </w:rPrChange>
                </w:rPr>
                <w:t>.</w:t>
              </w:r>
            </w:ins>
          </w:p>
          <w:p w14:paraId="040E4B14" w14:textId="106E540A" w:rsidR="00D845A3" w:rsidRPr="006C4628" w:rsidRDefault="00931F49" w:rsidP="00E6040C">
            <w:pPr>
              <w:shd w:val="clear" w:color="auto" w:fill="FFFFFF"/>
              <w:spacing w:line="270" w:lineRule="atLeast"/>
              <w:rPr>
                <w:rFonts w:ascii="Arial" w:eastAsia="Times New Roman" w:hAnsi="Arial" w:cs="Arial"/>
                <w:sz w:val="24"/>
                <w:szCs w:val="24"/>
                <w:lang w:val="es-ES" w:eastAsia="es-CO"/>
                <w:rPrChange w:id="834"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835" w:author="chris" w:date="2015-04-19T12:09:00Z">
                  <w:rPr>
                    <w:rFonts w:ascii="Arial" w:eastAsia="Times New Roman" w:hAnsi="Arial" w:cs="Arial"/>
                    <w:sz w:val="24"/>
                    <w:szCs w:val="24"/>
                    <w:lang w:val="es-CO" w:eastAsia="es-CO"/>
                  </w:rPr>
                </w:rPrChange>
              </w:rPr>
              <w:t xml:space="preserve">- El 7 la de las centenas: 2 </w:t>
            </w:r>
            <w:r w:rsidR="00D845A3" w:rsidRPr="006C4628">
              <w:rPr>
                <w:rFonts w:ascii="Arial" w:eastAsia="Times New Roman" w:hAnsi="Arial" w:cs="Arial"/>
                <w:b/>
                <w:bCs/>
                <w:sz w:val="24"/>
                <w:szCs w:val="24"/>
                <w:lang w:val="es-ES" w:eastAsia="es-CO"/>
                <w:rPrChange w:id="836" w:author="chris" w:date="2015-04-19T12:09:00Z">
                  <w:rPr>
                    <w:rFonts w:ascii="Arial" w:eastAsia="Times New Roman" w:hAnsi="Arial" w:cs="Arial"/>
                    <w:b/>
                    <w:bCs/>
                    <w:sz w:val="24"/>
                    <w:szCs w:val="24"/>
                    <w:lang w:val="es-CO" w:eastAsia="es-CO"/>
                  </w:rPr>
                </w:rPrChange>
              </w:rPr>
              <w:t>7</w:t>
            </w:r>
            <w:r w:rsidR="00D845A3" w:rsidRPr="006C4628">
              <w:rPr>
                <w:rFonts w:ascii="Arial" w:eastAsia="Times New Roman" w:hAnsi="Arial" w:cs="Arial"/>
                <w:sz w:val="24"/>
                <w:szCs w:val="24"/>
                <w:lang w:val="es-ES" w:eastAsia="es-CO"/>
                <w:rPrChange w:id="837" w:author="chris" w:date="2015-04-19T12:09:00Z">
                  <w:rPr>
                    <w:rFonts w:ascii="Arial" w:eastAsia="Times New Roman" w:hAnsi="Arial" w:cs="Arial"/>
                    <w:sz w:val="24"/>
                    <w:szCs w:val="24"/>
                    <w:lang w:val="es-CO" w:eastAsia="es-CO"/>
                  </w:rPr>
                </w:rPrChange>
              </w:rPr>
              <w:t>45</w:t>
            </w:r>
            <w:ins w:id="838" w:author="chris" w:date="2015-04-18T22:00:00Z">
              <w:r w:rsidR="00224A83" w:rsidRPr="006C4628">
                <w:rPr>
                  <w:rFonts w:ascii="Arial" w:eastAsia="Times New Roman" w:hAnsi="Arial" w:cs="Arial"/>
                  <w:sz w:val="24"/>
                  <w:szCs w:val="24"/>
                  <w:lang w:val="es-ES" w:eastAsia="es-CO"/>
                  <w:rPrChange w:id="839" w:author="chris" w:date="2015-04-19T12:09:00Z">
                    <w:rPr>
                      <w:rFonts w:ascii="Arial" w:eastAsia="Times New Roman" w:hAnsi="Arial" w:cs="Arial"/>
                      <w:sz w:val="24"/>
                      <w:szCs w:val="24"/>
                      <w:lang w:val="es-CO" w:eastAsia="es-CO"/>
                    </w:rPr>
                  </w:rPrChange>
                </w:rPr>
                <w:t>.</w:t>
              </w:r>
            </w:ins>
          </w:p>
          <w:p w14:paraId="33630287" w14:textId="739AC32B" w:rsidR="00D845A3" w:rsidRPr="006C4628" w:rsidRDefault="00D845A3" w:rsidP="00E6040C">
            <w:pPr>
              <w:shd w:val="clear" w:color="auto" w:fill="FFFFFF"/>
              <w:spacing w:line="270" w:lineRule="atLeast"/>
              <w:rPr>
                <w:rFonts w:ascii="Arial" w:eastAsia="Times New Roman" w:hAnsi="Arial" w:cs="Arial"/>
                <w:color w:val="333333"/>
                <w:sz w:val="21"/>
                <w:szCs w:val="21"/>
                <w:lang w:val="es-ES" w:eastAsia="es-CO"/>
                <w:rPrChange w:id="840"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sz w:val="24"/>
                <w:szCs w:val="24"/>
                <w:lang w:val="es-ES" w:eastAsia="es-CO"/>
                <w:rPrChange w:id="841" w:author="chris" w:date="2015-04-19T12:09:00Z">
                  <w:rPr>
                    <w:rFonts w:ascii="Arial" w:eastAsia="Times New Roman" w:hAnsi="Arial" w:cs="Arial"/>
                    <w:sz w:val="24"/>
                    <w:szCs w:val="24"/>
                    <w:lang w:val="es-CO" w:eastAsia="es-CO"/>
                  </w:rPr>
                </w:rPrChange>
              </w:rPr>
              <w:t>- El 2 la posición de la</w:t>
            </w:r>
            <w:r w:rsidR="00B00EF4" w:rsidRPr="006C4628">
              <w:rPr>
                <w:rFonts w:ascii="Arial" w:eastAsia="Times New Roman" w:hAnsi="Arial" w:cs="Arial"/>
                <w:sz w:val="24"/>
                <w:szCs w:val="24"/>
                <w:lang w:val="es-ES" w:eastAsia="es-CO"/>
                <w:rPrChange w:id="842" w:author="chris" w:date="2015-04-19T12:09:00Z">
                  <w:rPr>
                    <w:rFonts w:ascii="Arial" w:eastAsia="Times New Roman" w:hAnsi="Arial" w:cs="Arial"/>
                    <w:sz w:val="24"/>
                    <w:szCs w:val="24"/>
                    <w:lang w:val="es-CO" w:eastAsia="es-CO"/>
                  </w:rPr>
                </w:rPrChange>
              </w:rPr>
              <w:t>s</w:t>
            </w:r>
            <w:r w:rsidRPr="006C4628">
              <w:rPr>
                <w:rFonts w:ascii="Arial" w:eastAsia="Times New Roman" w:hAnsi="Arial" w:cs="Arial"/>
                <w:sz w:val="24"/>
                <w:szCs w:val="24"/>
                <w:lang w:val="es-ES" w:eastAsia="es-CO"/>
                <w:rPrChange w:id="843" w:author="chris" w:date="2015-04-19T12:09:00Z">
                  <w:rPr>
                    <w:rFonts w:ascii="Arial" w:eastAsia="Times New Roman" w:hAnsi="Arial" w:cs="Arial"/>
                    <w:sz w:val="24"/>
                    <w:szCs w:val="24"/>
                    <w:lang w:val="es-CO" w:eastAsia="es-CO"/>
                  </w:rPr>
                </w:rPrChange>
              </w:rPr>
              <w:t xml:space="preserve"> unidad</w:t>
            </w:r>
            <w:r w:rsidR="00B00EF4" w:rsidRPr="006C4628">
              <w:rPr>
                <w:rFonts w:ascii="Arial" w:eastAsia="Times New Roman" w:hAnsi="Arial" w:cs="Arial"/>
                <w:sz w:val="24"/>
                <w:szCs w:val="24"/>
                <w:lang w:val="es-ES" w:eastAsia="es-CO"/>
                <w:rPrChange w:id="844" w:author="chris" w:date="2015-04-19T12:09:00Z">
                  <w:rPr>
                    <w:rFonts w:ascii="Arial" w:eastAsia="Times New Roman" w:hAnsi="Arial" w:cs="Arial"/>
                    <w:sz w:val="24"/>
                    <w:szCs w:val="24"/>
                    <w:lang w:val="es-CO" w:eastAsia="es-CO"/>
                  </w:rPr>
                </w:rPrChange>
              </w:rPr>
              <w:t>es</w:t>
            </w:r>
            <w:r w:rsidRPr="006C4628">
              <w:rPr>
                <w:rFonts w:ascii="Arial" w:eastAsia="Times New Roman" w:hAnsi="Arial" w:cs="Arial"/>
                <w:sz w:val="24"/>
                <w:szCs w:val="24"/>
                <w:lang w:val="es-ES" w:eastAsia="es-CO"/>
                <w:rPrChange w:id="845" w:author="chris" w:date="2015-04-19T12:09:00Z">
                  <w:rPr>
                    <w:rFonts w:ascii="Arial" w:eastAsia="Times New Roman" w:hAnsi="Arial" w:cs="Arial"/>
                    <w:sz w:val="24"/>
                    <w:szCs w:val="24"/>
                    <w:lang w:val="es-CO" w:eastAsia="es-CO"/>
                  </w:rPr>
                </w:rPrChange>
              </w:rPr>
              <w:t xml:space="preserve"> de mil: </w:t>
            </w:r>
            <w:r w:rsidRPr="006C4628">
              <w:rPr>
                <w:rFonts w:ascii="Arial" w:eastAsia="Times New Roman" w:hAnsi="Arial" w:cs="Arial"/>
                <w:b/>
                <w:bCs/>
                <w:sz w:val="24"/>
                <w:szCs w:val="24"/>
                <w:lang w:val="es-ES" w:eastAsia="es-CO"/>
                <w:rPrChange w:id="846" w:author="chris" w:date="2015-04-19T12:09:00Z">
                  <w:rPr>
                    <w:rFonts w:ascii="Arial" w:eastAsia="Times New Roman" w:hAnsi="Arial" w:cs="Arial"/>
                    <w:b/>
                    <w:bCs/>
                    <w:sz w:val="24"/>
                    <w:szCs w:val="24"/>
                    <w:lang w:val="es-CO" w:eastAsia="es-CO"/>
                  </w:rPr>
                </w:rPrChange>
              </w:rPr>
              <w:t>2</w:t>
            </w:r>
            <w:r w:rsidR="00931F49" w:rsidRPr="006C4628">
              <w:rPr>
                <w:rFonts w:ascii="Arial" w:eastAsia="Times New Roman" w:hAnsi="Arial" w:cs="Arial"/>
                <w:sz w:val="24"/>
                <w:szCs w:val="24"/>
                <w:lang w:val="es-ES" w:eastAsia="es-CO"/>
                <w:rPrChange w:id="847" w:author="chris" w:date="2015-04-19T12:09:00Z">
                  <w:rPr>
                    <w:rFonts w:ascii="Arial" w:eastAsia="Times New Roman" w:hAnsi="Arial" w:cs="Arial"/>
                    <w:sz w:val="24"/>
                    <w:szCs w:val="24"/>
                    <w:lang w:val="es-CO" w:eastAsia="es-CO"/>
                  </w:rPr>
                </w:rPrChange>
              </w:rPr>
              <w:t xml:space="preserve"> </w:t>
            </w:r>
            <w:r w:rsidRPr="006C4628">
              <w:rPr>
                <w:rFonts w:ascii="Arial" w:eastAsia="Times New Roman" w:hAnsi="Arial" w:cs="Arial"/>
                <w:sz w:val="24"/>
                <w:szCs w:val="24"/>
                <w:lang w:val="es-ES" w:eastAsia="es-CO"/>
                <w:rPrChange w:id="848" w:author="chris" w:date="2015-04-19T12:09:00Z">
                  <w:rPr>
                    <w:rFonts w:ascii="Arial" w:eastAsia="Times New Roman" w:hAnsi="Arial" w:cs="Arial"/>
                    <w:sz w:val="24"/>
                    <w:szCs w:val="24"/>
                    <w:lang w:val="es-CO" w:eastAsia="es-CO"/>
                  </w:rPr>
                </w:rPrChange>
              </w:rPr>
              <w:t>745</w:t>
            </w:r>
            <w:ins w:id="849" w:author="chris" w:date="2015-04-18T22:00:00Z">
              <w:r w:rsidR="00224A83" w:rsidRPr="006C4628">
                <w:rPr>
                  <w:rFonts w:ascii="Arial" w:eastAsia="Times New Roman" w:hAnsi="Arial" w:cs="Arial"/>
                  <w:sz w:val="24"/>
                  <w:szCs w:val="24"/>
                  <w:lang w:val="es-ES" w:eastAsia="es-CO"/>
                  <w:rPrChange w:id="850" w:author="chris" w:date="2015-04-19T12:09:00Z">
                    <w:rPr>
                      <w:rFonts w:ascii="Arial" w:eastAsia="Times New Roman" w:hAnsi="Arial" w:cs="Arial"/>
                      <w:sz w:val="24"/>
                      <w:szCs w:val="24"/>
                      <w:lang w:val="es-CO" w:eastAsia="es-CO"/>
                    </w:rPr>
                  </w:rPrChange>
                </w:rPr>
                <w:t>.</w:t>
              </w:r>
            </w:ins>
          </w:p>
          <w:p w14:paraId="7FC72350" w14:textId="77777777" w:rsidR="00E6040C" w:rsidRPr="006C4628" w:rsidRDefault="00E6040C" w:rsidP="00E6040C">
            <w:pPr>
              <w:rPr>
                <w:rFonts w:ascii="Arial" w:hAnsi="Arial" w:cs="Arial"/>
                <w:color w:val="000000"/>
                <w:sz w:val="24"/>
                <w:szCs w:val="24"/>
                <w:lang w:val="es-ES"/>
                <w:rPrChange w:id="851" w:author="chris" w:date="2015-04-19T12:09:00Z">
                  <w:rPr>
                    <w:rFonts w:ascii="Arial" w:hAnsi="Arial" w:cs="Arial"/>
                    <w:color w:val="000000"/>
                    <w:sz w:val="24"/>
                    <w:szCs w:val="24"/>
                    <w:lang w:val="es-CO"/>
                  </w:rPr>
                </w:rPrChange>
              </w:rPr>
            </w:pPr>
          </w:p>
          <w:p w14:paraId="172BD2F3" w14:textId="1EF554D0" w:rsidR="00D845A3" w:rsidRPr="006C4628" w:rsidRDefault="006471D7" w:rsidP="00E6040C">
            <w:pPr>
              <w:rPr>
                <w:rFonts w:ascii="Arial" w:hAnsi="Arial" w:cs="Arial"/>
                <w:color w:val="000000"/>
                <w:sz w:val="24"/>
                <w:szCs w:val="24"/>
                <w:lang w:val="es-ES"/>
                <w:rPrChange w:id="852" w:author="chris" w:date="2015-04-19T12:09:00Z">
                  <w:rPr>
                    <w:rFonts w:ascii="Arial" w:hAnsi="Arial" w:cs="Arial"/>
                    <w:color w:val="000000"/>
                    <w:sz w:val="24"/>
                    <w:szCs w:val="24"/>
                    <w:lang w:val="es-CO"/>
                  </w:rPr>
                </w:rPrChange>
              </w:rPr>
            </w:pPr>
            <w:r w:rsidRPr="006C4628">
              <w:rPr>
                <w:rFonts w:ascii="Arial" w:hAnsi="Arial" w:cs="Arial"/>
                <w:color w:val="000000"/>
                <w:sz w:val="24"/>
                <w:szCs w:val="24"/>
                <w:lang w:val="es-ES"/>
                <w:rPrChange w:id="853" w:author="chris" w:date="2015-04-19T12:09:00Z">
                  <w:rPr>
                    <w:rFonts w:ascii="Arial" w:hAnsi="Arial" w:cs="Arial"/>
                    <w:color w:val="000000"/>
                    <w:sz w:val="24"/>
                    <w:szCs w:val="24"/>
                    <w:lang w:val="es-CO"/>
                  </w:rPr>
                </w:rPrChange>
              </w:rPr>
              <w:t xml:space="preserve">Practica la descomposición </w:t>
            </w:r>
            <w:r w:rsidR="00B9395C" w:rsidRPr="006C4628">
              <w:rPr>
                <w:rFonts w:ascii="Arial" w:hAnsi="Arial" w:cs="Arial"/>
                <w:color w:val="000000"/>
                <w:sz w:val="24"/>
                <w:szCs w:val="24"/>
                <w:lang w:val="es-ES"/>
                <w:rPrChange w:id="854" w:author="chris" w:date="2015-04-19T12:09:00Z">
                  <w:rPr>
                    <w:rFonts w:ascii="Arial" w:hAnsi="Arial" w:cs="Arial"/>
                    <w:color w:val="000000"/>
                    <w:sz w:val="24"/>
                    <w:szCs w:val="24"/>
                    <w:lang w:val="es-CO"/>
                  </w:rPr>
                </w:rPrChange>
              </w:rPr>
              <w:t xml:space="preserve">en posiciones </w:t>
            </w:r>
            <w:r w:rsidR="002F764A" w:rsidRPr="006C4628">
              <w:rPr>
                <w:rFonts w:ascii="Arial" w:hAnsi="Arial" w:cs="Arial"/>
                <w:color w:val="000000"/>
                <w:sz w:val="24"/>
                <w:szCs w:val="24"/>
                <w:lang w:val="es-ES"/>
                <w:rPrChange w:id="855" w:author="chris" w:date="2015-04-19T12:09:00Z">
                  <w:rPr>
                    <w:rFonts w:ascii="Arial" w:hAnsi="Arial" w:cs="Arial"/>
                    <w:color w:val="000000"/>
                    <w:sz w:val="24"/>
                    <w:szCs w:val="24"/>
                    <w:lang w:val="es-CO"/>
                  </w:rPr>
                </w:rPrChange>
              </w:rPr>
              <w:t>de números naturales</w:t>
            </w:r>
            <w:r w:rsidR="00B9395C" w:rsidRPr="006C4628">
              <w:rPr>
                <w:rFonts w:ascii="Arial" w:hAnsi="Arial" w:cs="Arial"/>
                <w:color w:val="000000"/>
                <w:sz w:val="24"/>
                <w:szCs w:val="24"/>
                <w:lang w:val="es-ES"/>
                <w:rPrChange w:id="856" w:author="chris" w:date="2015-04-19T12:09:00Z">
                  <w:rPr>
                    <w:rFonts w:ascii="Arial" w:hAnsi="Arial" w:cs="Arial"/>
                    <w:color w:val="000000"/>
                    <w:sz w:val="24"/>
                    <w:szCs w:val="24"/>
                    <w:lang w:val="es-CO"/>
                  </w:rPr>
                </w:rPrChange>
              </w:rPr>
              <w:t xml:space="preserve">. Desarrolla las descomposiciones de los siguientes números: </w:t>
            </w:r>
          </w:p>
          <w:p w14:paraId="15A2C3C7" w14:textId="77777777" w:rsidR="00E6040C" w:rsidRPr="006C4628" w:rsidRDefault="00E6040C" w:rsidP="00E6040C">
            <w:pPr>
              <w:rPr>
                <w:rFonts w:ascii="Arial" w:hAnsi="Arial" w:cs="Arial"/>
                <w:color w:val="000000"/>
                <w:sz w:val="24"/>
                <w:szCs w:val="24"/>
                <w:lang w:val="es-ES"/>
                <w:rPrChange w:id="857" w:author="chris" w:date="2015-04-19T12:09:00Z">
                  <w:rPr>
                    <w:rFonts w:ascii="Arial" w:hAnsi="Arial" w:cs="Arial"/>
                    <w:color w:val="000000"/>
                    <w:sz w:val="24"/>
                    <w:szCs w:val="24"/>
                    <w:lang w:val="es-CO"/>
                  </w:rPr>
                </w:rPrChange>
              </w:rPr>
            </w:pPr>
          </w:p>
          <w:p w14:paraId="44C38090" w14:textId="780E4AD8" w:rsidR="00B9395C" w:rsidRPr="006C4628" w:rsidRDefault="00B9395C" w:rsidP="00E6040C">
            <w:pPr>
              <w:pStyle w:val="Prrafodelista"/>
              <w:numPr>
                <w:ilvl w:val="0"/>
                <w:numId w:val="1"/>
              </w:numPr>
              <w:spacing w:after="200"/>
              <w:rPr>
                <w:rFonts w:ascii="Arial" w:hAnsi="Arial" w:cs="Arial"/>
                <w:color w:val="000000"/>
                <w:sz w:val="24"/>
                <w:szCs w:val="24"/>
                <w:lang w:val="es-ES"/>
                <w:rPrChange w:id="858" w:author="chris" w:date="2015-04-19T12:09:00Z">
                  <w:rPr>
                    <w:rFonts w:ascii="Arial" w:hAnsi="Arial" w:cs="Arial"/>
                    <w:color w:val="000000"/>
                    <w:sz w:val="24"/>
                    <w:szCs w:val="24"/>
                    <w:lang w:val="es-CO"/>
                  </w:rPr>
                </w:rPrChange>
              </w:rPr>
            </w:pPr>
            <w:r w:rsidRPr="006C4628">
              <w:rPr>
                <w:rFonts w:ascii="Arial" w:hAnsi="Arial" w:cs="Arial"/>
                <w:color w:val="000000"/>
                <w:lang w:val="es-ES"/>
                <w:rPrChange w:id="859" w:author="chris" w:date="2015-04-19T12:09:00Z">
                  <w:rPr>
                    <w:rFonts w:ascii="Arial" w:hAnsi="Arial" w:cs="Arial"/>
                    <w:color w:val="000000"/>
                    <w:lang w:val="es-CO"/>
                  </w:rPr>
                </w:rPrChange>
              </w:rPr>
              <w:t>6</w:t>
            </w:r>
            <w:r w:rsidR="00931F49" w:rsidRPr="006C4628">
              <w:rPr>
                <w:rFonts w:ascii="Arial" w:hAnsi="Arial" w:cs="Arial"/>
                <w:color w:val="000000"/>
                <w:lang w:val="es-ES"/>
                <w:rPrChange w:id="860" w:author="chris" w:date="2015-04-19T12:09:00Z">
                  <w:rPr>
                    <w:rFonts w:ascii="Arial" w:hAnsi="Arial" w:cs="Arial"/>
                    <w:color w:val="000000"/>
                    <w:lang w:val="es-CO"/>
                  </w:rPr>
                </w:rPrChange>
              </w:rPr>
              <w:t xml:space="preserve">52 923 </w:t>
            </w:r>
            <w:r w:rsidRPr="006C4628">
              <w:rPr>
                <w:rFonts w:ascii="Arial" w:hAnsi="Arial" w:cs="Arial"/>
                <w:color w:val="000000"/>
                <w:lang w:val="es-ES"/>
                <w:rPrChange w:id="861" w:author="chris" w:date="2015-04-19T12:09:00Z">
                  <w:rPr>
                    <w:rFonts w:ascii="Arial" w:hAnsi="Arial" w:cs="Arial"/>
                    <w:color w:val="000000"/>
                    <w:lang w:val="es-CO"/>
                  </w:rPr>
                </w:rPrChange>
              </w:rPr>
              <w:t>823</w:t>
            </w:r>
            <w:ins w:id="862" w:author="chris" w:date="2015-04-19T11:12:00Z">
              <w:r w:rsidR="00383879" w:rsidRPr="006C4628">
                <w:rPr>
                  <w:rFonts w:ascii="Arial" w:hAnsi="Arial" w:cs="Arial"/>
                  <w:color w:val="000000"/>
                  <w:lang w:val="es-ES"/>
                  <w:rPrChange w:id="863" w:author="chris" w:date="2015-04-19T12:09:00Z">
                    <w:rPr>
                      <w:rFonts w:ascii="Arial" w:hAnsi="Arial" w:cs="Arial"/>
                      <w:color w:val="000000"/>
                      <w:lang w:val="es-CO"/>
                    </w:rPr>
                  </w:rPrChange>
                </w:rPr>
                <w:t>.</w:t>
              </w:r>
            </w:ins>
          </w:p>
          <w:p w14:paraId="6EF1E7CD" w14:textId="575A2B9D" w:rsidR="00B9395C" w:rsidRPr="006C4628" w:rsidRDefault="00B9395C" w:rsidP="00E6040C">
            <w:pPr>
              <w:pStyle w:val="Prrafodelista"/>
              <w:numPr>
                <w:ilvl w:val="0"/>
                <w:numId w:val="1"/>
              </w:numPr>
              <w:spacing w:after="200"/>
              <w:rPr>
                <w:rFonts w:ascii="Arial" w:hAnsi="Arial" w:cs="Arial"/>
                <w:color w:val="000000"/>
                <w:sz w:val="24"/>
                <w:szCs w:val="24"/>
                <w:lang w:val="es-ES"/>
                <w:rPrChange w:id="864" w:author="chris" w:date="2015-04-19T12:09:00Z">
                  <w:rPr>
                    <w:rFonts w:ascii="Arial" w:hAnsi="Arial" w:cs="Arial"/>
                    <w:color w:val="000000"/>
                    <w:sz w:val="24"/>
                    <w:szCs w:val="24"/>
                    <w:lang w:val="es-CO"/>
                  </w:rPr>
                </w:rPrChange>
              </w:rPr>
            </w:pPr>
            <w:r w:rsidRPr="006C4628">
              <w:rPr>
                <w:rFonts w:ascii="Arial" w:hAnsi="Arial" w:cs="Arial"/>
                <w:color w:val="000000"/>
                <w:lang w:val="es-ES"/>
                <w:rPrChange w:id="865" w:author="chris" w:date="2015-04-19T12:09:00Z">
                  <w:rPr>
                    <w:rFonts w:ascii="Arial" w:hAnsi="Arial" w:cs="Arial"/>
                    <w:color w:val="000000"/>
                    <w:lang w:val="es-CO"/>
                  </w:rPr>
                </w:rPrChange>
              </w:rPr>
              <w:t>82</w:t>
            </w:r>
            <w:r w:rsidR="00931F49" w:rsidRPr="006C4628">
              <w:rPr>
                <w:rFonts w:ascii="Arial" w:hAnsi="Arial" w:cs="Arial"/>
                <w:color w:val="000000"/>
                <w:lang w:val="es-ES"/>
                <w:rPrChange w:id="866" w:author="chris" w:date="2015-04-19T12:09:00Z">
                  <w:rPr>
                    <w:rFonts w:ascii="Arial" w:hAnsi="Arial" w:cs="Arial"/>
                    <w:color w:val="000000"/>
                    <w:lang w:val="es-CO"/>
                  </w:rPr>
                </w:rPrChange>
              </w:rPr>
              <w:t xml:space="preserve"> </w:t>
            </w:r>
            <w:r w:rsidRPr="006C4628">
              <w:rPr>
                <w:rFonts w:ascii="Arial" w:hAnsi="Arial" w:cs="Arial"/>
                <w:color w:val="000000"/>
                <w:lang w:val="es-ES"/>
                <w:rPrChange w:id="867" w:author="chris" w:date="2015-04-19T12:09:00Z">
                  <w:rPr>
                    <w:rFonts w:ascii="Arial" w:hAnsi="Arial" w:cs="Arial"/>
                    <w:color w:val="000000"/>
                    <w:lang w:val="es-CO"/>
                  </w:rPr>
                </w:rPrChange>
              </w:rPr>
              <w:t>850</w:t>
            </w:r>
            <w:r w:rsidR="00931F49" w:rsidRPr="006C4628">
              <w:rPr>
                <w:rFonts w:ascii="Arial" w:hAnsi="Arial" w:cs="Arial"/>
                <w:color w:val="000000"/>
                <w:lang w:val="es-ES"/>
                <w:rPrChange w:id="868" w:author="chris" w:date="2015-04-19T12:09:00Z">
                  <w:rPr>
                    <w:rFonts w:ascii="Arial" w:hAnsi="Arial" w:cs="Arial"/>
                    <w:color w:val="000000"/>
                    <w:lang w:val="es-CO"/>
                  </w:rPr>
                </w:rPrChange>
              </w:rPr>
              <w:t xml:space="preserve"> </w:t>
            </w:r>
            <w:r w:rsidRPr="006C4628">
              <w:rPr>
                <w:rFonts w:ascii="Arial" w:hAnsi="Arial" w:cs="Arial"/>
                <w:color w:val="000000"/>
                <w:lang w:val="es-ES"/>
                <w:rPrChange w:id="869" w:author="chris" w:date="2015-04-19T12:09:00Z">
                  <w:rPr>
                    <w:rFonts w:ascii="Arial" w:hAnsi="Arial" w:cs="Arial"/>
                    <w:color w:val="000000"/>
                    <w:lang w:val="es-CO"/>
                  </w:rPr>
                </w:rPrChange>
              </w:rPr>
              <w:t>002</w:t>
            </w:r>
            <w:ins w:id="870" w:author="chris" w:date="2015-04-19T11:12:00Z">
              <w:r w:rsidR="00383879" w:rsidRPr="006C4628">
                <w:rPr>
                  <w:rFonts w:ascii="Arial" w:hAnsi="Arial" w:cs="Arial"/>
                  <w:color w:val="000000"/>
                  <w:lang w:val="es-ES"/>
                  <w:rPrChange w:id="871" w:author="chris" w:date="2015-04-19T12:09:00Z">
                    <w:rPr>
                      <w:rFonts w:ascii="Arial" w:hAnsi="Arial" w:cs="Arial"/>
                      <w:color w:val="000000"/>
                      <w:lang w:val="es-CO"/>
                    </w:rPr>
                  </w:rPrChange>
                </w:rPr>
                <w:t>.</w:t>
              </w:r>
            </w:ins>
          </w:p>
          <w:p w14:paraId="3CB62188" w14:textId="39481CA6" w:rsidR="00D845A3" w:rsidRPr="006C4628" w:rsidRDefault="00931F49" w:rsidP="00E6040C">
            <w:pPr>
              <w:pStyle w:val="Prrafodelista"/>
              <w:numPr>
                <w:ilvl w:val="0"/>
                <w:numId w:val="1"/>
              </w:numPr>
              <w:rPr>
                <w:rFonts w:ascii="Arial" w:hAnsi="Arial" w:cs="Arial"/>
                <w:color w:val="000000"/>
                <w:lang w:val="es-ES"/>
                <w:rPrChange w:id="872" w:author="chris" w:date="2015-04-19T12:09:00Z">
                  <w:rPr>
                    <w:rFonts w:ascii="Arial" w:hAnsi="Arial" w:cs="Arial"/>
                    <w:color w:val="000000"/>
                    <w:lang w:val="es-CO"/>
                  </w:rPr>
                </w:rPrChange>
              </w:rPr>
            </w:pPr>
            <w:r w:rsidRPr="006C4628">
              <w:rPr>
                <w:rFonts w:ascii="Arial" w:hAnsi="Arial" w:cs="Arial"/>
                <w:color w:val="000000"/>
                <w:lang w:val="es-ES"/>
                <w:rPrChange w:id="873" w:author="chris" w:date="2015-04-19T12:09:00Z">
                  <w:rPr>
                    <w:rFonts w:ascii="Arial" w:hAnsi="Arial" w:cs="Arial"/>
                    <w:color w:val="000000"/>
                    <w:lang w:val="es-CO"/>
                  </w:rPr>
                </w:rPrChange>
              </w:rPr>
              <w:t xml:space="preserve">900 706 </w:t>
            </w:r>
            <w:r w:rsidR="00B9395C" w:rsidRPr="006C4628">
              <w:rPr>
                <w:rFonts w:ascii="Arial" w:hAnsi="Arial" w:cs="Arial"/>
                <w:color w:val="000000"/>
                <w:lang w:val="es-ES"/>
                <w:rPrChange w:id="874" w:author="chris" w:date="2015-04-19T12:09:00Z">
                  <w:rPr>
                    <w:rFonts w:ascii="Arial" w:hAnsi="Arial" w:cs="Arial"/>
                    <w:color w:val="000000"/>
                    <w:lang w:val="es-CO"/>
                  </w:rPr>
                </w:rPrChange>
              </w:rPr>
              <w:t>134</w:t>
            </w:r>
            <w:ins w:id="875" w:author="chris" w:date="2015-04-19T11:12:00Z">
              <w:r w:rsidR="00383879" w:rsidRPr="006C4628">
                <w:rPr>
                  <w:rFonts w:ascii="Arial" w:hAnsi="Arial" w:cs="Arial"/>
                  <w:color w:val="000000"/>
                  <w:lang w:val="es-ES"/>
                  <w:rPrChange w:id="876" w:author="chris" w:date="2015-04-19T12:09:00Z">
                    <w:rPr>
                      <w:rFonts w:ascii="Arial" w:hAnsi="Arial" w:cs="Arial"/>
                      <w:color w:val="000000"/>
                      <w:lang w:val="es-CO"/>
                    </w:rPr>
                  </w:rPrChange>
                </w:rPr>
                <w:t>.</w:t>
              </w:r>
            </w:ins>
          </w:p>
        </w:tc>
      </w:tr>
      <w:tr w:rsidR="00E60BFD" w:rsidRPr="006C4628" w14:paraId="19194D9B" w14:textId="77777777" w:rsidTr="00E87063">
        <w:tc>
          <w:tcPr>
            <w:tcW w:w="2518" w:type="dxa"/>
          </w:tcPr>
          <w:p w14:paraId="238CEE7A" w14:textId="5068D41D" w:rsidR="00E60BFD" w:rsidRPr="006C4628" w:rsidRDefault="00E60BFD" w:rsidP="00E6040C">
            <w:pPr>
              <w:rPr>
                <w:rFonts w:ascii="Times New Roman" w:hAnsi="Times New Roman" w:cs="Times New Roman"/>
                <w:b/>
                <w:color w:val="000000"/>
                <w:sz w:val="24"/>
                <w:szCs w:val="24"/>
                <w:lang w:val="es-ES"/>
                <w:rPrChange w:id="87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878" w:author="chris" w:date="2015-04-19T12:09:00Z">
                  <w:rPr>
                    <w:rFonts w:ascii="Times New Roman" w:hAnsi="Times New Roman" w:cs="Times New Roman"/>
                    <w:b/>
                    <w:color w:val="000000"/>
                    <w:sz w:val="24"/>
                    <w:szCs w:val="24"/>
                  </w:rPr>
                </w:rPrChange>
              </w:rPr>
              <w:lastRenderedPageBreak/>
              <w:t>Título</w:t>
            </w:r>
          </w:p>
        </w:tc>
        <w:tc>
          <w:tcPr>
            <w:tcW w:w="6536" w:type="dxa"/>
          </w:tcPr>
          <w:p w14:paraId="70A5862D" w14:textId="03ED2B34" w:rsidR="00E60BFD" w:rsidRPr="006C4628" w:rsidRDefault="00D845A3" w:rsidP="00383879">
            <w:pPr>
              <w:rPr>
                <w:rFonts w:ascii="Times New Roman" w:hAnsi="Times New Roman" w:cs="Times New Roman"/>
                <w:color w:val="000000"/>
                <w:sz w:val="24"/>
                <w:szCs w:val="24"/>
                <w:lang w:val="es-ES"/>
                <w:rPrChange w:id="879" w:author="chris" w:date="2015-04-19T12:09:00Z">
                  <w:rPr>
                    <w:rFonts w:ascii="Times New Roman" w:hAnsi="Times New Roman" w:cs="Times New Roman"/>
                    <w:color w:val="000000"/>
                    <w:sz w:val="24"/>
                    <w:szCs w:val="24"/>
                  </w:rPr>
                </w:rPrChange>
              </w:rPr>
              <w:pPrChange w:id="880" w:author="chris" w:date="2015-04-19T11:12:00Z">
                <w:pPr/>
              </w:pPrChange>
            </w:pPr>
            <w:r w:rsidRPr="006C4628">
              <w:rPr>
                <w:rFonts w:ascii="Times New Roman" w:hAnsi="Times New Roman" w:cs="Times New Roman"/>
                <w:color w:val="000000"/>
                <w:sz w:val="24"/>
                <w:szCs w:val="24"/>
                <w:lang w:val="es-ES"/>
                <w:rPrChange w:id="881" w:author="chris" w:date="2015-04-19T12:09:00Z">
                  <w:rPr>
                    <w:rFonts w:ascii="Times New Roman" w:hAnsi="Times New Roman" w:cs="Times New Roman"/>
                    <w:color w:val="000000"/>
                    <w:sz w:val="24"/>
                    <w:szCs w:val="24"/>
                  </w:rPr>
                </w:rPrChange>
              </w:rPr>
              <w:t>Encontrar equivalencias entre valores posicionales en el sistema de numeración decimal</w:t>
            </w:r>
            <w:del w:id="882" w:author="chris" w:date="2015-04-18T22:01:00Z">
              <w:r w:rsidRPr="006C4628" w:rsidDel="00315EB6">
                <w:rPr>
                  <w:rFonts w:ascii="Times New Roman" w:hAnsi="Times New Roman" w:cs="Times New Roman"/>
                  <w:color w:val="000000"/>
                  <w:sz w:val="24"/>
                  <w:szCs w:val="24"/>
                  <w:lang w:val="es-ES"/>
                  <w:rPrChange w:id="883" w:author="chris" w:date="2015-04-19T12:09:00Z">
                    <w:rPr>
                      <w:rFonts w:ascii="Times New Roman" w:hAnsi="Times New Roman" w:cs="Times New Roman"/>
                      <w:color w:val="000000"/>
                      <w:sz w:val="24"/>
                      <w:szCs w:val="24"/>
                    </w:rPr>
                  </w:rPrChange>
                </w:rPr>
                <w:delText xml:space="preserve">. </w:delText>
              </w:r>
            </w:del>
          </w:p>
        </w:tc>
      </w:tr>
      <w:tr w:rsidR="00E60BFD" w:rsidRPr="006C4628" w14:paraId="4F20F28B" w14:textId="77777777" w:rsidTr="00E87063">
        <w:tc>
          <w:tcPr>
            <w:tcW w:w="2518" w:type="dxa"/>
          </w:tcPr>
          <w:p w14:paraId="7AC30474" w14:textId="77777777" w:rsidR="00E60BFD" w:rsidRPr="006C4628" w:rsidRDefault="00E60BFD" w:rsidP="00E6040C">
            <w:pPr>
              <w:rPr>
                <w:rFonts w:ascii="Times New Roman" w:hAnsi="Times New Roman" w:cs="Times New Roman"/>
                <w:b/>
                <w:color w:val="000000"/>
                <w:sz w:val="24"/>
                <w:szCs w:val="24"/>
                <w:lang w:val="es-ES"/>
                <w:rPrChange w:id="88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885" w:author="chris" w:date="2015-04-19T12:09:00Z">
                  <w:rPr>
                    <w:rFonts w:ascii="Times New Roman" w:hAnsi="Times New Roman" w:cs="Times New Roman"/>
                    <w:b/>
                    <w:color w:val="000000"/>
                    <w:sz w:val="24"/>
                    <w:szCs w:val="24"/>
                  </w:rPr>
                </w:rPrChange>
              </w:rPr>
              <w:t>Descripción</w:t>
            </w:r>
          </w:p>
        </w:tc>
        <w:tc>
          <w:tcPr>
            <w:tcW w:w="6536" w:type="dxa"/>
          </w:tcPr>
          <w:p w14:paraId="268ECB7B" w14:textId="13014A49" w:rsidR="00E60BFD" w:rsidRPr="006C4628" w:rsidRDefault="00D845A3" w:rsidP="00E6040C">
            <w:pPr>
              <w:rPr>
                <w:rFonts w:ascii="Times New Roman" w:hAnsi="Times New Roman" w:cs="Times New Roman"/>
                <w:color w:val="000000"/>
                <w:sz w:val="24"/>
                <w:szCs w:val="24"/>
                <w:lang w:val="es-ES"/>
                <w:rPrChange w:id="88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887" w:author="chris" w:date="2015-04-19T12:09:00Z">
                  <w:rPr>
                    <w:rFonts w:ascii="Times New Roman" w:hAnsi="Times New Roman" w:cs="Times New Roman"/>
                    <w:color w:val="000000"/>
                    <w:sz w:val="24"/>
                    <w:szCs w:val="24"/>
                  </w:rPr>
                </w:rPrChange>
              </w:rPr>
              <w:t>Interactivo que explica el proceso para encontrar equivalencias entre valores posicionales en el sistema de numeración decimal.</w:t>
            </w:r>
          </w:p>
        </w:tc>
      </w:tr>
    </w:tbl>
    <w:p w14:paraId="1D083121" w14:textId="77777777" w:rsidR="007C7F6C" w:rsidRPr="006C4628" w:rsidRDefault="007C7F6C" w:rsidP="00E6040C">
      <w:pPr>
        <w:spacing w:after="0"/>
        <w:rPr>
          <w:rFonts w:ascii="Arial" w:hAnsi="Arial" w:cs="Arial"/>
          <w:color w:val="000000"/>
          <w:lang w:val="es-ES"/>
          <w:rPrChange w:id="888" w:author="chris" w:date="2015-04-19T12:09:00Z">
            <w:rPr>
              <w:rFonts w:ascii="Arial" w:hAnsi="Arial" w:cs="Arial"/>
              <w:color w:val="000000"/>
              <w:lang w:val="es-ES"/>
            </w:rPr>
          </w:rPrChange>
        </w:rPr>
      </w:pPr>
    </w:p>
    <w:p w14:paraId="71C731FF" w14:textId="7D627070" w:rsidR="00E86709" w:rsidRPr="006C4628" w:rsidRDefault="00E86709" w:rsidP="00E6040C">
      <w:pPr>
        <w:spacing w:after="0"/>
        <w:rPr>
          <w:rFonts w:ascii="Arial" w:hAnsi="Arial" w:cs="Arial"/>
          <w:color w:val="333333"/>
          <w:shd w:val="clear" w:color="auto" w:fill="FFFFFF"/>
          <w:lang w:val="es-ES"/>
          <w:rPrChange w:id="889"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890" w:author="chris" w:date="2015-04-19T12:09:00Z">
            <w:rPr>
              <w:rFonts w:ascii="Arial" w:hAnsi="Arial" w:cs="Arial"/>
              <w:color w:val="333333"/>
              <w:shd w:val="clear" w:color="auto" w:fill="FFFFFF"/>
            </w:rPr>
          </w:rPrChange>
        </w:rPr>
        <w:t>El </w:t>
      </w:r>
      <w:r w:rsidRPr="006C4628">
        <w:rPr>
          <w:rFonts w:ascii="Arial" w:hAnsi="Arial" w:cs="Arial"/>
          <w:b/>
          <w:bCs/>
          <w:color w:val="333333"/>
          <w:shd w:val="clear" w:color="auto" w:fill="FFFFFF"/>
          <w:lang w:val="es-ES"/>
          <w:rPrChange w:id="891" w:author="chris" w:date="2015-04-19T12:09:00Z">
            <w:rPr>
              <w:rFonts w:ascii="Arial" w:hAnsi="Arial" w:cs="Arial"/>
              <w:b/>
              <w:bCs/>
              <w:color w:val="333333"/>
              <w:shd w:val="clear" w:color="auto" w:fill="FFFFFF"/>
            </w:rPr>
          </w:rPrChange>
        </w:rPr>
        <w:t xml:space="preserve">valor posicional </w:t>
      </w:r>
      <w:r w:rsidRPr="006C4628">
        <w:rPr>
          <w:rFonts w:ascii="Arial" w:hAnsi="Arial" w:cs="Arial"/>
          <w:color w:val="333333"/>
          <w:shd w:val="clear" w:color="auto" w:fill="FFFFFF"/>
          <w:lang w:val="es-ES"/>
          <w:rPrChange w:id="892" w:author="chris" w:date="2015-04-19T12:09:00Z">
            <w:rPr>
              <w:rFonts w:ascii="Arial" w:hAnsi="Arial" w:cs="Arial"/>
              <w:color w:val="333333"/>
              <w:shd w:val="clear" w:color="auto" w:fill="FFFFFF"/>
            </w:rPr>
          </w:rPrChange>
        </w:rPr>
        <w:t xml:space="preserve">es el valor que cada dígito </w:t>
      </w:r>
      <w:r w:rsidR="00FC4921" w:rsidRPr="006C4628">
        <w:rPr>
          <w:rFonts w:ascii="Arial" w:hAnsi="Arial" w:cs="Arial"/>
          <w:color w:val="333333"/>
          <w:shd w:val="clear" w:color="auto" w:fill="FFFFFF"/>
          <w:lang w:val="es-ES"/>
          <w:rPrChange w:id="893" w:author="chris" w:date="2015-04-19T12:09:00Z">
            <w:rPr>
              <w:rFonts w:ascii="Arial" w:hAnsi="Arial" w:cs="Arial"/>
              <w:color w:val="333333"/>
              <w:shd w:val="clear" w:color="auto" w:fill="FFFFFF"/>
            </w:rPr>
          </w:rPrChange>
        </w:rPr>
        <w:t>adquiere</w:t>
      </w:r>
      <w:r w:rsidRPr="006C4628">
        <w:rPr>
          <w:rFonts w:ascii="Arial" w:hAnsi="Arial" w:cs="Arial"/>
          <w:color w:val="333333"/>
          <w:shd w:val="clear" w:color="auto" w:fill="FFFFFF"/>
          <w:lang w:val="es-ES"/>
          <w:rPrChange w:id="894" w:author="chris" w:date="2015-04-19T12:09:00Z">
            <w:rPr>
              <w:rFonts w:ascii="Arial" w:hAnsi="Arial" w:cs="Arial"/>
              <w:color w:val="333333"/>
              <w:shd w:val="clear" w:color="auto" w:fill="FFFFFF"/>
            </w:rPr>
          </w:rPrChange>
        </w:rPr>
        <w:t xml:space="preserve"> dependiendo de la posición en la que se encuentra. </w:t>
      </w:r>
    </w:p>
    <w:p w14:paraId="203D6BC2" w14:textId="77777777" w:rsidR="00E6040C" w:rsidRPr="006C4628" w:rsidRDefault="00E6040C" w:rsidP="00E6040C">
      <w:pPr>
        <w:spacing w:after="0"/>
        <w:rPr>
          <w:rFonts w:ascii="Arial" w:hAnsi="Arial" w:cs="Arial"/>
          <w:color w:val="333333"/>
          <w:shd w:val="clear" w:color="auto" w:fill="FFFFFF"/>
          <w:lang w:val="es-ES"/>
          <w:rPrChange w:id="895" w:author="chris" w:date="2015-04-19T12:09:00Z">
            <w:rPr>
              <w:rFonts w:ascii="Arial" w:hAnsi="Arial" w:cs="Arial"/>
              <w:color w:val="333333"/>
              <w:shd w:val="clear" w:color="auto" w:fill="FFFFFF"/>
            </w:rPr>
          </w:rPrChange>
        </w:rPr>
      </w:pPr>
    </w:p>
    <w:p w14:paraId="44807DC3" w14:textId="58C4AA6B" w:rsidR="00FC4921" w:rsidRPr="006C4628" w:rsidRDefault="00E86709" w:rsidP="00E6040C">
      <w:pPr>
        <w:spacing w:after="0"/>
        <w:rPr>
          <w:rFonts w:ascii="Arial" w:hAnsi="Arial" w:cs="Arial"/>
          <w:color w:val="333333"/>
          <w:shd w:val="clear" w:color="auto" w:fill="FFFFFF"/>
          <w:lang w:val="es-ES"/>
          <w:rPrChange w:id="896"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897" w:author="chris" w:date="2015-04-19T12:09:00Z">
            <w:rPr>
              <w:rFonts w:ascii="Arial" w:hAnsi="Arial" w:cs="Arial"/>
              <w:color w:val="333333"/>
              <w:shd w:val="clear" w:color="auto" w:fill="FFFFFF"/>
            </w:rPr>
          </w:rPrChange>
        </w:rPr>
        <w:t>En el ejemplo de las visita</w:t>
      </w:r>
      <w:r w:rsidR="00931F49" w:rsidRPr="006C4628">
        <w:rPr>
          <w:rFonts w:ascii="Arial" w:hAnsi="Arial" w:cs="Arial"/>
          <w:color w:val="333333"/>
          <w:shd w:val="clear" w:color="auto" w:fill="FFFFFF"/>
          <w:lang w:val="es-ES"/>
          <w:rPrChange w:id="898" w:author="chris" w:date="2015-04-19T12:09:00Z">
            <w:rPr>
              <w:rFonts w:ascii="Arial" w:hAnsi="Arial" w:cs="Arial"/>
              <w:color w:val="333333"/>
              <w:shd w:val="clear" w:color="auto" w:fill="FFFFFF"/>
            </w:rPr>
          </w:rPrChange>
        </w:rPr>
        <w:t xml:space="preserve">s al parque de diversiones, 102 </w:t>
      </w:r>
      <w:r w:rsidRPr="006C4628">
        <w:rPr>
          <w:rFonts w:ascii="Arial" w:hAnsi="Arial" w:cs="Arial"/>
          <w:color w:val="333333"/>
          <w:shd w:val="clear" w:color="auto" w:fill="FFFFFF"/>
          <w:lang w:val="es-ES"/>
          <w:rPrChange w:id="899" w:author="chris" w:date="2015-04-19T12:09:00Z">
            <w:rPr>
              <w:rFonts w:ascii="Arial" w:hAnsi="Arial" w:cs="Arial"/>
              <w:color w:val="333333"/>
              <w:shd w:val="clear" w:color="auto" w:fill="FFFFFF"/>
            </w:rPr>
          </w:rPrChange>
        </w:rPr>
        <w:t>538</w:t>
      </w:r>
      <w:r w:rsidR="00E6040C" w:rsidRPr="006C4628">
        <w:rPr>
          <w:rFonts w:ascii="Arial" w:hAnsi="Arial" w:cs="Arial"/>
          <w:color w:val="333333"/>
          <w:shd w:val="clear" w:color="auto" w:fill="FFFFFF"/>
          <w:lang w:val="es-ES"/>
          <w:rPrChange w:id="900" w:author="chris" w:date="2015-04-19T12:09:00Z">
            <w:rPr>
              <w:rFonts w:ascii="Arial" w:hAnsi="Arial" w:cs="Arial"/>
              <w:color w:val="333333"/>
              <w:shd w:val="clear" w:color="auto" w:fill="FFFFFF"/>
            </w:rPr>
          </w:rPrChange>
        </w:rPr>
        <w:t xml:space="preserve">; </w:t>
      </w:r>
      <w:r w:rsidRPr="006C4628">
        <w:rPr>
          <w:rFonts w:ascii="Arial" w:hAnsi="Arial" w:cs="Arial"/>
          <w:color w:val="333333"/>
          <w:shd w:val="clear" w:color="auto" w:fill="FFFFFF"/>
          <w:lang w:val="es-ES"/>
          <w:rPrChange w:id="901" w:author="chris" w:date="2015-04-19T12:09:00Z">
            <w:rPr>
              <w:rFonts w:ascii="Arial" w:hAnsi="Arial" w:cs="Arial"/>
              <w:color w:val="333333"/>
              <w:shd w:val="clear" w:color="auto" w:fill="FFFFFF"/>
            </w:rPr>
          </w:rPrChange>
        </w:rPr>
        <w:t xml:space="preserve">el </w:t>
      </w:r>
      <w:r w:rsidR="003E67DD" w:rsidRPr="006C4628">
        <w:rPr>
          <w:rFonts w:ascii="Arial" w:hAnsi="Arial" w:cs="Arial"/>
          <w:color w:val="333333"/>
          <w:shd w:val="clear" w:color="auto" w:fill="FFFFFF"/>
          <w:lang w:val="es-ES"/>
          <w:rPrChange w:id="902" w:author="chris" w:date="2015-04-19T12:09:00Z">
            <w:rPr>
              <w:rFonts w:ascii="Arial" w:hAnsi="Arial" w:cs="Arial"/>
              <w:color w:val="333333"/>
              <w:shd w:val="clear" w:color="auto" w:fill="FFFFFF"/>
            </w:rPr>
          </w:rPrChange>
        </w:rPr>
        <w:t xml:space="preserve">valor posicional </w:t>
      </w:r>
      <w:r w:rsidRPr="006C4628">
        <w:rPr>
          <w:rFonts w:ascii="Arial" w:hAnsi="Arial" w:cs="Arial"/>
          <w:color w:val="333333"/>
          <w:shd w:val="clear" w:color="auto" w:fill="FFFFFF"/>
          <w:lang w:val="es-ES"/>
          <w:rPrChange w:id="903" w:author="chris" w:date="2015-04-19T12:09:00Z">
            <w:rPr>
              <w:rFonts w:ascii="Arial" w:hAnsi="Arial" w:cs="Arial"/>
              <w:color w:val="333333"/>
              <w:shd w:val="clear" w:color="auto" w:fill="FFFFFF"/>
            </w:rPr>
          </w:rPrChange>
        </w:rPr>
        <w:t xml:space="preserve">del </w:t>
      </w:r>
      <w:r w:rsidRPr="006C4628">
        <w:rPr>
          <w:rFonts w:ascii="Arial" w:hAnsi="Arial" w:cs="Arial"/>
          <w:b/>
          <w:color w:val="333333"/>
          <w:shd w:val="clear" w:color="auto" w:fill="FFFFFF"/>
          <w:lang w:val="es-ES"/>
          <w:rPrChange w:id="904" w:author="chris" w:date="2015-04-19T12:09:00Z">
            <w:rPr>
              <w:rFonts w:ascii="Arial" w:hAnsi="Arial" w:cs="Arial"/>
              <w:b/>
              <w:color w:val="333333"/>
              <w:shd w:val="clear" w:color="auto" w:fill="FFFFFF"/>
            </w:rPr>
          </w:rPrChange>
        </w:rPr>
        <w:t>dígito 2</w:t>
      </w:r>
      <w:r w:rsidRPr="006C4628">
        <w:rPr>
          <w:rFonts w:ascii="Arial" w:hAnsi="Arial" w:cs="Arial"/>
          <w:color w:val="333333"/>
          <w:shd w:val="clear" w:color="auto" w:fill="FFFFFF"/>
          <w:lang w:val="es-ES"/>
          <w:rPrChange w:id="905" w:author="chris" w:date="2015-04-19T12:09:00Z">
            <w:rPr>
              <w:rFonts w:ascii="Arial" w:hAnsi="Arial" w:cs="Arial"/>
              <w:color w:val="333333"/>
              <w:shd w:val="clear" w:color="auto" w:fill="FFFFFF"/>
            </w:rPr>
          </w:rPrChange>
        </w:rPr>
        <w:t xml:space="preserve"> que se encuentra en la posición de las </w:t>
      </w:r>
      <w:r w:rsidRPr="006C4628">
        <w:rPr>
          <w:rFonts w:ascii="Arial" w:hAnsi="Arial" w:cs="Arial"/>
          <w:b/>
          <w:color w:val="333333"/>
          <w:shd w:val="clear" w:color="auto" w:fill="FFFFFF"/>
          <w:lang w:val="es-ES"/>
          <w:rPrChange w:id="906" w:author="chris" w:date="2015-04-19T12:09:00Z">
            <w:rPr>
              <w:rFonts w:ascii="Arial" w:hAnsi="Arial" w:cs="Arial"/>
              <w:b/>
              <w:color w:val="333333"/>
              <w:shd w:val="clear" w:color="auto" w:fill="FFFFFF"/>
            </w:rPr>
          </w:rPrChange>
        </w:rPr>
        <w:t>unidades de mil</w:t>
      </w:r>
      <w:r w:rsidRPr="006C4628">
        <w:rPr>
          <w:rFonts w:ascii="Arial" w:hAnsi="Arial" w:cs="Arial"/>
          <w:color w:val="333333"/>
          <w:shd w:val="clear" w:color="auto" w:fill="FFFFFF"/>
          <w:lang w:val="es-ES"/>
          <w:rPrChange w:id="907" w:author="chris" w:date="2015-04-19T12:09:00Z">
            <w:rPr>
              <w:rFonts w:ascii="Arial" w:hAnsi="Arial" w:cs="Arial"/>
              <w:color w:val="333333"/>
              <w:shd w:val="clear" w:color="auto" w:fill="FFFFFF"/>
            </w:rPr>
          </w:rPrChange>
        </w:rPr>
        <w:t xml:space="preserve"> es </w:t>
      </w:r>
      <w:r w:rsidR="00931F49" w:rsidRPr="006C4628">
        <w:rPr>
          <w:rFonts w:ascii="Arial" w:hAnsi="Arial" w:cs="Arial"/>
          <w:b/>
          <w:color w:val="333333"/>
          <w:shd w:val="clear" w:color="auto" w:fill="FFFFFF"/>
          <w:lang w:val="es-ES"/>
          <w:rPrChange w:id="908" w:author="chris" w:date="2015-04-19T12:09:00Z">
            <w:rPr>
              <w:rFonts w:ascii="Arial" w:hAnsi="Arial" w:cs="Arial"/>
              <w:b/>
              <w:color w:val="333333"/>
              <w:shd w:val="clear" w:color="auto" w:fill="FFFFFF"/>
            </w:rPr>
          </w:rPrChange>
        </w:rPr>
        <w:t xml:space="preserve">2 </w:t>
      </w:r>
      <w:r w:rsidRPr="006C4628">
        <w:rPr>
          <w:rFonts w:ascii="Arial" w:hAnsi="Arial" w:cs="Arial"/>
          <w:b/>
          <w:color w:val="333333"/>
          <w:shd w:val="clear" w:color="auto" w:fill="FFFFFF"/>
          <w:lang w:val="es-ES"/>
          <w:rPrChange w:id="909" w:author="chris" w:date="2015-04-19T12:09:00Z">
            <w:rPr>
              <w:rFonts w:ascii="Arial" w:hAnsi="Arial" w:cs="Arial"/>
              <w:b/>
              <w:color w:val="333333"/>
              <w:shd w:val="clear" w:color="auto" w:fill="FFFFFF"/>
            </w:rPr>
          </w:rPrChange>
        </w:rPr>
        <w:t>000 unidades</w:t>
      </w:r>
      <w:r w:rsidRPr="006C4628">
        <w:rPr>
          <w:rFonts w:ascii="Arial" w:hAnsi="Arial" w:cs="Arial"/>
          <w:color w:val="333333"/>
          <w:shd w:val="clear" w:color="auto" w:fill="FFFFFF"/>
          <w:lang w:val="es-ES"/>
          <w:rPrChange w:id="910" w:author="chris" w:date="2015-04-19T12:09:00Z">
            <w:rPr>
              <w:rFonts w:ascii="Arial" w:hAnsi="Arial" w:cs="Arial"/>
              <w:color w:val="333333"/>
              <w:shd w:val="clear" w:color="auto" w:fill="FFFFFF"/>
            </w:rPr>
          </w:rPrChange>
        </w:rPr>
        <w:t xml:space="preserve">. </w:t>
      </w:r>
    </w:p>
    <w:p w14:paraId="6F5BA95F" w14:textId="77777777" w:rsidR="00E6040C" w:rsidRPr="006C4628" w:rsidRDefault="00E6040C" w:rsidP="00E6040C">
      <w:pPr>
        <w:spacing w:after="0"/>
        <w:rPr>
          <w:rFonts w:ascii="Arial" w:hAnsi="Arial" w:cs="Arial"/>
          <w:color w:val="333333"/>
          <w:shd w:val="clear" w:color="auto" w:fill="FFFFFF"/>
          <w:lang w:val="es-ES"/>
          <w:rPrChange w:id="911" w:author="chris" w:date="2015-04-19T12:09:00Z">
            <w:rPr>
              <w:rFonts w:ascii="Arial" w:hAnsi="Arial" w:cs="Arial"/>
              <w:color w:val="333333"/>
              <w:shd w:val="clear" w:color="auto" w:fill="FFFFFF"/>
            </w:rPr>
          </w:rPrChange>
        </w:rPr>
      </w:pPr>
    </w:p>
    <w:p w14:paraId="7E59596E" w14:textId="7CBF4E9F" w:rsidR="005001D9" w:rsidRPr="006C4628" w:rsidRDefault="009C251B" w:rsidP="00E6040C">
      <w:pPr>
        <w:spacing w:after="0"/>
        <w:rPr>
          <w:rFonts w:ascii="Arial" w:hAnsi="Arial" w:cs="Arial"/>
          <w:color w:val="000000"/>
          <w:lang w:val="es-ES"/>
          <w:rPrChange w:id="912" w:author="chris" w:date="2015-04-19T12:09:00Z">
            <w:rPr>
              <w:rFonts w:ascii="Arial" w:hAnsi="Arial" w:cs="Arial"/>
              <w:color w:val="000000"/>
              <w:lang w:val="es-ES"/>
            </w:rPr>
          </w:rPrChange>
        </w:rPr>
      </w:pPr>
      <w:r w:rsidRPr="006C4628">
        <w:rPr>
          <w:rFonts w:ascii="Arial" w:hAnsi="Arial" w:cs="Arial"/>
          <w:color w:val="333333"/>
          <w:shd w:val="clear" w:color="auto" w:fill="FFFFFF"/>
          <w:lang w:val="es-ES"/>
          <w:rPrChange w:id="913" w:author="chris" w:date="2015-04-19T12:09:00Z">
            <w:rPr>
              <w:rFonts w:ascii="Arial" w:hAnsi="Arial" w:cs="Arial"/>
              <w:color w:val="333333"/>
              <w:shd w:val="clear" w:color="auto" w:fill="FFFFFF"/>
            </w:rPr>
          </w:rPrChange>
        </w:rPr>
        <w:t xml:space="preserve">También podemos expresar cualquier número natural haciendo referencia a sus </w:t>
      </w:r>
      <w:r w:rsidRPr="006C4628">
        <w:rPr>
          <w:rFonts w:ascii="Arial" w:hAnsi="Arial" w:cs="Arial"/>
          <w:b/>
          <w:color w:val="333333"/>
          <w:shd w:val="clear" w:color="auto" w:fill="FFFFFF"/>
          <w:lang w:val="es-ES"/>
          <w:rPrChange w:id="914" w:author="chris" w:date="2015-04-19T12:09:00Z">
            <w:rPr>
              <w:rFonts w:ascii="Arial" w:hAnsi="Arial" w:cs="Arial"/>
              <w:b/>
              <w:color w:val="333333"/>
              <w:shd w:val="clear" w:color="auto" w:fill="FFFFFF"/>
            </w:rPr>
          </w:rPrChange>
        </w:rPr>
        <w:t>valores posicionales</w:t>
      </w:r>
      <w:r w:rsidRPr="006C4628">
        <w:rPr>
          <w:rFonts w:ascii="Arial" w:hAnsi="Arial" w:cs="Arial"/>
          <w:color w:val="333333"/>
          <w:shd w:val="clear" w:color="auto" w:fill="FFFFFF"/>
          <w:lang w:val="es-ES"/>
          <w:rPrChange w:id="915" w:author="chris" w:date="2015-04-19T12:09:00Z">
            <w:rPr>
              <w:rFonts w:ascii="Arial" w:hAnsi="Arial" w:cs="Arial"/>
              <w:color w:val="333333"/>
              <w:shd w:val="clear" w:color="auto" w:fill="FFFFFF"/>
            </w:rPr>
          </w:rPrChange>
        </w:rPr>
        <w:t xml:space="preserve">, así: </w:t>
      </w:r>
      <w:r w:rsidR="00931F49" w:rsidRPr="006C4628">
        <w:rPr>
          <w:rFonts w:ascii="Arial" w:hAnsi="Arial" w:cs="Arial"/>
          <w:color w:val="000000"/>
          <w:lang w:val="es-ES"/>
          <w:rPrChange w:id="916" w:author="chris" w:date="2015-04-19T12:09:00Z">
            <w:rPr>
              <w:rFonts w:ascii="Arial" w:hAnsi="Arial" w:cs="Arial"/>
              <w:color w:val="000000"/>
              <w:lang w:val="es-ES"/>
            </w:rPr>
          </w:rPrChange>
        </w:rPr>
        <w:t xml:space="preserve">102 538 = 100 000 + 0 + 2 </w:t>
      </w:r>
      <w:r w:rsidR="005001D9" w:rsidRPr="006C4628">
        <w:rPr>
          <w:rFonts w:ascii="Arial" w:hAnsi="Arial" w:cs="Arial"/>
          <w:color w:val="000000"/>
          <w:lang w:val="es-ES"/>
          <w:rPrChange w:id="917" w:author="chris" w:date="2015-04-19T12:09:00Z">
            <w:rPr>
              <w:rFonts w:ascii="Arial" w:hAnsi="Arial" w:cs="Arial"/>
              <w:color w:val="000000"/>
              <w:lang w:val="es-ES"/>
            </w:rPr>
          </w:rPrChange>
        </w:rPr>
        <w:t>000 + 500 + 30 + 8</w:t>
      </w:r>
      <w:r w:rsidR="00E6040C" w:rsidRPr="006C4628">
        <w:rPr>
          <w:rFonts w:ascii="Arial" w:hAnsi="Arial" w:cs="Arial"/>
          <w:color w:val="000000"/>
          <w:lang w:val="es-ES"/>
          <w:rPrChange w:id="918" w:author="chris" w:date="2015-04-19T12:09:00Z">
            <w:rPr>
              <w:rFonts w:ascii="Arial" w:hAnsi="Arial" w:cs="Arial"/>
              <w:color w:val="000000"/>
              <w:lang w:val="es-ES"/>
            </w:rPr>
          </w:rPrChange>
        </w:rPr>
        <w:t>.</w:t>
      </w:r>
    </w:p>
    <w:p w14:paraId="2DD79C14" w14:textId="77777777" w:rsidR="00E6040C" w:rsidRPr="006C4628" w:rsidRDefault="00E6040C" w:rsidP="00E6040C">
      <w:pPr>
        <w:spacing w:after="0"/>
        <w:rPr>
          <w:rFonts w:ascii="Arial" w:hAnsi="Arial" w:cs="Arial"/>
          <w:color w:val="000000"/>
          <w:lang w:val="es-ES"/>
          <w:rPrChange w:id="919" w:author="chris" w:date="2015-04-19T12:09:00Z">
            <w:rPr>
              <w:rFonts w:ascii="Arial" w:hAnsi="Arial" w:cs="Arial"/>
              <w:color w:val="000000"/>
              <w:lang w:val="es-ES"/>
            </w:rPr>
          </w:rPrChange>
        </w:rPr>
      </w:pPr>
    </w:p>
    <w:p w14:paraId="1DF0AEC9" w14:textId="402F4C0E" w:rsidR="00FC4921" w:rsidRPr="006C4628" w:rsidRDefault="00FC4921" w:rsidP="00E6040C">
      <w:pPr>
        <w:spacing w:after="0"/>
        <w:rPr>
          <w:rFonts w:ascii="Arial" w:hAnsi="Arial" w:cs="Arial"/>
          <w:color w:val="000000"/>
          <w:lang w:val="es-ES"/>
          <w:rPrChange w:id="920" w:author="chris" w:date="2015-04-19T12:09:00Z">
            <w:rPr>
              <w:rFonts w:ascii="Arial" w:hAnsi="Arial" w:cs="Arial"/>
              <w:color w:val="000000"/>
              <w:lang w:val="es-ES"/>
            </w:rPr>
          </w:rPrChange>
        </w:rPr>
      </w:pPr>
      <w:r w:rsidRPr="006C4628">
        <w:rPr>
          <w:rFonts w:ascii="Arial" w:hAnsi="Arial" w:cs="Arial"/>
          <w:color w:val="000000"/>
          <w:lang w:val="es-ES"/>
          <w:rPrChange w:id="921" w:author="chris" w:date="2015-04-19T12:09:00Z">
            <w:rPr>
              <w:rFonts w:ascii="Arial" w:hAnsi="Arial" w:cs="Arial"/>
              <w:color w:val="000000"/>
              <w:lang w:val="es-ES"/>
            </w:rPr>
          </w:rPrChange>
        </w:rPr>
        <w:t xml:space="preserve">A esta expresión la denominamos </w:t>
      </w:r>
      <w:r w:rsidRPr="006C4628">
        <w:rPr>
          <w:rFonts w:ascii="Arial" w:hAnsi="Arial" w:cs="Arial"/>
          <w:b/>
          <w:color w:val="000000"/>
          <w:lang w:val="es-ES"/>
          <w:rPrChange w:id="922" w:author="chris" w:date="2015-04-19T12:09:00Z">
            <w:rPr>
              <w:rFonts w:ascii="Arial" w:hAnsi="Arial" w:cs="Arial"/>
              <w:b/>
              <w:color w:val="000000"/>
              <w:lang w:val="es-ES"/>
            </w:rPr>
          </w:rPrChange>
        </w:rPr>
        <w:t>descomposición en valores posicionales</w:t>
      </w:r>
      <w:r w:rsidRPr="006C4628">
        <w:rPr>
          <w:rFonts w:ascii="Arial" w:hAnsi="Arial" w:cs="Arial"/>
          <w:color w:val="000000"/>
          <w:lang w:val="es-ES"/>
          <w:rPrChange w:id="923" w:author="chris" w:date="2015-04-19T12:09:00Z">
            <w:rPr>
              <w:rFonts w:ascii="Arial" w:hAnsi="Arial" w:cs="Arial"/>
              <w:color w:val="000000"/>
              <w:lang w:val="es-ES"/>
            </w:rPr>
          </w:rPrChange>
        </w:rPr>
        <w:t xml:space="preserve">, </w:t>
      </w:r>
      <w:r w:rsidR="004F255D" w:rsidRPr="006C4628">
        <w:rPr>
          <w:rFonts w:ascii="Arial" w:hAnsi="Arial" w:cs="Arial"/>
          <w:color w:val="000000"/>
          <w:lang w:val="es-ES"/>
          <w:rPrChange w:id="924" w:author="chris" w:date="2015-04-19T12:09:00Z">
            <w:rPr>
              <w:rFonts w:ascii="Arial" w:hAnsi="Arial" w:cs="Arial"/>
              <w:color w:val="000000"/>
              <w:lang w:val="es-ES"/>
            </w:rPr>
          </w:rPrChange>
        </w:rPr>
        <w:t>por</w:t>
      </w:r>
      <w:r w:rsidRPr="006C4628">
        <w:rPr>
          <w:rFonts w:ascii="Arial" w:hAnsi="Arial" w:cs="Arial"/>
          <w:color w:val="000000"/>
          <w:lang w:val="es-ES"/>
          <w:rPrChange w:id="925" w:author="chris" w:date="2015-04-19T12:09:00Z">
            <w:rPr>
              <w:rFonts w:ascii="Arial" w:hAnsi="Arial" w:cs="Arial"/>
              <w:color w:val="000000"/>
              <w:lang w:val="es-ES"/>
            </w:rPr>
          </w:rPrChange>
        </w:rPr>
        <w:t xml:space="preserve">que descomponemos el número haciendo referencia a los valores </w:t>
      </w:r>
      <w:ins w:id="926" w:author="chris" w:date="2015-04-18T22:01:00Z">
        <w:r w:rsidR="00315EB6" w:rsidRPr="006C4628">
          <w:rPr>
            <w:rFonts w:ascii="Arial" w:hAnsi="Arial" w:cs="Arial"/>
            <w:color w:val="000000"/>
            <w:lang w:val="es-ES"/>
            <w:rPrChange w:id="927" w:author="chris" w:date="2015-04-19T12:09:00Z">
              <w:rPr>
                <w:rFonts w:ascii="Arial" w:hAnsi="Arial" w:cs="Arial"/>
                <w:color w:val="000000"/>
                <w:lang w:val="es-ES"/>
              </w:rPr>
            </w:rPrChange>
          </w:rPr>
          <w:t xml:space="preserve">que </w:t>
        </w:r>
      </w:ins>
      <w:r w:rsidRPr="006C4628">
        <w:rPr>
          <w:rFonts w:ascii="Arial" w:hAnsi="Arial" w:cs="Arial"/>
          <w:color w:val="000000"/>
          <w:lang w:val="es-ES"/>
          <w:rPrChange w:id="928" w:author="chris" w:date="2015-04-19T12:09:00Z">
            <w:rPr>
              <w:rFonts w:ascii="Arial" w:hAnsi="Arial" w:cs="Arial"/>
              <w:color w:val="000000"/>
              <w:lang w:val="es-ES"/>
            </w:rPr>
          </w:rPrChange>
        </w:rPr>
        <w:t>representa cada uno de los dígitos.</w:t>
      </w:r>
    </w:p>
    <w:p w14:paraId="575C3290" w14:textId="77777777" w:rsidR="00E6040C" w:rsidRPr="006C4628" w:rsidRDefault="00E6040C" w:rsidP="00E6040C">
      <w:pPr>
        <w:spacing w:after="0"/>
        <w:rPr>
          <w:rFonts w:ascii="Arial" w:hAnsi="Arial" w:cs="Arial"/>
          <w:color w:val="333333"/>
          <w:shd w:val="clear" w:color="auto" w:fill="FFFFFF"/>
          <w:lang w:val="es-ES"/>
          <w:rPrChange w:id="929" w:author="chris" w:date="2015-04-19T12:09:00Z">
            <w:rPr>
              <w:rFonts w:ascii="Arial" w:hAnsi="Arial" w:cs="Arial"/>
              <w:color w:val="333333"/>
              <w:shd w:val="clear" w:color="auto" w:fill="FFFFFF"/>
            </w:rPr>
          </w:rPrChange>
        </w:rPr>
      </w:pPr>
    </w:p>
    <w:tbl>
      <w:tblPr>
        <w:tblStyle w:val="Tablaconcuadrcula"/>
        <w:tblW w:w="0" w:type="auto"/>
        <w:tblLook w:val="04A0" w:firstRow="1" w:lastRow="0" w:firstColumn="1" w:lastColumn="0" w:noHBand="0" w:noVBand="1"/>
      </w:tblPr>
      <w:tblGrid>
        <w:gridCol w:w="2518"/>
        <w:gridCol w:w="6460"/>
      </w:tblGrid>
      <w:tr w:rsidR="0096482C" w:rsidRPr="006C4628" w14:paraId="7E667FD3" w14:textId="77777777" w:rsidTr="00E87063">
        <w:tc>
          <w:tcPr>
            <w:tcW w:w="8978" w:type="dxa"/>
            <w:gridSpan w:val="2"/>
            <w:shd w:val="clear" w:color="auto" w:fill="000000" w:themeFill="text1"/>
          </w:tcPr>
          <w:p w14:paraId="10789E88" w14:textId="77777777" w:rsidR="0096482C" w:rsidRPr="006C4628" w:rsidRDefault="0096482C" w:rsidP="00E6040C">
            <w:pPr>
              <w:jc w:val="center"/>
              <w:rPr>
                <w:rFonts w:ascii="Times New Roman" w:hAnsi="Times New Roman" w:cs="Times New Roman"/>
                <w:b/>
                <w:color w:val="FFFFFF" w:themeColor="background1"/>
                <w:sz w:val="24"/>
                <w:szCs w:val="24"/>
                <w:lang w:val="es-ES"/>
                <w:rPrChange w:id="93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931" w:author="chris" w:date="2015-04-19T12:09:00Z">
                  <w:rPr>
                    <w:rFonts w:ascii="Times New Roman" w:hAnsi="Times New Roman" w:cs="Times New Roman"/>
                    <w:b/>
                    <w:color w:val="FFFFFF" w:themeColor="background1"/>
                    <w:sz w:val="24"/>
                    <w:szCs w:val="24"/>
                  </w:rPr>
                </w:rPrChange>
              </w:rPr>
              <w:t>Destacado</w:t>
            </w:r>
          </w:p>
        </w:tc>
      </w:tr>
      <w:tr w:rsidR="0096482C" w:rsidRPr="006C4628" w14:paraId="1820DF66" w14:textId="77777777" w:rsidTr="00E87063">
        <w:tc>
          <w:tcPr>
            <w:tcW w:w="2518" w:type="dxa"/>
          </w:tcPr>
          <w:p w14:paraId="3D42B93D" w14:textId="77777777" w:rsidR="0096482C" w:rsidRPr="006C4628" w:rsidRDefault="0096482C" w:rsidP="00E6040C">
            <w:pPr>
              <w:rPr>
                <w:rFonts w:ascii="Times New Roman" w:hAnsi="Times New Roman" w:cs="Times New Roman"/>
                <w:b/>
                <w:sz w:val="24"/>
                <w:szCs w:val="24"/>
                <w:lang w:val="es-ES"/>
                <w:rPrChange w:id="932"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933" w:author="chris" w:date="2015-04-19T12:09:00Z">
                  <w:rPr>
                    <w:rFonts w:ascii="Times New Roman" w:hAnsi="Times New Roman" w:cs="Times New Roman"/>
                    <w:b/>
                    <w:sz w:val="24"/>
                    <w:szCs w:val="24"/>
                  </w:rPr>
                </w:rPrChange>
              </w:rPr>
              <w:t>Título</w:t>
            </w:r>
          </w:p>
        </w:tc>
        <w:tc>
          <w:tcPr>
            <w:tcW w:w="6460" w:type="dxa"/>
          </w:tcPr>
          <w:p w14:paraId="43C92F1A" w14:textId="392CAF39" w:rsidR="0096482C" w:rsidRPr="006C4628" w:rsidRDefault="0096482C" w:rsidP="00E6040C">
            <w:pPr>
              <w:rPr>
                <w:rFonts w:ascii="Times New Roman" w:hAnsi="Times New Roman" w:cs="Times New Roman"/>
                <w:sz w:val="24"/>
                <w:szCs w:val="24"/>
                <w:lang w:val="es-ES"/>
                <w:rPrChange w:id="934"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935" w:author="chris" w:date="2015-04-19T12:09:00Z">
                  <w:rPr>
                    <w:rFonts w:ascii="Times New Roman" w:hAnsi="Times New Roman" w:cs="Times New Roman"/>
                    <w:sz w:val="24"/>
                    <w:szCs w:val="24"/>
                  </w:rPr>
                </w:rPrChange>
              </w:rPr>
              <w:t xml:space="preserve">El sistema de numeración decimal </w:t>
            </w:r>
            <w:r w:rsidRPr="006C4628">
              <w:rPr>
                <w:rFonts w:ascii="Times New Roman" w:hAnsi="Times New Roman" w:cs="Times New Roman"/>
                <w:b/>
                <w:sz w:val="24"/>
                <w:szCs w:val="24"/>
                <w:lang w:val="es-ES"/>
                <w:rPrChange w:id="936" w:author="chris" w:date="2015-04-19T12:09:00Z">
                  <w:rPr>
                    <w:rFonts w:ascii="Times New Roman" w:hAnsi="Times New Roman" w:cs="Times New Roman"/>
                    <w:b/>
                    <w:sz w:val="24"/>
                    <w:szCs w:val="24"/>
                  </w:rPr>
                </w:rPrChange>
              </w:rPr>
              <w:t>posicional</w:t>
            </w:r>
          </w:p>
        </w:tc>
      </w:tr>
      <w:tr w:rsidR="0096482C" w:rsidRPr="006C4628" w14:paraId="72703282" w14:textId="77777777" w:rsidTr="00E87063">
        <w:tc>
          <w:tcPr>
            <w:tcW w:w="2518" w:type="dxa"/>
          </w:tcPr>
          <w:p w14:paraId="4027158F" w14:textId="77777777" w:rsidR="0096482C" w:rsidRPr="006C4628" w:rsidRDefault="0096482C" w:rsidP="00E6040C">
            <w:pPr>
              <w:rPr>
                <w:rFonts w:ascii="Times New Roman" w:hAnsi="Times New Roman" w:cs="Times New Roman"/>
                <w:sz w:val="24"/>
                <w:szCs w:val="24"/>
                <w:lang w:val="es-ES"/>
                <w:rPrChange w:id="937"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938" w:author="chris" w:date="2015-04-19T12:09:00Z">
                  <w:rPr>
                    <w:rFonts w:ascii="Times New Roman" w:hAnsi="Times New Roman" w:cs="Times New Roman"/>
                    <w:b/>
                    <w:sz w:val="24"/>
                    <w:szCs w:val="24"/>
                  </w:rPr>
                </w:rPrChange>
              </w:rPr>
              <w:t>Contenido</w:t>
            </w:r>
          </w:p>
        </w:tc>
        <w:tc>
          <w:tcPr>
            <w:tcW w:w="6460" w:type="dxa"/>
          </w:tcPr>
          <w:p w14:paraId="3672F00F" w14:textId="12845038" w:rsidR="0096482C" w:rsidRPr="006C4628" w:rsidRDefault="0096482C" w:rsidP="00931F49">
            <w:pPr>
              <w:rPr>
                <w:rFonts w:ascii="Times New Roman" w:eastAsia="Times New Roman" w:hAnsi="Times New Roman" w:cs="Times New Roman"/>
                <w:color w:val="333333"/>
                <w:sz w:val="24"/>
                <w:szCs w:val="24"/>
                <w:lang w:val="es-ES" w:eastAsia="es-CO"/>
                <w:rPrChange w:id="939" w:author="chris" w:date="2015-04-19T12:09:00Z">
                  <w:rPr>
                    <w:rFonts w:ascii="Times New Roman" w:eastAsia="Times New Roman" w:hAnsi="Times New Roman" w:cs="Times New Roman"/>
                    <w:color w:val="333333"/>
                    <w:sz w:val="24"/>
                    <w:szCs w:val="24"/>
                    <w:lang w:val="es-CO" w:eastAsia="es-CO"/>
                  </w:rPr>
                </w:rPrChange>
              </w:rPr>
            </w:pPr>
            <w:r w:rsidRPr="006C4628">
              <w:rPr>
                <w:rFonts w:ascii="Times New Roman" w:eastAsia="Times New Roman" w:hAnsi="Times New Roman" w:cs="Times New Roman"/>
                <w:color w:val="333333"/>
                <w:sz w:val="24"/>
                <w:szCs w:val="24"/>
                <w:lang w:val="es-ES" w:eastAsia="es-CO"/>
                <w:rPrChange w:id="940" w:author="chris" w:date="2015-04-19T12:09:00Z">
                  <w:rPr>
                    <w:rFonts w:ascii="Times New Roman" w:eastAsia="Times New Roman" w:hAnsi="Times New Roman" w:cs="Times New Roman"/>
                    <w:color w:val="333333"/>
                    <w:sz w:val="24"/>
                    <w:szCs w:val="24"/>
                    <w:lang w:val="es-CO" w:eastAsia="es-CO"/>
                  </w:rPr>
                </w:rPrChange>
              </w:rPr>
              <w:t xml:space="preserve">Nuestro sistema de numeración es </w:t>
            </w:r>
            <w:r w:rsidRPr="006C4628">
              <w:rPr>
                <w:rFonts w:ascii="Times New Roman" w:eastAsia="Times New Roman" w:hAnsi="Times New Roman" w:cs="Times New Roman"/>
                <w:b/>
                <w:color w:val="333333"/>
                <w:sz w:val="24"/>
                <w:szCs w:val="24"/>
                <w:lang w:val="es-ES" w:eastAsia="es-CO"/>
                <w:rPrChange w:id="941" w:author="chris" w:date="2015-04-19T12:09:00Z">
                  <w:rPr>
                    <w:rFonts w:ascii="Times New Roman" w:eastAsia="Times New Roman" w:hAnsi="Times New Roman" w:cs="Times New Roman"/>
                    <w:b/>
                    <w:color w:val="333333"/>
                    <w:sz w:val="24"/>
                    <w:szCs w:val="24"/>
                    <w:lang w:val="es-CO" w:eastAsia="es-CO"/>
                  </w:rPr>
                </w:rPrChange>
              </w:rPr>
              <w:t>posicional</w:t>
            </w:r>
            <w:r w:rsidRPr="006C4628">
              <w:rPr>
                <w:rFonts w:ascii="Times New Roman" w:eastAsia="Times New Roman" w:hAnsi="Times New Roman" w:cs="Times New Roman"/>
                <w:color w:val="333333"/>
                <w:sz w:val="24"/>
                <w:szCs w:val="24"/>
                <w:lang w:val="es-ES" w:eastAsia="es-CO"/>
                <w:rPrChange w:id="942" w:author="chris" w:date="2015-04-19T12:09:00Z">
                  <w:rPr>
                    <w:rFonts w:ascii="Times New Roman" w:eastAsia="Times New Roman" w:hAnsi="Times New Roman" w:cs="Times New Roman"/>
                    <w:color w:val="333333"/>
                    <w:sz w:val="24"/>
                    <w:szCs w:val="24"/>
                    <w:lang w:val="es-CO" w:eastAsia="es-CO"/>
                  </w:rPr>
                </w:rPrChange>
              </w:rPr>
              <w:t xml:space="preserve"> porque las cifras o dígitos tienen un valor diferente según la posición que ocupen en el núme</w:t>
            </w:r>
            <w:r w:rsidR="00931F49" w:rsidRPr="006C4628">
              <w:rPr>
                <w:rFonts w:ascii="Times New Roman" w:eastAsia="Times New Roman" w:hAnsi="Times New Roman" w:cs="Times New Roman"/>
                <w:color w:val="333333"/>
                <w:sz w:val="24"/>
                <w:szCs w:val="24"/>
                <w:lang w:val="es-ES" w:eastAsia="es-CO"/>
                <w:rPrChange w:id="943" w:author="chris" w:date="2015-04-19T12:09:00Z">
                  <w:rPr>
                    <w:rFonts w:ascii="Times New Roman" w:eastAsia="Times New Roman" w:hAnsi="Times New Roman" w:cs="Times New Roman"/>
                    <w:color w:val="333333"/>
                    <w:sz w:val="24"/>
                    <w:szCs w:val="24"/>
                    <w:lang w:val="es-CO" w:eastAsia="es-CO"/>
                  </w:rPr>
                </w:rPrChange>
              </w:rPr>
              <w:t xml:space="preserve">ro. Por ejemplo, en el número 3 </w:t>
            </w:r>
            <w:r w:rsidRPr="006C4628">
              <w:rPr>
                <w:rFonts w:ascii="Times New Roman" w:eastAsia="Times New Roman" w:hAnsi="Times New Roman" w:cs="Times New Roman"/>
                <w:color w:val="333333"/>
                <w:sz w:val="24"/>
                <w:szCs w:val="24"/>
                <w:lang w:val="es-ES" w:eastAsia="es-CO"/>
                <w:rPrChange w:id="944" w:author="chris" w:date="2015-04-19T12:09:00Z">
                  <w:rPr>
                    <w:rFonts w:ascii="Times New Roman" w:eastAsia="Times New Roman" w:hAnsi="Times New Roman" w:cs="Times New Roman"/>
                    <w:color w:val="333333"/>
                    <w:sz w:val="24"/>
                    <w:szCs w:val="24"/>
                    <w:lang w:val="es-CO" w:eastAsia="es-CO"/>
                  </w:rPr>
                </w:rPrChange>
              </w:rPr>
              <w:t>073, el tres situado a la derecha representa 3 unidades, mientras que el tres situado a la izquierda representa 3</w:t>
            </w:r>
            <w:r w:rsidR="00931F49" w:rsidRPr="006C4628">
              <w:rPr>
                <w:rFonts w:ascii="Times New Roman" w:eastAsia="Times New Roman" w:hAnsi="Times New Roman" w:cs="Times New Roman"/>
                <w:color w:val="333333"/>
                <w:sz w:val="24"/>
                <w:szCs w:val="24"/>
                <w:lang w:val="es-ES" w:eastAsia="es-CO"/>
                <w:rPrChange w:id="945" w:author="chris" w:date="2015-04-19T12:09:00Z">
                  <w:rPr>
                    <w:rFonts w:ascii="Times New Roman" w:eastAsia="Times New Roman" w:hAnsi="Times New Roman" w:cs="Times New Roman"/>
                    <w:color w:val="333333"/>
                    <w:sz w:val="24"/>
                    <w:szCs w:val="24"/>
                    <w:lang w:val="es-CO" w:eastAsia="es-CO"/>
                  </w:rPr>
                </w:rPrChange>
              </w:rPr>
              <w:t xml:space="preserve"> </w:t>
            </w:r>
            <w:r w:rsidRPr="006C4628">
              <w:rPr>
                <w:rFonts w:ascii="Times New Roman" w:eastAsia="Times New Roman" w:hAnsi="Times New Roman" w:cs="Times New Roman"/>
                <w:color w:val="333333"/>
                <w:sz w:val="24"/>
                <w:szCs w:val="24"/>
                <w:lang w:val="es-ES" w:eastAsia="es-CO"/>
                <w:rPrChange w:id="946" w:author="chris" w:date="2015-04-19T12:09:00Z">
                  <w:rPr>
                    <w:rFonts w:ascii="Times New Roman" w:eastAsia="Times New Roman" w:hAnsi="Times New Roman" w:cs="Times New Roman"/>
                    <w:color w:val="333333"/>
                    <w:sz w:val="24"/>
                    <w:szCs w:val="24"/>
                    <w:lang w:val="es-CO" w:eastAsia="es-CO"/>
                  </w:rPr>
                </w:rPrChange>
              </w:rPr>
              <w:t>000 unidades.</w:t>
            </w:r>
          </w:p>
        </w:tc>
      </w:tr>
    </w:tbl>
    <w:p w14:paraId="44C8C301" w14:textId="274100C8" w:rsidR="005001D9" w:rsidRPr="006C4628" w:rsidDel="00E6040C" w:rsidRDefault="005001D9" w:rsidP="00E6040C">
      <w:pPr>
        <w:spacing w:after="0"/>
        <w:rPr>
          <w:del w:id="947" w:author="lizzie patricia zambrano llamas" w:date="2015-04-10T14:45:00Z"/>
          <w:rFonts w:ascii="Arial" w:hAnsi="Arial" w:cs="Arial"/>
          <w:lang w:val="es-ES"/>
          <w:rPrChange w:id="948" w:author="chris" w:date="2015-04-19T12:09:00Z">
            <w:rPr>
              <w:del w:id="949" w:author="lizzie patricia zambrano llamas" w:date="2015-04-10T14:45:00Z"/>
              <w:rFonts w:ascii="Arial" w:hAnsi="Arial" w:cs="Arial"/>
              <w:lang w:val="es-CO"/>
            </w:rPr>
          </w:rPrChange>
        </w:rPr>
      </w:pPr>
    </w:p>
    <w:p w14:paraId="0C9488D7" w14:textId="77777777" w:rsidR="007F2903" w:rsidRPr="006C4628" w:rsidRDefault="00E2264B" w:rsidP="00E6040C">
      <w:pPr>
        <w:spacing w:after="0"/>
        <w:rPr>
          <w:ins w:id="950" w:author="chris" w:date="2015-04-19T11:17:00Z"/>
          <w:rFonts w:ascii="Arial" w:hAnsi="Arial" w:cs="Arial"/>
          <w:color w:val="333333"/>
          <w:shd w:val="clear" w:color="auto" w:fill="FFFFFF"/>
          <w:lang w:val="es-ES"/>
          <w:rPrChange w:id="951" w:author="chris" w:date="2015-04-19T12:09:00Z">
            <w:rPr>
              <w:ins w:id="952" w:author="chris" w:date="2015-04-19T11:17:00Z"/>
              <w:rFonts w:ascii="Arial" w:hAnsi="Arial" w:cs="Arial"/>
              <w:color w:val="333333"/>
              <w:shd w:val="clear" w:color="auto" w:fill="FFFFFF"/>
            </w:rPr>
          </w:rPrChange>
        </w:rPr>
      </w:pPr>
      <w:r w:rsidRPr="006C4628">
        <w:rPr>
          <w:rFonts w:ascii="Arial" w:hAnsi="Arial" w:cs="Arial"/>
          <w:color w:val="333333"/>
          <w:shd w:val="clear" w:color="auto" w:fill="FFFFFF"/>
          <w:lang w:val="es-ES"/>
          <w:rPrChange w:id="953" w:author="chris" w:date="2015-04-19T12:09:00Z">
            <w:rPr>
              <w:rFonts w:ascii="Arial" w:hAnsi="Arial" w:cs="Arial"/>
              <w:color w:val="333333"/>
              <w:shd w:val="clear" w:color="auto" w:fill="FFFFFF"/>
            </w:rPr>
          </w:rPrChange>
        </w:rPr>
        <w:t xml:space="preserve">Los números naturales pueden tener tantas cifras como se quiera, aunque en nuestra vida cotidiana rara vez utilizamos un número de más de diez cifras. </w:t>
      </w:r>
    </w:p>
    <w:p w14:paraId="2890B374" w14:textId="77777777" w:rsidR="007F2903" w:rsidRPr="006C4628" w:rsidRDefault="007F2903" w:rsidP="00E6040C">
      <w:pPr>
        <w:spacing w:after="0"/>
        <w:rPr>
          <w:ins w:id="954" w:author="chris" w:date="2015-04-19T11:18:00Z"/>
          <w:rFonts w:ascii="Arial" w:hAnsi="Arial" w:cs="Arial"/>
          <w:color w:val="333333"/>
          <w:shd w:val="clear" w:color="auto" w:fill="FFFFFF"/>
          <w:lang w:val="es-ES"/>
          <w:rPrChange w:id="955" w:author="chris" w:date="2015-04-19T12:09:00Z">
            <w:rPr>
              <w:ins w:id="956" w:author="chris" w:date="2015-04-19T11:18:00Z"/>
              <w:rFonts w:ascii="Arial" w:hAnsi="Arial" w:cs="Arial"/>
              <w:color w:val="333333"/>
              <w:shd w:val="clear" w:color="auto" w:fill="FFFFFF"/>
            </w:rPr>
          </w:rPrChange>
        </w:rPr>
      </w:pPr>
    </w:p>
    <w:p w14:paraId="7B8404B2" w14:textId="39526245" w:rsidR="00E2264B" w:rsidRPr="006C4628" w:rsidRDefault="00E2264B" w:rsidP="00E6040C">
      <w:pPr>
        <w:spacing w:after="0"/>
        <w:rPr>
          <w:rFonts w:ascii="Arial" w:hAnsi="Arial" w:cs="Arial"/>
          <w:color w:val="333333"/>
          <w:shd w:val="clear" w:color="auto" w:fill="FFFFFF"/>
          <w:lang w:val="es-ES"/>
          <w:rPrChange w:id="957"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958" w:author="chris" w:date="2015-04-19T12:09:00Z">
            <w:rPr>
              <w:rFonts w:ascii="Arial" w:hAnsi="Arial" w:cs="Arial"/>
              <w:color w:val="333333"/>
              <w:shd w:val="clear" w:color="auto" w:fill="FFFFFF"/>
            </w:rPr>
          </w:rPrChange>
        </w:rPr>
        <w:t xml:space="preserve">Veamos cómo se descomponen números de hasta nueve cifras. </w:t>
      </w:r>
    </w:p>
    <w:p w14:paraId="266925B9" w14:textId="4A280D7A" w:rsidR="00E2264B" w:rsidRPr="006C4628" w:rsidRDefault="00931F49" w:rsidP="00E6040C">
      <w:pPr>
        <w:spacing w:after="0"/>
        <w:rPr>
          <w:rFonts w:ascii="Arial" w:hAnsi="Arial" w:cs="Arial"/>
          <w:color w:val="333333"/>
          <w:shd w:val="clear" w:color="auto" w:fill="FFFFFF"/>
          <w:lang w:val="es-ES"/>
          <w:rPrChange w:id="959"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960" w:author="chris" w:date="2015-04-19T12:09:00Z">
            <w:rPr>
              <w:rFonts w:ascii="Arial" w:hAnsi="Arial" w:cs="Arial"/>
              <w:color w:val="333333"/>
              <w:shd w:val="clear" w:color="auto" w:fill="FFFFFF"/>
            </w:rPr>
          </w:rPrChange>
        </w:rPr>
        <w:t>En la tabla se muestra la descomposición</w:t>
      </w:r>
      <w:r w:rsidR="00E2264B" w:rsidRPr="006C4628">
        <w:rPr>
          <w:rFonts w:ascii="Arial" w:hAnsi="Arial" w:cs="Arial"/>
          <w:color w:val="333333"/>
          <w:shd w:val="clear" w:color="auto" w:fill="FFFFFF"/>
          <w:lang w:val="es-ES"/>
          <w:rPrChange w:id="961" w:author="chris" w:date="2015-04-19T12:09:00Z">
            <w:rPr>
              <w:rFonts w:ascii="Arial" w:hAnsi="Arial" w:cs="Arial"/>
              <w:color w:val="333333"/>
              <w:shd w:val="clear" w:color="auto" w:fill="FFFFFF"/>
            </w:rPr>
          </w:rPrChange>
        </w:rPr>
        <w:t xml:space="preserve"> de </w:t>
      </w:r>
      <w:r w:rsidR="0049166D" w:rsidRPr="006C4628">
        <w:rPr>
          <w:rFonts w:ascii="Arial" w:hAnsi="Arial" w:cs="Arial"/>
          <w:color w:val="333333"/>
          <w:shd w:val="clear" w:color="auto" w:fill="FFFFFF"/>
          <w:lang w:val="es-ES"/>
          <w:rPrChange w:id="962" w:author="chris" w:date="2015-04-19T12:09:00Z">
            <w:rPr>
              <w:rFonts w:ascii="Arial" w:hAnsi="Arial" w:cs="Arial"/>
              <w:color w:val="333333"/>
              <w:shd w:val="clear" w:color="auto" w:fill="FFFFFF"/>
            </w:rPr>
          </w:rPrChange>
        </w:rPr>
        <w:t xml:space="preserve">los números </w:t>
      </w:r>
      <w:r w:rsidRPr="006C4628">
        <w:rPr>
          <w:rFonts w:ascii="Arial" w:hAnsi="Arial" w:cs="Arial"/>
          <w:color w:val="333333"/>
          <w:shd w:val="clear" w:color="auto" w:fill="FFFFFF"/>
          <w:lang w:val="es-ES"/>
          <w:rPrChange w:id="963" w:author="chris" w:date="2015-04-19T12:09:00Z">
            <w:rPr>
              <w:rFonts w:ascii="Arial" w:hAnsi="Arial" w:cs="Arial"/>
              <w:color w:val="333333"/>
              <w:shd w:val="clear" w:color="auto" w:fill="FFFFFF"/>
            </w:rPr>
          </w:rPrChange>
        </w:rPr>
        <w:t xml:space="preserve">15 689 </w:t>
      </w:r>
      <w:r w:rsidR="00E46503" w:rsidRPr="006C4628">
        <w:rPr>
          <w:rFonts w:ascii="Arial" w:hAnsi="Arial" w:cs="Arial"/>
          <w:color w:val="333333"/>
          <w:shd w:val="clear" w:color="auto" w:fill="FFFFFF"/>
          <w:lang w:val="es-ES"/>
          <w:rPrChange w:id="964" w:author="chris" w:date="2015-04-19T12:09:00Z">
            <w:rPr>
              <w:rFonts w:ascii="Arial" w:hAnsi="Arial" w:cs="Arial"/>
              <w:color w:val="333333"/>
              <w:shd w:val="clear" w:color="auto" w:fill="FFFFFF"/>
            </w:rPr>
          </w:rPrChange>
        </w:rPr>
        <w:t xml:space="preserve">247 </w:t>
      </w:r>
      <w:r w:rsidRPr="006C4628">
        <w:rPr>
          <w:rFonts w:ascii="Arial" w:hAnsi="Arial" w:cs="Arial"/>
          <w:color w:val="333333"/>
          <w:shd w:val="clear" w:color="auto" w:fill="FFFFFF"/>
          <w:lang w:val="es-ES"/>
          <w:rPrChange w:id="965" w:author="chris" w:date="2015-04-19T12:09:00Z">
            <w:rPr>
              <w:rFonts w:ascii="Arial" w:hAnsi="Arial" w:cs="Arial"/>
              <w:color w:val="333333"/>
              <w:shd w:val="clear" w:color="auto" w:fill="FFFFFF"/>
            </w:rPr>
          </w:rPrChange>
        </w:rPr>
        <w:t xml:space="preserve">y 364 218 </w:t>
      </w:r>
      <w:r w:rsidR="00E46503" w:rsidRPr="006C4628">
        <w:rPr>
          <w:rFonts w:ascii="Arial" w:hAnsi="Arial" w:cs="Arial"/>
          <w:color w:val="333333"/>
          <w:shd w:val="clear" w:color="auto" w:fill="FFFFFF"/>
          <w:lang w:val="es-ES"/>
          <w:rPrChange w:id="966" w:author="chris" w:date="2015-04-19T12:09:00Z">
            <w:rPr>
              <w:rFonts w:ascii="Arial" w:hAnsi="Arial" w:cs="Arial"/>
              <w:color w:val="333333"/>
              <w:shd w:val="clear" w:color="auto" w:fill="FFFFFF"/>
            </w:rPr>
          </w:rPrChange>
        </w:rPr>
        <w:t>309</w:t>
      </w:r>
      <w:r w:rsidR="00E2264B" w:rsidRPr="006C4628">
        <w:rPr>
          <w:rFonts w:ascii="Arial" w:hAnsi="Arial" w:cs="Arial"/>
          <w:color w:val="333333"/>
          <w:shd w:val="clear" w:color="auto" w:fill="FFFFFF"/>
          <w:lang w:val="es-ES"/>
          <w:rPrChange w:id="967" w:author="chris" w:date="2015-04-19T12:09:00Z">
            <w:rPr>
              <w:rFonts w:ascii="Arial" w:hAnsi="Arial" w:cs="Arial"/>
              <w:color w:val="333333"/>
              <w:shd w:val="clear" w:color="auto" w:fill="FFFFFF"/>
            </w:rPr>
          </w:rPrChange>
        </w:rPr>
        <w:t>:</w:t>
      </w:r>
    </w:p>
    <w:p w14:paraId="070C9695" w14:textId="77777777" w:rsidR="00E6040C" w:rsidRPr="006C4628" w:rsidRDefault="00E6040C" w:rsidP="00E6040C">
      <w:pPr>
        <w:spacing w:after="0"/>
        <w:rPr>
          <w:rFonts w:ascii="Arial" w:hAnsi="Arial" w:cs="Arial"/>
          <w:color w:val="333333"/>
          <w:shd w:val="clear" w:color="auto" w:fill="FFFFFF"/>
          <w:lang w:val="es-ES"/>
          <w:rPrChange w:id="968" w:author="chris" w:date="2015-04-19T12:09:00Z">
            <w:rPr>
              <w:rFonts w:ascii="Arial" w:hAnsi="Arial" w:cs="Arial"/>
              <w:color w:val="333333"/>
              <w:shd w:val="clear" w:color="auto" w:fill="FFFFFF"/>
            </w:rPr>
          </w:rPrChange>
        </w:rPr>
      </w:pPr>
    </w:p>
    <w:tbl>
      <w:tblPr>
        <w:tblStyle w:val="Tablaconcuadrcula"/>
        <w:tblW w:w="0" w:type="auto"/>
        <w:tblLook w:val="04A0" w:firstRow="1" w:lastRow="0" w:firstColumn="1" w:lastColumn="0" w:noHBand="0" w:noVBand="1"/>
      </w:tblPr>
      <w:tblGrid>
        <w:gridCol w:w="1914"/>
        <w:gridCol w:w="7119"/>
      </w:tblGrid>
      <w:tr w:rsidR="008B3C85" w:rsidRPr="006C4628" w14:paraId="258C44B4" w14:textId="77777777" w:rsidTr="00E87063">
        <w:tc>
          <w:tcPr>
            <w:tcW w:w="9033" w:type="dxa"/>
            <w:gridSpan w:val="2"/>
            <w:shd w:val="clear" w:color="auto" w:fill="0D0D0D" w:themeFill="text1" w:themeFillTint="F2"/>
          </w:tcPr>
          <w:p w14:paraId="2564C2A7" w14:textId="77777777" w:rsidR="008B3C85" w:rsidRPr="006C4628" w:rsidRDefault="008B3C85" w:rsidP="00E6040C">
            <w:pPr>
              <w:jc w:val="center"/>
              <w:rPr>
                <w:rFonts w:ascii="Times New Roman" w:hAnsi="Times New Roman" w:cs="Times New Roman"/>
                <w:b/>
                <w:color w:val="FFFFFF" w:themeColor="background1"/>
                <w:sz w:val="24"/>
                <w:szCs w:val="24"/>
                <w:lang w:val="es-ES"/>
                <w:rPrChange w:id="96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970" w:author="chris" w:date="2015-04-19T12:09:00Z">
                  <w:rPr>
                    <w:rFonts w:ascii="Times New Roman" w:hAnsi="Times New Roman" w:cs="Times New Roman"/>
                    <w:b/>
                    <w:color w:val="FFFFFF" w:themeColor="background1"/>
                    <w:sz w:val="24"/>
                    <w:szCs w:val="24"/>
                  </w:rPr>
                </w:rPrChange>
              </w:rPr>
              <w:t>Imagen (fotografía, gráfica o ilustración)</w:t>
            </w:r>
          </w:p>
        </w:tc>
      </w:tr>
      <w:tr w:rsidR="008B3C85" w:rsidRPr="006C4628" w14:paraId="2A076523" w14:textId="77777777" w:rsidTr="00F96B3A">
        <w:tc>
          <w:tcPr>
            <w:tcW w:w="1914" w:type="dxa"/>
          </w:tcPr>
          <w:p w14:paraId="11348489" w14:textId="77777777" w:rsidR="008B3C85" w:rsidRPr="006C4628" w:rsidRDefault="008B3C85" w:rsidP="00E6040C">
            <w:pPr>
              <w:rPr>
                <w:rFonts w:ascii="Times New Roman" w:hAnsi="Times New Roman" w:cs="Times New Roman"/>
                <w:b/>
                <w:color w:val="000000"/>
                <w:sz w:val="24"/>
                <w:szCs w:val="24"/>
                <w:lang w:val="es-ES"/>
                <w:rPrChange w:id="97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972" w:author="chris" w:date="2015-04-19T12:09:00Z">
                  <w:rPr>
                    <w:rFonts w:ascii="Times New Roman" w:hAnsi="Times New Roman" w:cs="Times New Roman"/>
                    <w:b/>
                    <w:color w:val="000000"/>
                    <w:sz w:val="24"/>
                    <w:szCs w:val="24"/>
                  </w:rPr>
                </w:rPrChange>
              </w:rPr>
              <w:t>Código</w:t>
            </w:r>
          </w:p>
        </w:tc>
        <w:tc>
          <w:tcPr>
            <w:tcW w:w="7119" w:type="dxa"/>
          </w:tcPr>
          <w:p w14:paraId="26CD38C3" w14:textId="45639CB5" w:rsidR="008B3C85" w:rsidRPr="006C4628" w:rsidRDefault="00690E2F" w:rsidP="00931F49">
            <w:pPr>
              <w:rPr>
                <w:rFonts w:ascii="Times New Roman" w:hAnsi="Times New Roman" w:cs="Times New Roman"/>
                <w:b/>
                <w:color w:val="000000"/>
                <w:sz w:val="24"/>
                <w:szCs w:val="24"/>
                <w:lang w:val="es-ES"/>
                <w:rPrChange w:id="97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974" w:author="chris" w:date="2015-04-19T12:09:00Z">
                  <w:rPr>
                    <w:rFonts w:ascii="Times New Roman" w:hAnsi="Times New Roman" w:cs="Times New Roman"/>
                    <w:color w:val="000000"/>
                    <w:sz w:val="24"/>
                    <w:szCs w:val="24"/>
                  </w:rPr>
                </w:rPrChange>
              </w:rPr>
              <w:t>MA_04_02_CO_</w:t>
            </w:r>
            <w:r w:rsidR="008B3C85" w:rsidRPr="006C4628">
              <w:rPr>
                <w:rFonts w:ascii="Times New Roman" w:hAnsi="Times New Roman" w:cs="Times New Roman"/>
                <w:color w:val="000000"/>
                <w:sz w:val="24"/>
                <w:szCs w:val="24"/>
                <w:lang w:val="es-ES"/>
                <w:rPrChange w:id="975" w:author="chris" w:date="2015-04-19T12:09:00Z">
                  <w:rPr>
                    <w:rFonts w:ascii="Times New Roman" w:hAnsi="Times New Roman" w:cs="Times New Roman"/>
                    <w:color w:val="000000"/>
                    <w:sz w:val="24"/>
                    <w:szCs w:val="24"/>
                  </w:rPr>
                </w:rPrChange>
              </w:rPr>
              <w:t>IMG0</w:t>
            </w:r>
            <w:r w:rsidR="00931F49" w:rsidRPr="006C4628">
              <w:rPr>
                <w:rFonts w:ascii="Times New Roman" w:hAnsi="Times New Roman" w:cs="Times New Roman"/>
                <w:color w:val="000000"/>
                <w:sz w:val="24"/>
                <w:szCs w:val="24"/>
                <w:lang w:val="es-ES"/>
                <w:rPrChange w:id="976" w:author="chris" w:date="2015-04-19T12:09:00Z">
                  <w:rPr>
                    <w:rFonts w:ascii="Times New Roman" w:hAnsi="Times New Roman" w:cs="Times New Roman"/>
                    <w:color w:val="000000"/>
                    <w:sz w:val="24"/>
                    <w:szCs w:val="24"/>
                  </w:rPr>
                </w:rPrChange>
              </w:rPr>
              <w:t>4</w:t>
            </w:r>
          </w:p>
        </w:tc>
      </w:tr>
      <w:tr w:rsidR="008B3C85" w:rsidRPr="006C4628" w14:paraId="15051212" w14:textId="77777777" w:rsidTr="00F96B3A">
        <w:tc>
          <w:tcPr>
            <w:tcW w:w="1914" w:type="dxa"/>
          </w:tcPr>
          <w:p w14:paraId="78BFB073" w14:textId="77777777" w:rsidR="008B3C85" w:rsidRPr="006C4628" w:rsidRDefault="008B3C85" w:rsidP="00E6040C">
            <w:pPr>
              <w:rPr>
                <w:rFonts w:ascii="Times New Roman" w:hAnsi="Times New Roman" w:cs="Times New Roman"/>
                <w:color w:val="000000"/>
                <w:sz w:val="24"/>
                <w:szCs w:val="24"/>
                <w:lang w:val="es-ES"/>
                <w:rPrChange w:id="97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978" w:author="chris" w:date="2015-04-19T12:09:00Z">
                  <w:rPr>
                    <w:rFonts w:ascii="Times New Roman" w:hAnsi="Times New Roman" w:cs="Times New Roman"/>
                    <w:b/>
                    <w:color w:val="000000"/>
                    <w:sz w:val="24"/>
                    <w:szCs w:val="24"/>
                  </w:rPr>
                </w:rPrChange>
              </w:rPr>
              <w:t>Descripción</w:t>
            </w:r>
          </w:p>
        </w:tc>
        <w:tc>
          <w:tcPr>
            <w:tcW w:w="7119" w:type="dxa"/>
          </w:tcPr>
          <w:p w14:paraId="37289CAA" w14:textId="321CB2D4" w:rsidR="008B3C85" w:rsidRPr="006C4628" w:rsidRDefault="008B3C85" w:rsidP="00E6040C">
            <w:pPr>
              <w:rPr>
                <w:rFonts w:ascii="Times New Roman" w:hAnsi="Times New Roman" w:cs="Times New Roman"/>
                <w:color w:val="000000"/>
                <w:sz w:val="24"/>
                <w:szCs w:val="24"/>
                <w:lang w:val="es-ES"/>
                <w:rPrChange w:id="97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980" w:author="chris" w:date="2015-04-19T12:09:00Z">
                  <w:rPr>
                    <w:rFonts w:ascii="Times New Roman" w:hAnsi="Times New Roman" w:cs="Times New Roman"/>
                    <w:color w:val="000000"/>
                    <w:sz w:val="24"/>
                    <w:szCs w:val="24"/>
                  </w:rPr>
                </w:rPrChange>
              </w:rPr>
              <w:t xml:space="preserve">Tabla de descomposición similar a la trabajada en </w:t>
            </w:r>
            <w:r w:rsidR="00690E2F" w:rsidRPr="006C4628">
              <w:rPr>
                <w:rFonts w:ascii="Times New Roman" w:hAnsi="Times New Roman" w:cs="Times New Roman"/>
                <w:color w:val="000000"/>
                <w:sz w:val="24"/>
                <w:szCs w:val="24"/>
                <w:lang w:val="es-ES"/>
                <w:rPrChange w:id="981" w:author="chris" w:date="2015-04-19T12:09:00Z">
                  <w:rPr>
                    <w:rFonts w:ascii="Times New Roman" w:hAnsi="Times New Roman" w:cs="Times New Roman"/>
                    <w:color w:val="000000"/>
                    <w:sz w:val="24"/>
                    <w:szCs w:val="24"/>
                  </w:rPr>
                </w:rPrChange>
              </w:rPr>
              <w:t>MA_04_02_CO_</w:t>
            </w:r>
            <w:r w:rsidRPr="006C4628">
              <w:rPr>
                <w:rFonts w:ascii="Times New Roman" w:hAnsi="Times New Roman" w:cs="Times New Roman"/>
                <w:color w:val="000000"/>
                <w:sz w:val="24"/>
                <w:szCs w:val="24"/>
                <w:lang w:val="es-ES"/>
                <w:rPrChange w:id="982" w:author="chris" w:date="2015-04-19T12:09:00Z">
                  <w:rPr>
                    <w:rFonts w:ascii="Times New Roman" w:hAnsi="Times New Roman" w:cs="Times New Roman"/>
                    <w:color w:val="000000"/>
                    <w:sz w:val="24"/>
                    <w:szCs w:val="24"/>
                  </w:rPr>
                </w:rPrChange>
              </w:rPr>
              <w:t>IMG0</w:t>
            </w:r>
            <w:r w:rsidR="003B56BA" w:rsidRPr="006C4628">
              <w:rPr>
                <w:rFonts w:ascii="Times New Roman" w:hAnsi="Times New Roman" w:cs="Times New Roman"/>
                <w:color w:val="000000"/>
                <w:sz w:val="24"/>
                <w:szCs w:val="24"/>
                <w:lang w:val="es-ES"/>
                <w:rPrChange w:id="983" w:author="chris" w:date="2015-04-19T12:09:00Z">
                  <w:rPr>
                    <w:rFonts w:ascii="Times New Roman" w:hAnsi="Times New Roman" w:cs="Times New Roman"/>
                    <w:color w:val="000000"/>
                    <w:sz w:val="24"/>
                    <w:szCs w:val="24"/>
                  </w:rPr>
                </w:rPrChange>
              </w:rPr>
              <w:t>3</w:t>
            </w:r>
            <w:r w:rsidRPr="006C4628">
              <w:rPr>
                <w:rFonts w:ascii="Times New Roman" w:hAnsi="Times New Roman" w:cs="Times New Roman"/>
                <w:color w:val="000000"/>
                <w:sz w:val="24"/>
                <w:szCs w:val="24"/>
                <w:lang w:val="es-ES"/>
                <w:rPrChange w:id="984" w:author="chris" w:date="2015-04-19T12:09:00Z">
                  <w:rPr>
                    <w:rFonts w:ascii="Times New Roman" w:hAnsi="Times New Roman" w:cs="Times New Roman"/>
                    <w:color w:val="000000"/>
                    <w:sz w:val="24"/>
                    <w:szCs w:val="24"/>
                  </w:rPr>
                </w:rPrChange>
              </w:rPr>
              <w:t xml:space="preserve">, con los mismos colores para </w:t>
            </w:r>
            <w:r w:rsidR="00F86771" w:rsidRPr="006C4628">
              <w:rPr>
                <w:rFonts w:ascii="Times New Roman" w:hAnsi="Times New Roman" w:cs="Times New Roman"/>
                <w:color w:val="000000"/>
                <w:sz w:val="24"/>
                <w:szCs w:val="24"/>
                <w:lang w:val="es-ES"/>
                <w:rPrChange w:id="985" w:author="chris" w:date="2015-04-19T12:09:00Z">
                  <w:rPr>
                    <w:rFonts w:ascii="Times New Roman" w:hAnsi="Times New Roman" w:cs="Times New Roman"/>
                    <w:color w:val="000000"/>
                    <w:sz w:val="24"/>
                    <w:szCs w:val="24"/>
                  </w:rPr>
                </w:rPrChange>
              </w:rPr>
              <w:t xml:space="preserve">las celdas. </w:t>
            </w:r>
          </w:p>
          <w:p w14:paraId="4D0CBC90" w14:textId="4DD81810" w:rsidR="00F86771" w:rsidRPr="006C4628" w:rsidRDefault="00F86771" w:rsidP="00E6040C">
            <w:pPr>
              <w:rPr>
                <w:rFonts w:ascii="Times New Roman" w:hAnsi="Times New Roman" w:cs="Times New Roman"/>
                <w:color w:val="000000"/>
                <w:sz w:val="24"/>
                <w:szCs w:val="24"/>
                <w:lang w:val="es-ES"/>
                <w:rPrChange w:id="98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987" w:author="chris" w:date="2015-04-19T12:09:00Z">
                  <w:rPr>
                    <w:rFonts w:ascii="Times New Roman" w:hAnsi="Times New Roman" w:cs="Times New Roman"/>
                    <w:color w:val="000000"/>
                    <w:sz w:val="24"/>
                    <w:szCs w:val="24"/>
                  </w:rPr>
                </w:rPrChange>
              </w:rPr>
              <w:t>Los números q</w:t>
            </w:r>
            <w:r w:rsidR="00931F49" w:rsidRPr="006C4628">
              <w:rPr>
                <w:rFonts w:ascii="Times New Roman" w:hAnsi="Times New Roman" w:cs="Times New Roman"/>
                <w:color w:val="000000"/>
                <w:sz w:val="24"/>
                <w:szCs w:val="24"/>
                <w:lang w:val="es-ES"/>
                <w:rPrChange w:id="988" w:author="chris" w:date="2015-04-19T12:09:00Z">
                  <w:rPr>
                    <w:rFonts w:ascii="Times New Roman" w:hAnsi="Times New Roman" w:cs="Times New Roman"/>
                    <w:color w:val="000000"/>
                    <w:sz w:val="24"/>
                    <w:szCs w:val="24"/>
                  </w:rPr>
                </w:rPrChange>
              </w:rPr>
              <w:t xml:space="preserve">ue deben ir en la tabla son: 15 </w:t>
            </w:r>
            <w:r w:rsidRPr="006C4628">
              <w:rPr>
                <w:rFonts w:ascii="Times New Roman" w:hAnsi="Times New Roman" w:cs="Times New Roman"/>
                <w:color w:val="000000"/>
                <w:sz w:val="24"/>
                <w:szCs w:val="24"/>
                <w:lang w:val="es-ES"/>
                <w:rPrChange w:id="989" w:author="chris" w:date="2015-04-19T12:09:00Z">
                  <w:rPr>
                    <w:rFonts w:ascii="Times New Roman" w:hAnsi="Times New Roman" w:cs="Times New Roman"/>
                    <w:color w:val="000000"/>
                    <w:sz w:val="24"/>
                    <w:szCs w:val="24"/>
                  </w:rPr>
                </w:rPrChange>
              </w:rPr>
              <w:t>689</w:t>
            </w:r>
            <w:r w:rsidR="00931F49" w:rsidRPr="006C4628">
              <w:rPr>
                <w:rFonts w:ascii="Times New Roman" w:hAnsi="Times New Roman" w:cs="Times New Roman"/>
                <w:color w:val="000000"/>
                <w:sz w:val="24"/>
                <w:szCs w:val="24"/>
                <w:lang w:val="es-ES"/>
                <w:rPrChange w:id="990" w:author="chris" w:date="2015-04-19T12:09:00Z">
                  <w:rPr>
                    <w:rFonts w:ascii="Times New Roman" w:hAnsi="Times New Roman" w:cs="Times New Roman"/>
                    <w:color w:val="000000"/>
                    <w:sz w:val="24"/>
                    <w:szCs w:val="24"/>
                  </w:rPr>
                </w:rPrChange>
              </w:rPr>
              <w:t xml:space="preserve"> 247 y 364 218 </w:t>
            </w:r>
            <w:r w:rsidRPr="006C4628">
              <w:rPr>
                <w:rFonts w:ascii="Times New Roman" w:hAnsi="Times New Roman" w:cs="Times New Roman"/>
                <w:color w:val="000000"/>
                <w:sz w:val="24"/>
                <w:szCs w:val="24"/>
                <w:lang w:val="es-ES"/>
                <w:rPrChange w:id="991" w:author="chris" w:date="2015-04-19T12:09:00Z">
                  <w:rPr>
                    <w:rFonts w:ascii="Times New Roman" w:hAnsi="Times New Roman" w:cs="Times New Roman"/>
                    <w:color w:val="000000"/>
                    <w:sz w:val="24"/>
                    <w:szCs w:val="24"/>
                  </w:rPr>
                </w:rPrChange>
              </w:rPr>
              <w:t>309</w:t>
            </w:r>
          </w:p>
          <w:p w14:paraId="7CAABBDF" w14:textId="77777777" w:rsidR="00F86771" w:rsidRPr="006C4628" w:rsidRDefault="00F86771" w:rsidP="00E6040C">
            <w:pPr>
              <w:rPr>
                <w:rFonts w:ascii="Times New Roman" w:hAnsi="Times New Roman" w:cs="Times New Roman"/>
                <w:color w:val="000000"/>
                <w:sz w:val="24"/>
                <w:szCs w:val="24"/>
                <w:lang w:val="es-ES"/>
                <w:rPrChange w:id="992" w:author="chris" w:date="2015-04-19T12:09:00Z">
                  <w:rPr>
                    <w:rFonts w:ascii="Times New Roman" w:hAnsi="Times New Roman" w:cs="Times New Roman"/>
                    <w:color w:val="000000"/>
                    <w:sz w:val="24"/>
                    <w:szCs w:val="24"/>
                  </w:rPr>
                </w:rPrChange>
              </w:rPr>
            </w:pPr>
          </w:p>
          <w:p w14:paraId="547FCA78" w14:textId="77777777" w:rsidR="00F86771" w:rsidRPr="006C4628" w:rsidRDefault="00F86771" w:rsidP="00E6040C">
            <w:pPr>
              <w:rPr>
                <w:lang w:val="es-ES"/>
                <w:rPrChange w:id="993" w:author="chris" w:date="2015-04-19T12:09:00Z">
                  <w:rPr/>
                </w:rPrChange>
              </w:rPr>
            </w:pPr>
            <w:r w:rsidRPr="006C4628">
              <w:rPr>
                <w:sz w:val="24"/>
                <w:szCs w:val="24"/>
                <w:lang w:val="es-ES"/>
                <w:rPrChange w:id="994" w:author="chris" w:date="2015-04-19T12:09:00Z">
                  <w:rPr>
                    <w:sz w:val="24"/>
                    <w:szCs w:val="24"/>
                    <w:lang w:val="es-ES_tradnl"/>
                  </w:rPr>
                </w:rPrChange>
              </w:rPr>
              <w:object w:dxaOrig="10815" w:dyaOrig="3060" w14:anchorId="7E772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15pt;height:77.1pt" o:ole="">
                  <v:imagedata r:id="rId15" o:title=""/>
                </v:shape>
                <o:OLEObject Type="Embed" ProgID="PBrush" ShapeID="_x0000_i1025" DrawAspect="Content" ObjectID="_1490958685" r:id="rId16"/>
              </w:object>
            </w:r>
          </w:p>
          <w:p w14:paraId="6CE12994" w14:textId="2CAEE844" w:rsidR="00F86771" w:rsidRPr="006C4628" w:rsidRDefault="00F86771" w:rsidP="00E6040C">
            <w:pPr>
              <w:rPr>
                <w:rFonts w:ascii="Times New Roman" w:hAnsi="Times New Roman" w:cs="Times New Roman"/>
                <w:color w:val="000000"/>
                <w:sz w:val="24"/>
                <w:szCs w:val="24"/>
                <w:lang w:val="es-ES"/>
                <w:rPrChange w:id="995" w:author="chris" w:date="2015-04-19T12:09:00Z">
                  <w:rPr>
                    <w:rFonts w:ascii="Times New Roman" w:hAnsi="Times New Roman" w:cs="Times New Roman"/>
                    <w:color w:val="000000"/>
                    <w:sz w:val="24"/>
                    <w:szCs w:val="24"/>
                  </w:rPr>
                </w:rPrChange>
              </w:rPr>
            </w:pPr>
          </w:p>
        </w:tc>
      </w:tr>
      <w:tr w:rsidR="008B3C85" w:rsidRPr="006C4628" w14:paraId="3F33020D" w14:textId="77777777" w:rsidTr="00F96B3A">
        <w:tc>
          <w:tcPr>
            <w:tcW w:w="1914" w:type="dxa"/>
          </w:tcPr>
          <w:p w14:paraId="7E930764" w14:textId="2C0EF9D4" w:rsidR="008B3C85" w:rsidRPr="006C4628" w:rsidRDefault="008B3C85" w:rsidP="00E6040C">
            <w:pPr>
              <w:rPr>
                <w:rFonts w:ascii="Times New Roman" w:hAnsi="Times New Roman" w:cs="Times New Roman"/>
                <w:color w:val="000000"/>
                <w:sz w:val="24"/>
                <w:szCs w:val="24"/>
                <w:lang w:val="es-ES"/>
                <w:rPrChange w:id="99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997"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998"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999"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1000"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1001" w:author="chris" w:date="2015-04-19T12:09:00Z">
                  <w:rPr>
                    <w:rFonts w:ascii="Times New Roman" w:hAnsi="Times New Roman" w:cs="Times New Roman"/>
                    <w:b/>
                    <w:color w:val="000000"/>
                    <w:sz w:val="24"/>
                    <w:szCs w:val="24"/>
                  </w:rPr>
                </w:rPrChange>
              </w:rPr>
              <w:t>)</w:t>
            </w:r>
          </w:p>
        </w:tc>
        <w:tc>
          <w:tcPr>
            <w:tcW w:w="7119" w:type="dxa"/>
          </w:tcPr>
          <w:p w14:paraId="698F72C6" w14:textId="77777777" w:rsidR="008B3C85" w:rsidRPr="006C4628" w:rsidRDefault="008B3C85" w:rsidP="00E6040C">
            <w:pPr>
              <w:rPr>
                <w:rFonts w:ascii="Times New Roman" w:hAnsi="Times New Roman" w:cs="Times New Roman"/>
                <w:color w:val="000000"/>
                <w:sz w:val="24"/>
                <w:szCs w:val="24"/>
                <w:lang w:val="es-ES"/>
                <w:rPrChange w:id="1002" w:author="chris" w:date="2015-04-19T12:09:00Z">
                  <w:rPr>
                    <w:rFonts w:ascii="Times New Roman" w:hAnsi="Times New Roman" w:cs="Times New Roman"/>
                    <w:color w:val="000000"/>
                    <w:sz w:val="24"/>
                    <w:szCs w:val="24"/>
                  </w:rPr>
                </w:rPrChange>
              </w:rPr>
            </w:pPr>
          </w:p>
        </w:tc>
      </w:tr>
      <w:tr w:rsidR="008B3C85" w:rsidRPr="006C4628" w14:paraId="5D9943EC" w14:textId="77777777" w:rsidTr="00F96B3A">
        <w:tc>
          <w:tcPr>
            <w:tcW w:w="1914" w:type="dxa"/>
          </w:tcPr>
          <w:p w14:paraId="22E28AAF" w14:textId="77777777" w:rsidR="008B3C85" w:rsidRPr="006C4628" w:rsidRDefault="008B3C85" w:rsidP="00E6040C">
            <w:pPr>
              <w:rPr>
                <w:rFonts w:ascii="Times New Roman" w:hAnsi="Times New Roman" w:cs="Times New Roman"/>
                <w:color w:val="000000"/>
                <w:sz w:val="24"/>
                <w:szCs w:val="24"/>
                <w:lang w:val="es-ES"/>
                <w:rPrChange w:id="100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004" w:author="chris" w:date="2015-04-19T12:09:00Z">
                  <w:rPr>
                    <w:rFonts w:ascii="Times New Roman" w:hAnsi="Times New Roman" w:cs="Times New Roman"/>
                    <w:b/>
                    <w:color w:val="000000"/>
                    <w:sz w:val="24"/>
                    <w:szCs w:val="24"/>
                  </w:rPr>
                </w:rPrChange>
              </w:rPr>
              <w:t>Pie de imagen</w:t>
            </w:r>
          </w:p>
        </w:tc>
        <w:tc>
          <w:tcPr>
            <w:tcW w:w="7119" w:type="dxa"/>
          </w:tcPr>
          <w:p w14:paraId="4F70E582" w14:textId="77777777" w:rsidR="008B3C85" w:rsidRPr="006C4628" w:rsidRDefault="00611F76" w:rsidP="00E6040C">
            <w:pPr>
              <w:rPr>
                <w:rFonts w:ascii="Times New Roman" w:hAnsi="Times New Roman" w:cs="Times New Roman"/>
                <w:color w:val="000000"/>
                <w:sz w:val="24"/>
                <w:szCs w:val="24"/>
                <w:lang w:val="es-ES"/>
                <w:rPrChange w:id="100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006" w:author="chris" w:date="2015-04-19T12:09:00Z">
                  <w:rPr>
                    <w:rFonts w:ascii="Times New Roman" w:hAnsi="Times New Roman" w:cs="Times New Roman"/>
                    <w:color w:val="000000"/>
                    <w:sz w:val="24"/>
                    <w:szCs w:val="24"/>
                  </w:rPr>
                </w:rPrChange>
              </w:rPr>
              <w:t xml:space="preserve">Descomposición en </w:t>
            </w:r>
            <w:r w:rsidRPr="006C4628">
              <w:rPr>
                <w:rFonts w:ascii="Times New Roman" w:hAnsi="Times New Roman" w:cs="Times New Roman"/>
                <w:b/>
                <w:color w:val="000000"/>
                <w:sz w:val="24"/>
                <w:szCs w:val="24"/>
                <w:lang w:val="es-ES"/>
                <w:rPrChange w:id="1007" w:author="chris" w:date="2015-04-19T12:09:00Z">
                  <w:rPr>
                    <w:rFonts w:ascii="Times New Roman" w:hAnsi="Times New Roman" w:cs="Times New Roman"/>
                    <w:b/>
                    <w:color w:val="000000"/>
                    <w:sz w:val="24"/>
                    <w:szCs w:val="24"/>
                  </w:rPr>
                </w:rPrChange>
              </w:rPr>
              <w:t>posiciones</w:t>
            </w:r>
            <w:r w:rsidRPr="006C4628">
              <w:rPr>
                <w:rFonts w:ascii="Times New Roman" w:hAnsi="Times New Roman" w:cs="Times New Roman"/>
                <w:color w:val="000000"/>
                <w:sz w:val="24"/>
                <w:szCs w:val="24"/>
                <w:lang w:val="es-ES"/>
                <w:rPrChange w:id="1008" w:author="chris" w:date="2015-04-19T12:09:00Z">
                  <w:rPr>
                    <w:rFonts w:ascii="Times New Roman" w:hAnsi="Times New Roman" w:cs="Times New Roman"/>
                    <w:color w:val="000000"/>
                    <w:sz w:val="24"/>
                    <w:szCs w:val="24"/>
                  </w:rPr>
                </w:rPrChange>
              </w:rPr>
              <w:t xml:space="preserve">: </w:t>
            </w:r>
          </w:p>
          <w:p w14:paraId="052F68BA" w14:textId="5241406E" w:rsidR="00611F76" w:rsidRPr="006C4628" w:rsidRDefault="00611F76" w:rsidP="00E6040C">
            <w:pPr>
              <w:rPr>
                <w:rFonts w:ascii="Times New Roman" w:hAnsi="Times New Roman" w:cs="Times New Roman"/>
                <w:color w:val="000000"/>
                <w:sz w:val="24"/>
                <w:szCs w:val="24"/>
                <w:lang w:val="es-ES"/>
                <w:rPrChange w:id="100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010" w:author="chris" w:date="2015-04-19T12:09:00Z">
                  <w:rPr>
                    <w:rFonts w:ascii="Times New Roman" w:hAnsi="Times New Roman" w:cs="Times New Roman"/>
                    <w:color w:val="000000"/>
                    <w:sz w:val="24"/>
                    <w:szCs w:val="24"/>
                  </w:rPr>
                </w:rPrChange>
              </w:rPr>
              <w:t>1</w:t>
            </w:r>
            <w:r w:rsidR="003B56BA" w:rsidRPr="006C4628">
              <w:rPr>
                <w:rFonts w:ascii="Times New Roman" w:hAnsi="Times New Roman" w:cs="Times New Roman"/>
                <w:color w:val="000000"/>
                <w:sz w:val="24"/>
                <w:szCs w:val="24"/>
                <w:lang w:val="es-ES"/>
                <w:rPrChange w:id="1011" w:author="chris" w:date="2015-04-19T12:09:00Z">
                  <w:rPr>
                    <w:rFonts w:ascii="Times New Roman" w:hAnsi="Times New Roman" w:cs="Times New Roman"/>
                    <w:color w:val="000000"/>
                    <w:sz w:val="24"/>
                    <w:szCs w:val="24"/>
                  </w:rPr>
                </w:rPrChange>
              </w:rPr>
              <w:t>5 689 247 = 1Dm</w:t>
            </w:r>
            <w:r w:rsidR="004F255D" w:rsidRPr="006C4628">
              <w:rPr>
                <w:rFonts w:ascii="Times New Roman" w:hAnsi="Times New Roman" w:cs="Times New Roman"/>
                <w:color w:val="000000"/>
                <w:sz w:val="24"/>
                <w:szCs w:val="24"/>
                <w:lang w:val="es-ES"/>
                <w:rPrChange w:id="1012"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13"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14" w:author="chris" w:date="2015-04-19T12:09:00Z">
                  <w:rPr>
                    <w:rFonts w:ascii="Times New Roman" w:hAnsi="Times New Roman" w:cs="Times New Roman"/>
                    <w:color w:val="000000"/>
                    <w:sz w:val="24"/>
                    <w:szCs w:val="24"/>
                  </w:rPr>
                </w:rPrChange>
              </w:rPr>
              <w:t xml:space="preserve"> </w:t>
            </w:r>
            <w:r w:rsidR="003B56BA" w:rsidRPr="006C4628">
              <w:rPr>
                <w:rFonts w:ascii="Times New Roman" w:hAnsi="Times New Roman" w:cs="Times New Roman"/>
                <w:color w:val="000000"/>
                <w:sz w:val="24"/>
                <w:szCs w:val="24"/>
                <w:lang w:val="es-ES"/>
                <w:rPrChange w:id="1015" w:author="chris" w:date="2015-04-19T12:09:00Z">
                  <w:rPr>
                    <w:rFonts w:ascii="Times New Roman" w:hAnsi="Times New Roman" w:cs="Times New Roman"/>
                    <w:color w:val="000000"/>
                    <w:sz w:val="24"/>
                    <w:szCs w:val="24"/>
                  </w:rPr>
                </w:rPrChange>
              </w:rPr>
              <w:t>5Um</w:t>
            </w:r>
            <w:r w:rsidR="004F255D" w:rsidRPr="006C4628">
              <w:rPr>
                <w:rFonts w:ascii="Times New Roman" w:hAnsi="Times New Roman" w:cs="Times New Roman"/>
                <w:color w:val="000000"/>
                <w:sz w:val="24"/>
                <w:szCs w:val="24"/>
                <w:lang w:val="es-ES"/>
                <w:rPrChange w:id="1016"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17"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18"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19" w:author="chris" w:date="2015-04-19T12:09:00Z">
                  <w:rPr>
                    <w:rFonts w:ascii="Times New Roman" w:hAnsi="Times New Roman" w:cs="Times New Roman"/>
                    <w:color w:val="000000"/>
                    <w:sz w:val="24"/>
                    <w:szCs w:val="24"/>
                  </w:rPr>
                </w:rPrChange>
              </w:rPr>
              <w:t>6</w:t>
            </w:r>
            <w:r w:rsidR="003B56BA" w:rsidRPr="006C4628">
              <w:rPr>
                <w:rFonts w:ascii="Times New Roman" w:hAnsi="Times New Roman" w:cs="Times New Roman"/>
                <w:color w:val="000000"/>
                <w:sz w:val="24"/>
                <w:szCs w:val="24"/>
                <w:lang w:val="es-ES"/>
                <w:rPrChange w:id="1020" w:author="chris" w:date="2015-04-19T12:09:00Z">
                  <w:rPr>
                    <w:rFonts w:ascii="Times New Roman" w:hAnsi="Times New Roman" w:cs="Times New Roman"/>
                    <w:color w:val="000000"/>
                    <w:sz w:val="24"/>
                    <w:szCs w:val="24"/>
                  </w:rPr>
                </w:rPrChange>
              </w:rPr>
              <w:t>C</w:t>
            </w:r>
            <w:ins w:id="1021" w:author="chris" w:date="2015-04-19T11:20:00Z">
              <w:r w:rsidR="007F2903" w:rsidRPr="006C4628">
                <w:rPr>
                  <w:rFonts w:ascii="Times New Roman" w:hAnsi="Times New Roman" w:cs="Times New Roman"/>
                  <w:color w:val="000000"/>
                  <w:sz w:val="24"/>
                  <w:szCs w:val="24"/>
                  <w:lang w:val="es-ES"/>
                  <w:rPrChange w:id="1022" w:author="chris" w:date="2015-04-19T12:09:00Z">
                    <w:rPr>
                      <w:rFonts w:ascii="Times New Roman" w:hAnsi="Times New Roman" w:cs="Times New Roman"/>
                      <w:color w:val="000000"/>
                      <w:sz w:val="24"/>
                      <w:szCs w:val="24"/>
                    </w:rPr>
                  </w:rPrChange>
                </w:rPr>
                <w:t>m</w:t>
              </w:r>
            </w:ins>
            <w:del w:id="1023" w:author="chris" w:date="2015-04-19T11:20:00Z">
              <w:r w:rsidR="003B56BA" w:rsidRPr="006C4628" w:rsidDel="007F2903">
                <w:rPr>
                  <w:rFonts w:ascii="Times New Roman" w:hAnsi="Times New Roman" w:cs="Times New Roman"/>
                  <w:color w:val="000000"/>
                  <w:sz w:val="24"/>
                  <w:szCs w:val="24"/>
                  <w:lang w:val="es-ES"/>
                  <w:rPrChange w:id="1024" w:author="chris" w:date="2015-04-19T12:09:00Z">
                    <w:rPr>
                      <w:rFonts w:ascii="Times New Roman" w:hAnsi="Times New Roman" w:cs="Times New Roman"/>
                      <w:color w:val="000000"/>
                      <w:sz w:val="24"/>
                      <w:szCs w:val="24"/>
                    </w:rPr>
                  </w:rPrChange>
                </w:rPr>
                <w:delText>M</w:delText>
              </w:r>
            </w:del>
            <w:r w:rsidR="004F255D" w:rsidRPr="006C4628">
              <w:rPr>
                <w:rFonts w:ascii="Times New Roman" w:hAnsi="Times New Roman" w:cs="Times New Roman"/>
                <w:color w:val="000000"/>
                <w:sz w:val="24"/>
                <w:szCs w:val="24"/>
                <w:lang w:val="es-ES"/>
                <w:rPrChange w:id="1025"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26"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27"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28" w:author="chris" w:date="2015-04-19T12:09:00Z">
                  <w:rPr>
                    <w:rFonts w:ascii="Times New Roman" w:hAnsi="Times New Roman" w:cs="Times New Roman"/>
                    <w:color w:val="000000"/>
                    <w:sz w:val="24"/>
                    <w:szCs w:val="24"/>
                  </w:rPr>
                </w:rPrChange>
              </w:rPr>
              <w:t>8</w:t>
            </w:r>
            <w:r w:rsidR="003B56BA" w:rsidRPr="006C4628">
              <w:rPr>
                <w:rFonts w:ascii="Times New Roman" w:hAnsi="Times New Roman" w:cs="Times New Roman"/>
                <w:color w:val="000000"/>
                <w:sz w:val="24"/>
                <w:szCs w:val="24"/>
                <w:lang w:val="es-ES"/>
                <w:rPrChange w:id="1029" w:author="chris" w:date="2015-04-19T12:09:00Z">
                  <w:rPr>
                    <w:rFonts w:ascii="Times New Roman" w:hAnsi="Times New Roman" w:cs="Times New Roman"/>
                    <w:color w:val="000000"/>
                    <w:sz w:val="24"/>
                    <w:szCs w:val="24"/>
                  </w:rPr>
                </w:rPrChange>
              </w:rPr>
              <w:t>DM</w:t>
            </w:r>
            <w:r w:rsidR="004F255D" w:rsidRPr="006C4628">
              <w:rPr>
                <w:rFonts w:ascii="Times New Roman" w:hAnsi="Times New Roman" w:cs="Times New Roman"/>
                <w:color w:val="000000"/>
                <w:sz w:val="24"/>
                <w:szCs w:val="24"/>
                <w:lang w:val="es-ES"/>
                <w:rPrChange w:id="1030"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31"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32"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33" w:author="chris" w:date="2015-04-19T12:09:00Z">
                  <w:rPr>
                    <w:rFonts w:ascii="Times New Roman" w:hAnsi="Times New Roman" w:cs="Times New Roman"/>
                    <w:color w:val="000000"/>
                    <w:sz w:val="24"/>
                    <w:szCs w:val="24"/>
                  </w:rPr>
                </w:rPrChange>
              </w:rPr>
              <w:t>9</w:t>
            </w:r>
            <w:r w:rsidR="003B56BA" w:rsidRPr="006C4628">
              <w:rPr>
                <w:rFonts w:ascii="Times New Roman" w:hAnsi="Times New Roman" w:cs="Times New Roman"/>
                <w:color w:val="000000"/>
                <w:sz w:val="24"/>
                <w:szCs w:val="24"/>
                <w:lang w:val="es-ES"/>
                <w:rPrChange w:id="1034" w:author="chris" w:date="2015-04-19T12:09:00Z">
                  <w:rPr>
                    <w:rFonts w:ascii="Times New Roman" w:hAnsi="Times New Roman" w:cs="Times New Roman"/>
                    <w:color w:val="000000"/>
                    <w:sz w:val="24"/>
                    <w:szCs w:val="24"/>
                  </w:rPr>
                </w:rPrChange>
              </w:rPr>
              <w:t>UM</w:t>
            </w:r>
            <w:r w:rsidR="004F255D" w:rsidRPr="006C4628">
              <w:rPr>
                <w:rFonts w:ascii="Times New Roman" w:hAnsi="Times New Roman" w:cs="Times New Roman"/>
                <w:color w:val="000000"/>
                <w:sz w:val="24"/>
                <w:szCs w:val="24"/>
                <w:lang w:val="es-ES"/>
                <w:rPrChange w:id="1035"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36"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37"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38" w:author="chris" w:date="2015-04-19T12:09:00Z">
                  <w:rPr>
                    <w:rFonts w:ascii="Times New Roman" w:hAnsi="Times New Roman" w:cs="Times New Roman"/>
                    <w:color w:val="000000"/>
                    <w:sz w:val="24"/>
                    <w:szCs w:val="24"/>
                  </w:rPr>
                </w:rPrChange>
              </w:rPr>
              <w:t>2</w:t>
            </w:r>
            <w:r w:rsidR="003B56BA" w:rsidRPr="006C4628">
              <w:rPr>
                <w:rFonts w:ascii="Times New Roman" w:hAnsi="Times New Roman" w:cs="Times New Roman"/>
                <w:color w:val="000000"/>
                <w:sz w:val="24"/>
                <w:szCs w:val="24"/>
                <w:lang w:val="es-ES"/>
                <w:rPrChange w:id="1039" w:author="chris" w:date="2015-04-19T12:09:00Z">
                  <w:rPr>
                    <w:rFonts w:ascii="Times New Roman" w:hAnsi="Times New Roman" w:cs="Times New Roman"/>
                    <w:color w:val="000000"/>
                    <w:sz w:val="24"/>
                    <w:szCs w:val="24"/>
                  </w:rPr>
                </w:rPrChange>
              </w:rPr>
              <w:t>C</w:t>
            </w:r>
            <w:r w:rsidR="004F255D" w:rsidRPr="006C4628">
              <w:rPr>
                <w:rFonts w:ascii="Times New Roman" w:hAnsi="Times New Roman" w:cs="Times New Roman"/>
                <w:color w:val="000000"/>
                <w:sz w:val="24"/>
                <w:szCs w:val="24"/>
                <w:lang w:val="es-ES"/>
                <w:rPrChange w:id="1040"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41"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42"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43" w:author="chris" w:date="2015-04-19T12:09:00Z">
                  <w:rPr>
                    <w:rFonts w:ascii="Times New Roman" w:hAnsi="Times New Roman" w:cs="Times New Roman"/>
                    <w:color w:val="000000"/>
                    <w:sz w:val="24"/>
                    <w:szCs w:val="24"/>
                  </w:rPr>
                </w:rPrChange>
              </w:rPr>
              <w:t>4</w:t>
            </w:r>
            <w:r w:rsidR="003B56BA" w:rsidRPr="006C4628">
              <w:rPr>
                <w:rFonts w:ascii="Times New Roman" w:hAnsi="Times New Roman" w:cs="Times New Roman"/>
                <w:color w:val="000000"/>
                <w:sz w:val="24"/>
                <w:szCs w:val="24"/>
                <w:lang w:val="es-ES"/>
                <w:rPrChange w:id="1044" w:author="chris" w:date="2015-04-19T12:09:00Z">
                  <w:rPr>
                    <w:rFonts w:ascii="Times New Roman" w:hAnsi="Times New Roman" w:cs="Times New Roman"/>
                    <w:color w:val="000000"/>
                    <w:sz w:val="24"/>
                    <w:szCs w:val="24"/>
                  </w:rPr>
                </w:rPrChange>
              </w:rPr>
              <w:t>D</w:t>
            </w:r>
            <w:r w:rsidR="004F255D" w:rsidRPr="006C4628">
              <w:rPr>
                <w:rFonts w:ascii="Times New Roman" w:hAnsi="Times New Roman" w:cs="Times New Roman"/>
                <w:color w:val="000000"/>
                <w:sz w:val="24"/>
                <w:szCs w:val="24"/>
                <w:lang w:val="es-ES"/>
                <w:rPrChange w:id="1045"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46"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47"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048" w:author="chris" w:date="2015-04-19T12:09:00Z">
                  <w:rPr>
                    <w:rFonts w:ascii="Times New Roman" w:hAnsi="Times New Roman" w:cs="Times New Roman"/>
                    <w:color w:val="000000"/>
                    <w:sz w:val="24"/>
                    <w:szCs w:val="24"/>
                  </w:rPr>
                </w:rPrChange>
              </w:rPr>
              <w:t>7</w:t>
            </w:r>
            <w:r w:rsidR="003B56BA" w:rsidRPr="006C4628">
              <w:rPr>
                <w:rFonts w:ascii="Times New Roman" w:hAnsi="Times New Roman" w:cs="Times New Roman"/>
                <w:color w:val="000000"/>
                <w:sz w:val="24"/>
                <w:szCs w:val="24"/>
                <w:lang w:val="es-ES"/>
                <w:rPrChange w:id="1049" w:author="chris" w:date="2015-04-19T12:09:00Z">
                  <w:rPr>
                    <w:rFonts w:ascii="Times New Roman" w:hAnsi="Times New Roman" w:cs="Times New Roman"/>
                    <w:color w:val="000000"/>
                    <w:sz w:val="24"/>
                    <w:szCs w:val="24"/>
                  </w:rPr>
                </w:rPrChange>
              </w:rPr>
              <w:t>U</w:t>
            </w:r>
            <w:ins w:id="1050" w:author="chris" w:date="2015-04-18T22:03:00Z">
              <w:r w:rsidR="00315EB6" w:rsidRPr="006C4628">
                <w:rPr>
                  <w:rFonts w:ascii="Times New Roman" w:hAnsi="Times New Roman" w:cs="Times New Roman"/>
                  <w:color w:val="000000"/>
                  <w:sz w:val="24"/>
                  <w:szCs w:val="24"/>
                  <w:lang w:val="es-ES"/>
                  <w:rPrChange w:id="1051" w:author="chris" w:date="2015-04-19T12:09:00Z">
                    <w:rPr>
                      <w:rFonts w:ascii="Times New Roman" w:hAnsi="Times New Roman" w:cs="Times New Roman"/>
                      <w:color w:val="000000"/>
                      <w:sz w:val="24"/>
                      <w:szCs w:val="24"/>
                    </w:rPr>
                  </w:rPrChange>
                </w:rPr>
                <w:t>.</w:t>
              </w:r>
            </w:ins>
          </w:p>
          <w:p w14:paraId="6D1F4C02" w14:textId="718598F6" w:rsidR="00611F76" w:rsidRPr="006C4628" w:rsidRDefault="003B56BA" w:rsidP="00E6040C">
            <w:pPr>
              <w:rPr>
                <w:rFonts w:ascii="Times New Roman" w:hAnsi="Times New Roman" w:cs="Times New Roman"/>
                <w:color w:val="000000"/>
                <w:sz w:val="24"/>
                <w:szCs w:val="24"/>
                <w:lang w:val="es-ES"/>
                <w:rPrChange w:id="105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053" w:author="chris" w:date="2015-04-19T12:09:00Z">
                  <w:rPr>
                    <w:rFonts w:ascii="Times New Roman" w:hAnsi="Times New Roman" w:cs="Times New Roman"/>
                    <w:color w:val="000000"/>
                    <w:sz w:val="24"/>
                    <w:szCs w:val="24"/>
                  </w:rPr>
                </w:rPrChange>
              </w:rPr>
              <w:t xml:space="preserve">364 218 </w:t>
            </w:r>
            <w:r w:rsidR="00611F76" w:rsidRPr="006C4628">
              <w:rPr>
                <w:rFonts w:ascii="Times New Roman" w:hAnsi="Times New Roman" w:cs="Times New Roman"/>
                <w:color w:val="000000"/>
                <w:sz w:val="24"/>
                <w:szCs w:val="24"/>
                <w:lang w:val="es-ES"/>
                <w:rPrChange w:id="1054" w:author="chris" w:date="2015-04-19T12:09:00Z">
                  <w:rPr>
                    <w:rFonts w:ascii="Times New Roman" w:hAnsi="Times New Roman" w:cs="Times New Roman"/>
                    <w:color w:val="000000"/>
                    <w:sz w:val="24"/>
                    <w:szCs w:val="24"/>
                  </w:rPr>
                </w:rPrChange>
              </w:rPr>
              <w:t>309 = 3</w:t>
            </w:r>
            <w:r w:rsidRPr="006C4628">
              <w:rPr>
                <w:rFonts w:ascii="Times New Roman" w:hAnsi="Times New Roman" w:cs="Times New Roman"/>
                <w:color w:val="000000"/>
                <w:sz w:val="24"/>
                <w:szCs w:val="24"/>
                <w:lang w:val="es-ES"/>
                <w:rPrChange w:id="1055" w:author="chris" w:date="2015-04-19T12:09:00Z">
                  <w:rPr>
                    <w:rFonts w:ascii="Times New Roman" w:hAnsi="Times New Roman" w:cs="Times New Roman"/>
                    <w:color w:val="000000"/>
                    <w:sz w:val="24"/>
                    <w:szCs w:val="24"/>
                  </w:rPr>
                </w:rPrChange>
              </w:rPr>
              <w:t>Cm</w:t>
            </w:r>
            <w:r w:rsidR="004F255D" w:rsidRPr="006C4628">
              <w:rPr>
                <w:rFonts w:ascii="Times New Roman" w:hAnsi="Times New Roman" w:cs="Times New Roman"/>
                <w:color w:val="000000"/>
                <w:sz w:val="24"/>
                <w:szCs w:val="24"/>
                <w:lang w:val="es-ES"/>
                <w:rPrChange w:id="1056" w:author="chris" w:date="2015-04-19T12:09:00Z">
                  <w:rPr>
                    <w:rFonts w:ascii="Times New Roman" w:hAnsi="Times New Roman" w:cs="Times New Roman"/>
                    <w:color w:val="000000"/>
                    <w:sz w:val="24"/>
                    <w:szCs w:val="24"/>
                  </w:rPr>
                </w:rPrChange>
              </w:rPr>
              <w:t xml:space="preserve"> </w:t>
            </w:r>
            <w:r w:rsidR="00611F76" w:rsidRPr="006C4628">
              <w:rPr>
                <w:rFonts w:ascii="Times New Roman" w:hAnsi="Times New Roman" w:cs="Times New Roman"/>
                <w:color w:val="000000"/>
                <w:sz w:val="24"/>
                <w:szCs w:val="24"/>
                <w:lang w:val="es-ES"/>
                <w:rPrChange w:id="1057"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58" w:author="chris" w:date="2015-04-19T12:09:00Z">
                  <w:rPr>
                    <w:rFonts w:ascii="Times New Roman" w:hAnsi="Times New Roman" w:cs="Times New Roman"/>
                    <w:color w:val="000000"/>
                    <w:sz w:val="24"/>
                    <w:szCs w:val="24"/>
                  </w:rPr>
                </w:rPrChange>
              </w:rPr>
              <w:t xml:space="preserve"> </w:t>
            </w:r>
            <w:r w:rsidR="00611F76" w:rsidRPr="006C4628">
              <w:rPr>
                <w:rFonts w:ascii="Times New Roman" w:hAnsi="Times New Roman" w:cs="Times New Roman"/>
                <w:color w:val="000000"/>
                <w:sz w:val="24"/>
                <w:szCs w:val="24"/>
                <w:lang w:val="es-ES"/>
                <w:rPrChange w:id="1059" w:author="chris" w:date="2015-04-19T12:09:00Z">
                  <w:rPr>
                    <w:rFonts w:ascii="Times New Roman" w:hAnsi="Times New Roman" w:cs="Times New Roman"/>
                    <w:color w:val="000000"/>
                    <w:sz w:val="24"/>
                    <w:szCs w:val="24"/>
                  </w:rPr>
                </w:rPrChange>
              </w:rPr>
              <w:t>6</w:t>
            </w:r>
            <w:r w:rsidRPr="006C4628">
              <w:rPr>
                <w:rFonts w:ascii="Times New Roman" w:hAnsi="Times New Roman" w:cs="Times New Roman"/>
                <w:color w:val="000000"/>
                <w:sz w:val="24"/>
                <w:szCs w:val="24"/>
                <w:lang w:val="es-ES"/>
                <w:rPrChange w:id="1060" w:author="chris" w:date="2015-04-19T12:09:00Z">
                  <w:rPr>
                    <w:rFonts w:ascii="Times New Roman" w:hAnsi="Times New Roman" w:cs="Times New Roman"/>
                    <w:color w:val="000000"/>
                    <w:sz w:val="24"/>
                    <w:szCs w:val="24"/>
                  </w:rPr>
                </w:rPrChange>
              </w:rPr>
              <w:t>Dm</w:t>
            </w:r>
            <w:r w:rsidR="004F255D" w:rsidRPr="006C4628">
              <w:rPr>
                <w:rFonts w:ascii="Times New Roman" w:hAnsi="Times New Roman" w:cs="Times New Roman"/>
                <w:color w:val="000000"/>
                <w:sz w:val="24"/>
                <w:szCs w:val="24"/>
                <w:lang w:val="es-ES"/>
                <w:rPrChange w:id="1061" w:author="chris" w:date="2015-04-19T12:09:00Z">
                  <w:rPr>
                    <w:rFonts w:ascii="Times New Roman" w:hAnsi="Times New Roman" w:cs="Times New Roman"/>
                    <w:color w:val="000000"/>
                    <w:sz w:val="24"/>
                    <w:szCs w:val="24"/>
                  </w:rPr>
                </w:rPrChange>
              </w:rPr>
              <w:t xml:space="preserve"> </w:t>
            </w:r>
            <w:r w:rsidR="00611F76" w:rsidRPr="006C4628">
              <w:rPr>
                <w:rFonts w:ascii="Times New Roman" w:hAnsi="Times New Roman" w:cs="Times New Roman"/>
                <w:color w:val="000000"/>
                <w:sz w:val="24"/>
                <w:szCs w:val="24"/>
                <w:lang w:val="es-ES"/>
                <w:rPrChange w:id="1062"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063" w:author="chris" w:date="2015-04-19T12:09:00Z">
                  <w:rPr>
                    <w:rFonts w:ascii="Times New Roman" w:hAnsi="Times New Roman" w:cs="Times New Roman"/>
                    <w:color w:val="000000"/>
                    <w:sz w:val="24"/>
                    <w:szCs w:val="24"/>
                  </w:rPr>
                </w:rPrChange>
              </w:rPr>
              <w:t xml:space="preserve"> </w:t>
            </w:r>
            <w:r w:rsidR="00611F76" w:rsidRPr="006C4628">
              <w:rPr>
                <w:rFonts w:ascii="Times New Roman" w:hAnsi="Times New Roman" w:cs="Times New Roman"/>
                <w:color w:val="000000"/>
                <w:sz w:val="24"/>
                <w:szCs w:val="24"/>
                <w:lang w:val="es-ES"/>
                <w:rPrChange w:id="1064" w:author="chris" w:date="2015-04-19T12:09:00Z">
                  <w:rPr>
                    <w:rFonts w:ascii="Times New Roman" w:hAnsi="Times New Roman" w:cs="Times New Roman"/>
                    <w:color w:val="000000"/>
                    <w:sz w:val="24"/>
                    <w:szCs w:val="24"/>
                  </w:rPr>
                </w:rPrChange>
              </w:rPr>
              <w:t>4</w:t>
            </w:r>
            <w:r w:rsidRPr="006C4628">
              <w:rPr>
                <w:rFonts w:ascii="Times New Roman" w:hAnsi="Times New Roman" w:cs="Times New Roman"/>
                <w:color w:val="000000"/>
                <w:sz w:val="24"/>
                <w:szCs w:val="24"/>
                <w:lang w:val="es-ES"/>
                <w:rPrChange w:id="1065" w:author="chris" w:date="2015-04-19T12:09:00Z">
                  <w:rPr>
                    <w:rFonts w:ascii="Times New Roman" w:hAnsi="Times New Roman" w:cs="Times New Roman"/>
                    <w:color w:val="000000"/>
                    <w:sz w:val="24"/>
                    <w:szCs w:val="24"/>
                  </w:rPr>
                </w:rPrChange>
              </w:rPr>
              <w:t>Cm</w:t>
            </w:r>
            <w:r w:rsidR="004F255D" w:rsidRPr="006C4628">
              <w:rPr>
                <w:rFonts w:ascii="Times New Roman" w:hAnsi="Times New Roman" w:cs="Times New Roman"/>
                <w:color w:val="000000"/>
                <w:sz w:val="24"/>
                <w:szCs w:val="24"/>
                <w:lang w:val="es-ES"/>
                <w:rPrChange w:id="1066" w:author="chris" w:date="2015-04-19T12:09:00Z">
                  <w:rPr>
                    <w:rFonts w:ascii="Times New Roman" w:hAnsi="Times New Roman" w:cs="Times New Roman"/>
                    <w:color w:val="000000"/>
                    <w:sz w:val="24"/>
                    <w:szCs w:val="24"/>
                  </w:rPr>
                </w:rPrChange>
              </w:rPr>
              <w:t xml:space="preserve"> </w:t>
            </w:r>
            <w:r w:rsidR="00611F76" w:rsidRPr="006C4628">
              <w:rPr>
                <w:rFonts w:ascii="Times New Roman" w:hAnsi="Times New Roman" w:cs="Times New Roman"/>
                <w:color w:val="000000"/>
                <w:sz w:val="24"/>
                <w:szCs w:val="24"/>
                <w:lang w:val="es-ES"/>
                <w:rPrChange w:id="1067" w:author="chris" w:date="2015-04-19T12:09:00Z">
                  <w:rPr>
                    <w:rFonts w:ascii="Times New Roman" w:hAnsi="Times New Roman" w:cs="Times New Roman"/>
                    <w:color w:val="000000"/>
                    <w:sz w:val="24"/>
                    <w:szCs w:val="24"/>
                  </w:rPr>
                </w:rPrChange>
              </w:rPr>
              <w:t>+</w:t>
            </w:r>
            <w:r w:rsidR="00157CD6" w:rsidRPr="006C4628">
              <w:rPr>
                <w:rFonts w:ascii="Times New Roman" w:hAnsi="Times New Roman" w:cs="Times New Roman"/>
                <w:color w:val="000000"/>
                <w:sz w:val="24"/>
                <w:szCs w:val="24"/>
                <w:lang w:val="es-ES"/>
                <w:rPrChange w:id="1068" w:author="chris" w:date="2015-04-19T12:09:00Z">
                  <w:rPr>
                    <w:rFonts w:ascii="Times New Roman" w:hAnsi="Times New Roman" w:cs="Times New Roman"/>
                    <w:color w:val="000000"/>
                    <w:sz w:val="24"/>
                    <w:szCs w:val="24"/>
                  </w:rPr>
                </w:rPrChange>
              </w:rPr>
              <w:t>2</w:t>
            </w:r>
            <w:r w:rsidRPr="006C4628">
              <w:rPr>
                <w:rFonts w:ascii="Times New Roman" w:hAnsi="Times New Roman" w:cs="Times New Roman"/>
                <w:color w:val="000000"/>
                <w:sz w:val="24"/>
                <w:szCs w:val="24"/>
                <w:lang w:val="es-ES"/>
                <w:rPrChange w:id="1069" w:author="chris" w:date="2015-04-19T12:09:00Z">
                  <w:rPr>
                    <w:rFonts w:ascii="Times New Roman" w:hAnsi="Times New Roman" w:cs="Times New Roman"/>
                    <w:color w:val="000000"/>
                    <w:sz w:val="24"/>
                    <w:szCs w:val="24"/>
                  </w:rPr>
                </w:rPrChange>
              </w:rPr>
              <w:t xml:space="preserve">CM </w:t>
            </w:r>
            <w:r w:rsidR="00157CD6" w:rsidRPr="006C4628">
              <w:rPr>
                <w:rFonts w:ascii="Times New Roman" w:hAnsi="Times New Roman" w:cs="Times New Roman"/>
                <w:color w:val="000000"/>
                <w:sz w:val="24"/>
                <w:szCs w:val="24"/>
                <w:lang w:val="es-ES"/>
                <w:rPrChange w:id="1070" w:author="chris" w:date="2015-04-19T12:09:00Z">
                  <w:rPr>
                    <w:rFonts w:ascii="Times New Roman" w:hAnsi="Times New Roman" w:cs="Times New Roman"/>
                    <w:color w:val="000000"/>
                    <w:sz w:val="24"/>
                    <w:szCs w:val="24"/>
                  </w:rPr>
                </w:rPrChange>
              </w:rPr>
              <w:t>+</w:t>
            </w:r>
            <w:r w:rsidRPr="006C4628">
              <w:rPr>
                <w:rFonts w:ascii="Times New Roman" w:hAnsi="Times New Roman" w:cs="Times New Roman"/>
                <w:color w:val="000000"/>
                <w:sz w:val="24"/>
                <w:szCs w:val="24"/>
                <w:lang w:val="es-ES"/>
                <w:rPrChange w:id="1071"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072" w:author="chris" w:date="2015-04-19T12:09:00Z">
                  <w:rPr>
                    <w:rFonts w:ascii="Times New Roman" w:hAnsi="Times New Roman" w:cs="Times New Roman"/>
                    <w:color w:val="000000"/>
                    <w:sz w:val="24"/>
                    <w:szCs w:val="24"/>
                  </w:rPr>
                </w:rPrChange>
              </w:rPr>
              <w:t>1</w:t>
            </w:r>
            <w:r w:rsidRPr="006C4628">
              <w:rPr>
                <w:rFonts w:ascii="Times New Roman" w:hAnsi="Times New Roman" w:cs="Times New Roman"/>
                <w:color w:val="000000"/>
                <w:sz w:val="24"/>
                <w:szCs w:val="24"/>
                <w:lang w:val="es-ES"/>
                <w:rPrChange w:id="1073" w:author="chris" w:date="2015-04-19T12:09:00Z">
                  <w:rPr>
                    <w:rFonts w:ascii="Times New Roman" w:hAnsi="Times New Roman" w:cs="Times New Roman"/>
                    <w:color w:val="000000"/>
                    <w:sz w:val="24"/>
                    <w:szCs w:val="24"/>
                  </w:rPr>
                </w:rPrChange>
              </w:rPr>
              <w:t>DM</w:t>
            </w:r>
            <w:r w:rsidR="004F255D" w:rsidRPr="006C4628">
              <w:rPr>
                <w:rFonts w:ascii="Times New Roman" w:hAnsi="Times New Roman" w:cs="Times New Roman"/>
                <w:color w:val="000000"/>
                <w:sz w:val="24"/>
                <w:szCs w:val="24"/>
                <w:lang w:val="es-ES"/>
                <w:rPrChange w:id="107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075" w:author="chris" w:date="2015-04-19T12:09:00Z">
                  <w:rPr>
                    <w:rFonts w:ascii="Times New Roman" w:hAnsi="Times New Roman" w:cs="Times New Roman"/>
                    <w:color w:val="000000"/>
                    <w:sz w:val="24"/>
                    <w:szCs w:val="24"/>
                  </w:rPr>
                </w:rPrChange>
              </w:rPr>
              <w:t>+8</w:t>
            </w:r>
            <w:r w:rsidRPr="006C4628">
              <w:rPr>
                <w:rFonts w:ascii="Times New Roman" w:hAnsi="Times New Roman" w:cs="Times New Roman"/>
                <w:color w:val="000000"/>
                <w:sz w:val="24"/>
                <w:szCs w:val="24"/>
                <w:lang w:val="es-ES"/>
                <w:rPrChange w:id="1076" w:author="chris" w:date="2015-04-19T12:09:00Z">
                  <w:rPr>
                    <w:rFonts w:ascii="Times New Roman" w:hAnsi="Times New Roman" w:cs="Times New Roman"/>
                    <w:color w:val="000000"/>
                    <w:sz w:val="24"/>
                    <w:szCs w:val="24"/>
                  </w:rPr>
                </w:rPrChange>
              </w:rPr>
              <w:t>UM</w:t>
            </w:r>
            <w:r w:rsidR="004F255D" w:rsidRPr="006C4628">
              <w:rPr>
                <w:rFonts w:ascii="Times New Roman" w:hAnsi="Times New Roman" w:cs="Times New Roman"/>
                <w:color w:val="000000"/>
                <w:sz w:val="24"/>
                <w:szCs w:val="24"/>
                <w:lang w:val="es-ES"/>
                <w:rPrChange w:id="1077"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078" w:author="chris" w:date="2015-04-19T12:09:00Z">
                  <w:rPr>
                    <w:rFonts w:ascii="Times New Roman" w:hAnsi="Times New Roman" w:cs="Times New Roman"/>
                    <w:color w:val="000000"/>
                    <w:sz w:val="24"/>
                    <w:szCs w:val="24"/>
                  </w:rPr>
                </w:rPrChange>
              </w:rPr>
              <w:t>+3</w:t>
            </w:r>
            <w:r w:rsidRPr="006C4628">
              <w:rPr>
                <w:rFonts w:ascii="Times New Roman" w:hAnsi="Times New Roman" w:cs="Times New Roman"/>
                <w:color w:val="000000"/>
                <w:sz w:val="24"/>
                <w:szCs w:val="24"/>
                <w:lang w:val="es-ES"/>
                <w:rPrChange w:id="1079" w:author="chris" w:date="2015-04-19T12:09:00Z">
                  <w:rPr>
                    <w:rFonts w:ascii="Times New Roman" w:hAnsi="Times New Roman" w:cs="Times New Roman"/>
                    <w:color w:val="000000"/>
                    <w:sz w:val="24"/>
                    <w:szCs w:val="24"/>
                  </w:rPr>
                </w:rPrChange>
              </w:rPr>
              <w:t>C</w:t>
            </w:r>
            <w:r w:rsidR="004F255D" w:rsidRPr="006C4628">
              <w:rPr>
                <w:rFonts w:ascii="Times New Roman" w:hAnsi="Times New Roman" w:cs="Times New Roman"/>
                <w:color w:val="000000"/>
                <w:sz w:val="24"/>
                <w:szCs w:val="24"/>
                <w:lang w:val="es-ES"/>
                <w:rPrChange w:id="1080"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081" w:author="chris" w:date="2015-04-19T12:09:00Z">
                  <w:rPr>
                    <w:rFonts w:ascii="Times New Roman" w:hAnsi="Times New Roman" w:cs="Times New Roman"/>
                    <w:color w:val="000000"/>
                    <w:sz w:val="24"/>
                    <w:szCs w:val="24"/>
                  </w:rPr>
                </w:rPrChange>
              </w:rPr>
              <w:t>+0</w:t>
            </w:r>
            <w:r w:rsidRPr="006C4628">
              <w:rPr>
                <w:rFonts w:ascii="Times New Roman" w:hAnsi="Times New Roman" w:cs="Times New Roman"/>
                <w:color w:val="000000"/>
                <w:sz w:val="24"/>
                <w:szCs w:val="24"/>
                <w:lang w:val="es-ES"/>
                <w:rPrChange w:id="1082" w:author="chris" w:date="2015-04-19T12:09:00Z">
                  <w:rPr>
                    <w:rFonts w:ascii="Times New Roman" w:hAnsi="Times New Roman" w:cs="Times New Roman"/>
                    <w:color w:val="000000"/>
                    <w:sz w:val="24"/>
                    <w:szCs w:val="24"/>
                  </w:rPr>
                </w:rPrChange>
              </w:rPr>
              <w:t>D</w:t>
            </w:r>
            <w:r w:rsidR="004F255D" w:rsidRPr="006C4628">
              <w:rPr>
                <w:rFonts w:ascii="Times New Roman" w:hAnsi="Times New Roman" w:cs="Times New Roman"/>
                <w:color w:val="000000"/>
                <w:sz w:val="24"/>
                <w:szCs w:val="24"/>
                <w:lang w:val="es-ES"/>
                <w:rPrChange w:id="1083"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084" w:author="chris" w:date="2015-04-19T12:09:00Z">
                  <w:rPr>
                    <w:rFonts w:ascii="Times New Roman" w:hAnsi="Times New Roman" w:cs="Times New Roman"/>
                    <w:color w:val="000000"/>
                    <w:sz w:val="24"/>
                    <w:szCs w:val="24"/>
                  </w:rPr>
                </w:rPrChange>
              </w:rPr>
              <w:t>+</w:t>
            </w:r>
            <w:ins w:id="1085" w:author="Johana Montejo Rozo" w:date="2015-03-14T15:34:00Z">
              <w:r w:rsidR="004F255D" w:rsidRPr="006C4628">
                <w:rPr>
                  <w:rFonts w:ascii="Times New Roman" w:hAnsi="Times New Roman" w:cs="Times New Roman"/>
                  <w:color w:val="000000"/>
                  <w:sz w:val="24"/>
                  <w:szCs w:val="24"/>
                  <w:lang w:val="es-ES"/>
                  <w:rPrChange w:id="1086" w:author="chris" w:date="2015-04-19T12:09:00Z">
                    <w:rPr>
                      <w:rFonts w:ascii="Times New Roman" w:hAnsi="Times New Roman" w:cs="Times New Roman"/>
                      <w:color w:val="000000"/>
                      <w:sz w:val="24"/>
                      <w:szCs w:val="24"/>
                    </w:rPr>
                  </w:rPrChange>
                </w:rPr>
                <w:t xml:space="preserve"> </w:t>
              </w:r>
            </w:ins>
            <w:r w:rsidR="00157CD6" w:rsidRPr="006C4628">
              <w:rPr>
                <w:rFonts w:ascii="Times New Roman" w:hAnsi="Times New Roman" w:cs="Times New Roman"/>
                <w:color w:val="000000"/>
                <w:sz w:val="24"/>
                <w:szCs w:val="24"/>
                <w:lang w:val="es-ES"/>
                <w:rPrChange w:id="1087" w:author="chris" w:date="2015-04-19T12:09:00Z">
                  <w:rPr>
                    <w:rFonts w:ascii="Times New Roman" w:hAnsi="Times New Roman" w:cs="Times New Roman"/>
                    <w:color w:val="000000"/>
                    <w:sz w:val="24"/>
                    <w:szCs w:val="24"/>
                  </w:rPr>
                </w:rPrChange>
              </w:rPr>
              <w:t>9</w:t>
            </w:r>
            <w:r w:rsidRPr="006C4628">
              <w:rPr>
                <w:rFonts w:ascii="Times New Roman" w:hAnsi="Times New Roman" w:cs="Times New Roman"/>
                <w:color w:val="000000"/>
                <w:sz w:val="24"/>
                <w:szCs w:val="24"/>
                <w:lang w:val="es-ES"/>
                <w:rPrChange w:id="1088" w:author="chris" w:date="2015-04-19T12:09:00Z">
                  <w:rPr>
                    <w:rFonts w:ascii="Times New Roman" w:hAnsi="Times New Roman" w:cs="Times New Roman"/>
                    <w:color w:val="000000"/>
                    <w:sz w:val="24"/>
                    <w:szCs w:val="24"/>
                  </w:rPr>
                </w:rPrChange>
              </w:rPr>
              <w:t>U</w:t>
            </w:r>
            <w:ins w:id="1089" w:author="chris" w:date="2015-04-18T22:03:00Z">
              <w:r w:rsidR="00315EB6" w:rsidRPr="006C4628">
                <w:rPr>
                  <w:rFonts w:ascii="Times New Roman" w:hAnsi="Times New Roman" w:cs="Times New Roman"/>
                  <w:color w:val="000000"/>
                  <w:sz w:val="24"/>
                  <w:szCs w:val="24"/>
                  <w:lang w:val="es-ES"/>
                  <w:rPrChange w:id="1090" w:author="chris" w:date="2015-04-19T12:09:00Z">
                    <w:rPr>
                      <w:rFonts w:ascii="Times New Roman" w:hAnsi="Times New Roman" w:cs="Times New Roman"/>
                      <w:color w:val="000000"/>
                      <w:sz w:val="24"/>
                      <w:szCs w:val="24"/>
                    </w:rPr>
                  </w:rPrChange>
                </w:rPr>
                <w:t>.</w:t>
              </w:r>
            </w:ins>
          </w:p>
          <w:p w14:paraId="654680D8" w14:textId="77777777" w:rsidR="00157CD6" w:rsidRPr="006C4628" w:rsidRDefault="00157CD6" w:rsidP="00E6040C">
            <w:pPr>
              <w:rPr>
                <w:rFonts w:ascii="Times New Roman" w:hAnsi="Times New Roman" w:cs="Times New Roman"/>
                <w:color w:val="000000"/>
                <w:sz w:val="24"/>
                <w:szCs w:val="24"/>
                <w:lang w:val="es-ES"/>
                <w:rPrChange w:id="1091" w:author="chris" w:date="2015-04-19T12:09:00Z">
                  <w:rPr>
                    <w:rFonts w:ascii="Times New Roman" w:hAnsi="Times New Roman" w:cs="Times New Roman"/>
                    <w:color w:val="000000"/>
                    <w:sz w:val="24"/>
                    <w:szCs w:val="24"/>
                  </w:rPr>
                </w:rPrChange>
              </w:rPr>
            </w:pPr>
          </w:p>
          <w:p w14:paraId="08666302" w14:textId="77777777" w:rsidR="00157CD6" w:rsidRPr="006C4628" w:rsidRDefault="00157CD6" w:rsidP="00E6040C">
            <w:pPr>
              <w:rPr>
                <w:rFonts w:ascii="Times New Roman" w:hAnsi="Times New Roman" w:cs="Times New Roman"/>
                <w:color w:val="000000"/>
                <w:sz w:val="24"/>
                <w:szCs w:val="24"/>
                <w:lang w:val="es-ES"/>
                <w:rPrChange w:id="109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093" w:author="chris" w:date="2015-04-19T12:09:00Z">
                  <w:rPr>
                    <w:rFonts w:ascii="Times New Roman" w:hAnsi="Times New Roman" w:cs="Times New Roman"/>
                    <w:color w:val="000000"/>
                    <w:sz w:val="24"/>
                    <w:szCs w:val="24"/>
                  </w:rPr>
                </w:rPrChange>
              </w:rPr>
              <w:t xml:space="preserve">Descomposición en </w:t>
            </w:r>
            <w:r w:rsidRPr="006C4628">
              <w:rPr>
                <w:rFonts w:ascii="Times New Roman" w:hAnsi="Times New Roman" w:cs="Times New Roman"/>
                <w:b/>
                <w:color w:val="000000"/>
                <w:sz w:val="24"/>
                <w:szCs w:val="24"/>
                <w:lang w:val="es-ES"/>
                <w:rPrChange w:id="1094" w:author="chris" w:date="2015-04-19T12:09:00Z">
                  <w:rPr>
                    <w:rFonts w:ascii="Times New Roman" w:hAnsi="Times New Roman" w:cs="Times New Roman"/>
                    <w:b/>
                    <w:color w:val="000000"/>
                    <w:sz w:val="24"/>
                    <w:szCs w:val="24"/>
                  </w:rPr>
                </w:rPrChange>
              </w:rPr>
              <w:t>valores posicionales</w:t>
            </w:r>
            <w:r w:rsidRPr="006C4628">
              <w:rPr>
                <w:rFonts w:ascii="Times New Roman" w:hAnsi="Times New Roman" w:cs="Times New Roman"/>
                <w:color w:val="000000"/>
                <w:sz w:val="24"/>
                <w:szCs w:val="24"/>
                <w:lang w:val="es-ES"/>
                <w:rPrChange w:id="1095" w:author="chris" w:date="2015-04-19T12:09:00Z">
                  <w:rPr>
                    <w:rFonts w:ascii="Times New Roman" w:hAnsi="Times New Roman" w:cs="Times New Roman"/>
                    <w:color w:val="000000"/>
                    <w:sz w:val="24"/>
                    <w:szCs w:val="24"/>
                  </w:rPr>
                </w:rPrChange>
              </w:rPr>
              <w:t>:</w:t>
            </w:r>
          </w:p>
          <w:p w14:paraId="56A91063" w14:textId="0EE52B4F" w:rsidR="00157CD6" w:rsidRPr="006C4628" w:rsidRDefault="003B56BA" w:rsidP="00E6040C">
            <w:pPr>
              <w:rPr>
                <w:rFonts w:ascii="Times New Roman" w:hAnsi="Times New Roman" w:cs="Times New Roman"/>
                <w:color w:val="000000"/>
                <w:sz w:val="24"/>
                <w:szCs w:val="24"/>
                <w:lang w:val="es-ES"/>
                <w:rPrChange w:id="109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097" w:author="chris" w:date="2015-04-19T12:09:00Z">
                  <w:rPr>
                    <w:rFonts w:ascii="Times New Roman" w:hAnsi="Times New Roman" w:cs="Times New Roman"/>
                    <w:color w:val="000000"/>
                    <w:sz w:val="24"/>
                    <w:szCs w:val="24"/>
                  </w:rPr>
                </w:rPrChange>
              </w:rPr>
              <w:t xml:space="preserve">15 689 247 = 10 000 </w:t>
            </w:r>
            <w:r w:rsidR="00157CD6" w:rsidRPr="006C4628">
              <w:rPr>
                <w:rFonts w:ascii="Times New Roman" w:hAnsi="Times New Roman" w:cs="Times New Roman"/>
                <w:color w:val="000000"/>
                <w:sz w:val="24"/>
                <w:szCs w:val="24"/>
                <w:lang w:val="es-ES"/>
                <w:rPrChange w:id="1098"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099"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00"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01"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102" w:author="chris" w:date="2015-04-19T12:09:00Z">
                  <w:rPr>
                    <w:rFonts w:ascii="Times New Roman" w:hAnsi="Times New Roman" w:cs="Times New Roman"/>
                    <w:color w:val="000000"/>
                    <w:sz w:val="24"/>
                    <w:szCs w:val="24"/>
                  </w:rPr>
                </w:rPrChange>
              </w:rPr>
              <w:t xml:space="preserve">5 000 </w:t>
            </w:r>
            <w:r w:rsidR="00157CD6" w:rsidRPr="006C4628">
              <w:rPr>
                <w:rFonts w:ascii="Times New Roman" w:hAnsi="Times New Roman" w:cs="Times New Roman"/>
                <w:color w:val="000000"/>
                <w:sz w:val="24"/>
                <w:szCs w:val="24"/>
                <w:lang w:val="es-ES"/>
                <w:rPrChange w:id="1103"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0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05"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06"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107" w:author="chris" w:date="2015-04-19T12:09:00Z">
                  <w:rPr>
                    <w:rFonts w:ascii="Times New Roman" w:hAnsi="Times New Roman" w:cs="Times New Roman"/>
                    <w:color w:val="000000"/>
                    <w:sz w:val="24"/>
                    <w:szCs w:val="24"/>
                  </w:rPr>
                </w:rPrChange>
              </w:rPr>
              <w:t xml:space="preserve">600 </w:t>
            </w:r>
            <w:r w:rsidR="00157CD6" w:rsidRPr="006C4628">
              <w:rPr>
                <w:rFonts w:ascii="Times New Roman" w:hAnsi="Times New Roman" w:cs="Times New Roman"/>
                <w:color w:val="000000"/>
                <w:sz w:val="24"/>
                <w:szCs w:val="24"/>
                <w:lang w:val="es-ES"/>
                <w:rPrChange w:id="1108"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09"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10"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11"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112" w:author="chris" w:date="2015-04-19T12:09:00Z">
                  <w:rPr>
                    <w:rFonts w:ascii="Times New Roman" w:hAnsi="Times New Roman" w:cs="Times New Roman"/>
                    <w:color w:val="000000"/>
                    <w:sz w:val="24"/>
                    <w:szCs w:val="24"/>
                  </w:rPr>
                </w:rPrChange>
              </w:rPr>
              <w:t xml:space="preserve">80 </w:t>
            </w:r>
            <w:r w:rsidR="00157CD6" w:rsidRPr="006C4628">
              <w:rPr>
                <w:rFonts w:ascii="Times New Roman" w:hAnsi="Times New Roman" w:cs="Times New Roman"/>
                <w:color w:val="000000"/>
                <w:sz w:val="24"/>
                <w:szCs w:val="24"/>
                <w:lang w:val="es-ES"/>
                <w:rPrChange w:id="1113"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1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15"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16"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117" w:author="chris" w:date="2015-04-19T12:09:00Z">
                  <w:rPr>
                    <w:rFonts w:ascii="Times New Roman" w:hAnsi="Times New Roman" w:cs="Times New Roman"/>
                    <w:color w:val="000000"/>
                    <w:sz w:val="24"/>
                    <w:szCs w:val="24"/>
                  </w:rPr>
                </w:rPrChange>
              </w:rPr>
              <w:t xml:space="preserve">9 </w:t>
            </w:r>
            <w:r w:rsidR="00157CD6" w:rsidRPr="006C4628">
              <w:rPr>
                <w:rFonts w:ascii="Times New Roman" w:hAnsi="Times New Roman" w:cs="Times New Roman"/>
                <w:color w:val="000000"/>
                <w:sz w:val="24"/>
                <w:szCs w:val="24"/>
                <w:lang w:val="es-ES"/>
                <w:rPrChange w:id="1118"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19"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20" w:author="chris" w:date="2015-04-19T12:09:00Z">
                  <w:rPr>
                    <w:rFonts w:ascii="Times New Roman" w:hAnsi="Times New Roman" w:cs="Times New Roman"/>
                    <w:color w:val="000000"/>
                    <w:sz w:val="24"/>
                    <w:szCs w:val="24"/>
                  </w:rPr>
                </w:rPrChange>
              </w:rPr>
              <w:t>+</w:t>
            </w:r>
            <w:ins w:id="1121" w:author="Johana Montejo Rozo" w:date="2015-03-14T15:35:00Z">
              <w:r w:rsidR="004F255D" w:rsidRPr="006C4628">
                <w:rPr>
                  <w:rFonts w:ascii="Times New Roman" w:hAnsi="Times New Roman" w:cs="Times New Roman"/>
                  <w:color w:val="000000"/>
                  <w:sz w:val="24"/>
                  <w:szCs w:val="24"/>
                  <w:lang w:val="es-ES"/>
                  <w:rPrChange w:id="1122" w:author="chris" w:date="2015-04-19T12:09:00Z">
                    <w:rPr>
                      <w:rFonts w:ascii="Times New Roman" w:hAnsi="Times New Roman" w:cs="Times New Roman"/>
                      <w:color w:val="000000"/>
                      <w:sz w:val="24"/>
                      <w:szCs w:val="24"/>
                    </w:rPr>
                  </w:rPrChange>
                </w:rPr>
                <w:t xml:space="preserve"> </w:t>
              </w:r>
            </w:ins>
            <w:r w:rsidR="00157CD6" w:rsidRPr="006C4628">
              <w:rPr>
                <w:rFonts w:ascii="Times New Roman" w:hAnsi="Times New Roman" w:cs="Times New Roman"/>
                <w:color w:val="000000"/>
                <w:sz w:val="24"/>
                <w:szCs w:val="24"/>
                <w:lang w:val="es-ES"/>
                <w:rPrChange w:id="1123" w:author="chris" w:date="2015-04-19T12:09:00Z">
                  <w:rPr>
                    <w:rFonts w:ascii="Times New Roman" w:hAnsi="Times New Roman" w:cs="Times New Roman"/>
                    <w:color w:val="000000"/>
                    <w:sz w:val="24"/>
                    <w:szCs w:val="24"/>
                  </w:rPr>
                </w:rPrChange>
              </w:rPr>
              <w:t>200</w:t>
            </w:r>
            <w:r w:rsidR="004F255D" w:rsidRPr="006C4628">
              <w:rPr>
                <w:rFonts w:ascii="Times New Roman" w:hAnsi="Times New Roman" w:cs="Times New Roman"/>
                <w:color w:val="000000"/>
                <w:sz w:val="24"/>
                <w:szCs w:val="24"/>
                <w:lang w:val="es-ES"/>
                <w:rPrChange w:id="112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25"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26"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27" w:author="chris" w:date="2015-04-19T12:09:00Z">
                  <w:rPr>
                    <w:rFonts w:ascii="Times New Roman" w:hAnsi="Times New Roman" w:cs="Times New Roman"/>
                    <w:color w:val="000000"/>
                    <w:sz w:val="24"/>
                    <w:szCs w:val="24"/>
                  </w:rPr>
                </w:rPrChange>
              </w:rPr>
              <w:t>40</w:t>
            </w:r>
            <w:r w:rsidR="004F255D" w:rsidRPr="006C4628">
              <w:rPr>
                <w:rFonts w:ascii="Times New Roman" w:hAnsi="Times New Roman" w:cs="Times New Roman"/>
                <w:color w:val="000000"/>
                <w:sz w:val="24"/>
                <w:szCs w:val="24"/>
                <w:lang w:val="es-ES"/>
                <w:rPrChange w:id="1128"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29"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30"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31" w:author="chris" w:date="2015-04-19T12:09:00Z">
                  <w:rPr>
                    <w:rFonts w:ascii="Times New Roman" w:hAnsi="Times New Roman" w:cs="Times New Roman"/>
                    <w:color w:val="000000"/>
                    <w:sz w:val="24"/>
                    <w:szCs w:val="24"/>
                  </w:rPr>
                </w:rPrChange>
              </w:rPr>
              <w:t>7</w:t>
            </w:r>
            <w:ins w:id="1132" w:author="chris" w:date="2015-04-18T22:03:00Z">
              <w:r w:rsidR="00315EB6" w:rsidRPr="006C4628">
                <w:rPr>
                  <w:rFonts w:ascii="Times New Roman" w:hAnsi="Times New Roman" w:cs="Times New Roman"/>
                  <w:color w:val="000000"/>
                  <w:sz w:val="24"/>
                  <w:szCs w:val="24"/>
                  <w:lang w:val="es-ES"/>
                  <w:rPrChange w:id="1133" w:author="chris" w:date="2015-04-19T12:09:00Z">
                    <w:rPr>
                      <w:rFonts w:ascii="Times New Roman" w:hAnsi="Times New Roman" w:cs="Times New Roman"/>
                      <w:color w:val="000000"/>
                      <w:sz w:val="24"/>
                      <w:szCs w:val="24"/>
                    </w:rPr>
                  </w:rPrChange>
                </w:rPr>
                <w:t>.</w:t>
              </w:r>
            </w:ins>
          </w:p>
          <w:p w14:paraId="2EE68008" w14:textId="08BB2967" w:rsidR="00157CD6" w:rsidRPr="006C4628" w:rsidRDefault="003B56BA" w:rsidP="00E6040C">
            <w:pPr>
              <w:rPr>
                <w:rFonts w:ascii="Times New Roman" w:hAnsi="Times New Roman" w:cs="Times New Roman"/>
                <w:color w:val="000000"/>
                <w:sz w:val="24"/>
                <w:szCs w:val="24"/>
                <w:lang w:val="es-ES"/>
                <w:rPrChange w:id="113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135" w:author="chris" w:date="2015-04-19T12:09:00Z">
                  <w:rPr>
                    <w:rFonts w:ascii="Times New Roman" w:hAnsi="Times New Roman" w:cs="Times New Roman"/>
                    <w:color w:val="000000"/>
                    <w:sz w:val="24"/>
                    <w:szCs w:val="24"/>
                  </w:rPr>
                </w:rPrChange>
              </w:rPr>
              <w:t xml:space="preserve">364 218 </w:t>
            </w:r>
            <w:r w:rsidR="00157CD6" w:rsidRPr="006C4628">
              <w:rPr>
                <w:rFonts w:ascii="Times New Roman" w:hAnsi="Times New Roman" w:cs="Times New Roman"/>
                <w:color w:val="000000"/>
                <w:sz w:val="24"/>
                <w:szCs w:val="24"/>
                <w:lang w:val="es-ES"/>
                <w:rPrChange w:id="1136" w:author="chris" w:date="2015-04-19T12:09:00Z">
                  <w:rPr>
                    <w:rFonts w:ascii="Times New Roman" w:hAnsi="Times New Roman" w:cs="Times New Roman"/>
                    <w:color w:val="000000"/>
                    <w:sz w:val="24"/>
                    <w:szCs w:val="24"/>
                  </w:rPr>
                </w:rPrChange>
              </w:rPr>
              <w:t>309 = 3</w:t>
            </w:r>
            <w:r w:rsidR="00B37CE3" w:rsidRPr="006C4628">
              <w:rPr>
                <w:rFonts w:ascii="Times New Roman" w:hAnsi="Times New Roman" w:cs="Times New Roman"/>
                <w:color w:val="000000"/>
                <w:sz w:val="24"/>
                <w:szCs w:val="24"/>
                <w:lang w:val="es-ES"/>
                <w:rPrChange w:id="1137" w:author="chris" w:date="2015-04-19T12:09:00Z">
                  <w:rPr>
                    <w:rFonts w:ascii="Times New Roman" w:hAnsi="Times New Roman" w:cs="Times New Roman"/>
                    <w:color w:val="000000"/>
                    <w:sz w:val="24"/>
                    <w:szCs w:val="24"/>
                  </w:rPr>
                </w:rPrChange>
              </w:rPr>
              <w:t>00</w:t>
            </w:r>
            <w:r w:rsidRPr="006C4628">
              <w:rPr>
                <w:rFonts w:ascii="Times New Roman" w:hAnsi="Times New Roman" w:cs="Times New Roman"/>
                <w:color w:val="000000"/>
                <w:sz w:val="24"/>
                <w:szCs w:val="24"/>
                <w:lang w:val="es-ES"/>
                <w:rPrChange w:id="1138" w:author="chris" w:date="2015-04-19T12:09:00Z">
                  <w:rPr>
                    <w:rFonts w:ascii="Times New Roman" w:hAnsi="Times New Roman" w:cs="Times New Roman"/>
                    <w:color w:val="000000"/>
                    <w:sz w:val="24"/>
                    <w:szCs w:val="24"/>
                  </w:rPr>
                </w:rPrChange>
              </w:rPr>
              <w:t xml:space="preserve"> 000 </w:t>
            </w:r>
            <w:r w:rsidR="00B37CE3" w:rsidRPr="006C4628">
              <w:rPr>
                <w:rFonts w:ascii="Times New Roman" w:hAnsi="Times New Roman" w:cs="Times New Roman"/>
                <w:color w:val="000000"/>
                <w:sz w:val="24"/>
                <w:szCs w:val="24"/>
                <w:lang w:val="es-ES"/>
                <w:rPrChange w:id="1139"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40"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41"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42"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43" w:author="chris" w:date="2015-04-19T12:09:00Z">
                  <w:rPr>
                    <w:rFonts w:ascii="Times New Roman" w:hAnsi="Times New Roman" w:cs="Times New Roman"/>
                    <w:color w:val="000000"/>
                    <w:sz w:val="24"/>
                    <w:szCs w:val="24"/>
                  </w:rPr>
                </w:rPrChange>
              </w:rPr>
              <w:t>6</w:t>
            </w:r>
            <w:r w:rsidRPr="006C4628">
              <w:rPr>
                <w:rFonts w:ascii="Times New Roman" w:hAnsi="Times New Roman" w:cs="Times New Roman"/>
                <w:color w:val="000000"/>
                <w:sz w:val="24"/>
                <w:szCs w:val="24"/>
                <w:lang w:val="es-ES"/>
                <w:rPrChange w:id="1144" w:author="chris" w:date="2015-04-19T12:09:00Z">
                  <w:rPr>
                    <w:rFonts w:ascii="Times New Roman" w:hAnsi="Times New Roman" w:cs="Times New Roman"/>
                    <w:color w:val="000000"/>
                    <w:sz w:val="24"/>
                    <w:szCs w:val="24"/>
                  </w:rPr>
                </w:rPrChange>
              </w:rPr>
              <w:t xml:space="preserve">0 000 </w:t>
            </w:r>
            <w:r w:rsidR="00B37CE3" w:rsidRPr="006C4628">
              <w:rPr>
                <w:rFonts w:ascii="Times New Roman" w:hAnsi="Times New Roman" w:cs="Times New Roman"/>
                <w:color w:val="000000"/>
                <w:sz w:val="24"/>
                <w:szCs w:val="24"/>
                <w:lang w:val="es-ES"/>
                <w:rPrChange w:id="1145"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46" w:author="chris" w:date="2015-04-19T12:09:00Z">
                  <w:rPr>
                    <w:rFonts w:ascii="Times New Roman" w:hAnsi="Times New Roman" w:cs="Times New Roman"/>
                    <w:color w:val="000000"/>
                    <w:sz w:val="24"/>
                    <w:szCs w:val="24"/>
                  </w:rPr>
                </w:rPrChange>
              </w:rPr>
              <w:t xml:space="preserve"> </w:t>
            </w:r>
            <w:r w:rsidR="00B37CE3" w:rsidRPr="006C4628">
              <w:rPr>
                <w:rFonts w:ascii="Times New Roman" w:hAnsi="Times New Roman" w:cs="Times New Roman"/>
                <w:color w:val="000000"/>
                <w:sz w:val="24"/>
                <w:szCs w:val="24"/>
                <w:lang w:val="es-ES"/>
                <w:rPrChange w:id="1147"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48"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49" w:author="chris" w:date="2015-04-19T12:09:00Z">
                  <w:rPr>
                    <w:rFonts w:ascii="Times New Roman" w:hAnsi="Times New Roman" w:cs="Times New Roman"/>
                    <w:color w:val="000000"/>
                    <w:sz w:val="24"/>
                    <w:szCs w:val="24"/>
                  </w:rPr>
                </w:rPrChange>
              </w:rPr>
              <w:t>4</w:t>
            </w:r>
            <w:r w:rsidRPr="006C4628">
              <w:rPr>
                <w:rFonts w:ascii="Times New Roman" w:hAnsi="Times New Roman" w:cs="Times New Roman"/>
                <w:color w:val="000000"/>
                <w:sz w:val="24"/>
                <w:szCs w:val="24"/>
                <w:lang w:val="es-ES"/>
                <w:rPrChange w:id="1150" w:author="chris" w:date="2015-04-19T12:09:00Z">
                  <w:rPr>
                    <w:rFonts w:ascii="Times New Roman" w:hAnsi="Times New Roman" w:cs="Times New Roman"/>
                    <w:color w:val="000000"/>
                    <w:sz w:val="24"/>
                    <w:szCs w:val="24"/>
                  </w:rPr>
                </w:rPrChange>
              </w:rPr>
              <w:t xml:space="preserve"> </w:t>
            </w:r>
            <w:r w:rsidR="00B37CE3" w:rsidRPr="006C4628">
              <w:rPr>
                <w:rFonts w:ascii="Times New Roman" w:hAnsi="Times New Roman" w:cs="Times New Roman"/>
                <w:color w:val="000000"/>
                <w:sz w:val="24"/>
                <w:szCs w:val="24"/>
                <w:lang w:val="es-ES"/>
                <w:rPrChange w:id="1151" w:author="chris" w:date="2015-04-19T12:09:00Z">
                  <w:rPr>
                    <w:rFonts w:ascii="Times New Roman" w:hAnsi="Times New Roman" w:cs="Times New Roman"/>
                    <w:color w:val="000000"/>
                    <w:sz w:val="24"/>
                    <w:szCs w:val="24"/>
                  </w:rPr>
                </w:rPrChange>
              </w:rPr>
              <w:t>000</w:t>
            </w:r>
            <w:r w:rsidRPr="006C4628">
              <w:rPr>
                <w:rFonts w:ascii="Times New Roman" w:hAnsi="Times New Roman" w:cs="Times New Roman"/>
                <w:color w:val="000000"/>
                <w:sz w:val="24"/>
                <w:szCs w:val="24"/>
                <w:lang w:val="es-ES"/>
                <w:rPrChange w:id="1152" w:author="chris" w:date="2015-04-19T12:09:00Z">
                  <w:rPr>
                    <w:rFonts w:ascii="Times New Roman" w:hAnsi="Times New Roman" w:cs="Times New Roman"/>
                    <w:color w:val="000000"/>
                    <w:sz w:val="24"/>
                    <w:szCs w:val="24"/>
                  </w:rPr>
                </w:rPrChange>
              </w:rPr>
              <w:t xml:space="preserve"> </w:t>
            </w:r>
            <w:r w:rsidR="00B37CE3" w:rsidRPr="006C4628">
              <w:rPr>
                <w:rFonts w:ascii="Times New Roman" w:hAnsi="Times New Roman" w:cs="Times New Roman"/>
                <w:color w:val="000000"/>
                <w:sz w:val="24"/>
                <w:szCs w:val="24"/>
                <w:lang w:val="es-ES"/>
                <w:rPrChange w:id="1153"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5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55"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56"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57" w:author="chris" w:date="2015-04-19T12:09:00Z">
                  <w:rPr>
                    <w:rFonts w:ascii="Times New Roman" w:hAnsi="Times New Roman" w:cs="Times New Roman"/>
                    <w:color w:val="000000"/>
                    <w:sz w:val="24"/>
                    <w:szCs w:val="24"/>
                  </w:rPr>
                </w:rPrChange>
              </w:rPr>
              <w:t>2</w:t>
            </w:r>
            <w:r w:rsidRPr="006C4628">
              <w:rPr>
                <w:rFonts w:ascii="Times New Roman" w:hAnsi="Times New Roman" w:cs="Times New Roman"/>
                <w:color w:val="000000"/>
                <w:sz w:val="24"/>
                <w:szCs w:val="24"/>
                <w:lang w:val="es-ES"/>
                <w:rPrChange w:id="1158" w:author="chris" w:date="2015-04-19T12:09:00Z">
                  <w:rPr>
                    <w:rFonts w:ascii="Times New Roman" w:hAnsi="Times New Roman" w:cs="Times New Roman"/>
                    <w:color w:val="000000"/>
                    <w:sz w:val="24"/>
                    <w:szCs w:val="24"/>
                  </w:rPr>
                </w:rPrChange>
              </w:rPr>
              <w:t xml:space="preserve">00 </w:t>
            </w:r>
            <w:r w:rsidR="00B37CE3" w:rsidRPr="006C4628">
              <w:rPr>
                <w:rFonts w:ascii="Times New Roman" w:hAnsi="Times New Roman" w:cs="Times New Roman"/>
                <w:color w:val="000000"/>
                <w:sz w:val="24"/>
                <w:szCs w:val="24"/>
                <w:lang w:val="es-ES"/>
                <w:rPrChange w:id="1159"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60"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61"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62"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63" w:author="chris" w:date="2015-04-19T12:09:00Z">
                  <w:rPr>
                    <w:rFonts w:ascii="Times New Roman" w:hAnsi="Times New Roman" w:cs="Times New Roman"/>
                    <w:color w:val="000000"/>
                    <w:sz w:val="24"/>
                    <w:szCs w:val="24"/>
                  </w:rPr>
                </w:rPrChange>
              </w:rPr>
              <w:t>1</w:t>
            </w:r>
            <w:r w:rsidRPr="006C4628">
              <w:rPr>
                <w:rFonts w:ascii="Times New Roman" w:hAnsi="Times New Roman" w:cs="Times New Roman"/>
                <w:color w:val="000000"/>
                <w:sz w:val="24"/>
                <w:szCs w:val="24"/>
                <w:lang w:val="es-ES"/>
                <w:rPrChange w:id="1164" w:author="chris" w:date="2015-04-19T12:09:00Z">
                  <w:rPr>
                    <w:rFonts w:ascii="Times New Roman" w:hAnsi="Times New Roman" w:cs="Times New Roman"/>
                    <w:color w:val="000000"/>
                    <w:sz w:val="24"/>
                    <w:szCs w:val="24"/>
                  </w:rPr>
                </w:rPrChange>
              </w:rPr>
              <w:t xml:space="preserve">0 </w:t>
            </w:r>
            <w:r w:rsidR="00B37CE3" w:rsidRPr="006C4628">
              <w:rPr>
                <w:rFonts w:ascii="Times New Roman" w:hAnsi="Times New Roman" w:cs="Times New Roman"/>
                <w:color w:val="000000"/>
                <w:sz w:val="24"/>
                <w:szCs w:val="24"/>
                <w:lang w:val="es-ES"/>
                <w:rPrChange w:id="1165"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66"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67"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68"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69" w:author="chris" w:date="2015-04-19T12:09:00Z">
                  <w:rPr>
                    <w:rFonts w:ascii="Times New Roman" w:hAnsi="Times New Roman" w:cs="Times New Roman"/>
                    <w:color w:val="000000"/>
                    <w:sz w:val="24"/>
                    <w:szCs w:val="24"/>
                  </w:rPr>
                </w:rPrChange>
              </w:rPr>
              <w:t>8</w:t>
            </w:r>
            <w:r w:rsidRPr="006C4628">
              <w:rPr>
                <w:rFonts w:ascii="Times New Roman" w:hAnsi="Times New Roman" w:cs="Times New Roman"/>
                <w:color w:val="000000"/>
                <w:sz w:val="24"/>
                <w:szCs w:val="24"/>
                <w:lang w:val="es-ES"/>
                <w:rPrChange w:id="1170" w:author="chris" w:date="2015-04-19T12:09:00Z">
                  <w:rPr>
                    <w:rFonts w:ascii="Times New Roman" w:hAnsi="Times New Roman" w:cs="Times New Roman"/>
                    <w:color w:val="000000"/>
                    <w:sz w:val="24"/>
                    <w:szCs w:val="24"/>
                  </w:rPr>
                </w:rPrChange>
              </w:rPr>
              <w:t xml:space="preserve"> </w:t>
            </w:r>
            <w:r w:rsidR="00B37CE3" w:rsidRPr="006C4628">
              <w:rPr>
                <w:rFonts w:ascii="Times New Roman" w:hAnsi="Times New Roman" w:cs="Times New Roman"/>
                <w:color w:val="000000"/>
                <w:sz w:val="24"/>
                <w:szCs w:val="24"/>
                <w:lang w:val="es-ES"/>
                <w:rPrChange w:id="1171" w:author="chris" w:date="2015-04-19T12:09:00Z">
                  <w:rPr>
                    <w:rFonts w:ascii="Times New Roman" w:hAnsi="Times New Roman" w:cs="Times New Roman"/>
                    <w:color w:val="000000"/>
                    <w:sz w:val="24"/>
                    <w:szCs w:val="24"/>
                  </w:rPr>
                </w:rPrChange>
              </w:rPr>
              <w:t>000</w:t>
            </w:r>
            <w:r w:rsidR="004F255D" w:rsidRPr="006C4628">
              <w:rPr>
                <w:rFonts w:ascii="Times New Roman" w:hAnsi="Times New Roman" w:cs="Times New Roman"/>
                <w:color w:val="000000"/>
                <w:sz w:val="24"/>
                <w:szCs w:val="24"/>
                <w:lang w:val="es-ES"/>
                <w:rPrChange w:id="1172"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73"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74"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75" w:author="chris" w:date="2015-04-19T12:09:00Z">
                  <w:rPr>
                    <w:rFonts w:ascii="Times New Roman" w:hAnsi="Times New Roman" w:cs="Times New Roman"/>
                    <w:color w:val="000000"/>
                    <w:sz w:val="24"/>
                    <w:szCs w:val="24"/>
                  </w:rPr>
                </w:rPrChange>
              </w:rPr>
              <w:t>3</w:t>
            </w:r>
            <w:r w:rsidR="00B37CE3" w:rsidRPr="006C4628">
              <w:rPr>
                <w:rFonts w:ascii="Times New Roman" w:hAnsi="Times New Roman" w:cs="Times New Roman"/>
                <w:color w:val="000000"/>
                <w:sz w:val="24"/>
                <w:szCs w:val="24"/>
                <w:lang w:val="es-ES"/>
                <w:rPrChange w:id="1176" w:author="chris" w:date="2015-04-19T12:09:00Z">
                  <w:rPr>
                    <w:rFonts w:ascii="Times New Roman" w:hAnsi="Times New Roman" w:cs="Times New Roman"/>
                    <w:color w:val="000000"/>
                    <w:sz w:val="24"/>
                    <w:szCs w:val="24"/>
                  </w:rPr>
                </w:rPrChange>
              </w:rPr>
              <w:t>00</w:t>
            </w:r>
            <w:r w:rsidR="004F255D" w:rsidRPr="006C4628">
              <w:rPr>
                <w:rFonts w:ascii="Times New Roman" w:hAnsi="Times New Roman" w:cs="Times New Roman"/>
                <w:color w:val="000000"/>
                <w:sz w:val="24"/>
                <w:szCs w:val="24"/>
                <w:lang w:val="es-ES"/>
                <w:rPrChange w:id="1177"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78"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79"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80" w:author="chris" w:date="2015-04-19T12:09:00Z">
                  <w:rPr>
                    <w:rFonts w:ascii="Times New Roman" w:hAnsi="Times New Roman" w:cs="Times New Roman"/>
                    <w:color w:val="000000"/>
                    <w:sz w:val="24"/>
                    <w:szCs w:val="24"/>
                  </w:rPr>
                </w:rPrChange>
              </w:rPr>
              <w:t>0</w:t>
            </w:r>
            <w:r w:rsidR="004F255D" w:rsidRPr="006C4628">
              <w:rPr>
                <w:rFonts w:ascii="Times New Roman" w:hAnsi="Times New Roman" w:cs="Times New Roman"/>
                <w:color w:val="000000"/>
                <w:sz w:val="24"/>
                <w:szCs w:val="24"/>
                <w:lang w:val="es-ES"/>
                <w:rPrChange w:id="1181"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82" w:author="chris" w:date="2015-04-19T12:09:00Z">
                  <w:rPr>
                    <w:rFonts w:ascii="Times New Roman" w:hAnsi="Times New Roman" w:cs="Times New Roman"/>
                    <w:color w:val="000000"/>
                    <w:sz w:val="24"/>
                    <w:szCs w:val="24"/>
                  </w:rPr>
                </w:rPrChange>
              </w:rPr>
              <w:t>+</w:t>
            </w:r>
            <w:r w:rsidR="004F255D" w:rsidRPr="006C4628">
              <w:rPr>
                <w:rFonts w:ascii="Times New Roman" w:hAnsi="Times New Roman" w:cs="Times New Roman"/>
                <w:color w:val="000000"/>
                <w:sz w:val="24"/>
                <w:szCs w:val="24"/>
                <w:lang w:val="es-ES"/>
                <w:rPrChange w:id="1183" w:author="chris" w:date="2015-04-19T12:09:00Z">
                  <w:rPr>
                    <w:rFonts w:ascii="Times New Roman" w:hAnsi="Times New Roman" w:cs="Times New Roman"/>
                    <w:color w:val="000000"/>
                    <w:sz w:val="24"/>
                    <w:szCs w:val="24"/>
                  </w:rPr>
                </w:rPrChange>
              </w:rPr>
              <w:t xml:space="preserve"> </w:t>
            </w:r>
            <w:r w:rsidR="00157CD6" w:rsidRPr="006C4628">
              <w:rPr>
                <w:rFonts w:ascii="Times New Roman" w:hAnsi="Times New Roman" w:cs="Times New Roman"/>
                <w:color w:val="000000"/>
                <w:sz w:val="24"/>
                <w:szCs w:val="24"/>
                <w:lang w:val="es-ES"/>
                <w:rPrChange w:id="1184" w:author="chris" w:date="2015-04-19T12:09:00Z">
                  <w:rPr>
                    <w:rFonts w:ascii="Times New Roman" w:hAnsi="Times New Roman" w:cs="Times New Roman"/>
                    <w:color w:val="000000"/>
                    <w:sz w:val="24"/>
                    <w:szCs w:val="24"/>
                  </w:rPr>
                </w:rPrChange>
              </w:rPr>
              <w:t>9</w:t>
            </w:r>
            <w:ins w:id="1185" w:author="chris" w:date="2015-04-18T22:03:00Z">
              <w:r w:rsidR="00315EB6" w:rsidRPr="006C4628">
                <w:rPr>
                  <w:rFonts w:ascii="Times New Roman" w:hAnsi="Times New Roman" w:cs="Times New Roman"/>
                  <w:color w:val="000000"/>
                  <w:sz w:val="24"/>
                  <w:szCs w:val="24"/>
                  <w:lang w:val="es-ES"/>
                  <w:rPrChange w:id="1186" w:author="chris" w:date="2015-04-19T12:09:00Z">
                    <w:rPr>
                      <w:rFonts w:ascii="Times New Roman" w:hAnsi="Times New Roman" w:cs="Times New Roman"/>
                      <w:color w:val="000000"/>
                      <w:sz w:val="24"/>
                      <w:szCs w:val="24"/>
                    </w:rPr>
                  </w:rPrChange>
                </w:rPr>
                <w:t>.</w:t>
              </w:r>
            </w:ins>
          </w:p>
          <w:p w14:paraId="67EF2CDF" w14:textId="7EEA9516" w:rsidR="00157CD6" w:rsidRPr="006C4628" w:rsidRDefault="00157CD6" w:rsidP="00E6040C">
            <w:pPr>
              <w:rPr>
                <w:rFonts w:ascii="Times New Roman" w:hAnsi="Times New Roman" w:cs="Times New Roman"/>
                <w:color w:val="000000"/>
                <w:sz w:val="24"/>
                <w:szCs w:val="24"/>
                <w:lang w:val="es-ES"/>
                <w:rPrChange w:id="1187" w:author="chris" w:date="2015-04-19T12:09:00Z">
                  <w:rPr>
                    <w:rFonts w:ascii="Times New Roman" w:hAnsi="Times New Roman" w:cs="Times New Roman"/>
                    <w:color w:val="000000"/>
                    <w:sz w:val="24"/>
                    <w:szCs w:val="24"/>
                  </w:rPr>
                </w:rPrChange>
              </w:rPr>
            </w:pPr>
          </w:p>
        </w:tc>
      </w:tr>
    </w:tbl>
    <w:p w14:paraId="6849D451" w14:textId="5AF0FA7F" w:rsidR="00E2264B" w:rsidRPr="006C4628" w:rsidRDefault="00E2264B" w:rsidP="00E6040C">
      <w:pPr>
        <w:spacing w:after="0"/>
        <w:rPr>
          <w:rFonts w:ascii="Arial" w:hAnsi="Arial" w:cs="Arial"/>
          <w:color w:val="333333"/>
          <w:shd w:val="clear" w:color="auto" w:fill="FFFFFF"/>
          <w:lang w:val="es-ES"/>
          <w:rPrChange w:id="1188" w:author="chris" w:date="2015-04-19T12:09:00Z">
            <w:rPr>
              <w:rFonts w:ascii="Arial" w:hAnsi="Arial" w:cs="Arial"/>
              <w:color w:val="333333"/>
              <w:shd w:val="clear" w:color="auto" w:fill="FFFFFF"/>
            </w:rPr>
          </w:rPrChange>
        </w:rPr>
      </w:pPr>
    </w:p>
    <w:tbl>
      <w:tblPr>
        <w:tblStyle w:val="Tablaconcuadrcula"/>
        <w:tblW w:w="0" w:type="auto"/>
        <w:tblLook w:val="04A0" w:firstRow="1" w:lastRow="0" w:firstColumn="1" w:lastColumn="0" w:noHBand="0" w:noVBand="1"/>
      </w:tblPr>
      <w:tblGrid>
        <w:gridCol w:w="2518"/>
        <w:gridCol w:w="6515"/>
      </w:tblGrid>
      <w:tr w:rsidR="0096482C" w:rsidRPr="006C4628" w14:paraId="6C321BC6" w14:textId="77777777" w:rsidTr="00E87063">
        <w:tc>
          <w:tcPr>
            <w:tcW w:w="9033" w:type="dxa"/>
            <w:gridSpan w:val="2"/>
            <w:shd w:val="clear" w:color="auto" w:fill="000000" w:themeFill="text1"/>
          </w:tcPr>
          <w:p w14:paraId="05CB8821" w14:textId="77777777" w:rsidR="0096482C" w:rsidRPr="006C4628" w:rsidRDefault="0096482C" w:rsidP="00E6040C">
            <w:pPr>
              <w:jc w:val="center"/>
              <w:rPr>
                <w:rFonts w:ascii="Times New Roman" w:hAnsi="Times New Roman" w:cs="Times New Roman"/>
                <w:b/>
                <w:color w:val="FFFFFF" w:themeColor="background1"/>
                <w:sz w:val="24"/>
                <w:szCs w:val="24"/>
                <w:lang w:val="es-ES"/>
                <w:rPrChange w:id="118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190" w:author="chris" w:date="2015-04-19T12:09:00Z">
                  <w:rPr>
                    <w:rFonts w:ascii="Times New Roman" w:hAnsi="Times New Roman" w:cs="Times New Roman"/>
                    <w:b/>
                    <w:color w:val="FFFFFF" w:themeColor="background1"/>
                    <w:sz w:val="24"/>
                    <w:szCs w:val="24"/>
                  </w:rPr>
                </w:rPrChange>
              </w:rPr>
              <w:t>Practica: recurso nuevo</w:t>
            </w:r>
          </w:p>
        </w:tc>
      </w:tr>
      <w:tr w:rsidR="0096482C" w:rsidRPr="006C4628" w14:paraId="30B42D86" w14:textId="77777777" w:rsidTr="00E87063">
        <w:tc>
          <w:tcPr>
            <w:tcW w:w="2518" w:type="dxa"/>
          </w:tcPr>
          <w:p w14:paraId="59606733" w14:textId="77777777" w:rsidR="0096482C" w:rsidRPr="006C4628" w:rsidRDefault="0096482C" w:rsidP="00E6040C">
            <w:pPr>
              <w:rPr>
                <w:rFonts w:ascii="Times New Roman" w:hAnsi="Times New Roman" w:cs="Times New Roman"/>
                <w:b/>
                <w:color w:val="000000"/>
                <w:sz w:val="24"/>
                <w:szCs w:val="24"/>
                <w:lang w:val="es-ES"/>
                <w:rPrChange w:id="119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192" w:author="chris" w:date="2015-04-19T12:09:00Z">
                  <w:rPr>
                    <w:rFonts w:ascii="Times New Roman" w:hAnsi="Times New Roman" w:cs="Times New Roman"/>
                    <w:b/>
                    <w:color w:val="000000"/>
                    <w:sz w:val="24"/>
                    <w:szCs w:val="24"/>
                  </w:rPr>
                </w:rPrChange>
              </w:rPr>
              <w:t>Código</w:t>
            </w:r>
          </w:p>
        </w:tc>
        <w:tc>
          <w:tcPr>
            <w:tcW w:w="6515" w:type="dxa"/>
          </w:tcPr>
          <w:p w14:paraId="6263FB7F" w14:textId="5BB5A0CF" w:rsidR="0096482C" w:rsidRPr="006C4628" w:rsidRDefault="00690E2F" w:rsidP="00E6040C">
            <w:pPr>
              <w:rPr>
                <w:rFonts w:ascii="Times New Roman" w:hAnsi="Times New Roman" w:cs="Times New Roman"/>
                <w:b/>
                <w:color w:val="000000"/>
                <w:sz w:val="24"/>
                <w:szCs w:val="24"/>
                <w:lang w:val="es-ES"/>
                <w:rPrChange w:id="119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194" w:author="chris" w:date="2015-04-19T12:09:00Z">
                  <w:rPr>
                    <w:rFonts w:ascii="Times New Roman" w:hAnsi="Times New Roman" w:cs="Times New Roman"/>
                    <w:color w:val="000000"/>
                    <w:sz w:val="24"/>
                    <w:szCs w:val="24"/>
                  </w:rPr>
                </w:rPrChange>
              </w:rPr>
              <w:t>MA_04_02_CO_</w:t>
            </w:r>
            <w:r w:rsidR="00D11A7D" w:rsidRPr="006C4628">
              <w:rPr>
                <w:rFonts w:ascii="Times New Roman" w:hAnsi="Times New Roman" w:cs="Times New Roman"/>
                <w:color w:val="000000"/>
                <w:sz w:val="24"/>
                <w:szCs w:val="24"/>
                <w:lang w:val="es-ES"/>
                <w:rPrChange w:id="1195" w:author="chris" w:date="2015-04-19T12:09:00Z">
                  <w:rPr>
                    <w:rFonts w:ascii="Times New Roman" w:hAnsi="Times New Roman" w:cs="Times New Roman"/>
                    <w:color w:val="000000"/>
                    <w:sz w:val="24"/>
                    <w:szCs w:val="24"/>
                  </w:rPr>
                </w:rPrChange>
              </w:rPr>
              <w:t>REC60</w:t>
            </w:r>
          </w:p>
        </w:tc>
      </w:tr>
      <w:tr w:rsidR="0096482C" w:rsidRPr="006C4628" w14:paraId="15963DBD" w14:textId="77777777" w:rsidTr="00E87063">
        <w:tc>
          <w:tcPr>
            <w:tcW w:w="2518" w:type="dxa"/>
          </w:tcPr>
          <w:p w14:paraId="0B434739" w14:textId="77777777" w:rsidR="0096482C" w:rsidRPr="006C4628" w:rsidRDefault="0096482C" w:rsidP="00E6040C">
            <w:pPr>
              <w:rPr>
                <w:rFonts w:ascii="Times New Roman" w:hAnsi="Times New Roman" w:cs="Times New Roman"/>
                <w:color w:val="000000"/>
                <w:sz w:val="24"/>
                <w:szCs w:val="24"/>
                <w:lang w:val="es-ES"/>
                <w:rPrChange w:id="119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197" w:author="chris" w:date="2015-04-19T12:09:00Z">
                  <w:rPr>
                    <w:rFonts w:ascii="Times New Roman" w:hAnsi="Times New Roman" w:cs="Times New Roman"/>
                    <w:b/>
                    <w:color w:val="000000"/>
                    <w:sz w:val="24"/>
                    <w:szCs w:val="24"/>
                  </w:rPr>
                </w:rPrChange>
              </w:rPr>
              <w:t>Título</w:t>
            </w:r>
          </w:p>
        </w:tc>
        <w:tc>
          <w:tcPr>
            <w:tcW w:w="6515" w:type="dxa"/>
          </w:tcPr>
          <w:p w14:paraId="2F100B82" w14:textId="0098EC4E" w:rsidR="0096482C" w:rsidRPr="006C4628" w:rsidRDefault="00ED631E" w:rsidP="00E6040C">
            <w:pPr>
              <w:rPr>
                <w:rFonts w:ascii="Times New Roman" w:hAnsi="Times New Roman" w:cs="Times New Roman"/>
                <w:color w:val="000000"/>
                <w:sz w:val="24"/>
                <w:szCs w:val="24"/>
                <w:lang w:val="es-ES"/>
                <w:rPrChange w:id="119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199" w:author="chris" w:date="2015-04-19T12:09:00Z">
                  <w:rPr>
                    <w:rFonts w:ascii="Times New Roman" w:hAnsi="Times New Roman" w:cs="Times New Roman"/>
                    <w:color w:val="000000"/>
                    <w:sz w:val="24"/>
                    <w:szCs w:val="24"/>
                  </w:rPr>
                </w:rPrChange>
              </w:rPr>
              <w:t xml:space="preserve">Descomponer </w:t>
            </w:r>
            <w:r w:rsidR="00451A04" w:rsidRPr="006C4628">
              <w:rPr>
                <w:rFonts w:ascii="Times New Roman" w:hAnsi="Times New Roman" w:cs="Times New Roman"/>
                <w:color w:val="000000"/>
                <w:sz w:val="24"/>
                <w:szCs w:val="24"/>
                <w:lang w:val="es-ES"/>
                <w:rPrChange w:id="1200" w:author="chris" w:date="2015-04-19T12:09:00Z">
                  <w:rPr>
                    <w:rFonts w:ascii="Times New Roman" w:hAnsi="Times New Roman" w:cs="Times New Roman"/>
                    <w:color w:val="000000"/>
                    <w:sz w:val="24"/>
                    <w:szCs w:val="24"/>
                  </w:rPr>
                </w:rPrChange>
              </w:rPr>
              <w:t>números naturales en valores posicionales</w:t>
            </w:r>
            <w:del w:id="1201" w:author="chris" w:date="2015-04-18T22:03:00Z">
              <w:r w:rsidR="00451A04" w:rsidRPr="006C4628" w:rsidDel="00315EB6">
                <w:rPr>
                  <w:rFonts w:ascii="Times New Roman" w:hAnsi="Times New Roman" w:cs="Times New Roman"/>
                  <w:color w:val="000000"/>
                  <w:sz w:val="24"/>
                  <w:szCs w:val="24"/>
                  <w:lang w:val="es-ES"/>
                  <w:rPrChange w:id="1202" w:author="chris" w:date="2015-04-19T12:09:00Z">
                    <w:rPr>
                      <w:rFonts w:ascii="Times New Roman" w:hAnsi="Times New Roman" w:cs="Times New Roman"/>
                      <w:color w:val="000000"/>
                      <w:sz w:val="24"/>
                      <w:szCs w:val="24"/>
                    </w:rPr>
                  </w:rPrChange>
                </w:rPr>
                <w:delText>.</w:delText>
              </w:r>
            </w:del>
          </w:p>
        </w:tc>
      </w:tr>
      <w:tr w:rsidR="0096482C" w:rsidRPr="006C4628" w14:paraId="72F7CB81" w14:textId="77777777" w:rsidTr="00E87063">
        <w:tc>
          <w:tcPr>
            <w:tcW w:w="2518" w:type="dxa"/>
          </w:tcPr>
          <w:p w14:paraId="3FCB4863" w14:textId="77777777" w:rsidR="0096482C" w:rsidRPr="006C4628" w:rsidRDefault="0096482C" w:rsidP="00E6040C">
            <w:pPr>
              <w:rPr>
                <w:rFonts w:ascii="Times New Roman" w:hAnsi="Times New Roman" w:cs="Times New Roman"/>
                <w:color w:val="000000"/>
                <w:sz w:val="24"/>
                <w:szCs w:val="24"/>
                <w:lang w:val="es-ES"/>
                <w:rPrChange w:id="120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204" w:author="chris" w:date="2015-04-19T12:09:00Z">
                  <w:rPr>
                    <w:rFonts w:ascii="Times New Roman" w:hAnsi="Times New Roman" w:cs="Times New Roman"/>
                    <w:b/>
                    <w:color w:val="000000"/>
                    <w:sz w:val="24"/>
                    <w:szCs w:val="24"/>
                  </w:rPr>
                </w:rPrChange>
              </w:rPr>
              <w:t>Descripción</w:t>
            </w:r>
          </w:p>
        </w:tc>
        <w:tc>
          <w:tcPr>
            <w:tcW w:w="6515" w:type="dxa"/>
          </w:tcPr>
          <w:p w14:paraId="74A4D7CD" w14:textId="1B9EA0D8" w:rsidR="0096482C" w:rsidRPr="006C4628" w:rsidRDefault="00451A04" w:rsidP="00E6040C">
            <w:pPr>
              <w:rPr>
                <w:rFonts w:ascii="Times New Roman" w:hAnsi="Times New Roman" w:cs="Times New Roman"/>
                <w:color w:val="000000"/>
                <w:sz w:val="24"/>
                <w:szCs w:val="24"/>
                <w:lang w:val="es-ES"/>
                <w:rPrChange w:id="120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206" w:author="chris" w:date="2015-04-19T12:09:00Z">
                  <w:rPr>
                    <w:rFonts w:ascii="Times New Roman" w:hAnsi="Times New Roman" w:cs="Times New Roman"/>
                    <w:color w:val="000000"/>
                    <w:sz w:val="24"/>
                    <w:szCs w:val="24"/>
                  </w:rPr>
                </w:rPrChange>
              </w:rPr>
              <w:t xml:space="preserve">Interactivo que permite la práctica de las descomposiciones de números naturales en valores </w:t>
            </w:r>
            <w:r w:rsidR="00942063" w:rsidRPr="006C4628">
              <w:rPr>
                <w:rFonts w:ascii="Times New Roman" w:hAnsi="Times New Roman" w:cs="Times New Roman"/>
                <w:color w:val="000000"/>
                <w:sz w:val="24"/>
                <w:szCs w:val="24"/>
                <w:lang w:val="es-ES"/>
                <w:rPrChange w:id="1207" w:author="chris" w:date="2015-04-19T12:09:00Z">
                  <w:rPr>
                    <w:rFonts w:ascii="Times New Roman" w:hAnsi="Times New Roman" w:cs="Times New Roman"/>
                    <w:color w:val="000000"/>
                    <w:sz w:val="24"/>
                    <w:szCs w:val="24"/>
                  </w:rPr>
                </w:rPrChange>
              </w:rPr>
              <w:t>posicional</w:t>
            </w:r>
            <w:r w:rsidRPr="006C4628">
              <w:rPr>
                <w:rFonts w:ascii="Times New Roman" w:hAnsi="Times New Roman" w:cs="Times New Roman"/>
                <w:color w:val="000000"/>
                <w:sz w:val="24"/>
                <w:szCs w:val="24"/>
                <w:lang w:val="es-ES"/>
                <w:rPrChange w:id="1208" w:author="chris" w:date="2015-04-19T12:09:00Z">
                  <w:rPr>
                    <w:rFonts w:ascii="Times New Roman" w:hAnsi="Times New Roman" w:cs="Times New Roman"/>
                    <w:color w:val="000000"/>
                    <w:sz w:val="24"/>
                    <w:szCs w:val="24"/>
                  </w:rPr>
                </w:rPrChange>
              </w:rPr>
              <w:t>es.</w:t>
            </w:r>
          </w:p>
        </w:tc>
      </w:tr>
    </w:tbl>
    <w:p w14:paraId="30D8F135" w14:textId="77777777" w:rsidR="003E67DD" w:rsidRPr="006C4628" w:rsidRDefault="003E67DD" w:rsidP="00E6040C">
      <w:pPr>
        <w:spacing w:after="0" w:line="360" w:lineRule="auto"/>
        <w:rPr>
          <w:rFonts w:ascii="Arial" w:hAnsi="Arial" w:cs="Arial"/>
          <w:color w:val="333333"/>
          <w:shd w:val="clear" w:color="auto" w:fill="FFFFFF"/>
          <w:lang w:val="es-ES"/>
          <w:rPrChange w:id="1209" w:author="chris" w:date="2015-04-19T12:09:00Z">
            <w:rPr>
              <w:rFonts w:ascii="Arial" w:hAnsi="Arial" w:cs="Arial"/>
              <w:color w:val="333333"/>
              <w:shd w:val="clear" w:color="auto" w:fill="FFFFFF"/>
            </w:rPr>
          </w:rPrChange>
        </w:rPr>
      </w:pPr>
    </w:p>
    <w:p w14:paraId="083EC27D" w14:textId="5C16424A" w:rsidR="00D11A7D" w:rsidRPr="006C4628" w:rsidRDefault="00D11A7D" w:rsidP="00E6040C">
      <w:pPr>
        <w:spacing w:after="0"/>
        <w:rPr>
          <w:rFonts w:ascii="Arial" w:hAnsi="Arial" w:cs="Arial"/>
          <w:b/>
          <w:lang w:val="es-ES"/>
          <w:rPrChange w:id="1210" w:author="chris" w:date="2015-04-19T12:09:00Z">
            <w:rPr>
              <w:rFonts w:ascii="Arial" w:hAnsi="Arial" w:cs="Arial"/>
              <w:b/>
            </w:rPr>
          </w:rPrChange>
        </w:rPr>
      </w:pPr>
      <w:r w:rsidRPr="006C4628">
        <w:rPr>
          <w:rFonts w:ascii="Arial" w:hAnsi="Arial" w:cs="Arial"/>
          <w:highlight w:val="yellow"/>
          <w:lang w:val="es-ES"/>
          <w:rPrChange w:id="1211" w:author="chris" w:date="2015-04-19T12:09:00Z">
            <w:rPr>
              <w:rFonts w:ascii="Arial" w:hAnsi="Arial" w:cs="Arial"/>
              <w:highlight w:val="yellow"/>
            </w:rPr>
          </w:rPrChange>
        </w:rPr>
        <w:t>[SECCIÓN 2]</w:t>
      </w:r>
      <w:r w:rsidRPr="006C4628">
        <w:rPr>
          <w:rFonts w:ascii="Arial" w:hAnsi="Arial" w:cs="Arial"/>
          <w:lang w:val="es-ES"/>
          <w:rPrChange w:id="1212" w:author="chris" w:date="2015-04-19T12:09:00Z">
            <w:rPr>
              <w:rFonts w:ascii="Arial" w:hAnsi="Arial" w:cs="Arial"/>
            </w:rPr>
          </w:rPrChange>
        </w:rPr>
        <w:t xml:space="preserve"> </w:t>
      </w:r>
      <w:r w:rsidRPr="006C4628">
        <w:rPr>
          <w:rFonts w:ascii="Arial" w:hAnsi="Arial" w:cs="Arial"/>
          <w:b/>
          <w:lang w:val="es-ES"/>
          <w:rPrChange w:id="1213" w:author="chris" w:date="2015-04-19T12:09:00Z">
            <w:rPr>
              <w:rFonts w:ascii="Arial" w:hAnsi="Arial" w:cs="Arial"/>
              <w:b/>
            </w:rPr>
          </w:rPrChange>
        </w:rPr>
        <w:t>1.2 Lectura y escritura de números naturales</w:t>
      </w:r>
    </w:p>
    <w:p w14:paraId="065547C0" w14:textId="77777777" w:rsidR="00506A9B" w:rsidRPr="006C4628" w:rsidRDefault="00506A9B" w:rsidP="00E6040C">
      <w:pPr>
        <w:spacing w:after="0"/>
        <w:rPr>
          <w:ins w:id="1214" w:author="chris" w:date="2015-04-18T22:07:00Z"/>
          <w:rFonts w:ascii="Arial" w:hAnsi="Arial" w:cs="Arial"/>
          <w:color w:val="333333"/>
          <w:shd w:val="clear" w:color="auto" w:fill="FFFFFF"/>
          <w:lang w:val="es-ES"/>
          <w:rPrChange w:id="1215" w:author="chris" w:date="2015-04-19T12:09:00Z">
            <w:rPr>
              <w:ins w:id="1216" w:author="chris" w:date="2015-04-18T22:07:00Z"/>
              <w:rFonts w:ascii="Arial" w:hAnsi="Arial" w:cs="Arial"/>
              <w:color w:val="333333"/>
              <w:shd w:val="clear" w:color="auto" w:fill="FFFFFF"/>
            </w:rPr>
          </w:rPrChange>
        </w:rPr>
      </w:pPr>
    </w:p>
    <w:p w14:paraId="0F160DA6" w14:textId="75A80D2D" w:rsidR="00D11A7D" w:rsidRPr="006C4628" w:rsidRDefault="00D62CFB" w:rsidP="00E6040C">
      <w:pPr>
        <w:spacing w:after="0"/>
        <w:rPr>
          <w:rFonts w:ascii="Arial" w:hAnsi="Arial" w:cs="Arial"/>
          <w:color w:val="333333"/>
          <w:shd w:val="clear" w:color="auto" w:fill="FFFFFF"/>
          <w:lang w:val="es-ES"/>
          <w:rPrChange w:id="1217"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1218" w:author="chris" w:date="2015-04-19T12:09:00Z">
            <w:rPr>
              <w:rFonts w:ascii="Arial" w:hAnsi="Arial" w:cs="Arial"/>
              <w:color w:val="333333"/>
              <w:shd w:val="clear" w:color="auto" w:fill="FFFFFF"/>
            </w:rPr>
          </w:rPrChange>
        </w:rPr>
        <w:t xml:space="preserve">Para </w:t>
      </w:r>
      <w:r w:rsidRPr="006C4628">
        <w:rPr>
          <w:rFonts w:ascii="Arial" w:hAnsi="Arial" w:cs="Arial"/>
          <w:b/>
          <w:color w:val="333333"/>
          <w:shd w:val="clear" w:color="auto" w:fill="FFFFFF"/>
          <w:lang w:val="es-ES"/>
          <w:rPrChange w:id="1219" w:author="chris" w:date="2015-04-19T12:09:00Z">
            <w:rPr>
              <w:rFonts w:ascii="Arial" w:hAnsi="Arial" w:cs="Arial"/>
              <w:b/>
              <w:color w:val="333333"/>
              <w:shd w:val="clear" w:color="auto" w:fill="FFFFFF"/>
            </w:rPr>
          </w:rPrChange>
        </w:rPr>
        <w:t>leer</w:t>
      </w:r>
      <w:r w:rsidRPr="006C4628">
        <w:rPr>
          <w:rFonts w:ascii="Arial" w:hAnsi="Arial" w:cs="Arial"/>
          <w:color w:val="333333"/>
          <w:shd w:val="clear" w:color="auto" w:fill="FFFFFF"/>
          <w:lang w:val="es-ES"/>
          <w:rPrChange w:id="1220" w:author="chris" w:date="2015-04-19T12:09:00Z">
            <w:rPr>
              <w:rFonts w:ascii="Arial" w:hAnsi="Arial" w:cs="Arial"/>
              <w:color w:val="333333"/>
              <w:shd w:val="clear" w:color="auto" w:fill="FFFFFF"/>
            </w:rPr>
          </w:rPrChange>
        </w:rPr>
        <w:t xml:space="preserve"> o </w:t>
      </w:r>
      <w:r w:rsidRPr="006C4628">
        <w:rPr>
          <w:rFonts w:ascii="Arial" w:hAnsi="Arial" w:cs="Arial"/>
          <w:b/>
          <w:color w:val="333333"/>
          <w:shd w:val="clear" w:color="auto" w:fill="FFFFFF"/>
          <w:lang w:val="es-ES"/>
          <w:rPrChange w:id="1221" w:author="chris" w:date="2015-04-19T12:09:00Z">
            <w:rPr>
              <w:rFonts w:ascii="Arial" w:hAnsi="Arial" w:cs="Arial"/>
              <w:b/>
              <w:color w:val="333333"/>
              <w:shd w:val="clear" w:color="auto" w:fill="FFFFFF"/>
            </w:rPr>
          </w:rPrChange>
        </w:rPr>
        <w:t>escribir con palabras</w:t>
      </w:r>
      <w:r w:rsidRPr="006C4628">
        <w:rPr>
          <w:rFonts w:ascii="Arial" w:hAnsi="Arial" w:cs="Arial"/>
          <w:color w:val="333333"/>
          <w:shd w:val="clear" w:color="auto" w:fill="FFFFFF"/>
          <w:lang w:val="es-ES"/>
          <w:rPrChange w:id="1222" w:author="chris" w:date="2015-04-19T12:09:00Z">
            <w:rPr>
              <w:rFonts w:ascii="Arial" w:hAnsi="Arial" w:cs="Arial"/>
              <w:color w:val="333333"/>
              <w:shd w:val="clear" w:color="auto" w:fill="FFFFFF"/>
            </w:rPr>
          </w:rPrChange>
        </w:rPr>
        <w:t xml:space="preserve"> un número natural, primero formamos grupos de tres cifras de derecha a izquierda y luego se lee o se escribe cada grupo</w:t>
      </w:r>
      <w:r w:rsidR="003F10A6" w:rsidRPr="006C4628">
        <w:rPr>
          <w:rFonts w:ascii="Arial" w:hAnsi="Arial" w:cs="Arial"/>
          <w:color w:val="333333"/>
          <w:shd w:val="clear" w:color="auto" w:fill="FFFFFF"/>
          <w:lang w:val="es-ES"/>
          <w:rPrChange w:id="1223" w:author="chris" w:date="2015-04-19T12:09:00Z">
            <w:rPr>
              <w:rFonts w:ascii="Arial" w:hAnsi="Arial" w:cs="Arial"/>
              <w:color w:val="333333"/>
              <w:shd w:val="clear" w:color="auto" w:fill="FFFFFF"/>
            </w:rPr>
          </w:rPrChange>
        </w:rPr>
        <w:t xml:space="preserve"> empezando por la izquierda, así:</w:t>
      </w:r>
    </w:p>
    <w:p w14:paraId="79921E79" w14:textId="5DD5A511" w:rsidR="003F10A6" w:rsidRPr="006C4628" w:rsidRDefault="003F10A6" w:rsidP="00E6040C">
      <w:pPr>
        <w:pStyle w:val="Prrafodelista"/>
        <w:numPr>
          <w:ilvl w:val="0"/>
          <w:numId w:val="1"/>
        </w:numPr>
        <w:spacing w:after="0"/>
        <w:rPr>
          <w:rFonts w:ascii="Arial" w:hAnsi="Arial" w:cs="Arial"/>
          <w:color w:val="333333"/>
          <w:shd w:val="clear" w:color="auto" w:fill="FFFFFF"/>
          <w:lang w:val="es-ES"/>
          <w:rPrChange w:id="1224"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1225" w:author="chris" w:date="2015-04-19T12:09:00Z">
            <w:rPr>
              <w:rFonts w:ascii="Arial" w:hAnsi="Arial" w:cs="Arial"/>
              <w:color w:val="333333"/>
              <w:shd w:val="clear" w:color="auto" w:fill="FFFFFF"/>
            </w:rPr>
          </w:rPrChange>
        </w:rPr>
        <w:t xml:space="preserve">El grupo de </w:t>
      </w:r>
      <w:r w:rsidRPr="006C4628">
        <w:rPr>
          <w:rFonts w:ascii="Arial" w:hAnsi="Arial" w:cs="Arial"/>
          <w:b/>
          <w:color w:val="333333"/>
          <w:shd w:val="clear" w:color="auto" w:fill="FFFFFF"/>
          <w:lang w:val="es-ES"/>
          <w:rPrChange w:id="1226" w:author="chris" w:date="2015-04-19T12:09:00Z">
            <w:rPr>
              <w:rFonts w:ascii="Arial" w:hAnsi="Arial" w:cs="Arial"/>
              <w:b/>
              <w:color w:val="333333"/>
              <w:shd w:val="clear" w:color="auto" w:fill="FFFFFF"/>
            </w:rPr>
          </w:rPrChange>
        </w:rPr>
        <w:t>millones</w:t>
      </w:r>
    </w:p>
    <w:p w14:paraId="725FBCA9" w14:textId="37E6C064" w:rsidR="003F10A6" w:rsidRPr="006C4628" w:rsidRDefault="003F10A6" w:rsidP="00E6040C">
      <w:pPr>
        <w:pStyle w:val="Prrafodelista"/>
        <w:numPr>
          <w:ilvl w:val="0"/>
          <w:numId w:val="1"/>
        </w:numPr>
        <w:spacing w:after="0"/>
        <w:rPr>
          <w:rFonts w:ascii="Arial" w:hAnsi="Arial" w:cs="Arial"/>
          <w:color w:val="333333"/>
          <w:shd w:val="clear" w:color="auto" w:fill="FFFFFF"/>
          <w:lang w:val="es-ES"/>
          <w:rPrChange w:id="1227"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1228" w:author="chris" w:date="2015-04-19T12:09:00Z">
            <w:rPr>
              <w:rFonts w:ascii="Arial" w:hAnsi="Arial" w:cs="Arial"/>
              <w:color w:val="333333"/>
              <w:shd w:val="clear" w:color="auto" w:fill="FFFFFF"/>
            </w:rPr>
          </w:rPrChange>
        </w:rPr>
        <w:t xml:space="preserve">El grupo de </w:t>
      </w:r>
      <w:r w:rsidRPr="006C4628">
        <w:rPr>
          <w:rFonts w:ascii="Arial" w:hAnsi="Arial" w:cs="Arial"/>
          <w:b/>
          <w:color w:val="333333"/>
          <w:shd w:val="clear" w:color="auto" w:fill="FFFFFF"/>
          <w:lang w:val="es-ES"/>
          <w:rPrChange w:id="1229" w:author="chris" w:date="2015-04-19T12:09:00Z">
            <w:rPr>
              <w:rFonts w:ascii="Arial" w:hAnsi="Arial" w:cs="Arial"/>
              <w:b/>
              <w:color w:val="333333"/>
              <w:shd w:val="clear" w:color="auto" w:fill="FFFFFF"/>
            </w:rPr>
          </w:rPrChange>
        </w:rPr>
        <w:t>millares</w:t>
      </w:r>
    </w:p>
    <w:p w14:paraId="2A6F938C" w14:textId="157C25D2" w:rsidR="003F10A6" w:rsidRPr="006C4628" w:rsidRDefault="003F10A6" w:rsidP="00E6040C">
      <w:pPr>
        <w:pStyle w:val="Prrafodelista"/>
        <w:numPr>
          <w:ilvl w:val="0"/>
          <w:numId w:val="1"/>
        </w:numPr>
        <w:spacing w:after="0"/>
        <w:rPr>
          <w:rFonts w:ascii="Arial" w:hAnsi="Arial" w:cs="Arial"/>
          <w:color w:val="333333"/>
          <w:shd w:val="clear" w:color="auto" w:fill="FFFFFF"/>
          <w:lang w:val="es-ES"/>
          <w:rPrChange w:id="1230"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1231" w:author="chris" w:date="2015-04-19T12:09:00Z">
            <w:rPr>
              <w:rFonts w:ascii="Arial" w:hAnsi="Arial" w:cs="Arial"/>
              <w:color w:val="333333"/>
              <w:shd w:val="clear" w:color="auto" w:fill="FFFFFF"/>
            </w:rPr>
          </w:rPrChange>
        </w:rPr>
        <w:t xml:space="preserve">El grupo de </w:t>
      </w:r>
      <w:r w:rsidRPr="006C4628">
        <w:rPr>
          <w:rFonts w:ascii="Arial" w:hAnsi="Arial" w:cs="Arial"/>
          <w:b/>
          <w:color w:val="333333"/>
          <w:shd w:val="clear" w:color="auto" w:fill="FFFFFF"/>
          <w:lang w:val="es-ES"/>
          <w:rPrChange w:id="1232" w:author="chris" w:date="2015-04-19T12:09:00Z">
            <w:rPr>
              <w:rFonts w:ascii="Arial" w:hAnsi="Arial" w:cs="Arial"/>
              <w:b/>
              <w:color w:val="333333"/>
              <w:shd w:val="clear" w:color="auto" w:fill="FFFFFF"/>
            </w:rPr>
          </w:rPrChange>
        </w:rPr>
        <w:t>unidades</w:t>
      </w:r>
    </w:p>
    <w:p w14:paraId="08F9848F" w14:textId="77777777" w:rsidR="00E6040C" w:rsidRPr="006C4628" w:rsidRDefault="00E6040C" w:rsidP="00E6040C">
      <w:pPr>
        <w:spacing w:after="0"/>
        <w:rPr>
          <w:rFonts w:ascii="Arial" w:hAnsi="Arial" w:cs="Arial"/>
          <w:color w:val="333333"/>
          <w:shd w:val="clear" w:color="auto" w:fill="FFFFFF"/>
          <w:lang w:val="es-ES"/>
          <w:rPrChange w:id="1233" w:author="chris" w:date="2015-04-19T12:09:00Z">
            <w:rPr>
              <w:rFonts w:ascii="Arial" w:hAnsi="Arial" w:cs="Arial"/>
              <w:color w:val="333333"/>
              <w:shd w:val="clear" w:color="auto" w:fill="FFFFFF"/>
            </w:rPr>
          </w:rPrChange>
        </w:rPr>
      </w:pPr>
    </w:p>
    <w:p w14:paraId="480179B8" w14:textId="2249018F" w:rsidR="006F2691" w:rsidRPr="006C4628" w:rsidRDefault="00F57482" w:rsidP="00E6040C">
      <w:pPr>
        <w:spacing w:after="0"/>
        <w:rPr>
          <w:rFonts w:ascii="Arial" w:hAnsi="Arial" w:cs="Arial"/>
          <w:color w:val="333333"/>
          <w:shd w:val="clear" w:color="auto" w:fill="FFFFFF"/>
          <w:lang w:val="es-ES"/>
          <w:rPrChange w:id="1234" w:author="chris" w:date="2015-04-19T12:09:00Z">
            <w:rPr>
              <w:rFonts w:ascii="Arial" w:hAnsi="Arial" w:cs="Arial"/>
              <w:color w:val="333333"/>
              <w:shd w:val="clear" w:color="auto" w:fill="FFFFFF"/>
            </w:rPr>
          </w:rPrChange>
        </w:rPr>
      </w:pPr>
      <w:r w:rsidRPr="006C4628">
        <w:rPr>
          <w:rFonts w:ascii="Arial" w:hAnsi="Arial" w:cs="Arial"/>
          <w:color w:val="333333"/>
          <w:shd w:val="clear" w:color="auto" w:fill="FFFFFF"/>
          <w:lang w:val="es-ES"/>
          <w:rPrChange w:id="1235" w:author="chris" w:date="2015-04-19T12:09:00Z">
            <w:rPr>
              <w:rFonts w:ascii="Arial" w:hAnsi="Arial" w:cs="Arial"/>
              <w:color w:val="333333"/>
              <w:shd w:val="clear" w:color="auto" w:fill="FFFFFF"/>
            </w:rPr>
          </w:rPrChange>
        </w:rPr>
        <w:t xml:space="preserve">Tomemos como ejemplo </w:t>
      </w:r>
      <w:r w:rsidR="00CF446E" w:rsidRPr="006C4628">
        <w:rPr>
          <w:rFonts w:ascii="Arial" w:hAnsi="Arial" w:cs="Arial"/>
          <w:color w:val="333333"/>
          <w:shd w:val="clear" w:color="auto" w:fill="FFFFFF"/>
          <w:lang w:val="es-ES"/>
          <w:rPrChange w:id="1236" w:author="chris" w:date="2015-04-19T12:09:00Z">
            <w:rPr>
              <w:rFonts w:ascii="Arial" w:hAnsi="Arial" w:cs="Arial"/>
              <w:color w:val="333333"/>
              <w:shd w:val="clear" w:color="auto" w:fill="FFFFFF"/>
            </w:rPr>
          </w:rPrChange>
        </w:rPr>
        <w:t>el número de la población de Colombia</w:t>
      </w:r>
      <w:r w:rsidR="001E733E" w:rsidRPr="006C4628">
        <w:rPr>
          <w:rFonts w:ascii="Arial" w:hAnsi="Arial" w:cs="Arial"/>
          <w:color w:val="333333"/>
          <w:shd w:val="clear" w:color="auto" w:fill="FFFFFF"/>
          <w:lang w:val="es-ES"/>
          <w:rPrChange w:id="1237" w:author="chris" w:date="2015-04-19T12:09:00Z">
            <w:rPr>
              <w:rFonts w:ascii="Arial" w:hAnsi="Arial" w:cs="Arial"/>
              <w:color w:val="333333"/>
              <w:shd w:val="clear" w:color="auto" w:fill="FFFFFF"/>
            </w:rPr>
          </w:rPrChange>
        </w:rPr>
        <w:t xml:space="preserve"> en 2014 </w:t>
      </w:r>
      <w:r w:rsidR="00383879" w:rsidRPr="006C4628">
        <w:rPr>
          <w:lang w:val="es-ES"/>
          <w:rPrChange w:id="1238" w:author="chris" w:date="2015-04-19T12:09:00Z">
            <w:rPr/>
          </w:rPrChange>
        </w:rPr>
        <w:fldChar w:fldCharType="begin"/>
      </w:r>
      <w:r w:rsidR="00383879" w:rsidRPr="006C4628">
        <w:rPr>
          <w:lang w:val="es-ES"/>
          <w:rPrChange w:id="1239" w:author="chris" w:date="2015-04-19T12:09:00Z">
            <w:rPr/>
          </w:rPrChange>
        </w:rPr>
        <w:instrText xml:space="preserve"> HYPERLINK "http://www.banrep.gov.co/es/poblacion" </w:instrText>
      </w:r>
      <w:r w:rsidR="00383879" w:rsidRPr="006C4628">
        <w:rPr>
          <w:lang w:val="es-ES"/>
          <w:rPrChange w:id="1240" w:author="chris" w:date="2015-04-19T12:09:00Z">
            <w:rPr/>
          </w:rPrChange>
        </w:rPr>
        <w:fldChar w:fldCharType="separate"/>
      </w:r>
      <w:r w:rsidR="001E733E" w:rsidRPr="006C4628">
        <w:rPr>
          <w:rStyle w:val="Hipervnculo"/>
          <w:rFonts w:ascii="Arial" w:hAnsi="Arial" w:cs="Arial"/>
          <w:shd w:val="clear" w:color="auto" w:fill="FFFFFF"/>
          <w:lang w:val="es-ES"/>
          <w:rPrChange w:id="1241" w:author="chris" w:date="2015-04-19T12:09:00Z">
            <w:rPr>
              <w:rStyle w:val="Hipervnculo"/>
              <w:rFonts w:ascii="Arial" w:hAnsi="Arial" w:cs="Arial"/>
              <w:shd w:val="clear" w:color="auto" w:fill="FFFFFF"/>
            </w:rPr>
          </w:rPrChange>
        </w:rPr>
        <w:t>[VER]</w:t>
      </w:r>
      <w:r w:rsidR="00383879" w:rsidRPr="006C4628">
        <w:rPr>
          <w:rStyle w:val="Hipervnculo"/>
          <w:rFonts w:ascii="Arial" w:hAnsi="Arial" w:cs="Arial"/>
          <w:shd w:val="clear" w:color="auto" w:fill="FFFFFF"/>
          <w:lang w:val="es-ES"/>
          <w:rPrChange w:id="1242" w:author="chris" w:date="2015-04-19T12:09:00Z">
            <w:rPr>
              <w:rStyle w:val="Hipervnculo"/>
              <w:rFonts w:ascii="Arial" w:hAnsi="Arial" w:cs="Arial"/>
              <w:shd w:val="clear" w:color="auto" w:fill="FFFFFF"/>
            </w:rPr>
          </w:rPrChange>
        </w:rPr>
        <w:fldChar w:fldCharType="end"/>
      </w:r>
      <w:r w:rsidR="001E733E" w:rsidRPr="006C4628">
        <w:rPr>
          <w:rFonts w:ascii="Arial" w:hAnsi="Arial" w:cs="Arial"/>
          <w:color w:val="333333"/>
          <w:shd w:val="clear" w:color="auto" w:fill="FFFFFF"/>
          <w:lang w:val="es-ES"/>
          <w:rPrChange w:id="1243" w:author="chris" w:date="2015-04-19T12:09:00Z">
            <w:rPr>
              <w:rFonts w:ascii="Arial" w:hAnsi="Arial" w:cs="Arial"/>
              <w:color w:val="333333"/>
              <w:shd w:val="clear" w:color="auto" w:fill="FFFFFF"/>
            </w:rPr>
          </w:rPrChange>
        </w:rPr>
        <w:t xml:space="preserve">, que era de </w:t>
      </w:r>
      <w:r w:rsidR="006F2691" w:rsidRPr="006C4628">
        <w:rPr>
          <w:rFonts w:ascii="Arial" w:hAnsi="Arial" w:cs="Arial"/>
          <w:b/>
          <w:color w:val="333333"/>
          <w:shd w:val="clear" w:color="auto" w:fill="FFFFFF"/>
          <w:lang w:val="es-ES"/>
          <w:rPrChange w:id="1244" w:author="chris" w:date="2015-04-19T12:09:00Z">
            <w:rPr>
              <w:rFonts w:ascii="Arial" w:hAnsi="Arial" w:cs="Arial"/>
              <w:b/>
              <w:color w:val="333333"/>
              <w:shd w:val="clear" w:color="auto" w:fill="FFFFFF"/>
            </w:rPr>
          </w:rPrChange>
        </w:rPr>
        <w:t>47</w:t>
      </w:r>
      <w:r w:rsidR="00E6040C" w:rsidRPr="006C4628">
        <w:rPr>
          <w:rFonts w:ascii="Arial" w:hAnsi="Arial" w:cs="Arial"/>
          <w:b/>
          <w:color w:val="333333"/>
          <w:shd w:val="clear" w:color="auto" w:fill="FFFFFF"/>
          <w:lang w:val="es-ES"/>
          <w:rPrChange w:id="1245" w:author="chris" w:date="2015-04-19T12:09:00Z">
            <w:rPr>
              <w:rFonts w:ascii="Arial" w:hAnsi="Arial" w:cs="Arial"/>
              <w:b/>
              <w:color w:val="333333"/>
              <w:shd w:val="clear" w:color="auto" w:fill="FFFFFF"/>
            </w:rPr>
          </w:rPrChange>
        </w:rPr>
        <w:t xml:space="preserve"> </w:t>
      </w:r>
      <w:r w:rsidR="006F2691" w:rsidRPr="006C4628">
        <w:rPr>
          <w:rFonts w:ascii="Arial" w:hAnsi="Arial" w:cs="Arial"/>
          <w:b/>
          <w:color w:val="333333"/>
          <w:shd w:val="clear" w:color="auto" w:fill="FFFFFF"/>
          <w:lang w:val="es-ES"/>
          <w:rPrChange w:id="1246" w:author="chris" w:date="2015-04-19T12:09:00Z">
            <w:rPr>
              <w:rFonts w:ascii="Arial" w:hAnsi="Arial" w:cs="Arial"/>
              <w:b/>
              <w:color w:val="333333"/>
              <w:shd w:val="clear" w:color="auto" w:fill="FFFFFF"/>
            </w:rPr>
          </w:rPrChange>
        </w:rPr>
        <w:t>661</w:t>
      </w:r>
      <w:r w:rsidR="00E6040C" w:rsidRPr="006C4628">
        <w:rPr>
          <w:rFonts w:ascii="Arial" w:hAnsi="Arial" w:cs="Arial"/>
          <w:b/>
          <w:color w:val="333333"/>
          <w:shd w:val="clear" w:color="auto" w:fill="FFFFFF"/>
          <w:lang w:val="es-ES"/>
          <w:rPrChange w:id="1247" w:author="chris" w:date="2015-04-19T12:09:00Z">
            <w:rPr>
              <w:rFonts w:ascii="Arial" w:hAnsi="Arial" w:cs="Arial"/>
              <w:b/>
              <w:color w:val="333333"/>
              <w:shd w:val="clear" w:color="auto" w:fill="FFFFFF"/>
            </w:rPr>
          </w:rPrChange>
        </w:rPr>
        <w:t xml:space="preserve"> </w:t>
      </w:r>
      <w:r w:rsidR="006F2691" w:rsidRPr="006C4628">
        <w:rPr>
          <w:rFonts w:ascii="Arial" w:hAnsi="Arial" w:cs="Arial"/>
          <w:b/>
          <w:color w:val="333333"/>
          <w:shd w:val="clear" w:color="auto" w:fill="FFFFFF"/>
          <w:lang w:val="es-ES"/>
          <w:rPrChange w:id="1248" w:author="chris" w:date="2015-04-19T12:09:00Z">
            <w:rPr>
              <w:rFonts w:ascii="Arial" w:hAnsi="Arial" w:cs="Arial"/>
              <w:b/>
              <w:color w:val="333333"/>
              <w:shd w:val="clear" w:color="auto" w:fill="FFFFFF"/>
            </w:rPr>
          </w:rPrChange>
        </w:rPr>
        <w:t>790</w:t>
      </w:r>
      <w:r w:rsidR="001E733E" w:rsidRPr="006C4628">
        <w:rPr>
          <w:rFonts w:ascii="Arial" w:hAnsi="Arial" w:cs="Arial"/>
          <w:color w:val="333333"/>
          <w:shd w:val="clear" w:color="auto" w:fill="FFFFFF"/>
          <w:lang w:val="es-ES"/>
          <w:rPrChange w:id="1249" w:author="chris" w:date="2015-04-19T12:09:00Z">
            <w:rPr>
              <w:rFonts w:ascii="Arial" w:hAnsi="Arial" w:cs="Arial"/>
              <w:color w:val="333333"/>
              <w:shd w:val="clear" w:color="auto" w:fill="FFFFFF"/>
            </w:rPr>
          </w:rPrChange>
        </w:rPr>
        <w:t xml:space="preserve"> habitantes. Para empezar a leerlo, primero formamos grupos de tres cifras de derecha a izquierda</w:t>
      </w:r>
      <w:r w:rsidR="003A6BA6" w:rsidRPr="006C4628">
        <w:rPr>
          <w:rFonts w:ascii="Arial" w:hAnsi="Arial" w:cs="Arial"/>
          <w:color w:val="333333"/>
          <w:shd w:val="clear" w:color="auto" w:fill="FFFFFF"/>
          <w:lang w:val="es-ES"/>
          <w:rPrChange w:id="1250" w:author="chris" w:date="2015-04-19T12:09:00Z">
            <w:rPr>
              <w:rFonts w:ascii="Arial" w:hAnsi="Arial" w:cs="Arial"/>
              <w:color w:val="333333"/>
              <w:shd w:val="clear" w:color="auto" w:fill="FFFFFF"/>
            </w:rPr>
          </w:rPrChange>
        </w:rPr>
        <w:t>, así</w:t>
      </w:r>
      <w:r w:rsidR="001E733E" w:rsidRPr="006C4628">
        <w:rPr>
          <w:rFonts w:ascii="Arial" w:hAnsi="Arial" w:cs="Arial"/>
          <w:color w:val="333333"/>
          <w:shd w:val="clear" w:color="auto" w:fill="FFFFFF"/>
          <w:lang w:val="es-ES"/>
          <w:rPrChange w:id="1251" w:author="chris" w:date="2015-04-19T12:09:00Z">
            <w:rPr>
              <w:rFonts w:ascii="Arial" w:hAnsi="Arial" w:cs="Arial"/>
              <w:color w:val="333333"/>
              <w:shd w:val="clear" w:color="auto" w:fill="FFFFFF"/>
            </w:rPr>
          </w:rPrChange>
        </w:rPr>
        <w:t>:</w:t>
      </w:r>
    </w:p>
    <w:p w14:paraId="1E74F913" w14:textId="77777777" w:rsidR="00E6040C" w:rsidRPr="006C4628" w:rsidRDefault="00E6040C" w:rsidP="00E6040C">
      <w:pPr>
        <w:spacing w:after="0"/>
        <w:rPr>
          <w:rFonts w:ascii="Arial" w:hAnsi="Arial" w:cs="Arial"/>
          <w:color w:val="333333"/>
          <w:shd w:val="clear" w:color="auto" w:fill="FFFFFF"/>
          <w:lang w:val="es-ES"/>
          <w:rPrChange w:id="1252" w:author="chris" w:date="2015-04-19T12:09:00Z">
            <w:rPr>
              <w:rFonts w:ascii="Arial" w:hAnsi="Arial" w:cs="Arial"/>
              <w:color w:val="333333"/>
              <w:shd w:val="clear" w:color="auto" w:fill="FFFFFF"/>
            </w:rPr>
          </w:rPrChange>
        </w:rPr>
      </w:pPr>
    </w:p>
    <w:p w14:paraId="65CD8252" w14:textId="029C4BB0" w:rsidR="00E6040C" w:rsidRPr="006C4628" w:rsidRDefault="00E6040C" w:rsidP="00E6040C">
      <w:pPr>
        <w:spacing w:after="0"/>
        <w:jc w:val="center"/>
        <w:rPr>
          <w:rFonts w:ascii="Arial" w:hAnsi="Arial" w:cs="Arial"/>
          <w:b/>
          <w:color w:val="333333"/>
          <w:shd w:val="clear" w:color="auto" w:fill="FFFFFF"/>
          <w:lang w:val="es-ES"/>
          <w:rPrChange w:id="1253" w:author="chris" w:date="2015-04-19T12:09:00Z">
            <w:rPr>
              <w:rFonts w:ascii="Arial" w:hAnsi="Arial" w:cs="Arial"/>
              <w:b/>
              <w:color w:val="333333"/>
              <w:shd w:val="clear" w:color="auto" w:fill="FFFFFF"/>
            </w:rPr>
          </w:rPrChange>
        </w:rPr>
      </w:pPr>
      <w:r w:rsidRPr="006C4628">
        <w:rPr>
          <w:rFonts w:ascii="Arial" w:hAnsi="Arial" w:cs="Arial"/>
          <w:b/>
          <w:color w:val="333333"/>
          <w:shd w:val="clear" w:color="auto" w:fill="FFFFFF"/>
          <w:lang w:val="es-ES"/>
          <w:rPrChange w:id="1254" w:author="chris" w:date="2015-04-19T12:09:00Z">
            <w:rPr>
              <w:rFonts w:ascii="Arial" w:hAnsi="Arial" w:cs="Arial"/>
              <w:b/>
              <w:color w:val="333333"/>
              <w:shd w:val="clear" w:color="auto" w:fill="FFFFFF"/>
            </w:rPr>
          </w:rPrChange>
        </w:rPr>
        <w:t>47 661 790</w:t>
      </w:r>
    </w:p>
    <w:p w14:paraId="08840F18" w14:textId="273F9AD4" w:rsidR="00E6040C" w:rsidRPr="006C4628" w:rsidRDefault="00E6040C" w:rsidP="00E6040C">
      <w:pPr>
        <w:spacing w:after="0"/>
        <w:ind w:left="3540"/>
        <w:rPr>
          <w:rFonts w:ascii="Arial" w:hAnsi="Arial" w:cs="Arial"/>
          <w:b/>
          <w:color w:val="333333"/>
          <w:shd w:val="clear" w:color="auto" w:fill="FFFFFF"/>
          <w:lang w:val="es-ES"/>
          <w:rPrChange w:id="1255" w:author="chris" w:date="2015-04-19T12:09:00Z">
            <w:rPr>
              <w:rFonts w:ascii="Arial" w:hAnsi="Arial" w:cs="Arial"/>
              <w:b/>
              <w:color w:val="333333"/>
              <w:shd w:val="clear" w:color="auto" w:fill="FFFFFF"/>
            </w:rPr>
          </w:rPrChange>
        </w:rPr>
      </w:pPr>
      <w:r w:rsidRPr="006C4628">
        <w:rPr>
          <w:rFonts w:ascii="Arial" w:hAnsi="Arial" w:cs="Arial"/>
          <w:color w:val="333333"/>
          <w:shd w:val="clear" w:color="auto" w:fill="FFFFFF"/>
          <w:lang w:val="es-ES"/>
          <w:rPrChange w:id="1256" w:author="chris" w:date="2015-04-19T12:09:00Z">
            <w:rPr>
              <w:rFonts w:ascii="Arial" w:hAnsi="Arial" w:cs="Arial"/>
              <w:color w:val="333333"/>
              <w:shd w:val="clear" w:color="auto" w:fill="FFFFFF"/>
            </w:rPr>
          </w:rPrChange>
        </w:rPr>
        <w:t xml:space="preserve">    ↓</w:t>
      </w:r>
      <w:r w:rsidRPr="006C4628">
        <w:rPr>
          <w:rFonts w:ascii="Arial" w:hAnsi="Arial" w:cs="Arial"/>
          <w:color w:val="333333"/>
          <w:shd w:val="clear" w:color="auto" w:fill="FFFFFF"/>
          <w:lang w:val="es-ES"/>
          <w:rPrChange w:id="1257" w:author="chris" w:date="2015-04-19T12:09:00Z">
            <w:rPr>
              <w:rFonts w:ascii="Arial" w:hAnsi="Arial" w:cs="Arial"/>
              <w:color w:val="333333"/>
              <w:shd w:val="clear" w:color="auto" w:fill="FFFFFF"/>
            </w:rPr>
          </w:rPrChange>
        </w:rPr>
        <w:tab/>
        <w:t>↓      ↓</w:t>
      </w:r>
    </w:p>
    <w:p w14:paraId="02C36BE8" w14:textId="3A1C8589" w:rsidR="00E6040C" w:rsidRPr="006C4628" w:rsidRDefault="00E6040C" w:rsidP="00E6040C">
      <w:pPr>
        <w:spacing w:after="0"/>
        <w:ind w:left="2832" w:firstLine="708"/>
        <w:rPr>
          <w:rFonts w:ascii="Arial" w:hAnsi="Arial" w:cs="Arial"/>
          <w:color w:val="333333"/>
          <w:sz w:val="16"/>
          <w:szCs w:val="16"/>
          <w:shd w:val="clear" w:color="auto" w:fill="FFFFFF"/>
          <w:lang w:val="es-ES"/>
          <w:rPrChange w:id="1258" w:author="chris" w:date="2015-04-19T12:09:00Z">
            <w:rPr>
              <w:rFonts w:ascii="Arial" w:hAnsi="Arial" w:cs="Arial"/>
              <w:color w:val="333333"/>
              <w:sz w:val="16"/>
              <w:szCs w:val="16"/>
              <w:shd w:val="clear" w:color="auto" w:fill="FFFFFF"/>
            </w:rPr>
          </w:rPrChange>
        </w:rPr>
      </w:pPr>
      <w:r w:rsidRPr="006C4628">
        <w:rPr>
          <w:rFonts w:ascii="Arial" w:hAnsi="Arial" w:cs="Arial"/>
          <w:color w:val="333333"/>
          <w:sz w:val="16"/>
          <w:szCs w:val="16"/>
          <w:shd w:val="clear" w:color="auto" w:fill="FFFFFF"/>
          <w:lang w:val="es-ES"/>
          <w:rPrChange w:id="1259" w:author="chris" w:date="2015-04-19T12:09:00Z">
            <w:rPr>
              <w:rFonts w:ascii="Arial" w:hAnsi="Arial" w:cs="Arial"/>
              <w:color w:val="333333"/>
              <w:sz w:val="16"/>
              <w:szCs w:val="16"/>
              <w:shd w:val="clear" w:color="auto" w:fill="FFFFFF"/>
            </w:rPr>
          </w:rPrChange>
        </w:rPr>
        <w:t>Millones</w:t>
      </w:r>
      <w:r w:rsidRPr="006C4628">
        <w:rPr>
          <w:rFonts w:ascii="Arial" w:hAnsi="Arial" w:cs="Arial"/>
          <w:color w:val="333333"/>
          <w:sz w:val="16"/>
          <w:szCs w:val="16"/>
          <w:shd w:val="clear" w:color="auto" w:fill="FFFFFF"/>
          <w:lang w:val="es-ES"/>
          <w:rPrChange w:id="1260" w:author="chris" w:date="2015-04-19T12:09:00Z">
            <w:rPr>
              <w:rFonts w:ascii="Arial" w:hAnsi="Arial" w:cs="Arial"/>
              <w:color w:val="333333"/>
              <w:sz w:val="16"/>
              <w:szCs w:val="16"/>
              <w:shd w:val="clear" w:color="auto" w:fill="FFFFFF"/>
            </w:rPr>
          </w:rPrChange>
        </w:rPr>
        <w:tab/>
        <w:t xml:space="preserve">        Unidades</w:t>
      </w:r>
    </w:p>
    <w:p w14:paraId="56A3C745" w14:textId="124E30A8" w:rsidR="00E6040C" w:rsidRPr="006C4628" w:rsidRDefault="00E6040C" w:rsidP="00E6040C">
      <w:pPr>
        <w:spacing w:after="0"/>
        <w:ind w:left="3540" w:firstLine="708"/>
        <w:rPr>
          <w:rFonts w:ascii="Arial" w:hAnsi="Arial" w:cs="Arial"/>
          <w:color w:val="333333"/>
          <w:sz w:val="16"/>
          <w:szCs w:val="16"/>
          <w:shd w:val="clear" w:color="auto" w:fill="FFFFFF"/>
          <w:lang w:val="es-ES"/>
          <w:rPrChange w:id="1261" w:author="chris" w:date="2015-04-19T12:09:00Z">
            <w:rPr>
              <w:rFonts w:ascii="Arial" w:hAnsi="Arial" w:cs="Arial"/>
              <w:color w:val="333333"/>
              <w:sz w:val="16"/>
              <w:szCs w:val="16"/>
              <w:shd w:val="clear" w:color="auto" w:fill="FFFFFF"/>
            </w:rPr>
          </w:rPrChange>
        </w:rPr>
      </w:pPr>
      <w:r w:rsidRPr="006C4628">
        <w:rPr>
          <w:rFonts w:ascii="Arial" w:hAnsi="Arial" w:cs="Arial"/>
          <w:color w:val="333333"/>
          <w:sz w:val="16"/>
          <w:szCs w:val="16"/>
          <w:shd w:val="clear" w:color="auto" w:fill="FFFFFF"/>
          <w:lang w:val="es-ES"/>
          <w:rPrChange w:id="1262" w:author="chris" w:date="2015-04-19T12:09:00Z">
            <w:rPr>
              <w:rFonts w:ascii="Arial" w:hAnsi="Arial" w:cs="Arial"/>
              <w:color w:val="333333"/>
              <w:sz w:val="16"/>
              <w:szCs w:val="16"/>
              <w:shd w:val="clear" w:color="auto" w:fill="FFFFFF"/>
            </w:rPr>
          </w:rPrChange>
        </w:rPr>
        <w:t xml:space="preserve">Miles </w:t>
      </w:r>
    </w:p>
    <w:p w14:paraId="16350E46" w14:textId="77777777" w:rsidR="00C87DF7" w:rsidRPr="006C4628" w:rsidRDefault="00C87DF7" w:rsidP="00E6040C">
      <w:pPr>
        <w:spacing w:after="0"/>
        <w:rPr>
          <w:rFonts w:ascii="Arial" w:hAnsi="Arial" w:cs="Arial"/>
          <w:color w:val="000000"/>
          <w:lang w:val="es-ES"/>
          <w:rPrChange w:id="1263" w:author="chris" w:date="2015-04-19T12:09:00Z">
            <w:rPr>
              <w:rFonts w:ascii="Arial" w:hAnsi="Arial" w:cs="Arial"/>
              <w:color w:val="000000"/>
              <w:lang w:val="es-ES"/>
            </w:rPr>
          </w:rPrChange>
        </w:rPr>
      </w:pPr>
    </w:p>
    <w:p w14:paraId="3A473CAB" w14:textId="0EAD5235" w:rsidR="003A6BA6" w:rsidRPr="006C4628" w:rsidRDefault="003A6BA6" w:rsidP="00E6040C">
      <w:pPr>
        <w:spacing w:after="0"/>
        <w:rPr>
          <w:rFonts w:ascii="Arial" w:hAnsi="Arial" w:cs="Arial"/>
          <w:color w:val="333333"/>
          <w:shd w:val="clear" w:color="auto" w:fill="FFFFFF"/>
          <w:lang w:val="es-ES"/>
          <w:rPrChange w:id="1264" w:author="chris" w:date="2015-04-19T12:09:00Z">
            <w:rPr>
              <w:rFonts w:ascii="Arial" w:hAnsi="Arial" w:cs="Arial"/>
              <w:color w:val="333333"/>
              <w:shd w:val="clear" w:color="auto" w:fill="FFFFFF"/>
            </w:rPr>
          </w:rPrChange>
        </w:rPr>
      </w:pPr>
      <w:r w:rsidRPr="006C4628">
        <w:rPr>
          <w:rFonts w:ascii="Arial" w:hAnsi="Arial" w:cs="Arial"/>
          <w:color w:val="000000"/>
          <w:lang w:val="es-ES"/>
          <w:rPrChange w:id="1265" w:author="chris" w:date="2015-04-19T12:09:00Z">
            <w:rPr>
              <w:rFonts w:ascii="Arial" w:hAnsi="Arial" w:cs="Arial"/>
              <w:color w:val="000000"/>
              <w:lang w:val="es-ES"/>
            </w:rPr>
          </w:rPrChange>
        </w:rPr>
        <w:t>Luego, leemos cada grupo empezando por la izquierda</w:t>
      </w:r>
      <w:del w:id="1266" w:author="chris" w:date="2015-04-19T11:22:00Z">
        <w:r w:rsidRPr="006C4628" w:rsidDel="007F2903">
          <w:rPr>
            <w:rFonts w:ascii="Arial" w:hAnsi="Arial" w:cs="Arial"/>
            <w:color w:val="000000"/>
            <w:lang w:val="es-ES"/>
            <w:rPrChange w:id="1267" w:author="chris" w:date="2015-04-19T12:09:00Z">
              <w:rPr>
                <w:rFonts w:ascii="Arial" w:hAnsi="Arial" w:cs="Arial"/>
                <w:color w:val="000000"/>
                <w:lang w:val="es-ES"/>
              </w:rPr>
            </w:rPrChange>
          </w:rPr>
          <w:delText>, así</w:delText>
        </w:r>
      </w:del>
      <w:r w:rsidRPr="006C4628">
        <w:rPr>
          <w:rFonts w:ascii="Arial" w:hAnsi="Arial" w:cs="Arial"/>
          <w:color w:val="000000"/>
          <w:lang w:val="es-ES"/>
          <w:rPrChange w:id="1268" w:author="chris" w:date="2015-04-19T12:09:00Z">
            <w:rPr>
              <w:rFonts w:ascii="Arial" w:hAnsi="Arial" w:cs="Arial"/>
              <w:color w:val="000000"/>
              <w:lang w:val="es-ES"/>
            </w:rPr>
          </w:rPrChange>
        </w:rPr>
        <w:t>:</w:t>
      </w:r>
      <w:r w:rsidR="00E6040C" w:rsidRPr="006C4628">
        <w:rPr>
          <w:rFonts w:ascii="Arial" w:hAnsi="Arial" w:cs="Arial"/>
          <w:color w:val="000000"/>
          <w:lang w:val="es-ES"/>
          <w:rPrChange w:id="1269" w:author="chris" w:date="2015-04-19T12:09:00Z">
            <w:rPr>
              <w:rFonts w:ascii="Arial" w:hAnsi="Arial" w:cs="Arial"/>
              <w:color w:val="000000"/>
              <w:lang w:val="es-ES"/>
            </w:rPr>
          </w:rPrChange>
        </w:rPr>
        <w:t xml:space="preserve"> </w:t>
      </w:r>
      <w:r w:rsidRPr="006C4628">
        <w:rPr>
          <w:rFonts w:ascii="Arial" w:hAnsi="Arial" w:cs="Arial"/>
          <w:color w:val="333333"/>
          <w:shd w:val="clear" w:color="auto" w:fill="FFFFFF"/>
          <w:lang w:val="es-ES"/>
          <w:rPrChange w:id="1270" w:author="chris" w:date="2015-04-19T12:09:00Z">
            <w:rPr>
              <w:rFonts w:ascii="Arial" w:hAnsi="Arial" w:cs="Arial"/>
              <w:color w:val="333333"/>
              <w:shd w:val="clear" w:color="auto" w:fill="FFFFFF"/>
            </w:rPr>
          </w:rPrChange>
        </w:rPr>
        <w:t xml:space="preserve">cuarenta y siete </w:t>
      </w:r>
      <w:r w:rsidRPr="006C4628">
        <w:rPr>
          <w:rFonts w:ascii="Arial" w:hAnsi="Arial" w:cs="Arial"/>
          <w:b/>
          <w:color w:val="333333"/>
          <w:shd w:val="clear" w:color="auto" w:fill="FFFFFF"/>
          <w:lang w:val="es-ES"/>
          <w:rPrChange w:id="1271" w:author="chris" w:date="2015-04-19T12:09:00Z">
            <w:rPr>
              <w:rFonts w:ascii="Arial" w:hAnsi="Arial" w:cs="Arial"/>
              <w:b/>
              <w:color w:val="333333"/>
              <w:shd w:val="clear" w:color="auto" w:fill="FFFFFF"/>
            </w:rPr>
          </w:rPrChange>
        </w:rPr>
        <w:t>millones</w:t>
      </w:r>
      <w:r w:rsidRPr="006C4628">
        <w:rPr>
          <w:rFonts w:ascii="Arial" w:hAnsi="Arial" w:cs="Arial"/>
          <w:color w:val="333333"/>
          <w:shd w:val="clear" w:color="auto" w:fill="FFFFFF"/>
          <w:lang w:val="es-ES"/>
          <w:rPrChange w:id="1272" w:author="chris" w:date="2015-04-19T12:09:00Z">
            <w:rPr>
              <w:rFonts w:ascii="Arial" w:hAnsi="Arial" w:cs="Arial"/>
              <w:color w:val="333333"/>
              <w:shd w:val="clear" w:color="auto" w:fill="FFFFFF"/>
            </w:rPr>
          </w:rPrChange>
        </w:rPr>
        <w:t xml:space="preserve"> seiscientos sesenta y un </w:t>
      </w:r>
      <w:r w:rsidRPr="006C4628">
        <w:rPr>
          <w:rFonts w:ascii="Arial" w:hAnsi="Arial" w:cs="Arial"/>
          <w:b/>
          <w:color w:val="333333"/>
          <w:shd w:val="clear" w:color="auto" w:fill="FFFFFF"/>
          <w:lang w:val="es-ES"/>
          <w:rPrChange w:id="1273" w:author="chris" w:date="2015-04-19T12:09:00Z">
            <w:rPr>
              <w:rFonts w:ascii="Arial" w:hAnsi="Arial" w:cs="Arial"/>
              <w:b/>
              <w:color w:val="333333"/>
              <w:shd w:val="clear" w:color="auto" w:fill="FFFFFF"/>
            </w:rPr>
          </w:rPrChange>
        </w:rPr>
        <w:t>mil</w:t>
      </w:r>
      <w:r w:rsidR="00E6040C" w:rsidRPr="006C4628">
        <w:rPr>
          <w:rFonts w:ascii="Arial" w:hAnsi="Arial" w:cs="Arial"/>
          <w:color w:val="333333"/>
          <w:shd w:val="clear" w:color="auto" w:fill="FFFFFF"/>
          <w:lang w:val="es-ES"/>
          <w:rPrChange w:id="1274" w:author="chris" w:date="2015-04-19T12:09:00Z">
            <w:rPr>
              <w:rFonts w:ascii="Arial" w:hAnsi="Arial" w:cs="Arial"/>
              <w:color w:val="333333"/>
              <w:shd w:val="clear" w:color="auto" w:fill="FFFFFF"/>
            </w:rPr>
          </w:rPrChange>
        </w:rPr>
        <w:t xml:space="preserve"> setecientos noventa unidades.</w:t>
      </w:r>
    </w:p>
    <w:p w14:paraId="3D932E42" w14:textId="77777777" w:rsidR="00E6040C" w:rsidRPr="006C4628" w:rsidRDefault="00E6040C" w:rsidP="00E6040C">
      <w:pPr>
        <w:spacing w:after="0"/>
        <w:rPr>
          <w:rFonts w:ascii="Arial" w:hAnsi="Arial" w:cs="Arial"/>
          <w:color w:val="000000"/>
          <w:lang w:val="es-ES"/>
          <w:rPrChange w:id="1275"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1914"/>
        <w:gridCol w:w="7119"/>
      </w:tblGrid>
      <w:tr w:rsidR="00DF66F2" w:rsidRPr="006C4628" w14:paraId="381E56DC" w14:textId="77777777" w:rsidTr="00E87063">
        <w:tc>
          <w:tcPr>
            <w:tcW w:w="9033" w:type="dxa"/>
            <w:gridSpan w:val="2"/>
            <w:shd w:val="clear" w:color="auto" w:fill="0D0D0D" w:themeFill="text1" w:themeFillTint="F2"/>
          </w:tcPr>
          <w:p w14:paraId="56167F4B" w14:textId="77777777" w:rsidR="00DF66F2" w:rsidRPr="006C4628" w:rsidRDefault="00DF66F2" w:rsidP="00E6040C">
            <w:pPr>
              <w:jc w:val="center"/>
              <w:rPr>
                <w:rFonts w:ascii="Times New Roman" w:hAnsi="Times New Roman" w:cs="Times New Roman"/>
                <w:b/>
                <w:color w:val="FFFFFF" w:themeColor="background1"/>
                <w:sz w:val="24"/>
                <w:szCs w:val="24"/>
                <w:lang w:val="es-ES"/>
                <w:rPrChange w:id="127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277" w:author="chris" w:date="2015-04-19T12:09:00Z">
                  <w:rPr>
                    <w:rFonts w:ascii="Times New Roman" w:hAnsi="Times New Roman" w:cs="Times New Roman"/>
                    <w:b/>
                    <w:color w:val="FFFFFF" w:themeColor="background1"/>
                    <w:sz w:val="24"/>
                    <w:szCs w:val="24"/>
                  </w:rPr>
                </w:rPrChange>
              </w:rPr>
              <w:t>Imagen (fotografía, gráfica o ilustración)</w:t>
            </w:r>
          </w:p>
        </w:tc>
      </w:tr>
      <w:tr w:rsidR="00DF66F2" w:rsidRPr="006C4628" w14:paraId="66BFDBF7" w14:textId="77777777" w:rsidTr="00E87063">
        <w:tc>
          <w:tcPr>
            <w:tcW w:w="1914" w:type="dxa"/>
          </w:tcPr>
          <w:p w14:paraId="7EF6FE00" w14:textId="77777777" w:rsidR="00DF66F2" w:rsidRPr="006C4628" w:rsidRDefault="00DF66F2" w:rsidP="00E6040C">
            <w:pPr>
              <w:rPr>
                <w:rFonts w:ascii="Times New Roman" w:hAnsi="Times New Roman" w:cs="Times New Roman"/>
                <w:b/>
                <w:color w:val="000000"/>
                <w:sz w:val="24"/>
                <w:szCs w:val="24"/>
                <w:lang w:val="es-ES"/>
                <w:rPrChange w:id="127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279" w:author="chris" w:date="2015-04-19T12:09:00Z">
                  <w:rPr>
                    <w:rFonts w:ascii="Times New Roman" w:hAnsi="Times New Roman" w:cs="Times New Roman"/>
                    <w:b/>
                    <w:color w:val="000000"/>
                    <w:sz w:val="24"/>
                    <w:szCs w:val="24"/>
                  </w:rPr>
                </w:rPrChange>
              </w:rPr>
              <w:t>Código</w:t>
            </w:r>
          </w:p>
        </w:tc>
        <w:tc>
          <w:tcPr>
            <w:tcW w:w="7119" w:type="dxa"/>
          </w:tcPr>
          <w:p w14:paraId="647B3C29" w14:textId="2E76F677" w:rsidR="00DF66F2" w:rsidRPr="006C4628" w:rsidRDefault="00690E2F" w:rsidP="00E6040C">
            <w:pPr>
              <w:rPr>
                <w:rFonts w:ascii="Times New Roman" w:hAnsi="Times New Roman" w:cs="Times New Roman"/>
                <w:b/>
                <w:color w:val="000000"/>
                <w:sz w:val="24"/>
                <w:szCs w:val="24"/>
                <w:lang w:val="es-ES"/>
                <w:rPrChange w:id="128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281" w:author="chris" w:date="2015-04-19T12:09:00Z">
                  <w:rPr>
                    <w:rFonts w:ascii="Times New Roman" w:hAnsi="Times New Roman" w:cs="Times New Roman"/>
                    <w:color w:val="000000"/>
                    <w:sz w:val="24"/>
                    <w:szCs w:val="24"/>
                  </w:rPr>
                </w:rPrChange>
              </w:rPr>
              <w:t>MA_04_02_CO_</w:t>
            </w:r>
            <w:r w:rsidR="00DF66F2" w:rsidRPr="006C4628">
              <w:rPr>
                <w:rFonts w:ascii="Times New Roman" w:hAnsi="Times New Roman" w:cs="Times New Roman"/>
                <w:color w:val="000000"/>
                <w:sz w:val="24"/>
                <w:szCs w:val="24"/>
                <w:lang w:val="es-ES"/>
                <w:rPrChange w:id="1282" w:author="chris" w:date="2015-04-19T12:09:00Z">
                  <w:rPr>
                    <w:rFonts w:ascii="Times New Roman" w:hAnsi="Times New Roman" w:cs="Times New Roman"/>
                    <w:color w:val="000000"/>
                    <w:sz w:val="24"/>
                    <w:szCs w:val="24"/>
                  </w:rPr>
                </w:rPrChange>
              </w:rPr>
              <w:t>IM</w:t>
            </w:r>
            <w:r w:rsidR="00182B75" w:rsidRPr="006C4628">
              <w:rPr>
                <w:rFonts w:ascii="Times New Roman" w:hAnsi="Times New Roman" w:cs="Times New Roman"/>
                <w:color w:val="000000"/>
                <w:sz w:val="24"/>
                <w:szCs w:val="24"/>
                <w:lang w:val="es-ES"/>
                <w:rPrChange w:id="1283" w:author="chris" w:date="2015-04-19T12:09:00Z">
                  <w:rPr>
                    <w:rFonts w:ascii="Times New Roman" w:hAnsi="Times New Roman" w:cs="Times New Roman"/>
                    <w:color w:val="000000"/>
                    <w:sz w:val="24"/>
                    <w:szCs w:val="24"/>
                  </w:rPr>
                </w:rPrChange>
              </w:rPr>
              <w:t>G05</w:t>
            </w:r>
          </w:p>
        </w:tc>
      </w:tr>
      <w:tr w:rsidR="00DF66F2" w:rsidRPr="006C4628" w14:paraId="61512F24" w14:textId="77777777" w:rsidTr="00E87063">
        <w:tc>
          <w:tcPr>
            <w:tcW w:w="1914" w:type="dxa"/>
          </w:tcPr>
          <w:p w14:paraId="69668239" w14:textId="77777777" w:rsidR="00DF66F2" w:rsidRPr="006C4628" w:rsidRDefault="00DF66F2" w:rsidP="00E6040C">
            <w:pPr>
              <w:rPr>
                <w:rFonts w:ascii="Times New Roman" w:hAnsi="Times New Roman" w:cs="Times New Roman"/>
                <w:color w:val="000000"/>
                <w:sz w:val="24"/>
                <w:szCs w:val="24"/>
                <w:lang w:val="es-ES"/>
                <w:rPrChange w:id="128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285" w:author="chris" w:date="2015-04-19T12:09:00Z">
                  <w:rPr>
                    <w:rFonts w:ascii="Times New Roman" w:hAnsi="Times New Roman" w:cs="Times New Roman"/>
                    <w:b/>
                    <w:color w:val="000000"/>
                    <w:sz w:val="24"/>
                    <w:szCs w:val="24"/>
                  </w:rPr>
                </w:rPrChange>
              </w:rPr>
              <w:t>Descripción</w:t>
            </w:r>
          </w:p>
        </w:tc>
        <w:tc>
          <w:tcPr>
            <w:tcW w:w="7119" w:type="dxa"/>
          </w:tcPr>
          <w:p w14:paraId="41973821" w14:textId="4920AA79" w:rsidR="00DF66F2" w:rsidRPr="006C4628" w:rsidRDefault="00DF66F2" w:rsidP="00E6040C">
            <w:pPr>
              <w:rPr>
                <w:rFonts w:ascii="Times New Roman" w:hAnsi="Times New Roman" w:cs="Times New Roman"/>
                <w:color w:val="000000"/>
                <w:sz w:val="24"/>
                <w:szCs w:val="24"/>
                <w:lang w:val="es-ES"/>
                <w:rPrChange w:id="128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287" w:author="chris" w:date="2015-04-19T12:09:00Z">
                  <w:rPr>
                    <w:rFonts w:ascii="Times New Roman" w:hAnsi="Times New Roman" w:cs="Times New Roman"/>
                    <w:color w:val="000000"/>
                    <w:sz w:val="24"/>
                    <w:szCs w:val="24"/>
                  </w:rPr>
                </w:rPrChange>
              </w:rPr>
              <w:t xml:space="preserve">Imagen de </w:t>
            </w:r>
            <w:r w:rsidR="004D510D" w:rsidRPr="006C4628">
              <w:rPr>
                <w:rFonts w:ascii="Times New Roman" w:hAnsi="Times New Roman" w:cs="Times New Roman"/>
                <w:color w:val="000000"/>
                <w:sz w:val="24"/>
                <w:szCs w:val="24"/>
                <w:lang w:val="es-ES"/>
                <w:rPrChange w:id="1288" w:author="chris" w:date="2015-04-19T12:09:00Z">
                  <w:rPr>
                    <w:rFonts w:ascii="Times New Roman" w:hAnsi="Times New Roman" w:cs="Times New Roman"/>
                    <w:color w:val="000000"/>
                    <w:sz w:val="24"/>
                    <w:szCs w:val="24"/>
                  </w:rPr>
                </w:rPrChange>
              </w:rPr>
              <w:t xml:space="preserve">gente colombiana con trajes típicos, bailando. </w:t>
            </w:r>
          </w:p>
        </w:tc>
      </w:tr>
      <w:tr w:rsidR="00DF66F2" w:rsidRPr="006C4628" w14:paraId="0A7FDD5D" w14:textId="77777777" w:rsidTr="00E87063">
        <w:tc>
          <w:tcPr>
            <w:tcW w:w="1914" w:type="dxa"/>
          </w:tcPr>
          <w:p w14:paraId="028A5A2A" w14:textId="77777777" w:rsidR="00DF66F2" w:rsidRPr="006C4628" w:rsidRDefault="00DF66F2" w:rsidP="00E6040C">
            <w:pPr>
              <w:rPr>
                <w:rFonts w:ascii="Times New Roman" w:hAnsi="Times New Roman" w:cs="Times New Roman"/>
                <w:color w:val="000000"/>
                <w:sz w:val="24"/>
                <w:szCs w:val="24"/>
                <w:lang w:val="es-ES"/>
                <w:rPrChange w:id="128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290"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1291"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1292"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1293"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1294" w:author="chris" w:date="2015-04-19T12:09:00Z">
                  <w:rPr>
                    <w:rFonts w:ascii="Times New Roman" w:hAnsi="Times New Roman" w:cs="Times New Roman"/>
                    <w:b/>
                    <w:color w:val="000000"/>
                    <w:sz w:val="24"/>
                    <w:szCs w:val="24"/>
                  </w:rPr>
                </w:rPrChange>
              </w:rPr>
              <w:t>)</w:t>
            </w:r>
          </w:p>
        </w:tc>
        <w:tc>
          <w:tcPr>
            <w:tcW w:w="7119" w:type="dxa"/>
          </w:tcPr>
          <w:p w14:paraId="7DDC2970" w14:textId="77777777" w:rsidR="00C56256" w:rsidRPr="006C4628" w:rsidRDefault="00C56256" w:rsidP="00E6040C">
            <w:pPr>
              <w:rPr>
                <w:rFonts w:ascii="Arial" w:hAnsi="Arial" w:cs="Arial"/>
                <w:color w:val="000000"/>
                <w:lang w:val="es-ES"/>
                <w:rPrChange w:id="1295" w:author="chris" w:date="2015-04-19T12:09:00Z">
                  <w:rPr>
                    <w:rFonts w:ascii="Arial" w:hAnsi="Arial" w:cs="Arial"/>
                    <w:color w:val="000000"/>
                    <w:lang w:val="es-ES"/>
                  </w:rPr>
                </w:rPrChange>
              </w:rPr>
            </w:pPr>
          </w:p>
          <w:p w14:paraId="17F3C513" w14:textId="77777777" w:rsidR="00C56256" w:rsidRPr="006C4628" w:rsidRDefault="00C56256" w:rsidP="00E6040C">
            <w:pPr>
              <w:rPr>
                <w:rFonts w:ascii="Arial" w:hAnsi="Arial" w:cs="Arial"/>
                <w:color w:val="000000"/>
                <w:lang w:val="es-ES"/>
                <w:rPrChange w:id="1296" w:author="chris" w:date="2015-04-19T12:09:00Z">
                  <w:rPr>
                    <w:rFonts w:ascii="Arial" w:hAnsi="Arial" w:cs="Arial"/>
                    <w:color w:val="000000"/>
                    <w:lang w:val="es-ES"/>
                  </w:rPr>
                </w:rPrChange>
              </w:rPr>
            </w:pPr>
            <w:proofErr w:type="spellStart"/>
            <w:r w:rsidRPr="006C4628">
              <w:rPr>
                <w:rFonts w:ascii="Arial" w:hAnsi="Arial" w:cs="Arial"/>
                <w:color w:val="000000"/>
                <w:lang w:val="es-ES"/>
                <w:rPrChange w:id="1297" w:author="chris" w:date="2015-04-19T12:09:00Z">
                  <w:rPr>
                    <w:rFonts w:ascii="Arial" w:hAnsi="Arial" w:cs="Arial"/>
                    <w:color w:val="000000"/>
                    <w:lang w:val="es-ES"/>
                  </w:rPr>
                </w:rPrChange>
              </w:rPr>
              <w:t>Shutterstock</w:t>
            </w:r>
            <w:proofErr w:type="spellEnd"/>
            <w:r w:rsidRPr="006C4628">
              <w:rPr>
                <w:rFonts w:ascii="Arial" w:hAnsi="Arial" w:cs="Arial"/>
                <w:color w:val="000000"/>
                <w:lang w:val="es-ES"/>
                <w:rPrChange w:id="1298" w:author="chris" w:date="2015-04-19T12:09:00Z">
                  <w:rPr>
                    <w:rFonts w:ascii="Arial" w:hAnsi="Arial" w:cs="Arial"/>
                    <w:color w:val="000000"/>
                    <w:lang w:val="es-ES"/>
                  </w:rPr>
                </w:rPrChange>
              </w:rPr>
              <w:t>: 56196217</w:t>
            </w:r>
          </w:p>
          <w:p w14:paraId="10B1A7D2" w14:textId="77777777" w:rsidR="00DF66F2" w:rsidRPr="006C4628" w:rsidRDefault="00DF66F2" w:rsidP="00E6040C">
            <w:pPr>
              <w:rPr>
                <w:rFonts w:ascii="Times New Roman" w:hAnsi="Times New Roman" w:cs="Times New Roman"/>
                <w:color w:val="000000"/>
                <w:sz w:val="24"/>
                <w:szCs w:val="24"/>
                <w:lang w:val="es-ES"/>
                <w:rPrChange w:id="1299" w:author="chris" w:date="2015-04-19T12:09:00Z">
                  <w:rPr>
                    <w:rFonts w:ascii="Times New Roman" w:hAnsi="Times New Roman" w:cs="Times New Roman"/>
                    <w:color w:val="000000"/>
                    <w:sz w:val="24"/>
                    <w:szCs w:val="24"/>
                  </w:rPr>
                </w:rPrChange>
              </w:rPr>
            </w:pPr>
          </w:p>
        </w:tc>
      </w:tr>
      <w:tr w:rsidR="00DF66F2" w:rsidRPr="006C4628" w14:paraId="68A71625" w14:textId="77777777" w:rsidTr="00E87063">
        <w:tc>
          <w:tcPr>
            <w:tcW w:w="1914" w:type="dxa"/>
          </w:tcPr>
          <w:p w14:paraId="665BFA7F" w14:textId="77777777" w:rsidR="00DF66F2" w:rsidRPr="006C4628" w:rsidRDefault="00DF66F2" w:rsidP="00E6040C">
            <w:pPr>
              <w:rPr>
                <w:rFonts w:ascii="Times New Roman" w:hAnsi="Times New Roman" w:cs="Times New Roman"/>
                <w:color w:val="000000"/>
                <w:sz w:val="24"/>
                <w:szCs w:val="24"/>
                <w:lang w:val="es-ES"/>
                <w:rPrChange w:id="130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301" w:author="chris" w:date="2015-04-19T12:09:00Z">
                  <w:rPr>
                    <w:rFonts w:ascii="Times New Roman" w:hAnsi="Times New Roman" w:cs="Times New Roman"/>
                    <w:b/>
                    <w:color w:val="000000"/>
                    <w:sz w:val="24"/>
                    <w:szCs w:val="24"/>
                  </w:rPr>
                </w:rPrChange>
              </w:rPr>
              <w:t>Pie de imagen</w:t>
            </w:r>
          </w:p>
        </w:tc>
        <w:tc>
          <w:tcPr>
            <w:tcW w:w="7119" w:type="dxa"/>
          </w:tcPr>
          <w:p w14:paraId="04C3DAA1" w14:textId="534FE74A" w:rsidR="00DF66F2" w:rsidRPr="006C4628" w:rsidRDefault="00C56256" w:rsidP="00C87DF7">
            <w:pPr>
              <w:rPr>
                <w:rFonts w:ascii="Times New Roman" w:hAnsi="Times New Roman" w:cs="Times New Roman"/>
                <w:color w:val="000000"/>
                <w:sz w:val="24"/>
                <w:szCs w:val="24"/>
                <w:lang w:val="es-ES"/>
                <w:rPrChange w:id="130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303" w:author="chris" w:date="2015-04-19T12:09:00Z">
                  <w:rPr>
                    <w:rFonts w:ascii="Times New Roman" w:hAnsi="Times New Roman" w:cs="Times New Roman"/>
                    <w:color w:val="000000"/>
                    <w:sz w:val="24"/>
                    <w:szCs w:val="24"/>
                  </w:rPr>
                </w:rPrChange>
              </w:rPr>
              <w:t xml:space="preserve">La población de Colombia en 2014 </w:t>
            </w:r>
            <w:r w:rsidR="00A06544" w:rsidRPr="006C4628">
              <w:rPr>
                <w:rFonts w:ascii="Times New Roman" w:hAnsi="Times New Roman" w:cs="Times New Roman"/>
                <w:color w:val="000000"/>
                <w:sz w:val="24"/>
                <w:szCs w:val="24"/>
                <w:lang w:val="es-ES"/>
                <w:rPrChange w:id="1304" w:author="chris" w:date="2015-04-19T12:09:00Z">
                  <w:rPr>
                    <w:rFonts w:ascii="Times New Roman" w:hAnsi="Times New Roman" w:cs="Times New Roman"/>
                    <w:color w:val="000000"/>
                    <w:sz w:val="24"/>
                    <w:szCs w:val="24"/>
                  </w:rPr>
                </w:rPrChange>
              </w:rPr>
              <w:t>era</w:t>
            </w:r>
            <w:r w:rsidRPr="006C4628">
              <w:rPr>
                <w:rFonts w:ascii="Times New Roman" w:hAnsi="Times New Roman" w:cs="Times New Roman"/>
                <w:color w:val="000000"/>
                <w:sz w:val="24"/>
                <w:szCs w:val="24"/>
                <w:lang w:val="es-ES"/>
                <w:rPrChange w:id="1305" w:author="chris" w:date="2015-04-19T12:09:00Z">
                  <w:rPr>
                    <w:rFonts w:ascii="Times New Roman" w:hAnsi="Times New Roman" w:cs="Times New Roman"/>
                    <w:color w:val="000000"/>
                    <w:sz w:val="24"/>
                    <w:szCs w:val="24"/>
                  </w:rPr>
                </w:rPrChange>
              </w:rPr>
              <w:t xml:space="preserve"> de cuare</w:t>
            </w:r>
            <w:r w:rsidR="00A06544" w:rsidRPr="006C4628">
              <w:rPr>
                <w:rFonts w:ascii="Times New Roman" w:hAnsi="Times New Roman" w:cs="Times New Roman"/>
                <w:color w:val="000000"/>
                <w:sz w:val="24"/>
                <w:szCs w:val="24"/>
                <w:lang w:val="es-ES"/>
                <w:rPrChange w:id="1306" w:author="chris" w:date="2015-04-19T12:09:00Z">
                  <w:rPr>
                    <w:rFonts w:ascii="Times New Roman" w:hAnsi="Times New Roman" w:cs="Times New Roman"/>
                    <w:color w:val="000000"/>
                    <w:sz w:val="24"/>
                    <w:szCs w:val="24"/>
                  </w:rPr>
                </w:rPrChange>
              </w:rPr>
              <w:t xml:space="preserve">nta y siete </w:t>
            </w:r>
            <w:r w:rsidR="00A06544" w:rsidRPr="006C4628">
              <w:rPr>
                <w:rFonts w:ascii="Times New Roman" w:hAnsi="Times New Roman" w:cs="Times New Roman"/>
                <w:b/>
                <w:color w:val="000000"/>
                <w:sz w:val="24"/>
                <w:szCs w:val="24"/>
                <w:lang w:val="es-ES"/>
                <w:rPrChange w:id="1307" w:author="chris" w:date="2015-04-19T12:09:00Z">
                  <w:rPr>
                    <w:rFonts w:ascii="Times New Roman" w:hAnsi="Times New Roman" w:cs="Times New Roman"/>
                    <w:b/>
                    <w:color w:val="000000"/>
                    <w:sz w:val="24"/>
                    <w:szCs w:val="24"/>
                  </w:rPr>
                </w:rPrChange>
              </w:rPr>
              <w:t>millones</w:t>
            </w:r>
            <w:r w:rsidR="00A06544" w:rsidRPr="006C4628">
              <w:rPr>
                <w:rFonts w:ascii="Times New Roman" w:hAnsi="Times New Roman" w:cs="Times New Roman"/>
                <w:color w:val="000000"/>
                <w:sz w:val="24"/>
                <w:szCs w:val="24"/>
                <w:lang w:val="es-ES"/>
                <w:rPrChange w:id="1308" w:author="chris" w:date="2015-04-19T12:09:00Z">
                  <w:rPr>
                    <w:rFonts w:ascii="Times New Roman" w:hAnsi="Times New Roman" w:cs="Times New Roman"/>
                    <w:color w:val="000000"/>
                    <w:sz w:val="24"/>
                    <w:szCs w:val="24"/>
                  </w:rPr>
                </w:rPrChange>
              </w:rPr>
              <w:t xml:space="preserve"> seiscientos sesenta y un </w:t>
            </w:r>
            <w:r w:rsidR="00A06544" w:rsidRPr="006C4628">
              <w:rPr>
                <w:rFonts w:ascii="Times New Roman" w:hAnsi="Times New Roman" w:cs="Times New Roman"/>
                <w:b/>
                <w:color w:val="000000"/>
                <w:sz w:val="24"/>
                <w:szCs w:val="24"/>
                <w:lang w:val="es-ES"/>
                <w:rPrChange w:id="1309" w:author="chris" w:date="2015-04-19T12:09:00Z">
                  <w:rPr>
                    <w:rFonts w:ascii="Times New Roman" w:hAnsi="Times New Roman" w:cs="Times New Roman"/>
                    <w:b/>
                    <w:color w:val="000000"/>
                    <w:sz w:val="24"/>
                    <w:szCs w:val="24"/>
                  </w:rPr>
                </w:rPrChange>
              </w:rPr>
              <w:t>mil</w:t>
            </w:r>
            <w:r w:rsidR="00A06544" w:rsidRPr="006C4628">
              <w:rPr>
                <w:rFonts w:ascii="Times New Roman" w:hAnsi="Times New Roman" w:cs="Times New Roman"/>
                <w:color w:val="000000"/>
                <w:sz w:val="24"/>
                <w:szCs w:val="24"/>
                <w:lang w:val="es-ES"/>
                <w:rPrChange w:id="1310" w:author="chris" w:date="2015-04-19T12:09:00Z">
                  <w:rPr>
                    <w:rFonts w:ascii="Times New Roman" w:hAnsi="Times New Roman" w:cs="Times New Roman"/>
                    <w:color w:val="000000"/>
                    <w:sz w:val="24"/>
                    <w:szCs w:val="24"/>
                  </w:rPr>
                </w:rPrChange>
              </w:rPr>
              <w:t xml:space="preserve"> setecientos noventa (</w:t>
            </w:r>
            <w:r w:rsidR="00A06544" w:rsidRPr="006C4628">
              <w:rPr>
                <w:rFonts w:ascii="Arial" w:hAnsi="Arial" w:cs="Arial"/>
                <w:color w:val="333333"/>
                <w:shd w:val="clear" w:color="auto" w:fill="FFFFFF"/>
                <w:lang w:val="es-ES"/>
                <w:rPrChange w:id="1311" w:author="chris" w:date="2015-04-19T12:09:00Z">
                  <w:rPr>
                    <w:rFonts w:ascii="Arial" w:hAnsi="Arial" w:cs="Arial"/>
                    <w:color w:val="333333"/>
                    <w:shd w:val="clear" w:color="auto" w:fill="FFFFFF"/>
                  </w:rPr>
                </w:rPrChange>
              </w:rPr>
              <w:t>4</w:t>
            </w:r>
            <w:r w:rsidR="00C87DF7" w:rsidRPr="006C4628">
              <w:rPr>
                <w:rFonts w:ascii="Arial" w:hAnsi="Arial" w:cs="Arial"/>
                <w:color w:val="333333"/>
                <w:shd w:val="clear" w:color="auto" w:fill="FFFFFF"/>
                <w:lang w:val="es-ES"/>
                <w:rPrChange w:id="1312" w:author="chris" w:date="2015-04-19T12:09:00Z">
                  <w:rPr>
                    <w:rFonts w:ascii="Arial" w:hAnsi="Arial" w:cs="Arial"/>
                    <w:color w:val="333333"/>
                    <w:shd w:val="clear" w:color="auto" w:fill="FFFFFF"/>
                  </w:rPr>
                </w:rPrChange>
              </w:rPr>
              <w:t>7 66</w:t>
            </w:r>
            <w:r w:rsidR="00A06544" w:rsidRPr="006C4628">
              <w:rPr>
                <w:rFonts w:ascii="Arial" w:hAnsi="Arial" w:cs="Arial"/>
                <w:color w:val="333333"/>
                <w:shd w:val="clear" w:color="auto" w:fill="FFFFFF"/>
                <w:lang w:val="es-ES"/>
                <w:rPrChange w:id="1313" w:author="chris" w:date="2015-04-19T12:09:00Z">
                  <w:rPr>
                    <w:rFonts w:ascii="Arial" w:hAnsi="Arial" w:cs="Arial"/>
                    <w:color w:val="333333"/>
                    <w:shd w:val="clear" w:color="auto" w:fill="FFFFFF"/>
                  </w:rPr>
                </w:rPrChange>
              </w:rPr>
              <w:t>1</w:t>
            </w:r>
            <w:r w:rsidR="00C87DF7" w:rsidRPr="006C4628">
              <w:rPr>
                <w:rFonts w:ascii="Arial" w:hAnsi="Arial" w:cs="Arial"/>
                <w:color w:val="333333"/>
                <w:shd w:val="clear" w:color="auto" w:fill="FFFFFF"/>
                <w:lang w:val="es-ES"/>
                <w:rPrChange w:id="1314" w:author="chris" w:date="2015-04-19T12:09:00Z">
                  <w:rPr>
                    <w:rFonts w:ascii="Arial" w:hAnsi="Arial" w:cs="Arial"/>
                    <w:color w:val="333333"/>
                    <w:shd w:val="clear" w:color="auto" w:fill="FFFFFF"/>
                  </w:rPr>
                </w:rPrChange>
              </w:rPr>
              <w:t xml:space="preserve"> </w:t>
            </w:r>
            <w:r w:rsidR="00A06544" w:rsidRPr="006C4628">
              <w:rPr>
                <w:rFonts w:ascii="Arial" w:hAnsi="Arial" w:cs="Arial"/>
                <w:color w:val="333333"/>
                <w:shd w:val="clear" w:color="auto" w:fill="FFFFFF"/>
                <w:lang w:val="es-ES"/>
                <w:rPrChange w:id="1315" w:author="chris" w:date="2015-04-19T12:09:00Z">
                  <w:rPr>
                    <w:rFonts w:ascii="Arial" w:hAnsi="Arial" w:cs="Arial"/>
                    <w:color w:val="333333"/>
                    <w:shd w:val="clear" w:color="auto" w:fill="FFFFFF"/>
                  </w:rPr>
                </w:rPrChange>
              </w:rPr>
              <w:t>790)</w:t>
            </w:r>
            <w:r w:rsidR="00FA7054" w:rsidRPr="006C4628">
              <w:rPr>
                <w:rFonts w:ascii="Arial" w:hAnsi="Arial" w:cs="Arial"/>
                <w:color w:val="333333"/>
                <w:shd w:val="clear" w:color="auto" w:fill="FFFFFF"/>
                <w:lang w:val="es-ES"/>
                <w:rPrChange w:id="1316" w:author="chris" w:date="2015-04-19T12:09:00Z">
                  <w:rPr>
                    <w:rFonts w:ascii="Arial" w:hAnsi="Arial" w:cs="Arial"/>
                    <w:color w:val="333333"/>
                    <w:shd w:val="clear" w:color="auto" w:fill="FFFFFF"/>
                  </w:rPr>
                </w:rPrChange>
              </w:rPr>
              <w:t>.</w:t>
            </w:r>
          </w:p>
        </w:tc>
      </w:tr>
    </w:tbl>
    <w:p w14:paraId="5DC1F06E" w14:textId="33B311B8" w:rsidR="001959D2" w:rsidRPr="006C4628" w:rsidRDefault="001959D2" w:rsidP="00E6040C">
      <w:pPr>
        <w:spacing w:after="0"/>
        <w:rPr>
          <w:rFonts w:ascii="Arial" w:hAnsi="Arial" w:cs="Arial"/>
          <w:color w:val="000000"/>
          <w:lang w:val="es-ES"/>
          <w:rPrChange w:id="1317" w:author="chris" w:date="2015-04-19T12:09:00Z">
            <w:rPr>
              <w:rFonts w:ascii="Arial" w:hAnsi="Arial" w:cs="Arial"/>
              <w:color w:val="000000"/>
              <w:lang w:val="es-ES"/>
            </w:rPr>
          </w:rPrChange>
        </w:rPr>
      </w:pPr>
    </w:p>
    <w:p w14:paraId="1E56D5DF" w14:textId="77777777" w:rsidR="00870DE5" w:rsidRPr="006C4628" w:rsidRDefault="00870DE5" w:rsidP="00E6040C">
      <w:pPr>
        <w:spacing w:after="0"/>
        <w:rPr>
          <w:rFonts w:ascii="Arial" w:hAnsi="Arial" w:cs="Arial"/>
          <w:color w:val="000000"/>
          <w:lang w:val="es-ES"/>
          <w:rPrChange w:id="1318" w:author="chris" w:date="2015-04-19T12:09:00Z">
            <w:rPr>
              <w:rFonts w:ascii="Arial" w:hAnsi="Arial" w:cs="Arial"/>
              <w:color w:val="000000"/>
              <w:lang w:val="es-ES"/>
            </w:rPr>
          </w:rPrChange>
        </w:rPr>
      </w:pPr>
      <w:r w:rsidRPr="006C4628">
        <w:rPr>
          <w:rFonts w:ascii="Arial" w:hAnsi="Arial" w:cs="Arial"/>
          <w:color w:val="000000"/>
          <w:lang w:val="es-ES"/>
          <w:rPrChange w:id="1319" w:author="chris" w:date="2015-04-19T12:09:00Z">
            <w:rPr>
              <w:rFonts w:ascii="Arial" w:hAnsi="Arial" w:cs="Arial"/>
              <w:color w:val="000000"/>
              <w:lang w:val="es-ES"/>
            </w:rPr>
          </w:rPrChange>
        </w:rPr>
        <w:t>Veamos cómo se escriben con cifras los siguientes números:</w:t>
      </w:r>
    </w:p>
    <w:p w14:paraId="6F1EC4D5" w14:textId="77777777" w:rsidR="00C87DF7" w:rsidRPr="006C4628" w:rsidRDefault="00C87DF7" w:rsidP="00E6040C">
      <w:pPr>
        <w:spacing w:after="0"/>
        <w:rPr>
          <w:rFonts w:ascii="Arial" w:hAnsi="Arial" w:cs="Arial"/>
          <w:color w:val="000000"/>
          <w:lang w:val="es-ES"/>
          <w:rPrChange w:id="1320" w:author="chris" w:date="2015-04-19T12:09:00Z">
            <w:rPr>
              <w:rFonts w:ascii="Arial" w:hAnsi="Arial" w:cs="Arial"/>
              <w:color w:val="000000"/>
              <w:lang w:val="es-ES"/>
            </w:rPr>
          </w:rPrChange>
        </w:rPr>
      </w:pPr>
    </w:p>
    <w:p w14:paraId="03C69E93" w14:textId="10AE4919" w:rsidR="00870DE5" w:rsidRPr="006C4628" w:rsidRDefault="00870DE5" w:rsidP="00E6040C">
      <w:pPr>
        <w:pStyle w:val="Prrafodelista"/>
        <w:numPr>
          <w:ilvl w:val="0"/>
          <w:numId w:val="1"/>
        </w:numPr>
        <w:spacing w:after="0"/>
        <w:rPr>
          <w:rFonts w:ascii="Arial" w:hAnsi="Arial" w:cs="Arial"/>
          <w:color w:val="000000"/>
          <w:lang w:val="es-ES"/>
          <w:rPrChange w:id="1321" w:author="chris" w:date="2015-04-19T12:09:00Z">
            <w:rPr>
              <w:rFonts w:ascii="Arial" w:hAnsi="Arial" w:cs="Arial"/>
              <w:color w:val="000000"/>
              <w:lang w:val="es-ES"/>
            </w:rPr>
          </w:rPrChange>
        </w:rPr>
      </w:pPr>
      <w:r w:rsidRPr="006C4628">
        <w:rPr>
          <w:rFonts w:ascii="Arial" w:hAnsi="Arial" w:cs="Arial"/>
          <w:color w:val="000000"/>
          <w:lang w:val="es-ES"/>
          <w:rPrChange w:id="1322" w:author="chris" w:date="2015-04-19T12:09:00Z">
            <w:rPr>
              <w:rFonts w:ascii="Arial" w:hAnsi="Arial" w:cs="Arial"/>
              <w:color w:val="000000"/>
              <w:lang w:val="es-ES"/>
            </w:rPr>
          </w:rPrChange>
        </w:rPr>
        <w:t xml:space="preserve">Ciento un mil doscientos dos: </w:t>
      </w:r>
      <w:r w:rsidRPr="006C4628">
        <w:rPr>
          <w:rFonts w:ascii="Arial" w:hAnsi="Arial" w:cs="Arial"/>
          <w:b/>
          <w:color w:val="000000"/>
          <w:lang w:val="es-ES"/>
          <w:rPrChange w:id="1323" w:author="chris" w:date="2015-04-19T12:09:00Z">
            <w:rPr>
              <w:rFonts w:ascii="Arial" w:hAnsi="Arial" w:cs="Arial"/>
              <w:b/>
              <w:color w:val="000000"/>
              <w:lang w:val="es-ES"/>
            </w:rPr>
          </w:rPrChange>
        </w:rPr>
        <w:t>101</w:t>
      </w:r>
      <w:r w:rsidR="00C87DF7" w:rsidRPr="006C4628">
        <w:rPr>
          <w:rFonts w:ascii="Arial" w:hAnsi="Arial" w:cs="Arial"/>
          <w:b/>
          <w:color w:val="000000"/>
          <w:lang w:val="es-ES"/>
          <w:rPrChange w:id="1324" w:author="chris" w:date="2015-04-19T12:09:00Z">
            <w:rPr>
              <w:rFonts w:ascii="Arial" w:hAnsi="Arial" w:cs="Arial"/>
              <w:b/>
              <w:color w:val="000000"/>
              <w:lang w:val="es-ES"/>
            </w:rPr>
          </w:rPrChange>
        </w:rPr>
        <w:t xml:space="preserve"> </w:t>
      </w:r>
      <w:r w:rsidRPr="006C4628">
        <w:rPr>
          <w:rFonts w:ascii="Arial" w:hAnsi="Arial" w:cs="Arial"/>
          <w:b/>
          <w:color w:val="000000"/>
          <w:lang w:val="es-ES"/>
          <w:rPrChange w:id="1325" w:author="chris" w:date="2015-04-19T12:09:00Z">
            <w:rPr>
              <w:rFonts w:ascii="Arial" w:hAnsi="Arial" w:cs="Arial"/>
              <w:b/>
              <w:color w:val="000000"/>
              <w:lang w:val="es-ES"/>
            </w:rPr>
          </w:rPrChange>
        </w:rPr>
        <w:t>202</w:t>
      </w:r>
      <w:ins w:id="1326" w:author="chris" w:date="2015-04-18T22:09:00Z">
        <w:r w:rsidR="00506A9B" w:rsidRPr="006C4628">
          <w:rPr>
            <w:rFonts w:ascii="Arial" w:hAnsi="Arial" w:cs="Arial"/>
            <w:b/>
            <w:color w:val="000000"/>
            <w:lang w:val="es-ES"/>
            <w:rPrChange w:id="1327" w:author="chris" w:date="2015-04-19T12:09:00Z">
              <w:rPr>
                <w:rFonts w:ascii="Arial" w:hAnsi="Arial" w:cs="Arial"/>
                <w:b/>
                <w:color w:val="000000"/>
                <w:lang w:val="es-ES"/>
              </w:rPr>
            </w:rPrChange>
          </w:rPr>
          <w:t>.</w:t>
        </w:r>
      </w:ins>
    </w:p>
    <w:p w14:paraId="577CECF5" w14:textId="77777777" w:rsidR="00E6040C" w:rsidRPr="006C4628" w:rsidRDefault="00E6040C" w:rsidP="00E6040C">
      <w:pPr>
        <w:pStyle w:val="Prrafodelista"/>
        <w:spacing w:after="0"/>
        <w:rPr>
          <w:rFonts w:ascii="Arial" w:hAnsi="Arial" w:cs="Arial"/>
          <w:color w:val="000000"/>
          <w:lang w:val="es-ES"/>
          <w:rPrChange w:id="1328" w:author="chris" w:date="2015-04-19T12:09:00Z">
            <w:rPr>
              <w:rFonts w:ascii="Arial" w:hAnsi="Arial" w:cs="Arial"/>
              <w:color w:val="000000"/>
              <w:lang w:val="es-ES"/>
            </w:rPr>
          </w:rPrChange>
        </w:rPr>
      </w:pPr>
    </w:p>
    <w:p w14:paraId="1B7B9857" w14:textId="09370E57" w:rsidR="00870DE5" w:rsidRPr="006C4628" w:rsidRDefault="00870DE5" w:rsidP="00E6040C">
      <w:pPr>
        <w:pStyle w:val="Prrafodelista"/>
        <w:numPr>
          <w:ilvl w:val="0"/>
          <w:numId w:val="1"/>
        </w:numPr>
        <w:spacing w:after="0"/>
        <w:rPr>
          <w:rFonts w:ascii="Arial" w:hAnsi="Arial" w:cs="Arial"/>
          <w:color w:val="000000"/>
          <w:lang w:val="es-ES"/>
          <w:rPrChange w:id="1329" w:author="chris" w:date="2015-04-19T12:09:00Z">
            <w:rPr>
              <w:rFonts w:ascii="Arial" w:hAnsi="Arial" w:cs="Arial"/>
              <w:color w:val="000000"/>
              <w:lang w:val="es-ES"/>
            </w:rPr>
          </w:rPrChange>
        </w:rPr>
      </w:pPr>
      <w:r w:rsidRPr="006C4628">
        <w:rPr>
          <w:rFonts w:ascii="Arial" w:hAnsi="Arial" w:cs="Arial"/>
          <w:color w:val="000000"/>
          <w:lang w:val="es-ES"/>
          <w:rPrChange w:id="1330" w:author="chris" w:date="2015-04-19T12:09:00Z">
            <w:rPr>
              <w:rFonts w:ascii="Arial" w:hAnsi="Arial" w:cs="Arial"/>
              <w:color w:val="000000"/>
              <w:lang w:val="es-ES"/>
            </w:rPr>
          </w:rPrChange>
        </w:rPr>
        <w:t xml:space="preserve">Tres millones noventa mil trescientos ochenta y cinco: </w:t>
      </w:r>
      <w:r w:rsidR="00C87DF7" w:rsidRPr="006C4628">
        <w:rPr>
          <w:rFonts w:ascii="Arial" w:hAnsi="Arial" w:cs="Arial"/>
          <w:b/>
          <w:color w:val="000000"/>
          <w:lang w:val="es-ES"/>
          <w:rPrChange w:id="1331" w:author="chris" w:date="2015-04-19T12:09:00Z">
            <w:rPr>
              <w:rFonts w:ascii="Arial" w:hAnsi="Arial" w:cs="Arial"/>
              <w:b/>
              <w:color w:val="000000"/>
              <w:lang w:val="es-ES"/>
            </w:rPr>
          </w:rPrChange>
        </w:rPr>
        <w:t xml:space="preserve">3 </w:t>
      </w:r>
      <w:r w:rsidRPr="006C4628">
        <w:rPr>
          <w:rFonts w:ascii="Arial" w:hAnsi="Arial" w:cs="Arial"/>
          <w:b/>
          <w:color w:val="000000"/>
          <w:lang w:val="es-ES"/>
          <w:rPrChange w:id="1332" w:author="chris" w:date="2015-04-19T12:09:00Z">
            <w:rPr>
              <w:rFonts w:ascii="Arial" w:hAnsi="Arial" w:cs="Arial"/>
              <w:b/>
              <w:color w:val="000000"/>
              <w:lang w:val="es-ES"/>
            </w:rPr>
          </w:rPrChange>
        </w:rPr>
        <w:t>090</w:t>
      </w:r>
      <w:r w:rsidR="00C87DF7" w:rsidRPr="006C4628">
        <w:rPr>
          <w:rFonts w:ascii="Arial" w:hAnsi="Arial" w:cs="Arial"/>
          <w:b/>
          <w:color w:val="000000"/>
          <w:lang w:val="es-ES"/>
          <w:rPrChange w:id="1333" w:author="chris" w:date="2015-04-19T12:09:00Z">
            <w:rPr>
              <w:rFonts w:ascii="Arial" w:hAnsi="Arial" w:cs="Arial"/>
              <w:b/>
              <w:color w:val="000000"/>
              <w:lang w:val="es-ES"/>
            </w:rPr>
          </w:rPrChange>
        </w:rPr>
        <w:t xml:space="preserve"> </w:t>
      </w:r>
      <w:r w:rsidRPr="006C4628">
        <w:rPr>
          <w:rFonts w:ascii="Arial" w:hAnsi="Arial" w:cs="Arial"/>
          <w:b/>
          <w:color w:val="000000"/>
          <w:lang w:val="es-ES"/>
          <w:rPrChange w:id="1334" w:author="chris" w:date="2015-04-19T12:09:00Z">
            <w:rPr>
              <w:rFonts w:ascii="Arial" w:hAnsi="Arial" w:cs="Arial"/>
              <w:b/>
              <w:color w:val="000000"/>
              <w:lang w:val="es-ES"/>
            </w:rPr>
          </w:rPrChange>
        </w:rPr>
        <w:t>385</w:t>
      </w:r>
      <w:ins w:id="1335" w:author="chris" w:date="2015-04-18T22:09:00Z">
        <w:r w:rsidR="00506A9B" w:rsidRPr="006C4628">
          <w:rPr>
            <w:rFonts w:ascii="Arial" w:hAnsi="Arial" w:cs="Arial"/>
            <w:b/>
            <w:color w:val="000000"/>
            <w:lang w:val="es-ES"/>
            <w:rPrChange w:id="1336" w:author="chris" w:date="2015-04-19T12:09:00Z">
              <w:rPr>
                <w:rFonts w:ascii="Arial" w:hAnsi="Arial" w:cs="Arial"/>
                <w:b/>
                <w:color w:val="000000"/>
                <w:lang w:val="es-ES"/>
              </w:rPr>
            </w:rPrChange>
          </w:rPr>
          <w:t>.</w:t>
        </w:r>
      </w:ins>
    </w:p>
    <w:p w14:paraId="59FC0851" w14:textId="77777777" w:rsidR="00E6040C" w:rsidRPr="006C4628" w:rsidRDefault="00E6040C" w:rsidP="00E6040C">
      <w:pPr>
        <w:pStyle w:val="Prrafodelista"/>
        <w:rPr>
          <w:rFonts w:ascii="Arial" w:hAnsi="Arial" w:cs="Arial"/>
          <w:color w:val="000000"/>
          <w:lang w:val="es-ES"/>
          <w:rPrChange w:id="1337" w:author="chris" w:date="2015-04-19T12:09:00Z">
            <w:rPr>
              <w:rFonts w:ascii="Arial" w:hAnsi="Arial" w:cs="Arial"/>
              <w:color w:val="000000"/>
              <w:lang w:val="es-ES"/>
            </w:rPr>
          </w:rPrChange>
        </w:rPr>
      </w:pPr>
    </w:p>
    <w:p w14:paraId="4DF986EC" w14:textId="202DD34F" w:rsidR="00870DE5" w:rsidRPr="006C4628" w:rsidRDefault="00870DE5" w:rsidP="00E6040C">
      <w:pPr>
        <w:pStyle w:val="Prrafodelista"/>
        <w:numPr>
          <w:ilvl w:val="0"/>
          <w:numId w:val="1"/>
        </w:numPr>
        <w:spacing w:after="0"/>
        <w:rPr>
          <w:rFonts w:ascii="Arial" w:hAnsi="Arial" w:cs="Arial"/>
          <w:color w:val="000000"/>
          <w:lang w:val="es-ES"/>
          <w:rPrChange w:id="1338" w:author="chris" w:date="2015-04-19T12:09:00Z">
            <w:rPr>
              <w:rFonts w:ascii="Arial" w:hAnsi="Arial" w:cs="Arial"/>
              <w:color w:val="000000"/>
              <w:lang w:val="es-ES"/>
            </w:rPr>
          </w:rPrChange>
        </w:rPr>
      </w:pPr>
      <w:r w:rsidRPr="006C4628">
        <w:rPr>
          <w:rFonts w:ascii="Arial" w:hAnsi="Arial" w:cs="Arial"/>
          <w:color w:val="000000"/>
          <w:lang w:val="es-ES"/>
          <w:rPrChange w:id="1339" w:author="chris" w:date="2015-04-19T12:09:00Z">
            <w:rPr>
              <w:rFonts w:ascii="Arial" w:hAnsi="Arial" w:cs="Arial"/>
              <w:color w:val="000000"/>
              <w:lang w:val="es-ES"/>
            </w:rPr>
          </w:rPrChange>
        </w:rPr>
        <w:t xml:space="preserve">Veintisiete mil sesenta y ocho: </w:t>
      </w:r>
      <w:r w:rsidRPr="006C4628">
        <w:rPr>
          <w:rFonts w:ascii="Arial" w:hAnsi="Arial" w:cs="Arial"/>
          <w:b/>
          <w:color w:val="000000"/>
          <w:lang w:val="es-ES"/>
          <w:rPrChange w:id="1340" w:author="chris" w:date="2015-04-19T12:09:00Z">
            <w:rPr>
              <w:rFonts w:ascii="Arial" w:hAnsi="Arial" w:cs="Arial"/>
              <w:b/>
              <w:color w:val="000000"/>
              <w:lang w:val="es-ES"/>
            </w:rPr>
          </w:rPrChange>
        </w:rPr>
        <w:t>27</w:t>
      </w:r>
      <w:r w:rsidR="00C87DF7" w:rsidRPr="006C4628">
        <w:rPr>
          <w:rFonts w:ascii="Arial" w:hAnsi="Arial" w:cs="Arial"/>
          <w:b/>
          <w:color w:val="000000"/>
          <w:lang w:val="es-ES"/>
          <w:rPrChange w:id="1341" w:author="chris" w:date="2015-04-19T12:09:00Z">
            <w:rPr>
              <w:rFonts w:ascii="Arial" w:hAnsi="Arial" w:cs="Arial"/>
              <w:b/>
              <w:color w:val="000000"/>
              <w:lang w:val="es-ES"/>
            </w:rPr>
          </w:rPrChange>
        </w:rPr>
        <w:t xml:space="preserve"> </w:t>
      </w:r>
      <w:r w:rsidRPr="006C4628">
        <w:rPr>
          <w:rFonts w:ascii="Arial" w:hAnsi="Arial" w:cs="Arial"/>
          <w:b/>
          <w:color w:val="000000"/>
          <w:lang w:val="es-ES"/>
          <w:rPrChange w:id="1342" w:author="chris" w:date="2015-04-19T12:09:00Z">
            <w:rPr>
              <w:rFonts w:ascii="Arial" w:hAnsi="Arial" w:cs="Arial"/>
              <w:b/>
              <w:color w:val="000000"/>
              <w:lang w:val="es-ES"/>
            </w:rPr>
          </w:rPrChange>
        </w:rPr>
        <w:t>068</w:t>
      </w:r>
      <w:ins w:id="1343" w:author="chris" w:date="2015-04-18T22:09:00Z">
        <w:r w:rsidR="00506A9B" w:rsidRPr="006C4628">
          <w:rPr>
            <w:rFonts w:ascii="Arial" w:hAnsi="Arial" w:cs="Arial"/>
            <w:b/>
            <w:color w:val="000000"/>
            <w:lang w:val="es-ES"/>
            <w:rPrChange w:id="1344" w:author="chris" w:date="2015-04-19T12:09:00Z">
              <w:rPr>
                <w:rFonts w:ascii="Arial" w:hAnsi="Arial" w:cs="Arial"/>
                <w:b/>
                <w:color w:val="000000"/>
                <w:lang w:val="es-ES"/>
              </w:rPr>
            </w:rPrChange>
          </w:rPr>
          <w:t>.</w:t>
        </w:r>
      </w:ins>
    </w:p>
    <w:p w14:paraId="5DC081BB" w14:textId="77777777" w:rsidR="00E6040C" w:rsidRPr="006C4628" w:rsidRDefault="00E6040C" w:rsidP="00E6040C">
      <w:pPr>
        <w:spacing w:after="0"/>
        <w:rPr>
          <w:rFonts w:ascii="Arial" w:hAnsi="Arial" w:cs="Arial"/>
          <w:color w:val="000000"/>
          <w:lang w:val="es-ES"/>
          <w:rPrChange w:id="1345" w:author="chris" w:date="2015-04-19T12:09:00Z">
            <w:rPr>
              <w:rFonts w:ascii="Arial" w:hAnsi="Arial" w:cs="Arial"/>
              <w:color w:val="000000"/>
              <w:lang w:val="es-ES"/>
            </w:rPr>
          </w:rPrChange>
        </w:rPr>
      </w:pPr>
    </w:p>
    <w:p w14:paraId="78B9F634" w14:textId="77777777" w:rsidR="00870DE5" w:rsidRPr="006C4628" w:rsidRDefault="00870DE5" w:rsidP="00E6040C">
      <w:pPr>
        <w:spacing w:after="0"/>
        <w:rPr>
          <w:rFonts w:ascii="Arial" w:hAnsi="Arial" w:cs="Arial"/>
          <w:color w:val="000000"/>
          <w:lang w:val="es-ES"/>
          <w:rPrChange w:id="1346" w:author="chris" w:date="2015-04-19T12:09:00Z">
            <w:rPr>
              <w:rFonts w:ascii="Arial" w:hAnsi="Arial" w:cs="Arial"/>
              <w:color w:val="000000"/>
              <w:lang w:val="es-ES"/>
            </w:rPr>
          </w:rPrChange>
        </w:rPr>
      </w:pPr>
      <w:r w:rsidRPr="006C4628">
        <w:rPr>
          <w:rFonts w:ascii="Arial" w:hAnsi="Arial" w:cs="Arial"/>
          <w:color w:val="000000"/>
          <w:lang w:val="es-ES"/>
          <w:rPrChange w:id="1347" w:author="chris" w:date="2015-04-19T12:09:00Z">
            <w:rPr>
              <w:rFonts w:ascii="Arial" w:hAnsi="Arial" w:cs="Arial"/>
              <w:color w:val="000000"/>
              <w:lang w:val="es-ES"/>
            </w:rPr>
          </w:rPrChange>
        </w:rPr>
        <w:t>Y ahora, cómo se leen estos números:</w:t>
      </w:r>
    </w:p>
    <w:p w14:paraId="3FB8569D" w14:textId="6D64C7FA" w:rsidR="00F241E4" w:rsidRPr="006C4628" w:rsidRDefault="00870DE5" w:rsidP="00E6040C">
      <w:pPr>
        <w:pStyle w:val="Prrafodelista"/>
        <w:numPr>
          <w:ilvl w:val="0"/>
          <w:numId w:val="1"/>
        </w:numPr>
        <w:spacing w:after="0"/>
        <w:rPr>
          <w:rFonts w:ascii="Arial" w:hAnsi="Arial" w:cs="Arial"/>
          <w:color w:val="000000"/>
          <w:lang w:val="es-ES"/>
          <w:rPrChange w:id="1348" w:author="chris" w:date="2015-04-19T12:09:00Z">
            <w:rPr>
              <w:rFonts w:ascii="Arial" w:hAnsi="Arial" w:cs="Arial"/>
              <w:color w:val="000000"/>
              <w:lang w:val="es-ES"/>
            </w:rPr>
          </w:rPrChange>
        </w:rPr>
      </w:pPr>
      <w:r w:rsidRPr="006C4628">
        <w:rPr>
          <w:rFonts w:ascii="Arial" w:hAnsi="Arial" w:cs="Arial"/>
          <w:color w:val="000000"/>
          <w:lang w:val="es-ES"/>
          <w:rPrChange w:id="1349" w:author="chris" w:date="2015-04-19T12:09:00Z">
            <w:rPr>
              <w:rFonts w:ascii="Arial" w:hAnsi="Arial" w:cs="Arial"/>
              <w:color w:val="000000"/>
              <w:lang w:val="es-ES"/>
            </w:rPr>
          </w:rPrChange>
        </w:rPr>
        <w:t>25</w:t>
      </w:r>
      <w:r w:rsidR="00C87DF7" w:rsidRPr="006C4628">
        <w:rPr>
          <w:rFonts w:ascii="Arial" w:hAnsi="Arial" w:cs="Arial"/>
          <w:color w:val="000000"/>
          <w:lang w:val="es-ES"/>
          <w:rPrChange w:id="1350" w:author="chris" w:date="2015-04-19T12:09:00Z">
            <w:rPr>
              <w:rFonts w:ascii="Arial" w:hAnsi="Arial" w:cs="Arial"/>
              <w:color w:val="000000"/>
              <w:lang w:val="es-ES"/>
            </w:rPr>
          </w:rPrChange>
        </w:rPr>
        <w:t xml:space="preserve"> </w:t>
      </w:r>
      <w:r w:rsidRPr="006C4628">
        <w:rPr>
          <w:rFonts w:ascii="Arial" w:hAnsi="Arial" w:cs="Arial"/>
          <w:color w:val="000000"/>
          <w:lang w:val="es-ES"/>
          <w:rPrChange w:id="1351" w:author="chris" w:date="2015-04-19T12:09:00Z">
            <w:rPr>
              <w:rFonts w:ascii="Arial" w:hAnsi="Arial" w:cs="Arial"/>
              <w:color w:val="000000"/>
              <w:lang w:val="es-ES"/>
            </w:rPr>
          </w:rPrChange>
        </w:rPr>
        <w:t>379: veinticinco mil tres</w:t>
      </w:r>
      <w:del w:id="1352" w:author="Johana Montejo Rozo" w:date="2015-03-14T15:46:00Z">
        <w:r w:rsidRPr="006C4628" w:rsidDel="00AE25EE">
          <w:rPr>
            <w:rFonts w:ascii="Arial" w:hAnsi="Arial" w:cs="Arial"/>
            <w:color w:val="000000"/>
            <w:lang w:val="es-ES"/>
            <w:rPrChange w:id="1353" w:author="chris" w:date="2015-04-19T12:09:00Z">
              <w:rPr>
                <w:rFonts w:ascii="Arial" w:hAnsi="Arial" w:cs="Arial"/>
                <w:color w:val="000000"/>
                <w:lang w:val="es-ES"/>
              </w:rPr>
            </w:rPrChange>
          </w:rPr>
          <w:delText xml:space="preserve"> </w:delText>
        </w:r>
      </w:del>
      <w:r w:rsidRPr="006C4628">
        <w:rPr>
          <w:rFonts w:ascii="Arial" w:hAnsi="Arial" w:cs="Arial"/>
          <w:color w:val="000000"/>
          <w:lang w:val="es-ES"/>
          <w:rPrChange w:id="1354" w:author="chris" w:date="2015-04-19T12:09:00Z">
            <w:rPr>
              <w:rFonts w:ascii="Arial" w:hAnsi="Arial" w:cs="Arial"/>
              <w:color w:val="000000"/>
              <w:lang w:val="es-ES"/>
            </w:rPr>
          </w:rPrChange>
        </w:rPr>
        <w:t>cientos setenta y nueve.</w:t>
      </w:r>
    </w:p>
    <w:p w14:paraId="43CBDCA6" w14:textId="60F32939" w:rsidR="00F241E4" w:rsidRPr="006C4628" w:rsidRDefault="00C87DF7" w:rsidP="00E6040C">
      <w:pPr>
        <w:pStyle w:val="Prrafodelista"/>
        <w:numPr>
          <w:ilvl w:val="0"/>
          <w:numId w:val="1"/>
        </w:numPr>
        <w:spacing w:after="0"/>
        <w:rPr>
          <w:rFonts w:ascii="Arial" w:hAnsi="Arial" w:cs="Arial"/>
          <w:color w:val="000000"/>
          <w:lang w:val="es-ES"/>
          <w:rPrChange w:id="1355" w:author="chris" w:date="2015-04-19T12:09:00Z">
            <w:rPr>
              <w:rFonts w:ascii="Arial" w:hAnsi="Arial" w:cs="Arial"/>
              <w:color w:val="000000"/>
              <w:lang w:val="es-ES"/>
            </w:rPr>
          </w:rPrChange>
        </w:rPr>
      </w:pPr>
      <w:r w:rsidRPr="006C4628">
        <w:rPr>
          <w:rFonts w:ascii="Arial" w:hAnsi="Arial" w:cs="Arial"/>
          <w:color w:val="000000"/>
          <w:lang w:val="es-ES"/>
          <w:rPrChange w:id="1356" w:author="chris" w:date="2015-04-19T12:09:00Z">
            <w:rPr>
              <w:rFonts w:ascii="Arial" w:hAnsi="Arial" w:cs="Arial"/>
              <w:color w:val="000000"/>
              <w:lang w:val="es-ES"/>
            </w:rPr>
          </w:rPrChange>
        </w:rPr>
        <w:t xml:space="preserve">1 930 </w:t>
      </w:r>
      <w:r w:rsidR="00870DE5" w:rsidRPr="006C4628">
        <w:rPr>
          <w:rFonts w:ascii="Arial" w:hAnsi="Arial" w:cs="Arial"/>
          <w:color w:val="000000"/>
          <w:lang w:val="es-ES"/>
          <w:rPrChange w:id="1357" w:author="chris" w:date="2015-04-19T12:09:00Z">
            <w:rPr>
              <w:rFonts w:ascii="Arial" w:hAnsi="Arial" w:cs="Arial"/>
              <w:color w:val="000000"/>
              <w:lang w:val="es-ES"/>
            </w:rPr>
          </w:rPrChange>
        </w:rPr>
        <w:t xml:space="preserve">500: </w:t>
      </w:r>
      <w:r w:rsidR="00F241E4" w:rsidRPr="006C4628">
        <w:rPr>
          <w:rFonts w:ascii="Arial" w:hAnsi="Arial" w:cs="Arial"/>
          <w:color w:val="000000"/>
          <w:lang w:val="es-ES"/>
          <w:rPrChange w:id="1358" w:author="chris" w:date="2015-04-19T12:09:00Z">
            <w:rPr>
              <w:rFonts w:ascii="Arial" w:hAnsi="Arial" w:cs="Arial"/>
              <w:color w:val="000000"/>
              <w:lang w:val="es-ES"/>
            </w:rPr>
          </w:rPrChange>
        </w:rPr>
        <w:t xml:space="preserve">un millón </w:t>
      </w:r>
      <w:r w:rsidR="00870DE5" w:rsidRPr="006C4628">
        <w:rPr>
          <w:rFonts w:ascii="Arial" w:hAnsi="Arial" w:cs="Arial"/>
          <w:color w:val="000000"/>
          <w:lang w:val="es-ES"/>
          <w:rPrChange w:id="1359" w:author="chris" w:date="2015-04-19T12:09:00Z">
            <w:rPr>
              <w:rFonts w:ascii="Arial" w:hAnsi="Arial" w:cs="Arial"/>
              <w:color w:val="000000"/>
              <w:lang w:val="es-ES"/>
            </w:rPr>
          </w:rPrChange>
        </w:rPr>
        <w:t>novecientos treinta mil quinientos.</w:t>
      </w:r>
    </w:p>
    <w:p w14:paraId="3CE9C4A1" w14:textId="2C51AD41" w:rsidR="00870DE5" w:rsidRPr="006C4628" w:rsidRDefault="00C87DF7" w:rsidP="00E6040C">
      <w:pPr>
        <w:pStyle w:val="Prrafodelista"/>
        <w:numPr>
          <w:ilvl w:val="0"/>
          <w:numId w:val="1"/>
        </w:numPr>
        <w:spacing w:after="0"/>
        <w:rPr>
          <w:rFonts w:ascii="Arial" w:hAnsi="Arial" w:cs="Arial"/>
          <w:color w:val="000000"/>
          <w:lang w:val="es-ES"/>
          <w:rPrChange w:id="1360" w:author="chris" w:date="2015-04-19T12:09:00Z">
            <w:rPr>
              <w:rFonts w:ascii="Arial" w:hAnsi="Arial" w:cs="Arial"/>
              <w:color w:val="000000"/>
              <w:lang w:val="es-ES"/>
            </w:rPr>
          </w:rPrChange>
        </w:rPr>
      </w:pPr>
      <w:r w:rsidRPr="006C4628">
        <w:rPr>
          <w:rFonts w:ascii="Arial" w:hAnsi="Arial" w:cs="Arial"/>
          <w:color w:val="000000"/>
          <w:lang w:val="es-ES"/>
          <w:rPrChange w:id="1361" w:author="chris" w:date="2015-04-19T12:09:00Z">
            <w:rPr>
              <w:rFonts w:ascii="Arial" w:hAnsi="Arial" w:cs="Arial"/>
              <w:color w:val="000000"/>
              <w:lang w:val="es-ES"/>
            </w:rPr>
          </w:rPrChange>
        </w:rPr>
        <w:t>3 008</w:t>
      </w:r>
      <w:r w:rsidR="00870DE5" w:rsidRPr="006C4628">
        <w:rPr>
          <w:rFonts w:ascii="Arial" w:hAnsi="Arial" w:cs="Arial"/>
          <w:color w:val="000000"/>
          <w:lang w:val="es-ES"/>
          <w:rPrChange w:id="1362" w:author="chris" w:date="2015-04-19T12:09:00Z">
            <w:rPr>
              <w:rFonts w:ascii="Arial" w:hAnsi="Arial" w:cs="Arial"/>
              <w:color w:val="000000"/>
              <w:lang w:val="es-ES"/>
            </w:rPr>
          </w:rPrChange>
        </w:rPr>
        <w:t xml:space="preserve">: </w:t>
      </w:r>
      <w:ins w:id="1363" w:author="chris" w:date="2015-04-19T11:23:00Z">
        <w:r w:rsidR="007F2903" w:rsidRPr="006C4628">
          <w:rPr>
            <w:rFonts w:ascii="Arial" w:hAnsi="Arial" w:cs="Arial"/>
            <w:color w:val="000000"/>
            <w:lang w:val="es-ES"/>
            <w:rPrChange w:id="1364" w:author="chris" w:date="2015-04-19T12:09:00Z">
              <w:rPr>
                <w:rFonts w:ascii="Arial" w:hAnsi="Arial" w:cs="Arial"/>
                <w:color w:val="000000"/>
                <w:lang w:val="es-ES"/>
              </w:rPr>
            </w:rPrChange>
          </w:rPr>
          <w:t>t</w:t>
        </w:r>
      </w:ins>
      <w:del w:id="1365" w:author="chris" w:date="2015-04-19T11:23:00Z">
        <w:r w:rsidRPr="006C4628" w:rsidDel="007F2903">
          <w:rPr>
            <w:rFonts w:ascii="Arial" w:hAnsi="Arial" w:cs="Arial"/>
            <w:color w:val="000000"/>
            <w:lang w:val="es-ES"/>
            <w:rPrChange w:id="1366" w:author="chris" w:date="2015-04-19T12:09:00Z">
              <w:rPr>
                <w:rFonts w:ascii="Arial" w:hAnsi="Arial" w:cs="Arial"/>
                <w:color w:val="000000"/>
                <w:lang w:val="es-ES"/>
              </w:rPr>
            </w:rPrChange>
          </w:rPr>
          <w:delText>T</w:delText>
        </w:r>
      </w:del>
      <w:r w:rsidRPr="006C4628">
        <w:rPr>
          <w:rFonts w:ascii="Arial" w:hAnsi="Arial" w:cs="Arial"/>
          <w:color w:val="000000"/>
          <w:lang w:val="es-ES"/>
          <w:rPrChange w:id="1367" w:author="chris" w:date="2015-04-19T12:09:00Z">
            <w:rPr>
              <w:rFonts w:ascii="Arial" w:hAnsi="Arial" w:cs="Arial"/>
              <w:color w:val="000000"/>
              <w:lang w:val="es-ES"/>
            </w:rPr>
          </w:rPrChange>
        </w:rPr>
        <w:t>res mil ocho</w:t>
      </w:r>
      <w:r w:rsidR="00870DE5" w:rsidRPr="006C4628">
        <w:rPr>
          <w:rFonts w:ascii="Arial" w:hAnsi="Arial" w:cs="Arial"/>
          <w:color w:val="000000"/>
          <w:lang w:val="es-ES"/>
          <w:rPrChange w:id="1368" w:author="chris" w:date="2015-04-19T12:09:00Z">
            <w:rPr>
              <w:rFonts w:ascii="Arial" w:hAnsi="Arial" w:cs="Arial"/>
              <w:color w:val="000000"/>
              <w:lang w:val="es-ES"/>
            </w:rPr>
          </w:rPrChange>
        </w:rPr>
        <w:t>.</w:t>
      </w:r>
    </w:p>
    <w:p w14:paraId="3F439CB4" w14:textId="77777777" w:rsidR="00E6040C" w:rsidRPr="006C4628" w:rsidRDefault="00E6040C" w:rsidP="00E6040C">
      <w:pPr>
        <w:pStyle w:val="Prrafodelista"/>
        <w:spacing w:after="0"/>
        <w:rPr>
          <w:rFonts w:ascii="Arial" w:hAnsi="Arial" w:cs="Arial"/>
          <w:color w:val="000000"/>
          <w:lang w:val="es-ES"/>
          <w:rPrChange w:id="1369" w:author="chris" w:date="2015-04-19T12:09:00Z">
            <w:rPr>
              <w:rFonts w:ascii="Arial" w:hAnsi="Arial" w:cs="Arial"/>
              <w:color w:val="000000"/>
              <w:lang w:val="es-ES"/>
            </w:rPr>
          </w:rPrChange>
        </w:rPr>
      </w:pPr>
    </w:p>
    <w:p w14:paraId="52B72228" w14:textId="3C86A25D" w:rsidR="005B5A92" w:rsidRPr="006C4628" w:rsidRDefault="005B5A92" w:rsidP="00E6040C">
      <w:pPr>
        <w:spacing w:after="0"/>
        <w:rPr>
          <w:rFonts w:ascii="Arial" w:hAnsi="Arial" w:cs="Arial"/>
          <w:color w:val="000000"/>
          <w:lang w:val="es-ES"/>
          <w:rPrChange w:id="1370"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1289"/>
        <w:gridCol w:w="7765"/>
      </w:tblGrid>
      <w:tr w:rsidR="005B5A92" w:rsidRPr="006C4628" w14:paraId="2C300106" w14:textId="77777777" w:rsidTr="00E87063">
        <w:tc>
          <w:tcPr>
            <w:tcW w:w="9054" w:type="dxa"/>
            <w:gridSpan w:val="2"/>
            <w:shd w:val="clear" w:color="auto" w:fill="000000" w:themeFill="text1"/>
          </w:tcPr>
          <w:p w14:paraId="4F668CAF" w14:textId="77777777" w:rsidR="005B5A92" w:rsidRPr="006C4628" w:rsidRDefault="005B5A92" w:rsidP="00E6040C">
            <w:pPr>
              <w:jc w:val="center"/>
              <w:rPr>
                <w:rFonts w:ascii="Times New Roman" w:hAnsi="Times New Roman" w:cs="Times New Roman"/>
                <w:b/>
                <w:color w:val="FFFFFF" w:themeColor="background1"/>
                <w:sz w:val="24"/>
                <w:szCs w:val="24"/>
                <w:lang w:val="es-ES"/>
                <w:rPrChange w:id="137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372" w:author="chris" w:date="2015-04-19T12:09:00Z">
                  <w:rPr>
                    <w:rFonts w:ascii="Times New Roman" w:hAnsi="Times New Roman" w:cs="Times New Roman"/>
                    <w:b/>
                    <w:color w:val="FFFFFF" w:themeColor="background1"/>
                    <w:sz w:val="24"/>
                    <w:szCs w:val="24"/>
                  </w:rPr>
                </w:rPrChange>
              </w:rPr>
              <w:t>Practica: recurso aprovechado</w:t>
            </w:r>
          </w:p>
        </w:tc>
      </w:tr>
      <w:tr w:rsidR="005B5A92" w:rsidRPr="006C4628" w14:paraId="61A8A197" w14:textId="77777777" w:rsidTr="007503D8">
        <w:tc>
          <w:tcPr>
            <w:tcW w:w="1289" w:type="dxa"/>
          </w:tcPr>
          <w:p w14:paraId="48A41440" w14:textId="77777777" w:rsidR="005B5A92" w:rsidRPr="006C4628" w:rsidRDefault="005B5A92" w:rsidP="00E6040C">
            <w:pPr>
              <w:rPr>
                <w:rFonts w:ascii="Times New Roman" w:hAnsi="Times New Roman" w:cs="Times New Roman"/>
                <w:b/>
                <w:color w:val="000000"/>
                <w:sz w:val="24"/>
                <w:szCs w:val="24"/>
                <w:lang w:val="es-ES"/>
                <w:rPrChange w:id="137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374" w:author="chris" w:date="2015-04-19T12:09:00Z">
                  <w:rPr>
                    <w:rFonts w:ascii="Times New Roman" w:hAnsi="Times New Roman" w:cs="Times New Roman"/>
                    <w:b/>
                    <w:color w:val="000000"/>
                    <w:sz w:val="24"/>
                    <w:szCs w:val="24"/>
                  </w:rPr>
                </w:rPrChange>
              </w:rPr>
              <w:t>Código</w:t>
            </w:r>
          </w:p>
        </w:tc>
        <w:tc>
          <w:tcPr>
            <w:tcW w:w="7765" w:type="dxa"/>
          </w:tcPr>
          <w:p w14:paraId="59A9C99E" w14:textId="25841318" w:rsidR="005B5A92" w:rsidRPr="006C4628" w:rsidRDefault="00690E2F" w:rsidP="00E6040C">
            <w:pPr>
              <w:rPr>
                <w:rFonts w:ascii="Times New Roman" w:hAnsi="Times New Roman" w:cs="Times New Roman"/>
                <w:b/>
                <w:color w:val="000000"/>
                <w:sz w:val="24"/>
                <w:szCs w:val="24"/>
                <w:lang w:val="es-ES"/>
                <w:rPrChange w:id="137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376" w:author="chris" w:date="2015-04-19T12:09:00Z">
                  <w:rPr>
                    <w:rFonts w:ascii="Times New Roman" w:hAnsi="Times New Roman" w:cs="Times New Roman"/>
                    <w:color w:val="000000"/>
                    <w:sz w:val="24"/>
                    <w:szCs w:val="24"/>
                  </w:rPr>
                </w:rPrChange>
              </w:rPr>
              <w:t>MA_04_02_CO_</w:t>
            </w:r>
            <w:r w:rsidR="005B5A92" w:rsidRPr="006C4628">
              <w:rPr>
                <w:rFonts w:ascii="Times New Roman" w:hAnsi="Times New Roman" w:cs="Times New Roman"/>
                <w:color w:val="000000"/>
                <w:sz w:val="24"/>
                <w:szCs w:val="24"/>
                <w:lang w:val="es-ES"/>
                <w:rPrChange w:id="1377" w:author="chris" w:date="2015-04-19T12:09:00Z">
                  <w:rPr>
                    <w:rFonts w:ascii="Times New Roman" w:hAnsi="Times New Roman" w:cs="Times New Roman"/>
                    <w:color w:val="000000"/>
                    <w:sz w:val="24"/>
                    <w:szCs w:val="24"/>
                  </w:rPr>
                </w:rPrChange>
              </w:rPr>
              <w:t>REC70</w:t>
            </w:r>
          </w:p>
        </w:tc>
      </w:tr>
      <w:tr w:rsidR="005B5A92" w:rsidRPr="006C4628" w14:paraId="0A43EA95" w14:textId="77777777" w:rsidTr="007503D8">
        <w:tc>
          <w:tcPr>
            <w:tcW w:w="1289" w:type="dxa"/>
          </w:tcPr>
          <w:p w14:paraId="1D4C0CFA" w14:textId="77777777" w:rsidR="005B5A92" w:rsidRPr="006C4628" w:rsidRDefault="005B5A92" w:rsidP="00E6040C">
            <w:pPr>
              <w:rPr>
                <w:rFonts w:ascii="Times New Roman" w:hAnsi="Times New Roman" w:cs="Times New Roman"/>
                <w:color w:val="000000"/>
                <w:sz w:val="24"/>
                <w:szCs w:val="24"/>
                <w:lang w:val="es-ES"/>
                <w:rPrChange w:id="137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379" w:author="chris" w:date="2015-04-19T12:09:00Z">
                  <w:rPr>
                    <w:rFonts w:ascii="Times New Roman" w:hAnsi="Times New Roman" w:cs="Times New Roman"/>
                    <w:b/>
                    <w:color w:val="000000"/>
                    <w:sz w:val="24"/>
                    <w:szCs w:val="24"/>
                  </w:rPr>
                </w:rPrChange>
              </w:rPr>
              <w:t>Ubicación en Aula Planeta</w:t>
            </w:r>
          </w:p>
        </w:tc>
        <w:tc>
          <w:tcPr>
            <w:tcW w:w="7765" w:type="dxa"/>
          </w:tcPr>
          <w:p w14:paraId="099A949C" w14:textId="7FC0BE2C" w:rsidR="005B5A92" w:rsidRPr="006C4628" w:rsidRDefault="00E249BB" w:rsidP="00E6040C">
            <w:pPr>
              <w:rPr>
                <w:rFonts w:ascii="Times New Roman" w:hAnsi="Times New Roman" w:cs="Times New Roman"/>
                <w:color w:val="000000"/>
                <w:sz w:val="24"/>
                <w:szCs w:val="24"/>
                <w:lang w:val="es-ES"/>
                <w:rPrChange w:id="138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381" w:author="chris" w:date="2015-04-19T12:09:00Z">
                  <w:rPr>
                    <w:rFonts w:ascii="Times New Roman" w:hAnsi="Times New Roman" w:cs="Times New Roman"/>
                    <w:color w:val="000000"/>
                    <w:sz w:val="24"/>
                    <w:szCs w:val="24"/>
                  </w:rPr>
                </w:rPrChange>
              </w:rPr>
              <w:t>5° ESO/Matemáticas/Los números naturales/Lee y escribe los número</w:t>
            </w:r>
            <w:ins w:id="1382" w:author="chris" w:date="2015-04-19T11:24:00Z">
              <w:r w:rsidR="006622D5" w:rsidRPr="006C4628">
                <w:rPr>
                  <w:rFonts w:ascii="Times New Roman" w:hAnsi="Times New Roman" w:cs="Times New Roman"/>
                  <w:color w:val="000000"/>
                  <w:sz w:val="24"/>
                  <w:szCs w:val="24"/>
                  <w:lang w:val="es-ES"/>
                  <w:rPrChange w:id="1383" w:author="chris" w:date="2015-04-19T12:09:00Z">
                    <w:rPr>
                      <w:rFonts w:ascii="Times New Roman" w:hAnsi="Times New Roman" w:cs="Times New Roman"/>
                      <w:color w:val="000000"/>
                      <w:sz w:val="24"/>
                      <w:szCs w:val="24"/>
                    </w:rPr>
                  </w:rPrChange>
                </w:rPr>
                <w:t>s</w:t>
              </w:r>
            </w:ins>
            <w:r w:rsidRPr="006C4628">
              <w:rPr>
                <w:rFonts w:ascii="Times New Roman" w:hAnsi="Times New Roman" w:cs="Times New Roman"/>
                <w:color w:val="000000"/>
                <w:sz w:val="24"/>
                <w:szCs w:val="24"/>
                <w:lang w:val="es-ES"/>
                <w:rPrChange w:id="1384" w:author="chris" w:date="2015-04-19T12:09:00Z">
                  <w:rPr>
                    <w:rFonts w:ascii="Times New Roman" w:hAnsi="Times New Roman" w:cs="Times New Roman"/>
                    <w:color w:val="000000"/>
                    <w:sz w:val="24"/>
                    <w:szCs w:val="24"/>
                  </w:rPr>
                </w:rPrChange>
              </w:rPr>
              <w:t xml:space="preserve"> naturales</w:t>
            </w:r>
          </w:p>
        </w:tc>
      </w:tr>
      <w:tr w:rsidR="005B5A92" w:rsidRPr="006C4628" w14:paraId="2505363A" w14:textId="77777777" w:rsidTr="007503D8">
        <w:tc>
          <w:tcPr>
            <w:tcW w:w="1289" w:type="dxa"/>
          </w:tcPr>
          <w:p w14:paraId="6A8B1BA9" w14:textId="77777777" w:rsidR="005B5A92" w:rsidRPr="006C4628" w:rsidRDefault="005B5A92" w:rsidP="00E6040C">
            <w:pPr>
              <w:rPr>
                <w:rFonts w:ascii="Times New Roman" w:hAnsi="Times New Roman" w:cs="Times New Roman"/>
                <w:color w:val="000000"/>
                <w:sz w:val="24"/>
                <w:szCs w:val="24"/>
                <w:lang w:val="es-ES"/>
                <w:rPrChange w:id="138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386" w:author="chris" w:date="2015-04-19T12:09:00Z">
                  <w:rPr>
                    <w:rFonts w:ascii="Times New Roman" w:hAnsi="Times New Roman" w:cs="Times New Roman"/>
                    <w:b/>
                    <w:color w:val="000000"/>
                    <w:sz w:val="24"/>
                    <w:szCs w:val="24"/>
                  </w:rPr>
                </w:rPrChange>
              </w:rPr>
              <w:t>Cambio (descripción o capturas de pantallas)</w:t>
            </w:r>
          </w:p>
        </w:tc>
        <w:tc>
          <w:tcPr>
            <w:tcW w:w="7765" w:type="dxa"/>
          </w:tcPr>
          <w:p w14:paraId="3214BFBF" w14:textId="77777777" w:rsidR="00B92E50" w:rsidRPr="006C4628" w:rsidRDefault="00B92E50" w:rsidP="00E6040C">
            <w:pPr>
              <w:rPr>
                <w:rFonts w:ascii="Times New Roman" w:hAnsi="Times New Roman" w:cs="Times New Roman"/>
                <w:color w:val="000000"/>
                <w:sz w:val="24"/>
                <w:szCs w:val="24"/>
                <w:lang w:val="es-ES"/>
                <w:rPrChange w:id="1387" w:author="chris" w:date="2015-04-19T12:09:00Z">
                  <w:rPr>
                    <w:rFonts w:ascii="Times New Roman" w:hAnsi="Times New Roman" w:cs="Times New Roman"/>
                    <w:color w:val="000000"/>
                    <w:sz w:val="24"/>
                    <w:szCs w:val="24"/>
                  </w:rPr>
                </w:rPrChange>
              </w:rPr>
            </w:pPr>
          </w:p>
          <w:p w14:paraId="53B5A2FA" w14:textId="539EF553" w:rsidR="005E33C4" w:rsidRPr="006C4628" w:rsidRDefault="00B92E50" w:rsidP="00E6040C">
            <w:pPr>
              <w:rPr>
                <w:rFonts w:ascii="Times New Roman" w:hAnsi="Times New Roman" w:cs="Times New Roman"/>
                <w:color w:val="000000"/>
                <w:sz w:val="24"/>
                <w:szCs w:val="24"/>
                <w:lang w:val="es-ES"/>
                <w:rPrChange w:id="138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389" w:author="chris" w:date="2015-04-19T12:09:00Z">
                  <w:rPr>
                    <w:rFonts w:ascii="Times New Roman" w:hAnsi="Times New Roman" w:cs="Times New Roman"/>
                    <w:color w:val="000000"/>
                    <w:sz w:val="24"/>
                    <w:szCs w:val="24"/>
                  </w:rPr>
                </w:rPrChange>
              </w:rPr>
              <w:t>Cambiar los números que se encierran en rojo. Las nuevas opciones se muestra</w:t>
            </w:r>
            <w:r w:rsidR="00AF73D3" w:rsidRPr="006C4628">
              <w:rPr>
                <w:rFonts w:ascii="Times New Roman" w:hAnsi="Times New Roman" w:cs="Times New Roman"/>
                <w:color w:val="000000"/>
                <w:sz w:val="24"/>
                <w:szCs w:val="24"/>
                <w:lang w:val="es-ES"/>
                <w:rPrChange w:id="1390" w:author="chris" w:date="2015-04-19T12:09:00Z">
                  <w:rPr>
                    <w:rFonts w:ascii="Times New Roman" w:hAnsi="Times New Roman" w:cs="Times New Roman"/>
                    <w:color w:val="000000"/>
                    <w:sz w:val="24"/>
                    <w:szCs w:val="24"/>
                  </w:rPr>
                </w:rPrChange>
              </w:rPr>
              <w:t>n</w:t>
            </w:r>
            <w:r w:rsidRPr="006C4628">
              <w:rPr>
                <w:rFonts w:ascii="Times New Roman" w:hAnsi="Times New Roman" w:cs="Times New Roman"/>
                <w:color w:val="000000"/>
                <w:sz w:val="24"/>
                <w:szCs w:val="24"/>
                <w:lang w:val="es-ES"/>
                <w:rPrChange w:id="1391" w:author="chris" w:date="2015-04-19T12:09:00Z">
                  <w:rPr>
                    <w:rFonts w:ascii="Times New Roman" w:hAnsi="Times New Roman" w:cs="Times New Roman"/>
                    <w:color w:val="000000"/>
                    <w:sz w:val="24"/>
                    <w:szCs w:val="24"/>
                  </w:rPr>
                </w:rPrChange>
              </w:rPr>
              <w:t xml:space="preserve"> debajo de la imagen y las respuestas correctas se muestran en azul</w:t>
            </w:r>
            <w:r w:rsidR="00254C77" w:rsidRPr="006C4628">
              <w:rPr>
                <w:rFonts w:ascii="Times New Roman" w:hAnsi="Times New Roman" w:cs="Times New Roman"/>
                <w:color w:val="000000"/>
                <w:sz w:val="24"/>
                <w:szCs w:val="24"/>
                <w:lang w:val="es-ES"/>
                <w:rPrChange w:id="1392" w:author="chris" w:date="2015-04-19T12:09:00Z">
                  <w:rPr>
                    <w:rFonts w:ascii="Times New Roman" w:hAnsi="Times New Roman" w:cs="Times New Roman"/>
                    <w:color w:val="000000"/>
                    <w:sz w:val="24"/>
                    <w:szCs w:val="24"/>
                  </w:rPr>
                </w:rPrChange>
              </w:rPr>
              <w:t>.</w:t>
            </w:r>
          </w:p>
          <w:p w14:paraId="1F9BABA6" w14:textId="77777777" w:rsidR="00B92E50" w:rsidRPr="006C4628" w:rsidRDefault="00B92E50" w:rsidP="00E6040C">
            <w:pPr>
              <w:rPr>
                <w:rFonts w:ascii="Times New Roman" w:hAnsi="Times New Roman" w:cs="Times New Roman"/>
                <w:color w:val="000000"/>
                <w:sz w:val="24"/>
                <w:szCs w:val="24"/>
                <w:lang w:val="es-ES"/>
                <w:rPrChange w:id="1393" w:author="chris" w:date="2015-04-19T12:09:00Z">
                  <w:rPr>
                    <w:rFonts w:ascii="Times New Roman" w:hAnsi="Times New Roman" w:cs="Times New Roman"/>
                    <w:color w:val="000000"/>
                    <w:sz w:val="24"/>
                    <w:szCs w:val="24"/>
                  </w:rPr>
                </w:rPrChange>
              </w:rPr>
            </w:pPr>
          </w:p>
          <w:p w14:paraId="6B40EEBB" w14:textId="50638D2D" w:rsidR="005E33C4" w:rsidRPr="006C4628" w:rsidRDefault="00456E70" w:rsidP="00E6040C">
            <w:pPr>
              <w:rPr>
                <w:rFonts w:ascii="Times New Roman" w:hAnsi="Times New Roman" w:cs="Times New Roman"/>
                <w:color w:val="000000"/>
                <w:sz w:val="24"/>
                <w:szCs w:val="24"/>
                <w:lang w:val="es-ES"/>
                <w:rPrChange w:id="1394" w:author="chris" w:date="2015-04-19T12:09:00Z">
                  <w:rPr>
                    <w:rFonts w:ascii="Times New Roman" w:hAnsi="Times New Roman" w:cs="Times New Roman"/>
                    <w:color w:val="000000"/>
                    <w:sz w:val="24"/>
                    <w:szCs w:val="24"/>
                  </w:rPr>
                </w:rPrChange>
              </w:rPr>
            </w:pPr>
            <w:r w:rsidRPr="006C4628">
              <w:rPr>
                <w:sz w:val="24"/>
                <w:szCs w:val="24"/>
                <w:lang w:val="es-ES"/>
                <w:rPrChange w:id="1395" w:author="chris" w:date="2015-04-19T12:09:00Z">
                  <w:rPr>
                    <w:sz w:val="24"/>
                    <w:szCs w:val="24"/>
                    <w:lang w:val="es-ES_tradnl"/>
                  </w:rPr>
                </w:rPrChange>
              </w:rPr>
              <w:object w:dxaOrig="14490" w:dyaOrig="8040" w14:anchorId="67DF92B6">
                <v:shape id="_x0000_i1026" type="#_x0000_t75" style="width:441.25pt;height:244.15pt" o:ole="">
                  <v:imagedata r:id="rId17" o:title=""/>
                </v:shape>
                <o:OLEObject Type="Embed" ProgID="PBrush" ShapeID="_x0000_i1026" DrawAspect="Content" ObjectID="_1490958686" r:id="rId18"/>
              </w:object>
            </w:r>
          </w:p>
          <w:p w14:paraId="47FE3758" w14:textId="19103DEA" w:rsidR="005E33C4" w:rsidRPr="006C4628" w:rsidRDefault="005754A7" w:rsidP="00E6040C">
            <w:pPr>
              <w:rPr>
                <w:rFonts w:ascii="Times New Roman" w:hAnsi="Times New Roman" w:cs="Times New Roman"/>
                <w:b/>
                <w:color w:val="00B0F0"/>
                <w:sz w:val="24"/>
                <w:szCs w:val="24"/>
                <w:lang w:val="es-ES"/>
                <w:rPrChange w:id="1396" w:author="chris" w:date="2015-04-19T12:09:00Z">
                  <w:rPr>
                    <w:rFonts w:ascii="Times New Roman" w:hAnsi="Times New Roman" w:cs="Times New Roman"/>
                    <w:b/>
                    <w:color w:val="00B0F0"/>
                    <w:sz w:val="24"/>
                    <w:szCs w:val="24"/>
                  </w:rPr>
                </w:rPrChange>
              </w:rPr>
            </w:pPr>
            <w:r w:rsidRPr="006C4628">
              <w:rPr>
                <w:rFonts w:ascii="Times New Roman" w:hAnsi="Times New Roman" w:cs="Times New Roman"/>
                <w:color w:val="000000"/>
                <w:sz w:val="24"/>
                <w:szCs w:val="24"/>
                <w:lang w:val="es-ES"/>
                <w:rPrChange w:id="1397" w:author="chris" w:date="2015-04-19T12:09:00Z">
                  <w:rPr>
                    <w:rFonts w:ascii="Times New Roman" w:hAnsi="Times New Roman" w:cs="Times New Roman"/>
                    <w:color w:val="000000"/>
                    <w:sz w:val="24"/>
                    <w:szCs w:val="24"/>
                  </w:rPr>
                </w:rPrChange>
              </w:rPr>
              <w:t>1) Tres millones doce</w:t>
            </w:r>
            <w:r w:rsidR="006F59A7" w:rsidRPr="006C4628">
              <w:rPr>
                <w:rFonts w:ascii="Times New Roman" w:hAnsi="Times New Roman" w:cs="Times New Roman"/>
                <w:color w:val="000000"/>
                <w:sz w:val="24"/>
                <w:szCs w:val="24"/>
                <w:lang w:val="es-ES"/>
                <w:rPrChange w:id="1398" w:author="chris" w:date="2015-04-19T12:09:00Z">
                  <w:rPr>
                    <w:rFonts w:ascii="Times New Roman" w:hAnsi="Times New Roman" w:cs="Times New Roman"/>
                    <w:color w:val="000000"/>
                    <w:sz w:val="24"/>
                    <w:szCs w:val="24"/>
                  </w:rPr>
                </w:rPrChange>
              </w:rPr>
              <w:t xml:space="preserve"> </w:t>
            </w:r>
            <w:r w:rsidR="006F59A7" w:rsidRPr="006C4628">
              <w:rPr>
                <w:rFonts w:ascii="Times New Roman" w:hAnsi="Times New Roman" w:cs="Times New Roman"/>
                <w:color w:val="000000"/>
                <w:lang w:val="es-ES"/>
                <w:rPrChange w:id="1399" w:author="chris" w:date="2015-04-19T12:09:00Z">
                  <w:rPr>
                    <w:rFonts w:ascii="Times New Roman" w:hAnsi="Times New Roman" w:cs="Times New Roman"/>
                    <w:color w:val="000000"/>
                  </w:rPr>
                </w:rPrChange>
              </w:rPr>
              <w:sym w:font="Wingdings" w:char="F0E0"/>
            </w:r>
            <w:r w:rsidR="006F59A7" w:rsidRPr="006C4628">
              <w:rPr>
                <w:rFonts w:ascii="Times New Roman" w:hAnsi="Times New Roman" w:cs="Times New Roman"/>
                <w:color w:val="000000"/>
                <w:lang w:val="es-ES"/>
                <w:rPrChange w:id="1400" w:author="chris" w:date="2015-04-19T12:09:00Z">
                  <w:rPr>
                    <w:rFonts w:ascii="Times New Roman" w:hAnsi="Times New Roman" w:cs="Times New Roman"/>
                    <w:color w:val="000000"/>
                  </w:rPr>
                </w:rPrChange>
              </w:rPr>
              <w:t xml:space="preserve"> </w:t>
            </w:r>
            <w:r w:rsidR="00C87DF7" w:rsidRPr="006C4628">
              <w:rPr>
                <w:rFonts w:ascii="Times New Roman" w:hAnsi="Times New Roman" w:cs="Times New Roman"/>
                <w:b/>
                <w:color w:val="00B0F0"/>
                <w:lang w:val="es-ES"/>
                <w:rPrChange w:id="1401" w:author="chris" w:date="2015-04-19T12:09:00Z">
                  <w:rPr>
                    <w:rFonts w:ascii="Times New Roman" w:hAnsi="Times New Roman" w:cs="Times New Roman"/>
                    <w:b/>
                    <w:color w:val="00B0F0"/>
                  </w:rPr>
                </w:rPrChange>
              </w:rPr>
              <w:t xml:space="preserve">3 000 </w:t>
            </w:r>
            <w:r w:rsidR="006F59A7" w:rsidRPr="006C4628">
              <w:rPr>
                <w:rFonts w:ascii="Times New Roman" w:hAnsi="Times New Roman" w:cs="Times New Roman"/>
                <w:b/>
                <w:color w:val="00B0F0"/>
                <w:lang w:val="es-ES"/>
                <w:rPrChange w:id="1402" w:author="chris" w:date="2015-04-19T12:09:00Z">
                  <w:rPr>
                    <w:rFonts w:ascii="Times New Roman" w:hAnsi="Times New Roman" w:cs="Times New Roman"/>
                    <w:b/>
                    <w:color w:val="00B0F0"/>
                  </w:rPr>
                </w:rPrChange>
              </w:rPr>
              <w:t>012</w:t>
            </w:r>
            <w:ins w:id="1403" w:author="chris" w:date="2015-04-18T22:09:00Z">
              <w:r w:rsidR="00506A9B" w:rsidRPr="006C4628">
                <w:rPr>
                  <w:rFonts w:ascii="Times New Roman" w:hAnsi="Times New Roman" w:cs="Times New Roman"/>
                  <w:b/>
                  <w:color w:val="00B0F0"/>
                  <w:lang w:val="es-ES"/>
                  <w:rPrChange w:id="1404" w:author="chris" w:date="2015-04-19T12:09:00Z">
                    <w:rPr>
                      <w:rFonts w:ascii="Times New Roman" w:hAnsi="Times New Roman" w:cs="Times New Roman"/>
                      <w:b/>
                      <w:color w:val="00B0F0"/>
                    </w:rPr>
                  </w:rPrChange>
                </w:rPr>
                <w:t>.</w:t>
              </w:r>
            </w:ins>
          </w:p>
          <w:p w14:paraId="2EA47B38" w14:textId="1F240709" w:rsidR="005754A7" w:rsidRPr="006C4628" w:rsidRDefault="005754A7" w:rsidP="00E6040C">
            <w:pPr>
              <w:rPr>
                <w:rFonts w:ascii="Times New Roman" w:hAnsi="Times New Roman" w:cs="Times New Roman"/>
                <w:color w:val="000000"/>
                <w:sz w:val="24"/>
                <w:szCs w:val="24"/>
                <w:lang w:val="es-ES"/>
                <w:rPrChange w:id="140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06" w:author="chris" w:date="2015-04-19T12:09:00Z">
                  <w:rPr>
                    <w:rFonts w:ascii="Times New Roman" w:hAnsi="Times New Roman" w:cs="Times New Roman"/>
                    <w:color w:val="000000"/>
                    <w:sz w:val="24"/>
                    <w:szCs w:val="24"/>
                  </w:rPr>
                </w:rPrChange>
              </w:rPr>
              <w:t>2) Cien millones cinco mil uno</w:t>
            </w:r>
            <w:r w:rsidR="006F59A7" w:rsidRPr="006C4628">
              <w:rPr>
                <w:rFonts w:ascii="Times New Roman" w:hAnsi="Times New Roman" w:cs="Times New Roman"/>
                <w:color w:val="000000"/>
                <w:sz w:val="24"/>
                <w:szCs w:val="24"/>
                <w:lang w:val="es-ES"/>
                <w:rPrChange w:id="1407" w:author="chris" w:date="2015-04-19T12:09:00Z">
                  <w:rPr>
                    <w:rFonts w:ascii="Times New Roman" w:hAnsi="Times New Roman" w:cs="Times New Roman"/>
                    <w:color w:val="000000"/>
                    <w:sz w:val="24"/>
                    <w:szCs w:val="24"/>
                  </w:rPr>
                </w:rPrChange>
              </w:rPr>
              <w:t xml:space="preserve"> </w:t>
            </w:r>
            <w:r w:rsidR="006F59A7" w:rsidRPr="006C4628">
              <w:rPr>
                <w:rFonts w:ascii="Times New Roman" w:hAnsi="Times New Roman" w:cs="Times New Roman"/>
                <w:color w:val="000000"/>
                <w:lang w:val="es-ES"/>
                <w:rPrChange w:id="1408" w:author="chris" w:date="2015-04-19T12:09:00Z">
                  <w:rPr>
                    <w:rFonts w:ascii="Times New Roman" w:hAnsi="Times New Roman" w:cs="Times New Roman"/>
                    <w:color w:val="000000"/>
                  </w:rPr>
                </w:rPrChange>
              </w:rPr>
              <w:sym w:font="Wingdings" w:char="F0E0"/>
            </w:r>
            <w:r w:rsidR="006F59A7" w:rsidRPr="006C4628">
              <w:rPr>
                <w:rFonts w:ascii="Times New Roman" w:hAnsi="Times New Roman" w:cs="Times New Roman"/>
                <w:color w:val="000000"/>
                <w:lang w:val="es-ES"/>
                <w:rPrChange w:id="1409" w:author="chris" w:date="2015-04-19T12:09:00Z">
                  <w:rPr>
                    <w:rFonts w:ascii="Times New Roman" w:hAnsi="Times New Roman" w:cs="Times New Roman"/>
                    <w:color w:val="000000"/>
                  </w:rPr>
                </w:rPrChange>
              </w:rPr>
              <w:t xml:space="preserve"> </w:t>
            </w:r>
            <w:r w:rsidR="00C87DF7" w:rsidRPr="006C4628">
              <w:rPr>
                <w:rFonts w:ascii="Times New Roman" w:hAnsi="Times New Roman" w:cs="Times New Roman"/>
                <w:b/>
                <w:color w:val="00B0F0"/>
                <w:lang w:val="es-ES"/>
                <w:rPrChange w:id="1410" w:author="chris" w:date="2015-04-19T12:09:00Z">
                  <w:rPr>
                    <w:rFonts w:ascii="Times New Roman" w:hAnsi="Times New Roman" w:cs="Times New Roman"/>
                    <w:b/>
                    <w:color w:val="00B0F0"/>
                  </w:rPr>
                </w:rPrChange>
              </w:rPr>
              <w:t xml:space="preserve">100 005 </w:t>
            </w:r>
            <w:r w:rsidR="006F59A7" w:rsidRPr="006C4628">
              <w:rPr>
                <w:rFonts w:ascii="Times New Roman" w:hAnsi="Times New Roman" w:cs="Times New Roman"/>
                <w:b/>
                <w:color w:val="00B0F0"/>
                <w:lang w:val="es-ES"/>
                <w:rPrChange w:id="1411" w:author="chris" w:date="2015-04-19T12:09:00Z">
                  <w:rPr>
                    <w:rFonts w:ascii="Times New Roman" w:hAnsi="Times New Roman" w:cs="Times New Roman"/>
                    <w:b/>
                    <w:color w:val="00B0F0"/>
                  </w:rPr>
                </w:rPrChange>
              </w:rPr>
              <w:t>001</w:t>
            </w:r>
            <w:ins w:id="1412" w:author="chris" w:date="2015-04-18T22:09:00Z">
              <w:r w:rsidR="00506A9B" w:rsidRPr="006C4628">
                <w:rPr>
                  <w:rFonts w:ascii="Times New Roman" w:hAnsi="Times New Roman" w:cs="Times New Roman"/>
                  <w:b/>
                  <w:color w:val="00B0F0"/>
                  <w:lang w:val="es-ES"/>
                  <w:rPrChange w:id="1413" w:author="chris" w:date="2015-04-19T12:09:00Z">
                    <w:rPr>
                      <w:rFonts w:ascii="Times New Roman" w:hAnsi="Times New Roman" w:cs="Times New Roman"/>
                      <w:b/>
                      <w:color w:val="00B0F0"/>
                    </w:rPr>
                  </w:rPrChange>
                </w:rPr>
                <w:t>.</w:t>
              </w:r>
            </w:ins>
          </w:p>
          <w:p w14:paraId="2D4404C2" w14:textId="442EB39E" w:rsidR="006F59A7" w:rsidRPr="006C4628" w:rsidRDefault="006F59A7" w:rsidP="00E6040C">
            <w:pPr>
              <w:rPr>
                <w:rFonts w:ascii="Times New Roman" w:hAnsi="Times New Roman" w:cs="Times New Roman"/>
                <w:color w:val="000000"/>
                <w:sz w:val="24"/>
                <w:szCs w:val="24"/>
                <w:lang w:val="es-ES"/>
                <w:rPrChange w:id="141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15" w:author="chris" w:date="2015-04-19T12:09:00Z">
                  <w:rPr>
                    <w:rFonts w:ascii="Times New Roman" w:hAnsi="Times New Roman" w:cs="Times New Roman"/>
                    <w:color w:val="000000"/>
                    <w:sz w:val="24"/>
                    <w:szCs w:val="24"/>
                  </w:rPr>
                </w:rPrChange>
              </w:rPr>
              <w:t xml:space="preserve">3) Once millones noventa y tres </w:t>
            </w:r>
            <w:r w:rsidRPr="006C4628">
              <w:rPr>
                <w:rFonts w:ascii="Times New Roman" w:hAnsi="Times New Roman" w:cs="Times New Roman"/>
                <w:color w:val="000000"/>
                <w:lang w:val="es-ES"/>
                <w:rPrChange w:id="1416" w:author="chris" w:date="2015-04-19T12:09:00Z">
                  <w:rPr>
                    <w:rFonts w:ascii="Times New Roman" w:hAnsi="Times New Roman" w:cs="Times New Roman"/>
                    <w:color w:val="000000"/>
                  </w:rPr>
                </w:rPrChange>
              </w:rPr>
              <w:sym w:font="Wingdings" w:char="F0E0"/>
            </w:r>
            <w:r w:rsidRPr="006C4628">
              <w:rPr>
                <w:rFonts w:ascii="Times New Roman" w:hAnsi="Times New Roman" w:cs="Times New Roman"/>
                <w:color w:val="000000"/>
                <w:lang w:val="es-ES"/>
                <w:rPrChange w:id="1417" w:author="chris" w:date="2015-04-19T12:09:00Z">
                  <w:rPr>
                    <w:rFonts w:ascii="Times New Roman" w:hAnsi="Times New Roman" w:cs="Times New Roman"/>
                    <w:color w:val="000000"/>
                  </w:rPr>
                </w:rPrChange>
              </w:rPr>
              <w:t xml:space="preserve"> </w:t>
            </w:r>
            <w:r w:rsidR="00C87DF7" w:rsidRPr="006C4628">
              <w:rPr>
                <w:rFonts w:ascii="Times New Roman" w:hAnsi="Times New Roman" w:cs="Times New Roman"/>
                <w:b/>
                <w:color w:val="00B0F0"/>
                <w:lang w:val="es-ES"/>
                <w:rPrChange w:id="1418" w:author="chris" w:date="2015-04-19T12:09:00Z">
                  <w:rPr>
                    <w:rFonts w:ascii="Times New Roman" w:hAnsi="Times New Roman" w:cs="Times New Roman"/>
                    <w:b/>
                    <w:color w:val="00B0F0"/>
                  </w:rPr>
                </w:rPrChange>
              </w:rPr>
              <w:t xml:space="preserve">11 000 </w:t>
            </w:r>
            <w:r w:rsidRPr="006C4628">
              <w:rPr>
                <w:rFonts w:ascii="Times New Roman" w:hAnsi="Times New Roman" w:cs="Times New Roman"/>
                <w:b/>
                <w:color w:val="00B0F0"/>
                <w:lang w:val="es-ES"/>
                <w:rPrChange w:id="1419" w:author="chris" w:date="2015-04-19T12:09:00Z">
                  <w:rPr>
                    <w:rFonts w:ascii="Times New Roman" w:hAnsi="Times New Roman" w:cs="Times New Roman"/>
                    <w:b/>
                    <w:color w:val="00B0F0"/>
                  </w:rPr>
                </w:rPrChange>
              </w:rPr>
              <w:t>093</w:t>
            </w:r>
            <w:ins w:id="1420" w:author="chris" w:date="2015-04-18T22:09:00Z">
              <w:r w:rsidR="00506A9B" w:rsidRPr="006C4628">
                <w:rPr>
                  <w:rFonts w:ascii="Times New Roman" w:hAnsi="Times New Roman" w:cs="Times New Roman"/>
                  <w:b/>
                  <w:color w:val="00B0F0"/>
                  <w:lang w:val="es-ES"/>
                  <w:rPrChange w:id="1421" w:author="chris" w:date="2015-04-19T12:09:00Z">
                    <w:rPr>
                      <w:rFonts w:ascii="Times New Roman" w:hAnsi="Times New Roman" w:cs="Times New Roman"/>
                      <w:b/>
                      <w:color w:val="00B0F0"/>
                    </w:rPr>
                  </w:rPrChange>
                </w:rPr>
                <w:t>.</w:t>
              </w:r>
            </w:ins>
          </w:p>
          <w:p w14:paraId="75B111CF" w14:textId="00047D90" w:rsidR="005B5A92" w:rsidRPr="006C4628" w:rsidRDefault="005B5A92" w:rsidP="00E6040C">
            <w:pPr>
              <w:rPr>
                <w:rFonts w:ascii="Times New Roman" w:hAnsi="Times New Roman" w:cs="Times New Roman"/>
                <w:color w:val="000000"/>
                <w:sz w:val="24"/>
                <w:szCs w:val="24"/>
                <w:lang w:val="es-ES"/>
                <w:rPrChange w:id="1422" w:author="chris" w:date="2015-04-19T12:09:00Z">
                  <w:rPr>
                    <w:rFonts w:ascii="Times New Roman" w:hAnsi="Times New Roman" w:cs="Times New Roman"/>
                    <w:color w:val="000000"/>
                    <w:sz w:val="24"/>
                    <w:szCs w:val="24"/>
                  </w:rPr>
                </w:rPrChange>
              </w:rPr>
            </w:pPr>
          </w:p>
        </w:tc>
      </w:tr>
      <w:tr w:rsidR="005B5A92" w:rsidRPr="006C4628" w14:paraId="25C0A9F4" w14:textId="77777777" w:rsidTr="007503D8">
        <w:tc>
          <w:tcPr>
            <w:tcW w:w="1289" w:type="dxa"/>
          </w:tcPr>
          <w:p w14:paraId="53FE047E" w14:textId="77777777" w:rsidR="005B5A92" w:rsidRPr="006C4628" w:rsidRDefault="005B5A92" w:rsidP="00E6040C">
            <w:pPr>
              <w:rPr>
                <w:rFonts w:ascii="Times New Roman" w:hAnsi="Times New Roman" w:cs="Times New Roman"/>
                <w:b/>
                <w:color w:val="000000"/>
                <w:sz w:val="24"/>
                <w:szCs w:val="24"/>
                <w:lang w:val="es-ES"/>
                <w:rPrChange w:id="142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424" w:author="chris" w:date="2015-04-19T12:09:00Z">
                  <w:rPr>
                    <w:rFonts w:ascii="Times New Roman" w:hAnsi="Times New Roman" w:cs="Times New Roman"/>
                    <w:b/>
                    <w:color w:val="000000"/>
                    <w:sz w:val="24"/>
                    <w:szCs w:val="24"/>
                  </w:rPr>
                </w:rPrChange>
              </w:rPr>
              <w:lastRenderedPageBreak/>
              <w:t>Título</w:t>
            </w:r>
          </w:p>
        </w:tc>
        <w:tc>
          <w:tcPr>
            <w:tcW w:w="7765" w:type="dxa"/>
          </w:tcPr>
          <w:p w14:paraId="52FF432B" w14:textId="1F66A2A0" w:rsidR="005B5A92" w:rsidRPr="006C4628" w:rsidRDefault="00456E70" w:rsidP="00E6040C">
            <w:pPr>
              <w:rPr>
                <w:rFonts w:ascii="Times New Roman" w:hAnsi="Times New Roman" w:cs="Times New Roman"/>
                <w:color w:val="000000"/>
                <w:sz w:val="24"/>
                <w:szCs w:val="24"/>
                <w:lang w:val="es-ES"/>
                <w:rPrChange w:id="142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26" w:author="chris" w:date="2015-04-19T12:09:00Z">
                  <w:rPr>
                    <w:rFonts w:ascii="Times New Roman" w:hAnsi="Times New Roman" w:cs="Times New Roman"/>
                    <w:color w:val="000000"/>
                    <w:sz w:val="24"/>
                    <w:szCs w:val="24"/>
                  </w:rPr>
                </w:rPrChange>
              </w:rPr>
              <w:t>Lee y escribe números naturales</w:t>
            </w:r>
            <w:del w:id="1427" w:author="chris" w:date="2015-04-18T22:09:00Z">
              <w:r w:rsidRPr="006C4628" w:rsidDel="00506A9B">
                <w:rPr>
                  <w:rFonts w:ascii="Times New Roman" w:hAnsi="Times New Roman" w:cs="Times New Roman"/>
                  <w:color w:val="000000"/>
                  <w:sz w:val="24"/>
                  <w:szCs w:val="24"/>
                  <w:lang w:val="es-ES"/>
                  <w:rPrChange w:id="1428" w:author="chris" w:date="2015-04-19T12:09:00Z">
                    <w:rPr>
                      <w:rFonts w:ascii="Times New Roman" w:hAnsi="Times New Roman" w:cs="Times New Roman"/>
                      <w:color w:val="000000"/>
                      <w:sz w:val="24"/>
                      <w:szCs w:val="24"/>
                    </w:rPr>
                  </w:rPrChange>
                </w:rPr>
                <w:delText>.</w:delText>
              </w:r>
            </w:del>
          </w:p>
        </w:tc>
      </w:tr>
      <w:tr w:rsidR="005B5A92" w:rsidRPr="006C4628" w14:paraId="4AEDEC42" w14:textId="77777777" w:rsidTr="007503D8">
        <w:tc>
          <w:tcPr>
            <w:tcW w:w="1289" w:type="dxa"/>
          </w:tcPr>
          <w:p w14:paraId="6B44CD9B" w14:textId="77777777" w:rsidR="005B5A92" w:rsidRPr="006C4628" w:rsidRDefault="005B5A92" w:rsidP="00E6040C">
            <w:pPr>
              <w:rPr>
                <w:rFonts w:ascii="Times New Roman" w:hAnsi="Times New Roman" w:cs="Times New Roman"/>
                <w:b/>
                <w:color w:val="000000"/>
                <w:sz w:val="24"/>
                <w:szCs w:val="24"/>
                <w:lang w:val="es-ES"/>
                <w:rPrChange w:id="142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430" w:author="chris" w:date="2015-04-19T12:09:00Z">
                  <w:rPr>
                    <w:rFonts w:ascii="Times New Roman" w:hAnsi="Times New Roman" w:cs="Times New Roman"/>
                    <w:b/>
                    <w:color w:val="000000"/>
                    <w:sz w:val="24"/>
                    <w:szCs w:val="24"/>
                  </w:rPr>
                </w:rPrChange>
              </w:rPr>
              <w:t>Descripción</w:t>
            </w:r>
          </w:p>
        </w:tc>
        <w:tc>
          <w:tcPr>
            <w:tcW w:w="7765" w:type="dxa"/>
          </w:tcPr>
          <w:p w14:paraId="49909697" w14:textId="74DA28B4" w:rsidR="005B5A92" w:rsidRPr="006C4628" w:rsidRDefault="00456E70" w:rsidP="00E6040C">
            <w:pPr>
              <w:rPr>
                <w:rFonts w:ascii="Times New Roman" w:hAnsi="Times New Roman" w:cs="Times New Roman"/>
                <w:color w:val="000000"/>
                <w:sz w:val="24"/>
                <w:szCs w:val="24"/>
                <w:lang w:val="es-ES"/>
                <w:rPrChange w:id="143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32" w:author="chris" w:date="2015-04-19T12:09:00Z">
                  <w:rPr>
                    <w:rFonts w:ascii="Times New Roman" w:hAnsi="Times New Roman" w:cs="Times New Roman"/>
                    <w:color w:val="000000"/>
                    <w:sz w:val="24"/>
                    <w:szCs w:val="24"/>
                  </w:rPr>
                </w:rPrChange>
              </w:rPr>
              <w:t xml:space="preserve">Actividad que permite practicar la lectura y escritura de números naturales. </w:t>
            </w:r>
          </w:p>
        </w:tc>
      </w:tr>
    </w:tbl>
    <w:p w14:paraId="2AF9C0BE" w14:textId="77777777" w:rsidR="005B5A92" w:rsidRPr="006C4628" w:rsidRDefault="005B5A92" w:rsidP="00E6040C">
      <w:pPr>
        <w:spacing w:after="0"/>
        <w:rPr>
          <w:rFonts w:ascii="Arial" w:hAnsi="Arial" w:cs="Arial"/>
          <w:color w:val="000000"/>
          <w:lang w:val="es-ES"/>
          <w:rPrChange w:id="1433"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36"/>
      </w:tblGrid>
      <w:tr w:rsidR="001D4CFB" w:rsidRPr="006C4628" w14:paraId="426D8668" w14:textId="77777777" w:rsidTr="00E87063">
        <w:tc>
          <w:tcPr>
            <w:tcW w:w="9054" w:type="dxa"/>
            <w:gridSpan w:val="2"/>
            <w:shd w:val="clear" w:color="auto" w:fill="000000" w:themeFill="text1"/>
          </w:tcPr>
          <w:p w14:paraId="2E3BAD21" w14:textId="77777777" w:rsidR="001D4CFB" w:rsidRPr="006C4628" w:rsidRDefault="001D4CFB" w:rsidP="00E6040C">
            <w:pPr>
              <w:jc w:val="center"/>
              <w:rPr>
                <w:rFonts w:ascii="Times New Roman" w:hAnsi="Times New Roman" w:cs="Times New Roman"/>
                <w:b/>
                <w:color w:val="FFFFFF" w:themeColor="background1"/>
                <w:sz w:val="24"/>
                <w:szCs w:val="24"/>
                <w:lang w:val="es-ES"/>
                <w:rPrChange w:id="1434"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435" w:author="chris" w:date="2015-04-19T12:09:00Z">
                  <w:rPr>
                    <w:rFonts w:ascii="Times New Roman" w:hAnsi="Times New Roman" w:cs="Times New Roman"/>
                    <w:b/>
                    <w:color w:val="FFFFFF" w:themeColor="background1"/>
                    <w:sz w:val="24"/>
                    <w:szCs w:val="24"/>
                  </w:rPr>
                </w:rPrChange>
              </w:rPr>
              <w:t>Practica: recurso aprovechado</w:t>
            </w:r>
          </w:p>
        </w:tc>
      </w:tr>
      <w:tr w:rsidR="001D4CFB" w:rsidRPr="006C4628" w14:paraId="5ACBE17E" w14:textId="77777777" w:rsidTr="00E87063">
        <w:tc>
          <w:tcPr>
            <w:tcW w:w="2518" w:type="dxa"/>
          </w:tcPr>
          <w:p w14:paraId="7ECA1F31" w14:textId="77777777" w:rsidR="001D4CFB" w:rsidRPr="006C4628" w:rsidRDefault="001D4CFB" w:rsidP="00E6040C">
            <w:pPr>
              <w:rPr>
                <w:rFonts w:ascii="Times New Roman" w:hAnsi="Times New Roman" w:cs="Times New Roman"/>
                <w:b/>
                <w:color w:val="000000"/>
                <w:sz w:val="24"/>
                <w:szCs w:val="24"/>
                <w:lang w:val="es-ES"/>
                <w:rPrChange w:id="143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437" w:author="chris" w:date="2015-04-19T12:09:00Z">
                  <w:rPr>
                    <w:rFonts w:ascii="Times New Roman" w:hAnsi="Times New Roman" w:cs="Times New Roman"/>
                    <w:b/>
                    <w:color w:val="000000"/>
                    <w:sz w:val="24"/>
                    <w:szCs w:val="24"/>
                  </w:rPr>
                </w:rPrChange>
              </w:rPr>
              <w:t>Código</w:t>
            </w:r>
          </w:p>
        </w:tc>
        <w:tc>
          <w:tcPr>
            <w:tcW w:w="6536" w:type="dxa"/>
          </w:tcPr>
          <w:p w14:paraId="2B1B8BB8" w14:textId="034345D3" w:rsidR="001D4CFB" w:rsidRPr="006C4628" w:rsidRDefault="00690E2F" w:rsidP="00E6040C">
            <w:pPr>
              <w:rPr>
                <w:rFonts w:ascii="Times New Roman" w:hAnsi="Times New Roman" w:cs="Times New Roman"/>
                <w:b/>
                <w:color w:val="000000"/>
                <w:sz w:val="24"/>
                <w:szCs w:val="24"/>
                <w:lang w:val="es-ES"/>
                <w:rPrChange w:id="143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439" w:author="chris" w:date="2015-04-19T12:09:00Z">
                  <w:rPr>
                    <w:rFonts w:ascii="Times New Roman" w:hAnsi="Times New Roman" w:cs="Times New Roman"/>
                    <w:color w:val="000000"/>
                    <w:sz w:val="24"/>
                    <w:szCs w:val="24"/>
                  </w:rPr>
                </w:rPrChange>
              </w:rPr>
              <w:t>MA_04_02_CO_</w:t>
            </w:r>
            <w:r w:rsidR="001D4CFB" w:rsidRPr="006C4628">
              <w:rPr>
                <w:rFonts w:ascii="Times New Roman" w:hAnsi="Times New Roman" w:cs="Times New Roman"/>
                <w:color w:val="000000"/>
                <w:sz w:val="24"/>
                <w:szCs w:val="24"/>
                <w:lang w:val="es-ES"/>
                <w:rPrChange w:id="1440" w:author="chris" w:date="2015-04-19T12:09:00Z">
                  <w:rPr>
                    <w:rFonts w:ascii="Times New Roman" w:hAnsi="Times New Roman" w:cs="Times New Roman"/>
                    <w:color w:val="000000"/>
                    <w:sz w:val="24"/>
                    <w:szCs w:val="24"/>
                  </w:rPr>
                </w:rPrChange>
              </w:rPr>
              <w:t>REC80</w:t>
            </w:r>
          </w:p>
        </w:tc>
      </w:tr>
      <w:tr w:rsidR="001D4CFB" w:rsidRPr="006C4628" w14:paraId="20FBF272" w14:textId="77777777" w:rsidTr="00E87063">
        <w:tc>
          <w:tcPr>
            <w:tcW w:w="2518" w:type="dxa"/>
          </w:tcPr>
          <w:p w14:paraId="5A967BD5" w14:textId="77777777" w:rsidR="001D4CFB" w:rsidRPr="006C4628" w:rsidRDefault="001D4CFB" w:rsidP="00E6040C">
            <w:pPr>
              <w:rPr>
                <w:rFonts w:ascii="Times New Roman" w:hAnsi="Times New Roman" w:cs="Times New Roman"/>
                <w:color w:val="000000"/>
                <w:sz w:val="24"/>
                <w:szCs w:val="24"/>
                <w:lang w:val="es-ES"/>
                <w:rPrChange w:id="144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442" w:author="chris" w:date="2015-04-19T12:09:00Z">
                  <w:rPr>
                    <w:rFonts w:ascii="Times New Roman" w:hAnsi="Times New Roman" w:cs="Times New Roman"/>
                    <w:b/>
                    <w:color w:val="000000"/>
                    <w:sz w:val="24"/>
                    <w:szCs w:val="24"/>
                  </w:rPr>
                </w:rPrChange>
              </w:rPr>
              <w:t>Ubicación en Aula Planeta</w:t>
            </w:r>
          </w:p>
        </w:tc>
        <w:tc>
          <w:tcPr>
            <w:tcW w:w="6536" w:type="dxa"/>
          </w:tcPr>
          <w:p w14:paraId="5A198B25" w14:textId="56C05CB5" w:rsidR="001D4CFB" w:rsidRPr="006C4628" w:rsidRDefault="001D4CFB" w:rsidP="00E6040C">
            <w:pPr>
              <w:rPr>
                <w:rFonts w:ascii="Times New Roman" w:hAnsi="Times New Roman" w:cs="Times New Roman"/>
                <w:color w:val="000000"/>
                <w:sz w:val="24"/>
                <w:szCs w:val="24"/>
                <w:lang w:val="es-ES"/>
                <w:rPrChange w:id="144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44" w:author="chris" w:date="2015-04-19T12:09:00Z">
                  <w:rPr>
                    <w:rFonts w:ascii="Times New Roman" w:hAnsi="Times New Roman" w:cs="Times New Roman"/>
                    <w:color w:val="000000"/>
                    <w:sz w:val="24"/>
                    <w:szCs w:val="24"/>
                  </w:rPr>
                </w:rPrChange>
              </w:rPr>
              <w:t>5° ESO/Matemáticas/Los números naturales/</w:t>
            </w:r>
            <w:r w:rsidR="00077EE5" w:rsidRPr="006C4628">
              <w:rPr>
                <w:rFonts w:ascii="Times New Roman" w:hAnsi="Times New Roman" w:cs="Times New Roman"/>
                <w:color w:val="000000"/>
                <w:sz w:val="24"/>
                <w:szCs w:val="24"/>
                <w:lang w:val="es-ES"/>
                <w:rPrChange w:id="1445" w:author="chris" w:date="2015-04-19T12:09:00Z">
                  <w:rPr>
                    <w:rFonts w:ascii="Times New Roman" w:hAnsi="Times New Roman" w:cs="Times New Roman"/>
                    <w:color w:val="000000"/>
                    <w:sz w:val="24"/>
                    <w:szCs w:val="24"/>
                  </w:rPr>
                </w:rPrChange>
              </w:rPr>
              <w:t>Practica la lectura de los números naturales</w:t>
            </w:r>
          </w:p>
        </w:tc>
      </w:tr>
      <w:tr w:rsidR="001D4CFB" w:rsidRPr="006C4628" w14:paraId="714CFA87" w14:textId="77777777" w:rsidTr="00E87063">
        <w:tc>
          <w:tcPr>
            <w:tcW w:w="2518" w:type="dxa"/>
          </w:tcPr>
          <w:p w14:paraId="7C90B762" w14:textId="77777777" w:rsidR="001D4CFB" w:rsidRPr="006C4628" w:rsidRDefault="001D4CFB" w:rsidP="00E6040C">
            <w:pPr>
              <w:rPr>
                <w:rFonts w:ascii="Times New Roman" w:hAnsi="Times New Roman" w:cs="Times New Roman"/>
                <w:color w:val="000000"/>
                <w:sz w:val="24"/>
                <w:szCs w:val="24"/>
                <w:lang w:val="es-ES"/>
                <w:rPrChange w:id="144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447"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56D81EBD" w14:textId="77777777" w:rsidR="001D4CFB" w:rsidRPr="006C4628" w:rsidRDefault="001D4CFB" w:rsidP="00E6040C">
            <w:pPr>
              <w:rPr>
                <w:rFonts w:ascii="Times New Roman" w:hAnsi="Times New Roman" w:cs="Times New Roman"/>
                <w:color w:val="000000"/>
                <w:sz w:val="24"/>
                <w:szCs w:val="24"/>
                <w:lang w:val="es-ES"/>
                <w:rPrChange w:id="1448" w:author="chris" w:date="2015-04-19T12:09:00Z">
                  <w:rPr>
                    <w:rFonts w:ascii="Times New Roman" w:hAnsi="Times New Roman" w:cs="Times New Roman"/>
                    <w:color w:val="000000"/>
                    <w:sz w:val="24"/>
                    <w:szCs w:val="24"/>
                  </w:rPr>
                </w:rPrChange>
              </w:rPr>
            </w:pPr>
          </w:p>
          <w:p w14:paraId="3C202754" w14:textId="6632D587" w:rsidR="001D4CFB" w:rsidRPr="006C4628" w:rsidRDefault="00824241" w:rsidP="00E6040C">
            <w:pPr>
              <w:rPr>
                <w:rFonts w:ascii="Times New Roman" w:hAnsi="Times New Roman" w:cs="Times New Roman"/>
                <w:color w:val="000000"/>
                <w:sz w:val="24"/>
                <w:szCs w:val="24"/>
                <w:lang w:val="es-ES"/>
                <w:rPrChange w:id="144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50" w:author="chris" w:date="2015-04-19T12:09:00Z">
                  <w:rPr>
                    <w:rFonts w:ascii="Times New Roman" w:hAnsi="Times New Roman" w:cs="Times New Roman"/>
                    <w:color w:val="000000"/>
                    <w:sz w:val="24"/>
                    <w:szCs w:val="24"/>
                  </w:rPr>
                </w:rPrChange>
              </w:rPr>
              <w:t>Incluir tres ejercicios más. Lo</w:t>
            </w:r>
            <w:r w:rsidR="001D4CFB" w:rsidRPr="006C4628">
              <w:rPr>
                <w:rFonts w:ascii="Times New Roman" w:hAnsi="Times New Roman" w:cs="Times New Roman"/>
                <w:color w:val="000000"/>
                <w:sz w:val="24"/>
                <w:szCs w:val="24"/>
                <w:lang w:val="es-ES"/>
                <w:rPrChange w:id="1451" w:author="chris" w:date="2015-04-19T12:09:00Z">
                  <w:rPr>
                    <w:rFonts w:ascii="Times New Roman" w:hAnsi="Times New Roman" w:cs="Times New Roman"/>
                    <w:color w:val="000000"/>
                    <w:sz w:val="24"/>
                    <w:szCs w:val="24"/>
                  </w:rPr>
                </w:rPrChange>
              </w:rPr>
              <w:t>s nuev</w:t>
            </w:r>
            <w:r w:rsidRPr="006C4628">
              <w:rPr>
                <w:rFonts w:ascii="Times New Roman" w:hAnsi="Times New Roman" w:cs="Times New Roman"/>
                <w:color w:val="000000"/>
                <w:sz w:val="24"/>
                <w:szCs w:val="24"/>
                <w:lang w:val="es-ES"/>
                <w:rPrChange w:id="1452" w:author="chris" w:date="2015-04-19T12:09:00Z">
                  <w:rPr>
                    <w:rFonts w:ascii="Times New Roman" w:hAnsi="Times New Roman" w:cs="Times New Roman"/>
                    <w:color w:val="000000"/>
                    <w:sz w:val="24"/>
                    <w:szCs w:val="24"/>
                  </w:rPr>
                </w:rPrChange>
              </w:rPr>
              <w:t>o</w:t>
            </w:r>
            <w:r w:rsidR="001D4CFB" w:rsidRPr="006C4628">
              <w:rPr>
                <w:rFonts w:ascii="Times New Roman" w:hAnsi="Times New Roman" w:cs="Times New Roman"/>
                <w:color w:val="000000"/>
                <w:sz w:val="24"/>
                <w:szCs w:val="24"/>
                <w:lang w:val="es-ES"/>
                <w:rPrChange w:id="1453" w:author="chris" w:date="2015-04-19T12:09:00Z">
                  <w:rPr>
                    <w:rFonts w:ascii="Times New Roman" w:hAnsi="Times New Roman" w:cs="Times New Roman"/>
                    <w:color w:val="000000"/>
                    <w:sz w:val="24"/>
                    <w:szCs w:val="24"/>
                  </w:rPr>
                </w:rPrChange>
              </w:rPr>
              <w:t xml:space="preserve">s </w:t>
            </w:r>
            <w:r w:rsidRPr="006C4628">
              <w:rPr>
                <w:rFonts w:ascii="Times New Roman" w:hAnsi="Times New Roman" w:cs="Times New Roman"/>
                <w:color w:val="000000"/>
                <w:sz w:val="24"/>
                <w:szCs w:val="24"/>
                <w:lang w:val="es-ES"/>
                <w:rPrChange w:id="1454" w:author="chris" w:date="2015-04-19T12:09:00Z">
                  <w:rPr>
                    <w:rFonts w:ascii="Times New Roman" w:hAnsi="Times New Roman" w:cs="Times New Roman"/>
                    <w:color w:val="000000"/>
                    <w:sz w:val="24"/>
                    <w:szCs w:val="24"/>
                  </w:rPr>
                </w:rPrChange>
              </w:rPr>
              <w:t>números se muestran</w:t>
            </w:r>
            <w:r w:rsidR="001D4CFB" w:rsidRPr="006C4628">
              <w:rPr>
                <w:rFonts w:ascii="Times New Roman" w:hAnsi="Times New Roman" w:cs="Times New Roman"/>
                <w:color w:val="000000"/>
                <w:sz w:val="24"/>
                <w:szCs w:val="24"/>
                <w:lang w:val="es-ES"/>
                <w:rPrChange w:id="1455" w:author="chris" w:date="2015-04-19T12:09:00Z">
                  <w:rPr>
                    <w:rFonts w:ascii="Times New Roman" w:hAnsi="Times New Roman" w:cs="Times New Roman"/>
                    <w:color w:val="000000"/>
                    <w:sz w:val="24"/>
                    <w:szCs w:val="24"/>
                  </w:rPr>
                </w:rPrChange>
              </w:rPr>
              <w:t xml:space="preserve"> debajo de la imagen y las respuestas correctas se muestran en azul.</w:t>
            </w:r>
          </w:p>
          <w:p w14:paraId="3891A638" w14:textId="77777777" w:rsidR="001D4CFB" w:rsidRPr="006C4628" w:rsidRDefault="001D4CFB" w:rsidP="00E6040C">
            <w:pPr>
              <w:rPr>
                <w:rFonts w:ascii="Times New Roman" w:hAnsi="Times New Roman" w:cs="Times New Roman"/>
                <w:color w:val="000000"/>
                <w:sz w:val="24"/>
                <w:szCs w:val="24"/>
                <w:lang w:val="es-ES"/>
                <w:rPrChange w:id="1456" w:author="chris" w:date="2015-04-19T12:09:00Z">
                  <w:rPr>
                    <w:rFonts w:ascii="Times New Roman" w:hAnsi="Times New Roman" w:cs="Times New Roman"/>
                    <w:color w:val="000000"/>
                    <w:sz w:val="24"/>
                    <w:szCs w:val="24"/>
                  </w:rPr>
                </w:rPrChange>
              </w:rPr>
            </w:pPr>
          </w:p>
          <w:p w14:paraId="46A290FA" w14:textId="7DC801DD" w:rsidR="001D4CFB" w:rsidRPr="006C4628" w:rsidRDefault="00C87DF7" w:rsidP="00E6040C">
            <w:pPr>
              <w:rPr>
                <w:rFonts w:ascii="Times New Roman" w:hAnsi="Times New Roman" w:cs="Times New Roman"/>
                <w:color w:val="000000"/>
                <w:sz w:val="24"/>
                <w:szCs w:val="24"/>
                <w:lang w:val="es-ES"/>
                <w:rPrChange w:id="1457" w:author="chris" w:date="2015-04-19T12:09:00Z">
                  <w:rPr>
                    <w:rFonts w:ascii="Times New Roman" w:hAnsi="Times New Roman" w:cs="Times New Roman"/>
                    <w:color w:val="000000"/>
                    <w:sz w:val="24"/>
                    <w:szCs w:val="24"/>
                  </w:rPr>
                </w:rPrChange>
              </w:rPr>
            </w:pPr>
            <w:r w:rsidRPr="006C4628">
              <w:rPr>
                <w:sz w:val="24"/>
                <w:szCs w:val="24"/>
                <w:lang w:val="es-ES"/>
                <w:rPrChange w:id="1458" w:author="chris" w:date="2015-04-19T12:09:00Z">
                  <w:rPr>
                    <w:sz w:val="24"/>
                    <w:szCs w:val="24"/>
                    <w:lang w:val="es-ES_tradnl"/>
                  </w:rPr>
                </w:rPrChange>
              </w:rPr>
              <w:object w:dxaOrig="6120" w:dyaOrig="4050" w14:anchorId="1273C136">
                <v:shape id="_x0000_i1027" type="#_x0000_t75" style="width:306pt;height:203.1pt" o:ole="">
                  <v:imagedata r:id="rId19" o:title=""/>
                </v:shape>
                <o:OLEObject Type="Embed" ProgID="PBrush" ShapeID="_x0000_i1027" DrawAspect="Content" ObjectID="_1490958687" r:id="rId20"/>
              </w:object>
            </w:r>
          </w:p>
          <w:p w14:paraId="609EC9C7" w14:textId="4EAD9BF3" w:rsidR="001D4CFB" w:rsidRPr="006C4628" w:rsidRDefault="00EE6756" w:rsidP="00E6040C">
            <w:pPr>
              <w:rPr>
                <w:rFonts w:ascii="Times New Roman" w:hAnsi="Times New Roman" w:cs="Times New Roman"/>
                <w:color w:val="000000"/>
                <w:sz w:val="24"/>
                <w:szCs w:val="24"/>
                <w:lang w:val="es-ES"/>
                <w:rPrChange w:id="145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60" w:author="chris" w:date="2015-04-19T12:09:00Z">
                  <w:rPr>
                    <w:rFonts w:ascii="Times New Roman" w:hAnsi="Times New Roman" w:cs="Times New Roman"/>
                    <w:color w:val="000000"/>
                    <w:sz w:val="24"/>
                    <w:szCs w:val="24"/>
                  </w:rPr>
                </w:rPrChange>
              </w:rPr>
              <w:t>1</w:t>
            </w:r>
            <w:r w:rsidR="001D4CFB" w:rsidRPr="006C4628">
              <w:rPr>
                <w:rFonts w:ascii="Times New Roman" w:hAnsi="Times New Roman" w:cs="Times New Roman"/>
                <w:color w:val="000000"/>
                <w:sz w:val="24"/>
                <w:szCs w:val="24"/>
                <w:lang w:val="es-ES"/>
                <w:rPrChange w:id="1461"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462" w:author="chris" w:date="2015-04-19T12:09:00Z">
                  <w:rPr>
                    <w:rFonts w:ascii="Times New Roman" w:hAnsi="Times New Roman" w:cs="Times New Roman"/>
                    <w:color w:val="000000"/>
                    <w:sz w:val="24"/>
                    <w:szCs w:val="24"/>
                  </w:rPr>
                </w:rPrChange>
              </w:rPr>
              <w:t xml:space="preserve">101 </w:t>
            </w:r>
            <w:r w:rsidR="003F4FA7" w:rsidRPr="006C4628">
              <w:rPr>
                <w:rFonts w:ascii="Times New Roman" w:hAnsi="Times New Roman" w:cs="Times New Roman"/>
                <w:color w:val="000000"/>
                <w:sz w:val="24"/>
                <w:szCs w:val="24"/>
                <w:lang w:val="es-ES"/>
                <w:rPrChange w:id="1463" w:author="chris" w:date="2015-04-19T12:09:00Z">
                  <w:rPr>
                    <w:rFonts w:ascii="Times New Roman" w:hAnsi="Times New Roman" w:cs="Times New Roman"/>
                    <w:color w:val="000000"/>
                    <w:sz w:val="24"/>
                    <w:szCs w:val="24"/>
                  </w:rPr>
                </w:rPrChange>
              </w:rPr>
              <w:t>043</w:t>
            </w:r>
            <w:r w:rsidRPr="006C4628">
              <w:rPr>
                <w:rFonts w:ascii="Times New Roman" w:hAnsi="Times New Roman" w:cs="Times New Roman"/>
                <w:color w:val="000000"/>
                <w:sz w:val="24"/>
                <w:szCs w:val="24"/>
                <w:lang w:val="es-ES"/>
                <w:rPrChange w:id="1464" w:author="chris" w:date="2015-04-19T12:09:00Z">
                  <w:rPr>
                    <w:rFonts w:ascii="Times New Roman" w:hAnsi="Times New Roman" w:cs="Times New Roman"/>
                    <w:color w:val="000000"/>
                    <w:sz w:val="24"/>
                    <w:szCs w:val="24"/>
                  </w:rPr>
                </w:rPrChange>
              </w:rPr>
              <w:t xml:space="preserve"> </w:t>
            </w:r>
            <w:r w:rsidR="003F4FA7" w:rsidRPr="006C4628">
              <w:rPr>
                <w:rFonts w:ascii="Times New Roman" w:hAnsi="Times New Roman" w:cs="Times New Roman"/>
                <w:color w:val="000000"/>
                <w:sz w:val="24"/>
                <w:szCs w:val="24"/>
                <w:lang w:val="es-ES"/>
                <w:rPrChange w:id="1465" w:author="chris" w:date="2015-04-19T12:09:00Z">
                  <w:rPr>
                    <w:rFonts w:ascii="Times New Roman" w:hAnsi="Times New Roman" w:cs="Times New Roman"/>
                    <w:color w:val="000000"/>
                    <w:sz w:val="24"/>
                    <w:szCs w:val="24"/>
                  </w:rPr>
                </w:rPrChange>
              </w:rPr>
              <w:t>000</w:t>
            </w:r>
            <w:r w:rsidR="001D4CFB" w:rsidRPr="006C4628">
              <w:rPr>
                <w:rFonts w:ascii="Times New Roman" w:hAnsi="Times New Roman" w:cs="Times New Roman"/>
                <w:color w:val="000000"/>
                <w:sz w:val="24"/>
                <w:szCs w:val="24"/>
                <w:lang w:val="es-ES"/>
                <w:rPrChange w:id="1466" w:author="chris" w:date="2015-04-19T12:09:00Z">
                  <w:rPr>
                    <w:rFonts w:ascii="Times New Roman" w:hAnsi="Times New Roman" w:cs="Times New Roman"/>
                    <w:color w:val="000000"/>
                    <w:sz w:val="24"/>
                    <w:szCs w:val="24"/>
                  </w:rPr>
                </w:rPrChange>
              </w:rPr>
              <w:t xml:space="preserve"> </w:t>
            </w:r>
            <w:r w:rsidR="001D4CFB" w:rsidRPr="006C4628">
              <w:rPr>
                <w:rFonts w:ascii="Times New Roman" w:hAnsi="Times New Roman" w:cs="Times New Roman"/>
                <w:color w:val="000000"/>
                <w:lang w:val="es-ES"/>
                <w:rPrChange w:id="1467" w:author="chris" w:date="2015-04-19T12:09:00Z">
                  <w:rPr>
                    <w:rFonts w:ascii="Times New Roman" w:hAnsi="Times New Roman" w:cs="Times New Roman"/>
                    <w:color w:val="000000"/>
                  </w:rPr>
                </w:rPrChange>
              </w:rPr>
              <w:sym w:font="Wingdings" w:char="F0E0"/>
            </w:r>
            <w:r w:rsidR="001D4CFB" w:rsidRPr="006C4628">
              <w:rPr>
                <w:rFonts w:ascii="Times New Roman" w:hAnsi="Times New Roman" w:cs="Times New Roman"/>
                <w:color w:val="000000"/>
                <w:lang w:val="es-ES"/>
                <w:rPrChange w:id="1468" w:author="chris" w:date="2015-04-19T12:09:00Z">
                  <w:rPr>
                    <w:rFonts w:ascii="Times New Roman" w:hAnsi="Times New Roman" w:cs="Times New Roman"/>
                    <w:color w:val="000000"/>
                  </w:rPr>
                </w:rPrChange>
              </w:rPr>
              <w:t xml:space="preserve"> </w:t>
            </w:r>
            <w:r w:rsidR="00DF1ABD" w:rsidRPr="006C4628">
              <w:rPr>
                <w:rFonts w:ascii="Times New Roman" w:hAnsi="Times New Roman" w:cs="Times New Roman"/>
                <w:b/>
                <w:color w:val="00B0F0"/>
                <w:lang w:val="es-ES"/>
                <w:rPrChange w:id="1469" w:author="chris" w:date="2015-04-19T12:09:00Z">
                  <w:rPr>
                    <w:rFonts w:ascii="Times New Roman" w:hAnsi="Times New Roman" w:cs="Times New Roman"/>
                    <w:b/>
                    <w:color w:val="00B0F0"/>
                  </w:rPr>
                </w:rPrChange>
              </w:rPr>
              <w:t xml:space="preserve">Ciento un millones </w:t>
            </w:r>
            <w:r w:rsidR="003F4FA7" w:rsidRPr="006C4628">
              <w:rPr>
                <w:rFonts w:ascii="Times New Roman" w:hAnsi="Times New Roman" w:cs="Times New Roman"/>
                <w:b/>
                <w:color w:val="00B0F0"/>
                <w:lang w:val="es-ES"/>
                <w:rPrChange w:id="1470" w:author="chris" w:date="2015-04-19T12:09:00Z">
                  <w:rPr>
                    <w:rFonts w:ascii="Times New Roman" w:hAnsi="Times New Roman" w:cs="Times New Roman"/>
                    <w:b/>
                    <w:color w:val="00B0F0"/>
                  </w:rPr>
                </w:rPrChange>
              </w:rPr>
              <w:t>cuarenta y tres mil</w:t>
            </w:r>
            <w:ins w:id="1471" w:author="chris" w:date="2015-04-18T22:09:00Z">
              <w:r w:rsidR="00506A9B" w:rsidRPr="006C4628">
                <w:rPr>
                  <w:rFonts w:ascii="Times New Roman" w:hAnsi="Times New Roman" w:cs="Times New Roman"/>
                  <w:b/>
                  <w:color w:val="00B0F0"/>
                  <w:lang w:val="es-ES"/>
                  <w:rPrChange w:id="1472" w:author="chris" w:date="2015-04-19T12:09:00Z">
                    <w:rPr>
                      <w:rFonts w:ascii="Times New Roman" w:hAnsi="Times New Roman" w:cs="Times New Roman"/>
                      <w:b/>
                      <w:color w:val="00B0F0"/>
                    </w:rPr>
                  </w:rPrChange>
                </w:rPr>
                <w:t>.</w:t>
              </w:r>
            </w:ins>
          </w:p>
          <w:p w14:paraId="5F0581AF" w14:textId="44D24F66" w:rsidR="001D4CFB" w:rsidRPr="006C4628" w:rsidRDefault="00EE6756" w:rsidP="00E6040C">
            <w:pPr>
              <w:rPr>
                <w:rFonts w:ascii="Times New Roman" w:hAnsi="Times New Roman" w:cs="Times New Roman"/>
                <w:color w:val="000000"/>
                <w:sz w:val="24"/>
                <w:szCs w:val="24"/>
                <w:lang w:val="es-ES"/>
                <w:rPrChange w:id="147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74" w:author="chris" w:date="2015-04-19T12:09:00Z">
                  <w:rPr>
                    <w:rFonts w:ascii="Times New Roman" w:hAnsi="Times New Roman" w:cs="Times New Roman"/>
                    <w:color w:val="000000"/>
                    <w:sz w:val="24"/>
                    <w:szCs w:val="24"/>
                  </w:rPr>
                </w:rPrChange>
              </w:rPr>
              <w:t>2</w:t>
            </w:r>
            <w:r w:rsidR="001D4CFB" w:rsidRPr="006C4628">
              <w:rPr>
                <w:rFonts w:ascii="Times New Roman" w:hAnsi="Times New Roman" w:cs="Times New Roman"/>
                <w:color w:val="000000"/>
                <w:sz w:val="24"/>
                <w:szCs w:val="24"/>
                <w:lang w:val="es-ES"/>
                <w:rPrChange w:id="1475"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1476" w:author="chris" w:date="2015-04-19T12:09:00Z">
                  <w:rPr>
                    <w:rFonts w:ascii="Times New Roman" w:hAnsi="Times New Roman" w:cs="Times New Roman"/>
                    <w:color w:val="000000"/>
                    <w:sz w:val="24"/>
                    <w:szCs w:val="24"/>
                  </w:rPr>
                </w:rPrChange>
              </w:rPr>
              <w:t xml:space="preserve">56 000 </w:t>
            </w:r>
            <w:r w:rsidR="003F4FA7" w:rsidRPr="006C4628">
              <w:rPr>
                <w:rFonts w:ascii="Times New Roman" w:hAnsi="Times New Roman" w:cs="Times New Roman"/>
                <w:color w:val="000000"/>
                <w:sz w:val="24"/>
                <w:szCs w:val="24"/>
                <w:lang w:val="es-ES"/>
                <w:rPrChange w:id="1477" w:author="chris" w:date="2015-04-19T12:09:00Z">
                  <w:rPr>
                    <w:rFonts w:ascii="Times New Roman" w:hAnsi="Times New Roman" w:cs="Times New Roman"/>
                    <w:color w:val="000000"/>
                    <w:sz w:val="24"/>
                    <w:szCs w:val="24"/>
                  </w:rPr>
                </w:rPrChange>
              </w:rPr>
              <w:t>002</w:t>
            </w:r>
            <w:r w:rsidR="001D4CFB" w:rsidRPr="006C4628">
              <w:rPr>
                <w:rFonts w:ascii="Times New Roman" w:hAnsi="Times New Roman" w:cs="Times New Roman"/>
                <w:color w:val="000000"/>
                <w:lang w:val="es-ES"/>
                <w:rPrChange w:id="1478" w:author="chris" w:date="2015-04-19T12:09:00Z">
                  <w:rPr>
                    <w:rFonts w:ascii="Times New Roman" w:hAnsi="Times New Roman" w:cs="Times New Roman"/>
                    <w:color w:val="000000"/>
                  </w:rPr>
                </w:rPrChange>
              </w:rPr>
              <w:sym w:font="Wingdings" w:char="F0E0"/>
            </w:r>
            <w:r w:rsidR="001D4CFB" w:rsidRPr="006C4628">
              <w:rPr>
                <w:rFonts w:ascii="Times New Roman" w:hAnsi="Times New Roman" w:cs="Times New Roman"/>
                <w:color w:val="000000"/>
                <w:lang w:val="es-ES"/>
                <w:rPrChange w:id="1479" w:author="chris" w:date="2015-04-19T12:09:00Z">
                  <w:rPr>
                    <w:rFonts w:ascii="Times New Roman" w:hAnsi="Times New Roman" w:cs="Times New Roman"/>
                    <w:color w:val="000000"/>
                  </w:rPr>
                </w:rPrChange>
              </w:rPr>
              <w:t xml:space="preserve"> </w:t>
            </w:r>
            <w:r w:rsidR="003F4FA7" w:rsidRPr="006C4628">
              <w:rPr>
                <w:rFonts w:ascii="Times New Roman" w:hAnsi="Times New Roman" w:cs="Times New Roman"/>
                <w:b/>
                <w:color w:val="00B0F0"/>
                <w:lang w:val="es-ES"/>
                <w:rPrChange w:id="1480" w:author="chris" w:date="2015-04-19T12:09:00Z">
                  <w:rPr>
                    <w:rFonts w:ascii="Times New Roman" w:hAnsi="Times New Roman" w:cs="Times New Roman"/>
                    <w:b/>
                    <w:color w:val="00B0F0"/>
                  </w:rPr>
                </w:rPrChange>
              </w:rPr>
              <w:t>Cincuenta y seis millones dos</w:t>
            </w:r>
            <w:r w:rsidR="000D369D" w:rsidRPr="006C4628">
              <w:rPr>
                <w:rFonts w:ascii="Times New Roman" w:hAnsi="Times New Roman" w:cs="Times New Roman"/>
                <w:b/>
                <w:color w:val="00B0F0"/>
                <w:lang w:val="es-ES"/>
                <w:rPrChange w:id="1481" w:author="chris" w:date="2015-04-19T12:09:00Z">
                  <w:rPr>
                    <w:rFonts w:ascii="Times New Roman" w:hAnsi="Times New Roman" w:cs="Times New Roman"/>
                    <w:b/>
                    <w:color w:val="00B0F0"/>
                  </w:rPr>
                </w:rPrChange>
              </w:rPr>
              <w:t>.</w:t>
            </w:r>
          </w:p>
        </w:tc>
      </w:tr>
      <w:tr w:rsidR="001D4CFB" w:rsidRPr="006C4628" w14:paraId="051FE8EB" w14:textId="77777777" w:rsidTr="00E87063">
        <w:tc>
          <w:tcPr>
            <w:tcW w:w="2518" w:type="dxa"/>
          </w:tcPr>
          <w:p w14:paraId="3133F2B9" w14:textId="77777777" w:rsidR="001D4CFB" w:rsidRPr="006C4628" w:rsidRDefault="001D4CFB" w:rsidP="00E6040C">
            <w:pPr>
              <w:rPr>
                <w:rFonts w:ascii="Times New Roman" w:hAnsi="Times New Roman" w:cs="Times New Roman"/>
                <w:b/>
                <w:color w:val="000000"/>
                <w:sz w:val="24"/>
                <w:szCs w:val="24"/>
                <w:lang w:val="es-ES"/>
                <w:rPrChange w:id="148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483" w:author="chris" w:date="2015-04-19T12:09:00Z">
                  <w:rPr>
                    <w:rFonts w:ascii="Times New Roman" w:hAnsi="Times New Roman" w:cs="Times New Roman"/>
                    <w:b/>
                    <w:color w:val="000000"/>
                    <w:sz w:val="24"/>
                    <w:szCs w:val="24"/>
                  </w:rPr>
                </w:rPrChange>
              </w:rPr>
              <w:lastRenderedPageBreak/>
              <w:t>Título</w:t>
            </w:r>
          </w:p>
        </w:tc>
        <w:tc>
          <w:tcPr>
            <w:tcW w:w="6536" w:type="dxa"/>
          </w:tcPr>
          <w:p w14:paraId="30F3696B" w14:textId="2D0C7149" w:rsidR="001D4CFB" w:rsidRPr="006C4628" w:rsidRDefault="00AE0BBB" w:rsidP="00E6040C">
            <w:pPr>
              <w:rPr>
                <w:rFonts w:ascii="Times New Roman" w:hAnsi="Times New Roman" w:cs="Times New Roman"/>
                <w:color w:val="000000"/>
                <w:sz w:val="24"/>
                <w:szCs w:val="24"/>
                <w:lang w:val="es-ES"/>
                <w:rPrChange w:id="148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85" w:author="chris" w:date="2015-04-19T12:09:00Z">
                  <w:rPr>
                    <w:rFonts w:ascii="Times New Roman" w:hAnsi="Times New Roman" w:cs="Times New Roman"/>
                    <w:color w:val="000000"/>
                    <w:sz w:val="24"/>
                    <w:szCs w:val="24"/>
                  </w:rPr>
                </w:rPrChange>
              </w:rPr>
              <w:t>Practica la lectura de los</w:t>
            </w:r>
            <w:r w:rsidR="001D4CFB" w:rsidRPr="006C4628">
              <w:rPr>
                <w:rFonts w:ascii="Times New Roman" w:hAnsi="Times New Roman" w:cs="Times New Roman"/>
                <w:color w:val="000000"/>
                <w:sz w:val="24"/>
                <w:szCs w:val="24"/>
                <w:lang w:val="es-ES"/>
                <w:rPrChange w:id="1486" w:author="chris" w:date="2015-04-19T12:09:00Z">
                  <w:rPr>
                    <w:rFonts w:ascii="Times New Roman" w:hAnsi="Times New Roman" w:cs="Times New Roman"/>
                    <w:color w:val="000000"/>
                    <w:sz w:val="24"/>
                    <w:szCs w:val="24"/>
                  </w:rPr>
                </w:rPrChange>
              </w:rPr>
              <w:t xml:space="preserve"> números naturales</w:t>
            </w:r>
            <w:del w:id="1487" w:author="chris" w:date="2015-04-18T22:10:00Z">
              <w:r w:rsidR="001D4CFB" w:rsidRPr="006C4628" w:rsidDel="00506A9B">
                <w:rPr>
                  <w:rFonts w:ascii="Times New Roman" w:hAnsi="Times New Roman" w:cs="Times New Roman"/>
                  <w:color w:val="000000"/>
                  <w:sz w:val="24"/>
                  <w:szCs w:val="24"/>
                  <w:lang w:val="es-ES"/>
                  <w:rPrChange w:id="1488" w:author="chris" w:date="2015-04-19T12:09:00Z">
                    <w:rPr>
                      <w:rFonts w:ascii="Times New Roman" w:hAnsi="Times New Roman" w:cs="Times New Roman"/>
                      <w:color w:val="000000"/>
                      <w:sz w:val="24"/>
                      <w:szCs w:val="24"/>
                    </w:rPr>
                  </w:rPrChange>
                </w:rPr>
                <w:delText>.</w:delText>
              </w:r>
            </w:del>
          </w:p>
        </w:tc>
      </w:tr>
      <w:tr w:rsidR="001D4CFB" w:rsidRPr="006C4628" w14:paraId="0D50CED2" w14:textId="77777777" w:rsidTr="00E87063">
        <w:tc>
          <w:tcPr>
            <w:tcW w:w="2518" w:type="dxa"/>
          </w:tcPr>
          <w:p w14:paraId="343737F1" w14:textId="77777777" w:rsidR="001D4CFB" w:rsidRPr="006C4628" w:rsidRDefault="001D4CFB" w:rsidP="00E6040C">
            <w:pPr>
              <w:rPr>
                <w:rFonts w:ascii="Times New Roman" w:hAnsi="Times New Roman" w:cs="Times New Roman"/>
                <w:b/>
                <w:color w:val="000000"/>
                <w:sz w:val="24"/>
                <w:szCs w:val="24"/>
                <w:lang w:val="es-ES"/>
                <w:rPrChange w:id="148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490" w:author="chris" w:date="2015-04-19T12:09:00Z">
                  <w:rPr>
                    <w:rFonts w:ascii="Times New Roman" w:hAnsi="Times New Roman" w:cs="Times New Roman"/>
                    <w:b/>
                    <w:color w:val="000000"/>
                    <w:sz w:val="24"/>
                    <w:szCs w:val="24"/>
                  </w:rPr>
                </w:rPrChange>
              </w:rPr>
              <w:t>Descripción</w:t>
            </w:r>
          </w:p>
        </w:tc>
        <w:tc>
          <w:tcPr>
            <w:tcW w:w="6536" w:type="dxa"/>
          </w:tcPr>
          <w:p w14:paraId="4569F7B6" w14:textId="0D81CA9D" w:rsidR="001D4CFB" w:rsidRPr="006C4628" w:rsidRDefault="002E68ED" w:rsidP="00E6040C">
            <w:pPr>
              <w:rPr>
                <w:rFonts w:ascii="Times New Roman" w:hAnsi="Times New Roman" w:cs="Times New Roman"/>
                <w:color w:val="000000"/>
                <w:sz w:val="24"/>
                <w:szCs w:val="24"/>
                <w:lang w:val="es-ES"/>
                <w:rPrChange w:id="149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492" w:author="chris" w:date="2015-04-19T12:09:00Z">
                  <w:rPr>
                    <w:rFonts w:ascii="Times New Roman" w:hAnsi="Times New Roman" w:cs="Times New Roman"/>
                    <w:color w:val="000000"/>
                    <w:sz w:val="24"/>
                    <w:szCs w:val="24"/>
                  </w:rPr>
                </w:rPrChange>
              </w:rPr>
              <w:t xml:space="preserve">Actividad para </w:t>
            </w:r>
            <w:r w:rsidR="001D4CFB" w:rsidRPr="006C4628">
              <w:rPr>
                <w:rFonts w:ascii="Times New Roman" w:hAnsi="Times New Roman" w:cs="Times New Roman"/>
                <w:color w:val="000000"/>
                <w:sz w:val="24"/>
                <w:szCs w:val="24"/>
                <w:lang w:val="es-ES"/>
                <w:rPrChange w:id="1493" w:author="chris" w:date="2015-04-19T12:09:00Z">
                  <w:rPr>
                    <w:rFonts w:ascii="Times New Roman" w:hAnsi="Times New Roman" w:cs="Times New Roman"/>
                    <w:color w:val="000000"/>
                    <w:sz w:val="24"/>
                    <w:szCs w:val="24"/>
                  </w:rPr>
                </w:rPrChange>
              </w:rPr>
              <w:t xml:space="preserve">practicar la lectura de números naturales. </w:t>
            </w:r>
          </w:p>
        </w:tc>
      </w:tr>
    </w:tbl>
    <w:p w14:paraId="17D16E67" w14:textId="77777777" w:rsidR="00096BBC" w:rsidRPr="006C4628" w:rsidRDefault="00096BBC" w:rsidP="00E6040C">
      <w:pPr>
        <w:spacing w:after="0"/>
        <w:rPr>
          <w:rFonts w:ascii="Arial" w:hAnsi="Arial" w:cs="Arial"/>
          <w:color w:val="000000"/>
          <w:lang w:val="es-ES"/>
          <w:rPrChange w:id="1494" w:author="chris" w:date="2015-04-19T12:09:00Z">
            <w:rPr>
              <w:rFonts w:ascii="Arial" w:hAnsi="Arial" w:cs="Arial"/>
              <w:color w:val="000000"/>
            </w:rPr>
          </w:rPrChange>
        </w:rPr>
      </w:pPr>
    </w:p>
    <w:p w14:paraId="5C7136DC" w14:textId="77777777" w:rsidR="00CB6FAD" w:rsidRPr="006C4628" w:rsidRDefault="00CB6FAD" w:rsidP="00E6040C">
      <w:pPr>
        <w:spacing w:after="0"/>
        <w:rPr>
          <w:rFonts w:ascii="Arial" w:hAnsi="Arial" w:cs="Arial"/>
          <w:color w:val="000000"/>
          <w:lang w:val="es-ES"/>
          <w:rPrChange w:id="1495" w:author="chris" w:date="2015-04-19T12:09:00Z">
            <w:rPr>
              <w:rFonts w:ascii="Arial" w:hAnsi="Arial" w:cs="Arial"/>
              <w:color w:val="000000"/>
            </w:rPr>
          </w:rPrChange>
        </w:rPr>
      </w:pPr>
    </w:p>
    <w:p w14:paraId="59D0D07C" w14:textId="48623734" w:rsidR="009C6092" w:rsidRPr="006C4628" w:rsidRDefault="009C6092" w:rsidP="00E6040C">
      <w:pPr>
        <w:spacing w:after="0"/>
        <w:rPr>
          <w:rFonts w:ascii="Arial" w:hAnsi="Arial" w:cs="Arial"/>
          <w:b/>
          <w:lang w:val="es-ES"/>
          <w:rPrChange w:id="1496" w:author="chris" w:date="2015-04-19T12:09:00Z">
            <w:rPr>
              <w:rFonts w:ascii="Arial" w:hAnsi="Arial" w:cs="Arial"/>
              <w:b/>
            </w:rPr>
          </w:rPrChange>
        </w:rPr>
      </w:pPr>
      <w:r w:rsidRPr="006C4628">
        <w:rPr>
          <w:rFonts w:ascii="Arial" w:hAnsi="Arial" w:cs="Arial"/>
          <w:highlight w:val="yellow"/>
          <w:lang w:val="es-ES"/>
          <w:rPrChange w:id="1497" w:author="chris" w:date="2015-04-19T12:09:00Z">
            <w:rPr>
              <w:rFonts w:ascii="Arial" w:hAnsi="Arial" w:cs="Arial"/>
              <w:highlight w:val="yellow"/>
            </w:rPr>
          </w:rPrChange>
        </w:rPr>
        <w:t>[SECCIÓN 2]</w:t>
      </w:r>
      <w:r w:rsidRPr="006C4628">
        <w:rPr>
          <w:rFonts w:ascii="Arial" w:hAnsi="Arial" w:cs="Arial"/>
          <w:lang w:val="es-ES"/>
          <w:rPrChange w:id="1498" w:author="chris" w:date="2015-04-19T12:09:00Z">
            <w:rPr>
              <w:rFonts w:ascii="Arial" w:hAnsi="Arial" w:cs="Arial"/>
            </w:rPr>
          </w:rPrChange>
        </w:rPr>
        <w:t xml:space="preserve"> </w:t>
      </w:r>
      <w:r w:rsidRPr="006C4628">
        <w:rPr>
          <w:rFonts w:ascii="Arial" w:hAnsi="Arial" w:cs="Arial"/>
          <w:b/>
          <w:lang w:val="es-ES"/>
          <w:rPrChange w:id="1499" w:author="chris" w:date="2015-04-19T12:09:00Z">
            <w:rPr>
              <w:rFonts w:ascii="Arial" w:hAnsi="Arial" w:cs="Arial"/>
              <w:b/>
            </w:rPr>
          </w:rPrChange>
        </w:rPr>
        <w:t>1.3 Comparación y orden de números naturales</w:t>
      </w:r>
    </w:p>
    <w:p w14:paraId="46465BE6" w14:textId="77777777" w:rsidR="00B35038" w:rsidRPr="006C4628" w:rsidRDefault="00B35038" w:rsidP="00E6040C">
      <w:pPr>
        <w:spacing w:after="0"/>
        <w:rPr>
          <w:rFonts w:ascii="Arial" w:hAnsi="Arial" w:cs="Arial"/>
          <w:color w:val="000000"/>
          <w:lang w:val="es-ES"/>
          <w:rPrChange w:id="1500" w:author="chris" w:date="2015-04-19T12:09:00Z">
            <w:rPr>
              <w:rFonts w:ascii="Arial" w:hAnsi="Arial" w:cs="Arial"/>
              <w:color w:val="000000"/>
            </w:rPr>
          </w:rPrChange>
        </w:rPr>
      </w:pPr>
    </w:p>
    <w:p w14:paraId="14405336" w14:textId="7544942A" w:rsidR="00B35038" w:rsidRPr="006C4628" w:rsidRDefault="00CB6FAD" w:rsidP="00E6040C">
      <w:pPr>
        <w:spacing w:after="0"/>
        <w:rPr>
          <w:rFonts w:ascii="Arial" w:hAnsi="Arial" w:cs="Arial"/>
          <w:color w:val="000000"/>
          <w:lang w:val="es-ES"/>
          <w:rPrChange w:id="1501" w:author="chris" w:date="2015-04-19T12:09:00Z">
            <w:rPr>
              <w:rFonts w:ascii="Arial" w:hAnsi="Arial" w:cs="Arial"/>
              <w:color w:val="000000"/>
            </w:rPr>
          </w:rPrChange>
        </w:rPr>
      </w:pPr>
      <w:r w:rsidRPr="006C4628">
        <w:rPr>
          <w:rFonts w:ascii="Arial" w:hAnsi="Arial" w:cs="Arial"/>
          <w:color w:val="000000"/>
          <w:lang w:val="es-ES"/>
          <w:rPrChange w:id="1502" w:author="chris" w:date="2015-04-19T12:09:00Z">
            <w:rPr>
              <w:rFonts w:ascii="Arial" w:hAnsi="Arial" w:cs="Arial"/>
              <w:color w:val="000000"/>
            </w:rPr>
          </w:rPrChange>
        </w:rPr>
        <w:t xml:space="preserve">En la siguiente tabla se presenta la población de algunas ciudades colombianas en el año 2014 </w:t>
      </w:r>
      <w:r w:rsidR="00383879" w:rsidRPr="006C4628">
        <w:rPr>
          <w:lang w:val="es-ES"/>
          <w:rPrChange w:id="1503" w:author="chris" w:date="2015-04-19T12:09:00Z">
            <w:rPr/>
          </w:rPrChange>
        </w:rPr>
        <w:fldChar w:fldCharType="begin"/>
      </w:r>
      <w:r w:rsidR="00383879" w:rsidRPr="006C4628">
        <w:rPr>
          <w:lang w:val="es-ES"/>
          <w:rPrChange w:id="1504" w:author="chris" w:date="2015-04-19T12:09:00Z">
            <w:rPr/>
          </w:rPrChange>
        </w:rPr>
        <w:instrText xml:space="preserve"> HYPERLINK "http://es.wikipedia.org/wiki/Anexo:Ciudades_de_Colombia_por_poblaci%C3%B3n" </w:instrText>
      </w:r>
      <w:r w:rsidR="00383879" w:rsidRPr="006C4628">
        <w:rPr>
          <w:lang w:val="es-ES"/>
          <w:rPrChange w:id="1505" w:author="chris" w:date="2015-04-19T12:09:00Z">
            <w:rPr/>
          </w:rPrChange>
        </w:rPr>
        <w:fldChar w:fldCharType="separate"/>
      </w:r>
      <w:r w:rsidR="000E2C38" w:rsidRPr="006C4628">
        <w:rPr>
          <w:rStyle w:val="Hipervnculo"/>
          <w:rFonts w:ascii="Arial" w:hAnsi="Arial" w:cs="Arial"/>
          <w:lang w:val="es-ES"/>
          <w:rPrChange w:id="1506" w:author="chris" w:date="2015-04-19T12:09:00Z">
            <w:rPr>
              <w:rStyle w:val="Hipervnculo"/>
              <w:rFonts w:ascii="Arial" w:hAnsi="Arial" w:cs="Arial"/>
            </w:rPr>
          </w:rPrChange>
        </w:rPr>
        <w:t>[VER]</w:t>
      </w:r>
      <w:r w:rsidR="00383879" w:rsidRPr="006C4628">
        <w:rPr>
          <w:rStyle w:val="Hipervnculo"/>
          <w:rFonts w:ascii="Arial" w:hAnsi="Arial" w:cs="Arial"/>
          <w:lang w:val="es-ES"/>
          <w:rPrChange w:id="1507" w:author="chris" w:date="2015-04-19T12:09:00Z">
            <w:rPr>
              <w:rStyle w:val="Hipervnculo"/>
              <w:rFonts w:ascii="Arial" w:hAnsi="Arial" w:cs="Arial"/>
            </w:rPr>
          </w:rPrChange>
        </w:rPr>
        <w:fldChar w:fldCharType="end"/>
      </w:r>
      <w:ins w:id="1508" w:author="chris" w:date="2015-04-18T22:10:00Z">
        <w:r w:rsidR="00506A9B" w:rsidRPr="006C4628">
          <w:rPr>
            <w:rFonts w:ascii="Arial" w:hAnsi="Arial" w:cs="Arial"/>
            <w:color w:val="000000"/>
            <w:lang w:val="es-ES"/>
            <w:rPrChange w:id="1509" w:author="chris" w:date="2015-04-19T12:09:00Z">
              <w:rPr>
                <w:rFonts w:ascii="Arial" w:hAnsi="Arial" w:cs="Arial"/>
                <w:color w:val="000000"/>
              </w:rPr>
            </w:rPrChange>
          </w:rPr>
          <w:t>.</w:t>
        </w:r>
      </w:ins>
      <w:del w:id="1510" w:author="chris" w:date="2015-04-18T22:10:00Z">
        <w:r w:rsidR="00082CA4" w:rsidRPr="006C4628" w:rsidDel="00506A9B">
          <w:rPr>
            <w:rFonts w:ascii="Arial" w:hAnsi="Arial" w:cs="Arial"/>
            <w:color w:val="000000"/>
            <w:lang w:val="es-ES"/>
            <w:rPrChange w:id="1511" w:author="chris" w:date="2015-04-19T12:09:00Z">
              <w:rPr>
                <w:rFonts w:ascii="Arial" w:hAnsi="Arial" w:cs="Arial"/>
                <w:color w:val="000000"/>
              </w:rPr>
            </w:rPrChange>
          </w:rPr>
          <w:delText>,</w:delText>
        </w:r>
      </w:del>
      <w:r w:rsidR="00082CA4" w:rsidRPr="006C4628">
        <w:rPr>
          <w:rFonts w:ascii="Arial" w:hAnsi="Arial" w:cs="Arial"/>
          <w:color w:val="000000"/>
          <w:lang w:val="es-ES"/>
          <w:rPrChange w:id="1512" w:author="chris" w:date="2015-04-19T12:09:00Z">
            <w:rPr>
              <w:rFonts w:ascii="Arial" w:hAnsi="Arial" w:cs="Arial"/>
              <w:color w:val="000000"/>
            </w:rPr>
          </w:rPrChange>
        </w:rPr>
        <w:t xml:space="preserve"> </w:t>
      </w:r>
      <w:r w:rsidRPr="006C4628">
        <w:rPr>
          <w:rFonts w:ascii="Arial" w:hAnsi="Arial" w:cs="Arial"/>
          <w:color w:val="000000"/>
          <w:lang w:val="es-ES"/>
          <w:rPrChange w:id="1513" w:author="chris" w:date="2015-04-19T12:09:00Z">
            <w:rPr>
              <w:rFonts w:ascii="Arial" w:hAnsi="Arial" w:cs="Arial"/>
              <w:color w:val="000000"/>
            </w:rPr>
          </w:rPrChange>
        </w:rPr>
        <w:t>Entre Arauca y Yumbo</w:t>
      </w:r>
      <w:del w:id="1514" w:author="chris" w:date="2015-04-19T11:26:00Z">
        <w:r w:rsidRPr="006C4628" w:rsidDel="006622D5">
          <w:rPr>
            <w:rFonts w:ascii="Arial" w:hAnsi="Arial" w:cs="Arial"/>
            <w:color w:val="000000"/>
            <w:lang w:val="es-ES"/>
            <w:rPrChange w:id="1515" w:author="chris" w:date="2015-04-19T12:09:00Z">
              <w:rPr>
                <w:rFonts w:ascii="Arial" w:hAnsi="Arial" w:cs="Arial"/>
                <w:color w:val="000000"/>
              </w:rPr>
            </w:rPrChange>
          </w:rPr>
          <w:delText>,</w:delText>
        </w:r>
      </w:del>
      <w:r w:rsidRPr="006C4628">
        <w:rPr>
          <w:rFonts w:ascii="Arial" w:hAnsi="Arial" w:cs="Arial"/>
          <w:color w:val="000000"/>
          <w:lang w:val="es-ES"/>
          <w:rPrChange w:id="1516" w:author="chris" w:date="2015-04-19T12:09:00Z">
            <w:rPr>
              <w:rFonts w:ascii="Arial" w:hAnsi="Arial" w:cs="Arial"/>
              <w:color w:val="000000"/>
            </w:rPr>
          </w:rPrChange>
        </w:rPr>
        <w:t xml:space="preserve"> ¿Cuál </w:t>
      </w:r>
      <w:del w:id="1517" w:author="chris" w:date="2015-04-19T11:26:00Z">
        <w:r w:rsidRPr="006C4628" w:rsidDel="006622D5">
          <w:rPr>
            <w:rFonts w:ascii="Arial" w:hAnsi="Arial" w:cs="Arial"/>
            <w:color w:val="000000"/>
            <w:lang w:val="es-ES"/>
            <w:rPrChange w:id="1518" w:author="chris" w:date="2015-04-19T12:09:00Z">
              <w:rPr>
                <w:rFonts w:ascii="Arial" w:hAnsi="Arial" w:cs="Arial"/>
                <w:color w:val="000000"/>
              </w:rPr>
            </w:rPrChange>
          </w:rPr>
          <w:delText>de ellas</w:delText>
        </w:r>
      </w:del>
      <w:r w:rsidRPr="006C4628">
        <w:rPr>
          <w:rFonts w:ascii="Arial" w:hAnsi="Arial" w:cs="Arial"/>
          <w:color w:val="000000"/>
          <w:lang w:val="es-ES"/>
          <w:rPrChange w:id="1519" w:author="chris" w:date="2015-04-19T12:09:00Z">
            <w:rPr>
              <w:rFonts w:ascii="Arial" w:hAnsi="Arial" w:cs="Arial"/>
              <w:color w:val="000000"/>
            </w:rPr>
          </w:rPrChange>
        </w:rPr>
        <w:t xml:space="preserve"> tiene la menor población?</w:t>
      </w:r>
    </w:p>
    <w:p w14:paraId="0480CE26" w14:textId="77777777" w:rsidR="00CB6FAD" w:rsidRPr="006C4628" w:rsidRDefault="00CB6FAD" w:rsidP="00E6040C">
      <w:pPr>
        <w:spacing w:after="0"/>
        <w:rPr>
          <w:rFonts w:ascii="Arial" w:hAnsi="Arial" w:cs="Arial"/>
          <w:color w:val="000000"/>
          <w:lang w:val="es-ES"/>
          <w:rPrChange w:id="1520" w:author="chris" w:date="2015-04-19T12:09:00Z">
            <w:rPr>
              <w:rFonts w:ascii="Arial" w:hAnsi="Arial" w:cs="Arial"/>
              <w:color w:val="000000"/>
            </w:rPr>
          </w:rPrChange>
        </w:rPr>
      </w:pPr>
    </w:p>
    <w:tbl>
      <w:tblPr>
        <w:tblStyle w:val="Tablaconcuadrcula"/>
        <w:tblW w:w="0" w:type="auto"/>
        <w:jc w:val="center"/>
        <w:tblLook w:val="04A0" w:firstRow="1" w:lastRow="0" w:firstColumn="1" w:lastColumn="0" w:noHBand="0" w:noVBand="1"/>
      </w:tblPr>
      <w:tblGrid>
        <w:gridCol w:w="3736"/>
        <w:gridCol w:w="2031"/>
      </w:tblGrid>
      <w:tr w:rsidR="00E87063" w:rsidRPr="006C4628" w14:paraId="2947521A" w14:textId="77777777" w:rsidTr="00E87063">
        <w:trPr>
          <w:jc w:val="center"/>
        </w:trPr>
        <w:tc>
          <w:tcPr>
            <w:tcW w:w="0" w:type="auto"/>
            <w:gridSpan w:val="2"/>
          </w:tcPr>
          <w:p w14:paraId="5DB2A3EB" w14:textId="6A4409A2" w:rsidR="00E87063" w:rsidRPr="006C4628" w:rsidRDefault="00E87063" w:rsidP="00E6040C">
            <w:pPr>
              <w:rPr>
                <w:rFonts w:ascii="Arial" w:hAnsi="Arial" w:cs="Arial"/>
                <w:b/>
                <w:color w:val="000000"/>
                <w:lang w:val="es-ES"/>
                <w:rPrChange w:id="1521" w:author="chris" w:date="2015-04-19T12:09:00Z">
                  <w:rPr>
                    <w:rFonts w:ascii="Arial" w:hAnsi="Arial" w:cs="Arial"/>
                    <w:b/>
                    <w:color w:val="000000"/>
                  </w:rPr>
                </w:rPrChange>
              </w:rPr>
            </w:pPr>
            <w:r w:rsidRPr="006C4628">
              <w:rPr>
                <w:rFonts w:ascii="Arial" w:hAnsi="Arial" w:cs="Arial"/>
                <w:b/>
                <w:color w:val="000000"/>
                <w:lang w:val="es-ES"/>
                <w:rPrChange w:id="1522" w:author="chris" w:date="2015-04-19T12:09:00Z">
                  <w:rPr>
                    <w:rFonts w:ascii="Arial" w:hAnsi="Arial" w:cs="Arial"/>
                    <w:b/>
                    <w:color w:val="000000"/>
                  </w:rPr>
                </w:rPrChange>
              </w:rPr>
              <w:t>Población de algunas ciudades colombianas en 2014</w:t>
            </w:r>
          </w:p>
        </w:tc>
      </w:tr>
      <w:tr w:rsidR="00E87063" w:rsidRPr="006C4628" w14:paraId="14D72F6C" w14:textId="77777777" w:rsidTr="00E87063">
        <w:trPr>
          <w:jc w:val="center"/>
        </w:trPr>
        <w:tc>
          <w:tcPr>
            <w:tcW w:w="0" w:type="auto"/>
            <w:shd w:val="clear" w:color="auto" w:fill="BFBFBF" w:themeFill="background1" w:themeFillShade="BF"/>
          </w:tcPr>
          <w:p w14:paraId="30258038" w14:textId="0F458FF5" w:rsidR="00E87063" w:rsidRPr="006C4628" w:rsidRDefault="00E87063" w:rsidP="00E6040C">
            <w:pPr>
              <w:jc w:val="center"/>
              <w:rPr>
                <w:rFonts w:ascii="Arial" w:hAnsi="Arial" w:cs="Arial"/>
                <w:color w:val="000000"/>
                <w:lang w:val="es-ES"/>
                <w:rPrChange w:id="1523" w:author="chris" w:date="2015-04-19T12:09:00Z">
                  <w:rPr>
                    <w:rFonts w:ascii="Arial" w:hAnsi="Arial" w:cs="Arial"/>
                    <w:color w:val="000000"/>
                  </w:rPr>
                </w:rPrChange>
              </w:rPr>
            </w:pPr>
            <w:r w:rsidRPr="006C4628">
              <w:rPr>
                <w:rFonts w:ascii="Arial" w:hAnsi="Arial" w:cs="Arial"/>
                <w:color w:val="000000"/>
                <w:lang w:val="es-ES"/>
                <w:rPrChange w:id="1524" w:author="chris" w:date="2015-04-19T12:09:00Z">
                  <w:rPr>
                    <w:rFonts w:ascii="Arial" w:hAnsi="Arial" w:cs="Arial"/>
                    <w:color w:val="000000"/>
                  </w:rPr>
                </w:rPrChange>
              </w:rPr>
              <w:t>Ciudad</w:t>
            </w:r>
          </w:p>
        </w:tc>
        <w:tc>
          <w:tcPr>
            <w:tcW w:w="0" w:type="auto"/>
            <w:shd w:val="clear" w:color="auto" w:fill="BFBFBF" w:themeFill="background1" w:themeFillShade="BF"/>
          </w:tcPr>
          <w:p w14:paraId="29B4B6D7" w14:textId="5F8F0949" w:rsidR="00E87063" w:rsidRPr="006C4628" w:rsidRDefault="00E87063" w:rsidP="00E6040C">
            <w:pPr>
              <w:jc w:val="center"/>
              <w:rPr>
                <w:rFonts w:ascii="Arial" w:hAnsi="Arial" w:cs="Arial"/>
                <w:color w:val="000000"/>
                <w:lang w:val="es-ES"/>
                <w:rPrChange w:id="1525" w:author="chris" w:date="2015-04-19T12:09:00Z">
                  <w:rPr>
                    <w:rFonts w:ascii="Arial" w:hAnsi="Arial" w:cs="Arial"/>
                    <w:color w:val="000000"/>
                  </w:rPr>
                </w:rPrChange>
              </w:rPr>
            </w:pPr>
            <w:r w:rsidRPr="006C4628">
              <w:rPr>
                <w:rFonts w:ascii="Arial" w:hAnsi="Arial" w:cs="Arial"/>
                <w:color w:val="000000"/>
                <w:lang w:val="es-ES"/>
                <w:rPrChange w:id="1526" w:author="chris" w:date="2015-04-19T12:09:00Z">
                  <w:rPr>
                    <w:rFonts w:ascii="Arial" w:hAnsi="Arial" w:cs="Arial"/>
                    <w:color w:val="000000"/>
                  </w:rPr>
                </w:rPrChange>
              </w:rPr>
              <w:t>Población</w:t>
            </w:r>
          </w:p>
        </w:tc>
      </w:tr>
      <w:tr w:rsidR="00E87063" w:rsidRPr="006C4628" w14:paraId="213609E9" w14:textId="77777777" w:rsidTr="00E87063">
        <w:trPr>
          <w:jc w:val="center"/>
        </w:trPr>
        <w:tc>
          <w:tcPr>
            <w:tcW w:w="0" w:type="auto"/>
          </w:tcPr>
          <w:p w14:paraId="1E43097E" w14:textId="2B03D3AB" w:rsidR="00E87063" w:rsidRPr="006C4628" w:rsidRDefault="00645636" w:rsidP="00E6040C">
            <w:pPr>
              <w:jc w:val="center"/>
              <w:rPr>
                <w:rFonts w:ascii="Arial" w:hAnsi="Arial" w:cs="Arial"/>
                <w:color w:val="000000"/>
                <w:lang w:val="es-ES"/>
                <w:rPrChange w:id="1527" w:author="chris" w:date="2015-04-19T12:09:00Z">
                  <w:rPr>
                    <w:rFonts w:ascii="Arial" w:hAnsi="Arial" w:cs="Arial"/>
                    <w:color w:val="000000"/>
                  </w:rPr>
                </w:rPrChange>
              </w:rPr>
            </w:pPr>
            <w:r w:rsidRPr="006C4628">
              <w:rPr>
                <w:rFonts w:ascii="Arial" w:hAnsi="Arial" w:cs="Arial"/>
                <w:color w:val="000000"/>
                <w:lang w:val="es-ES"/>
                <w:rPrChange w:id="1528" w:author="chris" w:date="2015-04-19T12:09:00Z">
                  <w:rPr>
                    <w:rFonts w:ascii="Arial" w:hAnsi="Arial" w:cs="Arial"/>
                    <w:color w:val="000000"/>
                  </w:rPr>
                </w:rPrChange>
              </w:rPr>
              <w:t>Cali</w:t>
            </w:r>
          </w:p>
        </w:tc>
        <w:tc>
          <w:tcPr>
            <w:tcW w:w="0" w:type="auto"/>
          </w:tcPr>
          <w:p w14:paraId="0CCFF6A7" w14:textId="40EBE494" w:rsidR="00E87063" w:rsidRPr="006C4628" w:rsidRDefault="00CB6FAD" w:rsidP="00E6040C">
            <w:pPr>
              <w:jc w:val="right"/>
              <w:rPr>
                <w:rFonts w:ascii="Arial" w:hAnsi="Arial" w:cs="Arial"/>
                <w:color w:val="000000"/>
                <w:lang w:val="es-ES"/>
                <w:rPrChange w:id="1529" w:author="chris" w:date="2015-04-19T12:09:00Z">
                  <w:rPr>
                    <w:rFonts w:ascii="Arial" w:hAnsi="Arial" w:cs="Arial"/>
                    <w:color w:val="000000"/>
                  </w:rPr>
                </w:rPrChange>
              </w:rPr>
            </w:pPr>
            <w:r w:rsidRPr="006C4628">
              <w:rPr>
                <w:rFonts w:ascii="Arial" w:hAnsi="Arial" w:cs="Arial"/>
                <w:color w:val="000000"/>
                <w:lang w:val="es-ES"/>
                <w:rPrChange w:id="1530" w:author="chris" w:date="2015-04-19T12:09:00Z">
                  <w:rPr>
                    <w:rFonts w:ascii="Arial" w:hAnsi="Arial" w:cs="Arial"/>
                    <w:color w:val="000000"/>
                  </w:rPr>
                </w:rPrChange>
              </w:rPr>
              <w:t xml:space="preserve">3 324 </w:t>
            </w:r>
            <w:r w:rsidR="00645636" w:rsidRPr="006C4628">
              <w:rPr>
                <w:rFonts w:ascii="Arial" w:hAnsi="Arial" w:cs="Arial"/>
                <w:color w:val="000000"/>
                <w:lang w:val="es-ES"/>
                <w:rPrChange w:id="1531" w:author="chris" w:date="2015-04-19T12:09:00Z">
                  <w:rPr>
                    <w:rFonts w:ascii="Arial" w:hAnsi="Arial" w:cs="Arial"/>
                    <w:color w:val="000000"/>
                  </w:rPr>
                </w:rPrChange>
              </w:rPr>
              <w:t>714</w:t>
            </w:r>
          </w:p>
        </w:tc>
      </w:tr>
      <w:tr w:rsidR="00E87063" w:rsidRPr="006C4628" w14:paraId="576EE713" w14:textId="77777777" w:rsidTr="00E87063">
        <w:trPr>
          <w:jc w:val="center"/>
        </w:trPr>
        <w:tc>
          <w:tcPr>
            <w:tcW w:w="0" w:type="auto"/>
          </w:tcPr>
          <w:p w14:paraId="15C8491A" w14:textId="329BDE0B" w:rsidR="00E87063" w:rsidRPr="006C4628" w:rsidRDefault="00645636" w:rsidP="00E6040C">
            <w:pPr>
              <w:jc w:val="center"/>
              <w:rPr>
                <w:rFonts w:ascii="Arial" w:hAnsi="Arial" w:cs="Arial"/>
                <w:color w:val="000000"/>
                <w:lang w:val="es-ES"/>
                <w:rPrChange w:id="1532" w:author="chris" w:date="2015-04-19T12:09:00Z">
                  <w:rPr>
                    <w:rFonts w:ascii="Arial" w:hAnsi="Arial" w:cs="Arial"/>
                    <w:color w:val="000000"/>
                  </w:rPr>
                </w:rPrChange>
              </w:rPr>
            </w:pPr>
            <w:r w:rsidRPr="006C4628">
              <w:rPr>
                <w:rFonts w:ascii="Arial" w:hAnsi="Arial" w:cs="Arial"/>
                <w:color w:val="000000"/>
                <w:lang w:val="es-ES"/>
                <w:rPrChange w:id="1533" w:author="chris" w:date="2015-04-19T12:09:00Z">
                  <w:rPr>
                    <w:rFonts w:ascii="Arial" w:hAnsi="Arial" w:cs="Arial"/>
                    <w:color w:val="000000"/>
                  </w:rPr>
                </w:rPrChange>
              </w:rPr>
              <w:t>Santa Marta</w:t>
            </w:r>
          </w:p>
        </w:tc>
        <w:tc>
          <w:tcPr>
            <w:tcW w:w="0" w:type="auto"/>
          </w:tcPr>
          <w:p w14:paraId="3FA927F6" w14:textId="3EC8C34C" w:rsidR="00E87063" w:rsidRPr="006C4628" w:rsidRDefault="00CB6FAD" w:rsidP="00E6040C">
            <w:pPr>
              <w:jc w:val="right"/>
              <w:rPr>
                <w:rFonts w:ascii="Arial" w:hAnsi="Arial" w:cs="Arial"/>
                <w:color w:val="000000"/>
                <w:lang w:val="es-ES"/>
                <w:rPrChange w:id="1534" w:author="chris" w:date="2015-04-19T12:09:00Z">
                  <w:rPr>
                    <w:rFonts w:ascii="Arial" w:hAnsi="Arial" w:cs="Arial"/>
                    <w:color w:val="000000"/>
                  </w:rPr>
                </w:rPrChange>
              </w:rPr>
            </w:pPr>
            <w:r w:rsidRPr="006C4628">
              <w:rPr>
                <w:rFonts w:ascii="Arial" w:hAnsi="Arial" w:cs="Arial"/>
                <w:color w:val="000000"/>
                <w:lang w:val="es-ES"/>
                <w:rPrChange w:id="1535" w:author="chris" w:date="2015-04-19T12:09:00Z">
                  <w:rPr>
                    <w:rFonts w:ascii="Arial" w:hAnsi="Arial" w:cs="Arial"/>
                    <w:color w:val="000000"/>
                  </w:rPr>
                </w:rPrChange>
              </w:rPr>
              <w:t xml:space="preserve">515 </w:t>
            </w:r>
            <w:r w:rsidR="000E2C38" w:rsidRPr="006C4628">
              <w:rPr>
                <w:rFonts w:ascii="Arial" w:hAnsi="Arial" w:cs="Arial"/>
                <w:color w:val="000000"/>
                <w:lang w:val="es-ES"/>
                <w:rPrChange w:id="1536" w:author="chris" w:date="2015-04-19T12:09:00Z">
                  <w:rPr>
                    <w:rFonts w:ascii="Arial" w:hAnsi="Arial" w:cs="Arial"/>
                    <w:color w:val="000000"/>
                  </w:rPr>
                </w:rPrChange>
              </w:rPr>
              <w:t>678</w:t>
            </w:r>
          </w:p>
        </w:tc>
      </w:tr>
      <w:tr w:rsidR="00E87063" w:rsidRPr="006C4628" w14:paraId="70206BD0" w14:textId="77777777" w:rsidTr="00E87063">
        <w:trPr>
          <w:jc w:val="center"/>
        </w:trPr>
        <w:tc>
          <w:tcPr>
            <w:tcW w:w="0" w:type="auto"/>
          </w:tcPr>
          <w:p w14:paraId="54A3B485" w14:textId="40849F23" w:rsidR="00E87063" w:rsidRPr="006C4628" w:rsidRDefault="000E2C38" w:rsidP="00E6040C">
            <w:pPr>
              <w:jc w:val="center"/>
              <w:rPr>
                <w:rFonts w:ascii="Arial" w:hAnsi="Arial" w:cs="Arial"/>
                <w:color w:val="000000"/>
                <w:lang w:val="es-ES"/>
                <w:rPrChange w:id="1537" w:author="chris" w:date="2015-04-19T12:09:00Z">
                  <w:rPr>
                    <w:rFonts w:ascii="Arial" w:hAnsi="Arial" w:cs="Arial"/>
                    <w:color w:val="000000"/>
                  </w:rPr>
                </w:rPrChange>
              </w:rPr>
            </w:pPr>
            <w:r w:rsidRPr="006C4628">
              <w:rPr>
                <w:rFonts w:ascii="Arial" w:hAnsi="Arial" w:cs="Arial"/>
                <w:color w:val="000000"/>
                <w:lang w:val="es-ES"/>
                <w:rPrChange w:id="1538" w:author="chris" w:date="2015-04-19T12:09:00Z">
                  <w:rPr>
                    <w:rFonts w:ascii="Arial" w:hAnsi="Arial" w:cs="Arial"/>
                    <w:color w:val="000000"/>
                  </w:rPr>
                </w:rPrChange>
              </w:rPr>
              <w:t>Medellín</w:t>
            </w:r>
          </w:p>
        </w:tc>
        <w:tc>
          <w:tcPr>
            <w:tcW w:w="0" w:type="auto"/>
          </w:tcPr>
          <w:p w14:paraId="27512C62" w14:textId="0F447CF7" w:rsidR="00E87063" w:rsidRPr="006C4628" w:rsidRDefault="00CB6FAD" w:rsidP="00E6040C">
            <w:pPr>
              <w:jc w:val="right"/>
              <w:rPr>
                <w:rFonts w:ascii="Arial" w:hAnsi="Arial" w:cs="Arial"/>
                <w:color w:val="000000"/>
                <w:lang w:val="es-ES"/>
                <w:rPrChange w:id="1539" w:author="chris" w:date="2015-04-19T12:09:00Z">
                  <w:rPr>
                    <w:rFonts w:ascii="Arial" w:hAnsi="Arial" w:cs="Arial"/>
                    <w:color w:val="000000"/>
                  </w:rPr>
                </w:rPrChange>
              </w:rPr>
            </w:pPr>
            <w:r w:rsidRPr="006C4628">
              <w:rPr>
                <w:rFonts w:ascii="Arial" w:hAnsi="Arial" w:cs="Arial"/>
                <w:color w:val="000000"/>
                <w:lang w:val="es-ES"/>
                <w:rPrChange w:id="1540" w:author="chris" w:date="2015-04-19T12:09:00Z">
                  <w:rPr>
                    <w:rFonts w:ascii="Arial" w:hAnsi="Arial" w:cs="Arial"/>
                    <w:color w:val="000000"/>
                  </w:rPr>
                </w:rPrChange>
              </w:rPr>
              <w:t xml:space="preserve">3 471 </w:t>
            </w:r>
            <w:r w:rsidR="000E2C38" w:rsidRPr="006C4628">
              <w:rPr>
                <w:rFonts w:ascii="Arial" w:hAnsi="Arial" w:cs="Arial"/>
                <w:color w:val="000000"/>
                <w:lang w:val="es-ES"/>
                <w:rPrChange w:id="1541" w:author="chris" w:date="2015-04-19T12:09:00Z">
                  <w:rPr>
                    <w:rFonts w:ascii="Arial" w:hAnsi="Arial" w:cs="Arial"/>
                    <w:color w:val="000000"/>
                  </w:rPr>
                </w:rPrChange>
              </w:rPr>
              <w:t>481</w:t>
            </w:r>
          </w:p>
        </w:tc>
      </w:tr>
      <w:tr w:rsidR="00E87063" w:rsidRPr="006C4628" w14:paraId="6EF415CB" w14:textId="77777777" w:rsidTr="00E87063">
        <w:trPr>
          <w:jc w:val="center"/>
        </w:trPr>
        <w:tc>
          <w:tcPr>
            <w:tcW w:w="0" w:type="auto"/>
          </w:tcPr>
          <w:p w14:paraId="3126EDB0" w14:textId="5FE178C5" w:rsidR="00E87063" w:rsidRPr="006C4628" w:rsidRDefault="00B00961" w:rsidP="00E6040C">
            <w:pPr>
              <w:jc w:val="center"/>
              <w:rPr>
                <w:rFonts w:ascii="Arial" w:hAnsi="Arial" w:cs="Arial"/>
                <w:color w:val="000000"/>
                <w:lang w:val="es-ES"/>
                <w:rPrChange w:id="1542" w:author="chris" w:date="2015-04-19T12:09:00Z">
                  <w:rPr>
                    <w:rFonts w:ascii="Arial" w:hAnsi="Arial" w:cs="Arial"/>
                    <w:color w:val="000000"/>
                  </w:rPr>
                </w:rPrChange>
              </w:rPr>
            </w:pPr>
            <w:r w:rsidRPr="006C4628">
              <w:rPr>
                <w:rFonts w:ascii="Arial" w:hAnsi="Arial" w:cs="Arial"/>
                <w:color w:val="000000"/>
                <w:lang w:val="es-ES"/>
                <w:rPrChange w:id="1543" w:author="chris" w:date="2015-04-19T12:09:00Z">
                  <w:rPr>
                    <w:rFonts w:ascii="Arial" w:hAnsi="Arial" w:cs="Arial"/>
                    <w:color w:val="000000"/>
                  </w:rPr>
                </w:rPrChange>
              </w:rPr>
              <w:t>Cartagena de Indias</w:t>
            </w:r>
          </w:p>
        </w:tc>
        <w:tc>
          <w:tcPr>
            <w:tcW w:w="0" w:type="auto"/>
          </w:tcPr>
          <w:p w14:paraId="3D793BB3" w14:textId="3BCF9FF1" w:rsidR="00E87063" w:rsidRPr="006C4628" w:rsidRDefault="00CB6FAD" w:rsidP="00E6040C">
            <w:pPr>
              <w:jc w:val="right"/>
              <w:rPr>
                <w:rFonts w:ascii="Arial" w:hAnsi="Arial" w:cs="Arial"/>
                <w:color w:val="000000"/>
                <w:lang w:val="es-ES"/>
                <w:rPrChange w:id="1544" w:author="chris" w:date="2015-04-19T12:09:00Z">
                  <w:rPr>
                    <w:rFonts w:ascii="Arial" w:hAnsi="Arial" w:cs="Arial"/>
                    <w:color w:val="000000"/>
                  </w:rPr>
                </w:rPrChange>
              </w:rPr>
            </w:pPr>
            <w:r w:rsidRPr="006C4628">
              <w:rPr>
                <w:rFonts w:ascii="Arial" w:hAnsi="Arial" w:cs="Arial"/>
                <w:color w:val="000000"/>
                <w:lang w:val="es-ES"/>
                <w:rPrChange w:id="1545" w:author="chris" w:date="2015-04-19T12:09:00Z">
                  <w:rPr>
                    <w:rFonts w:ascii="Arial" w:hAnsi="Arial" w:cs="Arial"/>
                    <w:color w:val="000000"/>
                  </w:rPr>
                </w:rPrChange>
              </w:rPr>
              <w:t xml:space="preserve">1 189 </w:t>
            </w:r>
            <w:r w:rsidR="00B00961" w:rsidRPr="006C4628">
              <w:rPr>
                <w:rFonts w:ascii="Arial" w:hAnsi="Arial" w:cs="Arial"/>
                <w:color w:val="000000"/>
                <w:lang w:val="es-ES"/>
                <w:rPrChange w:id="1546" w:author="chris" w:date="2015-04-19T12:09:00Z">
                  <w:rPr>
                    <w:rFonts w:ascii="Arial" w:hAnsi="Arial" w:cs="Arial"/>
                    <w:color w:val="000000"/>
                  </w:rPr>
                </w:rPrChange>
              </w:rPr>
              <w:t>798</w:t>
            </w:r>
          </w:p>
        </w:tc>
      </w:tr>
      <w:tr w:rsidR="00E87063" w:rsidRPr="006C4628" w14:paraId="0B8EB663" w14:textId="77777777" w:rsidTr="00E87063">
        <w:trPr>
          <w:jc w:val="center"/>
        </w:trPr>
        <w:tc>
          <w:tcPr>
            <w:tcW w:w="0" w:type="auto"/>
          </w:tcPr>
          <w:p w14:paraId="24F50FCC" w14:textId="1F2309D7" w:rsidR="00E87063" w:rsidRPr="006C4628" w:rsidRDefault="008D1815" w:rsidP="00E6040C">
            <w:pPr>
              <w:jc w:val="center"/>
              <w:rPr>
                <w:rFonts w:ascii="Arial" w:hAnsi="Arial" w:cs="Arial"/>
                <w:color w:val="000000"/>
                <w:lang w:val="es-ES"/>
                <w:rPrChange w:id="1547" w:author="chris" w:date="2015-04-19T12:09:00Z">
                  <w:rPr>
                    <w:rFonts w:ascii="Arial" w:hAnsi="Arial" w:cs="Arial"/>
                    <w:color w:val="000000"/>
                  </w:rPr>
                </w:rPrChange>
              </w:rPr>
            </w:pPr>
            <w:r w:rsidRPr="006C4628">
              <w:rPr>
                <w:rFonts w:ascii="Arial" w:hAnsi="Arial" w:cs="Arial"/>
                <w:color w:val="000000"/>
                <w:lang w:val="es-ES"/>
                <w:rPrChange w:id="1548" w:author="chris" w:date="2015-04-19T12:09:00Z">
                  <w:rPr>
                    <w:rFonts w:ascii="Arial" w:hAnsi="Arial" w:cs="Arial"/>
                    <w:color w:val="000000"/>
                  </w:rPr>
                </w:rPrChange>
              </w:rPr>
              <w:t>Arauca</w:t>
            </w:r>
          </w:p>
        </w:tc>
        <w:tc>
          <w:tcPr>
            <w:tcW w:w="0" w:type="auto"/>
          </w:tcPr>
          <w:p w14:paraId="686BD31C" w14:textId="2BF01C42" w:rsidR="00E87063" w:rsidRPr="006C4628" w:rsidRDefault="00CB6FAD" w:rsidP="00E6040C">
            <w:pPr>
              <w:jc w:val="right"/>
              <w:rPr>
                <w:rFonts w:ascii="Arial" w:hAnsi="Arial" w:cs="Arial"/>
                <w:color w:val="000000"/>
                <w:lang w:val="es-ES"/>
                <w:rPrChange w:id="1549" w:author="chris" w:date="2015-04-19T12:09:00Z">
                  <w:rPr>
                    <w:rFonts w:ascii="Arial" w:hAnsi="Arial" w:cs="Arial"/>
                    <w:color w:val="000000"/>
                  </w:rPr>
                </w:rPrChange>
              </w:rPr>
            </w:pPr>
            <w:r w:rsidRPr="006C4628">
              <w:rPr>
                <w:rFonts w:ascii="Arial" w:hAnsi="Arial" w:cs="Arial"/>
                <w:color w:val="000000"/>
                <w:lang w:val="es-ES"/>
                <w:rPrChange w:id="1550" w:author="chris" w:date="2015-04-19T12:09:00Z">
                  <w:rPr>
                    <w:rFonts w:ascii="Arial" w:hAnsi="Arial" w:cs="Arial"/>
                    <w:color w:val="000000"/>
                  </w:rPr>
                </w:rPrChange>
              </w:rPr>
              <w:t xml:space="preserve">101 </w:t>
            </w:r>
            <w:r w:rsidR="008D1815" w:rsidRPr="006C4628">
              <w:rPr>
                <w:rFonts w:ascii="Arial" w:hAnsi="Arial" w:cs="Arial"/>
                <w:color w:val="000000"/>
                <w:lang w:val="es-ES"/>
                <w:rPrChange w:id="1551" w:author="chris" w:date="2015-04-19T12:09:00Z">
                  <w:rPr>
                    <w:rFonts w:ascii="Arial" w:hAnsi="Arial" w:cs="Arial"/>
                    <w:color w:val="000000"/>
                  </w:rPr>
                </w:rPrChange>
              </w:rPr>
              <w:t>541</w:t>
            </w:r>
          </w:p>
        </w:tc>
      </w:tr>
      <w:tr w:rsidR="00E87063" w:rsidRPr="006C4628" w14:paraId="4FB42BC8" w14:textId="77777777" w:rsidTr="00E87063">
        <w:trPr>
          <w:jc w:val="center"/>
        </w:trPr>
        <w:tc>
          <w:tcPr>
            <w:tcW w:w="0" w:type="auto"/>
          </w:tcPr>
          <w:p w14:paraId="7CF7A5F0" w14:textId="07B68744" w:rsidR="00E87063" w:rsidRPr="006C4628" w:rsidRDefault="00B00961" w:rsidP="00E6040C">
            <w:pPr>
              <w:jc w:val="center"/>
              <w:rPr>
                <w:rFonts w:ascii="Arial" w:hAnsi="Arial" w:cs="Arial"/>
                <w:color w:val="000000"/>
                <w:lang w:val="es-ES"/>
                <w:rPrChange w:id="1552" w:author="chris" w:date="2015-04-19T12:09:00Z">
                  <w:rPr>
                    <w:rFonts w:ascii="Arial" w:hAnsi="Arial" w:cs="Arial"/>
                    <w:color w:val="000000"/>
                  </w:rPr>
                </w:rPrChange>
              </w:rPr>
            </w:pPr>
            <w:r w:rsidRPr="006C4628">
              <w:rPr>
                <w:rFonts w:ascii="Arial" w:hAnsi="Arial" w:cs="Arial"/>
                <w:color w:val="000000"/>
                <w:lang w:val="es-ES"/>
                <w:rPrChange w:id="1553" w:author="chris" w:date="2015-04-19T12:09:00Z">
                  <w:rPr>
                    <w:rFonts w:ascii="Arial" w:hAnsi="Arial" w:cs="Arial"/>
                    <w:color w:val="000000"/>
                  </w:rPr>
                </w:rPrChange>
              </w:rPr>
              <w:t>Bucaramanga</w:t>
            </w:r>
          </w:p>
        </w:tc>
        <w:tc>
          <w:tcPr>
            <w:tcW w:w="0" w:type="auto"/>
          </w:tcPr>
          <w:p w14:paraId="43A5EE4F" w14:textId="1BE6DDD4" w:rsidR="00E87063" w:rsidRPr="006C4628" w:rsidRDefault="00CB6FAD" w:rsidP="00E6040C">
            <w:pPr>
              <w:jc w:val="right"/>
              <w:rPr>
                <w:rFonts w:ascii="Arial" w:hAnsi="Arial" w:cs="Arial"/>
                <w:color w:val="000000"/>
                <w:lang w:val="es-ES"/>
                <w:rPrChange w:id="1554" w:author="chris" w:date="2015-04-19T12:09:00Z">
                  <w:rPr>
                    <w:rFonts w:ascii="Arial" w:hAnsi="Arial" w:cs="Arial"/>
                    <w:color w:val="000000"/>
                  </w:rPr>
                </w:rPrChange>
              </w:rPr>
            </w:pPr>
            <w:r w:rsidRPr="006C4628">
              <w:rPr>
                <w:rFonts w:ascii="Arial" w:hAnsi="Arial" w:cs="Arial"/>
                <w:color w:val="000000"/>
                <w:lang w:val="es-ES"/>
                <w:rPrChange w:id="1555" w:author="chris" w:date="2015-04-19T12:09:00Z">
                  <w:rPr>
                    <w:rFonts w:ascii="Arial" w:hAnsi="Arial" w:cs="Arial"/>
                    <w:color w:val="000000"/>
                  </w:rPr>
                </w:rPrChange>
              </w:rPr>
              <w:t xml:space="preserve">1 050 </w:t>
            </w:r>
            <w:r w:rsidR="00B00961" w:rsidRPr="006C4628">
              <w:rPr>
                <w:rFonts w:ascii="Arial" w:hAnsi="Arial" w:cs="Arial"/>
                <w:color w:val="000000"/>
                <w:lang w:val="es-ES"/>
                <w:rPrChange w:id="1556" w:author="chris" w:date="2015-04-19T12:09:00Z">
                  <w:rPr>
                    <w:rFonts w:ascii="Arial" w:hAnsi="Arial" w:cs="Arial"/>
                    <w:color w:val="000000"/>
                  </w:rPr>
                </w:rPrChange>
              </w:rPr>
              <w:t>457</w:t>
            </w:r>
          </w:p>
        </w:tc>
      </w:tr>
      <w:tr w:rsidR="00E87063" w:rsidRPr="006C4628" w14:paraId="4569BA7D" w14:textId="77777777" w:rsidTr="00E87063">
        <w:trPr>
          <w:jc w:val="center"/>
        </w:trPr>
        <w:tc>
          <w:tcPr>
            <w:tcW w:w="0" w:type="auto"/>
          </w:tcPr>
          <w:p w14:paraId="4E0084C0" w14:textId="2EB6BC32" w:rsidR="00E87063" w:rsidRPr="006C4628" w:rsidRDefault="008D1815" w:rsidP="00E6040C">
            <w:pPr>
              <w:jc w:val="center"/>
              <w:rPr>
                <w:rFonts w:ascii="Arial" w:hAnsi="Arial" w:cs="Arial"/>
                <w:color w:val="000000"/>
                <w:lang w:val="es-ES"/>
                <w:rPrChange w:id="1557" w:author="chris" w:date="2015-04-19T12:09:00Z">
                  <w:rPr>
                    <w:rFonts w:ascii="Arial" w:hAnsi="Arial" w:cs="Arial"/>
                    <w:color w:val="000000"/>
                  </w:rPr>
                </w:rPrChange>
              </w:rPr>
            </w:pPr>
            <w:r w:rsidRPr="006C4628">
              <w:rPr>
                <w:rFonts w:ascii="Arial" w:hAnsi="Arial" w:cs="Arial"/>
                <w:color w:val="000000"/>
                <w:lang w:val="es-ES"/>
                <w:rPrChange w:id="1558" w:author="chris" w:date="2015-04-19T12:09:00Z">
                  <w:rPr>
                    <w:rFonts w:ascii="Arial" w:hAnsi="Arial" w:cs="Arial"/>
                    <w:color w:val="000000"/>
                  </w:rPr>
                </w:rPrChange>
              </w:rPr>
              <w:t>Yumbo</w:t>
            </w:r>
          </w:p>
        </w:tc>
        <w:tc>
          <w:tcPr>
            <w:tcW w:w="0" w:type="auto"/>
          </w:tcPr>
          <w:p w14:paraId="04F1A593" w14:textId="14752832" w:rsidR="00E87063" w:rsidRPr="006C4628" w:rsidRDefault="00CB6FAD" w:rsidP="00E6040C">
            <w:pPr>
              <w:jc w:val="right"/>
              <w:rPr>
                <w:rFonts w:ascii="Arial" w:hAnsi="Arial" w:cs="Arial"/>
                <w:color w:val="000000"/>
                <w:lang w:val="es-ES"/>
                <w:rPrChange w:id="1559" w:author="chris" w:date="2015-04-19T12:09:00Z">
                  <w:rPr>
                    <w:rFonts w:ascii="Arial" w:hAnsi="Arial" w:cs="Arial"/>
                    <w:color w:val="000000"/>
                  </w:rPr>
                </w:rPrChange>
              </w:rPr>
            </w:pPr>
            <w:r w:rsidRPr="006C4628">
              <w:rPr>
                <w:rFonts w:ascii="Arial" w:hAnsi="Arial" w:cs="Arial"/>
                <w:color w:val="000000"/>
                <w:lang w:val="es-ES"/>
                <w:rPrChange w:id="1560" w:author="chris" w:date="2015-04-19T12:09:00Z">
                  <w:rPr>
                    <w:rFonts w:ascii="Arial" w:hAnsi="Arial" w:cs="Arial"/>
                    <w:color w:val="000000"/>
                  </w:rPr>
                </w:rPrChange>
              </w:rPr>
              <w:t xml:space="preserve">114 </w:t>
            </w:r>
            <w:r w:rsidR="008D1815" w:rsidRPr="006C4628">
              <w:rPr>
                <w:rFonts w:ascii="Arial" w:hAnsi="Arial" w:cs="Arial"/>
                <w:color w:val="000000"/>
                <w:lang w:val="es-ES"/>
                <w:rPrChange w:id="1561" w:author="chris" w:date="2015-04-19T12:09:00Z">
                  <w:rPr>
                    <w:rFonts w:ascii="Arial" w:hAnsi="Arial" w:cs="Arial"/>
                    <w:color w:val="000000"/>
                  </w:rPr>
                </w:rPrChange>
              </w:rPr>
              <w:t>427</w:t>
            </w:r>
          </w:p>
        </w:tc>
      </w:tr>
      <w:tr w:rsidR="00E87063" w:rsidRPr="006C4628" w14:paraId="79197688" w14:textId="77777777" w:rsidTr="00E87063">
        <w:trPr>
          <w:jc w:val="center"/>
        </w:trPr>
        <w:tc>
          <w:tcPr>
            <w:tcW w:w="0" w:type="auto"/>
          </w:tcPr>
          <w:p w14:paraId="04242F32" w14:textId="4F289EA8" w:rsidR="00E87063" w:rsidRPr="006C4628" w:rsidRDefault="008D1815" w:rsidP="00E6040C">
            <w:pPr>
              <w:jc w:val="center"/>
              <w:rPr>
                <w:rFonts w:ascii="Arial" w:hAnsi="Arial" w:cs="Arial"/>
                <w:color w:val="000000"/>
                <w:lang w:val="es-ES"/>
                <w:rPrChange w:id="1562" w:author="chris" w:date="2015-04-19T12:09:00Z">
                  <w:rPr>
                    <w:rFonts w:ascii="Arial" w:hAnsi="Arial" w:cs="Arial"/>
                    <w:color w:val="000000"/>
                  </w:rPr>
                </w:rPrChange>
              </w:rPr>
            </w:pPr>
            <w:r w:rsidRPr="006C4628">
              <w:rPr>
                <w:rFonts w:ascii="Arial" w:hAnsi="Arial" w:cs="Arial"/>
                <w:color w:val="000000"/>
                <w:lang w:val="es-ES"/>
                <w:rPrChange w:id="1563" w:author="chris" w:date="2015-04-19T12:09:00Z">
                  <w:rPr>
                    <w:rFonts w:ascii="Arial" w:hAnsi="Arial" w:cs="Arial"/>
                    <w:color w:val="000000"/>
                  </w:rPr>
                </w:rPrChange>
              </w:rPr>
              <w:t>Planeta Rica</w:t>
            </w:r>
          </w:p>
        </w:tc>
        <w:tc>
          <w:tcPr>
            <w:tcW w:w="0" w:type="auto"/>
          </w:tcPr>
          <w:p w14:paraId="7B334636" w14:textId="0844A9A6" w:rsidR="00E87063" w:rsidRPr="006C4628" w:rsidRDefault="00CB6FAD" w:rsidP="00E6040C">
            <w:pPr>
              <w:jc w:val="right"/>
              <w:rPr>
                <w:rFonts w:ascii="Arial" w:hAnsi="Arial" w:cs="Arial"/>
                <w:color w:val="000000"/>
                <w:lang w:val="es-ES"/>
                <w:rPrChange w:id="1564" w:author="chris" w:date="2015-04-19T12:09:00Z">
                  <w:rPr>
                    <w:rFonts w:ascii="Arial" w:hAnsi="Arial" w:cs="Arial"/>
                    <w:color w:val="000000"/>
                  </w:rPr>
                </w:rPrChange>
              </w:rPr>
            </w:pPr>
            <w:r w:rsidRPr="006C4628">
              <w:rPr>
                <w:rFonts w:ascii="Arial" w:hAnsi="Arial" w:cs="Arial"/>
                <w:color w:val="000000"/>
                <w:lang w:val="es-ES"/>
                <w:rPrChange w:id="1565" w:author="chris" w:date="2015-04-19T12:09:00Z">
                  <w:rPr>
                    <w:rFonts w:ascii="Arial" w:hAnsi="Arial" w:cs="Arial"/>
                    <w:color w:val="000000"/>
                  </w:rPr>
                </w:rPrChange>
              </w:rPr>
              <w:t xml:space="preserve">66 </w:t>
            </w:r>
            <w:r w:rsidR="008D1815" w:rsidRPr="006C4628">
              <w:rPr>
                <w:rFonts w:ascii="Arial" w:hAnsi="Arial" w:cs="Arial"/>
                <w:color w:val="000000"/>
                <w:lang w:val="es-ES"/>
                <w:rPrChange w:id="1566" w:author="chris" w:date="2015-04-19T12:09:00Z">
                  <w:rPr>
                    <w:rFonts w:ascii="Arial" w:hAnsi="Arial" w:cs="Arial"/>
                    <w:color w:val="000000"/>
                  </w:rPr>
                </w:rPrChange>
              </w:rPr>
              <w:t>644</w:t>
            </w:r>
          </w:p>
        </w:tc>
      </w:tr>
    </w:tbl>
    <w:p w14:paraId="5E30BE0E" w14:textId="77777777" w:rsidR="00082CA4" w:rsidRPr="006C4628" w:rsidRDefault="00082CA4" w:rsidP="00E6040C">
      <w:pPr>
        <w:spacing w:after="0"/>
        <w:rPr>
          <w:rFonts w:ascii="Arial" w:hAnsi="Arial" w:cs="Arial"/>
          <w:color w:val="000000"/>
          <w:lang w:val="es-ES"/>
          <w:rPrChange w:id="1567"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460"/>
      </w:tblGrid>
      <w:tr w:rsidR="00D417D6" w:rsidRPr="006C4628" w14:paraId="0CA1CC1D" w14:textId="77777777" w:rsidTr="00B55EED">
        <w:tc>
          <w:tcPr>
            <w:tcW w:w="8978" w:type="dxa"/>
            <w:gridSpan w:val="2"/>
            <w:shd w:val="clear" w:color="auto" w:fill="000000" w:themeFill="text1"/>
          </w:tcPr>
          <w:p w14:paraId="2B202E6D" w14:textId="77777777" w:rsidR="00D417D6" w:rsidRPr="006C4628" w:rsidRDefault="00D417D6" w:rsidP="00E6040C">
            <w:pPr>
              <w:jc w:val="center"/>
              <w:rPr>
                <w:rFonts w:ascii="Times New Roman" w:hAnsi="Times New Roman" w:cs="Times New Roman"/>
                <w:b/>
                <w:color w:val="FFFFFF" w:themeColor="background1"/>
                <w:sz w:val="24"/>
                <w:szCs w:val="24"/>
                <w:lang w:val="es-ES"/>
                <w:rPrChange w:id="156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569" w:author="chris" w:date="2015-04-19T12:09:00Z">
                  <w:rPr>
                    <w:rFonts w:ascii="Times New Roman" w:hAnsi="Times New Roman" w:cs="Times New Roman"/>
                    <w:b/>
                    <w:color w:val="FFFFFF" w:themeColor="background1"/>
                    <w:sz w:val="24"/>
                    <w:szCs w:val="24"/>
                  </w:rPr>
                </w:rPrChange>
              </w:rPr>
              <w:t>Recuerda</w:t>
            </w:r>
          </w:p>
        </w:tc>
      </w:tr>
      <w:tr w:rsidR="00D417D6" w:rsidRPr="006C4628" w14:paraId="11245241" w14:textId="77777777" w:rsidTr="00B55EED">
        <w:tc>
          <w:tcPr>
            <w:tcW w:w="2518" w:type="dxa"/>
          </w:tcPr>
          <w:p w14:paraId="36203713" w14:textId="77777777" w:rsidR="00D417D6" w:rsidRPr="006C4628" w:rsidRDefault="00D417D6" w:rsidP="00E6040C">
            <w:pPr>
              <w:rPr>
                <w:rFonts w:ascii="Times New Roman" w:hAnsi="Times New Roman" w:cs="Times New Roman"/>
                <w:b/>
                <w:sz w:val="24"/>
                <w:szCs w:val="24"/>
                <w:lang w:val="es-ES"/>
                <w:rPrChange w:id="1570"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1571" w:author="chris" w:date="2015-04-19T12:09:00Z">
                  <w:rPr>
                    <w:rFonts w:ascii="Times New Roman" w:hAnsi="Times New Roman" w:cs="Times New Roman"/>
                    <w:b/>
                    <w:sz w:val="24"/>
                    <w:szCs w:val="24"/>
                  </w:rPr>
                </w:rPrChange>
              </w:rPr>
              <w:t>Contenido</w:t>
            </w:r>
          </w:p>
        </w:tc>
        <w:tc>
          <w:tcPr>
            <w:tcW w:w="6460" w:type="dxa"/>
          </w:tcPr>
          <w:p w14:paraId="137B55C8" w14:textId="44FA17E2" w:rsidR="00D417D6" w:rsidRPr="006C4628" w:rsidRDefault="00D417D6" w:rsidP="00E6040C">
            <w:pPr>
              <w:pStyle w:val="u"/>
              <w:spacing w:before="0" w:beforeAutospacing="0" w:after="0" w:afterAutospacing="0" w:line="345" w:lineRule="atLeast"/>
              <w:rPr>
                <w:rFonts w:ascii="Arial" w:hAnsi="Arial" w:cs="Arial"/>
                <w:color w:val="333333"/>
                <w:sz w:val="21"/>
                <w:szCs w:val="21"/>
                <w:lang w:val="es-ES"/>
                <w:rPrChange w:id="1572" w:author="chris" w:date="2015-04-19T12:09:00Z">
                  <w:rPr>
                    <w:rFonts w:ascii="Arial" w:hAnsi="Arial" w:cs="Arial"/>
                    <w:color w:val="333333"/>
                    <w:sz w:val="21"/>
                    <w:szCs w:val="21"/>
                  </w:rPr>
                </w:rPrChange>
              </w:rPr>
            </w:pPr>
            <w:r w:rsidRPr="006C4628">
              <w:rPr>
                <w:rFonts w:ascii="Arial" w:hAnsi="Arial" w:cs="Arial"/>
                <w:color w:val="333333"/>
                <w:sz w:val="21"/>
                <w:szCs w:val="21"/>
                <w:lang w:val="es-ES"/>
                <w:rPrChange w:id="1573" w:author="chris" w:date="2015-04-19T12:09:00Z">
                  <w:rPr>
                    <w:rFonts w:ascii="Arial" w:hAnsi="Arial" w:cs="Arial"/>
                    <w:color w:val="333333"/>
                    <w:sz w:val="21"/>
                    <w:szCs w:val="21"/>
                  </w:rPr>
                </w:rPrChange>
              </w:rPr>
              <w:t xml:space="preserve">Para </w:t>
            </w:r>
            <w:r w:rsidRPr="006C4628">
              <w:rPr>
                <w:rFonts w:ascii="Arial" w:hAnsi="Arial" w:cs="Arial"/>
                <w:b/>
                <w:color w:val="333333"/>
                <w:sz w:val="21"/>
                <w:szCs w:val="21"/>
                <w:lang w:val="es-ES"/>
                <w:rPrChange w:id="1574" w:author="chris" w:date="2015-04-19T12:09:00Z">
                  <w:rPr>
                    <w:rFonts w:ascii="Arial" w:hAnsi="Arial" w:cs="Arial"/>
                    <w:b/>
                    <w:color w:val="333333"/>
                    <w:sz w:val="21"/>
                    <w:szCs w:val="21"/>
                  </w:rPr>
                </w:rPrChange>
              </w:rPr>
              <w:t>comparar</w:t>
            </w:r>
            <w:r w:rsidRPr="006C4628">
              <w:rPr>
                <w:rFonts w:ascii="Arial" w:hAnsi="Arial" w:cs="Arial"/>
                <w:color w:val="333333"/>
                <w:sz w:val="21"/>
                <w:szCs w:val="21"/>
                <w:lang w:val="es-ES"/>
                <w:rPrChange w:id="1575" w:author="chris" w:date="2015-04-19T12:09:00Z">
                  <w:rPr>
                    <w:rFonts w:ascii="Arial" w:hAnsi="Arial" w:cs="Arial"/>
                    <w:color w:val="333333"/>
                    <w:sz w:val="21"/>
                    <w:szCs w:val="21"/>
                  </w:rPr>
                </w:rPrChange>
              </w:rPr>
              <w:t xml:space="preserve"> u </w:t>
            </w:r>
            <w:r w:rsidRPr="006C4628">
              <w:rPr>
                <w:rFonts w:ascii="Arial" w:hAnsi="Arial" w:cs="Arial"/>
                <w:b/>
                <w:color w:val="333333"/>
                <w:sz w:val="21"/>
                <w:szCs w:val="21"/>
                <w:lang w:val="es-ES"/>
                <w:rPrChange w:id="1576" w:author="chris" w:date="2015-04-19T12:09:00Z">
                  <w:rPr>
                    <w:rFonts w:ascii="Arial" w:hAnsi="Arial" w:cs="Arial"/>
                    <w:b/>
                    <w:color w:val="333333"/>
                    <w:sz w:val="21"/>
                    <w:szCs w:val="21"/>
                  </w:rPr>
                </w:rPrChange>
              </w:rPr>
              <w:t>ordenar</w:t>
            </w:r>
            <w:r w:rsidRPr="006C4628">
              <w:rPr>
                <w:rFonts w:ascii="Arial" w:hAnsi="Arial" w:cs="Arial"/>
                <w:color w:val="333333"/>
                <w:sz w:val="21"/>
                <w:szCs w:val="21"/>
                <w:lang w:val="es-ES"/>
                <w:rPrChange w:id="1577" w:author="chris" w:date="2015-04-19T12:09:00Z">
                  <w:rPr>
                    <w:rFonts w:ascii="Arial" w:hAnsi="Arial" w:cs="Arial"/>
                    <w:color w:val="333333"/>
                    <w:sz w:val="21"/>
                    <w:szCs w:val="21"/>
                  </w:rPr>
                </w:rPrChange>
              </w:rPr>
              <w:t xml:space="preserve"> números naturales utilizamos los símbolos </w:t>
            </w:r>
            <w:r w:rsidRPr="006C4628">
              <w:rPr>
                <w:rFonts w:ascii="Arial" w:hAnsi="Arial" w:cs="Arial"/>
                <w:b/>
                <w:color w:val="333333"/>
                <w:sz w:val="21"/>
                <w:szCs w:val="21"/>
                <w:lang w:val="es-ES"/>
                <w:rPrChange w:id="1578" w:author="chris" w:date="2015-04-19T12:09:00Z">
                  <w:rPr>
                    <w:rFonts w:ascii="Arial" w:hAnsi="Arial" w:cs="Arial"/>
                    <w:b/>
                    <w:color w:val="333333"/>
                    <w:sz w:val="21"/>
                    <w:szCs w:val="21"/>
                  </w:rPr>
                </w:rPrChange>
              </w:rPr>
              <w:t>&gt;</w:t>
            </w:r>
            <w:r w:rsidRPr="006C4628">
              <w:rPr>
                <w:rFonts w:ascii="Arial" w:hAnsi="Arial" w:cs="Arial"/>
                <w:color w:val="333333"/>
                <w:sz w:val="21"/>
                <w:szCs w:val="21"/>
                <w:lang w:val="es-ES"/>
                <w:rPrChange w:id="1579" w:author="chris" w:date="2015-04-19T12:09:00Z">
                  <w:rPr>
                    <w:rFonts w:ascii="Arial" w:hAnsi="Arial" w:cs="Arial"/>
                    <w:color w:val="333333"/>
                    <w:sz w:val="21"/>
                    <w:szCs w:val="21"/>
                  </w:rPr>
                </w:rPrChange>
              </w:rPr>
              <w:t>, que significa “</w:t>
            </w:r>
            <w:r w:rsidRPr="006C4628">
              <w:rPr>
                <w:rFonts w:ascii="Arial" w:hAnsi="Arial" w:cs="Arial"/>
                <w:b/>
                <w:color w:val="333333"/>
                <w:sz w:val="21"/>
                <w:szCs w:val="21"/>
                <w:lang w:val="es-ES"/>
                <w:rPrChange w:id="1580" w:author="chris" w:date="2015-04-19T12:09:00Z">
                  <w:rPr>
                    <w:rFonts w:ascii="Arial" w:hAnsi="Arial" w:cs="Arial"/>
                    <w:b/>
                    <w:color w:val="333333"/>
                    <w:sz w:val="21"/>
                    <w:szCs w:val="21"/>
                  </w:rPr>
                </w:rPrChange>
              </w:rPr>
              <w:t>mayor que</w:t>
            </w:r>
            <w:r w:rsidRPr="006C4628">
              <w:rPr>
                <w:rFonts w:ascii="Arial" w:hAnsi="Arial" w:cs="Arial"/>
                <w:color w:val="333333"/>
                <w:sz w:val="21"/>
                <w:szCs w:val="21"/>
                <w:lang w:val="es-ES"/>
                <w:rPrChange w:id="1581" w:author="chris" w:date="2015-04-19T12:09:00Z">
                  <w:rPr>
                    <w:rFonts w:ascii="Arial" w:hAnsi="Arial" w:cs="Arial"/>
                    <w:color w:val="333333"/>
                    <w:sz w:val="21"/>
                    <w:szCs w:val="21"/>
                  </w:rPr>
                </w:rPrChange>
              </w:rPr>
              <w:t xml:space="preserve">” y </w:t>
            </w:r>
            <w:r w:rsidRPr="006C4628">
              <w:rPr>
                <w:rFonts w:ascii="Arial" w:hAnsi="Arial" w:cs="Arial"/>
                <w:b/>
                <w:color w:val="333333"/>
                <w:sz w:val="21"/>
                <w:szCs w:val="21"/>
                <w:lang w:val="es-ES"/>
                <w:rPrChange w:id="1582" w:author="chris" w:date="2015-04-19T12:09:00Z">
                  <w:rPr>
                    <w:rFonts w:ascii="Arial" w:hAnsi="Arial" w:cs="Arial"/>
                    <w:b/>
                    <w:color w:val="333333"/>
                    <w:sz w:val="21"/>
                    <w:szCs w:val="21"/>
                  </w:rPr>
                </w:rPrChange>
              </w:rPr>
              <w:t>&lt;</w:t>
            </w:r>
            <w:r w:rsidRPr="006C4628">
              <w:rPr>
                <w:rFonts w:ascii="Arial" w:hAnsi="Arial" w:cs="Arial"/>
                <w:color w:val="333333"/>
                <w:sz w:val="21"/>
                <w:szCs w:val="21"/>
                <w:lang w:val="es-ES"/>
                <w:rPrChange w:id="1583" w:author="chris" w:date="2015-04-19T12:09:00Z">
                  <w:rPr>
                    <w:rFonts w:ascii="Arial" w:hAnsi="Arial" w:cs="Arial"/>
                    <w:color w:val="333333"/>
                    <w:sz w:val="21"/>
                    <w:szCs w:val="21"/>
                  </w:rPr>
                </w:rPrChange>
              </w:rPr>
              <w:t>, que significa “</w:t>
            </w:r>
            <w:r w:rsidRPr="006C4628">
              <w:rPr>
                <w:rFonts w:ascii="Arial" w:hAnsi="Arial" w:cs="Arial"/>
                <w:b/>
                <w:color w:val="333333"/>
                <w:sz w:val="21"/>
                <w:szCs w:val="21"/>
                <w:lang w:val="es-ES"/>
                <w:rPrChange w:id="1584" w:author="chris" w:date="2015-04-19T12:09:00Z">
                  <w:rPr>
                    <w:rFonts w:ascii="Arial" w:hAnsi="Arial" w:cs="Arial"/>
                    <w:b/>
                    <w:color w:val="333333"/>
                    <w:sz w:val="21"/>
                    <w:szCs w:val="21"/>
                  </w:rPr>
                </w:rPrChange>
              </w:rPr>
              <w:t>menor que</w:t>
            </w:r>
            <w:r w:rsidRPr="006C4628">
              <w:rPr>
                <w:rFonts w:ascii="Arial" w:hAnsi="Arial" w:cs="Arial"/>
                <w:color w:val="333333"/>
                <w:sz w:val="21"/>
                <w:szCs w:val="21"/>
                <w:lang w:val="es-ES"/>
                <w:rPrChange w:id="1585" w:author="chris" w:date="2015-04-19T12:09:00Z">
                  <w:rPr>
                    <w:rFonts w:ascii="Arial" w:hAnsi="Arial" w:cs="Arial"/>
                    <w:color w:val="333333"/>
                    <w:sz w:val="21"/>
                    <w:szCs w:val="21"/>
                  </w:rPr>
                </w:rPrChange>
              </w:rPr>
              <w:t>”.</w:t>
            </w:r>
          </w:p>
          <w:p w14:paraId="7D9691DA" w14:textId="77777777" w:rsidR="00D417D6" w:rsidRPr="006C4628" w:rsidRDefault="00D417D6" w:rsidP="00E6040C">
            <w:pPr>
              <w:spacing w:line="345" w:lineRule="atLeast"/>
              <w:rPr>
                <w:rFonts w:ascii="Arial" w:eastAsia="Times New Roman" w:hAnsi="Arial" w:cs="Arial"/>
                <w:color w:val="333333"/>
                <w:sz w:val="21"/>
                <w:szCs w:val="21"/>
                <w:lang w:val="es-ES" w:eastAsia="es-CO"/>
                <w:rPrChange w:id="1586"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color w:val="333333"/>
                <w:sz w:val="21"/>
                <w:szCs w:val="21"/>
                <w:lang w:val="es-ES" w:eastAsia="es-CO"/>
                <w:rPrChange w:id="1587" w:author="chris" w:date="2015-04-19T12:09:00Z">
                  <w:rPr>
                    <w:rFonts w:ascii="Arial" w:eastAsia="Times New Roman" w:hAnsi="Arial" w:cs="Arial"/>
                    <w:color w:val="333333"/>
                    <w:sz w:val="21"/>
                    <w:szCs w:val="21"/>
                    <w:lang w:val="es-CO" w:eastAsia="es-CO"/>
                  </w:rPr>
                </w:rPrChange>
              </w:rPr>
              <w:t>Observa cómo usamos estos signos:</w:t>
            </w:r>
          </w:p>
          <w:p w14:paraId="497307A0" w14:textId="62F4F5C2" w:rsidR="00D417D6" w:rsidRPr="006C4628" w:rsidRDefault="00D417D6" w:rsidP="00E6040C">
            <w:pPr>
              <w:numPr>
                <w:ilvl w:val="0"/>
                <w:numId w:val="2"/>
              </w:numPr>
              <w:spacing w:line="345" w:lineRule="atLeast"/>
              <w:ind w:left="300"/>
              <w:rPr>
                <w:rFonts w:ascii="Arial" w:eastAsia="Times New Roman" w:hAnsi="Arial" w:cs="Arial"/>
                <w:color w:val="333333"/>
                <w:sz w:val="21"/>
                <w:szCs w:val="21"/>
                <w:lang w:val="es-ES" w:eastAsia="es-CO"/>
                <w:rPrChange w:id="1588"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color w:val="333333"/>
                <w:sz w:val="21"/>
                <w:szCs w:val="21"/>
                <w:lang w:val="es-ES" w:eastAsia="es-CO"/>
                <w:rPrChange w:id="1589" w:author="chris" w:date="2015-04-19T12:09:00Z">
                  <w:rPr>
                    <w:rFonts w:ascii="Arial" w:eastAsia="Times New Roman" w:hAnsi="Arial" w:cs="Arial"/>
                    <w:color w:val="333333"/>
                    <w:sz w:val="21"/>
                    <w:szCs w:val="21"/>
                    <w:lang w:val="es-CO" w:eastAsia="es-CO"/>
                  </w:rPr>
                </w:rPrChange>
              </w:rPr>
              <w:t>Para comparar: 43 &gt; 21</w:t>
            </w:r>
            <w:ins w:id="1590" w:author="chris" w:date="2015-04-18T22:10:00Z">
              <w:r w:rsidR="00506A9B" w:rsidRPr="006C4628">
                <w:rPr>
                  <w:rFonts w:ascii="Arial" w:eastAsia="Times New Roman" w:hAnsi="Arial" w:cs="Arial"/>
                  <w:color w:val="333333"/>
                  <w:sz w:val="21"/>
                  <w:szCs w:val="21"/>
                  <w:lang w:val="es-ES" w:eastAsia="es-CO"/>
                  <w:rPrChange w:id="1591" w:author="chris" w:date="2015-04-19T12:09:00Z">
                    <w:rPr>
                      <w:rFonts w:ascii="Arial" w:eastAsia="Times New Roman" w:hAnsi="Arial" w:cs="Arial"/>
                      <w:color w:val="333333"/>
                      <w:sz w:val="21"/>
                      <w:szCs w:val="21"/>
                      <w:lang w:val="es-CO" w:eastAsia="es-CO"/>
                    </w:rPr>
                  </w:rPrChange>
                </w:rPr>
                <w:t>.</w:t>
              </w:r>
            </w:ins>
          </w:p>
          <w:p w14:paraId="14664661" w14:textId="77777777" w:rsidR="00D417D6" w:rsidRPr="006C4628" w:rsidRDefault="00D417D6" w:rsidP="00E6040C">
            <w:pPr>
              <w:numPr>
                <w:ilvl w:val="0"/>
                <w:numId w:val="2"/>
              </w:numPr>
              <w:spacing w:line="345" w:lineRule="atLeast"/>
              <w:ind w:left="300"/>
              <w:rPr>
                <w:rFonts w:ascii="Arial" w:eastAsia="Times New Roman" w:hAnsi="Arial" w:cs="Arial"/>
                <w:color w:val="333333"/>
                <w:sz w:val="21"/>
                <w:szCs w:val="21"/>
                <w:lang w:val="es-ES" w:eastAsia="es-CO"/>
                <w:rPrChange w:id="1592"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color w:val="333333"/>
                <w:sz w:val="21"/>
                <w:szCs w:val="21"/>
                <w:lang w:val="es-ES" w:eastAsia="es-CO"/>
                <w:rPrChange w:id="1593" w:author="chris" w:date="2015-04-19T12:09:00Z">
                  <w:rPr>
                    <w:rFonts w:ascii="Arial" w:eastAsia="Times New Roman" w:hAnsi="Arial" w:cs="Arial"/>
                    <w:color w:val="333333"/>
                    <w:sz w:val="21"/>
                    <w:szCs w:val="21"/>
                    <w:lang w:val="es-CO" w:eastAsia="es-CO"/>
                  </w:rPr>
                </w:rPrChange>
              </w:rPr>
              <w:t>Para ordenar de mayor a menor: 18 &gt; 17 &gt; 16.</w:t>
            </w:r>
          </w:p>
          <w:p w14:paraId="32A6C1CB" w14:textId="77777777" w:rsidR="00D417D6" w:rsidRPr="006C4628" w:rsidRDefault="00D417D6" w:rsidP="00E6040C">
            <w:pPr>
              <w:numPr>
                <w:ilvl w:val="0"/>
                <w:numId w:val="2"/>
              </w:numPr>
              <w:spacing w:line="345" w:lineRule="atLeast"/>
              <w:ind w:left="300"/>
              <w:rPr>
                <w:rFonts w:ascii="Arial" w:eastAsia="Times New Roman" w:hAnsi="Arial" w:cs="Arial"/>
                <w:color w:val="333333"/>
                <w:sz w:val="21"/>
                <w:szCs w:val="21"/>
                <w:lang w:val="es-ES" w:eastAsia="es-CO"/>
                <w:rPrChange w:id="1594"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color w:val="333333"/>
                <w:sz w:val="21"/>
                <w:szCs w:val="21"/>
                <w:lang w:val="es-ES" w:eastAsia="es-CO"/>
                <w:rPrChange w:id="1595" w:author="chris" w:date="2015-04-19T12:09:00Z">
                  <w:rPr>
                    <w:rFonts w:ascii="Arial" w:eastAsia="Times New Roman" w:hAnsi="Arial" w:cs="Arial"/>
                    <w:color w:val="333333"/>
                    <w:sz w:val="21"/>
                    <w:szCs w:val="21"/>
                    <w:lang w:val="es-CO" w:eastAsia="es-CO"/>
                  </w:rPr>
                </w:rPrChange>
              </w:rPr>
              <w:lastRenderedPageBreak/>
              <w:t>Para ordenar de menor a mayor: 75 &lt; 76 &lt; 80.</w:t>
            </w:r>
          </w:p>
          <w:p w14:paraId="0CED92C5" w14:textId="3974546A" w:rsidR="00D417D6" w:rsidRPr="006C4628" w:rsidRDefault="00D417D6" w:rsidP="00E6040C">
            <w:pPr>
              <w:tabs>
                <w:tab w:val="left" w:pos="542"/>
              </w:tabs>
              <w:rPr>
                <w:rFonts w:ascii="Times New Roman" w:hAnsi="Times New Roman" w:cs="Times New Roman"/>
                <w:b/>
                <w:sz w:val="24"/>
                <w:szCs w:val="24"/>
                <w:lang w:val="es-ES"/>
                <w:rPrChange w:id="1596" w:author="chris" w:date="2015-04-19T12:09:00Z">
                  <w:rPr>
                    <w:rFonts w:ascii="Times New Roman" w:hAnsi="Times New Roman" w:cs="Times New Roman"/>
                    <w:b/>
                    <w:sz w:val="24"/>
                    <w:szCs w:val="24"/>
                    <w:lang w:val="es-CO"/>
                  </w:rPr>
                </w:rPrChange>
              </w:rPr>
            </w:pPr>
          </w:p>
        </w:tc>
      </w:tr>
    </w:tbl>
    <w:p w14:paraId="60D5C5ED" w14:textId="77777777" w:rsidR="002610B0" w:rsidRPr="006C4628" w:rsidRDefault="002610B0" w:rsidP="00E6040C">
      <w:pPr>
        <w:spacing w:after="0"/>
        <w:rPr>
          <w:rFonts w:ascii="Arial" w:hAnsi="Arial" w:cs="Arial"/>
          <w:color w:val="000000"/>
          <w:lang w:val="es-ES"/>
          <w:rPrChange w:id="1597"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460"/>
      </w:tblGrid>
      <w:tr w:rsidR="00757E90" w:rsidRPr="006C4628" w14:paraId="30EA4A15" w14:textId="77777777" w:rsidTr="00B7242E">
        <w:tc>
          <w:tcPr>
            <w:tcW w:w="8978" w:type="dxa"/>
            <w:gridSpan w:val="2"/>
            <w:shd w:val="clear" w:color="auto" w:fill="000000" w:themeFill="text1"/>
          </w:tcPr>
          <w:p w14:paraId="4D46D1C5" w14:textId="77777777" w:rsidR="00757E90" w:rsidRPr="006C4628" w:rsidRDefault="00757E90" w:rsidP="00B7242E">
            <w:pPr>
              <w:jc w:val="center"/>
              <w:rPr>
                <w:rFonts w:ascii="Times New Roman" w:hAnsi="Times New Roman" w:cs="Times New Roman"/>
                <w:b/>
                <w:color w:val="FFFFFF" w:themeColor="background1"/>
                <w:sz w:val="24"/>
                <w:szCs w:val="24"/>
                <w:lang w:val="es-ES"/>
                <w:rPrChange w:id="159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599" w:author="chris" w:date="2015-04-19T12:09:00Z">
                  <w:rPr>
                    <w:rFonts w:ascii="Times New Roman" w:hAnsi="Times New Roman" w:cs="Times New Roman"/>
                    <w:b/>
                    <w:color w:val="FFFFFF" w:themeColor="background1"/>
                    <w:sz w:val="24"/>
                    <w:szCs w:val="24"/>
                  </w:rPr>
                </w:rPrChange>
              </w:rPr>
              <w:t>Destacado</w:t>
            </w:r>
          </w:p>
        </w:tc>
      </w:tr>
      <w:tr w:rsidR="00757E90" w:rsidRPr="006C4628" w14:paraId="49EC4358" w14:textId="77777777" w:rsidTr="00B7242E">
        <w:tc>
          <w:tcPr>
            <w:tcW w:w="2518" w:type="dxa"/>
          </w:tcPr>
          <w:p w14:paraId="2728E777" w14:textId="77777777" w:rsidR="00757E90" w:rsidRPr="006C4628" w:rsidRDefault="00757E90" w:rsidP="00B7242E">
            <w:pPr>
              <w:rPr>
                <w:rFonts w:ascii="Times New Roman" w:hAnsi="Times New Roman" w:cs="Times New Roman"/>
                <w:b/>
                <w:sz w:val="24"/>
                <w:szCs w:val="24"/>
                <w:lang w:val="es-ES"/>
                <w:rPrChange w:id="1600"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1601" w:author="chris" w:date="2015-04-19T12:09:00Z">
                  <w:rPr>
                    <w:rFonts w:ascii="Times New Roman" w:hAnsi="Times New Roman" w:cs="Times New Roman"/>
                    <w:b/>
                    <w:sz w:val="24"/>
                    <w:szCs w:val="24"/>
                  </w:rPr>
                </w:rPrChange>
              </w:rPr>
              <w:t>Título</w:t>
            </w:r>
          </w:p>
        </w:tc>
        <w:tc>
          <w:tcPr>
            <w:tcW w:w="6460" w:type="dxa"/>
          </w:tcPr>
          <w:p w14:paraId="67447FEB" w14:textId="3814DC11" w:rsidR="00757E90" w:rsidRPr="006C4628" w:rsidRDefault="00757E90" w:rsidP="00B7242E">
            <w:pPr>
              <w:rPr>
                <w:rFonts w:ascii="Times New Roman" w:hAnsi="Times New Roman" w:cs="Times New Roman"/>
                <w:sz w:val="24"/>
                <w:szCs w:val="24"/>
                <w:lang w:val="es-ES"/>
                <w:rPrChange w:id="1602"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1603" w:author="chris" w:date="2015-04-19T12:09:00Z">
                  <w:rPr>
                    <w:rFonts w:ascii="Times New Roman" w:hAnsi="Times New Roman" w:cs="Times New Roman"/>
                    <w:sz w:val="24"/>
                    <w:szCs w:val="24"/>
                  </w:rPr>
                </w:rPrChange>
              </w:rPr>
              <w:t>Comparación de números naturales</w:t>
            </w:r>
          </w:p>
        </w:tc>
      </w:tr>
      <w:tr w:rsidR="00757E90" w:rsidRPr="006C4628" w14:paraId="7B4DB99C" w14:textId="77777777" w:rsidTr="00B7242E">
        <w:tc>
          <w:tcPr>
            <w:tcW w:w="2518" w:type="dxa"/>
          </w:tcPr>
          <w:p w14:paraId="07E0732B" w14:textId="77777777" w:rsidR="00757E90" w:rsidRPr="006C4628" w:rsidRDefault="00757E90" w:rsidP="00B7242E">
            <w:pPr>
              <w:rPr>
                <w:rFonts w:ascii="Times New Roman" w:hAnsi="Times New Roman" w:cs="Times New Roman"/>
                <w:sz w:val="24"/>
                <w:szCs w:val="24"/>
                <w:lang w:val="es-ES"/>
                <w:rPrChange w:id="1604"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1605" w:author="chris" w:date="2015-04-19T12:09:00Z">
                  <w:rPr>
                    <w:rFonts w:ascii="Times New Roman" w:hAnsi="Times New Roman" w:cs="Times New Roman"/>
                    <w:b/>
                    <w:sz w:val="24"/>
                    <w:szCs w:val="24"/>
                  </w:rPr>
                </w:rPrChange>
              </w:rPr>
              <w:t>Contenido</w:t>
            </w:r>
          </w:p>
        </w:tc>
        <w:tc>
          <w:tcPr>
            <w:tcW w:w="6460" w:type="dxa"/>
          </w:tcPr>
          <w:p w14:paraId="5E37393E" w14:textId="0832A21C" w:rsidR="00500DCC" w:rsidRPr="006C4628" w:rsidRDefault="00500DCC" w:rsidP="00500DCC">
            <w:pPr>
              <w:rPr>
                <w:rFonts w:ascii="Times New Roman" w:hAnsi="Times New Roman" w:cs="Times New Roman"/>
                <w:color w:val="000000"/>
                <w:sz w:val="24"/>
                <w:szCs w:val="24"/>
                <w:lang w:val="es-ES"/>
                <w:rPrChange w:id="1606" w:author="chris" w:date="2015-04-19T12:09:00Z">
                  <w:rPr>
                    <w:rFonts w:ascii="Times New Roman" w:hAnsi="Times New Roman" w:cs="Times New Roman"/>
                    <w:color w:val="000000"/>
                    <w:sz w:val="24"/>
                    <w:szCs w:val="24"/>
                    <w:lang w:val="es-CO"/>
                  </w:rPr>
                </w:rPrChange>
              </w:rPr>
            </w:pPr>
            <w:r w:rsidRPr="006C4628">
              <w:rPr>
                <w:rFonts w:ascii="Times New Roman" w:hAnsi="Times New Roman" w:cs="Times New Roman"/>
                <w:color w:val="000000"/>
                <w:sz w:val="24"/>
                <w:szCs w:val="24"/>
                <w:lang w:val="es-ES"/>
                <w:rPrChange w:id="1607" w:author="chris" w:date="2015-04-19T12:09:00Z">
                  <w:rPr>
                    <w:rFonts w:ascii="Times New Roman" w:hAnsi="Times New Roman" w:cs="Times New Roman"/>
                    <w:color w:val="000000"/>
                    <w:sz w:val="24"/>
                    <w:szCs w:val="24"/>
                    <w:lang w:val="es-CO"/>
                  </w:rPr>
                </w:rPrChange>
              </w:rPr>
              <w:t>Para comparar números naturales seguimos estos pasos:</w:t>
            </w:r>
          </w:p>
          <w:p w14:paraId="079BDD43" w14:textId="650AC95A" w:rsidR="00500DCC" w:rsidRPr="006C4628" w:rsidRDefault="00500DCC" w:rsidP="00500DCC">
            <w:pPr>
              <w:pStyle w:val="Prrafodelista"/>
              <w:numPr>
                <w:ilvl w:val="0"/>
                <w:numId w:val="2"/>
              </w:numPr>
              <w:rPr>
                <w:rFonts w:ascii="Times New Roman" w:hAnsi="Times New Roman" w:cs="Times New Roman"/>
                <w:color w:val="000000"/>
                <w:sz w:val="24"/>
                <w:szCs w:val="24"/>
                <w:lang w:val="es-ES"/>
                <w:rPrChange w:id="1608" w:author="chris" w:date="2015-04-19T12:09:00Z">
                  <w:rPr>
                    <w:rFonts w:ascii="Times New Roman" w:hAnsi="Times New Roman" w:cs="Times New Roman"/>
                    <w:color w:val="000000"/>
                    <w:sz w:val="24"/>
                    <w:szCs w:val="24"/>
                    <w:lang w:val="es-CO"/>
                  </w:rPr>
                </w:rPrChange>
              </w:rPr>
            </w:pPr>
            <w:r w:rsidRPr="006C4628">
              <w:rPr>
                <w:rFonts w:ascii="Times New Roman" w:hAnsi="Times New Roman" w:cs="Times New Roman"/>
                <w:color w:val="000000"/>
                <w:sz w:val="24"/>
                <w:szCs w:val="24"/>
                <w:lang w:val="es-ES"/>
                <w:rPrChange w:id="1609" w:author="chris" w:date="2015-04-19T12:09:00Z">
                  <w:rPr>
                    <w:rFonts w:ascii="Times New Roman" w:hAnsi="Times New Roman" w:cs="Times New Roman"/>
                    <w:color w:val="000000"/>
                    <w:sz w:val="24"/>
                    <w:szCs w:val="24"/>
                    <w:lang w:val="es-CO"/>
                  </w:rPr>
                </w:rPrChange>
              </w:rPr>
              <w:t xml:space="preserve">Comparamos el </w:t>
            </w:r>
            <w:r w:rsidRPr="006C4628">
              <w:rPr>
                <w:rFonts w:ascii="Times New Roman" w:hAnsi="Times New Roman" w:cs="Times New Roman"/>
                <w:b/>
                <w:color w:val="000000"/>
                <w:sz w:val="24"/>
                <w:szCs w:val="24"/>
                <w:lang w:val="es-ES"/>
                <w:rPrChange w:id="1610" w:author="chris" w:date="2015-04-19T12:09:00Z">
                  <w:rPr>
                    <w:rFonts w:ascii="Times New Roman" w:hAnsi="Times New Roman" w:cs="Times New Roman"/>
                    <w:b/>
                    <w:color w:val="000000"/>
                    <w:sz w:val="24"/>
                    <w:szCs w:val="24"/>
                    <w:lang w:val="es-CO"/>
                  </w:rPr>
                </w:rPrChange>
              </w:rPr>
              <w:t>número de cifras</w:t>
            </w:r>
            <w:r w:rsidRPr="006C4628">
              <w:rPr>
                <w:rFonts w:ascii="Times New Roman" w:hAnsi="Times New Roman" w:cs="Times New Roman"/>
                <w:color w:val="000000"/>
                <w:sz w:val="24"/>
                <w:szCs w:val="24"/>
                <w:lang w:val="es-ES"/>
                <w:rPrChange w:id="1611" w:author="chris" w:date="2015-04-19T12:09:00Z">
                  <w:rPr>
                    <w:rFonts w:ascii="Times New Roman" w:hAnsi="Times New Roman" w:cs="Times New Roman"/>
                    <w:color w:val="000000"/>
                    <w:sz w:val="24"/>
                    <w:szCs w:val="24"/>
                    <w:lang w:val="es-CO"/>
                  </w:rPr>
                </w:rPrChange>
              </w:rPr>
              <w:t xml:space="preserve">: </w:t>
            </w:r>
            <w:ins w:id="1612" w:author="chris" w:date="2015-04-18T22:11:00Z">
              <w:r w:rsidR="00365F4D" w:rsidRPr="006C4628">
                <w:rPr>
                  <w:rFonts w:ascii="Times New Roman" w:hAnsi="Times New Roman" w:cs="Times New Roman"/>
                  <w:color w:val="000000"/>
                  <w:sz w:val="24"/>
                  <w:szCs w:val="24"/>
                  <w:lang w:val="es-ES"/>
                  <w:rPrChange w:id="1613" w:author="chris" w:date="2015-04-19T12:09:00Z">
                    <w:rPr>
                      <w:rFonts w:ascii="Times New Roman" w:hAnsi="Times New Roman" w:cs="Times New Roman"/>
                      <w:color w:val="000000"/>
                      <w:sz w:val="24"/>
                      <w:szCs w:val="24"/>
                      <w:lang w:val="es-CO"/>
                    </w:rPr>
                  </w:rPrChange>
                </w:rPr>
                <w:t>s</w:t>
              </w:r>
            </w:ins>
            <w:del w:id="1614" w:author="chris" w:date="2015-04-18T22:11:00Z">
              <w:r w:rsidRPr="006C4628" w:rsidDel="00365F4D">
                <w:rPr>
                  <w:rFonts w:ascii="Times New Roman" w:hAnsi="Times New Roman" w:cs="Times New Roman"/>
                  <w:color w:val="000000"/>
                  <w:sz w:val="24"/>
                  <w:szCs w:val="24"/>
                  <w:lang w:val="es-ES"/>
                  <w:rPrChange w:id="1615" w:author="chris" w:date="2015-04-19T12:09:00Z">
                    <w:rPr>
                      <w:rFonts w:ascii="Times New Roman" w:hAnsi="Times New Roman" w:cs="Times New Roman"/>
                      <w:color w:val="000000"/>
                      <w:sz w:val="24"/>
                      <w:szCs w:val="24"/>
                      <w:lang w:val="es-CO"/>
                    </w:rPr>
                  </w:rPrChange>
                </w:rPr>
                <w:delText>S</w:delText>
              </w:r>
            </w:del>
            <w:r w:rsidRPr="006C4628">
              <w:rPr>
                <w:rFonts w:ascii="Times New Roman" w:hAnsi="Times New Roman" w:cs="Times New Roman"/>
                <w:color w:val="000000"/>
                <w:sz w:val="24"/>
                <w:szCs w:val="24"/>
                <w:lang w:val="es-ES"/>
                <w:rPrChange w:id="1616" w:author="chris" w:date="2015-04-19T12:09:00Z">
                  <w:rPr>
                    <w:rFonts w:ascii="Times New Roman" w:hAnsi="Times New Roman" w:cs="Times New Roman"/>
                    <w:color w:val="000000"/>
                    <w:sz w:val="24"/>
                    <w:szCs w:val="24"/>
                    <w:lang w:val="es-CO"/>
                  </w:rPr>
                </w:rPrChange>
              </w:rPr>
              <w:t>i los números tienen distinta cantidad de cifras, es mayor el número que tenga más cifras.</w:t>
            </w:r>
          </w:p>
          <w:p w14:paraId="01840FBC" w14:textId="77777777" w:rsidR="00500DCC" w:rsidRPr="006C4628" w:rsidRDefault="00500DCC" w:rsidP="00500DCC">
            <w:pPr>
              <w:pStyle w:val="Prrafodelista"/>
              <w:numPr>
                <w:ilvl w:val="0"/>
                <w:numId w:val="2"/>
              </w:numPr>
              <w:rPr>
                <w:rFonts w:ascii="Times New Roman" w:hAnsi="Times New Roman" w:cs="Times New Roman"/>
                <w:color w:val="000000"/>
                <w:sz w:val="24"/>
                <w:szCs w:val="24"/>
                <w:lang w:val="es-ES"/>
                <w:rPrChange w:id="1617" w:author="chris" w:date="2015-04-19T12:09:00Z">
                  <w:rPr>
                    <w:rFonts w:ascii="Times New Roman" w:hAnsi="Times New Roman" w:cs="Times New Roman"/>
                    <w:color w:val="000000"/>
                    <w:sz w:val="24"/>
                    <w:szCs w:val="24"/>
                    <w:lang w:val="es-CO"/>
                  </w:rPr>
                </w:rPrChange>
              </w:rPr>
            </w:pPr>
            <w:r w:rsidRPr="006C4628">
              <w:rPr>
                <w:rFonts w:ascii="Times New Roman" w:hAnsi="Times New Roman" w:cs="Times New Roman"/>
                <w:color w:val="000000"/>
                <w:sz w:val="24"/>
                <w:szCs w:val="24"/>
                <w:lang w:val="es-ES"/>
                <w:rPrChange w:id="1618" w:author="chris" w:date="2015-04-19T12:09:00Z">
                  <w:rPr>
                    <w:rFonts w:ascii="Times New Roman" w:hAnsi="Times New Roman" w:cs="Times New Roman"/>
                    <w:color w:val="000000"/>
                    <w:sz w:val="24"/>
                    <w:szCs w:val="24"/>
                    <w:lang w:val="es-CO"/>
                  </w:rPr>
                </w:rPrChange>
              </w:rPr>
              <w:t xml:space="preserve">Si los dos tienen el mismo número de cifras, vamos al siguiente paso. </w:t>
            </w:r>
          </w:p>
          <w:p w14:paraId="48AEF730" w14:textId="431498B1" w:rsidR="00500DCC" w:rsidRPr="006C4628" w:rsidRDefault="00500DCC" w:rsidP="00B7242E">
            <w:pPr>
              <w:pStyle w:val="Prrafodelista"/>
              <w:numPr>
                <w:ilvl w:val="0"/>
                <w:numId w:val="2"/>
              </w:numPr>
              <w:rPr>
                <w:rFonts w:ascii="Times New Roman" w:hAnsi="Times New Roman" w:cs="Times New Roman"/>
                <w:color w:val="000000"/>
                <w:sz w:val="24"/>
                <w:szCs w:val="24"/>
                <w:lang w:val="es-ES"/>
                <w:rPrChange w:id="1619" w:author="chris" w:date="2015-04-19T12:09:00Z">
                  <w:rPr>
                    <w:rFonts w:ascii="Times New Roman" w:hAnsi="Times New Roman" w:cs="Times New Roman"/>
                    <w:color w:val="000000"/>
                    <w:sz w:val="24"/>
                    <w:szCs w:val="24"/>
                    <w:lang w:val="es-CO"/>
                  </w:rPr>
                </w:rPrChange>
              </w:rPr>
            </w:pPr>
            <w:r w:rsidRPr="006C4628">
              <w:rPr>
                <w:rFonts w:ascii="Times New Roman" w:hAnsi="Times New Roman" w:cs="Times New Roman"/>
                <w:color w:val="000000"/>
                <w:sz w:val="24"/>
                <w:szCs w:val="24"/>
                <w:lang w:val="es-ES"/>
                <w:rPrChange w:id="1620" w:author="chris" w:date="2015-04-19T12:09:00Z">
                  <w:rPr>
                    <w:rFonts w:ascii="Times New Roman" w:hAnsi="Times New Roman" w:cs="Times New Roman"/>
                    <w:color w:val="000000"/>
                    <w:sz w:val="24"/>
                    <w:szCs w:val="24"/>
                    <w:lang w:val="es-CO"/>
                  </w:rPr>
                </w:rPrChange>
              </w:rPr>
              <w:t>Se comparan las cifras que se encuentran en la misma posición comenzando el proceso de izquierda a derecha, hasta encontrar cifras diferentes.</w:t>
            </w:r>
          </w:p>
        </w:tc>
      </w:tr>
    </w:tbl>
    <w:p w14:paraId="65782596" w14:textId="77777777" w:rsidR="00757E90" w:rsidRPr="006C4628" w:rsidRDefault="00757E90" w:rsidP="00E6040C">
      <w:pPr>
        <w:spacing w:after="0"/>
        <w:rPr>
          <w:rFonts w:ascii="Arial" w:hAnsi="Arial" w:cs="Arial"/>
          <w:color w:val="000000"/>
          <w:lang w:val="es-ES"/>
          <w:rPrChange w:id="1621" w:author="chris" w:date="2015-04-19T12:09:00Z">
            <w:rPr>
              <w:rFonts w:ascii="Arial" w:hAnsi="Arial" w:cs="Arial"/>
              <w:color w:val="000000"/>
            </w:rPr>
          </w:rPrChange>
        </w:rPr>
      </w:pPr>
    </w:p>
    <w:p w14:paraId="10EC1F2C" w14:textId="4D2CF675" w:rsidR="00C8216C" w:rsidRPr="006C4628" w:rsidRDefault="00C8216C" w:rsidP="00E6040C">
      <w:pPr>
        <w:spacing w:after="0"/>
        <w:rPr>
          <w:rFonts w:ascii="Arial" w:hAnsi="Arial" w:cs="Arial"/>
          <w:color w:val="000000"/>
          <w:lang w:val="es-ES"/>
          <w:rPrChange w:id="1622" w:author="chris" w:date="2015-04-19T12:09:00Z">
            <w:rPr>
              <w:rFonts w:ascii="Arial" w:hAnsi="Arial" w:cs="Arial"/>
              <w:color w:val="000000"/>
              <w:lang w:val="es-CO"/>
            </w:rPr>
          </w:rPrChange>
        </w:rPr>
      </w:pPr>
      <w:r w:rsidRPr="006C4628">
        <w:rPr>
          <w:rFonts w:ascii="Arial" w:hAnsi="Arial" w:cs="Arial"/>
          <w:color w:val="000000"/>
          <w:lang w:val="es-ES"/>
          <w:rPrChange w:id="1623" w:author="chris" w:date="2015-04-19T12:09:00Z">
            <w:rPr>
              <w:rFonts w:ascii="Arial" w:hAnsi="Arial" w:cs="Arial"/>
              <w:color w:val="000000"/>
              <w:lang w:val="es-CO"/>
            </w:rPr>
          </w:rPrChange>
        </w:rPr>
        <w:t>Para comparar números</w:t>
      </w:r>
      <w:r w:rsidR="00CB6FAD" w:rsidRPr="006C4628">
        <w:rPr>
          <w:rFonts w:ascii="Arial" w:hAnsi="Arial" w:cs="Arial"/>
          <w:color w:val="000000"/>
          <w:lang w:val="es-ES"/>
          <w:rPrChange w:id="1624" w:author="chris" w:date="2015-04-19T12:09:00Z">
            <w:rPr>
              <w:rFonts w:ascii="Arial" w:hAnsi="Arial" w:cs="Arial"/>
              <w:color w:val="000000"/>
              <w:lang w:val="es-CO"/>
            </w:rPr>
          </w:rPrChange>
        </w:rPr>
        <w:t xml:space="preserve"> naturales</w:t>
      </w:r>
      <w:r w:rsidRPr="006C4628">
        <w:rPr>
          <w:rFonts w:ascii="Arial" w:hAnsi="Arial" w:cs="Arial"/>
          <w:color w:val="000000"/>
          <w:lang w:val="es-ES"/>
          <w:rPrChange w:id="1625" w:author="chris" w:date="2015-04-19T12:09:00Z">
            <w:rPr>
              <w:rFonts w:ascii="Arial" w:hAnsi="Arial" w:cs="Arial"/>
              <w:color w:val="000000"/>
              <w:lang w:val="es-CO"/>
            </w:rPr>
          </w:rPrChange>
        </w:rPr>
        <w:t xml:space="preserve"> seguimos estos pasos:</w:t>
      </w:r>
    </w:p>
    <w:p w14:paraId="31F1757F" w14:textId="77777777" w:rsidR="00500DCC" w:rsidRPr="006C4628" w:rsidRDefault="00500DCC" w:rsidP="00E6040C">
      <w:pPr>
        <w:spacing w:after="0"/>
        <w:rPr>
          <w:rFonts w:ascii="Arial" w:hAnsi="Arial" w:cs="Arial"/>
          <w:color w:val="000000"/>
          <w:lang w:val="es-ES"/>
          <w:rPrChange w:id="1626" w:author="chris" w:date="2015-04-19T12:09:00Z">
            <w:rPr>
              <w:rFonts w:ascii="Arial" w:hAnsi="Arial" w:cs="Arial"/>
              <w:color w:val="000000"/>
              <w:lang w:val="es-CO"/>
            </w:rPr>
          </w:rPrChange>
        </w:rPr>
      </w:pPr>
    </w:p>
    <w:p w14:paraId="2B69E9B5" w14:textId="4ED3317E" w:rsidR="00B35038" w:rsidRPr="006C4628" w:rsidRDefault="00C8216C" w:rsidP="00757E90">
      <w:pPr>
        <w:pStyle w:val="Prrafodelista"/>
        <w:numPr>
          <w:ilvl w:val="0"/>
          <w:numId w:val="2"/>
        </w:numPr>
        <w:spacing w:after="0"/>
        <w:rPr>
          <w:rFonts w:ascii="Arial" w:hAnsi="Arial" w:cs="Arial"/>
          <w:color w:val="000000"/>
          <w:lang w:val="es-ES"/>
          <w:rPrChange w:id="1627" w:author="chris" w:date="2015-04-19T12:09:00Z">
            <w:rPr>
              <w:rFonts w:ascii="Arial" w:hAnsi="Arial" w:cs="Arial"/>
              <w:color w:val="000000"/>
              <w:lang w:val="es-CO"/>
            </w:rPr>
          </w:rPrChange>
        </w:rPr>
      </w:pPr>
      <w:r w:rsidRPr="006C4628">
        <w:rPr>
          <w:rFonts w:ascii="Arial" w:hAnsi="Arial" w:cs="Arial"/>
          <w:color w:val="000000"/>
          <w:lang w:val="es-ES"/>
          <w:rPrChange w:id="1628" w:author="chris" w:date="2015-04-19T12:09:00Z">
            <w:rPr>
              <w:rFonts w:ascii="Arial" w:hAnsi="Arial" w:cs="Arial"/>
              <w:color w:val="000000"/>
              <w:lang w:val="es-CO"/>
            </w:rPr>
          </w:rPrChange>
        </w:rPr>
        <w:t xml:space="preserve">Comparamos el </w:t>
      </w:r>
      <w:r w:rsidRPr="006C4628">
        <w:rPr>
          <w:rFonts w:ascii="Arial" w:hAnsi="Arial" w:cs="Arial"/>
          <w:b/>
          <w:color w:val="000000"/>
          <w:lang w:val="es-ES"/>
          <w:rPrChange w:id="1629" w:author="chris" w:date="2015-04-19T12:09:00Z">
            <w:rPr>
              <w:rFonts w:ascii="Arial" w:hAnsi="Arial" w:cs="Arial"/>
              <w:b/>
              <w:color w:val="000000"/>
              <w:lang w:val="es-CO"/>
            </w:rPr>
          </w:rPrChange>
        </w:rPr>
        <w:t>número de cifras</w:t>
      </w:r>
      <w:r w:rsidRPr="006C4628">
        <w:rPr>
          <w:rFonts w:ascii="Arial" w:hAnsi="Arial" w:cs="Arial"/>
          <w:color w:val="000000"/>
          <w:lang w:val="es-ES"/>
          <w:rPrChange w:id="1630" w:author="chris" w:date="2015-04-19T12:09:00Z">
            <w:rPr>
              <w:rFonts w:ascii="Arial" w:hAnsi="Arial" w:cs="Arial"/>
              <w:color w:val="000000"/>
              <w:lang w:val="es-CO"/>
            </w:rPr>
          </w:rPrChange>
        </w:rPr>
        <w:t xml:space="preserve">: </w:t>
      </w:r>
      <w:ins w:id="1631" w:author="chris" w:date="2015-04-18T22:11:00Z">
        <w:r w:rsidR="00365F4D" w:rsidRPr="006C4628">
          <w:rPr>
            <w:rFonts w:ascii="Arial" w:hAnsi="Arial" w:cs="Arial"/>
            <w:color w:val="000000"/>
            <w:lang w:val="es-ES"/>
            <w:rPrChange w:id="1632" w:author="chris" w:date="2015-04-19T12:09:00Z">
              <w:rPr>
                <w:rFonts w:ascii="Arial" w:hAnsi="Arial" w:cs="Arial"/>
                <w:color w:val="000000"/>
                <w:lang w:val="es-CO"/>
              </w:rPr>
            </w:rPrChange>
          </w:rPr>
          <w:t>s</w:t>
        </w:r>
      </w:ins>
      <w:del w:id="1633" w:author="chris" w:date="2015-04-18T22:11:00Z">
        <w:r w:rsidR="00757E90" w:rsidRPr="006C4628" w:rsidDel="00365F4D">
          <w:rPr>
            <w:rFonts w:ascii="Arial" w:hAnsi="Arial" w:cs="Arial"/>
            <w:color w:val="000000"/>
            <w:lang w:val="es-ES"/>
            <w:rPrChange w:id="1634" w:author="chris" w:date="2015-04-19T12:09:00Z">
              <w:rPr>
                <w:rFonts w:ascii="Arial" w:hAnsi="Arial" w:cs="Arial"/>
                <w:color w:val="000000"/>
                <w:lang w:val="es-CO"/>
              </w:rPr>
            </w:rPrChange>
          </w:rPr>
          <w:delText>S</w:delText>
        </w:r>
      </w:del>
      <w:r w:rsidR="00757E90" w:rsidRPr="006C4628">
        <w:rPr>
          <w:rFonts w:ascii="Arial" w:hAnsi="Arial" w:cs="Arial"/>
          <w:color w:val="000000"/>
          <w:lang w:val="es-ES"/>
          <w:rPrChange w:id="1635" w:author="chris" w:date="2015-04-19T12:09:00Z">
            <w:rPr>
              <w:rFonts w:ascii="Arial" w:hAnsi="Arial" w:cs="Arial"/>
              <w:color w:val="000000"/>
              <w:lang w:val="es-CO"/>
            </w:rPr>
          </w:rPrChange>
        </w:rPr>
        <w:t>i los números tienen distinta cantidad de cifras, es mayor el número que tenga más cifras.</w:t>
      </w:r>
    </w:p>
    <w:p w14:paraId="0BE91152" w14:textId="2305AA7B" w:rsidR="0060217E" w:rsidRPr="006C4628" w:rsidRDefault="00C8216C" w:rsidP="00E6040C">
      <w:pPr>
        <w:pStyle w:val="Prrafodelista"/>
        <w:numPr>
          <w:ilvl w:val="0"/>
          <w:numId w:val="2"/>
        </w:numPr>
        <w:spacing w:after="0"/>
        <w:rPr>
          <w:rFonts w:ascii="Arial" w:hAnsi="Arial" w:cs="Arial"/>
          <w:color w:val="000000"/>
          <w:lang w:val="es-ES"/>
          <w:rPrChange w:id="1636" w:author="chris" w:date="2015-04-19T12:09:00Z">
            <w:rPr>
              <w:rFonts w:ascii="Arial" w:hAnsi="Arial" w:cs="Arial"/>
              <w:color w:val="000000"/>
              <w:lang w:val="es-CO"/>
            </w:rPr>
          </w:rPrChange>
        </w:rPr>
      </w:pPr>
      <w:r w:rsidRPr="006C4628">
        <w:rPr>
          <w:rFonts w:ascii="Arial" w:hAnsi="Arial" w:cs="Arial"/>
          <w:color w:val="000000"/>
          <w:lang w:val="es-ES"/>
          <w:rPrChange w:id="1637" w:author="chris" w:date="2015-04-19T12:09:00Z">
            <w:rPr>
              <w:rFonts w:ascii="Arial" w:hAnsi="Arial" w:cs="Arial"/>
              <w:color w:val="000000"/>
              <w:lang w:val="es-CO"/>
            </w:rPr>
          </w:rPrChange>
        </w:rPr>
        <w:t xml:space="preserve">Si los dos tienen el mismo número de cifras, vamos al siguiente paso. </w:t>
      </w:r>
    </w:p>
    <w:p w14:paraId="730C39BB" w14:textId="77777777" w:rsidR="00757E90" w:rsidRPr="006C4628" w:rsidRDefault="00757E90" w:rsidP="00757E90">
      <w:pPr>
        <w:pStyle w:val="Prrafodelista"/>
        <w:numPr>
          <w:ilvl w:val="0"/>
          <w:numId w:val="2"/>
        </w:numPr>
        <w:spacing w:after="0"/>
        <w:rPr>
          <w:rFonts w:ascii="Arial" w:hAnsi="Arial" w:cs="Arial"/>
          <w:color w:val="000000"/>
          <w:lang w:val="es-ES"/>
          <w:rPrChange w:id="1638" w:author="chris" w:date="2015-04-19T12:09:00Z">
            <w:rPr>
              <w:rFonts w:ascii="Arial" w:hAnsi="Arial" w:cs="Arial"/>
              <w:color w:val="000000"/>
              <w:lang w:val="es-CO"/>
            </w:rPr>
          </w:rPrChange>
        </w:rPr>
      </w:pPr>
      <w:r w:rsidRPr="006C4628">
        <w:rPr>
          <w:rFonts w:ascii="Arial" w:hAnsi="Arial" w:cs="Arial"/>
          <w:color w:val="000000"/>
          <w:lang w:val="es-ES"/>
          <w:rPrChange w:id="1639" w:author="chris" w:date="2015-04-19T12:09:00Z">
            <w:rPr>
              <w:rFonts w:ascii="Arial" w:hAnsi="Arial" w:cs="Arial"/>
              <w:color w:val="000000"/>
              <w:lang w:val="es-CO"/>
            </w:rPr>
          </w:rPrChange>
        </w:rPr>
        <w:t>Se comparan las cifras que se encuentran en la misma posición comenzando el proceso de izquierda a derecha, hasta encontrar cifras diferentes.</w:t>
      </w:r>
    </w:p>
    <w:p w14:paraId="719DC5DC" w14:textId="370FBCA3" w:rsidR="00B11942" w:rsidRPr="006C4628" w:rsidRDefault="00757E90" w:rsidP="00757E90">
      <w:pPr>
        <w:spacing w:after="0"/>
        <w:rPr>
          <w:rFonts w:ascii="Arial" w:hAnsi="Arial" w:cs="Arial"/>
          <w:color w:val="000000"/>
          <w:lang w:val="es-ES"/>
          <w:rPrChange w:id="1640" w:author="chris" w:date="2015-04-19T12:09:00Z">
            <w:rPr>
              <w:rFonts w:ascii="Arial" w:hAnsi="Arial" w:cs="Arial"/>
              <w:color w:val="000000"/>
              <w:lang w:val="es-CO"/>
            </w:rPr>
          </w:rPrChange>
        </w:rPr>
      </w:pPr>
      <w:r w:rsidRPr="006C4628">
        <w:rPr>
          <w:rFonts w:ascii="Arial" w:hAnsi="Arial" w:cs="Arial"/>
          <w:color w:val="000000"/>
          <w:lang w:val="es-ES"/>
          <w:rPrChange w:id="1641" w:author="chris" w:date="2015-04-19T12:09:00Z">
            <w:rPr>
              <w:rFonts w:ascii="Arial" w:hAnsi="Arial" w:cs="Arial"/>
              <w:color w:val="000000"/>
              <w:lang w:val="es-CO"/>
            </w:rPr>
          </w:rPrChange>
        </w:rPr>
        <w:t xml:space="preserve"> </w:t>
      </w:r>
    </w:p>
    <w:p w14:paraId="0CD7878A" w14:textId="1FB2499D" w:rsidR="00C8216C" w:rsidRPr="006C4628" w:rsidRDefault="00757E90" w:rsidP="00E6040C">
      <w:pPr>
        <w:spacing w:after="0"/>
        <w:rPr>
          <w:rFonts w:ascii="Arial" w:hAnsi="Arial" w:cs="Arial"/>
          <w:color w:val="000000"/>
          <w:lang w:val="es-ES"/>
          <w:rPrChange w:id="1642" w:author="chris" w:date="2015-04-19T12:09:00Z">
            <w:rPr>
              <w:rFonts w:ascii="Arial" w:hAnsi="Arial" w:cs="Arial"/>
              <w:color w:val="000000"/>
              <w:lang w:val="es-CO"/>
            </w:rPr>
          </w:rPrChange>
        </w:rPr>
      </w:pPr>
      <w:r w:rsidRPr="006C4628">
        <w:rPr>
          <w:rFonts w:ascii="Arial" w:hAnsi="Arial" w:cs="Arial"/>
          <w:color w:val="000000"/>
          <w:lang w:val="es-ES"/>
          <w:rPrChange w:id="1643" w:author="chris" w:date="2015-04-19T12:09:00Z">
            <w:rPr>
              <w:rFonts w:ascii="Arial" w:hAnsi="Arial" w:cs="Arial"/>
              <w:color w:val="000000"/>
              <w:lang w:val="es-CO"/>
            </w:rPr>
          </w:rPrChange>
        </w:rPr>
        <w:t>Como</w:t>
      </w:r>
      <w:r w:rsidR="00C04554" w:rsidRPr="006C4628">
        <w:rPr>
          <w:rFonts w:ascii="Arial" w:hAnsi="Arial" w:cs="Arial"/>
          <w:color w:val="000000"/>
          <w:lang w:val="es-ES"/>
          <w:rPrChange w:id="1644" w:author="chris" w:date="2015-04-19T12:09:00Z">
            <w:rPr>
              <w:rFonts w:ascii="Arial" w:hAnsi="Arial" w:cs="Arial"/>
              <w:color w:val="000000"/>
              <w:lang w:val="es-CO"/>
            </w:rPr>
          </w:rPrChange>
        </w:rPr>
        <w:t xml:space="preserve"> las poblaciones </w:t>
      </w:r>
      <w:r w:rsidR="00C8216C" w:rsidRPr="006C4628">
        <w:rPr>
          <w:rFonts w:ascii="Arial" w:hAnsi="Arial" w:cs="Arial"/>
          <w:color w:val="000000"/>
          <w:lang w:val="es-ES"/>
          <w:rPrChange w:id="1645" w:author="chris" w:date="2015-04-19T12:09:00Z">
            <w:rPr>
              <w:rFonts w:ascii="Arial" w:hAnsi="Arial" w:cs="Arial"/>
              <w:color w:val="000000"/>
              <w:lang w:val="es-CO"/>
            </w:rPr>
          </w:rPrChange>
        </w:rPr>
        <w:t xml:space="preserve">de </w:t>
      </w:r>
      <w:r w:rsidR="005960ED" w:rsidRPr="006C4628">
        <w:rPr>
          <w:rFonts w:ascii="Arial" w:hAnsi="Arial" w:cs="Arial"/>
          <w:color w:val="000000"/>
          <w:lang w:val="es-ES"/>
          <w:rPrChange w:id="1646" w:author="chris" w:date="2015-04-19T12:09:00Z">
            <w:rPr>
              <w:rFonts w:ascii="Arial" w:hAnsi="Arial" w:cs="Arial"/>
              <w:color w:val="000000"/>
              <w:lang w:val="es-CO"/>
            </w:rPr>
          </w:rPrChange>
        </w:rPr>
        <w:t>Arauca</w:t>
      </w:r>
      <w:r w:rsidR="00C8216C" w:rsidRPr="006C4628">
        <w:rPr>
          <w:rFonts w:ascii="Arial" w:hAnsi="Arial" w:cs="Arial"/>
          <w:color w:val="000000"/>
          <w:lang w:val="es-ES"/>
          <w:rPrChange w:id="1647" w:author="chris" w:date="2015-04-19T12:09:00Z">
            <w:rPr>
              <w:rFonts w:ascii="Arial" w:hAnsi="Arial" w:cs="Arial"/>
              <w:color w:val="000000"/>
              <w:lang w:val="es-CO"/>
            </w:rPr>
          </w:rPrChange>
        </w:rPr>
        <w:t xml:space="preserve"> (</w:t>
      </w:r>
      <w:r w:rsidRPr="006C4628">
        <w:rPr>
          <w:rFonts w:ascii="Arial" w:hAnsi="Arial" w:cs="Arial"/>
          <w:color w:val="000000"/>
          <w:lang w:val="es-ES"/>
          <w:rPrChange w:id="1648" w:author="chris" w:date="2015-04-19T12:09:00Z">
            <w:rPr>
              <w:rFonts w:ascii="Arial" w:hAnsi="Arial" w:cs="Arial"/>
              <w:color w:val="000000"/>
            </w:rPr>
          </w:rPrChange>
        </w:rPr>
        <w:t xml:space="preserve">101 </w:t>
      </w:r>
      <w:r w:rsidR="00812380" w:rsidRPr="006C4628">
        <w:rPr>
          <w:rFonts w:ascii="Arial" w:hAnsi="Arial" w:cs="Arial"/>
          <w:color w:val="000000"/>
          <w:lang w:val="es-ES"/>
          <w:rPrChange w:id="1649" w:author="chris" w:date="2015-04-19T12:09:00Z">
            <w:rPr>
              <w:rFonts w:ascii="Arial" w:hAnsi="Arial" w:cs="Arial"/>
              <w:color w:val="000000"/>
            </w:rPr>
          </w:rPrChange>
        </w:rPr>
        <w:t>541</w:t>
      </w:r>
      <w:r w:rsidR="00C8216C" w:rsidRPr="006C4628">
        <w:rPr>
          <w:rFonts w:ascii="Arial" w:hAnsi="Arial" w:cs="Arial"/>
          <w:color w:val="000000"/>
          <w:lang w:val="es-ES"/>
          <w:rPrChange w:id="1650" w:author="chris" w:date="2015-04-19T12:09:00Z">
            <w:rPr>
              <w:rFonts w:ascii="Arial" w:hAnsi="Arial" w:cs="Arial"/>
              <w:color w:val="000000"/>
              <w:lang w:val="es-CO"/>
            </w:rPr>
          </w:rPrChange>
        </w:rPr>
        <w:t xml:space="preserve">) y de </w:t>
      </w:r>
      <w:r w:rsidR="005960ED" w:rsidRPr="006C4628">
        <w:rPr>
          <w:rFonts w:ascii="Arial" w:hAnsi="Arial" w:cs="Arial"/>
          <w:color w:val="000000"/>
          <w:lang w:val="es-ES"/>
          <w:rPrChange w:id="1651" w:author="chris" w:date="2015-04-19T12:09:00Z">
            <w:rPr>
              <w:rFonts w:ascii="Arial" w:hAnsi="Arial" w:cs="Arial"/>
              <w:color w:val="000000"/>
              <w:lang w:val="es-CO"/>
            </w:rPr>
          </w:rPrChange>
        </w:rPr>
        <w:t>Yumbo</w:t>
      </w:r>
      <w:r w:rsidR="00C8216C" w:rsidRPr="006C4628">
        <w:rPr>
          <w:rFonts w:ascii="Arial" w:hAnsi="Arial" w:cs="Arial"/>
          <w:color w:val="000000"/>
          <w:lang w:val="es-ES"/>
          <w:rPrChange w:id="1652" w:author="chris" w:date="2015-04-19T12:09:00Z">
            <w:rPr>
              <w:rFonts w:ascii="Arial" w:hAnsi="Arial" w:cs="Arial"/>
              <w:color w:val="000000"/>
              <w:lang w:val="es-CO"/>
            </w:rPr>
          </w:rPrChange>
        </w:rPr>
        <w:t xml:space="preserve"> (</w:t>
      </w:r>
      <w:r w:rsidRPr="006C4628">
        <w:rPr>
          <w:rFonts w:ascii="Arial" w:hAnsi="Arial" w:cs="Arial"/>
          <w:color w:val="000000"/>
          <w:lang w:val="es-ES"/>
          <w:rPrChange w:id="1653" w:author="chris" w:date="2015-04-19T12:09:00Z">
            <w:rPr>
              <w:rFonts w:ascii="Arial" w:hAnsi="Arial" w:cs="Arial"/>
              <w:color w:val="000000"/>
            </w:rPr>
          </w:rPrChange>
        </w:rPr>
        <w:t xml:space="preserve">114 </w:t>
      </w:r>
      <w:r w:rsidR="00812380" w:rsidRPr="006C4628">
        <w:rPr>
          <w:rFonts w:ascii="Arial" w:hAnsi="Arial" w:cs="Arial"/>
          <w:color w:val="000000"/>
          <w:lang w:val="es-ES"/>
          <w:rPrChange w:id="1654" w:author="chris" w:date="2015-04-19T12:09:00Z">
            <w:rPr>
              <w:rFonts w:ascii="Arial" w:hAnsi="Arial" w:cs="Arial"/>
              <w:color w:val="000000"/>
            </w:rPr>
          </w:rPrChange>
        </w:rPr>
        <w:t>427</w:t>
      </w:r>
      <w:r w:rsidR="00C8216C" w:rsidRPr="006C4628">
        <w:rPr>
          <w:rFonts w:ascii="Arial" w:hAnsi="Arial" w:cs="Arial"/>
          <w:color w:val="000000"/>
          <w:lang w:val="es-ES"/>
          <w:rPrChange w:id="1655" w:author="chris" w:date="2015-04-19T12:09:00Z">
            <w:rPr>
              <w:rFonts w:ascii="Arial" w:hAnsi="Arial" w:cs="Arial"/>
              <w:color w:val="000000"/>
              <w:lang w:val="es-CO"/>
            </w:rPr>
          </w:rPrChange>
        </w:rPr>
        <w:t>)</w:t>
      </w:r>
      <w:r w:rsidR="00C04554" w:rsidRPr="006C4628">
        <w:rPr>
          <w:rFonts w:ascii="Arial" w:hAnsi="Arial" w:cs="Arial"/>
          <w:color w:val="000000"/>
          <w:lang w:val="es-ES"/>
          <w:rPrChange w:id="1656" w:author="chris" w:date="2015-04-19T12:09:00Z">
            <w:rPr>
              <w:rFonts w:ascii="Arial" w:hAnsi="Arial" w:cs="Arial"/>
              <w:color w:val="000000"/>
              <w:lang w:val="es-CO"/>
            </w:rPr>
          </w:rPrChange>
        </w:rPr>
        <w:t xml:space="preserve">, </w:t>
      </w:r>
      <w:r w:rsidR="00C8216C" w:rsidRPr="006C4628">
        <w:rPr>
          <w:rFonts w:ascii="Arial" w:hAnsi="Arial" w:cs="Arial"/>
          <w:color w:val="000000"/>
          <w:lang w:val="es-ES"/>
          <w:rPrChange w:id="1657" w:author="chris" w:date="2015-04-19T12:09:00Z">
            <w:rPr>
              <w:rFonts w:ascii="Arial" w:hAnsi="Arial" w:cs="Arial"/>
              <w:color w:val="000000"/>
              <w:lang w:val="es-CO"/>
            </w:rPr>
          </w:rPrChange>
        </w:rPr>
        <w:t>t</w:t>
      </w:r>
      <w:r w:rsidRPr="006C4628">
        <w:rPr>
          <w:rFonts w:ascii="Arial" w:hAnsi="Arial" w:cs="Arial"/>
          <w:color w:val="000000"/>
          <w:lang w:val="es-ES"/>
          <w:rPrChange w:id="1658" w:author="chris" w:date="2015-04-19T12:09:00Z">
            <w:rPr>
              <w:rFonts w:ascii="Arial" w:hAnsi="Arial" w:cs="Arial"/>
              <w:color w:val="000000"/>
              <w:lang w:val="es-CO"/>
            </w:rPr>
          </w:rPrChange>
        </w:rPr>
        <w:t>ienen el mismo número de cifras</w:t>
      </w:r>
      <w:r w:rsidR="00C8216C" w:rsidRPr="006C4628">
        <w:rPr>
          <w:rFonts w:ascii="Arial" w:hAnsi="Arial" w:cs="Arial"/>
          <w:color w:val="000000"/>
          <w:lang w:val="es-ES"/>
          <w:rPrChange w:id="1659" w:author="chris" w:date="2015-04-19T12:09:00Z">
            <w:rPr>
              <w:rFonts w:ascii="Arial" w:hAnsi="Arial" w:cs="Arial"/>
              <w:color w:val="000000"/>
              <w:lang w:val="es-CO"/>
            </w:rPr>
          </w:rPrChange>
        </w:rPr>
        <w:t xml:space="preserve">, </w:t>
      </w:r>
      <w:r w:rsidR="00500DCC" w:rsidRPr="006C4628">
        <w:rPr>
          <w:rFonts w:ascii="Arial" w:hAnsi="Arial" w:cs="Arial"/>
          <w:color w:val="000000"/>
          <w:lang w:val="es-ES"/>
          <w:rPrChange w:id="1660" w:author="chris" w:date="2015-04-19T12:09:00Z">
            <w:rPr>
              <w:rFonts w:ascii="Arial" w:hAnsi="Arial" w:cs="Arial"/>
              <w:color w:val="000000"/>
              <w:lang w:val="es-CO"/>
            </w:rPr>
          </w:rPrChange>
        </w:rPr>
        <w:t>se comparan las cifras del mismo valor posicional</w:t>
      </w:r>
      <w:r w:rsidR="00C8216C" w:rsidRPr="006C4628">
        <w:rPr>
          <w:rFonts w:ascii="Arial" w:hAnsi="Arial" w:cs="Arial"/>
          <w:color w:val="000000"/>
          <w:lang w:val="es-ES"/>
          <w:rPrChange w:id="1661" w:author="chris" w:date="2015-04-19T12:09:00Z">
            <w:rPr>
              <w:rFonts w:ascii="Arial" w:hAnsi="Arial" w:cs="Arial"/>
              <w:color w:val="000000"/>
              <w:lang w:val="es-CO"/>
            </w:rPr>
          </w:rPrChange>
        </w:rPr>
        <w:t>, empezando por la izquierda.</w:t>
      </w:r>
    </w:p>
    <w:p w14:paraId="3DA06260" w14:textId="77777777" w:rsidR="00B11942" w:rsidRPr="006C4628" w:rsidRDefault="00B11942" w:rsidP="00E6040C">
      <w:pPr>
        <w:spacing w:after="0"/>
        <w:rPr>
          <w:rFonts w:ascii="Arial" w:hAnsi="Arial" w:cs="Arial"/>
          <w:color w:val="000000"/>
          <w:lang w:val="es-ES"/>
          <w:rPrChange w:id="1662" w:author="chris" w:date="2015-04-19T12:09:00Z">
            <w:rPr>
              <w:rFonts w:ascii="Arial" w:hAnsi="Arial" w:cs="Arial"/>
              <w:color w:val="000000"/>
              <w:lang w:val="es-CO"/>
            </w:rPr>
          </w:rPrChange>
        </w:rPr>
      </w:pPr>
    </w:p>
    <w:p w14:paraId="1F7FA0CD" w14:textId="3692E2FC" w:rsidR="003650EC" w:rsidRPr="006C4628" w:rsidRDefault="00500DCC" w:rsidP="00E6040C">
      <w:pPr>
        <w:pStyle w:val="Prrafodelista"/>
        <w:numPr>
          <w:ilvl w:val="0"/>
          <w:numId w:val="2"/>
        </w:numPr>
        <w:spacing w:after="0"/>
        <w:rPr>
          <w:rFonts w:ascii="Arial" w:hAnsi="Arial" w:cs="Arial"/>
          <w:color w:val="000000"/>
          <w:lang w:val="es-ES"/>
          <w:rPrChange w:id="1663" w:author="chris" w:date="2015-04-19T12:09:00Z">
            <w:rPr>
              <w:rFonts w:ascii="Arial" w:hAnsi="Arial" w:cs="Arial"/>
              <w:color w:val="000000"/>
              <w:lang w:val="es-CO"/>
            </w:rPr>
          </w:rPrChange>
        </w:rPr>
      </w:pPr>
      <w:r w:rsidRPr="006C4628">
        <w:rPr>
          <w:rFonts w:ascii="Arial" w:hAnsi="Arial" w:cs="Arial"/>
          <w:color w:val="000000"/>
          <w:lang w:val="es-ES"/>
          <w:rPrChange w:id="1664" w:author="chris" w:date="2015-04-19T12:09:00Z">
            <w:rPr>
              <w:rFonts w:ascii="Arial" w:hAnsi="Arial" w:cs="Arial"/>
              <w:color w:val="000000"/>
              <w:lang w:val="es-CO"/>
            </w:rPr>
          </w:rPrChange>
        </w:rPr>
        <w:t>Las cifras en la posición de las centenas de mil son iguales</w:t>
      </w:r>
      <w:r w:rsidR="00C8216C" w:rsidRPr="006C4628">
        <w:rPr>
          <w:rFonts w:ascii="Arial" w:hAnsi="Arial" w:cs="Arial"/>
          <w:color w:val="000000"/>
          <w:lang w:val="es-ES"/>
          <w:rPrChange w:id="1665" w:author="chris" w:date="2015-04-19T12:09:00Z">
            <w:rPr>
              <w:rFonts w:ascii="Arial" w:hAnsi="Arial" w:cs="Arial"/>
              <w:color w:val="000000"/>
              <w:lang w:val="es-CO"/>
            </w:rPr>
          </w:rPrChange>
        </w:rPr>
        <w:t>.</w:t>
      </w:r>
      <w:r w:rsidR="00B93C61" w:rsidRPr="006C4628">
        <w:rPr>
          <w:rFonts w:ascii="Arial" w:hAnsi="Arial" w:cs="Arial"/>
          <w:color w:val="000000"/>
          <w:lang w:val="es-ES"/>
          <w:rPrChange w:id="1666" w:author="chris" w:date="2015-04-19T12:09:00Z">
            <w:rPr>
              <w:rFonts w:ascii="Arial" w:hAnsi="Arial" w:cs="Arial"/>
              <w:color w:val="000000"/>
              <w:lang w:val="es-CO"/>
            </w:rPr>
          </w:rPrChange>
        </w:rPr>
        <w:t xml:space="preserve"> </w:t>
      </w:r>
    </w:p>
    <w:p w14:paraId="7257A1F6" w14:textId="77777777" w:rsidR="00B11942" w:rsidRPr="006C4628" w:rsidRDefault="00B11942" w:rsidP="00B11942">
      <w:pPr>
        <w:pStyle w:val="Prrafodelista"/>
        <w:spacing w:after="0"/>
        <w:ind w:left="2136" w:firstLine="696"/>
        <w:rPr>
          <w:rFonts w:ascii="Arial" w:hAnsi="Arial" w:cs="Arial"/>
          <w:color w:val="000000"/>
          <w:lang w:val="es-ES"/>
          <w:rPrChange w:id="1667" w:author="chris" w:date="2015-04-19T12:09:00Z">
            <w:rPr>
              <w:rFonts w:ascii="Arial" w:hAnsi="Arial" w:cs="Arial"/>
              <w:color w:val="000000"/>
              <w:lang w:val="es-CO"/>
            </w:rPr>
          </w:rPrChange>
        </w:rPr>
      </w:pPr>
      <w:r w:rsidRPr="006C4628">
        <w:rPr>
          <w:rFonts w:ascii="Arial" w:hAnsi="Arial" w:cs="Arial"/>
          <w:b/>
          <w:color w:val="000000"/>
          <w:highlight w:val="yellow"/>
          <w:lang w:val="es-ES"/>
          <w:rPrChange w:id="1668" w:author="chris" w:date="2015-04-19T12:09:00Z">
            <w:rPr>
              <w:rFonts w:ascii="Arial" w:hAnsi="Arial" w:cs="Arial"/>
              <w:b/>
              <w:color w:val="000000"/>
              <w:highlight w:val="yellow"/>
              <w:lang w:val="es-CO"/>
            </w:rPr>
          </w:rPrChange>
        </w:rPr>
        <w:t>1</w:t>
      </w:r>
      <w:r w:rsidRPr="006C4628">
        <w:rPr>
          <w:rFonts w:ascii="Arial" w:hAnsi="Arial" w:cs="Arial"/>
          <w:color w:val="000000"/>
          <w:highlight w:val="yellow"/>
          <w:lang w:val="es-ES"/>
          <w:rPrChange w:id="1669" w:author="chris" w:date="2015-04-19T12:09:00Z">
            <w:rPr>
              <w:rFonts w:ascii="Arial" w:hAnsi="Arial" w:cs="Arial"/>
              <w:color w:val="000000"/>
              <w:highlight w:val="yellow"/>
              <w:lang w:val="es-CO"/>
            </w:rPr>
          </w:rPrChange>
        </w:rPr>
        <w:t>01 541</w:t>
      </w:r>
      <w:r w:rsidRPr="006C4628">
        <w:rPr>
          <w:rFonts w:ascii="Arial" w:hAnsi="Arial" w:cs="Arial"/>
          <w:color w:val="000000"/>
          <w:highlight w:val="yellow"/>
          <w:lang w:val="es-ES"/>
          <w:rPrChange w:id="1670" w:author="chris" w:date="2015-04-19T12:09:00Z">
            <w:rPr>
              <w:rFonts w:ascii="Arial" w:hAnsi="Arial" w:cs="Arial"/>
              <w:color w:val="000000"/>
              <w:highlight w:val="yellow"/>
              <w:lang w:val="es-CO"/>
            </w:rPr>
          </w:rPrChange>
        </w:rPr>
        <w:tab/>
      </w:r>
      <w:r w:rsidRPr="006C4628">
        <w:rPr>
          <w:rFonts w:ascii="Arial" w:hAnsi="Arial" w:cs="Arial"/>
          <w:b/>
          <w:color w:val="000000"/>
          <w:highlight w:val="yellow"/>
          <w:lang w:val="es-ES"/>
          <w:rPrChange w:id="1671" w:author="chris" w:date="2015-04-19T12:09:00Z">
            <w:rPr>
              <w:rFonts w:ascii="Arial" w:hAnsi="Arial" w:cs="Arial"/>
              <w:b/>
              <w:color w:val="000000"/>
              <w:highlight w:val="yellow"/>
              <w:lang w:val="es-CO"/>
            </w:rPr>
          </w:rPrChange>
        </w:rPr>
        <w:t>1</w:t>
      </w:r>
      <w:r w:rsidRPr="006C4628">
        <w:rPr>
          <w:rFonts w:ascii="Arial" w:hAnsi="Arial" w:cs="Arial"/>
          <w:color w:val="000000"/>
          <w:highlight w:val="yellow"/>
          <w:lang w:val="es-ES"/>
          <w:rPrChange w:id="1672" w:author="chris" w:date="2015-04-19T12:09:00Z">
            <w:rPr>
              <w:rFonts w:ascii="Arial" w:hAnsi="Arial" w:cs="Arial"/>
              <w:color w:val="000000"/>
              <w:highlight w:val="yellow"/>
              <w:lang w:val="es-CO"/>
            </w:rPr>
          </w:rPrChange>
        </w:rPr>
        <w:t>14 427</w:t>
      </w:r>
    </w:p>
    <w:p w14:paraId="1572907C" w14:textId="563DF92D" w:rsidR="005F1D79" w:rsidRPr="006C4628" w:rsidRDefault="005F1D79" w:rsidP="00B11942">
      <w:pPr>
        <w:pStyle w:val="Prrafodelista"/>
        <w:spacing w:after="0"/>
        <w:ind w:left="2136" w:firstLine="696"/>
        <w:rPr>
          <w:rFonts w:ascii="Arial" w:hAnsi="Arial" w:cs="Arial"/>
          <w:color w:val="000000"/>
          <w:lang w:val="es-ES"/>
          <w:rPrChange w:id="1673" w:author="chris" w:date="2015-04-19T12:09:00Z">
            <w:rPr>
              <w:rFonts w:ascii="Arial" w:hAnsi="Arial" w:cs="Arial"/>
              <w:color w:val="000000"/>
              <w:lang w:val="es-CO"/>
            </w:rPr>
          </w:rPrChange>
        </w:rPr>
      </w:pPr>
      <w:r w:rsidRPr="006C4628">
        <w:rPr>
          <w:rFonts w:ascii="Arial" w:hAnsi="Arial" w:cs="Arial"/>
          <w:color w:val="000000"/>
          <w:lang w:val="es-ES" w:eastAsia="es-ES"/>
          <w:rPrChange w:id="1674"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92544" behindDoc="0" locked="0" layoutInCell="1" allowOverlap="1" wp14:anchorId="5895B29F" wp14:editId="1B61B808">
                <wp:simplePos x="0" y="0"/>
                <wp:positionH relativeFrom="column">
                  <wp:posOffset>1766570</wp:posOffset>
                </wp:positionH>
                <wp:positionV relativeFrom="paragraph">
                  <wp:posOffset>118002</wp:posOffset>
                </wp:positionV>
                <wp:extent cx="323562" cy="159518"/>
                <wp:effectExtent l="62865" t="13335" r="82550" b="120650"/>
                <wp:wrapNone/>
                <wp:docPr id="107" name="Flecha doblada hacia arriba 107"/>
                <wp:cNvGraphicFramePr/>
                <a:graphic xmlns:a="http://schemas.openxmlformats.org/drawingml/2006/main">
                  <a:graphicData uri="http://schemas.microsoft.com/office/word/2010/wordprocessingShape">
                    <wps:wsp>
                      <wps:cNvSpPr/>
                      <wps:spPr>
                        <a:xfrm rot="5400000">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doblada hacia arriba 107" o:spid="_x0000_s1026" style="position:absolute;margin-left:139.1pt;margin-top:9.3pt;width:25.5pt;height:12.5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v:shape>
            </w:pict>
          </mc:Fallback>
        </mc:AlternateContent>
      </w:r>
      <w:r w:rsidRPr="006C4628">
        <w:rPr>
          <w:rFonts w:ascii="Arial" w:hAnsi="Arial" w:cs="Arial"/>
          <w:color w:val="000000"/>
          <w:lang w:val="es-ES" w:eastAsia="es-ES"/>
          <w:rPrChange w:id="1675"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94592" behindDoc="0" locked="0" layoutInCell="1" allowOverlap="1" wp14:anchorId="3E8129F3" wp14:editId="173191DE">
                <wp:simplePos x="0" y="0"/>
                <wp:positionH relativeFrom="margin">
                  <wp:posOffset>2522256</wp:posOffset>
                </wp:positionH>
                <wp:positionV relativeFrom="paragraph">
                  <wp:posOffset>134620</wp:posOffset>
                </wp:positionV>
                <wp:extent cx="323562" cy="159518"/>
                <wp:effectExtent l="62865" t="13335" r="82550" b="120650"/>
                <wp:wrapNone/>
                <wp:docPr id="108" name="Flecha doblada hacia arriba 108"/>
                <wp:cNvGraphicFramePr/>
                <a:graphic xmlns:a="http://schemas.openxmlformats.org/drawingml/2006/main">
                  <a:graphicData uri="http://schemas.microsoft.com/office/word/2010/wordprocessingShape">
                    <wps:wsp>
                      <wps:cNvSpPr/>
                      <wps:spPr>
                        <a:xfrm rot="16200000" flipH="1">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A8BB3F" id="Flecha doblada hacia arriba 108" o:spid="_x0000_s1026" style="position:absolute;margin-left:198.6pt;margin-top:10.6pt;width:25.5pt;height:12.55pt;rotation:90;flip:x;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w10:wrap anchorx="margin"/>
              </v:shape>
            </w:pict>
          </mc:Fallback>
        </mc:AlternateContent>
      </w:r>
    </w:p>
    <w:p w14:paraId="2DD1985A" w14:textId="228D2218" w:rsidR="00500DCC" w:rsidRPr="006C4628" w:rsidRDefault="00500DCC" w:rsidP="00B11942">
      <w:pPr>
        <w:pStyle w:val="Prrafodelista"/>
        <w:spacing w:after="0"/>
        <w:ind w:left="2136" w:firstLine="696"/>
        <w:rPr>
          <w:rFonts w:ascii="Arial" w:hAnsi="Arial" w:cs="Arial"/>
          <w:color w:val="000000"/>
          <w:lang w:val="es-ES"/>
          <w:rPrChange w:id="1676" w:author="chris" w:date="2015-04-19T12:09:00Z">
            <w:rPr>
              <w:rFonts w:ascii="Arial" w:hAnsi="Arial" w:cs="Arial"/>
              <w:color w:val="000000"/>
              <w:lang w:val="es-CO"/>
            </w:rPr>
          </w:rPrChange>
        </w:rPr>
      </w:pPr>
      <w:r w:rsidRPr="006C4628">
        <w:rPr>
          <w:rFonts w:ascii="Arial" w:hAnsi="Arial" w:cs="Arial"/>
          <w:color w:val="000000"/>
          <w:lang w:val="es-ES" w:eastAsia="es-ES"/>
          <w:rPrChange w:id="1677"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95616" behindDoc="0" locked="0" layoutInCell="1" allowOverlap="1" wp14:anchorId="133D3F02" wp14:editId="0EDDBF0F">
                <wp:simplePos x="0" y="0"/>
                <wp:positionH relativeFrom="column">
                  <wp:posOffset>2059305</wp:posOffset>
                </wp:positionH>
                <wp:positionV relativeFrom="paragraph">
                  <wp:posOffset>99060</wp:posOffset>
                </wp:positionV>
                <wp:extent cx="525780" cy="232410"/>
                <wp:effectExtent l="0" t="0" r="7620" b="0"/>
                <wp:wrapNone/>
                <wp:docPr id="110" name="Cuadro de texto 110"/>
                <wp:cNvGraphicFramePr/>
                <a:graphic xmlns:a="http://schemas.openxmlformats.org/drawingml/2006/main">
                  <a:graphicData uri="http://schemas.microsoft.com/office/word/2010/wordprocessingShape">
                    <wps:wsp>
                      <wps:cNvSpPr txBox="1"/>
                      <wps:spPr>
                        <a:xfrm>
                          <a:off x="0" y="0"/>
                          <a:ext cx="525780" cy="232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CF2175" w14:textId="4B84BF36" w:rsidR="00383879" w:rsidRDefault="00383879">
                            <w:r w:rsidRPr="005F1D79">
                              <w:rPr>
                                <w:rFonts w:ascii="Arial" w:hAnsi="Arial" w:cs="Arial"/>
                              </w:rPr>
                              <w:t>1 =</w:t>
                            </w:r>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10" o:spid="_x0000_s1027" type="#_x0000_t202" style="position:absolute;left:0;text-align:left;margin-left:162.15pt;margin-top:7.8pt;width:41.4pt;height:18.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" fillcolor="white [3201]" stroked="f" strokeweight=".5pt">
                <v:textbox>
                  <w:txbxContent>
                    <w:p w14:paraId="4DCF2175" w14:textId="4B84BF36" w:rsidR="00B7242E" w:rsidRDefault="00B7242E">
                      <w:r w:rsidRPr="005F1D79">
                        <w:rPr>
                          <w:rFonts w:ascii="Arial" w:hAnsi="Arial" w:cs="Arial"/>
                        </w:rPr>
                        <w:t>1 =</w:t>
                      </w:r>
                      <w:r>
                        <w:t xml:space="preserve"> 1</w:t>
                      </w:r>
                    </w:p>
                  </w:txbxContent>
                </v:textbox>
              </v:shape>
            </w:pict>
          </mc:Fallback>
        </mc:AlternateContent>
      </w:r>
    </w:p>
    <w:p w14:paraId="5CCE7A4D" w14:textId="77777777" w:rsidR="00500DCC" w:rsidRPr="006C4628" w:rsidRDefault="00500DCC" w:rsidP="00B11942">
      <w:pPr>
        <w:pStyle w:val="Prrafodelista"/>
        <w:spacing w:after="0"/>
        <w:ind w:left="2136" w:firstLine="696"/>
        <w:rPr>
          <w:rFonts w:ascii="Arial" w:hAnsi="Arial" w:cs="Arial"/>
          <w:color w:val="000000"/>
          <w:lang w:val="es-ES"/>
          <w:rPrChange w:id="1678" w:author="chris" w:date="2015-04-19T12:09:00Z">
            <w:rPr>
              <w:rFonts w:ascii="Arial" w:hAnsi="Arial" w:cs="Arial"/>
              <w:color w:val="000000"/>
              <w:lang w:val="es-CO"/>
            </w:rPr>
          </w:rPrChange>
        </w:rPr>
      </w:pPr>
    </w:p>
    <w:p w14:paraId="671DA63C" w14:textId="4421F086" w:rsidR="005F1D79" w:rsidRPr="006C4628" w:rsidRDefault="005F1D79" w:rsidP="00B11942">
      <w:pPr>
        <w:pStyle w:val="Prrafodelista"/>
        <w:spacing w:after="0"/>
        <w:ind w:left="2136" w:firstLine="696"/>
        <w:rPr>
          <w:rFonts w:ascii="Arial" w:hAnsi="Arial" w:cs="Arial"/>
          <w:color w:val="000000"/>
          <w:lang w:val="es-ES"/>
          <w:rPrChange w:id="1679" w:author="chris" w:date="2015-04-19T12:09:00Z">
            <w:rPr>
              <w:rFonts w:ascii="Arial" w:hAnsi="Arial" w:cs="Arial"/>
              <w:color w:val="000000"/>
              <w:lang w:val="es-CO"/>
            </w:rPr>
          </w:rPrChange>
        </w:rPr>
      </w:pPr>
    </w:p>
    <w:p w14:paraId="0FE00916" w14:textId="1B83E414" w:rsidR="003650EC" w:rsidRPr="006C4628" w:rsidRDefault="00500DCC" w:rsidP="00E6040C">
      <w:pPr>
        <w:pStyle w:val="Prrafodelista"/>
        <w:numPr>
          <w:ilvl w:val="0"/>
          <w:numId w:val="2"/>
        </w:numPr>
        <w:spacing w:after="0"/>
        <w:rPr>
          <w:rFonts w:ascii="Arial" w:hAnsi="Arial" w:cs="Arial"/>
          <w:color w:val="000000"/>
          <w:lang w:val="es-ES"/>
          <w:rPrChange w:id="1680" w:author="chris" w:date="2015-04-19T12:09:00Z">
            <w:rPr>
              <w:rFonts w:ascii="Arial" w:hAnsi="Arial" w:cs="Arial"/>
              <w:color w:val="000000"/>
              <w:lang w:val="es-CO"/>
            </w:rPr>
          </w:rPrChange>
        </w:rPr>
      </w:pPr>
      <w:r w:rsidRPr="006C4628">
        <w:rPr>
          <w:rFonts w:ascii="Arial" w:hAnsi="Arial" w:cs="Arial"/>
          <w:color w:val="000000"/>
          <w:lang w:val="es-ES"/>
          <w:rPrChange w:id="1681" w:author="chris" w:date="2015-04-19T12:09:00Z">
            <w:rPr>
              <w:rFonts w:ascii="Arial" w:hAnsi="Arial" w:cs="Arial"/>
              <w:color w:val="000000"/>
              <w:lang w:val="es-CO"/>
            </w:rPr>
          </w:rPrChange>
        </w:rPr>
        <w:t>Las cifras en la posición de las decenas de mil son diferentes</w:t>
      </w:r>
      <w:r w:rsidR="00B93C61" w:rsidRPr="006C4628">
        <w:rPr>
          <w:rFonts w:ascii="Arial" w:hAnsi="Arial" w:cs="Arial"/>
          <w:color w:val="000000"/>
          <w:lang w:val="es-ES"/>
          <w:rPrChange w:id="1682" w:author="chris" w:date="2015-04-19T12:09:00Z">
            <w:rPr>
              <w:rFonts w:ascii="Arial" w:hAnsi="Arial" w:cs="Arial"/>
              <w:color w:val="000000"/>
              <w:lang w:val="es-CO"/>
            </w:rPr>
          </w:rPrChange>
        </w:rPr>
        <w:t>: para</w:t>
      </w:r>
      <w:r w:rsidR="005F1D79" w:rsidRPr="006C4628">
        <w:rPr>
          <w:rFonts w:ascii="Arial" w:hAnsi="Arial" w:cs="Arial"/>
          <w:color w:val="000000"/>
          <w:lang w:val="es-ES"/>
          <w:rPrChange w:id="1683" w:author="chris" w:date="2015-04-19T12:09:00Z">
            <w:rPr>
              <w:rFonts w:ascii="Arial" w:hAnsi="Arial" w:cs="Arial"/>
              <w:color w:val="000000"/>
              <w:lang w:val="es-CO"/>
            </w:rPr>
          </w:rPrChange>
        </w:rPr>
        <w:t xml:space="preserve"> la población de</w:t>
      </w:r>
      <w:r w:rsidR="00B93C61" w:rsidRPr="006C4628">
        <w:rPr>
          <w:rFonts w:ascii="Arial" w:hAnsi="Arial" w:cs="Arial"/>
          <w:color w:val="000000"/>
          <w:lang w:val="es-ES"/>
          <w:rPrChange w:id="1684" w:author="chris" w:date="2015-04-19T12:09:00Z">
            <w:rPr>
              <w:rFonts w:ascii="Arial" w:hAnsi="Arial" w:cs="Arial"/>
              <w:color w:val="000000"/>
              <w:lang w:val="es-CO"/>
            </w:rPr>
          </w:rPrChange>
        </w:rPr>
        <w:t xml:space="preserve"> Arauca es 0, mientras que para </w:t>
      </w:r>
      <w:r w:rsidR="005F1D79" w:rsidRPr="006C4628">
        <w:rPr>
          <w:rFonts w:ascii="Arial" w:hAnsi="Arial" w:cs="Arial"/>
          <w:color w:val="000000"/>
          <w:lang w:val="es-ES"/>
          <w:rPrChange w:id="1685" w:author="chris" w:date="2015-04-19T12:09:00Z">
            <w:rPr>
              <w:rFonts w:ascii="Arial" w:hAnsi="Arial" w:cs="Arial"/>
              <w:color w:val="000000"/>
              <w:lang w:val="es-CO"/>
            </w:rPr>
          </w:rPrChange>
        </w:rPr>
        <w:t xml:space="preserve">la de </w:t>
      </w:r>
      <w:r w:rsidR="003650EC" w:rsidRPr="006C4628">
        <w:rPr>
          <w:rFonts w:ascii="Arial" w:hAnsi="Arial" w:cs="Arial"/>
          <w:color w:val="000000"/>
          <w:lang w:val="es-ES"/>
          <w:rPrChange w:id="1686" w:author="chris" w:date="2015-04-19T12:09:00Z">
            <w:rPr>
              <w:rFonts w:ascii="Arial" w:hAnsi="Arial" w:cs="Arial"/>
              <w:color w:val="000000"/>
              <w:lang w:val="es-CO"/>
            </w:rPr>
          </w:rPrChange>
        </w:rPr>
        <w:t xml:space="preserve">Yumbo es 1. </w:t>
      </w:r>
    </w:p>
    <w:p w14:paraId="69E22F36" w14:textId="77777777" w:rsidR="005F1D79" w:rsidRPr="006C4628" w:rsidRDefault="005F1D79" w:rsidP="005F1D79">
      <w:pPr>
        <w:pStyle w:val="Prrafodelista"/>
        <w:spacing w:after="0"/>
        <w:ind w:left="2136" w:firstLine="696"/>
        <w:rPr>
          <w:rFonts w:ascii="Arial" w:hAnsi="Arial" w:cs="Arial"/>
          <w:color w:val="000000"/>
          <w:lang w:val="es-ES"/>
          <w:rPrChange w:id="1687" w:author="chris" w:date="2015-04-19T12:09:00Z">
            <w:rPr>
              <w:rFonts w:ascii="Arial" w:hAnsi="Arial" w:cs="Arial"/>
              <w:color w:val="000000"/>
              <w:lang w:val="es-CO"/>
            </w:rPr>
          </w:rPrChange>
        </w:rPr>
      </w:pPr>
      <w:r w:rsidRPr="006C4628">
        <w:rPr>
          <w:rFonts w:ascii="Arial" w:hAnsi="Arial" w:cs="Arial"/>
          <w:color w:val="000000"/>
          <w:highlight w:val="yellow"/>
          <w:lang w:val="es-ES"/>
          <w:rPrChange w:id="1688" w:author="chris" w:date="2015-04-19T12:09:00Z">
            <w:rPr>
              <w:rFonts w:ascii="Arial" w:hAnsi="Arial" w:cs="Arial"/>
              <w:color w:val="000000"/>
              <w:highlight w:val="yellow"/>
              <w:lang w:val="es-CO"/>
            </w:rPr>
          </w:rPrChange>
        </w:rPr>
        <w:t>1</w:t>
      </w:r>
      <w:r w:rsidRPr="006C4628">
        <w:rPr>
          <w:rFonts w:ascii="Arial" w:hAnsi="Arial" w:cs="Arial"/>
          <w:b/>
          <w:color w:val="000000"/>
          <w:highlight w:val="yellow"/>
          <w:lang w:val="es-ES"/>
          <w:rPrChange w:id="1689" w:author="chris" w:date="2015-04-19T12:09:00Z">
            <w:rPr>
              <w:rFonts w:ascii="Arial" w:hAnsi="Arial" w:cs="Arial"/>
              <w:b/>
              <w:color w:val="000000"/>
              <w:highlight w:val="yellow"/>
              <w:lang w:val="es-CO"/>
            </w:rPr>
          </w:rPrChange>
        </w:rPr>
        <w:t>0</w:t>
      </w:r>
      <w:r w:rsidRPr="006C4628">
        <w:rPr>
          <w:rFonts w:ascii="Arial" w:hAnsi="Arial" w:cs="Arial"/>
          <w:color w:val="000000"/>
          <w:highlight w:val="yellow"/>
          <w:lang w:val="es-ES"/>
          <w:rPrChange w:id="1690" w:author="chris" w:date="2015-04-19T12:09:00Z">
            <w:rPr>
              <w:rFonts w:ascii="Arial" w:hAnsi="Arial" w:cs="Arial"/>
              <w:color w:val="000000"/>
              <w:highlight w:val="yellow"/>
              <w:lang w:val="es-CO"/>
            </w:rPr>
          </w:rPrChange>
        </w:rPr>
        <w:t>1 541</w:t>
      </w:r>
      <w:r w:rsidRPr="006C4628">
        <w:rPr>
          <w:rFonts w:ascii="Arial" w:hAnsi="Arial" w:cs="Arial"/>
          <w:color w:val="000000"/>
          <w:highlight w:val="yellow"/>
          <w:lang w:val="es-ES"/>
          <w:rPrChange w:id="1691" w:author="chris" w:date="2015-04-19T12:09:00Z">
            <w:rPr>
              <w:rFonts w:ascii="Arial" w:hAnsi="Arial" w:cs="Arial"/>
              <w:color w:val="000000"/>
              <w:highlight w:val="yellow"/>
              <w:lang w:val="es-CO"/>
            </w:rPr>
          </w:rPrChange>
        </w:rPr>
        <w:tab/>
        <w:t>1</w:t>
      </w:r>
      <w:r w:rsidRPr="006C4628">
        <w:rPr>
          <w:rFonts w:ascii="Arial" w:hAnsi="Arial" w:cs="Arial"/>
          <w:b/>
          <w:color w:val="000000"/>
          <w:highlight w:val="yellow"/>
          <w:lang w:val="es-ES"/>
          <w:rPrChange w:id="1692" w:author="chris" w:date="2015-04-19T12:09:00Z">
            <w:rPr>
              <w:rFonts w:ascii="Arial" w:hAnsi="Arial" w:cs="Arial"/>
              <w:b/>
              <w:color w:val="000000"/>
              <w:highlight w:val="yellow"/>
              <w:lang w:val="es-CO"/>
            </w:rPr>
          </w:rPrChange>
        </w:rPr>
        <w:t>1</w:t>
      </w:r>
      <w:r w:rsidRPr="006C4628">
        <w:rPr>
          <w:rFonts w:ascii="Arial" w:hAnsi="Arial" w:cs="Arial"/>
          <w:color w:val="000000"/>
          <w:highlight w:val="yellow"/>
          <w:lang w:val="es-ES"/>
          <w:rPrChange w:id="1693" w:author="chris" w:date="2015-04-19T12:09:00Z">
            <w:rPr>
              <w:rFonts w:ascii="Arial" w:hAnsi="Arial" w:cs="Arial"/>
              <w:color w:val="000000"/>
              <w:highlight w:val="yellow"/>
              <w:lang w:val="es-CO"/>
            </w:rPr>
          </w:rPrChange>
        </w:rPr>
        <w:t>4 427</w:t>
      </w:r>
    </w:p>
    <w:p w14:paraId="253A0F3F" w14:textId="2949D9DB" w:rsidR="005F1D79" w:rsidRPr="006C4628" w:rsidRDefault="00500DCC" w:rsidP="005F1D79">
      <w:pPr>
        <w:pStyle w:val="Prrafodelista"/>
        <w:spacing w:after="0"/>
        <w:rPr>
          <w:rFonts w:ascii="Arial" w:hAnsi="Arial" w:cs="Arial"/>
          <w:color w:val="000000"/>
          <w:lang w:val="es-ES"/>
          <w:rPrChange w:id="1694" w:author="chris" w:date="2015-04-19T12:09:00Z">
            <w:rPr>
              <w:rFonts w:ascii="Arial" w:hAnsi="Arial" w:cs="Arial"/>
              <w:color w:val="000000"/>
              <w:lang w:val="es-CO"/>
            </w:rPr>
          </w:rPrChange>
        </w:rPr>
      </w:pPr>
      <w:r w:rsidRPr="006C4628">
        <w:rPr>
          <w:rFonts w:ascii="Arial" w:hAnsi="Arial" w:cs="Arial"/>
          <w:color w:val="000000"/>
          <w:lang w:val="es-ES" w:eastAsia="es-ES"/>
          <w:rPrChange w:id="1695"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700736" behindDoc="0" locked="0" layoutInCell="1" allowOverlap="1" wp14:anchorId="36E1A406" wp14:editId="7BDCCE38">
                <wp:simplePos x="0" y="0"/>
                <wp:positionH relativeFrom="column">
                  <wp:posOffset>2152649</wp:posOffset>
                </wp:positionH>
                <wp:positionV relativeFrom="paragraph">
                  <wp:posOffset>238760</wp:posOffset>
                </wp:positionV>
                <wp:extent cx="525780" cy="330200"/>
                <wp:effectExtent l="0" t="0" r="7620" b="0"/>
                <wp:wrapNone/>
                <wp:docPr id="127" name="Cuadro de texto 127"/>
                <wp:cNvGraphicFramePr/>
                <a:graphic xmlns:a="http://schemas.openxmlformats.org/drawingml/2006/main">
                  <a:graphicData uri="http://schemas.microsoft.com/office/word/2010/wordprocessingShape">
                    <wps:wsp>
                      <wps:cNvSpPr txBox="1"/>
                      <wps:spPr>
                        <a:xfrm>
                          <a:off x="0" y="0"/>
                          <a:ext cx="525780" cy="330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991DD" w14:textId="197C6F4B" w:rsidR="00383879" w:rsidRPr="00500DCC" w:rsidRDefault="00383879">
                            <w:pPr>
                              <w:rPr>
                                <w:rFonts w:asciiTheme="majorHAnsi" w:hAnsiTheme="majorHAnsi" w:cstheme="majorHAnsi"/>
                              </w:rPr>
                            </w:pPr>
                            <w:r w:rsidRPr="00500DCC">
                              <w:rPr>
                                <w:rFonts w:asciiTheme="majorHAnsi" w:hAnsiTheme="majorHAnsi" w:cstheme="majorHAnsi"/>
                              </w:rPr>
                              <w:t>0 &lt;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27" o:spid="_x0000_s1028" type="#_x0000_t202" style="position:absolute;left:0;text-align:left;margin-left:169.5pt;margin-top:18.8pt;width:41.4pt;height:2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" fillcolor="white [3201]" stroked="f" strokeweight=".5pt">
                <v:textbox>
                  <w:txbxContent>
                    <w:p w14:paraId="4FA991DD" w14:textId="197C6F4B" w:rsidR="00B7242E" w:rsidRPr="00500DCC" w:rsidRDefault="00B7242E">
                      <w:pPr>
                        <w:rPr>
                          <w:rFonts w:asciiTheme="majorHAnsi" w:hAnsiTheme="majorHAnsi" w:cstheme="majorHAnsi"/>
                        </w:rPr>
                      </w:pPr>
                      <w:r w:rsidRPr="00500DCC">
                        <w:rPr>
                          <w:rFonts w:asciiTheme="majorHAnsi" w:hAnsiTheme="majorHAnsi" w:cstheme="majorHAnsi"/>
                        </w:rPr>
                        <w:t>0 &lt; 1</w:t>
                      </w:r>
                    </w:p>
                  </w:txbxContent>
                </v:textbox>
              </v:shape>
            </w:pict>
          </mc:Fallback>
        </mc:AlternateContent>
      </w:r>
      <w:r w:rsidR="005F1D79" w:rsidRPr="006C4628">
        <w:rPr>
          <w:rFonts w:ascii="Arial" w:hAnsi="Arial" w:cs="Arial"/>
          <w:color w:val="000000"/>
          <w:lang w:val="es-ES" w:eastAsia="es-ES"/>
          <w:rPrChange w:id="1696"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98688" behindDoc="0" locked="0" layoutInCell="1" allowOverlap="1" wp14:anchorId="58162A5A" wp14:editId="03FD43CA">
                <wp:simplePos x="0" y="0"/>
                <wp:positionH relativeFrom="margin">
                  <wp:posOffset>2599858</wp:posOffset>
                </wp:positionH>
                <wp:positionV relativeFrom="paragraph">
                  <wp:posOffset>133984</wp:posOffset>
                </wp:positionV>
                <wp:extent cx="323562" cy="159518"/>
                <wp:effectExtent l="62865" t="13335" r="82550" b="120650"/>
                <wp:wrapNone/>
                <wp:docPr id="119" name="Flecha doblada hacia arriba 119"/>
                <wp:cNvGraphicFramePr/>
                <a:graphic xmlns:a="http://schemas.openxmlformats.org/drawingml/2006/main">
                  <a:graphicData uri="http://schemas.microsoft.com/office/word/2010/wordprocessingShape">
                    <wps:wsp>
                      <wps:cNvSpPr/>
                      <wps:spPr>
                        <a:xfrm rot="16200000" flipH="1">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1FAE35" id="Flecha doblada hacia arriba 119" o:spid="_x0000_s1026" style="position:absolute;margin-left:204.7pt;margin-top:10.55pt;width:25.5pt;height:12.55pt;rotation:90;flip:x;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w10:wrap anchorx="margin"/>
              </v:shape>
            </w:pict>
          </mc:Fallback>
        </mc:AlternateContent>
      </w:r>
      <w:r w:rsidR="005F1D79" w:rsidRPr="006C4628">
        <w:rPr>
          <w:rFonts w:ascii="Arial" w:hAnsi="Arial" w:cs="Arial"/>
          <w:color w:val="000000"/>
          <w:lang w:val="es-ES" w:eastAsia="es-ES"/>
          <w:rPrChange w:id="1697"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97664" behindDoc="0" locked="0" layoutInCell="1" allowOverlap="1" wp14:anchorId="0992FDFF" wp14:editId="5BC51DDA">
                <wp:simplePos x="0" y="0"/>
                <wp:positionH relativeFrom="column">
                  <wp:posOffset>1822881</wp:posOffset>
                </wp:positionH>
                <wp:positionV relativeFrom="paragraph">
                  <wp:posOffset>117475</wp:posOffset>
                </wp:positionV>
                <wp:extent cx="323562" cy="159518"/>
                <wp:effectExtent l="62865" t="13335" r="82550" b="120650"/>
                <wp:wrapNone/>
                <wp:docPr id="118" name="Flecha doblada hacia arriba 118"/>
                <wp:cNvGraphicFramePr/>
                <a:graphic xmlns:a="http://schemas.openxmlformats.org/drawingml/2006/main">
                  <a:graphicData uri="http://schemas.microsoft.com/office/word/2010/wordprocessingShape">
                    <wps:wsp>
                      <wps:cNvSpPr/>
                      <wps:spPr>
                        <a:xfrm rot="5400000">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3EA8B0" id="Flecha doblada hacia arriba 118" o:spid="_x0000_s1026" style="position:absolute;margin-left:143.55pt;margin-top:9.25pt;width:25.5pt;height:12.55pt;rotation:9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v:shape>
            </w:pict>
          </mc:Fallback>
        </mc:AlternateContent>
      </w:r>
    </w:p>
    <w:p w14:paraId="557205D6" w14:textId="60DD6A74" w:rsidR="00B11942" w:rsidRPr="006C4628" w:rsidRDefault="00B11942" w:rsidP="00B11942">
      <w:pPr>
        <w:pStyle w:val="Prrafodelista"/>
        <w:spacing w:after="0"/>
        <w:rPr>
          <w:rFonts w:ascii="Arial" w:hAnsi="Arial" w:cs="Arial"/>
          <w:color w:val="000000"/>
          <w:lang w:val="es-ES"/>
          <w:rPrChange w:id="1698" w:author="chris" w:date="2015-04-19T12:09:00Z">
            <w:rPr>
              <w:rFonts w:ascii="Arial" w:hAnsi="Arial" w:cs="Arial"/>
              <w:color w:val="000000"/>
              <w:lang w:val="es-CO"/>
            </w:rPr>
          </w:rPrChange>
        </w:rPr>
      </w:pPr>
    </w:p>
    <w:p w14:paraId="0F81FE58" w14:textId="77777777" w:rsidR="005F1D79" w:rsidRPr="006C4628" w:rsidRDefault="005F1D79" w:rsidP="00E6040C">
      <w:pPr>
        <w:spacing w:after="0"/>
        <w:rPr>
          <w:rFonts w:ascii="Arial" w:hAnsi="Arial" w:cs="Arial"/>
          <w:color w:val="000000"/>
          <w:lang w:val="es-ES"/>
          <w:rPrChange w:id="1699" w:author="chris" w:date="2015-04-19T12:09:00Z">
            <w:rPr>
              <w:rFonts w:ascii="Arial" w:hAnsi="Arial" w:cs="Arial"/>
              <w:color w:val="000000"/>
              <w:lang w:val="es-CO"/>
            </w:rPr>
          </w:rPrChange>
        </w:rPr>
      </w:pPr>
    </w:p>
    <w:p w14:paraId="3ADAFBF7" w14:textId="74987DA8" w:rsidR="009C6092" w:rsidRPr="006C4628" w:rsidRDefault="003650EC" w:rsidP="00E6040C">
      <w:pPr>
        <w:spacing w:after="0"/>
        <w:rPr>
          <w:rFonts w:ascii="Arial" w:hAnsi="Arial" w:cs="Arial"/>
          <w:color w:val="000000"/>
          <w:lang w:val="es-ES"/>
          <w:rPrChange w:id="1700" w:author="chris" w:date="2015-04-19T12:09:00Z">
            <w:rPr>
              <w:rFonts w:ascii="Arial" w:hAnsi="Arial" w:cs="Arial"/>
              <w:color w:val="000000"/>
              <w:lang w:val="es-CO"/>
            </w:rPr>
          </w:rPrChange>
        </w:rPr>
      </w:pPr>
      <w:r w:rsidRPr="006C4628">
        <w:rPr>
          <w:rFonts w:ascii="Arial" w:hAnsi="Arial" w:cs="Arial"/>
          <w:color w:val="000000"/>
          <w:lang w:val="es-ES"/>
          <w:rPrChange w:id="1701" w:author="chris" w:date="2015-04-19T12:09:00Z">
            <w:rPr>
              <w:rFonts w:ascii="Arial" w:hAnsi="Arial" w:cs="Arial"/>
              <w:color w:val="000000"/>
              <w:lang w:val="es-CO"/>
            </w:rPr>
          </w:rPrChange>
        </w:rPr>
        <w:t>Como 0</w:t>
      </w:r>
      <w:r w:rsidR="00C8216C" w:rsidRPr="006C4628">
        <w:rPr>
          <w:rFonts w:ascii="Arial" w:hAnsi="Arial" w:cs="Arial"/>
          <w:color w:val="000000"/>
          <w:lang w:val="es-ES"/>
          <w:rPrChange w:id="1702" w:author="chris" w:date="2015-04-19T12:09:00Z">
            <w:rPr>
              <w:rFonts w:ascii="Arial" w:hAnsi="Arial" w:cs="Arial"/>
              <w:color w:val="000000"/>
              <w:lang w:val="es-CO"/>
            </w:rPr>
          </w:rPrChange>
        </w:rPr>
        <w:t xml:space="preserve"> es m</w:t>
      </w:r>
      <w:r w:rsidRPr="006C4628">
        <w:rPr>
          <w:rFonts w:ascii="Arial" w:hAnsi="Arial" w:cs="Arial"/>
          <w:color w:val="000000"/>
          <w:lang w:val="es-ES"/>
          <w:rPrChange w:id="1703" w:author="chris" w:date="2015-04-19T12:09:00Z">
            <w:rPr>
              <w:rFonts w:ascii="Arial" w:hAnsi="Arial" w:cs="Arial"/>
              <w:color w:val="000000"/>
              <w:lang w:val="es-CO"/>
            </w:rPr>
          </w:rPrChange>
        </w:rPr>
        <w:t xml:space="preserve">enor </w:t>
      </w:r>
      <w:r w:rsidR="00C8216C" w:rsidRPr="006C4628">
        <w:rPr>
          <w:rFonts w:ascii="Arial" w:hAnsi="Arial" w:cs="Arial"/>
          <w:color w:val="000000"/>
          <w:lang w:val="es-ES"/>
          <w:rPrChange w:id="1704" w:author="chris" w:date="2015-04-19T12:09:00Z">
            <w:rPr>
              <w:rFonts w:ascii="Arial" w:hAnsi="Arial" w:cs="Arial"/>
              <w:color w:val="000000"/>
              <w:lang w:val="es-CO"/>
            </w:rPr>
          </w:rPrChange>
        </w:rPr>
        <w:t xml:space="preserve">que </w:t>
      </w:r>
      <w:r w:rsidRPr="006C4628">
        <w:rPr>
          <w:rFonts w:ascii="Arial" w:hAnsi="Arial" w:cs="Arial"/>
          <w:color w:val="000000"/>
          <w:lang w:val="es-ES"/>
          <w:rPrChange w:id="1705" w:author="chris" w:date="2015-04-19T12:09:00Z">
            <w:rPr>
              <w:rFonts w:ascii="Arial" w:hAnsi="Arial" w:cs="Arial"/>
              <w:color w:val="000000"/>
              <w:lang w:val="es-CO"/>
            </w:rPr>
          </w:rPrChange>
        </w:rPr>
        <w:t>1</w:t>
      </w:r>
      <w:r w:rsidR="00C8216C" w:rsidRPr="006C4628">
        <w:rPr>
          <w:rFonts w:ascii="Arial" w:hAnsi="Arial" w:cs="Arial"/>
          <w:color w:val="000000"/>
          <w:lang w:val="es-ES"/>
          <w:rPrChange w:id="1706" w:author="chris" w:date="2015-04-19T12:09:00Z">
            <w:rPr>
              <w:rFonts w:ascii="Arial" w:hAnsi="Arial" w:cs="Arial"/>
              <w:color w:val="000000"/>
              <w:lang w:val="es-CO"/>
            </w:rPr>
          </w:rPrChange>
        </w:rPr>
        <w:t xml:space="preserve"> (</w:t>
      </w:r>
      <w:r w:rsidRPr="006C4628">
        <w:rPr>
          <w:rFonts w:ascii="Arial" w:hAnsi="Arial" w:cs="Arial"/>
          <w:color w:val="000000"/>
          <w:lang w:val="es-ES"/>
          <w:rPrChange w:id="1707" w:author="chris" w:date="2015-04-19T12:09:00Z">
            <w:rPr>
              <w:rFonts w:ascii="Arial" w:hAnsi="Arial" w:cs="Arial"/>
              <w:color w:val="000000"/>
              <w:lang w:val="es-CO"/>
            </w:rPr>
          </w:rPrChange>
        </w:rPr>
        <w:t>0 &lt; 1</w:t>
      </w:r>
      <w:r w:rsidR="00C8216C" w:rsidRPr="006C4628">
        <w:rPr>
          <w:rFonts w:ascii="Arial" w:hAnsi="Arial" w:cs="Arial"/>
          <w:color w:val="000000"/>
          <w:lang w:val="es-ES"/>
          <w:rPrChange w:id="1708" w:author="chris" w:date="2015-04-19T12:09:00Z">
            <w:rPr>
              <w:rFonts w:ascii="Arial" w:hAnsi="Arial" w:cs="Arial"/>
              <w:color w:val="000000"/>
              <w:lang w:val="es-CO"/>
            </w:rPr>
          </w:rPrChange>
        </w:rPr>
        <w:t xml:space="preserve">), </w:t>
      </w:r>
      <w:r w:rsidR="00B555A3" w:rsidRPr="006C4628">
        <w:rPr>
          <w:rFonts w:ascii="Arial" w:hAnsi="Arial" w:cs="Arial"/>
          <w:color w:val="000000"/>
          <w:lang w:val="es-ES"/>
          <w:rPrChange w:id="1709" w:author="chris" w:date="2015-04-19T12:09:00Z">
            <w:rPr>
              <w:rFonts w:ascii="Arial" w:hAnsi="Arial" w:cs="Arial"/>
              <w:color w:val="000000"/>
              <w:lang w:val="es-CO"/>
            </w:rPr>
          </w:rPrChange>
        </w:rPr>
        <w:t>entonces</w:t>
      </w:r>
      <w:r w:rsidR="00C8216C" w:rsidRPr="006C4628">
        <w:rPr>
          <w:rFonts w:ascii="Arial" w:hAnsi="Arial" w:cs="Arial"/>
          <w:color w:val="000000"/>
          <w:lang w:val="es-ES"/>
          <w:rPrChange w:id="1710" w:author="chris" w:date="2015-04-19T12:09:00Z">
            <w:rPr>
              <w:rFonts w:ascii="Arial" w:hAnsi="Arial" w:cs="Arial"/>
              <w:color w:val="000000"/>
              <w:lang w:val="es-CO"/>
            </w:rPr>
          </w:rPrChange>
        </w:rPr>
        <w:t xml:space="preserve"> </w:t>
      </w:r>
      <w:r w:rsidR="00B555A3" w:rsidRPr="006C4628">
        <w:rPr>
          <w:rFonts w:ascii="Arial" w:hAnsi="Arial" w:cs="Arial"/>
          <w:color w:val="000000"/>
          <w:lang w:val="es-ES"/>
          <w:rPrChange w:id="1711" w:author="chris" w:date="2015-04-19T12:09:00Z">
            <w:rPr>
              <w:rFonts w:ascii="Arial" w:hAnsi="Arial" w:cs="Arial"/>
              <w:color w:val="000000"/>
              <w:lang w:val="es-CO"/>
            </w:rPr>
          </w:rPrChange>
        </w:rPr>
        <w:t xml:space="preserve">101 </w:t>
      </w:r>
      <w:r w:rsidRPr="006C4628">
        <w:rPr>
          <w:rFonts w:ascii="Arial" w:hAnsi="Arial" w:cs="Arial"/>
          <w:color w:val="000000"/>
          <w:lang w:val="es-ES"/>
          <w:rPrChange w:id="1712" w:author="chris" w:date="2015-04-19T12:09:00Z">
            <w:rPr>
              <w:rFonts w:ascii="Arial" w:hAnsi="Arial" w:cs="Arial"/>
              <w:color w:val="000000"/>
              <w:lang w:val="es-CO"/>
            </w:rPr>
          </w:rPrChange>
        </w:rPr>
        <w:t>541 &lt;</w:t>
      </w:r>
      <w:r w:rsidR="00C8216C" w:rsidRPr="006C4628">
        <w:rPr>
          <w:rFonts w:ascii="Arial" w:hAnsi="Arial" w:cs="Arial"/>
          <w:color w:val="000000"/>
          <w:lang w:val="es-ES"/>
          <w:rPrChange w:id="1713" w:author="chris" w:date="2015-04-19T12:09:00Z">
            <w:rPr>
              <w:rFonts w:ascii="Arial" w:hAnsi="Arial" w:cs="Arial"/>
              <w:color w:val="000000"/>
              <w:lang w:val="es-CO"/>
            </w:rPr>
          </w:rPrChange>
        </w:rPr>
        <w:t xml:space="preserve"> </w:t>
      </w:r>
      <w:r w:rsidR="00B555A3" w:rsidRPr="006C4628">
        <w:rPr>
          <w:rFonts w:ascii="Arial" w:hAnsi="Arial" w:cs="Arial"/>
          <w:color w:val="000000"/>
          <w:lang w:val="es-ES"/>
          <w:rPrChange w:id="1714" w:author="chris" w:date="2015-04-19T12:09:00Z">
            <w:rPr>
              <w:rFonts w:ascii="Arial" w:hAnsi="Arial" w:cs="Arial"/>
              <w:color w:val="000000"/>
              <w:lang w:val="es-CO"/>
            </w:rPr>
          </w:rPrChange>
        </w:rPr>
        <w:t xml:space="preserve">114 427. </w:t>
      </w:r>
      <w:r w:rsidR="00500DCC" w:rsidRPr="006C4628">
        <w:rPr>
          <w:rFonts w:ascii="Arial" w:hAnsi="Arial" w:cs="Arial"/>
          <w:color w:val="000000"/>
          <w:lang w:val="es-ES"/>
          <w:rPrChange w:id="1715" w:author="chris" w:date="2015-04-19T12:09:00Z">
            <w:rPr>
              <w:rFonts w:ascii="Arial" w:hAnsi="Arial" w:cs="Arial"/>
              <w:color w:val="000000"/>
              <w:lang w:val="es-CO"/>
            </w:rPr>
          </w:rPrChange>
        </w:rPr>
        <w:t>Podemos decir que</w:t>
      </w:r>
      <w:ins w:id="1716" w:author="chris" w:date="2015-04-18T22:22:00Z">
        <w:r w:rsidR="00634C90" w:rsidRPr="006C4628">
          <w:rPr>
            <w:rFonts w:ascii="Arial" w:hAnsi="Arial" w:cs="Arial"/>
            <w:color w:val="000000"/>
            <w:lang w:val="es-ES"/>
            <w:rPrChange w:id="1717" w:author="chris" w:date="2015-04-19T12:09:00Z">
              <w:rPr>
                <w:rFonts w:ascii="Arial" w:hAnsi="Arial" w:cs="Arial"/>
                <w:color w:val="000000"/>
                <w:lang w:val="es-CO"/>
              </w:rPr>
            </w:rPrChange>
          </w:rPr>
          <w:t xml:space="preserve"> </w:t>
        </w:r>
      </w:ins>
      <w:del w:id="1718" w:author="chris" w:date="2015-04-18T22:22:00Z">
        <w:r w:rsidR="00500DCC" w:rsidRPr="006C4628" w:rsidDel="00634C90">
          <w:rPr>
            <w:rFonts w:ascii="Arial" w:hAnsi="Arial" w:cs="Arial"/>
            <w:color w:val="000000"/>
            <w:lang w:val="es-ES"/>
            <w:rPrChange w:id="1719" w:author="chris" w:date="2015-04-19T12:09:00Z">
              <w:rPr>
                <w:rFonts w:ascii="Arial" w:hAnsi="Arial" w:cs="Arial"/>
                <w:color w:val="000000"/>
                <w:lang w:val="es-CO"/>
              </w:rPr>
            </w:rPrChange>
          </w:rPr>
          <w:delText xml:space="preserve"> </w:delText>
        </w:r>
        <w:r w:rsidR="00B555A3" w:rsidRPr="006C4628" w:rsidDel="00634C90">
          <w:rPr>
            <w:rFonts w:ascii="Arial" w:hAnsi="Arial" w:cs="Arial"/>
            <w:color w:val="000000"/>
            <w:lang w:val="es-ES"/>
            <w:rPrChange w:id="1720" w:author="chris" w:date="2015-04-19T12:09:00Z">
              <w:rPr>
                <w:rFonts w:ascii="Arial" w:hAnsi="Arial" w:cs="Arial"/>
                <w:color w:val="000000"/>
                <w:lang w:val="es-CO"/>
              </w:rPr>
            </w:rPrChange>
          </w:rPr>
          <w:delText xml:space="preserve"> </w:delText>
        </w:r>
      </w:del>
      <w:r w:rsidRPr="006C4628">
        <w:rPr>
          <w:rFonts w:ascii="Arial" w:hAnsi="Arial" w:cs="Arial"/>
          <w:color w:val="000000"/>
          <w:lang w:val="es-ES"/>
          <w:rPrChange w:id="1721" w:author="chris" w:date="2015-04-19T12:09:00Z">
            <w:rPr>
              <w:rFonts w:ascii="Arial" w:hAnsi="Arial" w:cs="Arial"/>
              <w:color w:val="000000"/>
              <w:lang w:val="es-CO"/>
            </w:rPr>
          </w:rPrChange>
        </w:rPr>
        <w:t xml:space="preserve">Arauca tiene menos </w:t>
      </w:r>
      <w:r w:rsidR="00C8216C" w:rsidRPr="006C4628">
        <w:rPr>
          <w:rFonts w:ascii="Arial" w:hAnsi="Arial" w:cs="Arial"/>
          <w:color w:val="000000"/>
          <w:lang w:val="es-ES"/>
          <w:rPrChange w:id="1722" w:author="chris" w:date="2015-04-19T12:09:00Z">
            <w:rPr>
              <w:rFonts w:ascii="Arial" w:hAnsi="Arial" w:cs="Arial"/>
              <w:color w:val="000000"/>
              <w:lang w:val="es-CO"/>
            </w:rPr>
          </w:rPrChange>
        </w:rPr>
        <w:t>habitantes</w:t>
      </w:r>
      <w:r w:rsidRPr="006C4628">
        <w:rPr>
          <w:rFonts w:ascii="Arial" w:hAnsi="Arial" w:cs="Arial"/>
          <w:color w:val="000000"/>
          <w:lang w:val="es-ES"/>
          <w:rPrChange w:id="1723" w:author="chris" w:date="2015-04-19T12:09:00Z">
            <w:rPr>
              <w:rFonts w:ascii="Arial" w:hAnsi="Arial" w:cs="Arial"/>
              <w:color w:val="000000"/>
              <w:lang w:val="es-CO"/>
            </w:rPr>
          </w:rPrChange>
        </w:rPr>
        <w:t xml:space="preserve"> que Yumbo</w:t>
      </w:r>
      <w:r w:rsidR="00C8216C" w:rsidRPr="006C4628">
        <w:rPr>
          <w:rFonts w:ascii="Arial" w:hAnsi="Arial" w:cs="Arial"/>
          <w:color w:val="000000"/>
          <w:lang w:val="es-ES"/>
          <w:rPrChange w:id="1724" w:author="chris" w:date="2015-04-19T12:09:00Z">
            <w:rPr>
              <w:rFonts w:ascii="Arial" w:hAnsi="Arial" w:cs="Arial"/>
              <w:color w:val="000000"/>
              <w:lang w:val="es-CO"/>
            </w:rPr>
          </w:rPrChange>
        </w:rPr>
        <w:t>.</w:t>
      </w:r>
    </w:p>
    <w:p w14:paraId="7FAFFC98" w14:textId="77777777" w:rsidR="00B555A3" w:rsidRPr="006C4628" w:rsidRDefault="00B555A3" w:rsidP="00E6040C">
      <w:pPr>
        <w:spacing w:after="0"/>
        <w:rPr>
          <w:rFonts w:ascii="Arial" w:hAnsi="Arial" w:cs="Arial"/>
          <w:color w:val="000000"/>
          <w:lang w:val="es-ES"/>
          <w:rPrChange w:id="1725"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1914"/>
        <w:gridCol w:w="7119"/>
      </w:tblGrid>
      <w:tr w:rsidR="00D6769D" w:rsidRPr="006C4628" w14:paraId="4160E787" w14:textId="77777777" w:rsidTr="00B55EED">
        <w:tc>
          <w:tcPr>
            <w:tcW w:w="9033" w:type="dxa"/>
            <w:gridSpan w:val="2"/>
            <w:shd w:val="clear" w:color="auto" w:fill="0D0D0D" w:themeFill="text1" w:themeFillTint="F2"/>
          </w:tcPr>
          <w:p w14:paraId="2608F9B9" w14:textId="77777777" w:rsidR="00D6769D" w:rsidRPr="006C4628" w:rsidRDefault="00D6769D" w:rsidP="00E6040C">
            <w:pPr>
              <w:jc w:val="center"/>
              <w:rPr>
                <w:rFonts w:ascii="Times New Roman" w:hAnsi="Times New Roman" w:cs="Times New Roman"/>
                <w:b/>
                <w:color w:val="FFFFFF" w:themeColor="background1"/>
                <w:sz w:val="24"/>
                <w:szCs w:val="24"/>
                <w:lang w:val="es-ES"/>
                <w:rPrChange w:id="172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727" w:author="chris" w:date="2015-04-19T12:09:00Z">
                  <w:rPr>
                    <w:rFonts w:ascii="Times New Roman" w:hAnsi="Times New Roman" w:cs="Times New Roman"/>
                    <w:b/>
                    <w:color w:val="FFFFFF" w:themeColor="background1"/>
                    <w:sz w:val="24"/>
                    <w:szCs w:val="24"/>
                  </w:rPr>
                </w:rPrChange>
              </w:rPr>
              <w:t>Imagen (fotografía, gráfica o ilustración)</w:t>
            </w:r>
          </w:p>
        </w:tc>
      </w:tr>
      <w:tr w:rsidR="00D6769D" w:rsidRPr="006C4628" w14:paraId="05DFCBD6" w14:textId="77777777" w:rsidTr="00B55EED">
        <w:tc>
          <w:tcPr>
            <w:tcW w:w="1914" w:type="dxa"/>
          </w:tcPr>
          <w:p w14:paraId="3D9EFE29" w14:textId="77777777" w:rsidR="00D6769D" w:rsidRPr="006C4628" w:rsidRDefault="00D6769D" w:rsidP="00E6040C">
            <w:pPr>
              <w:rPr>
                <w:rFonts w:ascii="Times New Roman" w:hAnsi="Times New Roman" w:cs="Times New Roman"/>
                <w:b/>
                <w:color w:val="000000"/>
                <w:sz w:val="24"/>
                <w:szCs w:val="24"/>
                <w:lang w:val="es-ES"/>
                <w:rPrChange w:id="172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729" w:author="chris" w:date="2015-04-19T12:09:00Z">
                  <w:rPr>
                    <w:rFonts w:ascii="Times New Roman" w:hAnsi="Times New Roman" w:cs="Times New Roman"/>
                    <w:b/>
                    <w:color w:val="000000"/>
                    <w:sz w:val="24"/>
                    <w:szCs w:val="24"/>
                  </w:rPr>
                </w:rPrChange>
              </w:rPr>
              <w:t>Código</w:t>
            </w:r>
          </w:p>
        </w:tc>
        <w:tc>
          <w:tcPr>
            <w:tcW w:w="7119" w:type="dxa"/>
          </w:tcPr>
          <w:p w14:paraId="178935C0" w14:textId="1EA0381D" w:rsidR="00D6769D" w:rsidRPr="006C4628" w:rsidRDefault="00690E2F" w:rsidP="00E6040C">
            <w:pPr>
              <w:rPr>
                <w:rFonts w:ascii="Times New Roman" w:hAnsi="Times New Roman" w:cs="Times New Roman"/>
                <w:b/>
                <w:color w:val="000000"/>
                <w:sz w:val="24"/>
                <w:szCs w:val="24"/>
                <w:lang w:val="es-ES"/>
                <w:rPrChange w:id="173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731"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1732" w:author="chris" w:date="2015-04-19T12:09:00Z">
                  <w:rPr>
                    <w:rFonts w:ascii="Times New Roman" w:hAnsi="Times New Roman" w:cs="Times New Roman"/>
                    <w:color w:val="000000"/>
                    <w:sz w:val="24"/>
                    <w:szCs w:val="24"/>
                  </w:rPr>
                </w:rPrChange>
              </w:rPr>
              <w:t>IMG07</w:t>
            </w:r>
          </w:p>
        </w:tc>
      </w:tr>
      <w:tr w:rsidR="00D6769D" w:rsidRPr="006C4628" w14:paraId="1FB8D130" w14:textId="77777777" w:rsidTr="00B55EED">
        <w:tc>
          <w:tcPr>
            <w:tcW w:w="1914" w:type="dxa"/>
          </w:tcPr>
          <w:p w14:paraId="759B9659" w14:textId="77777777" w:rsidR="00D6769D" w:rsidRPr="006C4628" w:rsidRDefault="00D6769D" w:rsidP="00E6040C">
            <w:pPr>
              <w:rPr>
                <w:rFonts w:ascii="Times New Roman" w:hAnsi="Times New Roman" w:cs="Times New Roman"/>
                <w:color w:val="000000"/>
                <w:sz w:val="24"/>
                <w:szCs w:val="24"/>
                <w:lang w:val="es-ES"/>
                <w:rPrChange w:id="173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734" w:author="chris" w:date="2015-04-19T12:09:00Z">
                  <w:rPr>
                    <w:rFonts w:ascii="Times New Roman" w:hAnsi="Times New Roman" w:cs="Times New Roman"/>
                    <w:b/>
                    <w:color w:val="000000"/>
                    <w:sz w:val="24"/>
                    <w:szCs w:val="24"/>
                  </w:rPr>
                </w:rPrChange>
              </w:rPr>
              <w:t>Descripción</w:t>
            </w:r>
          </w:p>
        </w:tc>
        <w:tc>
          <w:tcPr>
            <w:tcW w:w="7119" w:type="dxa"/>
          </w:tcPr>
          <w:p w14:paraId="6CE3CAB7" w14:textId="6A909821" w:rsidR="00D6769D" w:rsidRPr="006C4628" w:rsidRDefault="00D6769D" w:rsidP="00E6040C">
            <w:pPr>
              <w:rPr>
                <w:rFonts w:ascii="Times New Roman" w:hAnsi="Times New Roman" w:cs="Times New Roman"/>
                <w:color w:val="000000"/>
                <w:sz w:val="24"/>
                <w:szCs w:val="24"/>
                <w:lang w:val="es-ES"/>
                <w:rPrChange w:id="173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736" w:author="chris" w:date="2015-04-19T12:09:00Z">
                  <w:rPr>
                    <w:rFonts w:ascii="Times New Roman" w:hAnsi="Times New Roman" w:cs="Times New Roman"/>
                    <w:color w:val="000000"/>
                    <w:sz w:val="24"/>
                    <w:szCs w:val="24"/>
                  </w:rPr>
                </w:rPrChange>
              </w:rPr>
              <w:t xml:space="preserve">Tabla de descomposición similar a la trabajada en </w:t>
            </w:r>
            <w:r w:rsidR="00690E2F" w:rsidRPr="006C4628">
              <w:rPr>
                <w:rFonts w:ascii="Times New Roman" w:hAnsi="Times New Roman" w:cs="Times New Roman"/>
                <w:color w:val="000000"/>
                <w:sz w:val="24"/>
                <w:szCs w:val="24"/>
                <w:lang w:val="es-ES"/>
                <w:rPrChange w:id="1737" w:author="chris" w:date="2015-04-19T12:09:00Z">
                  <w:rPr>
                    <w:rFonts w:ascii="Times New Roman" w:hAnsi="Times New Roman" w:cs="Times New Roman"/>
                    <w:color w:val="000000"/>
                    <w:sz w:val="24"/>
                    <w:szCs w:val="24"/>
                  </w:rPr>
                </w:rPrChange>
              </w:rPr>
              <w:lastRenderedPageBreak/>
              <w:t>MA_04_02_CO_</w:t>
            </w:r>
            <w:r w:rsidRPr="006C4628">
              <w:rPr>
                <w:rFonts w:ascii="Times New Roman" w:hAnsi="Times New Roman" w:cs="Times New Roman"/>
                <w:color w:val="000000"/>
                <w:sz w:val="24"/>
                <w:szCs w:val="24"/>
                <w:lang w:val="es-ES"/>
                <w:rPrChange w:id="1738" w:author="chris" w:date="2015-04-19T12:09:00Z">
                  <w:rPr>
                    <w:rFonts w:ascii="Times New Roman" w:hAnsi="Times New Roman" w:cs="Times New Roman"/>
                    <w:color w:val="000000"/>
                    <w:sz w:val="24"/>
                    <w:szCs w:val="24"/>
                  </w:rPr>
                </w:rPrChange>
              </w:rPr>
              <w:t xml:space="preserve">IMG02, con los mismos colores para las celdas. </w:t>
            </w:r>
          </w:p>
          <w:p w14:paraId="79E4CE61" w14:textId="0CA3F5F7" w:rsidR="00D6769D" w:rsidRPr="006C4628" w:rsidRDefault="00D6769D" w:rsidP="00E6040C">
            <w:pPr>
              <w:rPr>
                <w:rFonts w:ascii="Arial" w:hAnsi="Arial" w:cs="Arial"/>
                <w:color w:val="000000"/>
                <w:lang w:val="es-ES"/>
                <w:rPrChange w:id="1739" w:author="chris" w:date="2015-04-19T12:09:00Z">
                  <w:rPr>
                    <w:rFonts w:ascii="Arial" w:hAnsi="Arial" w:cs="Arial"/>
                    <w:color w:val="000000"/>
                    <w:lang w:val="es-CO"/>
                  </w:rPr>
                </w:rPrChange>
              </w:rPr>
            </w:pPr>
            <w:r w:rsidRPr="006C4628">
              <w:rPr>
                <w:rFonts w:ascii="Times New Roman" w:hAnsi="Times New Roman" w:cs="Times New Roman"/>
                <w:color w:val="000000"/>
                <w:sz w:val="24"/>
                <w:szCs w:val="24"/>
                <w:lang w:val="es-ES"/>
                <w:rPrChange w:id="1740" w:author="chris" w:date="2015-04-19T12:09:00Z">
                  <w:rPr>
                    <w:rFonts w:ascii="Times New Roman" w:hAnsi="Times New Roman" w:cs="Times New Roman"/>
                    <w:color w:val="000000"/>
                    <w:sz w:val="24"/>
                    <w:szCs w:val="24"/>
                  </w:rPr>
                </w:rPrChange>
              </w:rPr>
              <w:t xml:space="preserve">Los números que deben ir en la tabla son: </w:t>
            </w:r>
            <w:r w:rsidRPr="006C4628">
              <w:rPr>
                <w:rFonts w:ascii="Arial" w:hAnsi="Arial" w:cs="Arial"/>
                <w:color w:val="000000"/>
                <w:lang w:val="es-ES"/>
                <w:rPrChange w:id="1741" w:author="chris" w:date="2015-04-19T12:09:00Z">
                  <w:rPr>
                    <w:rFonts w:ascii="Arial" w:hAnsi="Arial" w:cs="Arial"/>
                    <w:color w:val="000000"/>
                    <w:lang w:val="es-CO"/>
                  </w:rPr>
                </w:rPrChange>
              </w:rPr>
              <w:t>101</w:t>
            </w:r>
            <w:r w:rsidR="00500DCC" w:rsidRPr="006C4628">
              <w:rPr>
                <w:rFonts w:ascii="Arial" w:hAnsi="Arial" w:cs="Arial"/>
                <w:color w:val="000000"/>
                <w:lang w:val="es-ES"/>
                <w:rPrChange w:id="1742" w:author="chris" w:date="2015-04-19T12:09:00Z">
                  <w:rPr>
                    <w:rFonts w:ascii="Arial" w:hAnsi="Arial" w:cs="Arial"/>
                    <w:color w:val="000000"/>
                    <w:lang w:val="es-CO"/>
                  </w:rPr>
                </w:rPrChange>
              </w:rPr>
              <w:t xml:space="preserve"> 541 y 114 </w:t>
            </w:r>
            <w:r w:rsidRPr="006C4628">
              <w:rPr>
                <w:rFonts w:ascii="Arial" w:hAnsi="Arial" w:cs="Arial"/>
                <w:color w:val="000000"/>
                <w:lang w:val="es-ES"/>
                <w:rPrChange w:id="1743" w:author="chris" w:date="2015-04-19T12:09:00Z">
                  <w:rPr>
                    <w:rFonts w:ascii="Arial" w:hAnsi="Arial" w:cs="Arial"/>
                    <w:color w:val="000000"/>
                    <w:lang w:val="es-CO"/>
                  </w:rPr>
                </w:rPrChange>
              </w:rPr>
              <w:t>427</w:t>
            </w:r>
          </w:p>
          <w:p w14:paraId="39363CB0" w14:textId="77777777" w:rsidR="000A583F" w:rsidRPr="006C4628" w:rsidRDefault="000A583F" w:rsidP="00E6040C">
            <w:pPr>
              <w:rPr>
                <w:rFonts w:ascii="Arial" w:hAnsi="Arial" w:cs="Arial"/>
                <w:color w:val="000000"/>
                <w:lang w:val="es-ES"/>
                <w:rPrChange w:id="1744" w:author="chris" w:date="2015-04-19T12:09:00Z">
                  <w:rPr>
                    <w:rFonts w:ascii="Arial" w:hAnsi="Arial" w:cs="Arial"/>
                    <w:color w:val="000000"/>
                    <w:lang w:val="es-CO"/>
                  </w:rPr>
                </w:rPrChange>
              </w:rPr>
            </w:pPr>
          </w:p>
          <w:p w14:paraId="59CE61D6" w14:textId="26637ECF" w:rsidR="00D6769D" w:rsidRPr="006C4628" w:rsidRDefault="000A583F" w:rsidP="00E6040C">
            <w:pPr>
              <w:rPr>
                <w:rFonts w:ascii="Times New Roman" w:hAnsi="Times New Roman" w:cs="Times New Roman"/>
                <w:color w:val="000000"/>
                <w:sz w:val="24"/>
                <w:szCs w:val="24"/>
                <w:lang w:val="es-ES"/>
                <w:rPrChange w:id="1745" w:author="chris" w:date="2015-04-19T12:09:00Z">
                  <w:rPr>
                    <w:rFonts w:ascii="Times New Roman" w:hAnsi="Times New Roman" w:cs="Times New Roman"/>
                    <w:color w:val="000000"/>
                    <w:sz w:val="24"/>
                    <w:szCs w:val="24"/>
                  </w:rPr>
                </w:rPrChange>
              </w:rPr>
            </w:pPr>
            <w:r w:rsidRPr="006C4628">
              <w:rPr>
                <w:rFonts w:ascii="Arial" w:hAnsi="Arial" w:cs="Arial"/>
                <w:color w:val="000000"/>
                <w:lang w:val="es-ES"/>
                <w:rPrChange w:id="1746" w:author="chris" w:date="2015-04-19T12:09:00Z">
                  <w:rPr>
                    <w:rFonts w:ascii="Arial" w:hAnsi="Arial" w:cs="Arial"/>
                    <w:color w:val="000000"/>
                    <w:lang w:val="es-CO"/>
                  </w:rPr>
                </w:rPrChange>
              </w:rPr>
              <w:t xml:space="preserve">Se deben comparar las cifras como se muestra en la siguiente imagen: </w:t>
            </w:r>
          </w:p>
          <w:p w14:paraId="687305F7" w14:textId="2842B503" w:rsidR="00D6769D" w:rsidRPr="006C4628" w:rsidRDefault="00570E3B" w:rsidP="00E6040C">
            <w:pPr>
              <w:rPr>
                <w:lang w:val="es-ES"/>
                <w:rPrChange w:id="1747" w:author="chris" w:date="2015-04-19T12:09:00Z">
                  <w:rPr/>
                </w:rPrChange>
              </w:rPr>
            </w:pPr>
            <w:r w:rsidRPr="006C4628">
              <w:rPr>
                <w:sz w:val="24"/>
                <w:szCs w:val="24"/>
                <w:lang w:val="es-ES"/>
                <w:rPrChange w:id="1748" w:author="chris" w:date="2015-04-19T12:09:00Z">
                  <w:rPr>
                    <w:sz w:val="24"/>
                    <w:szCs w:val="24"/>
                    <w:lang w:val="es-ES_tradnl"/>
                  </w:rPr>
                </w:rPrChange>
              </w:rPr>
              <w:object w:dxaOrig="8835" w:dyaOrig="3180" w14:anchorId="6C1FA089">
                <v:shape id="_x0000_i1028" type="#_x0000_t75" style="width:304.6pt;height:109.85pt" o:ole="">
                  <v:imagedata r:id="rId21" o:title=""/>
                </v:shape>
                <o:OLEObject Type="Embed" ProgID="PBrush" ShapeID="_x0000_i1028" DrawAspect="Content" ObjectID="_1490958688" r:id="rId22"/>
              </w:object>
            </w:r>
          </w:p>
        </w:tc>
      </w:tr>
      <w:tr w:rsidR="00D6769D" w:rsidRPr="006C4628" w14:paraId="6B397221" w14:textId="77777777" w:rsidTr="00B55EED">
        <w:tc>
          <w:tcPr>
            <w:tcW w:w="1914" w:type="dxa"/>
          </w:tcPr>
          <w:p w14:paraId="103DECF7" w14:textId="77777777" w:rsidR="00D6769D" w:rsidRPr="006C4628" w:rsidRDefault="00D6769D" w:rsidP="00E6040C">
            <w:pPr>
              <w:rPr>
                <w:rFonts w:ascii="Times New Roman" w:hAnsi="Times New Roman" w:cs="Times New Roman"/>
                <w:color w:val="000000"/>
                <w:sz w:val="24"/>
                <w:szCs w:val="24"/>
                <w:lang w:val="es-ES"/>
                <w:rPrChange w:id="174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750"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1751"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1752"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1753"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1754" w:author="chris" w:date="2015-04-19T12:09:00Z">
                  <w:rPr>
                    <w:rFonts w:ascii="Times New Roman" w:hAnsi="Times New Roman" w:cs="Times New Roman"/>
                    <w:b/>
                    <w:color w:val="000000"/>
                    <w:sz w:val="24"/>
                    <w:szCs w:val="24"/>
                  </w:rPr>
                </w:rPrChange>
              </w:rPr>
              <w:t>)</w:t>
            </w:r>
          </w:p>
        </w:tc>
        <w:tc>
          <w:tcPr>
            <w:tcW w:w="7119" w:type="dxa"/>
          </w:tcPr>
          <w:p w14:paraId="32B880FF" w14:textId="77777777" w:rsidR="00D6769D" w:rsidRPr="006C4628" w:rsidRDefault="00D6769D" w:rsidP="00E6040C">
            <w:pPr>
              <w:rPr>
                <w:rFonts w:ascii="Times New Roman" w:hAnsi="Times New Roman" w:cs="Times New Roman"/>
                <w:color w:val="000000"/>
                <w:sz w:val="24"/>
                <w:szCs w:val="24"/>
                <w:lang w:val="es-ES"/>
                <w:rPrChange w:id="1755" w:author="chris" w:date="2015-04-19T12:09:00Z">
                  <w:rPr>
                    <w:rFonts w:ascii="Times New Roman" w:hAnsi="Times New Roman" w:cs="Times New Roman"/>
                    <w:color w:val="000000"/>
                    <w:sz w:val="24"/>
                    <w:szCs w:val="24"/>
                  </w:rPr>
                </w:rPrChange>
              </w:rPr>
            </w:pPr>
          </w:p>
        </w:tc>
      </w:tr>
      <w:tr w:rsidR="00D6769D" w:rsidRPr="006C4628" w14:paraId="12A7F3B8" w14:textId="77777777" w:rsidTr="00B55EED">
        <w:tc>
          <w:tcPr>
            <w:tcW w:w="1914" w:type="dxa"/>
          </w:tcPr>
          <w:p w14:paraId="15DC3E5F" w14:textId="77777777" w:rsidR="00D6769D" w:rsidRPr="006C4628" w:rsidRDefault="00D6769D" w:rsidP="00E6040C">
            <w:pPr>
              <w:rPr>
                <w:rFonts w:ascii="Times New Roman" w:hAnsi="Times New Roman" w:cs="Times New Roman"/>
                <w:color w:val="000000"/>
                <w:sz w:val="24"/>
                <w:szCs w:val="24"/>
                <w:lang w:val="es-ES"/>
                <w:rPrChange w:id="175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757" w:author="chris" w:date="2015-04-19T12:09:00Z">
                  <w:rPr>
                    <w:rFonts w:ascii="Times New Roman" w:hAnsi="Times New Roman" w:cs="Times New Roman"/>
                    <w:b/>
                    <w:color w:val="000000"/>
                    <w:sz w:val="24"/>
                    <w:szCs w:val="24"/>
                  </w:rPr>
                </w:rPrChange>
              </w:rPr>
              <w:t>Pie de imagen</w:t>
            </w:r>
          </w:p>
        </w:tc>
        <w:tc>
          <w:tcPr>
            <w:tcW w:w="7119" w:type="dxa"/>
          </w:tcPr>
          <w:p w14:paraId="27EEE3DA" w14:textId="1DAC55B5" w:rsidR="00D6769D" w:rsidRPr="006C4628" w:rsidRDefault="00B555A3" w:rsidP="00E6040C">
            <w:pPr>
              <w:rPr>
                <w:rFonts w:ascii="Times New Roman" w:hAnsi="Times New Roman" w:cs="Times New Roman"/>
                <w:color w:val="000000"/>
                <w:sz w:val="24"/>
                <w:szCs w:val="24"/>
                <w:lang w:val="es-ES"/>
                <w:rPrChange w:id="175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759" w:author="chris" w:date="2015-04-19T12:09:00Z">
                  <w:rPr>
                    <w:rFonts w:ascii="Times New Roman" w:hAnsi="Times New Roman" w:cs="Times New Roman"/>
                    <w:color w:val="000000"/>
                    <w:sz w:val="24"/>
                    <w:szCs w:val="24"/>
                  </w:rPr>
                </w:rPrChange>
              </w:rPr>
              <w:t>En la tabla se observa la comparación de</w:t>
            </w:r>
            <w:r w:rsidR="000A583F" w:rsidRPr="006C4628">
              <w:rPr>
                <w:rFonts w:ascii="Times New Roman" w:hAnsi="Times New Roman" w:cs="Times New Roman"/>
                <w:color w:val="000000"/>
                <w:sz w:val="24"/>
                <w:szCs w:val="24"/>
                <w:lang w:val="es-ES"/>
                <w:rPrChange w:id="1760" w:author="chris" w:date="2015-04-19T12:09:00Z">
                  <w:rPr>
                    <w:rFonts w:ascii="Times New Roman" w:hAnsi="Times New Roman" w:cs="Times New Roman"/>
                    <w:color w:val="000000"/>
                    <w:sz w:val="24"/>
                    <w:szCs w:val="24"/>
                  </w:rPr>
                </w:rPrChange>
              </w:rPr>
              <w:t xml:space="preserve"> los </w:t>
            </w:r>
            <w:r w:rsidR="000A583F" w:rsidRPr="006C4628">
              <w:rPr>
                <w:rFonts w:ascii="Times New Roman" w:hAnsi="Times New Roman" w:cs="Times New Roman"/>
                <w:b/>
                <w:color w:val="000000"/>
                <w:sz w:val="24"/>
                <w:szCs w:val="24"/>
                <w:lang w:val="es-ES"/>
                <w:rPrChange w:id="1761" w:author="chris" w:date="2015-04-19T12:09:00Z">
                  <w:rPr>
                    <w:rFonts w:ascii="Times New Roman" w:hAnsi="Times New Roman" w:cs="Times New Roman"/>
                    <w:b/>
                    <w:color w:val="000000"/>
                    <w:sz w:val="24"/>
                    <w:szCs w:val="24"/>
                  </w:rPr>
                </w:rPrChange>
              </w:rPr>
              <w:t>números naturales</w:t>
            </w:r>
            <w:r w:rsidR="000A583F" w:rsidRPr="006C4628">
              <w:rPr>
                <w:rFonts w:ascii="Times New Roman" w:hAnsi="Times New Roman" w:cs="Times New Roman"/>
                <w:color w:val="000000"/>
                <w:sz w:val="24"/>
                <w:szCs w:val="24"/>
                <w:lang w:val="es-ES"/>
                <w:rPrChange w:id="1762" w:author="chris" w:date="2015-04-19T12:09:00Z">
                  <w:rPr>
                    <w:rFonts w:ascii="Times New Roman" w:hAnsi="Times New Roman" w:cs="Times New Roman"/>
                    <w:color w:val="000000"/>
                    <w:sz w:val="24"/>
                    <w:szCs w:val="24"/>
                  </w:rPr>
                </w:rPrChange>
              </w:rPr>
              <w:t xml:space="preserve"> que expresan las poblaciones de Arauca y Yumbo respectivamente. </w:t>
            </w:r>
          </w:p>
        </w:tc>
      </w:tr>
    </w:tbl>
    <w:p w14:paraId="36936E38" w14:textId="77777777" w:rsidR="00D6769D" w:rsidRPr="006C4628" w:rsidRDefault="00D6769D" w:rsidP="00E6040C">
      <w:pPr>
        <w:spacing w:after="0"/>
        <w:rPr>
          <w:rFonts w:ascii="Arial" w:hAnsi="Arial" w:cs="Arial"/>
          <w:color w:val="000000"/>
          <w:lang w:val="es-ES"/>
          <w:rPrChange w:id="1763" w:author="chris" w:date="2015-04-19T12:09:00Z">
            <w:rPr>
              <w:rFonts w:ascii="Arial" w:hAnsi="Arial" w:cs="Arial"/>
              <w:color w:val="000000"/>
            </w:rPr>
          </w:rPrChange>
        </w:rPr>
      </w:pPr>
    </w:p>
    <w:p w14:paraId="70F2C557" w14:textId="77777777" w:rsidR="00500DCC" w:rsidRPr="006C4628" w:rsidRDefault="00B4061A" w:rsidP="00E6040C">
      <w:pPr>
        <w:spacing w:after="0"/>
        <w:rPr>
          <w:rFonts w:ascii="Arial" w:hAnsi="Arial" w:cs="Arial"/>
          <w:color w:val="000000"/>
          <w:lang w:val="es-ES"/>
          <w:rPrChange w:id="1764" w:author="chris" w:date="2015-04-19T12:09:00Z">
            <w:rPr>
              <w:rFonts w:ascii="Arial" w:hAnsi="Arial" w:cs="Arial"/>
              <w:color w:val="000000"/>
            </w:rPr>
          </w:rPrChange>
        </w:rPr>
      </w:pPr>
      <w:r w:rsidRPr="006C4628">
        <w:rPr>
          <w:rFonts w:ascii="Arial" w:hAnsi="Arial" w:cs="Arial"/>
          <w:color w:val="000000"/>
          <w:lang w:val="es-ES"/>
          <w:rPrChange w:id="1765" w:author="chris" w:date="2015-04-19T12:09:00Z">
            <w:rPr>
              <w:rFonts w:ascii="Arial" w:hAnsi="Arial" w:cs="Arial"/>
              <w:color w:val="000000"/>
            </w:rPr>
          </w:rPrChange>
        </w:rPr>
        <w:t xml:space="preserve">Para </w:t>
      </w:r>
      <w:r w:rsidRPr="006C4628">
        <w:rPr>
          <w:rFonts w:ascii="Arial" w:hAnsi="Arial" w:cs="Arial"/>
          <w:b/>
          <w:color w:val="000000"/>
          <w:lang w:val="es-ES"/>
          <w:rPrChange w:id="1766" w:author="chris" w:date="2015-04-19T12:09:00Z">
            <w:rPr>
              <w:rFonts w:ascii="Arial" w:hAnsi="Arial" w:cs="Arial"/>
              <w:b/>
              <w:color w:val="000000"/>
            </w:rPr>
          </w:rPrChange>
        </w:rPr>
        <w:t>ordenar</w:t>
      </w:r>
      <w:r w:rsidRPr="006C4628">
        <w:rPr>
          <w:rFonts w:ascii="Arial" w:hAnsi="Arial" w:cs="Arial"/>
          <w:color w:val="000000"/>
          <w:lang w:val="es-ES"/>
          <w:rPrChange w:id="1767" w:author="chris" w:date="2015-04-19T12:09:00Z">
            <w:rPr>
              <w:rFonts w:ascii="Arial" w:hAnsi="Arial" w:cs="Arial"/>
              <w:color w:val="000000"/>
            </w:rPr>
          </w:rPrChange>
        </w:rPr>
        <w:t xml:space="preserve"> de mayor a menor o de menor a mayor las poblaciones de</w:t>
      </w:r>
      <w:r w:rsidR="00500DCC" w:rsidRPr="006C4628">
        <w:rPr>
          <w:rFonts w:ascii="Arial" w:hAnsi="Arial" w:cs="Arial"/>
          <w:color w:val="000000"/>
          <w:lang w:val="es-ES"/>
          <w:rPrChange w:id="1768" w:author="chris" w:date="2015-04-19T12:09:00Z">
            <w:rPr>
              <w:rFonts w:ascii="Arial" w:hAnsi="Arial" w:cs="Arial"/>
              <w:color w:val="000000"/>
            </w:rPr>
          </w:rPrChange>
        </w:rPr>
        <w:t xml:space="preserve"> las ciudades registradas en</w:t>
      </w:r>
      <w:r w:rsidRPr="006C4628">
        <w:rPr>
          <w:rFonts w:ascii="Arial" w:hAnsi="Arial" w:cs="Arial"/>
          <w:color w:val="000000"/>
          <w:lang w:val="es-ES"/>
          <w:rPrChange w:id="1769" w:author="chris" w:date="2015-04-19T12:09:00Z">
            <w:rPr>
              <w:rFonts w:ascii="Arial" w:hAnsi="Arial" w:cs="Arial"/>
              <w:color w:val="000000"/>
            </w:rPr>
          </w:rPrChange>
        </w:rPr>
        <w:t xml:space="preserve"> la tabla</w:t>
      </w:r>
      <w:r w:rsidR="00E606E3" w:rsidRPr="006C4628">
        <w:rPr>
          <w:rFonts w:ascii="Arial" w:hAnsi="Arial" w:cs="Arial"/>
          <w:color w:val="000000"/>
          <w:lang w:val="es-ES"/>
          <w:rPrChange w:id="1770" w:author="chris" w:date="2015-04-19T12:09:00Z">
            <w:rPr>
              <w:rFonts w:ascii="Arial" w:hAnsi="Arial" w:cs="Arial"/>
              <w:color w:val="000000"/>
            </w:rPr>
          </w:rPrChange>
        </w:rPr>
        <w:t xml:space="preserve">, comparamos </w:t>
      </w:r>
      <w:r w:rsidR="00500DCC" w:rsidRPr="006C4628">
        <w:rPr>
          <w:rFonts w:ascii="Arial" w:hAnsi="Arial" w:cs="Arial"/>
          <w:color w:val="000000"/>
          <w:lang w:val="es-ES"/>
          <w:rPrChange w:id="1771" w:author="chris" w:date="2015-04-19T12:09:00Z">
            <w:rPr>
              <w:rFonts w:ascii="Arial" w:hAnsi="Arial" w:cs="Arial"/>
              <w:color w:val="000000"/>
            </w:rPr>
          </w:rPrChange>
        </w:rPr>
        <w:t xml:space="preserve">las cantidades </w:t>
      </w:r>
      <w:r w:rsidR="00E606E3" w:rsidRPr="006C4628">
        <w:rPr>
          <w:rFonts w:ascii="Arial" w:hAnsi="Arial" w:cs="Arial"/>
          <w:color w:val="000000"/>
          <w:lang w:val="es-ES"/>
          <w:rPrChange w:id="1772" w:author="chris" w:date="2015-04-19T12:09:00Z">
            <w:rPr>
              <w:rFonts w:ascii="Arial" w:hAnsi="Arial" w:cs="Arial"/>
              <w:color w:val="000000"/>
            </w:rPr>
          </w:rPrChange>
        </w:rPr>
        <w:t xml:space="preserve"> correspondientes a las poblaciones, siguiendo los pasos anteriores</w:t>
      </w:r>
      <w:r w:rsidR="00500DCC" w:rsidRPr="006C4628">
        <w:rPr>
          <w:rFonts w:ascii="Arial" w:hAnsi="Arial" w:cs="Arial"/>
          <w:color w:val="000000"/>
          <w:lang w:val="es-ES"/>
          <w:rPrChange w:id="1773" w:author="chris" w:date="2015-04-19T12:09:00Z">
            <w:rPr>
              <w:rFonts w:ascii="Arial" w:hAnsi="Arial" w:cs="Arial"/>
              <w:color w:val="000000"/>
            </w:rPr>
          </w:rPrChange>
        </w:rPr>
        <w:t>.</w:t>
      </w:r>
    </w:p>
    <w:p w14:paraId="3407FFEA" w14:textId="77777777" w:rsidR="00500DCC" w:rsidRPr="006C4628" w:rsidRDefault="00500DCC" w:rsidP="00E6040C">
      <w:pPr>
        <w:spacing w:after="0"/>
        <w:rPr>
          <w:rFonts w:ascii="Arial" w:hAnsi="Arial" w:cs="Arial"/>
          <w:color w:val="000000"/>
          <w:lang w:val="es-ES"/>
          <w:rPrChange w:id="1774" w:author="chris" w:date="2015-04-19T12:09:00Z">
            <w:rPr>
              <w:rFonts w:ascii="Arial" w:hAnsi="Arial" w:cs="Arial"/>
              <w:color w:val="000000"/>
            </w:rPr>
          </w:rPrChange>
        </w:rPr>
      </w:pPr>
    </w:p>
    <w:p w14:paraId="710C14CD" w14:textId="2C898D8C" w:rsidR="00B4061A" w:rsidRPr="006C4628" w:rsidRDefault="00B4061A" w:rsidP="00E6040C">
      <w:pPr>
        <w:spacing w:after="0"/>
        <w:rPr>
          <w:rFonts w:ascii="Arial" w:hAnsi="Arial" w:cs="Arial"/>
          <w:color w:val="000000"/>
          <w:lang w:val="es-ES"/>
          <w:rPrChange w:id="1775" w:author="chris" w:date="2015-04-19T12:09:00Z">
            <w:rPr>
              <w:rFonts w:ascii="Arial" w:hAnsi="Arial" w:cs="Arial"/>
              <w:color w:val="000000"/>
            </w:rPr>
          </w:rPrChange>
        </w:rPr>
      </w:pPr>
      <w:r w:rsidRPr="006C4628">
        <w:rPr>
          <w:rFonts w:ascii="Arial" w:hAnsi="Arial" w:cs="Arial"/>
          <w:color w:val="000000"/>
          <w:lang w:val="es-ES"/>
          <w:rPrChange w:id="1776" w:author="chris" w:date="2015-04-19T12:09:00Z">
            <w:rPr>
              <w:rFonts w:ascii="Arial" w:hAnsi="Arial" w:cs="Arial"/>
              <w:color w:val="000000"/>
            </w:rPr>
          </w:rPrChange>
        </w:rPr>
        <w:t>Por ejemplo:</w:t>
      </w:r>
    </w:p>
    <w:p w14:paraId="1BF6D733" w14:textId="1981BD8D" w:rsidR="00B4061A" w:rsidRPr="006C4628" w:rsidRDefault="00B4061A" w:rsidP="00E6040C">
      <w:pPr>
        <w:pStyle w:val="Prrafodelista"/>
        <w:numPr>
          <w:ilvl w:val="0"/>
          <w:numId w:val="2"/>
        </w:numPr>
        <w:spacing w:after="0"/>
        <w:rPr>
          <w:rFonts w:ascii="Arial" w:hAnsi="Arial" w:cs="Arial"/>
          <w:color w:val="000000"/>
          <w:lang w:val="es-ES"/>
          <w:rPrChange w:id="1777" w:author="chris" w:date="2015-04-19T12:09:00Z">
            <w:rPr>
              <w:rFonts w:ascii="Arial" w:hAnsi="Arial" w:cs="Arial"/>
              <w:color w:val="000000"/>
            </w:rPr>
          </w:rPrChange>
        </w:rPr>
      </w:pPr>
      <w:r w:rsidRPr="006C4628">
        <w:rPr>
          <w:rFonts w:ascii="Arial" w:hAnsi="Arial" w:cs="Arial"/>
          <w:color w:val="000000"/>
          <w:lang w:val="es-ES"/>
          <w:rPrChange w:id="1778" w:author="chris" w:date="2015-04-19T12:09:00Z">
            <w:rPr>
              <w:rFonts w:ascii="Arial" w:hAnsi="Arial" w:cs="Arial"/>
              <w:color w:val="000000"/>
            </w:rPr>
          </w:rPrChange>
        </w:rPr>
        <w:t xml:space="preserve">Las cinco ciudades </w:t>
      </w:r>
      <w:r w:rsidRPr="006C4628">
        <w:rPr>
          <w:rFonts w:ascii="Arial" w:hAnsi="Arial" w:cs="Arial"/>
          <w:b/>
          <w:color w:val="000000"/>
          <w:lang w:val="es-ES"/>
          <w:rPrChange w:id="1779" w:author="chris" w:date="2015-04-19T12:09:00Z">
            <w:rPr>
              <w:rFonts w:ascii="Arial" w:hAnsi="Arial" w:cs="Arial"/>
              <w:b/>
              <w:color w:val="000000"/>
            </w:rPr>
          </w:rPrChange>
        </w:rPr>
        <w:t>más pobladas</w:t>
      </w:r>
      <w:r w:rsidRPr="006C4628">
        <w:rPr>
          <w:rFonts w:ascii="Arial" w:hAnsi="Arial" w:cs="Arial"/>
          <w:color w:val="000000"/>
          <w:lang w:val="es-ES"/>
          <w:rPrChange w:id="1780" w:author="chris" w:date="2015-04-19T12:09:00Z">
            <w:rPr>
              <w:rFonts w:ascii="Arial" w:hAnsi="Arial" w:cs="Arial"/>
              <w:color w:val="000000"/>
            </w:rPr>
          </w:rPrChange>
        </w:rPr>
        <w:t xml:space="preserve">, </w:t>
      </w:r>
      <w:r w:rsidR="00500DCC" w:rsidRPr="006C4628">
        <w:rPr>
          <w:rFonts w:ascii="Arial" w:hAnsi="Arial" w:cs="Arial"/>
          <w:color w:val="000000"/>
          <w:lang w:val="es-ES"/>
          <w:rPrChange w:id="1781" w:author="chris" w:date="2015-04-19T12:09:00Z">
            <w:rPr>
              <w:rFonts w:ascii="Arial" w:hAnsi="Arial" w:cs="Arial"/>
              <w:color w:val="000000"/>
            </w:rPr>
          </w:rPrChange>
        </w:rPr>
        <w:t xml:space="preserve">ordenadas </w:t>
      </w:r>
      <w:r w:rsidRPr="006C4628">
        <w:rPr>
          <w:rFonts w:ascii="Arial" w:hAnsi="Arial" w:cs="Arial"/>
          <w:color w:val="000000"/>
          <w:lang w:val="es-ES"/>
          <w:rPrChange w:id="1782" w:author="chris" w:date="2015-04-19T12:09:00Z">
            <w:rPr>
              <w:rFonts w:ascii="Arial" w:hAnsi="Arial" w:cs="Arial"/>
              <w:color w:val="000000"/>
            </w:rPr>
          </w:rPrChange>
        </w:rPr>
        <w:t xml:space="preserve">de </w:t>
      </w:r>
      <w:r w:rsidRPr="006C4628">
        <w:rPr>
          <w:rFonts w:ascii="Arial" w:hAnsi="Arial" w:cs="Arial"/>
          <w:b/>
          <w:color w:val="000000"/>
          <w:lang w:val="es-ES"/>
          <w:rPrChange w:id="1783" w:author="chris" w:date="2015-04-19T12:09:00Z">
            <w:rPr>
              <w:rFonts w:ascii="Arial" w:hAnsi="Arial" w:cs="Arial"/>
              <w:b/>
              <w:color w:val="000000"/>
            </w:rPr>
          </w:rPrChange>
        </w:rPr>
        <w:t>mayor a menor</w:t>
      </w:r>
      <w:r w:rsidRPr="006C4628">
        <w:rPr>
          <w:rFonts w:ascii="Arial" w:hAnsi="Arial" w:cs="Arial"/>
          <w:color w:val="000000"/>
          <w:lang w:val="es-ES"/>
          <w:rPrChange w:id="1784" w:author="chris" w:date="2015-04-19T12:09:00Z">
            <w:rPr>
              <w:rFonts w:ascii="Arial" w:hAnsi="Arial" w:cs="Arial"/>
              <w:color w:val="000000"/>
            </w:rPr>
          </w:rPrChange>
        </w:rPr>
        <w:t>:</w:t>
      </w:r>
    </w:p>
    <w:p w14:paraId="464D689B" w14:textId="77777777" w:rsidR="00D1167A" w:rsidRPr="006C4628" w:rsidRDefault="00D1167A" w:rsidP="00D1167A">
      <w:pPr>
        <w:pStyle w:val="Prrafodelista"/>
        <w:spacing w:after="0"/>
        <w:rPr>
          <w:rFonts w:ascii="Arial" w:hAnsi="Arial" w:cs="Arial"/>
          <w:color w:val="000000"/>
          <w:lang w:val="es-ES"/>
          <w:rPrChange w:id="1785" w:author="chris" w:date="2015-04-19T12:09:00Z">
            <w:rPr>
              <w:rFonts w:ascii="Arial" w:hAnsi="Arial" w:cs="Arial"/>
              <w:color w:val="000000"/>
            </w:rPr>
          </w:rPrChange>
        </w:rPr>
      </w:pPr>
    </w:p>
    <w:p w14:paraId="407F121F" w14:textId="0459A624" w:rsidR="00B4061A" w:rsidRPr="006C4628" w:rsidRDefault="00472006" w:rsidP="00E6040C">
      <w:pPr>
        <w:spacing w:after="0"/>
        <w:ind w:left="720"/>
        <w:rPr>
          <w:rFonts w:ascii="Arial" w:hAnsi="Arial" w:cs="Arial"/>
          <w:color w:val="000000"/>
          <w:lang w:val="es-ES"/>
          <w:rPrChange w:id="1786" w:author="chris" w:date="2015-04-19T12:09:00Z">
            <w:rPr>
              <w:rFonts w:ascii="Arial" w:hAnsi="Arial" w:cs="Arial"/>
              <w:color w:val="000000"/>
            </w:rPr>
          </w:rPrChange>
        </w:rPr>
      </w:pPr>
      <w:r w:rsidRPr="006C4628">
        <w:rPr>
          <w:rFonts w:ascii="Arial" w:hAnsi="Arial" w:cs="Arial"/>
          <w:color w:val="000000"/>
          <w:lang w:val="es-ES"/>
          <w:rPrChange w:id="1787" w:author="chris" w:date="2015-04-19T12:09:00Z">
            <w:rPr>
              <w:rFonts w:ascii="Arial" w:hAnsi="Arial" w:cs="Arial"/>
              <w:color w:val="000000"/>
            </w:rPr>
          </w:rPrChange>
        </w:rPr>
        <w:t>Medellín</w:t>
      </w:r>
      <w:r w:rsidR="002B5B96" w:rsidRPr="006C4628">
        <w:rPr>
          <w:rFonts w:ascii="Arial" w:hAnsi="Arial" w:cs="Arial"/>
          <w:color w:val="000000"/>
          <w:lang w:val="es-ES"/>
          <w:rPrChange w:id="1788" w:author="chris" w:date="2015-04-19T12:09:00Z">
            <w:rPr>
              <w:rFonts w:ascii="Arial" w:hAnsi="Arial" w:cs="Arial"/>
              <w:color w:val="000000"/>
            </w:rPr>
          </w:rPrChange>
        </w:rPr>
        <w:t xml:space="preserve">             </w:t>
      </w:r>
      <w:r w:rsidRPr="006C4628">
        <w:rPr>
          <w:rFonts w:ascii="Arial" w:hAnsi="Arial" w:cs="Arial"/>
          <w:color w:val="000000"/>
          <w:lang w:val="es-ES"/>
          <w:rPrChange w:id="1789" w:author="chris" w:date="2015-04-19T12:09:00Z">
            <w:rPr>
              <w:rFonts w:ascii="Arial" w:hAnsi="Arial" w:cs="Arial"/>
              <w:color w:val="000000"/>
            </w:rPr>
          </w:rPrChange>
        </w:rPr>
        <w:t>Cali</w:t>
      </w:r>
      <w:r w:rsidR="002B5B96" w:rsidRPr="006C4628">
        <w:rPr>
          <w:rFonts w:ascii="Arial" w:hAnsi="Arial" w:cs="Arial"/>
          <w:color w:val="000000"/>
          <w:lang w:val="es-ES"/>
          <w:rPrChange w:id="1790" w:author="chris" w:date="2015-04-19T12:09:00Z">
            <w:rPr>
              <w:rFonts w:ascii="Arial" w:hAnsi="Arial" w:cs="Arial"/>
              <w:color w:val="000000"/>
            </w:rPr>
          </w:rPrChange>
        </w:rPr>
        <w:t xml:space="preserve">             Cartagena      </w:t>
      </w:r>
      <w:r w:rsidRPr="006C4628">
        <w:rPr>
          <w:rFonts w:ascii="Arial" w:hAnsi="Arial" w:cs="Arial"/>
          <w:color w:val="000000"/>
          <w:lang w:val="es-ES"/>
          <w:rPrChange w:id="1791" w:author="chris" w:date="2015-04-19T12:09:00Z">
            <w:rPr>
              <w:rFonts w:ascii="Arial" w:hAnsi="Arial" w:cs="Arial"/>
              <w:color w:val="000000"/>
            </w:rPr>
          </w:rPrChange>
        </w:rPr>
        <w:t>Bucaramanga</w:t>
      </w:r>
      <w:r w:rsidR="002B5B96" w:rsidRPr="006C4628">
        <w:rPr>
          <w:rFonts w:ascii="Arial" w:hAnsi="Arial" w:cs="Arial"/>
          <w:color w:val="000000"/>
          <w:lang w:val="es-ES"/>
          <w:rPrChange w:id="1792" w:author="chris" w:date="2015-04-19T12:09:00Z">
            <w:rPr>
              <w:rFonts w:ascii="Arial" w:hAnsi="Arial" w:cs="Arial"/>
              <w:color w:val="000000"/>
            </w:rPr>
          </w:rPrChange>
        </w:rPr>
        <w:t xml:space="preserve">   </w:t>
      </w:r>
      <w:r w:rsidR="00142AF6" w:rsidRPr="006C4628">
        <w:rPr>
          <w:rFonts w:ascii="Arial" w:hAnsi="Arial" w:cs="Arial"/>
          <w:color w:val="000000"/>
          <w:lang w:val="es-ES"/>
          <w:rPrChange w:id="1793" w:author="chris" w:date="2015-04-19T12:09:00Z">
            <w:rPr>
              <w:rFonts w:ascii="Arial" w:hAnsi="Arial" w:cs="Arial"/>
              <w:color w:val="000000"/>
            </w:rPr>
          </w:rPrChange>
        </w:rPr>
        <w:t xml:space="preserve">  </w:t>
      </w:r>
      <w:r w:rsidRPr="006C4628">
        <w:rPr>
          <w:rFonts w:ascii="Arial" w:hAnsi="Arial" w:cs="Arial"/>
          <w:color w:val="000000"/>
          <w:lang w:val="es-ES"/>
          <w:rPrChange w:id="1794" w:author="chris" w:date="2015-04-19T12:09:00Z">
            <w:rPr>
              <w:rFonts w:ascii="Arial" w:hAnsi="Arial" w:cs="Arial"/>
              <w:color w:val="000000"/>
            </w:rPr>
          </w:rPrChange>
        </w:rPr>
        <w:t>Santa Marta</w:t>
      </w:r>
    </w:p>
    <w:p w14:paraId="65E6FA90" w14:textId="67300294" w:rsidR="00B4061A" w:rsidRPr="006C4628" w:rsidRDefault="00472006" w:rsidP="00E6040C">
      <w:pPr>
        <w:spacing w:after="0"/>
        <w:ind w:firstLine="708"/>
        <w:rPr>
          <w:rFonts w:ascii="Arial" w:hAnsi="Arial" w:cs="Arial"/>
          <w:color w:val="000000"/>
          <w:lang w:val="es-ES"/>
          <w:rPrChange w:id="1795" w:author="chris" w:date="2015-04-19T12:09:00Z">
            <w:rPr>
              <w:rFonts w:ascii="Arial" w:hAnsi="Arial" w:cs="Arial"/>
              <w:color w:val="000000"/>
            </w:rPr>
          </w:rPrChange>
        </w:rPr>
      </w:pPr>
      <w:r w:rsidRPr="006C4628">
        <w:rPr>
          <w:rFonts w:ascii="Arial" w:hAnsi="Arial" w:cs="Arial"/>
          <w:color w:val="000000"/>
          <w:lang w:val="es-ES"/>
          <w:rPrChange w:id="1796" w:author="chris" w:date="2015-04-19T12:09:00Z">
            <w:rPr>
              <w:rFonts w:ascii="Arial" w:hAnsi="Arial" w:cs="Arial"/>
              <w:color w:val="000000"/>
            </w:rPr>
          </w:rPrChange>
        </w:rPr>
        <w:t>3</w:t>
      </w:r>
      <w:r w:rsidR="00500DCC" w:rsidRPr="006C4628">
        <w:rPr>
          <w:rFonts w:ascii="Arial" w:hAnsi="Arial" w:cs="Arial"/>
          <w:color w:val="000000"/>
          <w:lang w:val="es-ES"/>
          <w:rPrChange w:id="1797" w:author="chris" w:date="2015-04-19T12:09:00Z">
            <w:rPr>
              <w:rFonts w:ascii="Arial" w:hAnsi="Arial" w:cs="Arial"/>
              <w:color w:val="000000"/>
            </w:rPr>
          </w:rPrChange>
        </w:rPr>
        <w:t xml:space="preserve"> 471 </w:t>
      </w:r>
      <w:r w:rsidRPr="006C4628">
        <w:rPr>
          <w:rFonts w:ascii="Arial" w:hAnsi="Arial" w:cs="Arial"/>
          <w:color w:val="000000"/>
          <w:lang w:val="es-ES"/>
          <w:rPrChange w:id="1798" w:author="chris" w:date="2015-04-19T12:09:00Z">
            <w:rPr>
              <w:rFonts w:ascii="Arial" w:hAnsi="Arial" w:cs="Arial"/>
              <w:color w:val="000000"/>
            </w:rPr>
          </w:rPrChange>
        </w:rPr>
        <w:t>481</w:t>
      </w:r>
      <w:r w:rsidR="00B4061A" w:rsidRPr="006C4628">
        <w:rPr>
          <w:rFonts w:ascii="Arial" w:hAnsi="Arial" w:cs="Arial"/>
          <w:color w:val="000000"/>
          <w:lang w:val="es-ES"/>
          <w:rPrChange w:id="1799" w:author="chris" w:date="2015-04-19T12:09:00Z">
            <w:rPr>
              <w:rFonts w:ascii="Arial" w:hAnsi="Arial" w:cs="Arial"/>
              <w:color w:val="000000"/>
            </w:rPr>
          </w:rPrChange>
        </w:rPr>
        <w:t xml:space="preserve"> </w:t>
      </w:r>
      <w:r w:rsidR="002B5B96" w:rsidRPr="006C4628">
        <w:rPr>
          <w:rFonts w:ascii="Arial" w:hAnsi="Arial" w:cs="Arial"/>
          <w:color w:val="000000"/>
          <w:lang w:val="es-ES"/>
          <w:rPrChange w:id="1800" w:author="chris" w:date="2015-04-19T12:09:00Z">
            <w:rPr>
              <w:rFonts w:ascii="Arial" w:hAnsi="Arial" w:cs="Arial"/>
              <w:color w:val="000000"/>
            </w:rPr>
          </w:rPrChange>
        </w:rPr>
        <w:t xml:space="preserve">  </w:t>
      </w:r>
      <w:r w:rsidR="00B4061A" w:rsidRPr="006C4628">
        <w:rPr>
          <w:rFonts w:ascii="Arial" w:hAnsi="Arial" w:cs="Arial"/>
          <w:color w:val="000000"/>
          <w:lang w:val="es-ES"/>
          <w:rPrChange w:id="1801" w:author="chris" w:date="2015-04-19T12:09:00Z">
            <w:rPr>
              <w:rFonts w:ascii="Arial" w:hAnsi="Arial" w:cs="Arial"/>
              <w:color w:val="000000"/>
            </w:rPr>
          </w:rPrChange>
        </w:rPr>
        <w:t xml:space="preserve">&gt; </w:t>
      </w:r>
      <w:r w:rsidR="002B5B96" w:rsidRPr="006C4628">
        <w:rPr>
          <w:rFonts w:ascii="Arial" w:hAnsi="Arial" w:cs="Arial"/>
          <w:color w:val="000000"/>
          <w:lang w:val="es-ES"/>
          <w:rPrChange w:id="1802" w:author="chris" w:date="2015-04-19T12:09:00Z">
            <w:rPr>
              <w:rFonts w:ascii="Arial" w:hAnsi="Arial" w:cs="Arial"/>
              <w:color w:val="000000"/>
            </w:rPr>
          </w:rPrChange>
        </w:rPr>
        <w:t xml:space="preserve"> </w:t>
      </w:r>
      <w:r w:rsidR="00500DCC" w:rsidRPr="006C4628">
        <w:rPr>
          <w:rFonts w:ascii="Arial" w:hAnsi="Arial" w:cs="Arial"/>
          <w:color w:val="000000"/>
          <w:lang w:val="es-ES"/>
          <w:rPrChange w:id="1803" w:author="chris" w:date="2015-04-19T12:09:00Z">
            <w:rPr>
              <w:rFonts w:ascii="Arial" w:hAnsi="Arial" w:cs="Arial"/>
              <w:color w:val="000000"/>
            </w:rPr>
          </w:rPrChange>
        </w:rPr>
        <w:t xml:space="preserve">3 324 </w:t>
      </w:r>
      <w:r w:rsidRPr="006C4628">
        <w:rPr>
          <w:rFonts w:ascii="Arial" w:hAnsi="Arial" w:cs="Arial"/>
          <w:color w:val="000000"/>
          <w:lang w:val="es-ES"/>
          <w:rPrChange w:id="1804" w:author="chris" w:date="2015-04-19T12:09:00Z">
            <w:rPr>
              <w:rFonts w:ascii="Arial" w:hAnsi="Arial" w:cs="Arial"/>
              <w:color w:val="000000"/>
            </w:rPr>
          </w:rPrChange>
        </w:rPr>
        <w:t>714</w:t>
      </w:r>
      <w:r w:rsidR="00B4061A" w:rsidRPr="006C4628">
        <w:rPr>
          <w:rFonts w:ascii="Arial" w:hAnsi="Arial" w:cs="Arial"/>
          <w:color w:val="000000"/>
          <w:lang w:val="es-ES"/>
          <w:rPrChange w:id="1805" w:author="chris" w:date="2015-04-19T12:09:00Z">
            <w:rPr>
              <w:rFonts w:ascii="Arial" w:hAnsi="Arial" w:cs="Arial"/>
              <w:color w:val="000000"/>
            </w:rPr>
          </w:rPrChange>
        </w:rPr>
        <w:t xml:space="preserve"> </w:t>
      </w:r>
      <w:r w:rsidR="002B5B96" w:rsidRPr="006C4628">
        <w:rPr>
          <w:rFonts w:ascii="Arial" w:hAnsi="Arial" w:cs="Arial"/>
          <w:color w:val="000000"/>
          <w:lang w:val="es-ES"/>
          <w:rPrChange w:id="1806" w:author="chris" w:date="2015-04-19T12:09:00Z">
            <w:rPr>
              <w:rFonts w:ascii="Arial" w:hAnsi="Arial" w:cs="Arial"/>
              <w:color w:val="000000"/>
            </w:rPr>
          </w:rPrChange>
        </w:rPr>
        <w:t xml:space="preserve">  </w:t>
      </w:r>
      <w:r w:rsidR="00B4061A" w:rsidRPr="006C4628">
        <w:rPr>
          <w:rFonts w:ascii="Arial" w:hAnsi="Arial" w:cs="Arial"/>
          <w:color w:val="000000"/>
          <w:lang w:val="es-ES"/>
          <w:rPrChange w:id="1807" w:author="chris" w:date="2015-04-19T12:09:00Z">
            <w:rPr>
              <w:rFonts w:ascii="Arial" w:hAnsi="Arial" w:cs="Arial"/>
              <w:color w:val="000000"/>
            </w:rPr>
          </w:rPrChange>
        </w:rPr>
        <w:t>&gt;</w:t>
      </w:r>
      <w:r w:rsidR="00500DCC" w:rsidRPr="006C4628">
        <w:rPr>
          <w:rFonts w:ascii="Arial" w:hAnsi="Arial" w:cs="Arial"/>
          <w:color w:val="000000"/>
          <w:lang w:val="es-ES"/>
          <w:rPrChange w:id="1808" w:author="chris" w:date="2015-04-19T12:09:00Z">
            <w:rPr>
              <w:rFonts w:ascii="Arial" w:hAnsi="Arial" w:cs="Arial"/>
              <w:color w:val="000000"/>
            </w:rPr>
          </w:rPrChange>
        </w:rPr>
        <w:t xml:space="preserve">  1 189 </w:t>
      </w:r>
      <w:r w:rsidR="002B5B96" w:rsidRPr="006C4628">
        <w:rPr>
          <w:rFonts w:ascii="Arial" w:hAnsi="Arial" w:cs="Arial"/>
          <w:color w:val="000000"/>
          <w:lang w:val="es-ES"/>
          <w:rPrChange w:id="1809" w:author="chris" w:date="2015-04-19T12:09:00Z">
            <w:rPr>
              <w:rFonts w:ascii="Arial" w:hAnsi="Arial" w:cs="Arial"/>
              <w:color w:val="000000"/>
            </w:rPr>
          </w:rPrChange>
        </w:rPr>
        <w:t>798</w:t>
      </w:r>
      <w:r w:rsidR="00B4061A" w:rsidRPr="006C4628">
        <w:rPr>
          <w:rFonts w:ascii="Arial" w:hAnsi="Arial" w:cs="Arial"/>
          <w:color w:val="000000"/>
          <w:lang w:val="es-ES"/>
          <w:rPrChange w:id="1810" w:author="chris" w:date="2015-04-19T12:09:00Z">
            <w:rPr>
              <w:rFonts w:ascii="Arial" w:hAnsi="Arial" w:cs="Arial"/>
              <w:color w:val="000000"/>
            </w:rPr>
          </w:rPrChange>
        </w:rPr>
        <w:t xml:space="preserve"> </w:t>
      </w:r>
      <w:r w:rsidR="002B5B96" w:rsidRPr="006C4628">
        <w:rPr>
          <w:rFonts w:ascii="Arial" w:hAnsi="Arial" w:cs="Arial"/>
          <w:color w:val="000000"/>
          <w:lang w:val="es-ES"/>
          <w:rPrChange w:id="1811" w:author="chris" w:date="2015-04-19T12:09:00Z">
            <w:rPr>
              <w:rFonts w:ascii="Arial" w:hAnsi="Arial" w:cs="Arial"/>
              <w:color w:val="000000"/>
            </w:rPr>
          </w:rPrChange>
        </w:rPr>
        <w:t xml:space="preserve">   </w:t>
      </w:r>
      <w:r w:rsidR="00B4061A" w:rsidRPr="006C4628">
        <w:rPr>
          <w:rFonts w:ascii="Arial" w:hAnsi="Arial" w:cs="Arial"/>
          <w:color w:val="000000"/>
          <w:lang w:val="es-ES"/>
          <w:rPrChange w:id="1812" w:author="chris" w:date="2015-04-19T12:09:00Z">
            <w:rPr>
              <w:rFonts w:ascii="Arial" w:hAnsi="Arial" w:cs="Arial"/>
              <w:color w:val="000000"/>
            </w:rPr>
          </w:rPrChange>
        </w:rPr>
        <w:t>&gt;</w:t>
      </w:r>
      <w:r w:rsidR="002B5B96" w:rsidRPr="006C4628">
        <w:rPr>
          <w:rFonts w:ascii="Arial" w:hAnsi="Arial" w:cs="Arial"/>
          <w:color w:val="000000"/>
          <w:lang w:val="es-ES"/>
          <w:rPrChange w:id="1813" w:author="chris" w:date="2015-04-19T12:09:00Z">
            <w:rPr>
              <w:rFonts w:ascii="Arial" w:hAnsi="Arial" w:cs="Arial"/>
              <w:color w:val="000000"/>
            </w:rPr>
          </w:rPrChange>
        </w:rPr>
        <w:t xml:space="preserve">   </w:t>
      </w:r>
      <w:r w:rsidR="00B4061A" w:rsidRPr="006C4628">
        <w:rPr>
          <w:rFonts w:ascii="Arial" w:hAnsi="Arial" w:cs="Arial"/>
          <w:color w:val="000000"/>
          <w:lang w:val="es-ES"/>
          <w:rPrChange w:id="1814" w:author="chris" w:date="2015-04-19T12:09:00Z">
            <w:rPr>
              <w:rFonts w:ascii="Arial" w:hAnsi="Arial" w:cs="Arial"/>
              <w:color w:val="000000"/>
            </w:rPr>
          </w:rPrChange>
        </w:rPr>
        <w:t xml:space="preserve"> </w:t>
      </w:r>
      <w:r w:rsidR="00500DCC" w:rsidRPr="006C4628">
        <w:rPr>
          <w:rFonts w:ascii="Arial" w:hAnsi="Arial" w:cs="Arial"/>
          <w:color w:val="000000"/>
          <w:lang w:val="es-ES"/>
          <w:rPrChange w:id="1815" w:author="chris" w:date="2015-04-19T12:09:00Z">
            <w:rPr>
              <w:rFonts w:ascii="Arial" w:hAnsi="Arial" w:cs="Arial"/>
              <w:color w:val="000000"/>
            </w:rPr>
          </w:rPrChange>
        </w:rPr>
        <w:t xml:space="preserve">1 050 </w:t>
      </w:r>
      <w:r w:rsidR="002B5B96" w:rsidRPr="006C4628">
        <w:rPr>
          <w:rFonts w:ascii="Arial" w:hAnsi="Arial" w:cs="Arial"/>
          <w:color w:val="000000"/>
          <w:lang w:val="es-ES"/>
          <w:rPrChange w:id="1816" w:author="chris" w:date="2015-04-19T12:09:00Z">
            <w:rPr>
              <w:rFonts w:ascii="Arial" w:hAnsi="Arial" w:cs="Arial"/>
              <w:color w:val="000000"/>
            </w:rPr>
          </w:rPrChange>
        </w:rPr>
        <w:t xml:space="preserve">457   </w:t>
      </w:r>
      <w:r w:rsidR="00B4061A" w:rsidRPr="006C4628">
        <w:rPr>
          <w:rFonts w:ascii="Arial" w:hAnsi="Arial" w:cs="Arial"/>
          <w:color w:val="000000"/>
          <w:lang w:val="es-ES"/>
          <w:rPrChange w:id="1817" w:author="chris" w:date="2015-04-19T12:09:00Z">
            <w:rPr>
              <w:rFonts w:ascii="Arial" w:hAnsi="Arial" w:cs="Arial"/>
              <w:color w:val="000000"/>
            </w:rPr>
          </w:rPrChange>
        </w:rPr>
        <w:t>&gt;</w:t>
      </w:r>
      <w:r w:rsidR="002B5B96" w:rsidRPr="006C4628">
        <w:rPr>
          <w:rFonts w:ascii="Arial" w:hAnsi="Arial" w:cs="Arial"/>
          <w:color w:val="000000"/>
          <w:lang w:val="es-ES"/>
          <w:rPrChange w:id="1818" w:author="chris" w:date="2015-04-19T12:09:00Z">
            <w:rPr>
              <w:rFonts w:ascii="Arial" w:hAnsi="Arial" w:cs="Arial"/>
              <w:color w:val="000000"/>
            </w:rPr>
          </w:rPrChange>
        </w:rPr>
        <w:t xml:space="preserve">    </w:t>
      </w:r>
      <w:r w:rsidR="00B4061A" w:rsidRPr="006C4628">
        <w:rPr>
          <w:rFonts w:ascii="Arial" w:hAnsi="Arial" w:cs="Arial"/>
          <w:color w:val="000000"/>
          <w:lang w:val="es-ES"/>
          <w:rPrChange w:id="1819" w:author="chris" w:date="2015-04-19T12:09:00Z">
            <w:rPr>
              <w:rFonts w:ascii="Arial" w:hAnsi="Arial" w:cs="Arial"/>
              <w:color w:val="000000"/>
            </w:rPr>
          </w:rPrChange>
        </w:rPr>
        <w:t xml:space="preserve"> </w:t>
      </w:r>
      <w:r w:rsidR="00500DCC" w:rsidRPr="006C4628">
        <w:rPr>
          <w:rFonts w:ascii="Arial" w:hAnsi="Arial" w:cs="Arial"/>
          <w:color w:val="000000"/>
          <w:lang w:val="es-ES"/>
          <w:rPrChange w:id="1820" w:author="chris" w:date="2015-04-19T12:09:00Z">
            <w:rPr>
              <w:rFonts w:ascii="Arial" w:hAnsi="Arial" w:cs="Arial"/>
              <w:color w:val="000000"/>
            </w:rPr>
          </w:rPrChange>
        </w:rPr>
        <w:t xml:space="preserve">515 </w:t>
      </w:r>
      <w:r w:rsidR="002B5B96" w:rsidRPr="006C4628">
        <w:rPr>
          <w:rFonts w:ascii="Arial" w:hAnsi="Arial" w:cs="Arial"/>
          <w:color w:val="000000"/>
          <w:lang w:val="es-ES"/>
          <w:rPrChange w:id="1821" w:author="chris" w:date="2015-04-19T12:09:00Z">
            <w:rPr>
              <w:rFonts w:ascii="Arial" w:hAnsi="Arial" w:cs="Arial"/>
              <w:color w:val="000000"/>
            </w:rPr>
          </w:rPrChange>
        </w:rPr>
        <w:t>678</w:t>
      </w:r>
    </w:p>
    <w:p w14:paraId="0D2920E7" w14:textId="77777777" w:rsidR="00C404BE" w:rsidRPr="006C4628" w:rsidRDefault="00C404BE" w:rsidP="00E6040C">
      <w:pPr>
        <w:pStyle w:val="Prrafodelista"/>
        <w:spacing w:after="0"/>
        <w:rPr>
          <w:rFonts w:ascii="Arial" w:hAnsi="Arial" w:cs="Arial"/>
          <w:color w:val="000000"/>
          <w:lang w:val="es-ES"/>
          <w:rPrChange w:id="1822" w:author="chris" w:date="2015-04-19T12:09:00Z">
            <w:rPr>
              <w:rFonts w:ascii="Arial" w:hAnsi="Arial" w:cs="Arial"/>
              <w:color w:val="000000"/>
            </w:rPr>
          </w:rPrChange>
        </w:rPr>
      </w:pPr>
    </w:p>
    <w:p w14:paraId="03906DD3" w14:textId="77777777" w:rsidR="00B4061A" w:rsidRPr="006C4628" w:rsidRDefault="00B4061A" w:rsidP="00E6040C">
      <w:pPr>
        <w:pStyle w:val="Prrafodelista"/>
        <w:numPr>
          <w:ilvl w:val="0"/>
          <w:numId w:val="2"/>
        </w:numPr>
        <w:spacing w:after="0"/>
        <w:rPr>
          <w:rFonts w:ascii="Arial" w:hAnsi="Arial" w:cs="Arial"/>
          <w:color w:val="000000"/>
          <w:lang w:val="es-ES"/>
          <w:rPrChange w:id="1823" w:author="chris" w:date="2015-04-19T12:09:00Z">
            <w:rPr>
              <w:rFonts w:ascii="Arial" w:hAnsi="Arial" w:cs="Arial"/>
              <w:color w:val="000000"/>
            </w:rPr>
          </w:rPrChange>
        </w:rPr>
      </w:pPr>
      <w:r w:rsidRPr="006C4628">
        <w:rPr>
          <w:rFonts w:ascii="Arial" w:hAnsi="Arial" w:cs="Arial"/>
          <w:color w:val="000000"/>
          <w:lang w:val="es-ES"/>
          <w:rPrChange w:id="1824" w:author="chris" w:date="2015-04-19T12:09:00Z">
            <w:rPr>
              <w:rFonts w:ascii="Arial" w:hAnsi="Arial" w:cs="Arial"/>
              <w:color w:val="000000"/>
            </w:rPr>
          </w:rPrChange>
        </w:rPr>
        <w:t xml:space="preserve">Las cinco ciudades con </w:t>
      </w:r>
      <w:r w:rsidRPr="006C4628">
        <w:rPr>
          <w:rFonts w:ascii="Arial" w:hAnsi="Arial" w:cs="Arial"/>
          <w:b/>
          <w:color w:val="000000"/>
          <w:lang w:val="es-ES"/>
          <w:rPrChange w:id="1825" w:author="chris" w:date="2015-04-19T12:09:00Z">
            <w:rPr>
              <w:rFonts w:ascii="Arial" w:hAnsi="Arial" w:cs="Arial"/>
              <w:b/>
              <w:color w:val="000000"/>
            </w:rPr>
          </w:rPrChange>
        </w:rPr>
        <w:t>menos población</w:t>
      </w:r>
      <w:r w:rsidRPr="006C4628">
        <w:rPr>
          <w:rFonts w:ascii="Arial" w:hAnsi="Arial" w:cs="Arial"/>
          <w:color w:val="000000"/>
          <w:lang w:val="es-ES"/>
          <w:rPrChange w:id="1826" w:author="chris" w:date="2015-04-19T12:09:00Z">
            <w:rPr>
              <w:rFonts w:ascii="Arial" w:hAnsi="Arial" w:cs="Arial"/>
              <w:color w:val="000000"/>
            </w:rPr>
          </w:rPrChange>
        </w:rPr>
        <w:t xml:space="preserve">, de </w:t>
      </w:r>
      <w:r w:rsidRPr="006C4628">
        <w:rPr>
          <w:rFonts w:ascii="Arial" w:hAnsi="Arial" w:cs="Arial"/>
          <w:b/>
          <w:color w:val="000000"/>
          <w:lang w:val="es-ES"/>
          <w:rPrChange w:id="1827" w:author="chris" w:date="2015-04-19T12:09:00Z">
            <w:rPr>
              <w:rFonts w:ascii="Arial" w:hAnsi="Arial" w:cs="Arial"/>
              <w:b/>
              <w:color w:val="000000"/>
            </w:rPr>
          </w:rPrChange>
        </w:rPr>
        <w:t>menor a mayor</w:t>
      </w:r>
      <w:r w:rsidRPr="006C4628">
        <w:rPr>
          <w:rFonts w:ascii="Arial" w:hAnsi="Arial" w:cs="Arial"/>
          <w:color w:val="000000"/>
          <w:lang w:val="es-ES"/>
          <w:rPrChange w:id="1828" w:author="chris" w:date="2015-04-19T12:09:00Z">
            <w:rPr>
              <w:rFonts w:ascii="Arial" w:hAnsi="Arial" w:cs="Arial"/>
              <w:color w:val="000000"/>
            </w:rPr>
          </w:rPrChange>
        </w:rPr>
        <w:t>:</w:t>
      </w:r>
    </w:p>
    <w:p w14:paraId="5EC9C18F" w14:textId="77777777" w:rsidR="001144D5" w:rsidRPr="006C4628" w:rsidRDefault="001144D5" w:rsidP="00E6040C">
      <w:pPr>
        <w:pStyle w:val="Prrafodelista"/>
        <w:spacing w:after="0"/>
        <w:rPr>
          <w:rFonts w:ascii="Arial" w:hAnsi="Arial" w:cs="Arial"/>
          <w:color w:val="000000"/>
          <w:lang w:val="es-ES"/>
          <w:rPrChange w:id="1829" w:author="chris" w:date="2015-04-19T12:09:00Z">
            <w:rPr>
              <w:rFonts w:ascii="Arial" w:hAnsi="Arial" w:cs="Arial"/>
              <w:color w:val="000000"/>
            </w:rPr>
          </w:rPrChange>
        </w:rPr>
      </w:pPr>
    </w:p>
    <w:p w14:paraId="4DA948FF" w14:textId="0A4496CB" w:rsidR="00B4061A" w:rsidRPr="006C4628" w:rsidRDefault="00346A34" w:rsidP="00E6040C">
      <w:pPr>
        <w:pStyle w:val="Prrafodelista"/>
        <w:spacing w:after="0"/>
        <w:rPr>
          <w:rFonts w:ascii="Arial" w:hAnsi="Arial" w:cs="Arial"/>
          <w:color w:val="000000"/>
          <w:lang w:val="es-ES"/>
          <w:rPrChange w:id="1830" w:author="chris" w:date="2015-04-19T12:09:00Z">
            <w:rPr>
              <w:rFonts w:ascii="Arial" w:hAnsi="Arial" w:cs="Arial"/>
              <w:color w:val="000000"/>
            </w:rPr>
          </w:rPrChange>
        </w:rPr>
      </w:pPr>
      <w:r w:rsidRPr="006C4628">
        <w:rPr>
          <w:rFonts w:ascii="Arial" w:hAnsi="Arial" w:cs="Arial"/>
          <w:color w:val="000000"/>
          <w:lang w:val="es-ES"/>
          <w:rPrChange w:id="1831" w:author="chris" w:date="2015-04-19T12:09:00Z">
            <w:rPr>
              <w:rFonts w:ascii="Arial" w:hAnsi="Arial" w:cs="Arial"/>
              <w:color w:val="000000"/>
            </w:rPr>
          </w:rPrChange>
        </w:rPr>
        <w:t xml:space="preserve">Planeta Rica </w:t>
      </w:r>
      <w:r w:rsidR="00142AF6" w:rsidRPr="006C4628">
        <w:rPr>
          <w:rFonts w:ascii="Arial" w:hAnsi="Arial" w:cs="Arial"/>
          <w:color w:val="000000"/>
          <w:lang w:val="es-ES"/>
          <w:rPrChange w:id="1832" w:author="chris" w:date="2015-04-19T12:09:00Z">
            <w:rPr>
              <w:rFonts w:ascii="Arial" w:hAnsi="Arial" w:cs="Arial"/>
              <w:color w:val="000000"/>
            </w:rPr>
          </w:rPrChange>
        </w:rPr>
        <w:t xml:space="preserve">     </w:t>
      </w:r>
      <w:r w:rsidRPr="006C4628">
        <w:rPr>
          <w:rFonts w:ascii="Arial" w:hAnsi="Arial" w:cs="Arial"/>
          <w:color w:val="000000"/>
          <w:lang w:val="es-ES"/>
          <w:rPrChange w:id="1833" w:author="chris" w:date="2015-04-19T12:09:00Z">
            <w:rPr>
              <w:rFonts w:ascii="Arial" w:hAnsi="Arial" w:cs="Arial"/>
              <w:color w:val="000000"/>
            </w:rPr>
          </w:rPrChange>
        </w:rPr>
        <w:t xml:space="preserve">Arauca </w:t>
      </w:r>
      <w:r w:rsidR="00142AF6" w:rsidRPr="006C4628">
        <w:rPr>
          <w:rFonts w:ascii="Arial" w:hAnsi="Arial" w:cs="Arial"/>
          <w:color w:val="000000"/>
          <w:lang w:val="es-ES"/>
          <w:rPrChange w:id="1834" w:author="chris" w:date="2015-04-19T12:09:00Z">
            <w:rPr>
              <w:rFonts w:ascii="Arial" w:hAnsi="Arial" w:cs="Arial"/>
              <w:color w:val="000000"/>
            </w:rPr>
          </w:rPrChange>
        </w:rPr>
        <w:t xml:space="preserve">            </w:t>
      </w:r>
      <w:r w:rsidRPr="006C4628">
        <w:rPr>
          <w:rFonts w:ascii="Arial" w:hAnsi="Arial" w:cs="Arial"/>
          <w:color w:val="000000"/>
          <w:lang w:val="es-ES"/>
          <w:rPrChange w:id="1835" w:author="chris" w:date="2015-04-19T12:09:00Z">
            <w:rPr>
              <w:rFonts w:ascii="Arial" w:hAnsi="Arial" w:cs="Arial"/>
              <w:color w:val="000000"/>
            </w:rPr>
          </w:rPrChange>
        </w:rPr>
        <w:t xml:space="preserve">Yumbo </w:t>
      </w:r>
      <w:r w:rsidR="00142AF6" w:rsidRPr="006C4628">
        <w:rPr>
          <w:rFonts w:ascii="Arial" w:hAnsi="Arial" w:cs="Arial"/>
          <w:color w:val="000000"/>
          <w:lang w:val="es-ES"/>
          <w:rPrChange w:id="1836" w:author="chris" w:date="2015-04-19T12:09:00Z">
            <w:rPr>
              <w:rFonts w:ascii="Arial" w:hAnsi="Arial" w:cs="Arial"/>
              <w:color w:val="000000"/>
            </w:rPr>
          </w:rPrChange>
        </w:rPr>
        <w:t xml:space="preserve">       </w:t>
      </w:r>
      <w:r w:rsidRPr="006C4628">
        <w:rPr>
          <w:rFonts w:ascii="Arial" w:hAnsi="Arial" w:cs="Arial"/>
          <w:color w:val="000000"/>
          <w:lang w:val="es-ES"/>
          <w:rPrChange w:id="1837" w:author="chris" w:date="2015-04-19T12:09:00Z">
            <w:rPr>
              <w:rFonts w:ascii="Arial" w:hAnsi="Arial" w:cs="Arial"/>
              <w:color w:val="000000"/>
            </w:rPr>
          </w:rPrChange>
        </w:rPr>
        <w:t xml:space="preserve">Santa Marta </w:t>
      </w:r>
      <w:r w:rsidR="00142AF6" w:rsidRPr="006C4628">
        <w:rPr>
          <w:rFonts w:ascii="Arial" w:hAnsi="Arial" w:cs="Arial"/>
          <w:color w:val="000000"/>
          <w:lang w:val="es-ES"/>
          <w:rPrChange w:id="1838" w:author="chris" w:date="2015-04-19T12:09:00Z">
            <w:rPr>
              <w:rFonts w:ascii="Arial" w:hAnsi="Arial" w:cs="Arial"/>
              <w:color w:val="000000"/>
            </w:rPr>
          </w:rPrChange>
        </w:rPr>
        <w:t xml:space="preserve">       </w:t>
      </w:r>
      <w:r w:rsidRPr="006C4628">
        <w:rPr>
          <w:rFonts w:ascii="Arial" w:hAnsi="Arial" w:cs="Arial"/>
          <w:color w:val="000000"/>
          <w:lang w:val="es-ES"/>
          <w:rPrChange w:id="1839" w:author="chris" w:date="2015-04-19T12:09:00Z">
            <w:rPr>
              <w:rFonts w:ascii="Arial" w:hAnsi="Arial" w:cs="Arial"/>
              <w:color w:val="000000"/>
            </w:rPr>
          </w:rPrChange>
        </w:rPr>
        <w:t>Bucaramanga</w:t>
      </w:r>
    </w:p>
    <w:p w14:paraId="50F81982" w14:textId="00ED0C4D" w:rsidR="00D6769D" w:rsidRPr="006C4628" w:rsidRDefault="00142AF6" w:rsidP="00E6040C">
      <w:pPr>
        <w:pStyle w:val="Prrafodelista"/>
        <w:spacing w:after="0"/>
        <w:rPr>
          <w:rFonts w:ascii="Arial" w:hAnsi="Arial" w:cs="Arial"/>
          <w:color w:val="000000"/>
          <w:lang w:val="es-ES"/>
          <w:rPrChange w:id="1840" w:author="chris" w:date="2015-04-19T12:09:00Z">
            <w:rPr>
              <w:rFonts w:ascii="Arial" w:hAnsi="Arial" w:cs="Arial"/>
              <w:color w:val="000000"/>
            </w:rPr>
          </w:rPrChange>
        </w:rPr>
      </w:pPr>
      <w:r w:rsidRPr="006C4628">
        <w:rPr>
          <w:rFonts w:ascii="Arial" w:hAnsi="Arial" w:cs="Arial"/>
          <w:color w:val="000000"/>
          <w:lang w:val="es-ES"/>
          <w:rPrChange w:id="1841" w:author="chris" w:date="2015-04-19T12:09:00Z">
            <w:rPr>
              <w:rFonts w:ascii="Arial" w:hAnsi="Arial" w:cs="Arial"/>
              <w:color w:val="000000"/>
            </w:rPr>
          </w:rPrChange>
        </w:rPr>
        <w:t xml:space="preserve">    </w:t>
      </w:r>
      <w:r w:rsidR="00500DCC" w:rsidRPr="006C4628">
        <w:rPr>
          <w:rFonts w:ascii="Arial" w:hAnsi="Arial" w:cs="Arial"/>
          <w:color w:val="000000"/>
          <w:lang w:val="es-ES"/>
          <w:rPrChange w:id="1842" w:author="chris" w:date="2015-04-19T12:09:00Z">
            <w:rPr>
              <w:rFonts w:ascii="Arial" w:hAnsi="Arial" w:cs="Arial"/>
              <w:color w:val="000000"/>
            </w:rPr>
          </w:rPrChange>
        </w:rPr>
        <w:t xml:space="preserve">66 </w:t>
      </w:r>
      <w:r w:rsidR="00346A34" w:rsidRPr="006C4628">
        <w:rPr>
          <w:rFonts w:ascii="Arial" w:hAnsi="Arial" w:cs="Arial"/>
          <w:color w:val="000000"/>
          <w:lang w:val="es-ES"/>
          <w:rPrChange w:id="1843" w:author="chris" w:date="2015-04-19T12:09:00Z">
            <w:rPr>
              <w:rFonts w:ascii="Arial" w:hAnsi="Arial" w:cs="Arial"/>
              <w:color w:val="000000"/>
            </w:rPr>
          </w:rPrChange>
        </w:rPr>
        <w:t>644</w:t>
      </w:r>
      <w:r w:rsidRPr="006C4628">
        <w:rPr>
          <w:rFonts w:ascii="Arial" w:hAnsi="Arial" w:cs="Arial"/>
          <w:color w:val="000000"/>
          <w:lang w:val="es-ES"/>
          <w:rPrChange w:id="1844" w:author="chris" w:date="2015-04-19T12:09:00Z">
            <w:rPr>
              <w:rFonts w:ascii="Arial" w:hAnsi="Arial" w:cs="Arial"/>
              <w:color w:val="000000"/>
            </w:rPr>
          </w:rPrChange>
        </w:rPr>
        <w:t xml:space="preserve">    </w:t>
      </w:r>
      <w:r w:rsidR="00B4061A" w:rsidRPr="006C4628">
        <w:rPr>
          <w:rFonts w:ascii="Arial" w:hAnsi="Arial" w:cs="Arial"/>
          <w:color w:val="000000"/>
          <w:lang w:val="es-ES"/>
          <w:rPrChange w:id="1845" w:author="chris" w:date="2015-04-19T12:09:00Z">
            <w:rPr>
              <w:rFonts w:ascii="Arial" w:hAnsi="Arial" w:cs="Arial"/>
              <w:color w:val="000000"/>
            </w:rPr>
          </w:rPrChange>
        </w:rPr>
        <w:t xml:space="preserve">&lt; </w:t>
      </w:r>
      <w:r w:rsidRPr="006C4628">
        <w:rPr>
          <w:rFonts w:ascii="Arial" w:hAnsi="Arial" w:cs="Arial"/>
          <w:color w:val="000000"/>
          <w:lang w:val="es-ES"/>
          <w:rPrChange w:id="1846" w:author="chris" w:date="2015-04-19T12:09:00Z">
            <w:rPr>
              <w:rFonts w:ascii="Arial" w:hAnsi="Arial" w:cs="Arial"/>
              <w:color w:val="000000"/>
            </w:rPr>
          </w:rPrChange>
        </w:rPr>
        <w:t xml:space="preserve">    </w:t>
      </w:r>
      <w:r w:rsidR="00500DCC" w:rsidRPr="006C4628">
        <w:rPr>
          <w:rFonts w:ascii="Arial" w:hAnsi="Arial" w:cs="Arial"/>
          <w:color w:val="000000"/>
          <w:lang w:val="es-ES"/>
          <w:rPrChange w:id="1847" w:author="chris" w:date="2015-04-19T12:09:00Z">
            <w:rPr>
              <w:rFonts w:ascii="Arial" w:hAnsi="Arial" w:cs="Arial"/>
              <w:color w:val="000000"/>
            </w:rPr>
          </w:rPrChange>
        </w:rPr>
        <w:t xml:space="preserve">101 </w:t>
      </w:r>
      <w:r w:rsidR="00346A34" w:rsidRPr="006C4628">
        <w:rPr>
          <w:rFonts w:ascii="Arial" w:hAnsi="Arial" w:cs="Arial"/>
          <w:color w:val="000000"/>
          <w:lang w:val="es-ES"/>
          <w:rPrChange w:id="1848" w:author="chris" w:date="2015-04-19T12:09:00Z">
            <w:rPr>
              <w:rFonts w:ascii="Arial" w:hAnsi="Arial" w:cs="Arial"/>
              <w:color w:val="000000"/>
            </w:rPr>
          </w:rPrChange>
        </w:rPr>
        <w:t>541</w:t>
      </w:r>
      <w:r w:rsidRPr="006C4628">
        <w:rPr>
          <w:rFonts w:ascii="Arial" w:hAnsi="Arial" w:cs="Arial"/>
          <w:color w:val="000000"/>
          <w:lang w:val="es-ES"/>
          <w:rPrChange w:id="1849" w:author="chris" w:date="2015-04-19T12:09:00Z">
            <w:rPr>
              <w:rFonts w:ascii="Arial" w:hAnsi="Arial" w:cs="Arial"/>
              <w:color w:val="000000"/>
            </w:rPr>
          </w:rPrChange>
        </w:rPr>
        <w:t xml:space="preserve">    </w:t>
      </w:r>
      <w:r w:rsidR="00346A34" w:rsidRPr="006C4628">
        <w:rPr>
          <w:rFonts w:ascii="Arial" w:hAnsi="Arial" w:cs="Arial"/>
          <w:color w:val="000000"/>
          <w:lang w:val="es-ES"/>
          <w:rPrChange w:id="1850" w:author="chris" w:date="2015-04-19T12:09:00Z">
            <w:rPr>
              <w:rFonts w:ascii="Arial" w:hAnsi="Arial" w:cs="Arial"/>
              <w:color w:val="000000"/>
            </w:rPr>
          </w:rPrChange>
        </w:rPr>
        <w:t xml:space="preserve"> </w:t>
      </w:r>
      <w:r w:rsidR="00B4061A" w:rsidRPr="006C4628">
        <w:rPr>
          <w:rFonts w:ascii="Arial" w:hAnsi="Arial" w:cs="Arial"/>
          <w:color w:val="000000"/>
          <w:lang w:val="es-ES"/>
          <w:rPrChange w:id="1851" w:author="chris" w:date="2015-04-19T12:09:00Z">
            <w:rPr>
              <w:rFonts w:ascii="Arial" w:hAnsi="Arial" w:cs="Arial"/>
              <w:color w:val="000000"/>
            </w:rPr>
          </w:rPrChange>
        </w:rPr>
        <w:t xml:space="preserve">&lt; </w:t>
      </w:r>
      <w:r w:rsidRPr="006C4628">
        <w:rPr>
          <w:rFonts w:ascii="Arial" w:hAnsi="Arial" w:cs="Arial"/>
          <w:color w:val="000000"/>
          <w:lang w:val="es-ES"/>
          <w:rPrChange w:id="1852" w:author="chris" w:date="2015-04-19T12:09:00Z">
            <w:rPr>
              <w:rFonts w:ascii="Arial" w:hAnsi="Arial" w:cs="Arial"/>
              <w:color w:val="000000"/>
            </w:rPr>
          </w:rPrChange>
        </w:rPr>
        <w:t xml:space="preserve">    </w:t>
      </w:r>
      <w:r w:rsidR="00500DCC" w:rsidRPr="006C4628">
        <w:rPr>
          <w:rFonts w:ascii="Arial" w:hAnsi="Arial" w:cs="Arial"/>
          <w:color w:val="000000"/>
          <w:lang w:val="es-ES"/>
          <w:rPrChange w:id="1853" w:author="chris" w:date="2015-04-19T12:09:00Z">
            <w:rPr>
              <w:rFonts w:ascii="Arial" w:hAnsi="Arial" w:cs="Arial"/>
              <w:color w:val="000000"/>
            </w:rPr>
          </w:rPrChange>
        </w:rPr>
        <w:t xml:space="preserve">114 </w:t>
      </w:r>
      <w:r w:rsidR="00346A34" w:rsidRPr="006C4628">
        <w:rPr>
          <w:rFonts w:ascii="Arial" w:hAnsi="Arial" w:cs="Arial"/>
          <w:color w:val="000000"/>
          <w:lang w:val="es-ES"/>
          <w:rPrChange w:id="1854" w:author="chris" w:date="2015-04-19T12:09:00Z">
            <w:rPr>
              <w:rFonts w:ascii="Arial" w:hAnsi="Arial" w:cs="Arial"/>
              <w:color w:val="000000"/>
            </w:rPr>
          </w:rPrChange>
        </w:rPr>
        <w:t>427</w:t>
      </w:r>
      <w:r w:rsidRPr="006C4628">
        <w:rPr>
          <w:rFonts w:ascii="Arial" w:hAnsi="Arial" w:cs="Arial"/>
          <w:color w:val="000000"/>
          <w:lang w:val="es-ES"/>
          <w:rPrChange w:id="1855" w:author="chris" w:date="2015-04-19T12:09:00Z">
            <w:rPr>
              <w:rFonts w:ascii="Arial" w:hAnsi="Arial" w:cs="Arial"/>
              <w:color w:val="000000"/>
            </w:rPr>
          </w:rPrChange>
        </w:rPr>
        <w:t xml:space="preserve">    </w:t>
      </w:r>
      <w:r w:rsidR="00B4061A" w:rsidRPr="006C4628">
        <w:rPr>
          <w:rFonts w:ascii="Arial" w:hAnsi="Arial" w:cs="Arial"/>
          <w:color w:val="000000"/>
          <w:lang w:val="es-ES"/>
          <w:rPrChange w:id="1856" w:author="chris" w:date="2015-04-19T12:09:00Z">
            <w:rPr>
              <w:rFonts w:ascii="Arial" w:hAnsi="Arial" w:cs="Arial"/>
              <w:color w:val="000000"/>
            </w:rPr>
          </w:rPrChange>
        </w:rPr>
        <w:t>&lt;</w:t>
      </w:r>
      <w:r w:rsidRPr="006C4628">
        <w:rPr>
          <w:rFonts w:ascii="Arial" w:hAnsi="Arial" w:cs="Arial"/>
          <w:color w:val="000000"/>
          <w:lang w:val="es-ES"/>
          <w:rPrChange w:id="1857" w:author="chris" w:date="2015-04-19T12:09:00Z">
            <w:rPr>
              <w:rFonts w:ascii="Arial" w:hAnsi="Arial" w:cs="Arial"/>
              <w:color w:val="000000"/>
            </w:rPr>
          </w:rPrChange>
        </w:rPr>
        <w:t xml:space="preserve">    </w:t>
      </w:r>
      <w:r w:rsidR="00B4061A" w:rsidRPr="006C4628">
        <w:rPr>
          <w:rFonts w:ascii="Arial" w:hAnsi="Arial" w:cs="Arial"/>
          <w:color w:val="000000"/>
          <w:lang w:val="es-ES"/>
          <w:rPrChange w:id="1858" w:author="chris" w:date="2015-04-19T12:09:00Z">
            <w:rPr>
              <w:rFonts w:ascii="Arial" w:hAnsi="Arial" w:cs="Arial"/>
              <w:color w:val="000000"/>
            </w:rPr>
          </w:rPrChange>
        </w:rPr>
        <w:t xml:space="preserve"> </w:t>
      </w:r>
      <w:r w:rsidR="00500DCC" w:rsidRPr="006C4628">
        <w:rPr>
          <w:rFonts w:ascii="Arial" w:hAnsi="Arial" w:cs="Arial"/>
          <w:color w:val="000000"/>
          <w:lang w:val="es-ES"/>
          <w:rPrChange w:id="1859" w:author="chris" w:date="2015-04-19T12:09:00Z">
            <w:rPr>
              <w:rFonts w:ascii="Arial" w:hAnsi="Arial" w:cs="Arial"/>
              <w:color w:val="000000"/>
            </w:rPr>
          </w:rPrChange>
        </w:rPr>
        <w:t xml:space="preserve">515 </w:t>
      </w:r>
      <w:r w:rsidR="00346A34" w:rsidRPr="006C4628">
        <w:rPr>
          <w:rFonts w:ascii="Arial" w:hAnsi="Arial" w:cs="Arial"/>
          <w:color w:val="000000"/>
          <w:lang w:val="es-ES"/>
          <w:rPrChange w:id="1860" w:author="chris" w:date="2015-04-19T12:09:00Z">
            <w:rPr>
              <w:rFonts w:ascii="Arial" w:hAnsi="Arial" w:cs="Arial"/>
              <w:color w:val="000000"/>
            </w:rPr>
          </w:rPrChange>
        </w:rPr>
        <w:t>678</w:t>
      </w:r>
      <w:r w:rsidRPr="006C4628">
        <w:rPr>
          <w:rFonts w:ascii="Arial" w:hAnsi="Arial" w:cs="Arial"/>
          <w:color w:val="000000"/>
          <w:lang w:val="es-ES"/>
          <w:rPrChange w:id="1861" w:author="chris" w:date="2015-04-19T12:09:00Z">
            <w:rPr>
              <w:rFonts w:ascii="Arial" w:hAnsi="Arial" w:cs="Arial"/>
              <w:color w:val="000000"/>
            </w:rPr>
          </w:rPrChange>
        </w:rPr>
        <w:t xml:space="preserve">     </w:t>
      </w:r>
      <w:r w:rsidR="00B4061A" w:rsidRPr="006C4628">
        <w:rPr>
          <w:rFonts w:ascii="Arial" w:hAnsi="Arial" w:cs="Arial"/>
          <w:color w:val="000000"/>
          <w:lang w:val="es-ES"/>
          <w:rPrChange w:id="1862" w:author="chris" w:date="2015-04-19T12:09:00Z">
            <w:rPr>
              <w:rFonts w:ascii="Arial" w:hAnsi="Arial" w:cs="Arial"/>
              <w:color w:val="000000"/>
            </w:rPr>
          </w:rPrChange>
        </w:rPr>
        <w:t>&lt;</w:t>
      </w:r>
      <w:r w:rsidRPr="006C4628">
        <w:rPr>
          <w:rFonts w:ascii="Arial" w:hAnsi="Arial" w:cs="Arial"/>
          <w:color w:val="000000"/>
          <w:lang w:val="es-ES"/>
          <w:rPrChange w:id="1863" w:author="chris" w:date="2015-04-19T12:09:00Z">
            <w:rPr>
              <w:rFonts w:ascii="Arial" w:hAnsi="Arial" w:cs="Arial"/>
              <w:color w:val="000000"/>
            </w:rPr>
          </w:rPrChange>
        </w:rPr>
        <w:t xml:space="preserve">     </w:t>
      </w:r>
      <w:r w:rsidR="00B4061A" w:rsidRPr="006C4628">
        <w:rPr>
          <w:rFonts w:ascii="Arial" w:hAnsi="Arial" w:cs="Arial"/>
          <w:color w:val="000000"/>
          <w:lang w:val="es-ES"/>
          <w:rPrChange w:id="1864" w:author="chris" w:date="2015-04-19T12:09:00Z">
            <w:rPr>
              <w:rFonts w:ascii="Arial" w:hAnsi="Arial" w:cs="Arial"/>
              <w:color w:val="000000"/>
            </w:rPr>
          </w:rPrChange>
        </w:rPr>
        <w:t xml:space="preserve"> </w:t>
      </w:r>
      <w:r w:rsidR="00500DCC" w:rsidRPr="006C4628">
        <w:rPr>
          <w:rFonts w:ascii="Arial" w:hAnsi="Arial" w:cs="Arial"/>
          <w:color w:val="000000"/>
          <w:lang w:val="es-ES"/>
          <w:rPrChange w:id="1865" w:author="chris" w:date="2015-04-19T12:09:00Z">
            <w:rPr>
              <w:rFonts w:ascii="Arial" w:hAnsi="Arial" w:cs="Arial"/>
              <w:color w:val="000000"/>
            </w:rPr>
          </w:rPrChange>
        </w:rPr>
        <w:t xml:space="preserve">1 050 </w:t>
      </w:r>
      <w:r w:rsidRPr="006C4628">
        <w:rPr>
          <w:rFonts w:ascii="Arial" w:hAnsi="Arial" w:cs="Arial"/>
          <w:color w:val="000000"/>
          <w:lang w:val="es-ES"/>
          <w:rPrChange w:id="1866" w:author="chris" w:date="2015-04-19T12:09:00Z">
            <w:rPr>
              <w:rFonts w:ascii="Arial" w:hAnsi="Arial" w:cs="Arial"/>
              <w:color w:val="000000"/>
            </w:rPr>
          </w:rPrChange>
        </w:rPr>
        <w:t>457</w:t>
      </w:r>
    </w:p>
    <w:p w14:paraId="4DA0C483" w14:textId="77777777" w:rsidR="00570E3B" w:rsidRPr="006C4628" w:rsidRDefault="00570E3B" w:rsidP="00E6040C">
      <w:pPr>
        <w:pStyle w:val="Prrafodelista"/>
        <w:spacing w:after="0"/>
        <w:rPr>
          <w:rFonts w:ascii="Arial" w:hAnsi="Arial" w:cs="Arial"/>
          <w:color w:val="000000"/>
          <w:lang w:val="es-ES"/>
          <w:rPrChange w:id="1867"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36"/>
      </w:tblGrid>
      <w:tr w:rsidR="005134BA" w:rsidRPr="006C4628" w14:paraId="1F4E27BF" w14:textId="77777777" w:rsidTr="00B55EED">
        <w:tc>
          <w:tcPr>
            <w:tcW w:w="9054" w:type="dxa"/>
            <w:gridSpan w:val="2"/>
            <w:shd w:val="clear" w:color="auto" w:fill="000000" w:themeFill="text1"/>
          </w:tcPr>
          <w:p w14:paraId="60510588" w14:textId="77777777" w:rsidR="005134BA" w:rsidRPr="006C4628" w:rsidRDefault="005134BA" w:rsidP="00E6040C">
            <w:pPr>
              <w:jc w:val="center"/>
              <w:rPr>
                <w:rFonts w:ascii="Times New Roman" w:hAnsi="Times New Roman" w:cs="Times New Roman"/>
                <w:b/>
                <w:color w:val="FFFFFF" w:themeColor="background1"/>
                <w:sz w:val="24"/>
                <w:szCs w:val="24"/>
                <w:lang w:val="es-ES"/>
                <w:rPrChange w:id="186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869" w:author="chris" w:date="2015-04-19T12:09:00Z">
                  <w:rPr>
                    <w:rFonts w:ascii="Times New Roman" w:hAnsi="Times New Roman" w:cs="Times New Roman"/>
                    <w:b/>
                    <w:color w:val="FFFFFF" w:themeColor="background1"/>
                    <w:sz w:val="24"/>
                    <w:szCs w:val="24"/>
                  </w:rPr>
                </w:rPrChange>
              </w:rPr>
              <w:t>Practica: recurso aprovechado</w:t>
            </w:r>
          </w:p>
        </w:tc>
      </w:tr>
      <w:tr w:rsidR="005134BA" w:rsidRPr="006C4628" w14:paraId="3298AB3F" w14:textId="77777777" w:rsidTr="00B55EED">
        <w:tc>
          <w:tcPr>
            <w:tcW w:w="2518" w:type="dxa"/>
          </w:tcPr>
          <w:p w14:paraId="14578F19" w14:textId="77777777" w:rsidR="005134BA" w:rsidRPr="006C4628" w:rsidRDefault="005134BA" w:rsidP="00E6040C">
            <w:pPr>
              <w:rPr>
                <w:rFonts w:ascii="Times New Roman" w:hAnsi="Times New Roman" w:cs="Times New Roman"/>
                <w:b/>
                <w:color w:val="000000"/>
                <w:sz w:val="24"/>
                <w:szCs w:val="24"/>
                <w:lang w:val="es-ES"/>
                <w:rPrChange w:id="187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871" w:author="chris" w:date="2015-04-19T12:09:00Z">
                  <w:rPr>
                    <w:rFonts w:ascii="Times New Roman" w:hAnsi="Times New Roman" w:cs="Times New Roman"/>
                    <w:b/>
                    <w:color w:val="000000"/>
                    <w:sz w:val="24"/>
                    <w:szCs w:val="24"/>
                  </w:rPr>
                </w:rPrChange>
              </w:rPr>
              <w:t>Código</w:t>
            </w:r>
          </w:p>
        </w:tc>
        <w:tc>
          <w:tcPr>
            <w:tcW w:w="6536" w:type="dxa"/>
          </w:tcPr>
          <w:p w14:paraId="7E197B35" w14:textId="6C9AFE9C" w:rsidR="005134BA" w:rsidRPr="006C4628" w:rsidRDefault="00690E2F" w:rsidP="00E6040C">
            <w:pPr>
              <w:rPr>
                <w:rFonts w:ascii="Times New Roman" w:hAnsi="Times New Roman" w:cs="Times New Roman"/>
                <w:b/>
                <w:color w:val="000000"/>
                <w:sz w:val="24"/>
                <w:szCs w:val="24"/>
                <w:lang w:val="es-ES"/>
                <w:rPrChange w:id="187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873" w:author="chris" w:date="2015-04-19T12:09:00Z">
                  <w:rPr>
                    <w:rFonts w:ascii="Times New Roman" w:hAnsi="Times New Roman" w:cs="Times New Roman"/>
                    <w:color w:val="000000"/>
                    <w:sz w:val="24"/>
                    <w:szCs w:val="24"/>
                  </w:rPr>
                </w:rPrChange>
              </w:rPr>
              <w:t>MA_04_02_CO_</w:t>
            </w:r>
            <w:r w:rsidR="005134BA" w:rsidRPr="006C4628">
              <w:rPr>
                <w:rFonts w:ascii="Times New Roman" w:hAnsi="Times New Roman" w:cs="Times New Roman"/>
                <w:color w:val="000000"/>
                <w:sz w:val="24"/>
                <w:szCs w:val="24"/>
                <w:lang w:val="es-ES"/>
                <w:rPrChange w:id="1874" w:author="chris" w:date="2015-04-19T12:09:00Z">
                  <w:rPr>
                    <w:rFonts w:ascii="Times New Roman" w:hAnsi="Times New Roman" w:cs="Times New Roman"/>
                    <w:color w:val="000000"/>
                    <w:sz w:val="24"/>
                    <w:szCs w:val="24"/>
                  </w:rPr>
                </w:rPrChange>
              </w:rPr>
              <w:t>REC90</w:t>
            </w:r>
          </w:p>
        </w:tc>
      </w:tr>
      <w:tr w:rsidR="005134BA" w:rsidRPr="006C4628" w14:paraId="16264CFA" w14:textId="77777777" w:rsidTr="00B55EED">
        <w:tc>
          <w:tcPr>
            <w:tcW w:w="2518" w:type="dxa"/>
          </w:tcPr>
          <w:p w14:paraId="25EE67A1" w14:textId="77777777" w:rsidR="005134BA" w:rsidRPr="006C4628" w:rsidRDefault="005134BA" w:rsidP="00E6040C">
            <w:pPr>
              <w:rPr>
                <w:rFonts w:ascii="Times New Roman" w:hAnsi="Times New Roman" w:cs="Times New Roman"/>
                <w:color w:val="000000"/>
                <w:sz w:val="24"/>
                <w:szCs w:val="24"/>
                <w:lang w:val="es-ES"/>
                <w:rPrChange w:id="187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876" w:author="chris" w:date="2015-04-19T12:09:00Z">
                  <w:rPr>
                    <w:rFonts w:ascii="Times New Roman" w:hAnsi="Times New Roman" w:cs="Times New Roman"/>
                    <w:b/>
                    <w:color w:val="000000"/>
                    <w:sz w:val="24"/>
                    <w:szCs w:val="24"/>
                  </w:rPr>
                </w:rPrChange>
              </w:rPr>
              <w:t>Ubicación en Aula Planeta</w:t>
            </w:r>
          </w:p>
        </w:tc>
        <w:tc>
          <w:tcPr>
            <w:tcW w:w="6536" w:type="dxa"/>
          </w:tcPr>
          <w:p w14:paraId="460A59DD" w14:textId="1F934C3E" w:rsidR="005134BA" w:rsidRPr="006C4628" w:rsidRDefault="005134BA" w:rsidP="00E6040C">
            <w:pPr>
              <w:rPr>
                <w:rFonts w:ascii="Times New Roman" w:hAnsi="Times New Roman" w:cs="Times New Roman"/>
                <w:color w:val="000000"/>
                <w:sz w:val="24"/>
                <w:szCs w:val="24"/>
                <w:lang w:val="es-ES"/>
                <w:rPrChange w:id="187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878" w:author="chris" w:date="2015-04-19T12:09:00Z">
                  <w:rPr>
                    <w:rFonts w:ascii="Times New Roman" w:hAnsi="Times New Roman" w:cs="Times New Roman"/>
                    <w:color w:val="000000"/>
                    <w:sz w:val="24"/>
                    <w:szCs w:val="24"/>
                  </w:rPr>
                </w:rPrChange>
              </w:rPr>
              <w:t xml:space="preserve">5°ESO/Matemáticas/Los números naturales/3.1 La comparación y la ordenación de números naturales/ Compara números naturales.  </w:t>
            </w:r>
          </w:p>
        </w:tc>
      </w:tr>
      <w:tr w:rsidR="005134BA" w:rsidRPr="006C4628" w14:paraId="3BF51CD2" w14:textId="77777777" w:rsidTr="00B55EED">
        <w:tc>
          <w:tcPr>
            <w:tcW w:w="2518" w:type="dxa"/>
          </w:tcPr>
          <w:p w14:paraId="5663D68E" w14:textId="77777777" w:rsidR="005134BA" w:rsidRPr="006C4628" w:rsidRDefault="005134BA" w:rsidP="00E6040C">
            <w:pPr>
              <w:rPr>
                <w:rFonts w:ascii="Times New Roman" w:hAnsi="Times New Roman" w:cs="Times New Roman"/>
                <w:color w:val="000000"/>
                <w:sz w:val="24"/>
                <w:szCs w:val="24"/>
                <w:lang w:val="es-ES"/>
                <w:rPrChange w:id="187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880"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7FAC34C7" w14:textId="3C4B0CCE" w:rsidR="00FF3560" w:rsidRPr="006C4628" w:rsidRDefault="007018A7" w:rsidP="00E6040C">
            <w:pPr>
              <w:rPr>
                <w:lang w:val="es-ES"/>
                <w:rPrChange w:id="1881" w:author="chris" w:date="2015-04-19T12:09:00Z">
                  <w:rPr/>
                </w:rPrChange>
              </w:rPr>
            </w:pPr>
            <w:r w:rsidRPr="006C4628">
              <w:rPr>
                <w:lang w:val="es-ES"/>
                <w:rPrChange w:id="1882" w:author="chris" w:date="2015-04-19T12:09:00Z">
                  <w:rPr/>
                </w:rPrChange>
              </w:rPr>
              <w:t>1. Cambiar los números que aparecen encerrados en rojo, por los que se muestran debajo de la imagen, enlistados con las letras a),</w:t>
            </w:r>
            <w:ins w:id="1883" w:author="Johana Montejo Rozo" w:date="2015-03-14T16:04:00Z">
              <w:r w:rsidR="00E53542" w:rsidRPr="006C4628">
                <w:rPr>
                  <w:lang w:val="es-ES"/>
                  <w:rPrChange w:id="1884" w:author="chris" w:date="2015-04-19T12:09:00Z">
                    <w:rPr/>
                  </w:rPrChange>
                </w:rPr>
                <w:t xml:space="preserve"> </w:t>
              </w:r>
            </w:ins>
            <w:r w:rsidRPr="006C4628">
              <w:rPr>
                <w:lang w:val="es-ES"/>
                <w:rPrChange w:id="1885" w:author="chris" w:date="2015-04-19T12:09:00Z">
                  <w:rPr/>
                </w:rPrChange>
              </w:rPr>
              <w:t xml:space="preserve">b) y c), respectivamente. </w:t>
            </w:r>
          </w:p>
          <w:p w14:paraId="1179940B" w14:textId="77777777" w:rsidR="007018A7" w:rsidRPr="006C4628" w:rsidRDefault="007018A7" w:rsidP="00E6040C">
            <w:pPr>
              <w:rPr>
                <w:lang w:val="es-ES"/>
                <w:rPrChange w:id="1886" w:author="chris" w:date="2015-04-19T12:09:00Z">
                  <w:rPr/>
                </w:rPrChange>
              </w:rPr>
            </w:pPr>
          </w:p>
          <w:p w14:paraId="3CD99C6C" w14:textId="4D0434AE" w:rsidR="00FF3560" w:rsidRPr="006C4628" w:rsidRDefault="007018A7" w:rsidP="00E6040C">
            <w:pPr>
              <w:rPr>
                <w:lang w:val="es-ES"/>
                <w:rPrChange w:id="1887" w:author="chris" w:date="2015-04-19T12:09:00Z">
                  <w:rPr/>
                </w:rPrChange>
              </w:rPr>
            </w:pPr>
            <w:r w:rsidRPr="006C4628">
              <w:rPr>
                <w:lang w:val="es-ES"/>
                <w:rPrChange w:id="1888" w:author="chris" w:date="2015-04-19T12:09:00Z">
                  <w:rPr/>
                </w:rPrChange>
              </w:rPr>
              <w:t>2. Incluir tres comparaciones más. Se muestran enlistadas con las letras d), e) y f) y con la respectiva respuesta en color azul.</w:t>
            </w:r>
          </w:p>
          <w:p w14:paraId="0352A365" w14:textId="697B5FD2" w:rsidR="005134BA" w:rsidRPr="006C4628" w:rsidRDefault="00881927" w:rsidP="00E6040C">
            <w:pPr>
              <w:rPr>
                <w:lang w:val="es-ES"/>
                <w:rPrChange w:id="1889" w:author="chris" w:date="2015-04-19T12:09:00Z">
                  <w:rPr/>
                </w:rPrChange>
              </w:rPr>
            </w:pPr>
            <w:r w:rsidRPr="006C4628">
              <w:rPr>
                <w:sz w:val="24"/>
                <w:szCs w:val="24"/>
                <w:lang w:val="es-ES"/>
                <w:rPrChange w:id="1890" w:author="chris" w:date="2015-04-19T12:09:00Z">
                  <w:rPr>
                    <w:sz w:val="24"/>
                    <w:szCs w:val="24"/>
                    <w:lang w:val="es-ES_tradnl"/>
                  </w:rPr>
                </w:rPrChange>
              </w:rPr>
              <w:object w:dxaOrig="8955" w:dyaOrig="6495" w14:anchorId="5DA49C4E">
                <v:shape id="_x0000_i1029" type="#_x0000_t75" style="width:249.7pt;height:180pt" o:ole="">
                  <v:imagedata r:id="rId23" o:title=""/>
                </v:shape>
                <o:OLEObject Type="Embed" ProgID="PBrush" ShapeID="_x0000_i1029" DrawAspect="Content" ObjectID="_1490958689" r:id="rId24"/>
              </w:object>
            </w:r>
          </w:p>
          <w:p w14:paraId="14530A19" w14:textId="77777777" w:rsidR="00FF3560" w:rsidRPr="006C4628" w:rsidRDefault="00FF3560" w:rsidP="00E6040C">
            <w:pPr>
              <w:rPr>
                <w:lang w:val="es-ES"/>
                <w:rPrChange w:id="1891" w:author="chris" w:date="2015-04-19T12:09:00Z">
                  <w:rPr/>
                </w:rPrChange>
              </w:rPr>
            </w:pPr>
          </w:p>
          <w:p w14:paraId="7EB40DD8" w14:textId="4F8A95E4" w:rsidR="00251196" w:rsidRPr="006C4628" w:rsidRDefault="00251196" w:rsidP="00E6040C">
            <w:pPr>
              <w:rPr>
                <w:lang w:val="es-ES"/>
                <w:rPrChange w:id="1892" w:author="chris" w:date="2015-04-19T12:09:00Z">
                  <w:rPr/>
                </w:rPrChange>
              </w:rPr>
            </w:pPr>
            <w:r w:rsidRPr="006C4628">
              <w:rPr>
                <w:lang w:val="es-ES"/>
                <w:rPrChange w:id="1893" w:author="chris" w:date="2015-04-19T12:09:00Z">
                  <w:rPr/>
                </w:rPrChange>
              </w:rPr>
              <w:t xml:space="preserve">Cambiar por: </w:t>
            </w:r>
          </w:p>
          <w:p w14:paraId="50B72199" w14:textId="204CACE0" w:rsidR="00FF3560" w:rsidRPr="006C4628" w:rsidRDefault="00500DCC" w:rsidP="00E6040C">
            <w:pPr>
              <w:rPr>
                <w:lang w:val="es-ES"/>
                <w:rPrChange w:id="1894" w:author="chris" w:date="2015-04-19T12:09:00Z">
                  <w:rPr/>
                </w:rPrChange>
              </w:rPr>
            </w:pPr>
            <w:r w:rsidRPr="006C4628">
              <w:rPr>
                <w:lang w:val="es-ES"/>
                <w:rPrChange w:id="1895" w:author="chris" w:date="2015-04-19T12:09:00Z">
                  <w:rPr/>
                </w:rPrChange>
              </w:rPr>
              <w:t xml:space="preserve">a) 159 </w:t>
            </w:r>
            <w:r w:rsidR="00F6729E" w:rsidRPr="006C4628">
              <w:rPr>
                <w:lang w:val="es-ES"/>
                <w:rPrChange w:id="1896" w:author="chris" w:date="2015-04-19T12:09:00Z">
                  <w:rPr/>
                </w:rPrChange>
              </w:rPr>
              <w:t xml:space="preserve">327 </w:t>
            </w:r>
            <w:r w:rsidR="00F6729E" w:rsidRPr="006C4628">
              <w:rPr>
                <w:b/>
                <w:color w:val="00B0F0"/>
                <w:lang w:val="es-ES"/>
                <w:rPrChange w:id="1897" w:author="chris" w:date="2015-04-19T12:09:00Z">
                  <w:rPr>
                    <w:b/>
                    <w:color w:val="00B0F0"/>
                  </w:rPr>
                </w:rPrChange>
              </w:rPr>
              <w:t>&lt;</w:t>
            </w:r>
            <w:r w:rsidRPr="006C4628">
              <w:rPr>
                <w:lang w:val="es-ES"/>
                <w:rPrChange w:id="1898" w:author="chris" w:date="2015-04-19T12:09:00Z">
                  <w:rPr/>
                </w:rPrChange>
              </w:rPr>
              <w:t xml:space="preserve"> 1 983 </w:t>
            </w:r>
            <w:r w:rsidR="00F6729E" w:rsidRPr="006C4628">
              <w:rPr>
                <w:lang w:val="es-ES"/>
                <w:rPrChange w:id="1899" w:author="chris" w:date="2015-04-19T12:09:00Z">
                  <w:rPr/>
                </w:rPrChange>
              </w:rPr>
              <w:t>427</w:t>
            </w:r>
            <w:ins w:id="1900" w:author="chris" w:date="2015-04-19T11:30:00Z">
              <w:r w:rsidR="006622D5" w:rsidRPr="006C4628">
                <w:rPr>
                  <w:lang w:val="es-ES"/>
                  <w:rPrChange w:id="1901" w:author="chris" w:date="2015-04-19T12:09:00Z">
                    <w:rPr/>
                  </w:rPrChange>
                </w:rPr>
                <w:t>.</w:t>
              </w:r>
            </w:ins>
          </w:p>
          <w:p w14:paraId="21D60992" w14:textId="3890CFD6" w:rsidR="00F6729E" w:rsidRPr="006C4628" w:rsidRDefault="00F6729E" w:rsidP="00E6040C">
            <w:pPr>
              <w:rPr>
                <w:lang w:val="es-ES"/>
                <w:rPrChange w:id="1902" w:author="chris" w:date="2015-04-19T12:09:00Z">
                  <w:rPr/>
                </w:rPrChange>
              </w:rPr>
            </w:pPr>
            <w:r w:rsidRPr="006C4628">
              <w:rPr>
                <w:lang w:val="es-ES"/>
                <w:rPrChange w:id="1903" w:author="chris" w:date="2015-04-19T12:09:00Z">
                  <w:rPr/>
                </w:rPrChange>
              </w:rPr>
              <w:t xml:space="preserve">b) </w:t>
            </w:r>
            <w:r w:rsidR="00500DCC" w:rsidRPr="006C4628">
              <w:rPr>
                <w:lang w:val="es-ES"/>
                <w:rPrChange w:id="1904" w:author="chris" w:date="2015-04-19T12:09:00Z">
                  <w:rPr/>
                </w:rPrChange>
              </w:rPr>
              <w:t xml:space="preserve">4 729 </w:t>
            </w:r>
            <w:r w:rsidR="00251196" w:rsidRPr="006C4628">
              <w:rPr>
                <w:lang w:val="es-ES"/>
                <w:rPrChange w:id="1905" w:author="chris" w:date="2015-04-19T12:09:00Z">
                  <w:rPr/>
                </w:rPrChange>
              </w:rPr>
              <w:t xml:space="preserve">862 </w:t>
            </w:r>
            <w:r w:rsidR="00251196" w:rsidRPr="006C4628">
              <w:rPr>
                <w:b/>
                <w:color w:val="00B0F0"/>
                <w:lang w:val="es-ES"/>
                <w:rPrChange w:id="1906" w:author="chris" w:date="2015-04-19T12:09:00Z">
                  <w:rPr>
                    <w:b/>
                    <w:color w:val="00B0F0"/>
                  </w:rPr>
                </w:rPrChange>
              </w:rPr>
              <w:t>&lt;</w:t>
            </w:r>
            <w:r w:rsidR="00500DCC" w:rsidRPr="006C4628">
              <w:rPr>
                <w:lang w:val="es-ES"/>
                <w:rPrChange w:id="1907" w:author="chris" w:date="2015-04-19T12:09:00Z">
                  <w:rPr/>
                </w:rPrChange>
              </w:rPr>
              <w:t xml:space="preserve"> 30 000 </w:t>
            </w:r>
            <w:r w:rsidR="00251196" w:rsidRPr="006C4628">
              <w:rPr>
                <w:lang w:val="es-ES"/>
                <w:rPrChange w:id="1908" w:author="chris" w:date="2015-04-19T12:09:00Z">
                  <w:rPr/>
                </w:rPrChange>
              </w:rPr>
              <w:t>005</w:t>
            </w:r>
            <w:ins w:id="1909" w:author="chris" w:date="2015-04-19T11:30:00Z">
              <w:r w:rsidR="006622D5" w:rsidRPr="006C4628">
                <w:rPr>
                  <w:lang w:val="es-ES"/>
                  <w:rPrChange w:id="1910" w:author="chris" w:date="2015-04-19T12:09:00Z">
                    <w:rPr/>
                  </w:rPrChange>
                </w:rPr>
                <w:t>.</w:t>
              </w:r>
            </w:ins>
          </w:p>
          <w:p w14:paraId="588351B2" w14:textId="26822301" w:rsidR="00251196" w:rsidRPr="006C4628" w:rsidRDefault="00500DCC" w:rsidP="00E6040C">
            <w:pPr>
              <w:rPr>
                <w:lang w:val="es-ES"/>
                <w:rPrChange w:id="1911" w:author="chris" w:date="2015-04-19T12:09:00Z">
                  <w:rPr/>
                </w:rPrChange>
              </w:rPr>
            </w:pPr>
            <w:r w:rsidRPr="006C4628">
              <w:rPr>
                <w:lang w:val="es-ES"/>
                <w:rPrChange w:id="1912" w:author="chris" w:date="2015-04-19T12:09:00Z">
                  <w:rPr/>
                </w:rPrChange>
              </w:rPr>
              <w:t xml:space="preserve">c) 2 </w:t>
            </w:r>
            <w:r w:rsidR="00E53542" w:rsidRPr="006C4628">
              <w:rPr>
                <w:lang w:val="es-ES"/>
                <w:rPrChange w:id="1913" w:author="chris" w:date="2015-04-19T12:09:00Z">
                  <w:rPr/>
                </w:rPrChange>
              </w:rPr>
              <w:t>935</w:t>
            </w:r>
            <w:r w:rsidRPr="006C4628">
              <w:rPr>
                <w:lang w:val="es-ES"/>
                <w:rPrChange w:id="1914" w:author="chris" w:date="2015-04-19T12:09:00Z">
                  <w:rPr/>
                </w:rPrChange>
              </w:rPr>
              <w:t xml:space="preserve"> </w:t>
            </w:r>
            <w:r w:rsidR="00E53542" w:rsidRPr="006C4628">
              <w:rPr>
                <w:lang w:val="es-ES"/>
                <w:rPrChange w:id="1915" w:author="chris" w:date="2015-04-19T12:09:00Z">
                  <w:rPr/>
                </w:rPrChange>
              </w:rPr>
              <w:t>698</w:t>
            </w:r>
            <w:r w:rsidR="00251196" w:rsidRPr="006C4628">
              <w:rPr>
                <w:lang w:val="es-ES"/>
                <w:rPrChange w:id="1916" w:author="chris" w:date="2015-04-19T12:09:00Z">
                  <w:rPr/>
                </w:rPrChange>
              </w:rPr>
              <w:t xml:space="preserve"> </w:t>
            </w:r>
            <w:r w:rsidR="00251196" w:rsidRPr="006C4628">
              <w:rPr>
                <w:b/>
                <w:color w:val="00B0F0"/>
                <w:lang w:val="es-ES"/>
                <w:rPrChange w:id="1917" w:author="chris" w:date="2015-04-19T12:09:00Z">
                  <w:rPr>
                    <w:b/>
                    <w:color w:val="00B0F0"/>
                  </w:rPr>
                </w:rPrChange>
              </w:rPr>
              <w:t>&gt;</w:t>
            </w:r>
            <w:r w:rsidR="00251196" w:rsidRPr="006C4628">
              <w:rPr>
                <w:lang w:val="es-ES"/>
                <w:rPrChange w:id="1918" w:author="chris" w:date="2015-04-19T12:09:00Z">
                  <w:rPr/>
                </w:rPrChange>
              </w:rPr>
              <w:t xml:space="preserve"> </w:t>
            </w:r>
            <w:r w:rsidR="00881927" w:rsidRPr="006C4628">
              <w:rPr>
                <w:lang w:val="es-ES"/>
                <w:rPrChange w:id="1919" w:author="chris" w:date="2015-04-19T12:09:00Z">
                  <w:rPr/>
                </w:rPrChange>
              </w:rPr>
              <w:t>2</w:t>
            </w:r>
            <w:r w:rsidRPr="006C4628">
              <w:rPr>
                <w:lang w:val="es-ES"/>
                <w:rPrChange w:id="1920" w:author="chris" w:date="2015-04-19T12:09:00Z">
                  <w:rPr/>
                </w:rPrChange>
              </w:rPr>
              <w:t xml:space="preserve"> </w:t>
            </w:r>
            <w:r w:rsidR="00E53542" w:rsidRPr="006C4628">
              <w:rPr>
                <w:lang w:val="es-ES"/>
                <w:rPrChange w:id="1921" w:author="chris" w:date="2015-04-19T12:09:00Z">
                  <w:rPr/>
                </w:rPrChange>
              </w:rPr>
              <w:t>629</w:t>
            </w:r>
            <w:r w:rsidRPr="006C4628">
              <w:rPr>
                <w:lang w:val="es-ES"/>
                <w:rPrChange w:id="1922" w:author="chris" w:date="2015-04-19T12:09:00Z">
                  <w:rPr/>
                </w:rPrChange>
              </w:rPr>
              <w:t xml:space="preserve"> </w:t>
            </w:r>
            <w:r w:rsidR="00E53542" w:rsidRPr="006C4628">
              <w:rPr>
                <w:lang w:val="es-ES"/>
                <w:rPrChange w:id="1923" w:author="chris" w:date="2015-04-19T12:09:00Z">
                  <w:rPr/>
                </w:rPrChange>
              </w:rPr>
              <w:t>453</w:t>
            </w:r>
            <w:ins w:id="1924" w:author="chris" w:date="2015-04-19T11:30:00Z">
              <w:r w:rsidR="006622D5" w:rsidRPr="006C4628">
                <w:rPr>
                  <w:lang w:val="es-ES"/>
                  <w:rPrChange w:id="1925" w:author="chris" w:date="2015-04-19T12:09:00Z">
                    <w:rPr/>
                  </w:rPrChange>
                </w:rPr>
                <w:t>.</w:t>
              </w:r>
            </w:ins>
          </w:p>
          <w:p w14:paraId="78C0B56C" w14:textId="137D3E56" w:rsidR="00FF3560" w:rsidRPr="006C4628" w:rsidRDefault="00881927" w:rsidP="00E6040C">
            <w:pPr>
              <w:rPr>
                <w:lang w:val="es-ES"/>
                <w:rPrChange w:id="1926" w:author="chris" w:date="2015-04-19T12:09:00Z">
                  <w:rPr/>
                </w:rPrChange>
              </w:rPr>
            </w:pPr>
            <w:r w:rsidRPr="006C4628">
              <w:rPr>
                <w:lang w:val="es-ES"/>
                <w:rPrChange w:id="1927" w:author="chris" w:date="2015-04-19T12:09:00Z">
                  <w:rPr/>
                </w:rPrChange>
              </w:rPr>
              <w:t>Incluir:</w:t>
            </w:r>
          </w:p>
          <w:p w14:paraId="46CD3239" w14:textId="6985A42B" w:rsidR="00881927" w:rsidRPr="006C4628" w:rsidRDefault="003D48FB" w:rsidP="00E6040C">
            <w:pPr>
              <w:rPr>
                <w:lang w:val="es-ES"/>
                <w:rPrChange w:id="1928" w:author="chris" w:date="2015-04-19T12:09:00Z">
                  <w:rPr/>
                </w:rPrChange>
              </w:rPr>
            </w:pPr>
            <w:r w:rsidRPr="006C4628">
              <w:rPr>
                <w:lang w:val="es-ES"/>
                <w:rPrChange w:id="1929" w:author="chris" w:date="2015-04-19T12:09:00Z">
                  <w:rPr/>
                </w:rPrChange>
              </w:rPr>
              <w:t xml:space="preserve">d) 8 795 </w:t>
            </w:r>
            <w:r w:rsidR="00881927" w:rsidRPr="006C4628">
              <w:rPr>
                <w:lang w:val="es-ES"/>
                <w:rPrChange w:id="1930" w:author="chris" w:date="2015-04-19T12:09:00Z">
                  <w:rPr/>
                </w:rPrChange>
              </w:rPr>
              <w:t>624</w:t>
            </w:r>
            <w:del w:id="1931" w:author="chris" w:date="2015-04-18T22:24:00Z">
              <w:r w:rsidR="00881927" w:rsidRPr="006C4628" w:rsidDel="00634C90">
                <w:rPr>
                  <w:lang w:val="es-ES"/>
                  <w:rPrChange w:id="1932" w:author="chris" w:date="2015-04-19T12:09:00Z">
                    <w:rPr/>
                  </w:rPrChange>
                </w:rPr>
                <w:delText xml:space="preserve"> </w:delText>
              </w:r>
            </w:del>
            <w:r w:rsidR="00E53542" w:rsidRPr="006C4628">
              <w:rPr>
                <w:lang w:val="es-ES"/>
                <w:rPrChange w:id="1933" w:author="chris" w:date="2015-04-19T12:09:00Z">
                  <w:rPr/>
                </w:rPrChange>
              </w:rPr>
              <w:t xml:space="preserve"> </w:t>
            </w:r>
            <w:r w:rsidR="00881927" w:rsidRPr="006C4628">
              <w:rPr>
                <w:b/>
                <w:color w:val="00B0F0"/>
                <w:lang w:val="es-ES"/>
                <w:rPrChange w:id="1934" w:author="chris" w:date="2015-04-19T12:09:00Z">
                  <w:rPr>
                    <w:b/>
                    <w:color w:val="00B0F0"/>
                  </w:rPr>
                </w:rPrChange>
              </w:rPr>
              <w:t>&lt;</w:t>
            </w:r>
            <w:del w:id="1935" w:author="chris" w:date="2015-04-18T22:24:00Z">
              <w:r w:rsidR="00881927" w:rsidRPr="006C4628" w:rsidDel="00634C90">
                <w:rPr>
                  <w:lang w:val="es-ES"/>
                  <w:rPrChange w:id="1936" w:author="chris" w:date="2015-04-19T12:09:00Z">
                    <w:rPr/>
                  </w:rPrChange>
                </w:rPr>
                <w:delText xml:space="preserve"> </w:delText>
              </w:r>
            </w:del>
            <w:r w:rsidR="00881927" w:rsidRPr="006C4628">
              <w:rPr>
                <w:lang w:val="es-ES"/>
                <w:rPrChange w:id="1937" w:author="chris" w:date="2015-04-19T12:09:00Z">
                  <w:rPr/>
                </w:rPrChange>
              </w:rPr>
              <w:t xml:space="preserve"> </w:t>
            </w:r>
            <w:r w:rsidRPr="006C4628">
              <w:rPr>
                <w:lang w:val="es-ES"/>
                <w:rPrChange w:id="1938" w:author="chris" w:date="2015-04-19T12:09:00Z">
                  <w:rPr/>
                </w:rPrChange>
              </w:rPr>
              <w:t xml:space="preserve">8 </w:t>
            </w:r>
            <w:r w:rsidR="00B257C3" w:rsidRPr="006C4628">
              <w:rPr>
                <w:lang w:val="es-ES"/>
                <w:rPrChange w:id="1939" w:author="chris" w:date="2015-04-19T12:09:00Z">
                  <w:rPr/>
                </w:rPrChange>
              </w:rPr>
              <w:t>79</w:t>
            </w:r>
            <w:r w:rsidR="00E53542" w:rsidRPr="006C4628">
              <w:rPr>
                <w:lang w:val="es-ES"/>
                <w:rPrChange w:id="1940" w:author="chris" w:date="2015-04-19T12:09:00Z">
                  <w:rPr/>
                </w:rPrChange>
              </w:rPr>
              <w:t>6</w:t>
            </w:r>
            <w:r w:rsidRPr="006C4628">
              <w:rPr>
                <w:lang w:val="es-ES"/>
                <w:rPrChange w:id="1941" w:author="chris" w:date="2015-04-19T12:09:00Z">
                  <w:rPr/>
                </w:rPrChange>
              </w:rPr>
              <w:t xml:space="preserve"> </w:t>
            </w:r>
            <w:r w:rsidR="00B257C3" w:rsidRPr="006C4628">
              <w:rPr>
                <w:lang w:val="es-ES"/>
                <w:rPrChange w:id="1942" w:author="chris" w:date="2015-04-19T12:09:00Z">
                  <w:rPr/>
                </w:rPrChange>
              </w:rPr>
              <w:t>7</w:t>
            </w:r>
            <w:r w:rsidR="007B1B2A" w:rsidRPr="006C4628">
              <w:rPr>
                <w:lang w:val="es-ES"/>
                <w:rPrChange w:id="1943" w:author="chris" w:date="2015-04-19T12:09:00Z">
                  <w:rPr/>
                </w:rPrChange>
              </w:rPr>
              <w:t>24</w:t>
            </w:r>
            <w:ins w:id="1944" w:author="chris" w:date="2015-04-19T11:30:00Z">
              <w:r w:rsidR="006622D5" w:rsidRPr="006C4628">
                <w:rPr>
                  <w:lang w:val="es-ES"/>
                  <w:rPrChange w:id="1945" w:author="chris" w:date="2015-04-19T12:09:00Z">
                    <w:rPr/>
                  </w:rPrChange>
                </w:rPr>
                <w:t>.</w:t>
              </w:r>
            </w:ins>
          </w:p>
          <w:p w14:paraId="317A6E64" w14:textId="46F7F869" w:rsidR="00B257C3" w:rsidRPr="006C4628" w:rsidRDefault="003D48FB" w:rsidP="00E6040C">
            <w:pPr>
              <w:rPr>
                <w:lang w:val="es-ES"/>
                <w:rPrChange w:id="1946" w:author="chris" w:date="2015-04-19T12:09:00Z">
                  <w:rPr/>
                </w:rPrChange>
              </w:rPr>
            </w:pPr>
            <w:r w:rsidRPr="006C4628">
              <w:rPr>
                <w:lang w:val="es-ES"/>
                <w:rPrChange w:id="1947" w:author="chris" w:date="2015-04-19T12:09:00Z">
                  <w:rPr/>
                </w:rPrChange>
              </w:rPr>
              <w:t xml:space="preserve">e) 305 </w:t>
            </w:r>
            <w:r w:rsidR="00B257C3" w:rsidRPr="006C4628">
              <w:rPr>
                <w:lang w:val="es-ES"/>
                <w:rPrChange w:id="1948" w:author="chris" w:date="2015-04-19T12:09:00Z">
                  <w:rPr/>
                </w:rPrChange>
              </w:rPr>
              <w:t xml:space="preserve">860 </w:t>
            </w:r>
            <w:r w:rsidR="00B257C3" w:rsidRPr="006C4628">
              <w:rPr>
                <w:b/>
                <w:color w:val="00B0F0"/>
                <w:lang w:val="es-ES"/>
                <w:rPrChange w:id="1949" w:author="chris" w:date="2015-04-19T12:09:00Z">
                  <w:rPr>
                    <w:b/>
                    <w:color w:val="00B0F0"/>
                  </w:rPr>
                </w:rPrChange>
              </w:rPr>
              <w:t>=</w:t>
            </w:r>
            <w:r w:rsidRPr="006C4628">
              <w:rPr>
                <w:lang w:val="es-ES"/>
                <w:rPrChange w:id="1950" w:author="chris" w:date="2015-04-19T12:09:00Z">
                  <w:rPr/>
                </w:rPrChange>
              </w:rPr>
              <w:t xml:space="preserve"> 305 </w:t>
            </w:r>
            <w:r w:rsidR="00B257C3" w:rsidRPr="006C4628">
              <w:rPr>
                <w:lang w:val="es-ES"/>
                <w:rPrChange w:id="1951" w:author="chris" w:date="2015-04-19T12:09:00Z">
                  <w:rPr/>
                </w:rPrChange>
              </w:rPr>
              <w:t>860</w:t>
            </w:r>
            <w:ins w:id="1952" w:author="chris" w:date="2015-04-19T11:30:00Z">
              <w:r w:rsidR="006622D5" w:rsidRPr="006C4628">
                <w:rPr>
                  <w:lang w:val="es-ES"/>
                  <w:rPrChange w:id="1953" w:author="chris" w:date="2015-04-19T12:09:00Z">
                    <w:rPr/>
                  </w:rPrChange>
                </w:rPr>
                <w:t>.</w:t>
              </w:r>
            </w:ins>
          </w:p>
          <w:p w14:paraId="4F2AE738" w14:textId="3201B87A" w:rsidR="00FF3560" w:rsidRPr="006C4628" w:rsidRDefault="003D48FB" w:rsidP="00E6040C">
            <w:pPr>
              <w:rPr>
                <w:lang w:val="es-ES"/>
                <w:rPrChange w:id="1954" w:author="chris" w:date="2015-04-19T12:09:00Z">
                  <w:rPr/>
                </w:rPrChange>
              </w:rPr>
            </w:pPr>
            <w:r w:rsidRPr="006C4628">
              <w:rPr>
                <w:lang w:val="es-ES"/>
                <w:rPrChange w:id="1955" w:author="chris" w:date="2015-04-19T12:09:00Z">
                  <w:rPr/>
                </w:rPrChange>
              </w:rPr>
              <w:t xml:space="preserve">f) 12 429 </w:t>
            </w:r>
            <w:r w:rsidR="00B257C3" w:rsidRPr="006C4628">
              <w:rPr>
                <w:lang w:val="es-ES"/>
                <w:rPrChange w:id="1956" w:author="chris" w:date="2015-04-19T12:09:00Z">
                  <w:rPr/>
                </w:rPrChange>
              </w:rPr>
              <w:t>398</w:t>
            </w:r>
            <w:r w:rsidR="00E53542" w:rsidRPr="006C4628">
              <w:rPr>
                <w:lang w:val="es-ES"/>
                <w:rPrChange w:id="1957" w:author="chris" w:date="2015-04-19T12:09:00Z">
                  <w:rPr/>
                </w:rPrChange>
              </w:rPr>
              <w:t xml:space="preserve"> </w:t>
            </w:r>
            <w:del w:id="1958" w:author="chris" w:date="2015-04-18T22:24:00Z">
              <w:r w:rsidR="00B257C3" w:rsidRPr="006C4628" w:rsidDel="00634C90">
                <w:rPr>
                  <w:lang w:val="es-ES"/>
                  <w:rPrChange w:id="1959" w:author="chris" w:date="2015-04-19T12:09:00Z">
                    <w:rPr/>
                  </w:rPrChange>
                </w:rPr>
                <w:delText xml:space="preserve"> </w:delText>
              </w:r>
            </w:del>
            <w:r w:rsidR="00B257C3" w:rsidRPr="006C4628">
              <w:rPr>
                <w:b/>
                <w:color w:val="00B0F0"/>
                <w:lang w:val="es-ES"/>
                <w:rPrChange w:id="1960" w:author="chris" w:date="2015-04-19T12:09:00Z">
                  <w:rPr>
                    <w:b/>
                    <w:color w:val="00B0F0"/>
                  </w:rPr>
                </w:rPrChange>
              </w:rPr>
              <w:t>&gt;</w:t>
            </w:r>
            <w:r w:rsidRPr="006C4628">
              <w:rPr>
                <w:lang w:val="es-ES"/>
                <w:rPrChange w:id="1961" w:author="chris" w:date="2015-04-19T12:09:00Z">
                  <w:rPr/>
                </w:rPrChange>
              </w:rPr>
              <w:t xml:space="preserve"> 12 419 </w:t>
            </w:r>
            <w:r w:rsidR="00B257C3" w:rsidRPr="006C4628">
              <w:rPr>
                <w:lang w:val="es-ES"/>
                <w:rPrChange w:id="1962" w:author="chris" w:date="2015-04-19T12:09:00Z">
                  <w:rPr/>
                </w:rPrChange>
              </w:rPr>
              <w:t>399</w:t>
            </w:r>
            <w:ins w:id="1963" w:author="chris" w:date="2015-04-19T11:30:00Z">
              <w:r w:rsidR="006622D5" w:rsidRPr="006C4628">
                <w:rPr>
                  <w:lang w:val="es-ES"/>
                  <w:rPrChange w:id="1964" w:author="chris" w:date="2015-04-19T12:09:00Z">
                    <w:rPr/>
                  </w:rPrChange>
                </w:rPr>
                <w:t>.</w:t>
              </w:r>
            </w:ins>
          </w:p>
        </w:tc>
      </w:tr>
      <w:tr w:rsidR="005134BA" w:rsidRPr="006C4628" w14:paraId="0FB11011" w14:textId="77777777" w:rsidTr="00B55EED">
        <w:tc>
          <w:tcPr>
            <w:tcW w:w="2518" w:type="dxa"/>
          </w:tcPr>
          <w:p w14:paraId="455F7716" w14:textId="490C8B66" w:rsidR="005134BA" w:rsidRPr="006C4628" w:rsidRDefault="005134BA" w:rsidP="00E6040C">
            <w:pPr>
              <w:rPr>
                <w:rFonts w:ascii="Times New Roman" w:hAnsi="Times New Roman" w:cs="Times New Roman"/>
                <w:b/>
                <w:color w:val="000000"/>
                <w:sz w:val="24"/>
                <w:szCs w:val="24"/>
                <w:lang w:val="es-ES"/>
                <w:rPrChange w:id="196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966" w:author="chris" w:date="2015-04-19T12:09:00Z">
                  <w:rPr>
                    <w:rFonts w:ascii="Times New Roman" w:hAnsi="Times New Roman" w:cs="Times New Roman"/>
                    <w:b/>
                    <w:color w:val="000000"/>
                    <w:sz w:val="24"/>
                    <w:szCs w:val="24"/>
                  </w:rPr>
                </w:rPrChange>
              </w:rPr>
              <w:lastRenderedPageBreak/>
              <w:t>Título</w:t>
            </w:r>
          </w:p>
        </w:tc>
        <w:tc>
          <w:tcPr>
            <w:tcW w:w="6536" w:type="dxa"/>
          </w:tcPr>
          <w:p w14:paraId="7A6855D0" w14:textId="43C911FD" w:rsidR="005134BA" w:rsidRPr="006C4628" w:rsidRDefault="005134BA" w:rsidP="00E6040C">
            <w:pPr>
              <w:rPr>
                <w:rFonts w:ascii="Times New Roman" w:hAnsi="Times New Roman" w:cs="Times New Roman"/>
                <w:color w:val="000000"/>
                <w:sz w:val="24"/>
                <w:szCs w:val="24"/>
                <w:lang w:val="es-ES"/>
                <w:rPrChange w:id="196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968" w:author="chris" w:date="2015-04-19T12:09:00Z">
                  <w:rPr>
                    <w:rFonts w:ascii="Times New Roman" w:hAnsi="Times New Roman" w:cs="Times New Roman"/>
                    <w:color w:val="000000"/>
                    <w:sz w:val="24"/>
                    <w:szCs w:val="24"/>
                  </w:rPr>
                </w:rPrChange>
              </w:rPr>
              <w:t>Compara número naturales</w:t>
            </w:r>
            <w:del w:id="1969" w:author="chris" w:date="2015-04-18T22:25:00Z">
              <w:r w:rsidRPr="006C4628" w:rsidDel="00634C90">
                <w:rPr>
                  <w:rFonts w:ascii="Times New Roman" w:hAnsi="Times New Roman" w:cs="Times New Roman"/>
                  <w:color w:val="000000"/>
                  <w:sz w:val="24"/>
                  <w:szCs w:val="24"/>
                  <w:lang w:val="es-ES"/>
                  <w:rPrChange w:id="1970" w:author="chris" w:date="2015-04-19T12:09:00Z">
                    <w:rPr>
                      <w:rFonts w:ascii="Times New Roman" w:hAnsi="Times New Roman" w:cs="Times New Roman"/>
                      <w:color w:val="000000"/>
                      <w:sz w:val="24"/>
                      <w:szCs w:val="24"/>
                    </w:rPr>
                  </w:rPrChange>
                </w:rPr>
                <w:delText>.</w:delText>
              </w:r>
            </w:del>
            <w:r w:rsidRPr="006C4628">
              <w:rPr>
                <w:rFonts w:ascii="Times New Roman" w:hAnsi="Times New Roman" w:cs="Times New Roman"/>
                <w:color w:val="000000"/>
                <w:sz w:val="24"/>
                <w:szCs w:val="24"/>
                <w:lang w:val="es-ES"/>
                <w:rPrChange w:id="1971" w:author="chris" w:date="2015-04-19T12:09:00Z">
                  <w:rPr>
                    <w:rFonts w:ascii="Times New Roman" w:hAnsi="Times New Roman" w:cs="Times New Roman"/>
                    <w:color w:val="000000"/>
                    <w:sz w:val="24"/>
                    <w:szCs w:val="24"/>
                  </w:rPr>
                </w:rPrChange>
              </w:rPr>
              <w:t xml:space="preserve">  </w:t>
            </w:r>
          </w:p>
        </w:tc>
      </w:tr>
      <w:tr w:rsidR="005134BA" w:rsidRPr="006C4628" w14:paraId="2B8BCE3E" w14:textId="77777777" w:rsidTr="00B55EED">
        <w:tc>
          <w:tcPr>
            <w:tcW w:w="2518" w:type="dxa"/>
          </w:tcPr>
          <w:p w14:paraId="16C20743" w14:textId="77777777" w:rsidR="005134BA" w:rsidRPr="006C4628" w:rsidRDefault="005134BA" w:rsidP="00E6040C">
            <w:pPr>
              <w:rPr>
                <w:rFonts w:ascii="Times New Roman" w:hAnsi="Times New Roman" w:cs="Times New Roman"/>
                <w:b/>
                <w:color w:val="000000"/>
                <w:sz w:val="24"/>
                <w:szCs w:val="24"/>
                <w:lang w:val="es-ES"/>
                <w:rPrChange w:id="197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973" w:author="chris" w:date="2015-04-19T12:09:00Z">
                  <w:rPr>
                    <w:rFonts w:ascii="Times New Roman" w:hAnsi="Times New Roman" w:cs="Times New Roman"/>
                    <w:b/>
                    <w:color w:val="000000"/>
                    <w:sz w:val="24"/>
                    <w:szCs w:val="24"/>
                  </w:rPr>
                </w:rPrChange>
              </w:rPr>
              <w:t>Descripción</w:t>
            </w:r>
          </w:p>
        </w:tc>
        <w:tc>
          <w:tcPr>
            <w:tcW w:w="6536" w:type="dxa"/>
          </w:tcPr>
          <w:p w14:paraId="2C9D59D3" w14:textId="22931A21" w:rsidR="005134BA" w:rsidRPr="006C4628" w:rsidRDefault="005134BA" w:rsidP="00E6040C">
            <w:pPr>
              <w:rPr>
                <w:rFonts w:ascii="Times New Roman" w:hAnsi="Times New Roman" w:cs="Times New Roman"/>
                <w:color w:val="000000"/>
                <w:sz w:val="24"/>
                <w:szCs w:val="24"/>
                <w:lang w:val="es-ES"/>
                <w:rPrChange w:id="197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975" w:author="chris" w:date="2015-04-19T12:09:00Z">
                  <w:rPr>
                    <w:rFonts w:ascii="Times New Roman" w:hAnsi="Times New Roman" w:cs="Times New Roman"/>
                    <w:color w:val="000000"/>
                    <w:sz w:val="24"/>
                    <w:szCs w:val="24"/>
                  </w:rPr>
                </w:rPrChange>
              </w:rPr>
              <w:t xml:space="preserve">Actividad que permite practicar la </w:t>
            </w:r>
            <w:r w:rsidR="00FF3560" w:rsidRPr="006C4628">
              <w:rPr>
                <w:rFonts w:ascii="Times New Roman" w:hAnsi="Times New Roman" w:cs="Times New Roman"/>
                <w:color w:val="000000"/>
                <w:sz w:val="24"/>
                <w:szCs w:val="24"/>
                <w:lang w:val="es-ES"/>
                <w:rPrChange w:id="1976" w:author="chris" w:date="2015-04-19T12:09:00Z">
                  <w:rPr>
                    <w:rFonts w:ascii="Times New Roman" w:hAnsi="Times New Roman" w:cs="Times New Roman"/>
                    <w:color w:val="000000"/>
                    <w:sz w:val="24"/>
                    <w:szCs w:val="24"/>
                  </w:rPr>
                </w:rPrChange>
              </w:rPr>
              <w:t>comparación de números naturales</w:t>
            </w:r>
            <w:r w:rsidRPr="006C4628">
              <w:rPr>
                <w:rFonts w:ascii="Times New Roman" w:hAnsi="Times New Roman" w:cs="Times New Roman"/>
                <w:color w:val="000000"/>
                <w:sz w:val="24"/>
                <w:szCs w:val="24"/>
                <w:lang w:val="es-ES"/>
                <w:rPrChange w:id="1977" w:author="chris" w:date="2015-04-19T12:09:00Z">
                  <w:rPr>
                    <w:rFonts w:ascii="Times New Roman" w:hAnsi="Times New Roman" w:cs="Times New Roman"/>
                    <w:color w:val="000000"/>
                    <w:sz w:val="24"/>
                    <w:szCs w:val="24"/>
                  </w:rPr>
                </w:rPrChange>
              </w:rPr>
              <w:t xml:space="preserve">. </w:t>
            </w:r>
          </w:p>
        </w:tc>
      </w:tr>
    </w:tbl>
    <w:p w14:paraId="58F76EC9" w14:textId="77777777" w:rsidR="00D6769D" w:rsidRPr="006C4628" w:rsidRDefault="00D6769D" w:rsidP="00E6040C">
      <w:pPr>
        <w:spacing w:after="0"/>
        <w:rPr>
          <w:rFonts w:ascii="Arial" w:hAnsi="Arial" w:cs="Arial"/>
          <w:color w:val="000000"/>
          <w:lang w:val="es-ES"/>
          <w:rPrChange w:id="1978"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141D44" w:rsidRPr="006C4628" w14:paraId="5D4C7AD2" w14:textId="77777777" w:rsidTr="00B55EED">
        <w:tc>
          <w:tcPr>
            <w:tcW w:w="9033" w:type="dxa"/>
            <w:gridSpan w:val="2"/>
            <w:shd w:val="clear" w:color="auto" w:fill="000000" w:themeFill="text1"/>
          </w:tcPr>
          <w:p w14:paraId="7FAAFA2D" w14:textId="77777777" w:rsidR="00141D44" w:rsidRPr="006C4628" w:rsidRDefault="00141D44" w:rsidP="00E6040C">
            <w:pPr>
              <w:jc w:val="center"/>
              <w:rPr>
                <w:rFonts w:ascii="Times New Roman" w:hAnsi="Times New Roman" w:cs="Times New Roman"/>
                <w:b/>
                <w:color w:val="FFFFFF" w:themeColor="background1"/>
                <w:sz w:val="24"/>
                <w:szCs w:val="24"/>
                <w:lang w:val="es-ES"/>
                <w:rPrChange w:id="197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1980" w:author="chris" w:date="2015-04-19T12:09:00Z">
                  <w:rPr>
                    <w:rFonts w:ascii="Times New Roman" w:hAnsi="Times New Roman" w:cs="Times New Roman"/>
                    <w:b/>
                    <w:color w:val="FFFFFF" w:themeColor="background1"/>
                    <w:sz w:val="24"/>
                    <w:szCs w:val="24"/>
                  </w:rPr>
                </w:rPrChange>
              </w:rPr>
              <w:t>Practica: recurso nuevo</w:t>
            </w:r>
          </w:p>
        </w:tc>
      </w:tr>
      <w:tr w:rsidR="00141D44" w:rsidRPr="006C4628" w14:paraId="6BA4C571" w14:textId="77777777" w:rsidTr="00B55EED">
        <w:tc>
          <w:tcPr>
            <w:tcW w:w="2518" w:type="dxa"/>
          </w:tcPr>
          <w:p w14:paraId="5A10A879" w14:textId="77777777" w:rsidR="00141D44" w:rsidRPr="006C4628" w:rsidRDefault="00141D44" w:rsidP="00E6040C">
            <w:pPr>
              <w:rPr>
                <w:rFonts w:ascii="Times New Roman" w:hAnsi="Times New Roman" w:cs="Times New Roman"/>
                <w:b/>
                <w:color w:val="000000"/>
                <w:sz w:val="24"/>
                <w:szCs w:val="24"/>
                <w:lang w:val="es-ES"/>
                <w:rPrChange w:id="198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1982" w:author="chris" w:date="2015-04-19T12:09:00Z">
                  <w:rPr>
                    <w:rFonts w:ascii="Times New Roman" w:hAnsi="Times New Roman" w:cs="Times New Roman"/>
                    <w:b/>
                    <w:color w:val="000000"/>
                    <w:sz w:val="24"/>
                    <w:szCs w:val="24"/>
                  </w:rPr>
                </w:rPrChange>
              </w:rPr>
              <w:t>Código</w:t>
            </w:r>
          </w:p>
        </w:tc>
        <w:tc>
          <w:tcPr>
            <w:tcW w:w="6515" w:type="dxa"/>
          </w:tcPr>
          <w:p w14:paraId="4C1C1029" w14:textId="1235F8A0" w:rsidR="00141D44" w:rsidRPr="006C4628" w:rsidRDefault="00690E2F" w:rsidP="00E6040C">
            <w:pPr>
              <w:rPr>
                <w:rFonts w:ascii="Times New Roman" w:hAnsi="Times New Roman" w:cs="Times New Roman"/>
                <w:b/>
                <w:color w:val="000000"/>
                <w:sz w:val="24"/>
                <w:szCs w:val="24"/>
                <w:lang w:val="es-ES"/>
                <w:rPrChange w:id="198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1984" w:author="chris" w:date="2015-04-19T12:09:00Z">
                  <w:rPr>
                    <w:rFonts w:ascii="Times New Roman" w:hAnsi="Times New Roman" w:cs="Times New Roman"/>
                    <w:color w:val="000000"/>
                    <w:sz w:val="24"/>
                    <w:szCs w:val="24"/>
                  </w:rPr>
                </w:rPrChange>
              </w:rPr>
              <w:t>MA_04_02_CO_</w:t>
            </w:r>
            <w:r w:rsidR="00141D44" w:rsidRPr="006C4628">
              <w:rPr>
                <w:rFonts w:ascii="Times New Roman" w:hAnsi="Times New Roman" w:cs="Times New Roman"/>
                <w:color w:val="000000"/>
                <w:sz w:val="24"/>
                <w:szCs w:val="24"/>
                <w:lang w:val="es-ES"/>
                <w:rPrChange w:id="1985" w:author="chris" w:date="2015-04-19T12:09:00Z">
                  <w:rPr>
                    <w:rFonts w:ascii="Times New Roman" w:hAnsi="Times New Roman" w:cs="Times New Roman"/>
                    <w:color w:val="000000"/>
                    <w:sz w:val="24"/>
                    <w:szCs w:val="24"/>
                  </w:rPr>
                </w:rPrChange>
              </w:rPr>
              <w:t>REC100</w:t>
            </w:r>
          </w:p>
        </w:tc>
      </w:tr>
      <w:tr w:rsidR="00141D44" w:rsidRPr="006C4628" w14:paraId="4DE54C21" w14:textId="77777777" w:rsidTr="00B55EED">
        <w:tc>
          <w:tcPr>
            <w:tcW w:w="2518" w:type="dxa"/>
          </w:tcPr>
          <w:p w14:paraId="2B376402" w14:textId="77777777" w:rsidR="00141D44" w:rsidRPr="006C4628" w:rsidRDefault="00141D44" w:rsidP="00E6040C">
            <w:pPr>
              <w:rPr>
                <w:rFonts w:ascii="Times New Roman" w:hAnsi="Times New Roman" w:cs="Times New Roman"/>
                <w:color w:val="000000"/>
                <w:sz w:val="24"/>
                <w:szCs w:val="24"/>
                <w:lang w:val="es-ES"/>
                <w:rPrChange w:id="198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987" w:author="chris" w:date="2015-04-19T12:09:00Z">
                  <w:rPr>
                    <w:rFonts w:ascii="Times New Roman" w:hAnsi="Times New Roman" w:cs="Times New Roman"/>
                    <w:b/>
                    <w:color w:val="000000"/>
                    <w:sz w:val="24"/>
                    <w:szCs w:val="24"/>
                  </w:rPr>
                </w:rPrChange>
              </w:rPr>
              <w:t>Título</w:t>
            </w:r>
          </w:p>
        </w:tc>
        <w:tc>
          <w:tcPr>
            <w:tcW w:w="6515" w:type="dxa"/>
          </w:tcPr>
          <w:p w14:paraId="0704600B" w14:textId="31987692" w:rsidR="00141D44" w:rsidRPr="006C4628" w:rsidRDefault="00141D44" w:rsidP="00E6040C">
            <w:pPr>
              <w:rPr>
                <w:rFonts w:ascii="Times New Roman" w:hAnsi="Times New Roman" w:cs="Times New Roman"/>
                <w:color w:val="000000"/>
                <w:sz w:val="24"/>
                <w:szCs w:val="24"/>
                <w:lang w:val="es-ES"/>
                <w:rPrChange w:id="198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989" w:author="chris" w:date="2015-04-19T12:09:00Z">
                  <w:rPr>
                    <w:rFonts w:ascii="Times New Roman" w:hAnsi="Times New Roman" w:cs="Times New Roman"/>
                    <w:color w:val="000000"/>
                    <w:sz w:val="24"/>
                    <w:szCs w:val="24"/>
                  </w:rPr>
                </w:rPrChange>
              </w:rPr>
              <w:t>Ordena</w:t>
            </w:r>
            <w:r w:rsidR="00C05D45" w:rsidRPr="006C4628">
              <w:rPr>
                <w:rFonts w:ascii="Times New Roman" w:hAnsi="Times New Roman" w:cs="Times New Roman"/>
                <w:color w:val="000000"/>
                <w:sz w:val="24"/>
                <w:szCs w:val="24"/>
                <w:lang w:val="es-ES"/>
                <w:rPrChange w:id="1990" w:author="chris" w:date="2015-04-19T12:09:00Z">
                  <w:rPr>
                    <w:rFonts w:ascii="Times New Roman" w:hAnsi="Times New Roman" w:cs="Times New Roman"/>
                    <w:color w:val="000000"/>
                    <w:sz w:val="24"/>
                    <w:szCs w:val="24"/>
                  </w:rPr>
                </w:rPrChange>
              </w:rPr>
              <w:t>r números naturales</w:t>
            </w:r>
          </w:p>
        </w:tc>
      </w:tr>
      <w:tr w:rsidR="00141D44" w:rsidRPr="006C4628" w14:paraId="3082E574" w14:textId="77777777" w:rsidTr="00B55EED">
        <w:tc>
          <w:tcPr>
            <w:tcW w:w="2518" w:type="dxa"/>
          </w:tcPr>
          <w:p w14:paraId="70A6686D" w14:textId="77777777" w:rsidR="00141D44" w:rsidRPr="006C4628" w:rsidRDefault="00141D44" w:rsidP="00E6040C">
            <w:pPr>
              <w:rPr>
                <w:rFonts w:ascii="Times New Roman" w:hAnsi="Times New Roman" w:cs="Times New Roman"/>
                <w:color w:val="000000"/>
                <w:sz w:val="24"/>
                <w:szCs w:val="24"/>
                <w:lang w:val="es-ES"/>
                <w:rPrChange w:id="199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1992" w:author="chris" w:date="2015-04-19T12:09:00Z">
                  <w:rPr>
                    <w:rFonts w:ascii="Times New Roman" w:hAnsi="Times New Roman" w:cs="Times New Roman"/>
                    <w:b/>
                    <w:color w:val="000000"/>
                    <w:sz w:val="24"/>
                    <w:szCs w:val="24"/>
                  </w:rPr>
                </w:rPrChange>
              </w:rPr>
              <w:t>Descripción</w:t>
            </w:r>
          </w:p>
        </w:tc>
        <w:tc>
          <w:tcPr>
            <w:tcW w:w="6515" w:type="dxa"/>
          </w:tcPr>
          <w:p w14:paraId="3B0100A7" w14:textId="3B0276FA" w:rsidR="00141D44" w:rsidRPr="006C4628" w:rsidRDefault="00141D44" w:rsidP="00E6040C">
            <w:pPr>
              <w:rPr>
                <w:rFonts w:ascii="Times New Roman" w:hAnsi="Times New Roman" w:cs="Times New Roman"/>
                <w:color w:val="000000"/>
                <w:sz w:val="24"/>
                <w:szCs w:val="24"/>
                <w:lang w:val="es-ES"/>
                <w:rPrChange w:id="199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1994" w:author="chris" w:date="2015-04-19T12:09:00Z">
                  <w:rPr>
                    <w:rFonts w:ascii="Times New Roman" w:hAnsi="Times New Roman" w:cs="Times New Roman"/>
                    <w:color w:val="000000"/>
                    <w:sz w:val="24"/>
                    <w:szCs w:val="24"/>
                  </w:rPr>
                </w:rPrChange>
              </w:rPr>
              <w:t>Actividad que permite practicar el orden de los números naturales.</w:t>
            </w:r>
          </w:p>
        </w:tc>
      </w:tr>
    </w:tbl>
    <w:p w14:paraId="2761F7B4" w14:textId="77777777" w:rsidR="00D6769D" w:rsidRPr="006C4628" w:rsidRDefault="00D6769D" w:rsidP="00E6040C">
      <w:pPr>
        <w:spacing w:after="0"/>
        <w:rPr>
          <w:rFonts w:ascii="Arial" w:hAnsi="Arial" w:cs="Arial"/>
          <w:color w:val="000000"/>
          <w:lang w:val="es-ES"/>
          <w:rPrChange w:id="1995" w:author="chris" w:date="2015-04-19T12:09:00Z">
            <w:rPr>
              <w:rFonts w:ascii="Arial" w:hAnsi="Arial" w:cs="Arial"/>
              <w:color w:val="000000"/>
            </w:rPr>
          </w:rPrChange>
        </w:rPr>
      </w:pPr>
    </w:p>
    <w:p w14:paraId="33E3070C" w14:textId="20F45E42" w:rsidR="00D34330" w:rsidRPr="006C4628" w:rsidRDefault="00D34330" w:rsidP="00E6040C">
      <w:pPr>
        <w:spacing w:after="0"/>
        <w:rPr>
          <w:rFonts w:ascii="Arial" w:hAnsi="Arial" w:cs="Arial"/>
          <w:b/>
          <w:lang w:val="es-ES"/>
          <w:rPrChange w:id="1996" w:author="chris" w:date="2015-04-19T12:09:00Z">
            <w:rPr>
              <w:rFonts w:ascii="Arial" w:hAnsi="Arial" w:cs="Arial"/>
              <w:b/>
            </w:rPr>
          </w:rPrChange>
        </w:rPr>
      </w:pPr>
      <w:r w:rsidRPr="006C4628">
        <w:rPr>
          <w:rFonts w:ascii="Arial" w:hAnsi="Arial" w:cs="Arial"/>
          <w:highlight w:val="yellow"/>
          <w:lang w:val="es-ES"/>
          <w:rPrChange w:id="1997" w:author="chris" w:date="2015-04-19T12:09:00Z">
            <w:rPr>
              <w:rFonts w:ascii="Arial" w:hAnsi="Arial" w:cs="Arial"/>
              <w:highlight w:val="yellow"/>
            </w:rPr>
          </w:rPrChange>
        </w:rPr>
        <w:t>[SECCIÓN 2]</w:t>
      </w:r>
      <w:r w:rsidRPr="006C4628">
        <w:rPr>
          <w:rFonts w:ascii="Arial" w:hAnsi="Arial" w:cs="Arial"/>
          <w:lang w:val="es-ES"/>
          <w:rPrChange w:id="1998" w:author="chris" w:date="2015-04-19T12:09:00Z">
            <w:rPr>
              <w:rFonts w:ascii="Arial" w:hAnsi="Arial" w:cs="Arial"/>
            </w:rPr>
          </w:rPrChange>
        </w:rPr>
        <w:t xml:space="preserve"> </w:t>
      </w:r>
      <w:r w:rsidRPr="006C4628">
        <w:rPr>
          <w:rFonts w:ascii="Arial" w:hAnsi="Arial" w:cs="Arial"/>
          <w:b/>
          <w:lang w:val="es-ES"/>
          <w:rPrChange w:id="1999" w:author="chris" w:date="2015-04-19T12:09:00Z">
            <w:rPr>
              <w:rFonts w:ascii="Arial" w:hAnsi="Arial" w:cs="Arial"/>
              <w:b/>
            </w:rPr>
          </w:rPrChange>
        </w:rPr>
        <w:t>1.</w:t>
      </w:r>
      <w:r w:rsidR="009C6092" w:rsidRPr="006C4628">
        <w:rPr>
          <w:rFonts w:ascii="Arial" w:hAnsi="Arial" w:cs="Arial"/>
          <w:b/>
          <w:lang w:val="es-ES"/>
          <w:rPrChange w:id="2000" w:author="chris" w:date="2015-04-19T12:09:00Z">
            <w:rPr>
              <w:rFonts w:ascii="Arial" w:hAnsi="Arial" w:cs="Arial"/>
              <w:b/>
            </w:rPr>
          </w:rPrChange>
        </w:rPr>
        <w:t>4</w:t>
      </w:r>
      <w:r w:rsidRPr="006C4628">
        <w:rPr>
          <w:rFonts w:ascii="Arial" w:hAnsi="Arial" w:cs="Arial"/>
          <w:b/>
          <w:lang w:val="es-ES"/>
          <w:rPrChange w:id="2001" w:author="chris" w:date="2015-04-19T12:09:00Z">
            <w:rPr>
              <w:rFonts w:ascii="Arial" w:hAnsi="Arial" w:cs="Arial"/>
              <w:b/>
            </w:rPr>
          </w:rPrChange>
        </w:rPr>
        <w:t xml:space="preserve"> </w:t>
      </w:r>
      <w:r w:rsidR="00471527" w:rsidRPr="006C4628">
        <w:rPr>
          <w:rFonts w:ascii="Arial" w:hAnsi="Arial" w:cs="Arial"/>
          <w:b/>
          <w:lang w:val="es-ES"/>
          <w:rPrChange w:id="2002" w:author="chris" w:date="2015-04-19T12:09:00Z">
            <w:rPr>
              <w:rFonts w:ascii="Arial" w:hAnsi="Arial" w:cs="Arial"/>
              <w:b/>
            </w:rPr>
          </w:rPrChange>
        </w:rPr>
        <w:t>Representación y orden de números naturales en la recta num</w:t>
      </w:r>
      <w:r w:rsidR="00263225" w:rsidRPr="006C4628">
        <w:rPr>
          <w:rFonts w:ascii="Arial" w:hAnsi="Arial" w:cs="Arial"/>
          <w:b/>
          <w:lang w:val="es-ES"/>
          <w:rPrChange w:id="2003" w:author="chris" w:date="2015-04-19T12:09:00Z">
            <w:rPr>
              <w:rFonts w:ascii="Arial" w:hAnsi="Arial" w:cs="Arial"/>
              <w:b/>
            </w:rPr>
          </w:rPrChange>
        </w:rPr>
        <w:t>ér</w:t>
      </w:r>
      <w:r w:rsidR="00471527" w:rsidRPr="006C4628">
        <w:rPr>
          <w:rFonts w:ascii="Arial" w:hAnsi="Arial" w:cs="Arial"/>
          <w:b/>
          <w:lang w:val="es-ES"/>
          <w:rPrChange w:id="2004" w:author="chris" w:date="2015-04-19T12:09:00Z">
            <w:rPr>
              <w:rFonts w:ascii="Arial" w:hAnsi="Arial" w:cs="Arial"/>
              <w:b/>
            </w:rPr>
          </w:rPrChange>
        </w:rPr>
        <w:t>i</w:t>
      </w:r>
      <w:r w:rsidR="00263225" w:rsidRPr="006C4628">
        <w:rPr>
          <w:rFonts w:ascii="Arial" w:hAnsi="Arial" w:cs="Arial"/>
          <w:b/>
          <w:lang w:val="es-ES"/>
          <w:rPrChange w:id="2005" w:author="chris" w:date="2015-04-19T12:09:00Z">
            <w:rPr>
              <w:rFonts w:ascii="Arial" w:hAnsi="Arial" w:cs="Arial"/>
              <w:b/>
            </w:rPr>
          </w:rPrChange>
        </w:rPr>
        <w:t>c</w:t>
      </w:r>
      <w:r w:rsidR="00471527" w:rsidRPr="006C4628">
        <w:rPr>
          <w:rFonts w:ascii="Arial" w:hAnsi="Arial" w:cs="Arial"/>
          <w:b/>
          <w:lang w:val="es-ES"/>
          <w:rPrChange w:id="2006" w:author="chris" w:date="2015-04-19T12:09:00Z">
            <w:rPr>
              <w:rFonts w:ascii="Arial" w:hAnsi="Arial" w:cs="Arial"/>
              <w:b/>
            </w:rPr>
          </w:rPrChange>
        </w:rPr>
        <w:t>a</w:t>
      </w:r>
      <w:del w:id="2007" w:author="chris" w:date="2015-04-18T22:25:00Z">
        <w:r w:rsidR="00471527" w:rsidRPr="006C4628" w:rsidDel="00634C90">
          <w:rPr>
            <w:rFonts w:ascii="Arial" w:hAnsi="Arial" w:cs="Arial"/>
            <w:b/>
            <w:lang w:val="es-ES"/>
            <w:rPrChange w:id="2008" w:author="chris" w:date="2015-04-19T12:09:00Z">
              <w:rPr>
                <w:rFonts w:ascii="Arial" w:hAnsi="Arial" w:cs="Arial"/>
                <w:b/>
              </w:rPr>
            </w:rPrChange>
          </w:rPr>
          <w:delText>.</w:delText>
        </w:r>
      </w:del>
      <w:r w:rsidR="00471527" w:rsidRPr="006C4628">
        <w:rPr>
          <w:rFonts w:ascii="Arial" w:hAnsi="Arial" w:cs="Arial"/>
          <w:b/>
          <w:lang w:val="es-ES"/>
          <w:rPrChange w:id="2009" w:author="chris" w:date="2015-04-19T12:09:00Z">
            <w:rPr>
              <w:rFonts w:ascii="Arial" w:hAnsi="Arial" w:cs="Arial"/>
              <w:b/>
            </w:rPr>
          </w:rPrChange>
        </w:rPr>
        <w:t xml:space="preserve"> </w:t>
      </w:r>
    </w:p>
    <w:p w14:paraId="3FE7287C" w14:textId="77777777" w:rsidR="00DE7D5A" w:rsidRPr="006C4628" w:rsidRDefault="00DE7D5A" w:rsidP="00E6040C">
      <w:pPr>
        <w:spacing w:after="0"/>
        <w:rPr>
          <w:rFonts w:ascii="Arial" w:hAnsi="Arial" w:cs="Arial"/>
          <w:lang w:val="es-ES"/>
          <w:rPrChange w:id="2010" w:author="chris" w:date="2015-04-19T12:09:00Z">
            <w:rPr>
              <w:rFonts w:ascii="Arial" w:hAnsi="Arial" w:cs="Arial"/>
              <w:lang w:val="es-CO"/>
            </w:rPr>
          </w:rPrChange>
        </w:rPr>
      </w:pPr>
    </w:p>
    <w:p w14:paraId="707860E1" w14:textId="05566CA8" w:rsidR="0028043F" w:rsidRPr="006C4628" w:rsidRDefault="003D48FB" w:rsidP="00E6040C">
      <w:pPr>
        <w:spacing w:after="0"/>
        <w:rPr>
          <w:rFonts w:ascii="Arial" w:hAnsi="Arial" w:cs="Arial"/>
          <w:lang w:val="es-ES"/>
          <w:rPrChange w:id="2011" w:author="chris" w:date="2015-04-19T12:09:00Z">
            <w:rPr>
              <w:rFonts w:ascii="Arial" w:hAnsi="Arial" w:cs="Arial"/>
              <w:lang w:val="es-CO"/>
            </w:rPr>
          </w:rPrChange>
        </w:rPr>
      </w:pPr>
      <w:r w:rsidRPr="006C4628">
        <w:rPr>
          <w:rFonts w:ascii="Arial" w:hAnsi="Arial" w:cs="Arial"/>
          <w:lang w:val="es-ES"/>
          <w:rPrChange w:id="2012" w:author="chris" w:date="2015-04-19T12:09:00Z">
            <w:rPr>
              <w:rFonts w:ascii="Arial" w:hAnsi="Arial" w:cs="Arial"/>
              <w:lang w:val="es-CO"/>
            </w:rPr>
          </w:rPrChange>
        </w:rPr>
        <w:t xml:space="preserve">Cuando los números se representan sobre una </w:t>
      </w:r>
      <w:r w:rsidRPr="006C4628">
        <w:rPr>
          <w:rFonts w:ascii="Arial" w:hAnsi="Arial" w:cs="Arial"/>
          <w:b/>
          <w:lang w:val="es-ES"/>
          <w:rPrChange w:id="2013" w:author="chris" w:date="2015-04-19T12:09:00Z">
            <w:rPr>
              <w:rFonts w:ascii="Arial" w:hAnsi="Arial" w:cs="Arial"/>
              <w:b/>
              <w:lang w:val="es-CO"/>
            </w:rPr>
          </w:rPrChange>
        </w:rPr>
        <w:t>recta numérica</w:t>
      </w:r>
      <w:r w:rsidRPr="006C4628">
        <w:rPr>
          <w:rFonts w:ascii="Arial" w:hAnsi="Arial" w:cs="Arial"/>
          <w:lang w:val="es-ES"/>
          <w:rPrChange w:id="2014" w:author="chris" w:date="2015-04-19T12:09:00Z">
            <w:rPr>
              <w:rFonts w:ascii="Arial" w:hAnsi="Arial" w:cs="Arial"/>
              <w:lang w:val="es-CO"/>
            </w:rPr>
          </w:rPrChange>
        </w:rPr>
        <w:t xml:space="preserve">, es posible asignar a cada número natural un punto sobre la recta. </w:t>
      </w:r>
    </w:p>
    <w:p w14:paraId="5F931F34" w14:textId="77777777" w:rsidR="003D48FB" w:rsidRPr="006C4628" w:rsidRDefault="003D48FB" w:rsidP="00E6040C">
      <w:pPr>
        <w:spacing w:after="0"/>
        <w:rPr>
          <w:rFonts w:ascii="Arial" w:hAnsi="Arial" w:cs="Arial"/>
          <w:lang w:val="es-ES"/>
          <w:rPrChange w:id="2015" w:author="chris" w:date="2015-04-19T12:09:00Z">
            <w:rPr>
              <w:rFonts w:ascii="Arial" w:hAnsi="Arial" w:cs="Arial"/>
              <w:lang w:val="es-CO"/>
            </w:rPr>
          </w:rPrChange>
        </w:rPr>
      </w:pPr>
    </w:p>
    <w:p w14:paraId="43A82A20" w14:textId="3ECF7680" w:rsidR="00ED1C8F" w:rsidRPr="006C4628" w:rsidRDefault="0028043F" w:rsidP="00E6040C">
      <w:pPr>
        <w:spacing w:after="0"/>
        <w:rPr>
          <w:rFonts w:ascii="Arial" w:hAnsi="Arial" w:cs="Arial"/>
          <w:lang w:val="es-ES"/>
          <w:rPrChange w:id="2016" w:author="chris" w:date="2015-04-19T12:09:00Z">
            <w:rPr>
              <w:rFonts w:ascii="Arial" w:hAnsi="Arial" w:cs="Arial"/>
              <w:lang w:val="es-CO"/>
            </w:rPr>
          </w:rPrChange>
        </w:rPr>
      </w:pPr>
      <w:r w:rsidRPr="006C4628">
        <w:rPr>
          <w:rFonts w:ascii="Arial" w:hAnsi="Arial" w:cs="Arial"/>
          <w:lang w:val="es-ES"/>
          <w:rPrChange w:id="2017" w:author="chris" w:date="2015-04-19T12:09:00Z">
            <w:rPr>
              <w:rFonts w:ascii="Arial" w:hAnsi="Arial" w:cs="Arial"/>
              <w:lang w:val="es-CO"/>
            </w:rPr>
          </w:rPrChange>
        </w:rPr>
        <w:t>Observa la siguiente imagen, en la que</w:t>
      </w:r>
      <w:r w:rsidR="003D48FB" w:rsidRPr="006C4628">
        <w:rPr>
          <w:rFonts w:ascii="Arial" w:hAnsi="Arial" w:cs="Arial"/>
          <w:lang w:val="es-ES"/>
          <w:rPrChange w:id="2018" w:author="chris" w:date="2015-04-19T12:09:00Z">
            <w:rPr>
              <w:rFonts w:ascii="Arial" w:hAnsi="Arial" w:cs="Arial"/>
              <w:lang w:val="es-CO"/>
            </w:rPr>
          </w:rPrChange>
        </w:rPr>
        <w:t xml:space="preserve"> se ubican</w:t>
      </w:r>
      <w:r w:rsidRPr="006C4628">
        <w:rPr>
          <w:rFonts w:ascii="Arial" w:hAnsi="Arial" w:cs="Arial"/>
          <w:lang w:val="es-ES"/>
          <w:rPrChange w:id="2019" w:author="chris" w:date="2015-04-19T12:09:00Z">
            <w:rPr>
              <w:rFonts w:ascii="Arial" w:hAnsi="Arial" w:cs="Arial"/>
              <w:lang w:val="es-CO"/>
            </w:rPr>
          </w:rPrChange>
        </w:rPr>
        <w:t xml:space="preserve"> sobre la recta numérica los números 17, 76 y</w:t>
      </w:r>
      <w:r w:rsidR="003D48FB" w:rsidRPr="006C4628">
        <w:rPr>
          <w:rFonts w:ascii="Arial" w:hAnsi="Arial" w:cs="Arial"/>
          <w:lang w:val="es-ES"/>
          <w:rPrChange w:id="2020" w:author="chris" w:date="2015-04-19T12:09:00Z">
            <w:rPr>
              <w:rFonts w:ascii="Arial" w:hAnsi="Arial" w:cs="Arial"/>
              <w:lang w:val="es-CO"/>
            </w:rPr>
          </w:rPrChange>
        </w:rPr>
        <w:t xml:space="preserve"> 1</w:t>
      </w:r>
      <w:r w:rsidRPr="006C4628">
        <w:rPr>
          <w:rFonts w:ascii="Arial" w:hAnsi="Arial" w:cs="Arial"/>
          <w:lang w:val="es-ES"/>
          <w:rPrChange w:id="2021" w:author="chris" w:date="2015-04-19T12:09:00Z">
            <w:rPr>
              <w:rFonts w:ascii="Arial" w:hAnsi="Arial" w:cs="Arial"/>
              <w:lang w:val="es-CO"/>
            </w:rPr>
          </w:rPrChange>
        </w:rPr>
        <w:t>520.</w:t>
      </w:r>
    </w:p>
    <w:tbl>
      <w:tblPr>
        <w:tblStyle w:val="Tablaconcuadrcula"/>
        <w:tblW w:w="0" w:type="auto"/>
        <w:tblLook w:val="04A0" w:firstRow="1" w:lastRow="0" w:firstColumn="1" w:lastColumn="0" w:noHBand="0" w:noVBand="1"/>
      </w:tblPr>
      <w:tblGrid>
        <w:gridCol w:w="2518"/>
        <w:gridCol w:w="6515"/>
      </w:tblGrid>
      <w:tr w:rsidR="0028043F" w:rsidRPr="006C4628" w14:paraId="1EAA95DD" w14:textId="77777777" w:rsidTr="00E87063">
        <w:tc>
          <w:tcPr>
            <w:tcW w:w="9033" w:type="dxa"/>
            <w:gridSpan w:val="2"/>
            <w:shd w:val="clear" w:color="auto" w:fill="0D0D0D" w:themeFill="text1" w:themeFillTint="F2"/>
          </w:tcPr>
          <w:p w14:paraId="55E71F5A" w14:textId="77777777" w:rsidR="0028043F" w:rsidRPr="006C4628" w:rsidRDefault="0028043F" w:rsidP="00E6040C">
            <w:pPr>
              <w:jc w:val="center"/>
              <w:rPr>
                <w:rFonts w:ascii="Times New Roman" w:hAnsi="Times New Roman" w:cs="Times New Roman"/>
                <w:b/>
                <w:color w:val="FFFFFF" w:themeColor="background1"/>
                <w:sz w:val="24"/>
                <w:szCs w:val="24"/>
                <w:lang w:val="es-ES"/>
                <w:rPrChange w:id="2022"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023" w:author="chris" w:date="2015-04-19T12:09:00Z">
                  <w:rPr>
                    <w:rFonts w:ascii="Times New Roman" w:hAnsi="Times New Roman" w:cs="Times New Roman"/>
                    <w:b/>
                    <w:color w:val="FFFFFF" w:themeColor="background1"/>
                    <w:sz w:val="24"/>
                    <w:szCs w:val="24"/>
                  </w:rPr>
                </w:rPrChange>
              </w:rPr>
              <w:t>Imagen (fotografía, gráfica o ilustración)</w:t>
            </w:r>
          </w:p>
        </w:tc>
      </w:tr>
      <w:tr w:rsidR="0028043F" w:rsidRPr="006C4628" w14:paraId="0DC4E958" w14:textId="77777777" w:rsidTr="00E87063">
        <w:tc>
          <w:tcPr>
            <w:tcW w:w="2518" w:type="dxa"/>
          </w:tcPr>
          <w:p w14:paraId="114414C8" w14:textId="77777777" w:rsidR="0028043F" w:rsidRPr="006C4628" w:rsidRDefault="0028043F" w:rsidP="00E6040C">
            <w:pPr>
              <w:rPr>
                <w:rFonts w:ascii="Times New Roman" w:hAnsi="Times New Roman" w:cs="Times New Roman"/>
                <w:b/>
                <w:color w:val="000000"/>
                <w:sz w:val="24"/>
                <w:szCs w:val="24"/>
                <w:lang w:val="es-ES"/>
                <w:rPrChange w:id="202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025" w:author="chris" w:date="2015-04-19T12:09:00Z">
                  <w:rPr>
                    <w:rFonts w:ascii="Times New Roman" w:hAnsi="Times New Roman" w:cs="Times New Roman"/>
                    <w:b/>
                    <w:color w:val="000000"/>
                    <w:sz w:val="24"/>
                    <w:szCs w:val="24"/>
                  </w:rPr>
                </w:rPrChange>
              </w:rPr>
              <w:t>Código</w:t>
            </w:r>
          </w:p>
        </w:tc>
        <w:tc>
          <w:tcPr>
            <w:tcW w:w="6515" w:type="dxa"/>
          </w:tcPr>
          <w:p w14:paraId="7BDDF9CB" w14:textId="7E308ED0" w:rsidR="0028043F" w:rsidRPr="006C4628" w:rsidRDefault="00690E2F" w:rsidP="00E6040C">
            <w:pPr>
              <w:rPr>
                <w:rFonts w:ascii="Times New Roman" w:hAnsi="Times New Roman" w:cs="Times New Roman"/>
                <w:b/>
                <w:color w:val="000000"/>
                <w:sz w:val="24"/>
                <w:szCs w:val="24"/>
                <w:lang w:val="es-ES"/>
                <w:rPrChange w:id="202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027"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2028" w:author="chris" w:date="2015-04-19T12:09:00Z">
                  <w:rPr>
                    <w:rFonts w:ascii="Times New Roman" w:hAnsi="Times New Roman" w:cs="Times New Roman"/>
                    <w:color w:val="000000"/>
                    <w:sz w:val="24"/>
                    <w:szCs w:val="24"/>
                  </w:rPr>
                </w:rPrChange>
              </w:rPr>
              <w:t>IMG08</w:t>
            </w:r>
          </w:p>
        </w:tc>
      </w:tr>
      <w:tr w:rsidR="0028043F" w:rsidRPr="006C4628" w14:paraId="16B5F8F3" w14:textId="77777777" w:rsidTr="00E87063">
        <w:tc>
          <w:tcPr>
            <w:tcW w:w="2518" w:type="dxa"/>
          </w:tcPr>
          <w:p w14:paraId="56388D8A" w14:textId="77777777" w:rsidR="0028043F" w:rsidRPr="006C4628" w:rsidRDefault="0028043F" w:rsidP="00E6040C">
            <w:pPr>
              <w:rPr>
                <w:rFonts w:ascii="Times New Roman" w:hAnsi="Times New Roman" w:cs="Times New Roman"/>
                <w:color w:val="000000"/>
                <w:sz w:val="24"/>
                <w:szCs w:val="24"/>
                <w:lang w:val="es-ES"/>
                <w:rPrChange w:id="202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030" w:author="chris" w:date="2015-04-19T12:09:00Z">
                  <w:rPr>
                    <w:rFonts w:ascii="Times New Roman" w:hAnsi="Times New Roman" w:cs="Times New Roman"/>
                    <w:b/>
                    <w:color w:val="000000"/>
                    <w:sz w:val="24"/>
                    <w:szCs w:val="24"/>
                  </w:rPr>
                </w:rPrChange>
              </w:rPr>
              <w:t>Descripción</w:t>
            </w:r>
          </w:p>
        </w:tc>
        <w:tc>
          <w:tcPr>
            <w:tcW w:w="6515" w:type="dxa"/>
          </w:tcPr>
          <w:p w14:paraId="61AAE3EB" w14:textId="77777777" w:rsidR="0028043F" w:rsidRPr="006C4628" w:rsidRDefault="0028043F" w:rsidP="00E6040C">
            <w:pPr>
              <w:rPr>
                <w:rFonts w:ascii="Times New Roman" w:hAnsi="Times New Roman" w:cs="Times New Roman"/>
                <w:color w:val="000000"/>
                <w:sz w:val="24"/>
                <w:szCs w:val="24"/>
                <w:lang w:val="es-ES"/>
                <w:rPrChange w:id="203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032" w:author="chris" w:date="2015-04-19T12:09:00Z">
                  <w:rPr>
                    <w:rFonts w:ascii="Times New Roman" w:hAnsi="Times New Roman" w:cs="Times New Roman"/>
                    <w:color w:val="000000"/>
                    <w:sz w:val="24"/>
                    <w:szCs w:val="24"/>
                  </w:rPr>
                </w:rPrChange>
              </w:rPr>
              <w:t xml:space="preserve">Imagen de tres rectas numéricas ubicando tres números diferentes. </w:t>
            </w:r>
          </w:p>
          <w:p w14:paraId="23934691" w14:textId="59919ECB" w:rsidR="007E0C6D" w:rsidRPr="006C4628" w:rsidRDefault="00F43BBC" w:rsidP="00E6040C">
            <w:pPr>
              <w:rPr>
                <w:rFonts w:ascii="Times New Roman" w:hAnsi="Times New Roman" w:cs="Times New Roman"/>
                <w:color w:val="000000"/>
                <w:sz w:val="24"/>
                <w:szCs w:val="24"/>
                <w:lang w:val="es-ES"/>
                <w:rPrChange w:id="2033" w:author="chris" w:date="2015-04-19T12:09:00Z">
                  <w:rPr>
                    <w:rFonts w:ascii="Times New Roman" w:hAnsi="Times New Roman" w:cs="Times New Roman"/>
                    <w:color w:val="000000"/>
                    <w:sz w:val="24"/>
                    <w:szCs w:val="24"/>
                  </w:rPr>
                </w:rPrChange>
              </w:rPr>
            </w:pPr>
            <w:r w:rsidRPr="006C4628">
              <w:rPr>
                <w:sz w:val="24"/>
                <w:szCs w:val="24"/>
                <w:lang w:val="es-ES"/>
                <w:rPrChange w:id="2034" w:author="chris" w:date="2015-04-19T12:09:00Z">
                  <w:rPr>
                    <w:sz w:val="24"/>
                    <w:szCs w:val="24"/>
                    <w:lang w:val="es-ES_tradnl"/>
                  </w:rPr>
                </w:rPrChange>
              </w:rPr>
              <w:object w:dxaOrig="5175" w:dyaOrig="3135" w14:anchorId="04214A6D">
                <v:shape id="_x0000_i1030" type="#_x0000_t75" style="width:304.15pt;height:184.15pt" o:ole="">
                  <v:imagedata r:id="rId25" o:title=""/>
                </v:shape>
                <o:OLEObject Type="Embed" ProgID="PBrush" ShapeID="_x0000_i1030" DrawAspect="Content" ObjectID="_1490958690" r:id="rId26"/>
              </w:object>
            </w:r>
          </w:p>
          <w:p w14:paraId="529AC64A" w14:textId="6A516F1A" w:rsidR="009E0D3A" w:rsidRPr="006C4628" w:rsidRDefault="009E0D3A" w:rsidP="00E6040C">
            <w:pPr>
              <w:rPr>
                <w:rFonts w:ascii="Times New Roman" w:hAnsi="Times New Roman" w:cs="Times New Roman"/>
                <w:color w:val="000000"/>
                <w:sz w:val="24"/>
                <w:szCs w:val="24"/>
                <w:lang w:val="es-ES"/>
                <w:rPrChange w:id="2035" w:author="chris" w:date="2015-04-19T12:09:00Z">
                  <w:rPr>
                    <w:rFonts w:ascii="Times New Roman" w:hAnsi="Times New Roman" w:cs="Times New Roman"/>
                    <w:color w:val="000000"/>
                    <w:sz w:val="24"/>
                    <w:szCs w:val="24"/>
                  </w:rPr>
                </w:rPrChange>
              </w:rPr>
            </w:pPr>
          </w:p>
        </w:tc>
      </w:tr>
      <w:tr w:rsidR="0028043F" w:rsidRPr="006C4628" w14:paraId="1E8BC42F" w14:textId="77777777" w:rsidTr="00E87063">
        <w:tc>
          <w:tcPr>
            <w:tcW w:w="2518" w:type="dxa"/>
          </w:tcPr>
          <w:p w14:paraId="5E1C439D" w14:textId="77777777" w:rsidR="0028043F" w:rsidRPr="006C4628" w:rsidRDefault="0028043F" w:rsidP="00E6040C">
            <w:pPr>
              <w:rPr>
                <w:rFonts w:ascii="Times New Roman" w:hAnsi="Times New Roman" w:cs="Times New Roman"/>
                <w:color w:val="000000"/>
                <w:sz w:val="24"/>
                <w:szCs w:val="24"/>
                <w:lang w:val="es-ES"/>
                <w:rPrChange w:id="203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037"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2038"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2039"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2040"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2041" w:author="chris" w:date="2015-04-19T12:09:00Z">
                  <w:rPr>
                    <w:rFonts w:ascii="Times New Roman" w:hAnsi="Times New Roman" w:cs="Times New Roman"/>
                    <w:b/>
                    <w:color w:val="000000"/>
                    <w:sz w:val="24"/>
                    <w:szCs w:val="24"/>
                  </w:rPr>
                </w:rPrChange>
              </w:rPr>
              <w:t>)</w:t>
            </w:r>
          </w:p>
        </w:tc>
        <w:tc>
          <w:tcPr>
            <w:tcW w:w="6515" w:type="dxa"/>
          </w:tcPr>
          <w:p w14:paraId="7D5AC6DB" w14:textId="1DB34809" w:rsidR="0028043F" w:rsidRPr="006C4628" w:rsidRDefault="0028043F" w:rsidP="00E6040C">
            <w:pPr>
              <w:rPr>
                <w:rFonts w:ascii="Times New Roman" w:hAnsi="Times New Roman" w:cs="Times New Roman"/>
                <w:color w:val="000000"/>
                <w:sz w:val="24"/>
                <w:szCs w:val="24"/>
                <w:lang w:val="es-ES"/>
                <w:rPrChange w:id="204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043" w:author="chris" w:date="2015-04-19T12:09:00Z">
                  <w:rPr>
                    <w:rFonts w:ascii="Times New Roman" w:hAnsi="Times New Roman" w:cs="Times New Roman"/>
                    <w:color w:val="000000"/>
                    <w:sz w:val="24"/>
                    <w:szCs w:val="24"/>
                  </w:rPr>
                </w:rPrChange>
              </w:rPr>
              <w:t>5°ESO/Matemáticas/Los números naturales/1.2 La representación y la ordenación de los números naturales sobre la recta numérica/Primera imagen.</w:t>
            </w:r>
          </w:p>
        </w:tc>
      </w:tr>
      <w:tr w:rsidR="0028043F" w:rsidRPr="006C4628" w14:paraId="1107CE60" w14:textId="77777777" w:rsidTr="00E87063">
        <w:tc>
          <w:tcPr>
            <w:tcW w:w="2518" w:type="dxa"/>
          </w:tcPr>
          <w:p w14:paraId="72F205E1" w14:textId="77777777" w:rsidR="0028043F" w:rsidRPr="006C4628" w:rsidRDefault="0028043F" w:rsidP="00E6040C">
            <w:pPr>
              <w:rPr>
                <w:rFonts w:ascii="Times New Roman" w:hAnsi="Times New Roman" w:cs="Times New Roman"/>
                <w:color w:val="000000"/>
                <w:sz w:val="24"/>
                <w:szCs w:val="24"/>
                <w:lang w:val="es-ES"/>
                <w:rPrChange w:id="204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045" w:author="chris" w:date="2015-04-19T12:09:00Z">
                  <w:rPr>
                    <w:rFonts w:ascii="Times New Roman" w:hAnsi="Times New Roman" w:cs="Times New Roman"/>
                    <w:b/>
                    <w:color w:val="000000"/>
                    <w:sz w:val="24"/>
                    <w:szCs w:val="24"/>
                  </w:rPr>
                </w:rPrChange>
              </w:rPr>
              <w:t>Pie de imagen</w:t>
            </w:r>
          </w:p>
        </w:tc>
        <w:tc>
          <w:tcPr>
            <w:tcW w:w="6515" w:type="dxa"/>
          </w:tcPr>
          <w:p w14:paraId="49D87B87" w14:textId="2FE2E9E4" w:rsidR="0028043F" w:rsidRPr="006C4628" w:rsidRDefault="003D48FB" w:rsidP="00E6040C">
            <w:pPr>
              <w:rPr>
                <w:rFonts w:ascii="Times New Roman" w:hAnsi="Times New Roman" w:cs="Times New Roman"/>
                <w:color w:val="000000"/>
                <w:sz w:val="24"/>
                <w:szCs w:val="24"/>
                <w:lang w:val="es-ES"/>
                <w:rPrChange w:id="204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047" w:author="chris" w:date="2015-04-19T12:09:00Z">
                  <w:rPr>
                    <w:rFonts w:ascii="Times New Roman" w:hAnsi="Times New Roman" w:cs="Times New Roman"/>
                    <w:color w:val="000000"/>
                    <w:sz w:val="24"/>
                    <w:szCs w:val="24"/>
                  </w:rPr>
                </w:rPrChange>
              </w:rPr>
              <w:t>A cada número natural podemos asignarle un punto sobre la recta numérica</w:t>
            </w:r>
            <w:r w:rsidR="009E0D3A" w:rsidRPr="006C4628">
              <w:rPr>
                <w:rFonts w:ascii="Times New Roman" w:hAnsi="Times New Roman" w:cs="Times New Roman"/>
                <w:color w:val="000000"/>
                <w:sz w:val="24"/>
                <w:szCs w:val="24"/>
                <w:lang w:val="es-ES"/>
                <w:rPrChange w:id="2048" w:author="chris" w:date="2015-04-19T12:09:00Z">
                  <w:rPr>
                    <w:rFonts w:ascii="Times New Roman" w:hAnsi="Times New Roman" w:cs="Times New Roman"/>
                    <w:color w:val="000000"/>
                    <w:sz w:val="24"/>
                    <w:szCs w:val="24"/>
                  </w:rPr>
                </w:rPrChange>
              </w:rPr>
              <w:t xml:space="preserve">. </w:t>
            </w:r>
          </w:p>
        </w:tc>
      </w:tr>
    </w:tbl>
    <w:p w14:paraId="5885354A" w14:textId="77777777" w:rsidR="00096BBC" w:rsidRPr="006C4628" w:rsidRDefault="00096BBC" w:rsidP="00E6040C">
      <w:pPr>
        <w:spacing w:after="0"/>
        <w:rPr>
          <w:rFonts w:ascii="Arial" w:hAnsi="Arial" w:cs="Arial"/>
          <w:color w:val="000000"/>
          <w:lang w:val="es-ES"/>
          <w:rPrChange w:id="2049" w:author="chris" w:date="2015-04-19T12:09:00Z">
            <w:rPr>
              <w:rFonts w:ascii="Arial" w:hAnsi="Arial" w:cs="Arial"/>
              <w:color w:val="000000"/>
            </w:rPr>
          </w:rPrChange>
        </w:rPr>
      </w:pPr>
    </w:p>
    <w:p w14:paraId="20BBC4C2" w14:textId="77777777" w:rsidR="00F65653" w:rsidRPr="006C4628" w:rsidRDefault="00F65653" w:rsidP="00E6040C">
      <w:pPr>
        <w:spacing w:after="0"/>
        <w:rPr>
          <w:rFonts w:ascii="Arial" w:hAnsi="Arial" w:cs="Arial"/>
          <w:color w:val="000000"/>
          <w:lang w:val="es-ES"/>
          <w:rPrChange w:id="2050" w:author="chris" w:date="2015-04-19T12:09:00Z">
            <w:rPr>
              <w:rFonts w:ascii="Arial" w:hAnsi="Arial" w:cs="Arial"/>
              <w:color w:val="000000"/>
              <w:lang w:val="es-CO"/>
            </w:rPr>
          </w:rPrChange>
        </w:rPr>
      </w:pPr>
      <w:r w:rsidRPr="006C4628">
        <w:rPr>
          <w:rFonts w:ascii="Arial" w:hAnsi="Arial" w:cs="Arial"/>
          <w:color w:val="000000"/>
          <w:lang w:val="es-ES"/>
          <w:rPrChange w:id="2051" w:author="chris" w:date="2015-04-19T12:09:00Z">
            <w:rPr>
              <w:rFonts w:ascii="Arial" w:hAnsi="Arial" w:cs="Arial"/>
              <w:color w:val="000000"/>
              <w:lang w:val="es-CO"/>
            </w:rPr>
          </w:rPrChange>
        </w:rPr>
        <w:t>Vemos que los números sobre la recta numérica quedan ordenados:</w:t>
      </w:r>
    </w:p>
    <w:p w14:paraId="1BD670C3" w14:textId="77777777" w:rsidR="00F65653" w:rsidRPr="006C4628" w:rsidRDefault="00F65653" w:rsidP="00E6040C">
      <w:pPr>
        <w:pStyle w:val="Prrafodelista"/>
        <w:numPr>
          <w:ilvl w:val="0"/>
          <w:numId w:val="1"/>
        </w:numPr>
        <w:spacing w:after="0"/>
        <w:rPr>
          <w:rFonts w:ascii="Arial" w:hAnsi="Arial" w:cs="Arial"/>
          <w:color w:val="000000"/>
          <w:lang w:val="es-ES"/>
          <w:rPrChange w:id="2052" w:author="chris" w:date="2015-04-19T12:09:00Z">
            <w:rPr>
              <w:rFonts w:ascii="Arial" w:hAnsi="Arial" w:cs="Arial"/>
              <w:color w:val="000000"/>
              <w:lang w:val="es-CO"/>
            </w:rPr>
          </w:rPrChange>
        </w:rPr>
      </w:pPr>
      <w:r w:rsidRPr="006C4628">
        <w:rPr>
          <w:rFonts w:ascii="Arial" w:hAnsi="Arial" w:cs="Arial"/>
          <w:color w:val="000000"/>
          <w:lang w:val="es-ES"/>
          <w:rPrChange w:id="2053" w:author="chris" w:date="2015-04-19T12:09:00Z">
            <w:rPr>
              <w:rFonts w:ascii="Arial" w:hAnsi="Arial" w:cs="Arial"/>
              <w:color w:val="000000"/>
              <w:lang w:val="es-CO"/>
            </w:rPr>
          </w:rPrChange>
        </w:rPr>
        <w:t xml:space="preserve">16 &lt; </w:t>
      </w:r>
      <w:r w:rsidRPr="006C4628">
        <w:rPr>
          <w:rFonts w:ascii="Arial" w:hAnsi="Arial" w:cs="Arial"/>
          <w:b/>
          <w:color w:val="000000"/>
          <w:lang w:val="es-ES"/>
          <w:rPrChange w:id="2054" w:author="chris" w:date="2015-04-19T12:09:00Z">
            <w:rPr>
              <w:rFonts w:ascii="Arial" w:hAnsi="Arial" w:cs="Arial"/>
              <w:b/>
              <w:color w:val="000000"/>
              <w:lang w:val="es-CO"/>
            </w:rPr>
          </w:rPrChange>
        </w:rPr>
        <w:t>17</w:t>
      </w:r>
      <w:r w:rsidRPr="006C4628">
        <w:rPr>
          <w:rFonts w:ascii="Arial" w:hAnsi="Arial" w:cs="Arial"/>
          <w:color w:val="000000"/>
          <w:lang w:val="es-ES"/>
          <w:rPrChange w:id="2055" w:author="chris" w:date="2015-04-19T12:09:00Z">
            <w:rPr>
              <w:rFonts w:ascii="Arial" w:hAnsi="Arial" w:cs="Arial"/>
              <w:color w:val="000000"/>
              <w:lang w:val="es-CO"/>
            </w:rPr>
          </w:rPrChange>
        </w:rPr>
        <w:t xml:space="preserve"> &lt; 18</w:t>
      </w:r>
    </w:p>
    <w:p w14:paraId="18ED4468" w14:textId="77777777" w:rsidR="00F65653" w:rsidRPr="006C4628" w:rsidRDefault="00F65653" w:rsidP="00E6040C">
      <w:pPr>
        <w:pStyle w:val="Prrafodelista"/>
        <w:spacing w:after="0"/>
        <w:rPr>
          <w:rFonts w:ascii="Arial" w:hAnsi="Arial" w:cs="Arial"/>
          <w:color w:val="000000"/>
          <w:lang w:val="es-ES"/>
          <w:rPrChange w:id="2056" w:author="chris" w:date="2015-04-19T12:09:00Z">
            <w:rPr>
              <w:rFonts w:ascii="Arial" w:hAnsi="Arial" w:cs="Arial"/>
              <w:color w:val="000000"/>
              <w:lang w:val="es-CO"/>
            </w:rPr>
          </w:rPrChange>
        </w:rPr>
      </w:pPr>
    </w:p>
    <w:p w14:paraId="0CA1D4E8" w14:textId="77777777" w:rsidR="00F65653" w:rsidRPr="006C4628" w:rsidRDefault="00F65653" w:rsidP="00E6040C">
      <w:pPr>
        <w:pStyle w:val="Prrafodelista"/>
        <w:numPr>
          <w:ilvl w:val="0"/>
          <w:numId w:val="1"/>
        </w:numPr>
        <w:spacing w:after="0"/>
        <w:rPr>
          <w:rFonts w:ascii="Arial" w:hAnsi="Arial" w:cs="Arial"/>
          <w:color w:val="000000"/>
          <w:lang w:val="es-ES"/>
          <w:rPrChange w:id="2057" w:author="chris" w:date="2015-04-19T12:09:00Z">
            <w:rPr>
              <w:rFonts w:ascii="Arial" w:hAnsi="Arial" w:cs="Arial"/>
              <w:color w:val="000000"/>
              <w:lang w:val="es-CO"/>
            </w:rPr>
          </w:rPrChange>
        </w:rPr>
      </w:pPr>
      <w:r w:rsidRPr="006C4628">
        <w:rPr>
          <w:rFonts w:ascii="Arial" w:hAnsi="Arial" w:cs="Arial"/>
          <w:color w:val="000000"/>
          <w:lang w:val="es-ES"/>
          <w:rPrChange w:id="2058" w:author="chris" w:date="2015-04-19T12:09:00Z">
            <w:rPr>
              <w:rFonts w:ascii="Arial" w:hAnsi="Arial" w:cs="Arial"/>
              <w:color w:val="000000"/>
              <w:lang w:val="es-CO"/>
            </w:rPr>
          </w:rPrChange>
        </w:rPr>
        <w:t xml:space="preserve">75 &lt; </w:t>
      </w:r>
      <w:r w:rsidRPr="006C4628">
        <w:rPr>
          <w:rFonts w:ascii="Arial" w:hAnsi="Arial" w:cs="Arial"/>
          <w:b/>
          <w:color w:val="000000"/>
          <w:lang w:val="es-ES"/>
          <w:rPrChange w:id="2059" w:author="chris" w:date="2015-04-19T12:09:00Z">
            <w:rPr>
              <w:rFonts w:ascii="Arial" w:hAnsi="Arial" w:cs="Arial"/>
              <w:b/>
              <w:color w:val="000000"/>
              <w:lang w:val="es-CO"/>
            </w:rPr>
          </w:rPrChange>
        </w:rPr>
        <w:t>76</w:t>
      </w:r>
      <w:r w:rsidRPr="006C4628">
        <w:rPr>
          <w:rFonts w:ascii="Arial" w:hAnsi="Arial" w:cs="Arial"/>
          <w:color w:val="000000"/>
          <w:lang w:val="es-ES"/>
          <w:rPrChange w:id="2060" w:author="chris" w:date="2015-04-19T12:09:00Z">
            <w:rPr>
              <w:rFonts w:ascii="Arial" w:hAnsi="Arial" w:cs="Arial"/>
              <w:color w:val="000000"/>
              <w:lang w:val="es-CO"/>
            </w:rPr>
          </w:rPrChange>
        </w:rPr>
        <w:t xml:space="preserve"> &lt; 80 </w:t>
      </w:r>
    </w:p>
    <w:p w14:paraId="24F5ED82" w14:textId="77777777" w:rsidR="00F65653" w:rsidRPr="006C4628" w:rsidRDefault="00F65653" w:rsidP="00E6040C">
      <w:pPr>
        <w:pStyle w:val="Prrafodelista"/>
        <w:spacing w:after="0"/>
        <w:rPr>
          <w:rFonts w:ascii="Arial" w:hAnsi="Arial" w:cs="Arial"/>
          <w:color w:val="000000"/>
          <w:lang w:val="es-ES"/>
          <w:rPrChange w:id="2061" w:author="chris" w:date="2015-04-19T12:09:00Z">
            <w:rPr>
              <w:rFonts w:ascii="Arial" w:hAnsi="Arial" w:cs="Arial"/>
              <w:color w:val="000000"/>
              <w:lang w:val="es-CO"/>
            </w:rPr>
          </w:rPrChange>
        </w:rPr>
      </w:pPr>
    </w:p>
    <w:p w14:paraId="5776A204" w14:textId="0130C27D" w:rsidR="00DE7D5A" w:rsidRPr="006C4628" w:rsidRDefault="00F65653" w:rsidP="003D48FB">
      <w:pPr>
        <w:pStyle w:val="Prrafodelista"/>
        <w:numPr>
          <w:ilvl w:val="0"/>
          <w:numId w:val="1"/>
        </w:numPr>
        <w:spacing w:after="0"/>
        <w:rPr>
          <w:rFonts w:ascii="Arial" w:hAnsi="Arial" w:cs="Arial"/>
          <w:color w:val="000000"/>
          <w:lang w:val="es-ES"/>
          <w:rPrChange w:id="2062" w:author="chris" w:date="2015-04-19T12:09:00Z">
            <w:rPr>
              <w:rFonts w:ascii="Arial" w:hAnsi="Arial" w:cs="Arial"/>
              <w:color w:val="000000"/>
              <w:lang w:val="es-CO"/>
            </w:rPr>
          </w:rPrChange>
        </w:rPr>
      </w:pPr>
      <w:r w:rsidRPr="006C4628">
        <w:rPr>
          <w:rFonts w:ascii="Arial" w:hAnsi="Arial" w:cs="Arial"/>
          <w:color w:val="000000"/>
          <w:lang w:val="es-ES"/>
          <w:rPrChange w:id="2063" w:author="chris" w:date="2015-04-19T12:09:00Z">
            <w:rPr>
              <w:rFonts w:ascii="Arial" w:hAnsi="Arial" w:cs="Arial"/>
              <w:color w:val="000000"/>
              <w:lang w:val="es-CO"/>
            </w:rPr>
          </w:rPrChange>
        </w:rPr>
        <w:t>1</w:t>
      </w:r>
      <w:r w:rsidR="003D48FB" w:rsidRPr="006C4628">
        <w:rPr>
          <w:rFonts w:ascii="Arial" w:hAnsi="Arial" w:cs="Arial"/>
          <w:color w:val="000000"/>
          <w:lang w:val="es-ES"/>
          <w:rPrChange w:id="2064" w:author="chris" w:date="2015-04-19T12:09:00Z">
            <w:rPr>
              <w:rFonts w:ascii="Arial" w:hAnsi="Arial" w:cs="Arial"/>
              <w:color w:val="000000"/>
              <w:lang w:val="es-CO"/>
            </w:rPr>
          </w:rPrChange>
        </w:rPr>
        <w:t xml:space="preserve"> </w:t>
      </w:r>
      <w:r w:rsidRPr="006C4628">
        <w:rPr>
          <w:rFonts w:ascii="Arial" w:hAnsi="Arial" w:cs="Arial"/>
          <w:color w:val="000000"/>
          <w:lang w:val="es-ES"/>
          <w:rPrChange w:id="2065" w:author="chris" w:date="2015-04-19T12:09:00Z">
            <w:rPr>
              <w:rFonts w:ascii="Arial" w:hAnsi="Arial" w:cs="Arial"/>
              <w:color w:val="000000"/>
              <w:lang w:val="es-CO"/>
            </w:rPr>
          </w:rPrChange>
        </w:rPr>
        <w:t xml:space="preserve">500 &lt; </w:t>
      </w:r>
      <w:r w:rsidR="003D48FB" w:rsidRPr="006C4628">
        <w:rPr>
          <w:rFonts w:ascii="Arial" w:hAnsi="Arial" w:cs="Arial"/>
          <w:b/>
          <w:color w:val="000000"/>
          <w:lang w:val="es-ES"/>
          <w:rPrChange w:id="2066" w:author="chris" w:date="2015-04-19T12:09:00Z">
            <w:rPr>
              <w:rFonts w:ascii="Arial" w:hAnsi="Arial" w:cs="Arial"/>
              <w:b/>
              <w:color w:val="000000"/>
              <w:lang w:val="es-CO"/>
            </w:rPr>
          </w:rPrChange>
        </w:rPr>
        <w:t xml:space="preserve">1 </w:t>
      </w:r>
      <w:r w:rsidRPr="006C4628">
        <w:rPr>
          <w:rFonts w:ascii="Arial" w:hAnsi="Arial" w:cs="Arial"/>
          <w:b/>
          <w:color w:val="000000"/>
          <w:lang w:val="es-ES"/>
          <w:rPrChange w:id="2067" w:author="chris" w:date="2015-04-19T12:09:00Z">
            <w:rPr>
              <w:rFonts w:ascii="Arial" w:hAnsi="Arial" w:cs="Arial"/>
              <w:b/>
              <w:color w:val="000000"/>
              <w:lang w:val="es-CO"/>
            </w:rPr>
          </w:rPrChange>
        </w:rPr>
        <w:t>520</w:t>
      </w:r>
      <w:r w:rsidR="003D48FB" w:rsidRPr="006C4628">
        <w:rPr>
          <w:rFonts w:ascii="Arial" w:hAnsi="Arial" w:cs="Arial"/>
          <w:color w:val="000000"/>
          <w:lang w:val="es-ES"/>
          <w:rPrChange w:id="2068" w:author="chris" w:date="2015-04-19T12:09:00Z">
            <w:rPr>
              <w:rFonts w:ascii="Arial" w:hAnsi="Arial" w:cs="Arial"/>
              <w:color w:val="000000"/>
              <w:lang w:val="es-CO"/>
            </w:rPr>
          </w:rPrChange>
        </w:rPr>
        <w:t xml:space="preserve"> &lt; 1 </w:t>
      </w:r>
      <w:r w:rsidRPr="006C4628">
        <w:rPr>
          <w:rFonts w:ascii="Arial" w:hAnsi="Arial" w:cs="Arial"/>
          <w:color w:val="000000"/>
          <w:lang w:val="es-ES"/>
          <w:rPrChange w:id="2069" w:author="chris" w:date="2015-04-19T12:09:00Z">
            <w:rPr>
              <w:rFonts w:ascii="Arial" w:hAnsi="Arial" w:cs="Arial"/>
              <w:color w:val="000000"/>
              <w:lang w:val="es-CO"/>
            </w:rPr>
          </w:rPrChange>
        </w:rPr>
        <w:t>600</w:t>
      </w:r>
    </w:p>
    <w:p w14:paraId="7BEA27FD" w14:textId="77777777" w:rsidR="00DE7D5A" w:rsidRPr="006C4628" w:rsidRDefault="00DE7D5A" w:rsidP="00DE7D5A">
      <w:pPr>
        <w:pStyle w:val="Prrafodelista"/>
        <w:spacing w:after="0"/>
        <w:rPr>
          <w:rFonts w:ascii="Arial" w:hAnsi="Arial" w:cs="Arial"/>
          <w:color w:val="000000"/>
          <w:lang w:val="es-ES"/>
          <w:rPrChange w:id="2070" w:author="chris" w:date="2015-04-19T12:09:00Z">
            <w:rPr>
              <w:rFonts w:ascii="Arial" w:hAnsi="Arial" w:cs="Arial"/>
              <w:color w:val="000000"/>
              <w:lang w:val="es-CO"/>
            </w:rPr>
          </w:rPrChange>
        </w:rPr>
      </w:pPr>
    </w:p>
    <w:p w14:paraId="095A49DA" w14:textId="4D5DE757" w:rsidR="00096BBC" w:rsidRPr="006C4628" w:rsidRDefault="00F65653" w:rsidP="00DE7D5A">
      <w:pPr>
        <w:spacing w:after="0"/>
        <w:rPr>
          <w:rFonts w:ascii="Arial" w:hAnsi="Arial" w:cs="Arial"/>
          <w:color w:val="000000"/>
          <w:lang w:val="es-ES"/>
          <w:rPrChange w:id="2071" w:author="chris" w:date="2015-04-19T12:09:00Z">
            <w:rPr>
              <w:rFonts w:ascii="Arial" w:hAnsi="Arial" w:cs="Arial"/>
              <w:color w:val="000000"/>
              <w:lang w:val="es-CO"/>
            </w:rPr>
          </w:rPrChange>
        </w:rPr>
      </w:pPr>
      <w:r w:rsidRPr="006C4628">
        <w:rPr>
          <w:rFonts w:ascii="Arial" w:hAnsi="Arial" w:cs="Arial"/>
          <w:color w:val="000000"/>
          <w:lang w:val="es-ES"/>
          <w:rPrChange w:id="2072" w:author="chris" w:date="2015-04-19T12:09:00Z">
            <w:rPr>
              <w:rFonts w:ascii="Arial" w:hAnsi="Arial" w:cs="Arial"/>
              <w:color w:val="000000"/>
              <w:lang w:val="es-CO"/>
            </w:rPr>
          </w:rPrChange>
        </w:rPr>
        <w:t>Al</w:t>
      </w:r>
      <w:r w:rsidR="003D48FB" w:rsidRPr="006C4628">
        <w:rPr>
          <w:rFonts w:ascii="Arial" w:hAnsi="Arial" w:cs="Arial"/>
          <w:color w:val="000000"/>
          <w:lang w:val="es-ES"/>
          <w:rPrChange w:id="2073" w:author="chris" w:date="2015-04-19T12:09:00Z">
            <w:rPr>
              <w:rFonts w:ascii="Arial" w:hAnsi="Arial" w:cs="Arial"/>
              <w:color w:val="000000"/>
              <w:lang w:val="es-CO"/>
            </w:rPr>
          </w:rPrChange>
        </w:rPr>
        <w:t xml:space="preserve"> ubicar</w:t>
      </w:r>
      <w:r w:rsidRPr="006C4628">
        <w:rPr>
          <w:rFonts w:ascii="Arial" w:hAnsi="Arial" w:cs="Arial"/>
          <w:color w:val="000000"/>
          <w:lang w:val="es-ES"/>
          <w:rPrChange w:id="2074" w:author="chris" w:date="2015-04-19T12:09:00Z">
            <w:rPr>
              <w:rFonts w:ascii="Arial" w:hAnsi="Arial" w:cs="Arial"/>
              <w:color w:val="000000"/>
              <w:lang w:val="es-CO"/>
            </w:rPr>
          </w:rPrChange>
        </w:rPr>
        <w:t xml:space="preserve"> números</w:t>
      </w:r>
      <w:r w:rsidR="008A7876" w:rsidRPr="006C4628">
        <w:rPr>
          <w:rFonts w:ascii="Arial" w:hAnsi="Arial" w:cs="Arial"/>
          <w:color w:val="000000"/>
          <w:lang w:val="es-ES"/>
          <w:rPrChange w:id="2075" w:author="chris" w:date="2015-04-19T12:09:00Z">
            <w:rPr>
              <w:rFonts w:ascii="Arial" w:hAnsi="Arial" w:cs="Arial"/>
              <w:color w:val="000000"/>
              <w:lang w:val="es-CO"/>
            </w:rPr>
          </w:rPrChange>
        </w:rPr>
        <w:t xml:space="preserve"> sobre una recta numérica, </w:t>
      </w:r>
      <w:r w:rsidR="003D48FB" w:rsidRPr="006C4628">
        <w:rPr>
          <w:rFonts w:ascii="Arial" w:hAnsi="Arial" w:cs="Arial"/>
          <w:color w:val="000000"/>
          <w:lang w:val="es-ES"/>
          <w:rPrChange w:id="2076" w:author="chris" w:date="2015-04-19T12:09:00Z">
            <w:rPr>
              <w:rFonts w:ascii="Arial" w:hAnsi="Arial" w:cs="Arial"/>
              <w:color w:val="000000"/>
              <w:lang w:val="es-CO"/>
            </w:rPr>
          </w:rPrChange>
        </w:rPr>
        <w:t xml:space="preserve">es importante </w:t>
      </w:r>
      <w:r w:rsidRPr="006C4628">
        <w:rPr>
          <w:rFonts w:ascii="Arial" w:hAnsi="Arial" w:cs="Arial"/>
          <w:color w:val="000000"/>
          <w:lang w:val="es-ES"/>
          <w:rPrChange w:id="2077" w:author="chris" w:date="2015-04-19T12:09:00Z">
            <w:rPr>
              <w:rFonts w:ascii="Arial" w:hAnsi="Arial" w:cs="Arial"/>
              <w:color w:val="000000"/>
              <w:lang w:val="es-CO"/>
            </w:rPr>
          </w:rPrChange>
        </w:rPr>
        <w:t>tener en cuenta si se trata de valores pequeños o de valores grandes</w:t>
      </w:r>
      <w:r w:rsidR="003D48FB" w:rsidRPr="006C4628">
        <w:rPr>
          <w:rFonts w:ascii="Arial" w:hAnsi="Arial" w:cs="Arial"/>
          <w:color w:val="000000"/>
          <w:lang w:val="es-ES"/>
          <w:rPrChange w:id="2078" w:author="chris" w:date="2015-04-19T12:09:00Z">
            <w:rPr>
              <w:rFonts w:ascii="Arial" w:hAnsi="Arial" w:cs="Arial"/>
              <w:color w:val="000000"/>
              <w:lang w:val="es-CO"/>
            </w:rPr>
          </w:rPrChange>
        </w:rPr>
        <w:t xml:space="preserve">. Dependiendo de lo anterior, se elige la escala que se empleará. </w:t>
      </w:r>
      <w:r w:rsidRPr="006C4628">
        <w:rPr>
          <w:rFonts w:ascii="Arial" w:hAnsi="Arial" w:cs="Arial"/>
          <w:color w:val="000000"/>
          <w:lang w:val="es-ES"/>
          <w:rPrChange w:id="2079" w:author="chris" w:date="2015-04-19T12:09:00Z">
            <w:rPr>
              <w:rFonts w:ascii="Arial" w:hAnsi="Arial" w:cs="Arial"/>
              <w:color w:val="000000"/>
              <w:lang w:val="es-CO"/>
            </w:rPr>
          </w:rPrChange>
        </w:rPr>
        <w:t xml:space="preserve"> </w:t>
      </w:r>
    </w:p>
    <w:p w14:paraId="262E681D" w14:textId="77777777" w:rsidR="003D48FB" w:rsidRPr="006C4628" w:rsidRDefault="003D48FB" w:rsidP="00DE7D5A">
      <w:pPr>
        <w:spacing w:after="0"/>
        <w:rPr>
          <w:rFonts w:ascii="Arial" w:hAnsi="Arial" w:cs="Arial"/>
          <w:color w:val="000000"/>
          <w:lang w:val="es-ES"/>
          <w:rPrChange w:id="2080"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36"/>
      </w:tblGrid>
      <w:tr w:rsidR="000161C8" w:rsidRPr="006C4628" w14:paraId="4C5CF75B" w14:textId="77777777" w:rsidTr="00E87063">
        <w:tc>
          <w:tcPr>
            <w:tcW w:w="9054" w:type="dxa"/>
            <w:gridSpan w:val="2"/>
            <w:shd w:val="clear" w:color="auto" w:fill="000000" w:themeFill="text1"/>
          </w:tcPr>
          <w:p w14:paraId="3887C9FE" w14:textId="77777777" w:rsidR="000161C8" w:rsidRPr="006C4628" w:rsidRDefault="000161C8" w:rsidP="00E6040C">
            <w:pPr>
              <w:jc w:val="center"/>
              <w:rPr>
                <w:rFonts w:ascii="Times New Roman" w:hAnsi="Times New Roman" w:cs="Times New Roman"/>
                <w:b/>
                <w:color w:val="FFFFFF" w:themeColor="background1"/>
                <w:sz w:val="24"/>
                <w:szCs w:val="24"/>
                <w:lang w:val="es-ES"/>
                <w:rPrChange w:id="208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082" w:author="chris" w:date="2015-04-19T12:09:00Z">
                  <w:rPr>
                    <w:rFonts w:ascii="Times New Roman" w:hAnsi="Times New Roman" w:cs="Times New Roman"/>
                    <w:b/>
                    <w:color w:val="FFFFFF" w:themeColor="background1"/>
                    <w:sz w:val="24"/>
                    <w:szCs w:val="24"/>
                  </w:rPr>
                </w:rPrChange>
              </w:rPr>
              <w:t>Practica: recurso aprovechado</w:t>
            </w:r>
          </w:p>
        </w:tc>
      </w:tr>
      <w:tr w:rsidR="000161C8" w:rsidRPr="006C4628" w14:paraId="4A7E0578" w14:textId="77777777" w:rsidTr="00E87063">
        <w:tc>
          <w:tcPr>
            <w:tcW w:w="2518" w:type="dxa"/>
          </w:tcPr>
          <w:p w14:paraId="258A2EFC" w14:textId="77777777" w:rsidR="000161C8" w:rsidRPr="006C4628" w:rsidRDefault="000161C8" w:rsidP="00E6040C">
            <w:pPr>
              <w:rPr>
                <w:rFonts w:ascii="Times New Roman" w:hAnsi="Times New Roman" w:cs="Times New Roman"/>
                <w:b/>
                <w:color w:val="000000"/>
                <w:sz w:val="24"/>
                <w:szCs w:val="24"/>
                <w:lang w:val="es-ES"/>
                <w:rPrChange w:id="208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084" w:author="chris" w:date="2015-04-19T12:09:00Z">
                  <w:rPr>
                    <w:rFonts w:ascii="Times New Roman" w:hAnsi="Times New Roman" w:cs="Times New Roman"/>
                    <w:b/>
                    <w:color w:val="000000"/>
                    <w:sz w:val="24"/>
                    <w:szCs w:val="24"/>
                  </w:rPr>
                </w:rPrChange>
              </w:rPr>
              <w:t>Código</w:t>
            </w:r>
          </w:p>
        </w:tc>
        <w:tc>
          <w:tcPr>
            <w:tcW w:w="6536" w:type="dxa"/>
          </w:tcPr>
          <w:p w14:paraId="4139339E" w14:textId="0C66A12E" w:rsidR="000161C8" w:rsidRPr="006C4628" w:rsidRDefault="00690E2F" w:rsidP="00E6040C">
            <w:pPr>
              <w:rPr>
                <w:rFonts w:ascii="Times New Roman" w:hAnsi="Times New Roman" w:cs="Times New Roman"/>
                <w:b/>
                <w:color w:val="000000"/>
                <w:sz w:val="24"/>
                <w:szCs w:val="24"/>
                <w:lang w:val="es-ES"/>
                <w:rPrChange w:id="208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086" w:author="chris" w:date="2015-04-19T12:09:00Z">
                  <w:rPr>
                    <w:rFonts w:ascii="Times New Roman" w:hAnsi="Times New Roman" w:cs="Times New Roman"/>
                    <w:color w:val="000000"/>
                    <w:sz w:val="24"/>
                    <w:szCs w:val="24"/>
                  </w:rPr>
                </w:rPrChange>
              </w:rPr>
              <w:t>MA_04_02_CO_</w:t>
            </w:r>
            <w:r w:rsidR="000161C8" w:rsidRPr="006C4628">
              <w:rPr>
                <w:rFonts w:ascii="Times New Roman" w:hAnsi="Times New Roman" w:cs="Times New Roman"/>
                <w:color w:val="000000"/>
                <w:sz w:val="24"/>
                <w:szCs w:val="24"/>
                <w:lang w:val="es-ES"/>
                <w:rPrChange w:id="2087" w:author="chris" w:date="2015-04-19T12:09:00Z">
                  <w:rPr>
                    <w:rFonts w:ascii="Times New Roman" w:hAnsi="Times New Roman" w:cs="Times New Roman"/>
                    <w:color w:val="000000"/>
                    <w:sz w:val="24"/>
                    <w:szCs w:val="24"/>
                  </w:rPr>
                </w:rPrChange>
              </w:rPr>
              <w:t>REC</w:t>
            </w:r>
            <w:r w:rsidR="001D0381" w:rsidRPr="006C4628">
              <w:rPr>
                <w:rFonts w:ascii="Times New Roman" w:hAnsi="Times New Roman" w:cs="Times New Roman"/>
                <w:color w:val="000000"/>
                <w:sz w:val="24"/>
                <w:szCs w:val="24"/>
                <w:lang w:val="es-ES"/>
                <w:rPrChange w:id="2088" w:author="chris" w:date="2015-04-19T12:09:00Z">
                  <w:rPr>
                    <w:rFonts w:ascii="Times New Roman" w:hAnsi="Times New Roman" w:cs="Times New Roman"/>
                    <w:color w:val="000000"/>
                    <w:sz w:val="24"/>
                    <w:szCs w:val="24"/>
                  </w:rPr>
                </w:rPrChange>
              </w:rPr>
              <w:t>110</w:t>
            </w:r>
          </w:p>
        </w:tc>
      </w:tr>
      <w:tr w:rsidR="000161C8" w:rsidRPr="006C4628" w14:paraId="5C298311" w14:textId="77777777" w:rsidTr="00E87063">
        <w:tc>
          <w:tcPr>
            <w:tcW w:w="2518" w:type="dxa"/>
          </w:tcPr>
          <w:p w14:paraId="5FA4BAF6" w14:textId="77777777" w:rsidR="000161C8" w:rsidRPr="006C4628" w:rsidRDefault="000161C8" w:rsidP="00E6040C">
            <w:pPr>
              <w:rPr>
                <w:rFonts w:ascii="Times New Roman" w:hAnsi="Times New Roman" w:cs="Times New Roman"/>
                <w:color w:val="000000"/>
                <w:sz w:val="24"/>
                <w:szCs w:val="24"/>
                <w:lang w:val="es-ES"/>
                <w:rPrChange w:id="208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090" w:author="chris" w:date="2015-04-19T12:09:00Z">
                  <w:rPr>
                    <w:rFonts w:ascii="Times New Roman" w:hAnsi="Times New Roman" w:cs="Times New Roman"/>
                    <w:b/>
                    <w:color w:val="000000"/>
                    <w:sz w:val="24"/>
                    <w:szCs w:val="24"/>
                  </w:rPr>
                </w:rPrChange>
              </w:rPr>
              <w:t>Ubicación en Aula Planeta</w:t>
            </w:r>
          </w:p>
        </w:tc>
        <w:tc>
          <w:tcPr>
            <w:tcW w:w="6536" w:type="dxa"/>
          </w:tcPr>
          <w:p w14:paraId="4DA55E8F" w14:textId="74EEC2FD" w:rsidR="000161C8" w:rsidRPr="006C4628" w:rsidRDefault="000161C8" w:rsidP="00E6040C">
            <w:pPr>
              <w:rPr>
                <w:rFonts w:ascii="Times New Roman" w:hAnsi="Times New Roman" w:cs="Times New Roman"/>
                <w:color w:val="000000"/>
                <w:sz w:val="24"/>
                <w:szCs w:val="24"/>
                <w:lang w:val="es-ES"/>
                <w:rPrChange w:id="209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092" w:author="chris" w:date="2015-04-19T12:09:00Z">
                  <w:rPr>
                    <w:rFonts w:ascii="Times New Roman" w:hAnsi="Times New Roman" w:cs="Times New Roman"/>
                    <w:color w:val="000000"/>
                    <w:sz w:val="24"/>
                    <w:szCs w:val="24"/>
                  </w:rPr>
                </w:rPrChange>
              </w:rPr>
              <w:t>5°ESO/Mate</w:t>
            </w:r>
            <w:r w:rsidR="00B74E0E" w:rsidRPr="006C4628">
              <w:rPr>
                <w:rFonts w:ascii="Times New Roman" w:hAnsi="Times New Roman" w:cs="Times New Roman"/>
                <w:color w:val="000000"/>
                <w:sz w:val="24"/>
                <w:szCs w:val="24"/>
                <w:lang w:val="es-ES"/>
                <w:rPrChange w:id="2093" w:author="chris" w:date="2015-04-19T12:09:00Z">
                  <w:rPr>
                    <w:rFonts w:ascii="Times New Roman" w:hAnsi="Times New Roman" w:cs="Times New Roman"/>
                    <w:color w:val="000000"/>
                    <w:sz w:val="24"/>
                    <w:szCs w:val="24"/>
                  </w:rPr>
                </w:rPrChange>
              </w:rPr>
              <w:t>máticas/Los números naturales/</w:t>
            </w:r>
            <w:r w:rsidRPr="006C4628">
              <w:rPr>
                <w:rFonts w:ascii="Times New Roman" w:hAnsi="Times New Roman" w:cs="Times New Roman"/>
                <w:color w:val="000000"/>
                <w:sz w:val="24"/>
                <w:szCs w:val="24"/>
                <w:lang w:val="es-ES"/>
                <w:rPrChange w:id="2094" w:author="chris" w:date="2015-04-19T12:09:00Z">
                  <w:rPr>
                    <w:rFonts w:ascii="Times New Roman" w:hAnsi="Times New Roman" w:cs="Times New Roman"/>
                    <w:color w:val="000000"/>
                    <w:sz w:val="24"/>
                    <w:szCs w:val="24"/>
                  </w:rPr>
                </w:rPrChange>
              </w:rPr>
              <w:t xml:space="preserve">2 La representación y la ordenación de los números naturales sobre la recta numérica/ Coloca números en la recta numérica. </w:t>
            </w:r>
          </w:p>
        </w:tc>
      </w:tr>
      <w:tr w:rsidR="000161C8" w:rsidRPr="006C4628" w14:paraId="1EE92A22" w14:textId="77777777" w:rsidTr="00E87063">
        <w:tc>
          <w:tcPr>
            <w:tcW w:w="2518" w:type="dxa"/>
          </w:tcPr>
          <w:p w14:paraId="3F960B54" w14:textId="77777777" w:rsidR="000161C8" w:rsidRPr="006C4628" w:rsidRDefault="000161C8" w:rsidP="00E6040C">
            <w:pPr>
              <w:rPr>
                <w:rFonts w:ascii="Times New Roman" w:hAnsi="Times New Roman" w:cs="Times New Roman"/>
                <w:color w:val="000000"/>
                <w:sz w:val="24"/>
                <w:szCs w:val="24"/>
                <w:lang w:val="es-ES"/>
                <w:rPrChange w:id="209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096"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7A3D5B6C" w14:textId="0BCFF0CA" w:rsidR="000161C8" w:rsidRPr="006C4628" w:rsidRDefault="00B74E0E" w:rsidP="00E6040C">
            <w:pPr>
              <w:rPr>
                <w:rFonts w:ascii="Times New Roman" w:hAnsi="Times New Roman" w:cs="Times New Roman"/>
                <w:color w:val="000000"/>
                <w:sz w:val="24"/>
                <w:szCs w:val="24"/>
                <w:lang w:val="es-ES"/>
                <w:rPrChange w:id="209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098" w:author="chris" w:date="2015-04-19T12:09:00Z">
                  <w:rPr>
                    <w:rFonts w:ascii="Times New Roman" w:hAnsi="Times New Roman" w:cs="Times New Roman"/>
                    <w:color w:val="000000"/>
                    <w:sz w:val="24"/>
                    <w:szCs w:val="24"/>
                  </w:rPr>
                </w:rPrChange>
              </w:rPr>
              <w:t xml:space="preserve">En la instrucción escribir: </w:t>
            </w:r>
            <w:ins w:id="2099" w:author="chris" w:date="2015-04-19T13:39:00Z">
              <w:r w:rsidR="00243975">
                <w:rPr>
                  <w:rFonts w:ascii="Times New Roman" w:hAnsi="Times New Roman" w:cs="Times New Roman"/>
                  <w:color w:val="000000"/>
                  <w:sz w:val="24"/>
                  <w:szCs w:val="24"/>
                  <w:lang w:val="es-ES"/>
                </w:rPr>
                <w:t>c</w:t>
              </w:r>
            </w:ins>
            <w:del w:id="2100" w:author="chris" w:date="2015-04-19T13:39:00Z">
              <w:r w:rsidRPr="006C4628" w:rsidDel="00243975">
                <w:rPr>
                  <w:rFonts w:ascii="Times New Roman" w:hAnsi="Times New Roman" w:cs="Times New Roman"/>
                  <w:color w:val="000000"/>
                  <w:sz w:val="24"/>
                  <w:szCs w:val="24"/>
                  <w:lang w:val="es-ES"/>
                  <w:rPrChange w:id="2101" w:author="chris" w:date="2015-04-19T12:09:00Z">
                    <w:rPr>
                      <w:rFonts w:ascii="Times New Roman" w:hAnsi="Times New Roman" w:cs="Times New Roman"/>
                      <w:color w:val="000000"/>
                      <w:sz w:val="24"/>
                      <w:szCs w:val="24"/>
                    </w:rPr>
                  </w:rPrChange>
                </w:rPr>
                <w:delText>C</w:delText>
              </w:r>
            </w:del>
            <w:r w:rsidRPr="006C4628">
              <w:rPr>
                <w:rFonts w:ascii="Times New Roman" w:hAnsi="Times New Roman" w:cs="Times New Roman"/>
                <w:color w:val="000000"/>
                <w:sz w:val="24"/>
                <w:szCs w:val="24"/>
                <w:lang w:val="es-ES"/>
                <w:rPrChange w:id="2102" w:author="chris" w:date="2015-04-19T12:09:00Z">
                  <w:rPr>
                    <w:rFonts w:ascii="Times New Roman" w:hAnsi="Times New Roman" w:cs="Times New Roman"/>
                    <w:color w:val="000000"/>
                    <w:sz w:val="24"/>
                    <w:szCs w:val="24"/>
                  </w:rPr>
                </w:rPrChange>
              </w:rPr>
              <w:t>ada espacio representa una unidad. Por favor ubicar los siguientes números:</w:t>
            </w:r>
          </w:p>
        </w:tc>
      </w:tr>
      <w:tr w:rsidR="000161C8" w:rsidRPr="006C4628" w14:paraId="620A0CD6" w14:textId="77777777" w:rsidTr="00E87063">
        <w:tc>
          <w:tcPr>
            <w:tcW w:w="2518" w:type="dxa"/>
          </w:tcPr>
          <w:p w14:paraId="72022367" w14:textId="77777777" w:rsidR="000161C8" w:rsidRPr="006C4628" w:rsidRDefault="000161C8" w:rsidP="00E6040C">
            <w:pPr>
              <w:rPr>
                <w:rFonts w:ascii="Times New Roman" w:hAnsi="Times New Roman" w:cs="Times New Roman"/>
                <w:b/>
                <w:color w:val="000000"/>
                <w:sz w:val="24"/>
                <w:szCs w:val="24"/>
                <w:lang w:val="es-ES"/>
                <w:rPrChange w:id="210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104" w:author="chris" w:date="2015-04-19T12:09:00Z">
                  <w:rPr>
                    <w:rFonts w:ascii="Times New Roman" w:hAnsi="Times New Roman" w:cs="Times New Roman"/>
                    <w:b/>
                    <w:color w:val="000000"/>
                    <w:sz w:val="24"/>
                    <w:szCs w:val="24"/>
                  </w:rPr>
                </w:rPrChange>
              </w:rPr>
              <w:t>Título</w:t>
            </w:r>
          </w:p>
        </w:tc>
        <w:tc>
          <w:tcPr>
            <w:tcW w:w="6536" w:type="dxa"/>
          </w:tcPr>
          <w:p w14:paraId="57152A71" w14:textId="09996E3E" w:rsidR="000161C8" w:rsidRPr="006C4628" w:rsidRDefault="00B50DBE" w:rsidP="003D48FB">
            <w:pPr>
              <w:rPr>
                <w:rFonts w:ascii="Times New Roman" w:hAnsi="Times New Roman" w:cs="Times New Roman"/>
                <w:color w:val="000000"/>
                <w:sz w:val="24"/>
                <w:szCs w:val="24"/>
                <w:lang w:val="es-ES"/>
                <w:rPrChange w:id="210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06" w:author="chris" w:date="2015-04-19T12:09:00Z">
                  <w:rPr>
                    <w:rFonts w:ascii="Times New Roman" w:hAnsi="Times New Roman" w:cs="Times New Roman"/>
                    <w:color w:val="000000"/>
                    <w:sz w:val="24"/>
                    <w:szCs w:val="24"/>
                  </w:rPr>
                </w:rPrChange>
              </w:rPr>
              <w:t>Ubica</w:t>
            </w:r>
            <w:r w:rsidR="006226F9" w:rsidRPr="006C4628">
              <w:rPr>
                <w:rFonts w:ascii="Times New Roman" w:hAnsi="Times New Roman" w:cs="Times New Roman"/>
                <w:color w:val="000000"/>
                <w:sz w:val="24"/>
                <w:szCs w:val="24"/>
                <w:lang w:val="es-ES"/>
                <w:rPrChange w:id="2107" w:author="chris" w:date="2015-04-19T12:09:00Z">
                  <w:rPr>
                    <w:rFonts w:ascii="Times New Roman" w:hAnsi="Times New Roman" w:cs="Times New Roman"/>
                    <w:color w:val="000000"/>
                    <w:sz w:val="24"/>
                    <w:szCs w:val="24"/>
                  </w:rPr>
                </w:rPrChange>
              </w:rPr>
              <w:t>r</w:t>
            </w:r>
            <w:r w:rsidRPr="006C4628">
              <w:rPr>
                <w:rFonts w:ascii="Times New Roman" w:hAnsi="Times New Roman" w:cs="Times New Roman"/>
                <w:color w:val="000000"/>
                <w:sz w:val="24"/>
                <w:szCs w:val="24"/>
                <w:lang w:val="es-ES"/>
                <w:rPrChange w:id="2108" w:author="chris" w:date="2015-04-19T12:09:00Z">
                  <w:rPr>
                    <w:rFonts w:ascii="Times New Roman" w:hAnsi="Times New Roman" w:cs="Times New Roman"/>
                    <w:color w:val="000000"/>
                    <w:sz w:val="24"/>
                    <w:szCs w:val="24"/>
                  </w:rPr>
                </w:rPrChange>
              </w:rPr>
              <w:t xml:space="preserve"> valores </w:t>
            </w:r>
            <w:r w:rsidR="003D48FB" w:rsidRPr="006C4628">
              <w:rPr>
                <w:rFonts w:ascii="Times New Roman" w:hAnsi="Times New Roman" w:cs="Times New Roman"/>
                <w:color w:val="000000"/>
                <w:sz w:val="24"/>
                <w:szCs w:val="24"/>
                <w:lang w:val="es-ES"/>
                <w:rPrChange w:id="2109" w:author="chris" w:date="2015-04-19T12:09:00Z">
                  <w:rPr>
                    <w:rFonts w:ascii="Times New Roman" w:hAnsi="Times New Roman" w:cs="Times New Roman"/>
                    <w:color w:val="000000"/>
                    <w:sz w:val="24"/>
                    <w:szCs w:val="24"/>
                  </w:rPr>
                </w:rPrChange>
              </w:rPr>
              <w:t>en la recta numérica</w:t>
            </w:r>
          </w:p>
        </w:tc>
      </w:tr>
      <w:tr w:rsidR="000161C8" w:rsidRPr="006C4628" w14:paraId="188DB754" w14:textId="77777777" w:rsidTr="00E87063">
        <w:tc>
          <w:tcPr>
            <w:tcW w:w="2518" w:type="dxa"/>
          </w:tcPr>
          <w:p w14:paraId="369B5B23" w14:textId="77777777" w:rsidR="000161C8" w:rsidRPr="006C4628" w:rsidRDefault="000161C8" w:rsidP="00E6040C">
            <w:pPr>
              <w:rPr>
                <w:rFonts w:ascii="Times New Roman" w:hAnsi="Times New Roman" w:cs="Times New Roman"/>
                <w:b/>
                <w:color w:val="000000"/>
                <w:sz w:val="24"/>
                <w:szCs w:val="24"/>
                <w:lang w:val="es-ES"/>
                <w:rPrChange w:id="211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111" w:author="chris" w:date="2015-04-19T12:09:00Z">
                  <w:rPr>
                    <w:rFonts w:ascii="Times New Roman" w:hAnsi="Times New Roman" w:cs="Times New Roman"/>
                    <w:b/>
                    <w:color w:val="000000"/>
                    <w:sz w:val="24"/>
                    <w:szCs w:val="24"/>
                  </w:rPr>
                </w:rPrChange>
              </w:rPr>
              <w:t>Descripción</w:t>
            </w:r>
          </w:p>
        </w:tc>
        <w:tc>
          <w:tcPr>
            <w:tcW w:w="6536" w:type="dxa"/>
          </w:tcPr>
          <w:p w14:paraId="01042F0D" w14:textId="5AE991D6" w:rsidR="000161C8" w:rsidRPr="006C4628" w:rsidRDefault="00F855D7" w:rsidP="00E6040C">
            <w:pPr>
              <w:rPr>
                <w:rFonts w:ascii="Times New Roman" w:hAnsi="Times New Roman" w:cs="Times New Roman"/>
                <w:color w:val="000000"/>
                <w:sz w:val="24"/>
                <w:szCs w:val="24"/>
                <w:lang w:val="es-ES"/>
                <w:rPrChange w:id="211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13" w:author="chris" w:date="2015-04-19T12:09:00Z">
                  <w:rPr>
                    <w:rFonts w:ascii="Times New Roman" w:hAnsi="Times New Roman" w:cs="Times New Roman"/>
                    <w:color w:val="000000"/>
                    <w:sz w:val="24"/>
                    <w:szCs w:val="24"/>
                  </w:rPr>
                </w:rPrChange>
              </w:rPr>
              <w:t xml:space="preserve">Actividad que permite practicar </w:t>
            </w:r>
            <w:r w:rsidR="00C63E2C" w:rsidRPr="006C4628">
              <w:rPr>
                <w:rFonts w:ascii="Times New Roman" w:hAnsi="Times New Roman" w:cs="Times New Roman"/>
                <w:color w:val="000000"/>
                <w:sz w:val="24"/>
                <w:szCs w:val="24"/>
                <w:lang w:val="es-ES"/>
                <w:rPrChange w:id="2114" w:author="chris" w:date="2015-04-19T12:09:00Z">
                  <w:rPr>
                    <w:rFonts w:ascii="Times New Roman" w:hAnsi="Times New Roman" w:cs="Times New Roman"/>
                    <w:color w:val="000000"/>
                    <w:sz w:val="24"/>
                    <w:szCs w:val="24"/>
                  </w:rPr>
                </w:rPrChange>
              </w:rPr>
              <w:t xml:space="preserve">la ubicación y </w:t>
            </w:r>
            <w:r w:rsidR="005C0B55" w:rsidRPr="006C4628">
              <w:rPr>
                <w:rFonts w:ascii="Times New Roman" w:hAnsi="Times New Roman" w:cs="Times New Roman"/>
                <w:color w:val="000000"/>
                <w:sz w:val="24"/>
                <w:szCs w:val="24"/>
                <w:lang w:val="es-ES"/>
                <w:rPrChange w:id="2115" w:author="chris" w:date="2015-04-19T12:09:00Z">
                  <w:rPr>
                    <w:rFonts w:ascii="Times New Roman" w:hAnsi="Times New Roman" w:cs="Times New Roman"/>
                    <w:color w:val="000000"/>
                    <w:sz w:val="24"/>
                    <w:szCs w:val="24"/>
                  </w:rPr>
                </w:rPrChange>
              </w:rPr>
              <w:t xml:space="preserve">el orden de </w:t>
            </w:r>
            <w:r w:rsidR="00F62AF3" w:rsidRPr="006C4628">
              <w:rPr>
                <w:rFonts w:ascii="Times New Roman" w:hAnsi="Times New Roman" w:cs="Times New Roman"/>
                <w:color w:val="000000"/>
                <w:sz w:val="24"/>
                <w:szCs w:val="24"/>
                <w:lang w:val="es-ES"/>
                <w:rPrChange w:id="2116" w:author="chris" w:date="2015-04-19T12:09:00Z">
                  <w:rPr>
                    <w:rFonts w:ascii="Times New Roman" w:hAnsi="Times New Roman" w:cs="Times New Roman"/>
                    <w:color w:val="000000"/>
                    <w:sz w:val="24"/>
                    <w:szCs w:val="24"/>
                  </w:rPr>
                </w:rPrChange>
              </w:rPr>
              <w:t xml:space="preserve">valores pequeños </w:t>
            </w:r>
            <w:r w:rsidR="005C0B55" w:rsidRPr="006C4628">
              <w:rPr>
                <w:rFonts w:ascii="Times New Roman" w:hAnsi="Times New Roman" w:cs="Times New Roman"/>
                <w:color w:val="000000"/>
                <w:sz w:val="24"/>
                <w:szCs w:val="24"/>
                <w:lang w:val="es-ES"/>
                <w:rPrChange w:id="2117" w:author="chris" w:date="2015-04-19T12:09:00Z">
                  <w:rPr>
                    <w:rFonts w:ascii="Times New Roman" w:hAnsi="Times New Roman" w:cs="Times New Roman"/>
                    <w:color w:val="000000"/>
                    <w:sz w:val="24"/>
                    <w:szCs w:val="24"/>
                  </w:rPr>
                </w:rPrChange>
              </w:rPr>
              <w:t xml:space="preserve">en la recta numérica. </w:t>
            </w:r>
          </w:p>
        </w:tc>
      </w:tr>
    </w:tbl>
    <w:p w14:paraId="1A6817E1" w14:textId="77777777" w:rsidR="006B22FE" w:rsidRPr="006C4628" w:rsidRDefault="006B22FE" w:rsidP="00E6040C">
      <w:pPr>
        <w:spacing w:after="0"/>
        <w:rPr>
          <w:rFonts w:ascii="Arial" w:hAnsi="Arial" w:cs="Arial"/>
          <w:color w:val="000000"/>
          <w:lang w:val="es-ES"/>
          <w:rPrChange w:id="2118"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15"/>
      </w:tblGrid>
      <w:tr w:rsidR="00F62AF3" w:rsidRPr="006C4628" w14:paraId="6CDCB8F8" w14:textId="77777777" w:rsidTr="00E87063">
        <w:tc>
          <w:tcPr>
            <w:tcW w:w="9033" w:type="dxa"/>
            <w:gridSpan w:val="2"/>
            <w:shd w:val="clear" w:color="auto" w:fill="000000" w:themeFill="text1"/>
          </w:tcPr>
          <w:p w14:paraId="24B5C895" w14:textId="77777777" w:rsidR="00F62AF3" w:rsidRPr="006C4628" w:rsidRDefault="00F62AF3" w:rsidP="00E6040C">
            <w:pPr>
              <w:jc w:val="center"/>
              <w:rPr>
                <w:rFonts w:ascii="Times New Roman" w:hAnsi="Times New Roman" w:cs="Times New Roman"/>
                <w:b/>
                <w:color w:val="FFFFFF" w:themeColor="background1"/>
                <w:sz w:val="24"/>
                <w:szCs w:val="24"/>
                <w:lang w:val="es-ES"/>
                <w:rPrChange w:id="211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120" w:author="chris" w:date="2015-04-19T12:09:00Z">
                  <w:rPr>
                    <w:rFonts w:ascii="Times New Roman" w:hAnsi="Times New Roman" w:cs="Times New Roman"/>
                    <w:b/>
                    <w:color w:val="FFFFFF" w:themeColor="background1"/>
                    <w:sz w:val="24"/>
                    <w:szCs w:val="24"/>
                  </w:rPr>
                </w:rPrChange>
              </w:rPr>
              <w:t>Practica: recurso nuevo</w:t>
            </w:r>
          </w:p>
        </w:tc>
      </w:tr>
      <w:tr w:rsidR="00F62AF3" w:rsidRPr="006C4628" w14:paraId="7CB4CAD7" w14:textId="77777777" w:rsidTr="00E87063">
        <w:tc>
          <w:tcPr>
            <w:tcW w:w="2518" w:type="dxa"/>
          </w:tcPr>
          <w:p w14:paraId="6AB0EED0" w14:textId="77777777" w:rsidR="00F62AF3" w:rsidRPr="006C4628" w:rsidRDefault="00F62AF3" w:rsidP="00E6040C">
            <w:pPr>
              <w:rPr>
                <w:rFonts w:ascii="Times New Roman" w:hAnsi="Times New Roman" w:cs="Times New Roman"/>
                <w:b/>
                <w:color w:val="000000"/>
                <w:sz w:val="24"/>
                <w:szCs w:val="24"/>
                <w:lang w:val="es-ES"/>
                <w:rPrChange w:id="212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122" w:author="chris" w:date="2015-04-19T12:09:00Z">
                  <w:rPr>
                    <w:rFonts w:ascii="Times New Roman" w:hAnsi="Times New Roman" w:cs="Times New Roman"/>
                    <w:b/>
                    <w:color w:val="000000"/>
                    <w:sz w:val="24"/>
                    <w:szCs w:val="24"/>
                  </w:rPr>
                </w:rPrChange>
              </w:rPr>
              <w:t>Código</w:t>
            </w:r>
          </w:p>
        </w:tc>
        <w:tc>
          <w:tcPr>
            <w:tcW w:w="6515" w:type="dxa"/>
          </w:tcPr>
          <w:p w14:paraId="20C690FC" w14:textId="79257043" w:rsidR="00F62AF3" w:rsidRPr="006C4628" w:rsidRDefault="00690E2F" w:rsidP="00E6040C">
            <w:pPr>
              <w:rPr>
                <w:rFonts w:ascii="Times New Roman" w:hAnsi="Times New Roman" w:cs="Times New Roman"/>
                <w:b/>
                <w:color w:val="000000"/>
                <w:sz w:val="24"/>
                <w:szCs w:val="24"/>
                <w:lang w:val="es-ES"/>
                <w:rPrChange w:id="212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124" w:author="chris" w:date="2015-04-19T12:09:00Z">
                  <w:rPr>
                    <w:rFonts w:ascii="Times New Roman" w:hAnsi="Times New Roman" w:cs="Times New Roman"/>
                    <w:color w:val="000000"/>
                    <w:sz w:val="24"/>
                    <w:szCs w:val="24"/>
                  </w:rPr>
                </w:rPrChange>
              </w:rPr>
              <w:t>MA_04_02_CO_</w:t>
            </w:r>
            <w:r w:rsidR="00F62AF3" w:rsidRPr="006C4628">
              <w:rPr>
                <w:rFonts w:ascii="Times New Roman" w:hAnsi="Times New Roman" w:cs="Times New Roman"/>
                <w:color w:val="000000"/>
                <w:sz w:val="24"/>
                <w:szCs w:val="24"/>
                <w:lang w:val="es-ES"/>
                <w:rPrChange w:id="2125" w:author="chris" w:date="2015-04-19T12:09:00Z">
                  <w:rPr>
                    <w:rFonts w:ascii="Times New Roman" w:hAnsi="Times New Roman" w:cs="Times New Roman"/>
                    <w:color w:val="000000"/>
                    <w:sz w:val="24"/>
                    <w:szCs w:val="24"/>
                  </w:rPr>
                </w:rPrChange>
              </w:rPr>
              <w:t>REC</w:t>
            </w:r>
            <w:r w:rsidR="00EF7F23" w:rsidRPr="006C4628">
              <w:rPr>
                <w:rFonts w:ascii="Times New Roman" w:hAnsi="Times New Roman" w:cs="Times New Roman"/>
                <w:color w:val="000000"/>
                <w:sz w:val="24"/>
                <w:szCs w:val="24"/>
                <w:lang w:val="es-ES"/>
                <w:rPrChange w:id="2126" w:author="chris" w:date="2015-04-19T12:09:00Z">
                  <w:rPr>
                    <w:rFonts w:ascii="Times New Roman" w:hAnsi="Times New Roman" w:cs="Times New Roman"/>
                    <w:color w:val="000000"/>
                    <w:sz w:val="24"/>
                    <w:szCs w:val="24"/>
                  </w:rPr>
                </w:rPrChange>
              </w:rPr>
              <w:t>120</w:t>
            </w:r>
          </w:p>
        </w:tc>
      </w:tr>
      <w:tr w:rsidR="00F62AF3" w:rsidRPr="006C4628" w14:paraId="7B5AA8ED" w14:textId="77777777" w:rsidTr="00E87063">
        <w:tc>
          <w:tcPr>
            <w:tcW w:w="2518" w:type="dxa"/>
          </w:tcPr>
          <w:p w14:paraId="3ED69C42" w14:textId="77777777" w:rsidR="00F62AF3" w:rsidRPr="006C4628" w:rsidRDefault="00F62AF3" w:rsidP="00E6040C">
            <w:pPr>
              <w:rPr>
                <w:rFonts w:ascii="Times New Roman" w:hAnsi="Times New Roman" w:cs="Times New Roman"/>
                <w:color w:val="000000"/>
                <w:sz w:val="24"/>
                <w:szCs w:val="24"/>
                <w:lang w:val="es-ES"/>
                <w:rPrChange w:id="212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128" w:author="chris" w:date="2015-04-19T12:09:00Z">
                  <w:rPr>
                    <w:rFonts w:ascii="Times New Roman" w:hAnsi="Times New Roman" w:cs="Times New Roman"/>
                    <w:b/>
                    <w:color w:val="000000"/>
                    <w:sz w:val="24"/>
                    <w:szCs w:val="24"/>
                  </w:rPr>
                </w:rPrChange>
              </w:rPr>
              <w:t>Título</w:t>
            </w:r>
          </w:p>
        </w:tc>
        <w:tc>
          <w:tcPr>
            <w:tcW w:w="6515" w:type="dxa"/>
          </w:tcPr>
          <w:p w14:paraId="4A355715" w14:textId="774B724E" w:rsidR="00F62AF3" w:rsidRPr="006C4628" w:rsidRDefault="00F62AF3" w:rsidP="00E6040C">
            <w:pPr>
              <w:rPr>
                <w:rFonts w:ascii="Times New Roman" w:hAnsi="Times New Roman" w:cs="Times New Roman"/>
                <w:color w:val="000000"/>
                <w:sz w:val="24"/>
                <w:szCs w:val="24"/>
                <w:lang w:val="es-ES"/>
                <w:rPrChange w:id="212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30" w:author="chris" w:date="2015-04-19T12:09:00Z">
                  <w:rPr>
                    <w:rFonts w:ascii="Times New Roman" w:hAnsi="Times New Roman" w:cs="Times New Roman"/>
                    <w:color w:val="000000"/>
                    <w:sz w:val="24"/>
                    <w:szCs w:val="24"/>
                  </w:rPr>
                </w:rPrChange>
              </w:rPr>
              <w:t>Ubica</w:t>
            </w:r>
            <w:r w:rsidR="006226F9" w:rsidRPr="006C4628">
              <w:rPr>
                <w:rFonts w:ascii="Times New Roman" w:hAnsi="Times New Roman" w:cs="Times New Roman"/>
                <w:color w:val="000000"/>
                <w:sz w:val="24"/>
                <w:szCs w:val="24"/>
                <w:lang w:val="es-ES"/>
                <w:rPrChange w:id="2131" w:author="chris" w:date="2015-04-19T12:09:00Z">
                  <w:rPr>
                    <w:rFonts w:ascii="Times New Roman" w:hAnsi="Times New Roman" w:cs="Times New Roman"/>
                    <w:color w:val="000000"/>
                    <w:sz w:val="24"/>
                    <w:szCs w:val="24"/>
                  </w:rPr>
                </w:rPrChange>
              </w:rPr>
              <w:t>r</w:t>
            </w:r>
            <w:r w:rsidRPr="006C4628">
              <w:rPr>
                <w:rFonts w:ascii="Times New Roman" w:hAnsi="Times New Roman" w:cs="Times New Roman"/>
                <w:color w:val="000000"/>
                <w:sz w:val="24"/>
                <w:szCs w:val="24"/>
                <w:lang w:val="es-ES"/>
                <w:rPrChange w:id="2132" w:author="chris" w:date="2015-04-19T12:09:00Z">
                  <w:rPr>
                    <w:rFonts w:ascii="Times New Roman" w:hAnsi="Times New Roman" w:cs="Times New Roman"/>
                    <w:color w:val="000000"/>
                    <w:sz w:val="24"/>
                    <w:szCs w:val="24"/>
                  </w:rPr>
                </w:rPrChange>
              </w:rPr>
              <w:t xml:space="preserve"> </w:t>
            </w:r>
            <w:r w:rsidR="007D3C75" w:rsidRPr="006C4628">
              <w:rPr>
                <w:rFonts w:ascii="Times New Roman" w:hAnsi="Times New Roman" w:cs="Times New Roman"/>
                <w:color w:val="000000"/>
                <w:sz w:val="24"/>
                <w:szCs w:val="24"/>
                <w:lang w:val="es-ES"/>
                <w:rPrChange w:id="2133" w:author="chris" w:date="2015-04-19T12:09:00Z">
                  <w:rPr>
                    <w:rFonts w:ascii="Times New Roman" w:hAnsi="Times New Roman" w:cs="Times New Roman"/>
                    <w:color w:val="000000"/>
                    <w:sz w:val="24"/>
                    <w:szCs w:val="24"/>
                  </w:rPr>
                </w:rPrChange>
              </w:rPr>
              <w:t xml:space="preserve">números </w:t>
            </w:r>
            <w:r w:rsidR="001C4AC2" w:rsidRPr="006C4628">
              <w:rPr>
                <w:rFonts w:ascii="Times New Roman" w:hAnsi="Times New Roman" w:cs="Times New Roman"/>
                <w:color w:val="000000"/>
                <w:sz w:val="24"/>
                <w:szCs w:val="24"/>
                <w:lang w:val="es-ES"/>
                <w:rPrChange w:id="2134" w:author="chris" w:date="2015-04-19T12:09:00Z">
                  <w:rPr>
                    <w:rFonts w:ascii="Times New Roman" w:hAnsi="Times New Roman" w:cs="Times New Roman"/>
                    <w:color w:val="000000"/>
                    <w:sz w:val="24"/>
                    <w:szCs w:val="24"/>
                  </w:rPr>
                </w:rPrChange>
              </w:rPr>
              <w:t>en la recta numérica</w:t>
            </w:r>
          </w:p>
        </w:tc>
      </w:tr>
      <w:tr w:rsidR="00F62AF3" w:rsidRPr="006C4628" w14:paraId="751356F2" w14:textId="77777777" w:rsidTr="00E87063">
        <w:tc>
          <w:tcPr>
            <w:tcW w:w="2518" w:type="dxa"/>
          </w:tcPr>
          <w:p w14:paraId="600F864E" w14:textId="77777777" w:rsidR="00F62AF3" w:rsidRPr="006C4628" w:rsidRDefault="00F62AF3" w:rsidP="00E6040C">
            <w:pPr>
              <w:rPr>
                <w:rFonts w:ascii="Times New Roman" w:hAnsi="Times New Roman" w:cs="Times New Roman"/>
                <w:color w:val="000000"/>
                <w:sz w:val="24"/>
                <w:szCs w:val="24"/>
                <w:lang w:val="es-ES"/>
                <w:rPrChange w:id="213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136" w:author="chris" w:date="2015-04-19T12:09:00Z">
                  <w:rPr>
                    <w:rFonts w:ascii="Times New Roman" w:hAnsi="Times New Roman" w:cs="Times New Roman"/>
                    <w:b/>
                    <w:color w:val="000000"/>
                    <w:sz w:val="24"/>
                    <w:szCs w:val="24"/>
                  </w:rPr>
                </w:rPrChange>
              </w:rPr>
              <w:lastRenderedPageBreak/>
              <w:t>Descripción</w:t>
            </w:r>
          </w:p>
        </w:tc>
        <w:tc>
          <w:tcPr>
            <w:tcW w:w="6515" w:type="dxa"/>
          </w:tcPr>
          <w:p w14:paraId="4EA04211" w14:textId="6D80AE6F" w:rsidR="00F62AF3" w:rsidRPr="006C4628" w:rsidRDefault="00F62AF3" w:rsidP="00E6040C">
            <w:pPr>
              <w:rPr>
                <w:rFonts w:ascii="Times New Roman" w:hAnsi="Times New Roman" w:cs="Times New Roman"/>
                <w:color w:val="000000"/>
                <w:sz w:val="24"/>
                <w:szCs w:val="24"/>
                <w:lang w:val="es-ES"/>
                <w:rPrChange w:id="213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38" w:author="chris" w:date="2015-04-19T12:09:00Z">
                  <w:rPr>
                    <w:rFonts w:ascii="Times New Roman" w:hAnsi="Times New Roman" w:cs="Times New Roman"/>
                    <w:color w:val="000000"/>
                    <w:sz w:val="24"/>
                    <w:szCs w:val="24"/>
                  </w:rPr>
                </w:rPrChange>
              </w:rPr>
              <w:t xml:space="preserve">Actividad que permite practicar la ubicación y </w:t>
            </w:r>
            <w:r w:rsidR="00D326EB" w:rsidRPr="006C4628">
              <w:rPr>
                <w:rFonts w:ascii="Times New Roman" w:hAnsi="Times New Roman" w:cs="Times New Roman"/>
                <w:color w:val="000000"/>
                <w:sz w:val="24"/>
                <w:szCs w:val="24"/>
                <w:lang w:val="es-ES"/>
                <w:rPrChange w:id="2139" w:author="chris" w:date="2015-04-19T12:09:00Z">
                  <w:rPr>
                    <w:rFonts w:ascii="Times New Roman" w:hAnsi="Times New Roman" w:cs="Times New Roman"/>
                    <w:color w:val="000000"/>
                    <w:sz w:val="24"/>
                    <w:szCs w:val="24"/>
                  </w:rPr>
                </w:rPrChange>
              </w:rPr>
              <w:t xml:space="preserve">el orden de </w:t>
            </w:r>
            <w:r w:rsidR="007D3C75" w:rsidRPr="006C4628">
              <w:rPr>
                <w:rFonts w:ascii="Times New Roman" w:hAnsi="Times New Roman" w:cs="Times New Roman"/>
                <w:color w:val="000000"/>
                <w:sz w:val="24"/>
                <w:szCs w:val="24"/>
                <w:lang w:val="es-ES"/>
                <w:rPrChange w:id="2140" w:author="chris" w:date="2015-04-19T12:09:00Z">
                  <w:rPr>
                    <w:rFonts w:ascii="Times New Roman" w:hAnsi="Times New Roman" w:cs="Times New Roman"/>
                    <w:color w:val="000000"/>
                    <w:sz w:val="24"/>
                    <w:szCs w:val="24"/>
                  </w:rPr>
                </w:rPrChange>
              </w:rPr>
              <w:t xml:space="preserve">números </w:t>
            </w:r>
            <w:r w:rsidRPr="006C4628">
              <w:rPr>
                <w:rFonts w:ascii="Times New Roman" w:hAnsi="Times New Roman" w:cs="Times New Roman"/>
                <w:color w:val="000000"/>
                <w:sz w:val="24"/>
                <w:szCs w:val="24"/>
                <w:lang w:val="es-ES"/>
                <w:rPrChange w:id="2141" w:author="chris" w:date="2015-04-19T12:09:00Z">
                  <w:rPr>
                    <w:rFonts w:ascii="Times New Roman" w:hAnsi="Times New Roman" w:cs="Times New Roman"/>
                    <w:color w:val="000000"/>
                    <w:sz w:val="24"/>
                    <w:szCs w:val="24"/>
                  </w:rPr>
                </w:rPrChange>
              </w:rPr>
              <w:t>en la recta numérica.</w:t>
            </w:r>
          </w:p>
        </w:tc>
      </w:tr>
    </w:tbl>
    <w:p w14:paraId="67CFEE3C" w14:textId="77777777" w:rsidR="00096BBC" w:rsidRPr="006C4628" w:rsidRDefault="00096BBC" w:rsidP="00E6040C">
      <w:pPr>
        <w:spacing w:after="0"/>
        <w:rPr>
          <w:rFonts w:ascii="Arial" w:hAnsi="Arial" w:cs="Arial"/>
          <w:color w:val="000000"/>
          <w:lang w:val="es-ES"/>
          <w:rPrChange w:id="2142"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15"/>
      </w:tblGrid>
      <w:tr w:rsidR="004C2218" w:rsidRPr="006C4628" w14:paraId="76D6A8E5" w14:textId="77777777" w:rsidTr="00B55EED">
        <w:tc>
          <w:tcPr>
            <w:tcW w:w="9033" w:type="dxa"/>
            <w:gridSpan w:val="2"/>
            <w:shd w:val="clear" w:color="auto" w:fill="000000" w:themeFill="text1"/>
          </w:tcPr>
          <w:p w14:paraId="4CF53A9E" w14:textId="77777777" w:rsidR="004C2218" w:rsidRPr="006C4628" w:rsidRDefault="004C2218" w:rsidP="00E6040C">
            <w:pPr>
              <w:jc w:val="center"/>
              <w:rPr>
                <w:rFonts w:ascii="Times New Roman" w:hAnsi="Times New Roman" w:cs="Times New Roman"/>
                <w:b/>
                <w:color w:val="FFFFFF" w:themeColor="background1"/>
                <w:sz w:val="24"/>
                <w:szCs w:val="24"/>
                <w:lang w:val="es-ES"/>
                <w:rPrChange w:id="214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144" w:author="chris" w:date="2015-04-19T12:09:00Z">
                  <w:rPr>
                    <w:rFonts w:ascii="Times New Roman" w:hAnsi="Times New Roman" w:cs="Times New Roman"/>
                    <w:b/>
                    <w:color w:val="FFFFFF" w:themeColor="background1"/>
                    <w:sz w:val="24"/>
                    <w:szCs w:val="24"/>
                  </w:rPr>
                </w:rPrChange>
              </w:rPr>
              <w:t>Practica: recurso nuevo</w:t>
            </w:r>
          </w:p>
        </w:tc>
      </w:tr>
      <w:tr w:rsidR="004C2218" w:rsidRPr="006C4628" w14:paraId="2AAD3C0B" w14:textId="77777777" w:rsidTr="00B55EED">
        <w:tc>
          <w:tcPr>
            <w:tcW w:w="2518" w:type="dxa"/>
          </w:tcPr>
          <w:p w14:paraId="241A4FCE" w14:textId="77777777" w:rsidR="004C2218" w:rsidRPr="006C4628" w:rsidRDefault="004C2218" w:rsidP="00E6040C">
            <w:pPr>
              <w:rPr>
                <w:rFonts w:ascii="Times New Roman" w:hAnsi="Times New Roman" w:cs="Times New Roman"/>
                <w:b/>
                <w:color w:val="000000"/>
                <w:sz w:val="24"/>
                <w:szCs w:val="24"/>
                <w:lang w:val="es-ES"/>
                <w:rPrChange w:id="214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146" w:author="chris" w:date="2015-04-19T12:09:00Z">
                  <w:rPr>
                    <w:rFonts w:ascii="Times New Roman" w:hAnsi="Times New Roman" w:cs="Times New Roman"/>
                    <w:b/>
                    <w:color w:val="000000"/>
                    <w:sz w:val="24"/>
                    <w:szCs w:val="24"/>
                  </w:rPr>
                </w:rPrChange>
              </w:rPr>
              <w:t>Código</w:t>
            </w:r>
          </w:p>
        </w:tc>
        <w:tc>
          <w:tcPr>
            <w:tcW w:w="6515" w:type="dxa"/>
          </w:tcPr>
          <w:p w14:paraId="207459FE" w14:textId="308FB28E" w:rsidR="004C2218" w:rsidRPr="006C4628" w:rsidRDefault="00690E2F" w:rsidP="00E6040C">
            <w:pPr>
              <w:rPr>
                <w:rFonts w:ascii="Times New Roman" w:hAnsi="Times New Roman" w:cs="Times New Roman"/>
                <w:b/>
                <w:color w:val="000000"/>
                <w:sz w:val="24"/>
                <w:szCs w:val="24"/>
                <w:lang w:val="es-ES"/>
                <w:rPrChange w:id="214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148" w:author="chris" w:date="2015-04-19T12:09:00Z">
                  <w:rPr>
                    <w:rFonts w:ascii="Times New Roman" w:hAnsi="Times New Roman" w:cs="Times New Roman"/>
                    <w:color w:val="000000"/>
                    <w:sz w:val="24"/>
                    <w:szCs w:val="24"/>
                  </w:rPr>
                </w:rPrChange>
              </w:rPr>
              <w:t>MA_04_02_CO_</w:t>
            </w:r>
            <w:r w:rsidR="004C2218" w:rsidRPr="006C4628">
              <w:rPr>
                <w:rFonts w:ascii="Times New Roman" w:hAnsi="Times New Roman" w:cs="Times New Roman"/>
                <w:color w:val="000000"/>
                <w:sz w:val="24"/>
                <w:szCs w:val="24"/>
                <w:lang w:val="es-ES"/>
                <w:rPrChange w:id="2149" w:author="chris" w:date="2015-04-19T12:09:00Z">
                  <w:rPr>
                    <w:rFonts w:ascii="Times New Roman" w:hAnsi="Times New Roman" w:cs="Times New Roman"/>
                    <w:color w:val="000000"/>
                    <w:sz w:val="24"/>
                    <w:szCs w:val="24"/>
                  </w:rPr>
                </w:rPrChange>
              </w:rPr>
              <w:t>REC130</w:t>
            </w:r>
          </w:p>
        </w:tc>
      </w:tr>
      <w:tr w:rsidR="004C2218" w:rsidRPr="006C4628" w14:paraId="5E8C46DA" w14:textId="77777777" w:rsidTr="00B55EED">
        <w:tc>
          <w:tcPr>
            <w:tcW w:w="2518" w:type="dxa"/>
          </w:tcPr>
          <w:p w14:paraId="52E53282" w14:textId="77777777" w:rsidR="004C2218" w:rsidRPr="006C4628" w:rsidRDefault="004C2218" w:rsidP="00E6040C">
            <w:pPr>
              <w:rPr>
                <w:rFonts w:ascii="Times New Roman" w:hAnsi="Times New Roman" w:cs="Times New Roman"/>
                <w:color w:val="000000"/>
                <w:sz w:val="24"/>
                <w:szCs w:val="24"/>
                <w:lang w:val="es-ES"/>
                <w:rPrChange w:id="215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151" w:author="chris" w:date="2015-04-19T12:09:00Z">
                  <w:rPr>
                    <w:rFonts w:ascii="Times New Roman" w:hAnsi="Times New Roman" w:cs="Times New Roman"/>
                    <w:b/>
                    <w:color w:val="000000"/>
                    <w:sz w:val="24"/>
                    <w:szCs w:val="24"/>
                  </w:rPr>
                </w:rPrChange>
              </w:rPr>
              <w:t>Título</w:t>
            </w:r>
          </w:p>
        </w:tc>
        <w:tc>
          <w:tcPr>
            <w:tcW w:w="6515" w:type="dxa"/>
          </w:tcPr>
          <w:p w14:paraId="3DCF8E20" w14:textId="22AAB360" w:rsidR="004C2218" w:rsidRPr="006C4628" w:rsidRDefault="00DA2A49" w:rsidP="00E6040C">
            <w:pPr>
              <w:rPr>
                <w:rFonts w:ascii="Times New Roman" w:hAnsi="Times New Roman" w:cs="Times New Roman"/>
                <w:color w:val="000000"/>
                <w:sz w:val="24"/>
                <w:szCs w:val="24"/>
                <w:lang w:val="es-ES"/>
                <w:rPrChange w:id="215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53" w:author="chris" w:date="2015-04-19T12:09:00Z">
                  <w:rPr>
                    <w:rFonts w:ascii="Times New Roman" w:hAnsi="Times New Roman" w:cs="Times New Roman"/>
                    <w:color w:val="000000"/>
                    <w:sz w:val="24"/>
                    <w:szCs w:val="24"/>
                  </w:rPr>
                </w:rPrChange>
              </w:rPr>
              <w:t xml:space="preserve">Ordenar </w:t>
            </w:r>
            <w:r w:rsidR="0090526D" w:rsidRPr="006C4628">
              <w:rPr>
                <w:rFonts w:ascii="Times New Roman" w:hAnsi="Times New Roman" w:cs="Times New Roman"/>
                <w:color w:val="000000"/>
                <w:sz w:val="24"/>
                <w:szCs w:val="24"/>
                <w:lang w:val="es-ES"/>
                <w:rPrChange w:id="2154" w:author="chris" w:date="2015-04-19T12:09:00Z">
                  <w:rPr>
                    <w:rFonts w:ascii="Times New Roman" w:hAnsi="Times New Roman" w:cs="Times New Roman"/>
                    <w:color w:val="000000"/>
                    <w:sz w:val="24"/>
                    <w:szCs w:val="24"/>
                  </w:rPr>
                </w:rPrChange>
              </w:rPr>
              <w:t xml:space="preserve">números naturales </w:t>
            </w:r>
            <w:r w:rsidRPr="006C4628">
              <w:rPr>
                <w:rFonts w:ascii="Times New Roman" w:hAnsi="Times New Roman" w:cs="Times New Roman"/>
                <w:color w:val="000000"/>
                <w:sz w:val="24"/>
                <w:szCs w:val="24"/>
                <w:lang w:val="es-ES"/>
                <w:rPrChange w:id="2155" w:author="chris" w:date="2015-04-19T12:09:00Z">
                  <w:rPr>
                    <w:rFonts w:ascii="Times New Roman" w:hAnsi="Times New Roman" w:cs="Times New Roman"/>
                    <w:color w:val="000000"/>
                    <w:sz w:val="24"/>
                    <w:szCs w:val="24"/>
                  </w:rPr>
                </w:rPrChange>
              </w:rPr>
              <w:t>en la recta numérica</w:t>
            </w:r>
          </w:p>
        </w:tc>
      </w:tr>
      <w:tr w:rsidR="004C2218" w:rsidRPr="006C4628" w14:paraId="49C3FBBF" w14:textId="77777777" w:rsidTr="00B55EED">
        <w:tc>
          <w:tcPr>
            <w:tcW w:w="2518" w:type="dxa"/>
          </w:tcPr>
          <w:p w14:paraId="4687023F" w14:textId="3B5EF025" w:rsidR="004C2218" w:rsidRPr="006C4628" w:rsidRDefault="004C2218" w:rsidP="00E6040C">
            <w:pPr>
              <w:rPr>
                <w:rFonts w:ascii="Times New Roman" w:hAnsi="Times New Roman" w:cs="Times New Roman"/>
                <w:color w:val="000000"/>
                <w:sz w:val="24"/>
                <w:szCs w:val="24"/>
                <w:lang w:val="es-ES"/>
                <w:rPrChange w:id="215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157" w:author="chris" w:date="2015-04-19T12:09:00Z">
                  <w:rPr>
                    <w:rFonts w:ascii="Times New Roman" w:hAnsi="Times New Roman" w:cs="Times New Roman"/>
                    <w:b/>
                    <w:color w:val="000000"/>
                    <w:sz w:val="24"/>
                    <w:szCs w:val="24"/>
                  </w:rPr>
                </w:rPrChange>
              </w:rPr>
              <w:t>Descripción</w:t>
            </w:r>
          </w:p>
        </w:tc>
        <w:tc>
          <w:tcPr>
            <w:tcW w:w="6515" w:type="dxa"/>
          </w:tcPr>
          <w:p w14:paraId="446DF7B0" w14:textId="7D9E2491" w:rsidR="004C2218" w:rsidRPr="006C4628" w:rsidRDefault="004C2218" w:rsidP="00E6040C">
            <w:pPr>
              <w:rPr>
                <w:rFonts w:ascii="Times New Roman" w:hAnsi="Times New Roman" w:cs="Times New Roman"/>
                <w:color w:val="000000"/>
                <w:sz w:val="24"/>
                <w:szCs w:val="24"/>
                <w:lang w:val="es-ES"/>
                <w:rPrChange w:id="215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159" w:author="chris" w:date="2015-04-19T12:09:00Z">
                  <w:rPr>
                    <w:rFonts w:ascii="Times New Roman" w:hAnsi="Times New Roman" w:cs="Times New Roman"/>
                    <w:color w:val="000000"/>
                    <w:sz w:val="24"/>
                    <w:szCs w:val="24"/>
                  </w:rPr>
                </w:rPrChange>
              </w:rPr>
              <w:t>Actividad que permite argumentar la ubicación y orden de números naturales en la recta numérica.</w:t>
            </w:r>
          </w:p>
        </w:tc>
      </w:tr>
    </w:tbl>
    <w:p w14:paraId="20F0B24F" w14:textId="77777777" w:rsidR="004C2218" w:rsidRPr="006C4628" w:rsidRDefault="004C2218" w:rsidP="00E6040C">
      <w:pPr>
        <w:spacing w:after="0"/>
        <w:rPr>
          <w:rFonts w:ascii="Arial" w:hAnsi="Arial" w:cs="Arial"/>
          <w:color w:val="000000"/>
          <w:lang w:val="es-ES"/>
          <w:rPrChange w:id="2160" w:author="chris" w:date="2015-04-19T12:09:00Z">
            <w:rPr>
              <w:rFonts w:ascii="Arial" w:hAnsi="Arial" w:cs="Arial"/>
              <w:color w:val="000000"/>
            </w:rPr>
          </w:rPrChange>
        </w:rPr>
      </w:pPr>
    </w:p>
    <w:p w14:paraId="7742D37E" w14:textId="12904102" w:rsidR="001D3650" w:rsidRPr="006C4628" w:rsidRDefault="001D3650" w:rsidP="00E6040C">
      <w:pPr>
        <w:spacing w:after="0"/>
        <w:rPr>
          <w:rFonts w:ascii="Arial" w:hAnsi="Arial" w:cs="Arial"/>
          <w:highlight w:val="yellow"/>
          <w:lang w:val="es-ES"/>
          <w:rPrChange w:id="2161" w:author="chris" w:date="2015-04-19T12:09:00Z">
            <w:rPr>
              <w:rFonts w:ascii="Arial" w:hAnsi="Arial" w:cs="Arial"/>
              <w:highlight w:val="yellow"/>
            </w:rPr>
          </w:rPrChange>
        </w:rPr>
      </w:pPr>
      <w:r w:rsidRPr="006C4628">
        <w:rPr>
          <w:rFonts w:ascii="Arial" w:hAnsi="Arial" w:cs="Arial"/>
          <w:highlight w:val="yellow"/>
          <w:lang w:val="es-ES"/>
          <w:rPrChange w:id="2162" w:author="chris" w:date="2015-04-19T12:09:00Z">
            <w:rPr>
              <w:rFonts w:ascii="Arial" w:hAnsi="Arial" w:cs="Arial"/>
              <w:highlight w:val="yellow"/>
            </w:rPr>
          </w:rPrChange>
        </w:rPr>
        <w:t>[SECCIÓN 2]</w:t>
      </w:r>
      <w:r w:rsidRPr="006C4628">
        <w:rPr>
          <w:rFonts w:ascii="Arial" w:hAnsi="Arial" w:cs="Arial"/>
          <w:lang w:val="es-ES"/>
          <w:rPrChange w:id="2163" w:author="chris" w:date="2015-04-19T12:09:00Z">
            <w:rPr>
              <w:rFonts w:ascii="Arial" w:hAnsi="Arial" w:cs="Arial"/>
            </w:rPr>
          </w:rPrChange>
        </w:rPr>
        <w:t xml:space="preserve"> </w:t>
      </w:r>
      <w:r w:rsidRPr="006C4628">
        <w:rPr>
          <w:rFonts w:ascii="Arial" w:hAnsi="Arial" w:cs="Arial"/>
          <w:b/>
          <w:lang w:val="es-ES"/>
          <w:rPrChange w:id="2164" w:author="chris" w:date="2015-04-19T12:09:00Z">
            <w:rPr>
              <w:rFonts w:ascii="Arial" w:hAnsi="Arial" w:cs="Arial"/>
              <w:b/>
            </w:rPr>
          </w:rPrChange>
        </w:rPr>
        <w:t>1.5 Redondeo de números naturales</w:t>
      </w:r>
    </w:p>
    <w:p w14:paraId="1CA6F346" w14:textId="77777777" w:rsidR="00B55EED" w:rsidRPr="006C4628" w:rsidRDefault="00B55EED" w:rsidP="00E6040C">
      <w:pPr>
        <w:spacing w:after="0"/>
        <w:rPr>
          <w:rFonts w:ascii="Arial" w:hAnsi="Arial" w:cs="Arial"/>
          <w:color w:val="000000"/>
          <w:lang w:val="es-ES"/>
          <w:rPrChange w:id="2165" w:author="chris" w:date="2015-04-19T12:09:00Z">
            <w:rPr>
              <w:rFonts w:ascii="Arial" w:hAnsi="Arial" w:cs="Arial"/>
              <w:color w:val="000000"/>
              <w:lang w:val="es-CO"/>
            </w:rPr>
          </w:rPrChange>
        </w:rPr>
      </w:pPr>
    </w:p>
    <w:p w14:paraId="4BCF9786" w14:textId="61205222" w:rsidR="00B55EED" w:rsidRPr="006C4628" w:rsidRDefault="00B55EED" w:rsidP="00E6040C">
      <w:pPr>
        <w:spacing w:after="0"/>
        <w:rPr>
          <w:rFonts w:ascii="Arial" w:hAnsi="Arial" w:cs="Arial"/>
          <w:color w:val="000000"/>
          <w:lang w:val="es-ES"/>
          <w:rPrChange w:id="2166" w:author="chris" w:date="2015-04-19T12:09:00Z">
            <w:rPr>
              <w:rFonts w:ascii="Arial" w:hAnsi="Arial" w:cs="Arial"/>
              <w:color w:val="000000"/>
              <w:lang w:val="es-CO"/>
            </w:rPr>
          </w:rPrChange>
        </w:rPr>
      </w:pPr>
      <w:r w:rsidRPr="006C4628">
        <w:rPr>
          <w:rFonts w:ascii="Arial" w:hAnsi="Arial" w:cs="Arial"/>
          <w:color w:val="000000"/>
          <w:lang w:val="es-ES"/>
          <w:rPrChange w:id="2167" w:author="chris" w:date="2015-04-19T12:09:00Z">
            <w:rPr>
              <w:rFonts w:ascii="Arial" w:hAnsi="Arial" w:cs="Arial"/>
              <w:color w:val="000000"/>
              <w:lang w:val="es-CO"/>
            </w:rPr>
          </w:rPrChange>
        </w:rPr>
        <w:t xml:space="preserve">En muchas ocasiones, para </w:t>
      </w:r>
      <w:r w:rsidRPr="006C4628">
        <w:rPr>
          <w:rFonts w:ascii="Arial" w:hAnsi="Arial" w:cs="Arial"/>
          <w:b/>
          <w:color w:val="000000"/>
          <w:lang w:val="es-ES"/>
          <w:rPrChange w:id="2168" w:author="chris" w:date="2015-04-19T12:09:00Z">
            <w:rPr>
              <w:rFonts w:ascii="Arial" w:hAnsi="Arial" w:cs="Arial"/>
              <w:b/>
              <w:color w:val="000000"/>
              <w:lang w:val="es-CO"/>
            </w:rPr>
          </w:rPrChange>
        </w:rPr>
        <w:t>facilitar cálculos</w:t>
      </w:r>
      <w:r w:rsidRPr="006C4628">
        <w:rPr>
          <w:rFonts w:ascii="Arial" w:hAnsi="Arial" w:cs="Arial"/>
          <w:color w:val="000000"/>
          <w:lang w:val="es-ES"/>
          <w:rPrChange w:id="2169" w:author="chris" w:date="2015-04-19T12:09:00Z">
            <w:rPr>
              <w:rFonts w:ascii="Arial" w:hAnsi="Arial" w:cs="Arial"/>
              <w:color w:val="000000"/>
              <w:lang w:val="es-CO"/>
            </w:rPr>
          </w:rPrChange>
        </w:rPr>
        <w:t xml:space="preserve"> complejos nos interesa sustituir un número determinado por otro más sencillo y de </w:t>
      </w:r>
      <w:r w:rsidRPr="006C4628">
        <w:rPr>
          <w:rFonts w:ascii="Arial" w:hAnsi="Arial" w:cs="Arial"/>
          <w:b/>
          <w:color w:val="000000"/>
          <w:lang w:val="es-ES"/>
          <w:rPrChange w:id="2170" w:author="chris" w:date="2015-04-19T12:09:00Z">
            <w:rPr>
              <w:rFonts w:ascii="Arial" w:hAnsi="Arial" w:cs="Arial"/>
              <w:b/>
              <w:color w:val="000000"/>
              <w:lang w:val="es-CO"/>
            </w:rPr>
          </w:rPrChange>
        </w:rPr>
        <w:t>valor aproximadamente igual</w:t>
      </w:r>
      <w:del w:id="2171" w:author="chris" w:date="2015-04-18T22:28:00Z">
        <w:r w:rsidRPr="006C4628" w:rsidDel="00634C90">
          <w:rPr>
            <w:rFonts w:ascii="Arial" w:hAnsi="Arial" w:cs="Arial"/>
            <w:color w:val="000000"/>
            <w:lang w:val="es-ES"/>
            <w:rPrChange w:id="2172" w:author="chris" w:date="2015-04-19T12:09:00Z">
              <w:rPr>
                <w:rFonts w:ascii="Arial" w:hAnsi="Arial" w:cs="Arial"/>
                <w:color w:val="000000"/>
                <w:lang w:val="es-CO"/>
              </w:rPr>
            </w:rPrChange>
          </w:rPr>
          <w:delText>,</w:delText>
        </w:r>
      </w:del>
      <w:r w:rsidRPr="006C4628">
        <w:rPr>
          <w:rFonts w:ascii="Arial" w:hAnsi="Arial" w:cs="Arial"/>
          <w:color w:val="000000"/>
          <w:lang w:val="es-ES"/>
          <w:rPrChange w:id="2173" w:author="chris" w:date="2015-04-19T12:09:00Z">
            <w:rPr>
              <w:rFonts w:ascii="Arial" w:hAnsi="Arial" w:cs="Arial"/>
              <w:color w:val="000000"/>
              <w:lang w:val="es-CO"/>
            </w:rPr>
          </w:rPrChange>
        </w:rPr>
        <w:t xml:space="preserve"> que termine en uno o varios ceros. Esta operación se conoce como </w:t>
      </w:r>
      <w:r w:rsidRPr="006C4628">
        <w:rPr>
          <w:rFonts w:ascii="Arial" w:hAnsi="Arial" w:cs="Arial"/>
          <w:b/>
          <w:color w:val="000000"/>
          <w:lang w:val="es-ES"/>
          <w:rPrChange w:id="2174" w:author="chris" w:date="2015-04-19T12:09:00Z">
            <w:rPr>
              <w:rFonts w:ascii="Arial" w:hAnsi="Arial" w:cs="Arial"/>
              <w:b/>
              <w:color w:val="000000"/>
              <w:lang w:val="es-CO"/>
            </w:rPr>
          </w:rPrChange>
        </w:rPr>
        <w:t>redondear</w:t>
      </w:r>
      <w:r w:rsidRPr="006C4628">
        <w:rPr>
          <w:rFonts w:ascii="Arial" w:hAnsi="Arial" w:cs="Arial"/>
          <w:color w:val="000000"/>
          <w:lang w:val="es-ES"/>
          <w:rPrChange w:id="2175" w:author="chris" w:date="2015-04-19T12:09:00Z">
            <w:rPr>
              <w:rFonts w:ascii="Arial" w:hAnsi="Arial" w:cs="Arial"/>
              <w:color w:val="000000"/>
              <w:lang w:val="es-CO"/>
            </w:rPr>
          </w:rPrChange>
        </w:rPr>
        <w:t xml:space="preserve"> o </w:t>
      </w:r>
      <w:r w:rsidRPr="006C4628">
        <w:rPr>
          <w:rFonts w:ascii="Arial" w:hAnsi="Arial" w:cs="Arial"/>
          <w:b/>
          <w:color w:val="000000"/>
          <w:lang w:val="es-ES"/>
          <w:rPrChange w:id="2176" w:author="chris" w:date="2015-04-19T12:09:00Z">
            <w:rPr>
              <w:rFonts w:ascii="Arial" w:hAnsi="Arial" w:cs="Arial"/>
              <w:b/>
              <w:color w:val="000000"/>
              <w:lang w:val="es-CO"/>
            </w:rPr>
          </w:rPrChange>
        </w:rPr>
        <w:t>aproximar</w:t>
      </w:r>
      <w:r w:rsidRPr="006C4628">
        <w:rPr>
          <w:rFonts w:ascii="Arial" w:hAnsi="Arial" w:cs="Arial"/>
          <w:color w:val="000000"/>
          <w:lang w:val="es-ES"/>
          <w:rPrChange w:id="2177" w:author="chris" w:date="2015-04-19T12:09:00Z">
            <w:rPr>
              <w:rFonts w:ascii="Arial" w:hAnsi="Arial" w:cs="Arial"/>
              <w:color w:val="000000"/>
              <w:lang w:val="es-CO"/>
            </w:rPr>
          </w:rPrChange>
        </w:rPr>
        <w:t xml:space="preserve"> un número.</w:t>
      </w:r>
    </w:p>
    <w:p w14:paraId="1D70EE50" w14:textId="77777777" w:rsidR="00891A02" w:rsidRPr="006C4628" w:rsidRDefault="00891A02" w:rsidP="00E6040C">
      <w:pPr>
        <w:spacing w:after="0"/>
        <w:rPr>
          <w:rFonts w:ascii="Arial" w:hAnsi="Arial" w:cs="Arial"/>
          <w:color w:val="000000"/>
          <w:lang w:val="es-ES"/>
          <w:rPrChange w:id="2178" w:author="chris" w:date="2015-04-19T12:09:00Z">
            <w:rPr>
              <w:rFonts w:ascii="Arial" w:hAnsi="Arial" w:cs="Arial"/>
              <w:color w:val="000000"/>
              <w:lang w:val="es-CO"/>
            </w:rPr>
          </w:rPrChange>
        </w:rPr>
      </w:pPr>
    </w:p>
    <w:p w14:paraId="043DAED7" w14:textId="37021539" w:rsidR="00706686" w:rsidRPr="006C4628" w:rsidRDefault="00B55EED" w:rsidP="00E6040C">
      <w:pPr>
        <w:spacing w:after="0"/>
        <w:rPr>
          <w:rFonts w:ascii="Arial" w:hAnsi="Arial" w:cs="Arial"/>
          <w:color w:val="000000"/>
          <w:lang w:val="es-ES"/>
          <w:rPrChange w:id="2179" w:author="chris" w:date="2015-04-19T12:09:00Z">
            <w:rPr>
              <w:rFonts w:ascii="Arial" w:hAnsi="Arial" w:cs="Arial"/>
              <w:color w:val="000000"/>
              <w:lang w:val="es-CO"/>
            </w:rPr>
          </w:rPrChange>
        </w:rPr>
      </w:pPr>
      <w:r w:rsidRPr="006C4628">
        <w:rPr>
          <w:rFonts w:ascii="Arial" w:hAnsi="Arial" w:cs="Arial"/>
          <w:color w:val="000000"/>
          <w:lang w:val="es-ES"/>
          <w:rPrChange w:id="2180" w:author="chris" w:date="2015-04-19T12:09:00Z">
            <w:rPr>
              <w:rFonts w:ascii="Arial" w:hAnsi="Arial" w:cs="Arial"/>
              <w:color w:val="000000"/>
              <w:lang w:val="es-CO"/>
            </w:rPr>
          </w:rPrChange>
        </w:rPr>
        <w:t xml:space="preserve">Para redondear o aproximar </w:t>
      </w:r>
      <w:r w:rsidR="00706686" w:rsidRPr="006C4628">
        <w:rPr>
          <w:rFonts w:ascii="Arial" w:hAnsi="Arial" w:cs="Arial"/>
          <w:color w:val="000000"/>
          <w:lang w:val="es-ES"/>
          <w:rPrChange w:id="2181" w:author="chris" w:date="2015-04-19T12:09:00Z">
            <w:rPr>
              <w:rFonts w:ascii="Arial" w:hAnsi="Arial" w:cs="Arial"/>
              <w:color w:val="000000"/>
              <w:lang w:val="es-CO"/>
            </w:rPr>
          </w:rPrChange>
        </w:rPr>
        <w:t>un número, primero</w:t>
      </w:r>
      <w:r w:rsidR="003D48FB" w:rsidRPr="006C4628">
        <w:rPr>
          <w:rFonts w:ascii="Arial" w:hAnsi="Arial" w:cs="Arial"/>
          <w:color w:val="000000"/>
          <w:lang w:val="es-ES"/>
          <w:rPrChange w:id="2182" w:author="chris" w:date="2015-04-19T12:09:00Z">
            <w:rPr>
              <w:rFonts w:ascii="Arial" w:hAnsi="Arial" w:cs="Arial"/>
              <w:color w:val="000000"/>
              <w:lang w:val="es-CO"/>
            </w:rPr>
          </w:rPrChange>
        </w:rPr>
        <w:t xml:space="preserve"> se selecciona</w:t>
      </w:r>
      <w:r w:rsidR="00706686" w:rsidRPr="006C4628">
        <w:rPr>
          <w:rFonts w:ascii="Arial" w:hAnsi="Arial" w:cs="Arial"/>
          <w:color w:val="000000"/>
          <w:lang w:val="es-ES"/>
          <w:rPrChange w:id="2183" w:author="chris" w:date="2015-04-19T12:09:00Z">
            <w:rPr>
              <w:rFonts w:ascii="Arial" w:hAnsi="Arial" w:cs="Arial"/>
              <w:color w:val="000000"/>
              <w:lang w:val="es-CO"/>
            </w:rPr>
          </w:rPrChange>
        </w:rPr>
        <w:t xml:space="preserve"> el </w:t>
      </w:r>
      <w:r w:rsidRPr="006C4628">
        <w:rPr>
          <w:rFonts w:ascii="Arial" w:hAnsi="Arial" w:cs="Arial"/>
          <w:color w:val="000000"/>
          <w:lang w:val="es-ES"/>
          <w:rPrChange w:id="2184" w:author="chris" w:date="2015-04-19T12:09:00Z">
            <w:rPr>
              <w:rFonts w:ascii="Arial" w:hAnsi="Arial" w:cs="Arial"/>
              <w:color w:val="000000"/>
              <w:lang w:val="es-CO"/>
            </w:rPr>
          </w:rPrChange>
        </w:rPr>
        <w:t>orden</w:t>
      </w:r>
      <w:r w:rsidR="00706686" w:rsidRPr="006C4628">
        <w:rPr>
          <w:rFonts w:ascii="Arial" w:hAnsi="Arial" w:cs="Arial"/>
          <w:color w:val="000000"/>
          <w:lang w:val="es-ES"/>
          <w:rPrChange w:id="2185" w:author="chris" w:date="2015-04-19T12:09:00Z">
            <w:rPr>
              <w:rFonts w:ascii="Arial" w:hAnsi="Arial" w:cs="Arial"/>
              <w:color w:val="000000"/>
              <w:lang w:val="es-CO"/>
            </w:rPr>
          </w:rPrChange>
        </w:rPr>
        <w:t xml:space="preserve"> o posición (</w:t>
      </w:r>
      <w:r w:rsidR="003D48FB" w:rsidRPr="006C4628">
        <w:rPr>
          <w:rFonts w:ascii="Arial" w:hAnsi="Arial" w:cs="Arial"/>
          <w:color w:val="000000"/>
          <w:lang w:val="es-ES"/>
          <w:rPrChange w:id="2186" w:author="chris" w:date="2015-04-19T12:09:00Z">
            <w:rPr>
              <w:rFonts w:ascii="Arial" w:hAnsi="Arial" w:cs="Arial"/>
              <w:color w:val="000000"/>
              <w:lang w:val="es-CO"/>
            </w:rPr>
          </w:rPrChange>
        </w:rPr>
        <w:t>D</w:t>
      </w:r>
      <w:r w:rsidR="00706686" w:rsidRPr="006C4628">
        <w:rPr>
          <w:rFonts w:ascii="Arial" w:hAnsi="Arial" w:cs="Arial"/>
          <w:color w:val="000000"/>
          <w:lang w:val="es-ES"/>
          <w:rPrChange w:id="2187" w:author="chris" w:date="2015-04-19T12:09:00Z">
            <w:rPr>
              <w:rFonts w:ascii="Arial" w:hAnsi="Arial" w:cs="Arial"/>
              <w:color w:val="000000"/>
              <w:lang w:val="es-CO"/>
            </w:rPr>
          </w:rPrChange>
        </w:rPr>
        <w:t>,</w:t>
      </w:r>
      <w:r w:rsidR="003D48FB" w:rsidRPr="006C4628">
        <w:rPr>
          <w:rFonts w:ascii="Arial" w:hAnsi="Arial" w:cs="Arial"/>
          <w:color w:val="000000"/>
          <w:lang w:val="es-ES"/>
          <w:rPrChange w:id="2188" w:author="chris" w:date="2015-04-19T12:09:00Z">
            <w:rPr>
              <w:rFonts w:ascii="Arial" w:hAnsi="Arial" w:cs="Arial"/>
              <w:color w:val="000000"/>
              <w:lang w:val="es-CO"/>
            </w:rPr>
          </w:rPrChange>
        </w:rPr>
        <w:t xml:space="preserve"> C</w:t>
      </w:r>
      <w:r w:rsidR="00706686" w:rsidRPr="006C4628">
        <w:rPr>
          <w:rFonts w:ascii="Arial" w:hAnsi="Arial" w:cs="Arial"/>
          <w:color w:val="000000"/>
          <w:lang w:val="es-ES"/>
          <w:rPrChange w:id="2189" w:author="chris" w:date="2015-04-19T12:09:00Z">
            <w:rPr>
              <w:rFonts w:ascii="Arial" w:hAnsi="Arial" w:cs="Arial"/>
              <w:color w:val="000000"/>
              <w:lang w:val="es-CO"/>
            </w:rPr>
          </w:rPrChange>
        </w:rPr>
        <w:t xml:space="preserve">, </w:t>
      </w:r>
      <w:r w:rsidR="003D48FB" w:rsidRPr="006C4628">
        <w:rPr>
          <w:rFonts w:ascii="Arial" w:hAnsi="Arial" w:cs="Arial"/>
          <w:color w:val="000000"/>
          <w:lang w:val="es-ES"/>
          <w:rPrChange w:id="2190" w:author="chris" w:date="2015-04-19T12:09:00Z">
            <w:rPr>
              <w:rFonts w:ascii="Arial" w:hAnsi="Arial" w:cs="Arial"/>
              <w:color w:val="000000"/>
              <w:lang w:val="es-CO"/>
            </w:rPr>
          </w:rPrChange>
        </w:rPr>
        <w:t>UM</w:t>
      </w:r>
      <w:r w:rsidR="00706686" w:rsidRPr="006C4628">
        <w:rPr>
          <w:rFonts w:ascii="Arial" w:hAnsi="Arial" w:cs="Arial"/>
          <w:color w:val="000000"/>
          <w:lang w:val="es-ES"/>
          <w:rPrChange w:id="2191" w:author="chris" w:date="2015-04-19T12:09:00Z">
            <w:rPr>
              <w:rFonts w:ascii="Arial" w:hAnsi="Arial" w:cs="Arial"/>
              <w:color w:val="000000"/>
              <w:lang w:val="es-CO"/>
            </w:rPr>
          </w:rPrChange>
        </w:rPr>
        <w:t>,</w:t>
      </w:r>
      <w:r w:rsidR="003D48FB" w:rsidRPr="006C4628">
        <w:rPr>
          <w:rFonts w:ascii="Arial" w:hAnsi="Arial" w:cs="Arial"/>
          <w:color w:val="000000"/>
          <w:lang w:val="es-ES"/>
          <w:rPrChange w:id="2192" w:author="chris" w:date="2015-04-19T12:09:00Z">
            <w:rPr>
              <w:rFonts w:ascii="Arial" w:hAnsi="Arial" w:cs="Arial"/>
              <w:color w:val="000000"/>
              <w:lang w:val="es-CO"/>
            </w:rPr>
          </w:rPrChange>
        </w:rPr>
        <w:t xml:space="preserve"> DM, CM, </w:t>
      </w:r>
      <w:proofErr w:type="spellStart"/>
      <w:r w:rsidR="003D48FB" w:rsidRPr="006C4628">
        <w:rPr>
          <w:rFonts w:ascii="Arial" w:hAnsi="Arial" w:cs="Arial"/>
          <w:color w:val="000000"/>
          <w:lang w:val="es-ES"/>
          <w:rPrChange w:id="2193" w:author="chris" w:date="2015-04-19T12:09:00Z">
            <w:rPr>
              <w:rFonts w:ascii="Arial" w:hAnsi="Arial" w:cs="Arial"/>
              <w:color w:val="000000"/>
              <w:lang w:val="es-CO"/>
            </w:rPr>
          </w:rPrChange>
        </w:rPr>
        <w:t>Um</w:t>
      </w:r>
      <w:proofErr w:type="spellEnd"/>
      <w:r w:rsidR="003D48FB" w:rsidRPr="006C4628">
        <w:rPr>
          <w:rFonts w:ascii="Arial" w:hAnsi="Arial" w:cs="Arial"/>
          <w:color w:val="000000"/>
          <w:lang w:val="es-ES"/>
          <w:rPrChange w:id="2194" w:author="chris" w:date="2015-04-19T12:09:00Z">
            <w:rPr>
              <w:rFonts w:ascii="Arial" w:hAnsi="Arial" w:cs="Arial"/>
              <w:color w:val="000000"/>
              <w:lang w:val="es-CO"/>
            </w:rPr>
          </w:rPrChange>
        </w:rPr>
        <w:t>, Dm o Cm</w:t>
      </w:r>
      <w:r w:rsidR="00706686" w:rsidRPr="006C4628">
        <w:rPr>
          <w:rFonts w:ascii="Arial" w:hAnsi="Arial" w:cs="Arial"/>
          <w:color w:val="000000"/>
          <w:lang w:val="es-ES"/>
          <w:rPrChange w:id="2195" w:author="chris" w:date="2015-04-19T12:09:00Z">
            <w:rPr>
              <w:rFonts w:ascii="Arial" w:hAnsi="Arial" w:cs="Arial"/>
              <w:color w:val="000000"/>
              <w:lang w:val="es-CO"/>
            </w:rPr>
          </w:rPrChange>
        </w:rPr>
        <w:t xml:space="preserve">) a la cual </w:t>
      </w:r>
      <w:r w:rsidR="003D48FB" w:rsidRPr="006C4628">
        <w:rPr>
          <w:rFonts w:ascii="Arial" w:hAnsi="Arial" w:cs="Arial"/>
          <w:color w:val="000000"/>
          <w:lang w:val="es-ES"/>
          <w:rPrChange w:id="2196" w:author="chris" w:date="2015-04-19T12:09:00Z">
            <w:rPr>
              <w:rFonts w:ascii="Arial" w:hAnsi="Arial" w:cs="Arial"/>
              <w:color w:val="000000"/>
              <w:lang w:val="es-CO"/>
            </w:rPr>
          </w:rPrChange>
        </w:rPr>
        <w:t>se quiere</w:t>
      </w:r>
      <w:r w:rsidR="00706686" w:rsidRPr="006C4628">
        <w:rPr>
          <w:rFonts w:ascii="Arial" w:hAnsi="Arial" w:cs="Arial"/>
          <w:color w:val="000000"/>
          <w:lang w:val="es-ES"/>
          <w:rPrChange w:id="2197" w:author="chris" w:date="2015-04-19T12:09:00Z">
            <w:rPr>
              <w:rFonts w:ascii="Arial" w:hAnsi="Arial" w:cs="Arial"/>
              <w:color w:val="000000"/>
              <w:lang w:val="es-CO"/>
            </w:rPr>
          </w:rPrChange>
        </w:rPr>
        <w:t xml:space="preserve"> redondear.</w:t>
      </w:r>
    </w:p>
    <w:p w14:paraId="38CC0A30" w14:textId="77777777" w:rsidR="00891A02" w:rsidRPr="006C4628" w:rsidRDefault="00891A02" w:rsidP="00E6040C">
      <w:pPr>
        <w:spacing w:after="0"/>
        <w:rPr>
          <w:rFonts w:ascii="Arial" w:hAnsi="Arial" w:cs="Arial"/>
          <w:color w:val="000000"/>
          <w:lang w:val="es-ES"/>
          <w:rPrChange w:id="2198" w:author="chris" w:date="2015-04-19T12:09:00Z">
            <w:rPr>
              <w:rFonts w:ascii="Arial" w:hAnsi="Arial" w:cs="Arial"/>
              <w:color w:val="000000"/>
              <w:lang w:val="es-CO"/>
            </w:rPr>
          </w:rPrChange>
        </w:rPr>
      </w:pPr>
    </w:p>
    <w:p w14:paraId="30AAA5F2" w14:textId="7FF518E2" w:rsidR="00E144A8" w:rsidRPr="006C4628" w:rsidRDefault="003D48FB" w:rsidP="00E6040C">
      <w:pPr>
        <w:spacing w:after="0"/>
        <w:rPr>
          <w:rFonts w:ascii="Arial" w:hAnsi="Arial" w:cs="Arial"/>
          <w:color w:val="000000"/>
          <w:lang w:val="es-ES"/>
          <w:rPrChange w:id="2199" w:author="chris" w:date="2015-04-19T12:09:00Z">
            <w:rPr>
              <w:rFonts w:ascii="Arial" w:hAnsi="Arial" w:cs="Arial"/>
              <w:color w:val="000000"/>
              <w:lang w:val="es-CO"/>
            </w:rPr>
          </w:rPrChange>
        </w:rPr>
      </w:pPr>
      <w:r w:rsidRPr="006C4628">
        <w:rPr>
          <w:rFonts w:ascii="Arial" w:hAnsi="Arial" w:cs="Arial"/>
          <w:color w:val="000000"/>
          <w:lang w:val="es-ES"/>
          <w:rPrChange w:id="2200" w:author="chris" w:date="2015-04-19T12:09:00Z">
            <w:rPr>
              <w:rFonts w:ascii="Arial" w:hAnsi="Arial" w:cs="Arial"/>
              <w:color w:val="000000"/>
              <w:lang w:val="es-CO"/>
            </w:rPr>
          </w:rPrChange>
        </w:rPr>
        <w:t>Luego, se localiza</w:t>
      </w:r>
      <w:r w:rsidR="00E144A8" w:rsidRPr="006C4628">
        <w:rPr>
          <w:rFonts w:ascii="Arial" w:hAnsi="Arial" w:cs="Arial"/>
          <w:color w:val="000000"/>
          <w:lang w:val="es-ES"/>
          <w:rPrChange w:id="2201" w:author="chris" w:date="2015-04-19T12:09:00Z">
            <w:rPr>
              <w:rFonts w:ascii="Arial" w:hAnsi="Arial" w:cs="Arial"/>
              <w:color w:val="000000"/>
              <w:lang w:val="es-CO"/>
            </w:rPr>
          </w:rPrChange>
        </w:rPr>
        <w:t xml:space="preserve"> la cifra del orden o posición elegida y </w:t>
      </w:r>
      <w:r w:rsidRPr="006C4628">
        <w:rPr>
          <w:rFonts w:ascii="Arial" w:hAnsi="Arial" w:cs="Arial"/>
          <w:color w:val="000000"/>
          <w:lang w:val="es-ES"/>
          <w:rPrChange w:id="2202" w:author="chris" w:date="2015-04-19T12:09:00Z">
            <w:rPr>
              <w:rFonts w:ascii="Arial" w:hAnsi="Arial" w:cs="Arial"/>
              <w:color w:val="000000"/>
              <w:lang w:val="es-CO"/>
            </w:rPr>
          </w:rPrChange>
        </w:rPr>
        <w:t>se examina</w:t>
      </w:r>
      <w:r w:rsidR="00E144A8" w:rsidRPr="006C4628">
        <w:rPr>
          <w:rFonts w:ascii="Arial" w:hAnsi="Arial" w:cs="Arial"/>
          <w:color w:val="000000"/>
          <w:lang w:val="es-ES"/>
          <w:rPrChange w:id="2203" w:author="chris" w:date="2015-04-19T12:09:00Z">
            <w:rPr>
              <w:rFonts w:ascii="Arial" w:hAnsi="Arial" w:cs="Arial"/>
              <w:color w:val="000000"/>
              <w:lang w:val="es-CO"/>
            </w:rPr>
          </w:rPrChange>
        </w:rPr>
        <w:t xml:space="preserve"> </w:t>
      </w:r>
      <w:r w:rsidRPr="006C4628">
        <w:rPr>
          <w:rFonts w:ascii="Arial" w:hAnsi="Arial" w:cs="Arial"/>
          <w:color w:val="000000"/>
          <w:lang w:val="es-ES"/>
          <w:rPrChange w:id="2204" w:author="chris" w:date="2015-04-19T12:09:00Z">
            <w:rPr>
              <w:rFonts w:ascii="Arial" w:hAnsi="Arial" w:cs="Arial"/>
              <w:color w:val="000000"/>
              <w:lang w:val="es-CO"/>
            </w:rPr>
          </w:rPrChange>
        </w:rPr>
        <w:t>la cifra a la izquierda de la posición escogida.</w:t>
      </w:r>
    </w:p>
    <w:p w14:paraId="1DAD1114" w14:textId="798452E1" w:rsidR="00E144A8" w:rsidRPr="006C4628" w:rsidRDefault="00E144A8" w:rsidP="00E6040C">
      <w:pPr>
        <w:pStyle w:val="Prrafodelista"/>
        <w:numPr>
          <w:ilvl w:val="0"/>
          <w:numId w:val="1"/>
        </w:numPr>
        <w:spacing w:after="0"/>
        <w:rPr>
          <w:rFonts w:ascii="Arial" w:hAnsi="Arial" w:cs="Arial"/>
          <w:color w:val="000000"/>
          <w:lang w:val="es-ES"/>
          <w:rPrChange w:id="2205" w:author="chris" w:date="2015-04-19T12:09:00Z">
            <w:rPr>
              <w:rFonts w:ascii="Arial" w:hAnsi="Arial" w:cs="Arial"/>
              <w:color w:val="000000"/>
              <w:lang w:val="es-CO"/>
            </w:rPr>
          </w:rPrChange>
        </w:rPr>
      </w:pPr>
      <w:r w:rsidRPr="006C4628">
        <w:rPr>
          <w:rFonts w:ascii="Arial" w:hAnsi="Arial" w:cs="Arial"/>
          <w:color w:val="000000"/>
          <w:lang w:val="es-ES"/>
          <w:rPrChange w:id="2206" w:author="chris" w:date="2015-04-19T12:09:00Z">
            <w:rPr>
              <w:rFonts w:ascii="Arial" w:hAnsi="Arial" w:cs="Arial"/>
              <w:color w:val="000000"/>
              <w:lang w:val="es-CO"/>
            </w:rPr>
          </w:rPrChange>
        </w:rPr>
        <w:t xml:space="preserve">Si es </w:t>
      </w:r>
      <w:r w:rsidRPr="006C4628">
        <w:rPr>
          <w:rFonts w:ascii="Arial" w:hAnsi="Arial" w:cs="Arial"/>
          <w:b/>
          <w:color w:val="000000"/>
          <w:lang w:val="es-ES"/>
          <w:rPrChange w:id="2207" w:author="chris" w:date="2015-04-19T12:09:00Z">
            <w:rPr>
              <w:rFonts w:ascii="Arial" w:hAnsi="Arial" w:cs="Arial"/>
              <w:b/>
              <w:color w:val="000000"/>
              <w:lang w:val="es-CO"/>
            </w:rPr>
          </w:rPrChange>
        </w:rPr>
        <w:t>mayor que 5</w:t>
      </w:r>
      <w:r w:rsidRPr="006C4628">
        <w:rPr>
          <w:rFonts w:ascii="Arial" w:hAnsi="Arial" w:cs="Arial"/>
          <w:color w:val="000000"/>
          <w:lang w:val="es-ES"/>
          <w:rPrChange w:id="2208" w:author="chris" w:date="2015-04-19T12:09:00Z">
            <w:rPr>
              <w:rFonts w:ascii="Arial" w:hAnsi="Arial" w:cs="Arial"/>
              <w:color w:val="000000"/>
              <w:lang w:val="es-CO"/>
            </w:rPr>
          </w:rPrChange>
        </w:rPr>
        <w:t>, s</w:t>
      </w:r>
      <w:r w:rsidR="003D2299" w:rsidRPr="006C4628">
        <w:rPr>
          <w:rFonts w:ascii="Arial" w:hAnsi="Arial" w:cs="Arial"/>
          <w:color w:val="000000"/>
          <w:lang w:val="es-ES"/>
          <w:rPrChange w:id="2209" w:author="chris" w:date="2015-04-19T12:09:00Z">
            <w:rPr>
              <w:rFonts w:ascii="Arial" w:hAnsi="Arial" w:cs="Arial"/>
              <w:color w:val="000000"/>
              <w:lang w:val="es-CO"/>
            </w:rPr>
          </w:rPrChange>
        </w:rPr>
        <w:t>e suma</w:t>
      </w:r>
      <w:r w:rsidRPr="006C4628">
        <w:rPr>
          <w:rFonts w:ascii="Arial" w:hAnsi="Arial" w:cs="Arial"/>
          <w:color w:val="000000"/>
          <w:lang w:val="es-ES"/>
          <w:rPrChange w:id="2210" w:author="chris" w:date="2015-04-19T12:09:00Z">
            <w:rPr>
              <w:rFonts w:ascii="Arial" w:hAnsi="Arial" w:cs="Arial"/>
              <w:color w:val="000000"/>
              <w:lang w:val="es-CO"/>
            </w:rPr>
          </w:rPrChange>
        </w:rPr>
        <w:t xml:space="preserve"> 1 a la </w:t>
      </w:r>
      <w:r w:rsidR="003F6470" w:rsidRPr="006C4628">
        <w:rPr>
          <w:rFonts w:ascii="Arial" w:hAnsi="Arial" w:cs="Arial"/>
          <w:color w:val="000000"/>
          <w:lang w:val="es-ES"/>
          <w:rPrChange w:id="2211" w:author="chris" w:date="2015-04-19T12:09:00Z">
            <w:rPr>
              <w:rFonts w:ascii="Arial" w:hAnsi="Arial" w:cs="Arial"/>
              <w:color w:val="000000"/>
              <w:lang w:val="es-CO"/>
            </w:rPr>
          </w:rPrChange>
        </w:rPr>
        <w:t xml:space="preserve">cifra </w:t>
      </w:r>
      <w:r w:rsidRPr="006C4628">
        <w:rPr>
          <w:rFonts w:ascii="Arial" w:hAnsi="Arial" w:cs="Arial"/>
          <w:color w:val="000000"/>
          <w:lang w:val="es-ES"/>
          <w:rPrChange w:id="2212" w:author="chris" w:date="2015-04-19T12:09:00Z">
            <w:rPr>
              <w:rFonts w:ascii="Arial" w:hAnsi="Arial" w:cs="Arial"/>
              <w:color w:val="000000"/>
              <w:lang w:val="es-CO"/>
            </w:rPr>
          </w:rPrChange>
        </w:rPr>
        <w:t>del orden elegido.</w:t>
      </w:r>
    </w:p>
    <w:p w14:paraId="48E26788" w14:textId="6E53A86A" w:rsidR="00E144A8" w:rsidRPr="006C4628" w:rsidRDefault="00E144A8" w:rsidP="00E6040C">
      <w:pPr>
        <w:pStyle w:val="Prrafodelista"/>
        <w:numPr>
          <w:ilvl w:val="0"/>
          <w:numId w:val="1"/>
        </w:numPr>
        <w:spacing w:after="0"/>
        <w:rPr>
          <w:rFonts w:ascii="Arial" w:hAnsi="Arial" w:cs="Arial"/>
          <w:color w:val="000000"/>
          <w:lang w:val="es-ES"/>
          <w:rPrChange w:id="2213" w:author="chris" w:date="2015-04-19T12:09:00Z">
            <w:rPr>
              <w:rFonts w:ascii="Arial" w:hAnsi="Arial" w:cs="Arial"/>
              <w:color w:val="000000"/>
              <w:lang w:val="es-CO"/>
            </w:rPr>
          </w:rPrChange>
        </w:rPr>
      </w:pPr>
      <w:r w:rsidRPr="006C4628">
        <w:rPr>
          <w:rFonts w:ascii="Arial" w:hAnsi="Arial" w:cs="Arial"/>
          <w:color w:val="000000"/>
          <w:lang w:val="es-ES"/>
          <w:rPrChange w:id="2214" w:author="chris" w:date="2015-04-19T12:09:00Z">
            <w:rPr>
              <w:rFonts w:ascii="Arial" w:hAnsi="Arial" w:cs="Arial"/>
              <w:color w:val="000000"/>
              <w:lang w:val="es-CO"/>
            </w:rPr>
          </w:rPrChange>
        </w:rPr>
        <w:t xml:space="preserve">Si es </w:t>
      </w:r>
      <w:r w:rsidRPr="006C4628">
        <w:rPr>
          <w:rFonts w:ascii="Arial" w:hAnsi="Arial" w:cs="Arial"/>
          <w:b/>
          <w:color w:val="000000"/>
          <w:lang w:val="es-ES"/>
          <w:rPrChange w:id="2215" w:author="chris" w:date="2015-04-19T12:09:00Z">
            <w:rPr>
              <w:rFonts w:ascii="Arial" w:hAnsi="Arial" w:cs="Arial"/>
              <w:b/>
              <w:color w:val="000000"/>
              <w:lang w:val="es-CO"/>
            </w:rPr>
          </w:rPrChange>
        </w:rPr>
        <w:t>menor o igual que 5</w:t>
      </w:r>
      <w:r w:rsidRPr="006C4628">
        <w:rPr>
          <w:rFonts w:ascii="Arial" w:hAnsi="Arial" w:cs="Arial"/>
          <w:color w:val="000000"/>
          <w:lang w:val="es-ES"/>
          <w:rPrChange w:id="2216" w:author="chris" w:date="2015-04-19T12:09:00Z">
            <w:rPr>
              <w:rFonts w:ascii="Arial" w:hAnsi="Arial" w:cs="Arial"/>
              <w:color w:val="000000"/>
              <w:lang w:val="es-CO"/>
            </w:rPr>
          </w:rPrChange>
        </w:rPr>
        <w:t>, s</w:t>
      </w:r>
      <w:r w:rsidR="003D2299" w:rsidRPr="006C4628">
        <w:rPr>
          <w:rFonts w:ascii="Arial" w:hAnsi="Arial" w:cs="Arial"/>
          <w:color w:val="000000"/>
          <w:lang w:val="es-ES"/>
          <w:rPrChange w:id="2217" w:author="chris" w:date="2015-04-19T12:09:00Z">
            <w:rPr>
              <w:rFonts w:ascii="Arial" w:hAnsi="Arial" w:cs="Arial"/>
              <w:color w:val="000000"/>
              <w:lang w:val="es-CO"/>
            </w:rPr>
          </w:rPrChange>
        </w:rPr>
        <w:t>e deja</w:t>
      </w:r>
      <w:r w:rsidRPr="006C4628">
        <w:rPr>
          <w:rFonts w:ascii="Arial" w:hAnsi="Arial" w:cs="Arial"/>
          <w:color w:val="000000"/>
          <w:lang w:val="es-ES"/>
          <w:rPrChange w:id="2218" w:author="chris" w:date="2015-04-19T12:09:00Z">
            <w:rPr>
              <w:rFonts w:ascii="Arial" w:hAnsi="Arial" w:cs="Arial"/>
              <w:color w:val="000000"/>
              <w:lang w:val="es-CO"/>
            </w:rPr>
          </w:rPrChange>
        </w:rPr>
        <w:t xml:space="preserve"> la </w:t>
      </w:r>
      <w:r w:rsidR="003F6470" w:rsidRPr="006C4628">
        <w:rPr>
          <w:rFonts w:ascii="Arial" w:hAnsi="Arial" w:cs="Arial"/>
          <w:color w:val="000000"/>
          <w:lang w:val="es-ES"/>
          <w:rPrChange w:id="2219" w:author="chris" w:date="2015-04-19T12:09:00Z">
            <w:rPr>
              <w:rFonts w:ascii="Arial" w:hAnsi="Arial" w:cs="Arial"/>
              <w:color w:val="000000"/>
              <w:lang w:val="es-CO"/>
            </w:rPr>
          </w:rPrChange>
        </w:rPr>
        <w:t xml:space="preserve">cifra </w:t>
      </w:r>
      <w:r w:rsidRPr="006C4628">
        <w:rPr>
          <w:rFonts w:ascii="Arial" w:hAnsi="Arial" w:cs="Arial"/>
          <w:color w:val="000000"/>
          <w:lang w:val="es-ES"/>
          <w:rPrChange w:id="2220" w:author="chris" w:date="2015-04-19T12:09:00Z">
            <w:rPr>
              <w:rFonts w:ascii="Arial" w:hAnsi="Arial" w:cs="Arial"/>
              <w:color w:val="000000"/>
              <w:lang w:val="es-CO"/>
            </w:rPr>
          </w:rPrChange>
        </w:rPr>
        <w:t xml:space="preserve">del orden elegido </w:t>
      </w:r>
      <w:r w:rsidR="003D2299" w:rsidRPr="006C4628">
        <w:rPr>
          <w:rFonts w:ascii="Arial" w:hAnsi="Arial" w:cs="Arial"/>
          <w:color w:val="000000"/>
          <w:lang w:val="es-ES"/>
          <w:rPrChange w:id="2221" w:author="chris" w:date="2015-04-19T12:09:00Z">
            <w:rPr>
              <w:rFonts w:ascii="Arial" w:hAnsi="Arial" w:cs="Arial"/>
              <w:color w:val="000000"/>
              <w:lang w:val="es-CO"/>
            </w:rPr>
          </w:rPrChange>
        </w:rPr>
        <w:t>igual.</w:t>
      </w:r>
    </w:p>
    <w:p w14:paraId="78241307" w14:textId="2E2155FF" w:rsidR="00E144A8" w:rsidRPr="006C4628" w:rsidRDefault="00891A02" w:rsidP="00A56163">
      <w:pPr>
        <w:pStyle w:val="Prrafodelista"/>
        <w:numPr>
          <w:ilvl w:val="0"/>
          <w:numId w:val="1"/>
        </w:numPr>
        <w:spacing w:after="0"/>
        <w:rPr>
          <w:rFonts w:ascii="Arial" w:hAnsi="Arial" w:cs="Arial"/>
          <w:color w:val="000000"/>
          <w:lang w:val="es-ES"/>
          <w:rPrChange w:id="2222" w:author="chris" w:date="2015-04-19T12:09:00Z">
            <w:rPr>
              <w:rFonts w:ascii="Arial" w:hAnsi="Arial" w:cs="Arial"/>
              <w:color w:val="000000"/>
              <w:lang w:val="es-CO"/>
            </w:rPr>
          </w:rPrChange>
        </w:rPr>
      </w:pPr>
      <w:r w:rsidRPr="006C4628">
        <w:rPr>
          <w:rFonts w:ascii="Arial" w:hAnsi="Arial" w:cs="Arial"/>
          <w:color w:val="000000"/>
          <w:lang w:val="es-ES"/>
          <w:rPrChange w:id="2223" w:author="chris" w:date="2015-04-19T12:09:00Z">
            <w:rPr>
              <w:rFonts w:ascii="Arial" w:hAnsi="Arial" w:cs="Arial"/>
              <w:color w:val="000000"/>
              <w:lang w:val="es-CO"/>
            </w:rPr>
          </w:rPrChange>
        </w:rPr>
        <w:t xml:space="preserve">Por </w:t>
      </w:r>
      <w:r w:rsidR="00E144A8" w:rsidRPr="006C4628">
        <w:rPr>
          <w:rFonts w:ascii="Arial" w:hAnsi="Arial" w:cs="Arial"/>
          <w:color w:val="000000"/>
          <w:lang w:val="es-ES"/>
          <w:rPrChange w:id="2224" w:author="chris" w:date="2015-04-19T12:09:00Z">
            <w:rPr>
              <w:rFonts w:ascii="Arial" w:hAnsi="Arial" w:cs="Arial"/>
              <w:color w:val="000000"/>
              <w:lang w:val="es-CO"/>
            </w:rPr>
          </w:rPrChange>
        </w:rPr>
        <w:t xml:space="preserve">último, </w:t>
      </w:r>
      <w:r w:rsidR="00E144A8" w:rsidRPr="006C4628">
        <w:rPr>
          <w:rFonts w:ascii="Arial" w:hAnsi="Arial" w:cs="Arial"/>
          <w:b/>
          <w:color w:val="000000"/>
          <w:lang w:val="es-ES"/>
          <w:rPrChange w:id="2225" w:author="chris" w:date="2015-04-19T12:09:00Z">
            <w:rPr>
              <w:rFonts w:ascii="Arial" w:hAnsi="Arial" w:cs="Arial"/>
              <w:b/>
              <w:color w:val="000000"/>
              <w:lang w:val="es-CO"/>
            </w:rPr>
          </w:rPrChange>
        </w:rPr>
        <w:t>s</w:t>
      </w:r>
      <w:r w:rsidR="003D2299" w:rsidRPr="006C4628">
        <w:rPr>
          <w:rFonts w:ascii="Arial" w:hAnsi="Arial" w:cs="Arial"/>
          <w:b/>
          <w:color w:val="000000"/>
          <w:lang w:val="es-ES"/>
          <w:rPrChange w:id="2226" w:author="chris" w:date="2015-04-19T12:09:00Z">
            <w:rPr>
              <w:rFonts w:ascii="Arial" w:hAnsi="Arial" w:cs="Arial"/>
              <w:b/>
              <w:color w:val="000000"/>
              <w:lang w:val="es-CO"/>
            </w:rPr>
          </w:rPrChange>
        </w:rPr>
        <w:t>e sustituye</w:t>
      </w:r>
      <w:r w:rsidR="00E144A8" w:rsidRPr="006C4628">
        <w:rPr>
          <w:rFonts w:ascii="Arial" w:hAnsi="Arial" w:cs="Arial"/>
          <w:b/>
          <w:color w:val="000000"/>
          <w:lang w:val="es-ES"/>
          <w:rPrChange w:id="2227" w:author="chris" w:date="2015-04-19T12:09:00Z">
            <w:rPr>
              <w:rFonts w:ascii="Arial" w:hAnsi="Arial" w:cs="Arial"/>
              <w:b/>
              <w:color w:val="000000"/>
              <w:lang w:val="es-CO"/>
            </w:rPr>
          </w:rPrChange>
        </w:rPr>
        <w:t xml:space="preserve"> con ceros</w:t>
      </w:r>
      <w:r w:rsidR="00E144A8" w:rsidRPr="006C4628">
        <w:rPr>
          <w:rFonts w:ascii="Arial" w:hAnsi="Arial" w:cs="Arial"/>
          <w:color w:val="000000"/>
          <w:lang w:val="es-ES"/>
          <w:rPrChange w:id="2228" w:author="chris" w:date="2015-04-19T12:09:00Z">
            <w:rPr>
              <w:rFonts w:ascii="Arial" w:hAnsi="Arial" w:cs="Arial"/>
              <w:color w:val="000000"/>
              <w:lang w:val="es-CO"/>
            </w:rPr>
          </w:rPrChange>
        </w:rPr>
        <w:t xml:space="preserve"> todas las cifras de orden o posición </w:t>
      </w:r>
      <w:r w:rsidR="003D2299" w:rsidRPr="006C4628">
        <w:rPr>
          <w:rFonts w:ascii="Arial" w:hAnsi="Arial" w:cs="Arial"/>
          <w:color w:val="000000"/>
          <w:lang w:val="es-ES"/>
          <w:rPrChange w:id="2229" w:author="chris" w:date="2015-04-19T12:09:00Z">
            <w:rPr>
              <w:rFonts w:ascii="Arial" w:hAnsi="Arial" w:cs="Arial"/>
              <w:color w:val="000000"/>
              <w:lang w:val="es-CO"/>
            </w:rPr>
          </w:rPrChange>
        </w:rPr>
        <w:t>a la derecha de la posición elegida.</w:t>
      </w:r>
    </w:p>
    <w:p w14:paraId="2F04D257" w14:textId="77777777" w:rsidR="003D2299" w:rsidRPr="006C4628" w:rsidRDefault="003D2299" w:rsidP="00E6040C">
      <w:pPr>
        <w:spacing w:after="0"/>
        <w:rPr>
          <w:rFonts w:ascii="Arial" w:hAnsi="Arial" w:cs="Arial"/>
          <w:color w:val="000000"/>
          <w:lang w:val="es-ES"/>
          <w:rPrChange w:id="2230" w:author="chris" w:date="2015-04-19T12:09:00Z">
            <w:rPr>
              <w:rFonts w:ascii="Arial" w:hAnsi="Arial" w:cs="Arial"/>
              <w:color w:val="000000"/>
              <w:lang w:val="es-CO"/>
            </w:rPr>
          </w:rPrChange>
        </w:rPr>
      </w:pPr>
    </w:p>
    <w:p w14:paraId="238588C3" w14:textId="592E880E" w:rsidR="004E3A60" w:rsidRPr="006C4628" w:rsidDel="00634C90" w:rsidRDefault="003D2299" w:rsidP="00E6040C">
      <w:pPr>
        <w:spacing w:after="0"/>
        <w:rPr>
          <w:del w:id="2231" w:author="chris" w:date="2015-04-18T22:30:00Z"/>
          <w:rFonts w:ascii="Arial" w:hAnsi="Arial" w:cs="Arial"/>
          <w:color w:val="000000"/>
          <w:lang w:val="es-ES"/>
          <w:rPrChange w:id="2232" w:author="chris" w:date="2015-04-19T12:09:00Z">
            <w:rPr>
              <w:del w:id="2233" w:author="chris" w:date="2015-04-18T22:30:00Z"/>
              <w:rFonts w:ascii="Arial" w:hAnsi="Arial" w:cs="Arial"/>
              <w:color w:val="000000"/>
              <w:lang w:val="es-CO"/>
            </w:rPr>
          </w:rPrChange>
        </w:rPr>
      </w:pPr>
      <w:r w:rsidRPr="006C4628">
        <w:rPr>
          <w:rFonts w:ascii="Arial" w:hAnsi="Arial" w:cs="Arial"/>
          <w:color w:val="000000"/>
          <w:lang w:val="es-ES"/>
          <w:rPrChange w:id="2234" w:author="chris" w:date="2015-04-19T12:09:00Z">
            <w:rPr>
              <w:rFonts w:ascii="Arial" w:hAnsi="Arial" w:cs="Arial"/>
              <w:color w:val="000000"/>
              <w:lang w:val="es-CO"/>
            </w:rPr>
          </w:rPrChange>
        </w:rPr>
        <w:t xml:space="preserve">Para redondear el número </w:t>
      </w:r>
      <w:del w:id="2235" w:author="chris" w:date="2015-04-18T22:29:00Z">
        <w:r w:rsidR="0022483A" w:rsidRPr="006C4628" w:rsidDel="00634C90">
          <w:rPr>
            <w:rFonts w:ascii="Arial" w:hAnsi="Arial" w:cs="Arial"/>
            <w:color w:val="000000"/>
            <w:lang w:val="es-ES"/>
            <w:rPrChange w:id="2236" w:author="chris" w:date="2015-04-19T12:09:00Z">
              <w:rPr>
                <w:rFonts w:ascii="Arial" w:hAnsi="Arial" w:cs="Arial"/>
                <w:color w:val="000000"/>
                <w:lang w:val="es-CO"/>
              </w:rPr>
            </w:rPrChange>
          </w:rPr>
          <w:delText xml:space="preserve"> </w:delText>
        </w:r>
      </w:del>
      <w:r w:rsidRPr="006C4628">
        <w:rPr>
          <w:rFonts w:ascii="Arial" w:hAnsi="Arial" w:cs="Arial"/>
          <w:color w:val="000000"/>
          <w:lang w:val="es-ES"/>
          <w:rPrChange w:id="2237" w:author="chris" w:date="2015-04-19T12:09:00Z">
            <w:rPr>
              <w:rFonts w:ascii="Arial" w:hAnsi="Arial" w:cs="Arial"/>
              <w:color w:val="000000"/>
            </w:rPr>
          </w:rPrChange>
        </w:rPr>
        <w:t xml:space="preserve">8 </w:t>
      </w:r>
      <w:r w:rsidR="00617D90" w:rsidRPr="006C4628">
        <w:rPr>
          <w:rFonts w:ascii="Arial" w:hAnsi="Arial" w:cs="Arial"/>
          <w:color w:val="000000"/>
          <w:lang w:val="es-ES"/>
          <w:rPrChange w:id="2238" w:author="chris" w:date="2015-04-19T12:09:00Z">
            <w:rPr>
              <w:rFonts w:ascii="Arial" w:hAnsi="Arial" w:cs="Arial"/>
              <w:color w:val="000000"/>
            </w:rPr>
          </w:rPrChange>
        </w:rPr>
        <w:t>193</w:t>
      </w:r>
      <w:r w:rsidRPr="006C4628">
        <w:rPr>
          <w:rFonts w:ascii="Arial" w:hAnsi="Arial" w:cs="Arial"/>
          <w:color w:val="000000"/>
          <w:lang w:val="es-ES"/>
          <w:rPrChange w:id="2239" w:author="chris" w:date="2015-04-19T12:09:00Z">
            <w:rPr>
              <w:rFonts w:ascii="Arial" w:hAnsi="Arial" w:cs="Arial"/>
              <w:color w:val="000000"/>
            </w:rPr>
          </w:rPrChange>
        </w:rPr>
        <w:t xml:space="preserve"> </w:t>
      </w:r>
      <w:r w:rsidR="00617D90" w:rsidRPr="006C4628">
        <w:rPr>
          <w:rFonts w:ascii="Arial" w:hAnsi="Arial" w:cs="Arial"/>
          <w:color w:val="000000"/>
          <w:lang w:val="es-ES"/>
          <w:rPrChange w:id="2240" w:author="chris" w:date="2015-04-19T12:09:00Z">
            <w:rPr>
              <w:rFonts w:ascii="Arial" w:hAnsi="Arial" w:cs="Arial"/>
              <w:color w:val="000000"/>
            </w:rPr>
          </w:rPrChange>
        </w:rPr>
        <w:t>869</w:t>
      </w:r>
      <w:r w:rsidR="004E3A60" w:rsidRPr="006C4628">
        <w:rPr>
          <w:rFonts w:ascii="Arial" w:hAnsi="Arial" w:cs="Arial"/>
          <w:color w:val="000000"/>
          <w:lang w:val="es-ES"/>
          <w:rPrChange w:id="2241" w:author="chris" w:date="2015-04-19T12:09:00Z">
            <w:rPr>
              <w:rFonts w:ascii="Arial" w:hAnsi="Arial" w:cs="Arial"/>
              <w:color w:val="000000"/>
            </w:rPr>
          </w:rPrChange>
        </w:rPr>
        <w:t xml:space="preserve">, que es </w:t>
      </w:r>
      <w:r w:rsidR="0022483A" w:rsidRPr="006C4628">
        <w:rPr>
          <w:rFonts w:ascii="Arial" w:hAnsi="Arial" w:cs="Arial"/>
          <w:color w:val="000000"/>
          <w:lang w:val="es-ES"/>
          <w:rPrChange w:id="2242" w:author="chris" w:date="2015-04-19T12:09:00Z">
            <w:rPr>
              <w:rFonts w:ascii="Arial" w:hAnsi="Arial" w:cs="Arial"/>
              <w:color w:val="000000"/>
              <w:lang w:val="es-CO"/>
            </w:rPr>
          </w:rPrChange>
        </w:rPr>
        <w:t xml:space="preserve">el número que representa la </w:t>
      </w:r>
      <w:r w:rsidR="008020C9" w:rsidRPr="006C4628">
        <w:rPr>
          <w:rFonts w:ascii="Arial" w:hAnsi="Arial" w:cs="Arial"/>
          <w:color w:val="000000"/>
          <w:lang w:val="es-ES"/>
          <w:rPrChange w:id="2243" w:author="chris" w:date="2015-04-19T12:09:00Z">
            <w:rPr>
              <w:rFonts w:ascii="Arial" w:hAnsi="Arial" w:cs="Arial"/>
              <w:color w:val="000000"/>
              <w:lang w:val="es-CO"/>
            </w:rPr>
          </w:rPrChange>
        </w:rPr>
        <w:t xml:space="preserve">población </w:t>
      </w:r>
      <w:r w:rsidR="0022483A" w:rsidRPr="006C4628">
        <w:rPr>
          <w:rFonts w:ascii="Arial" w:hAnsi="Arial" w:cs="Arial"/>
          <w:color w:val="000000"/>
          <w:lang w:val="es-ES"/>
          <w:rPrChange w:id="2244" w:author="chris" w:date="2015-04-19T12:09:00Z">
            <w:rPr>
              <w:rFonts w:ascii="Arial" w:hAnsi="Arial" w:cs="Arial"/>
              <w:color w:val="000000"/>
              <w:lang w:val="es-CO"/>
            </w:rPr>
          </w:rPrChange>
        </w:rPr>
        <w:t xml:space="preserve">de </w:t>
      </w:r>
      <w:r w:rsidR="00617D90" w:rsidRPr="006C4628">
        <w:rPr>
          <w:rFonts w:ascii="Arial" w:hAnsi="Arial" w:cs="Arial"/>
          <w:color w:val="000000"/>
          <w:lang w:val="es-ES"/>
          <w:rPrChange w:id="2245" w:author="chris" w:date="2015-04-19T12:09:00Z">
            <w:rPr>
              <w:rFonts w:ascii="Arial" w:hAnsi="Arial" w:cs="Arial"/>
              <w:color w:val="000000"/>
              <w:lang w:val="es-CO"/>
            </w:rPr>
          </w:rPrChange>
        </w:rPr>
        <w:t>Bogotá</w:t>
      </w:r>
      <w:r w:rsidR="0022483A" w:rsidRPr="006C4628">
        <w:rPr>
          <w:rFonts w:ascii="Arial" w:hAnsi="Arial" w:cs="Arial"/>
          <w:color w:val="000000"/>
          <w:lang w:val="es-ES"/>
          <w:rPrChange w:id="2246" w:author="chris" w:date="2015-04-19T12:09:00Z">
            <w:rPr>
              <w:rFonts w:ascii="Arial" w:hAnsi="Arial" w:cs="Arial"/>
              <w:color w:val="000000"/>
              <w:lang w:val="es-CO"/>
            </w:rPr>
          </w:rPrChange>
        </w:rPr>
        <w:t xml:space="preserve"> en 2014</w:t>
      </w:r>
      <w:r w:rsidR="00617D90" w:rsidRPr="006C4628">
        <w:rPr>
          <w:rFonts w:ascii="Arial" w:hAnsi="Arial" w:cs="Arial"/>
          <w:color w:val="000000"/>
          <w:lang w:val="es-ES"/>
          <w:rPrChange w:id="2247" w:author="chris" w:date="2015-04-19T12:09:00Z">
            <w:rPr>
              <w:rFonts w:ascii="Arial" w:hAnsi="Arial" w:cs="Arial"/>
              <w:color w:val="000000"/>
              <w:lang w:val="es-CO"/>
            </w:rPr>
          </w:rPrChange>
        </w:rPr>
        <w:t xml:space="preserve"> [</w:t>
      </w:r>
      <w:r w:rsidR="00383879" w:rsidRPr="006C4628">
        <w:rPr>
          <w:lang w:val="es-ES"/>
          <w:rPrChange w:id="2248" w:author="chris" w:date="2015-04-19T12:09:00Z">
            <w:rPr/>
          </w:rPrChange>
        </w:rPr>
        <w:fldChar w:fldCharType="begin"/>
      </w:r>
      <w:r w:rsidR="00383879" w:rsidRPr="006C4628">
        <w:rPr>
          <w:lang w:val="es-ES"/>
          <w:rPrChange w:id="2249" w:author="chris" w:date="2015-04-19T12:09:00Z">
            <w:rPr/>
          </w:rPrChange>
        </w:rPr>
        <w:instrText xml:space="preserve"> HYPERLINK "http://es.wikipedia.org/wiki/Anexo:Ciudades_de_Colombia_por_poblaci%C3%B3n" </w:instrText>
      </w:r>
      <w:r w:rsidR="00383879" w:rsidRPr="006C4628">
        <w:rPr>
          <w:lang w:val="es-ES"/>
          <w:rPrChange w:id="2250" w:author="chris" w:date="2015-04-19T12:09:00Z">
            <w:rPr/>
          </w:rPrChange>
        </w:rPr>
        <w:fldChar w:fldCharType="separate"/>
      </w:r>
      <w:r w:rsidR="00617D90" w:rsidRPr="006C4628">
        <w:rPr>
          <w:rStyle w:val="Hipervnculo"/>
          <w:rFonts w:ascii="Arial" w:hAnsi="Arial" w:cs="Arial"/>
          <w:lang w:val="es-ES"/>
          <w:rPrChange w:id="2251" w:author="chris" w:date="2015-04-19T12:09:00Z">
            <w:rPr>
              <w:rStyle w:val="Hipervnculo"/>
              <w:rFonts w:ascii="Arial" w:hAnsi="Arial" w:cs="Arial"/>
              <w:lang w:val="es-CO"/>
            </w:rPr>
          </w:rPrChange>
        </w:rPr>
        <w:t>VER</w:t>
      </w:r>
      <w:r w:rsidR="00383879" w:rsidRPr="006C4628">
        <w:rPr>
          <w:rStyle w:val="Hipervnculo"/>
          <w:rFonts w:ascii="Arial" w:hAnsi="Arial" w:cs="Arial"/>
          <w:lang w:val="es-ES"/>
          <w:rPrChange w:id="2252" w:author="chris" w:date="2015-04-19T12:09:00Z">
            <w:rPr>
              <w:rStyle w:val="Hipervnculo"/>
              <w:rFonts w:ascii="Arial" w:hAnsi="Arial" w:cs="Arial"/>
              <w:lang w:val="es-CO"/>
            </w:rPr>
          </w:rPrChange>
        </w:rPr>
        <w:fldChar w:fldCharType="end"/>
      </w:r>
      <w:r w:rsidR="00617D90" w:rsidRPr="006C4628">
        <w:rPr>
          <w:rFonts w:ascii="Arial" w:hAnsi="Arial" w:cs="Arial"/>
          <w:color w:val="000000"/>
          <w:lang w:val="es-ES"/>
          <w:rPrChange w:id="2253" w:author="chris" w:date="2015-04-19T12:09:00Z">
            <w:rPr>
              <w:rFonts w:ascii="Arial" w:hAnsi="Arial" w:cs="Arial"/>
              <w:color w:val="000000"/>
              <w:lang w:val="es-CO"/>
            </w:rPr>
          </w:rPrChange>
        </w:rPr>
        <w:t>]</w:t>
      </w:r>
      <w:ins w:id="2254" w:author="chris" w:date="2015-04-18T22:29:00Z">
        <w:r w:rsidR="00634C90" w:rsidRPr="006C4628">
          <w:rPr>
            <w:rFonts w:ascii="Arial" w:hAnsi="Arial" w:cs="Arial"/>
            <w:color w:val="000000"/>
            <w:lang w:val="es-ES"/>
            <w:rPrChange w:id="2255" w:author="chris" w:date="2015-04-19T12:09:00Z">
              <w:rPr>
                <w:rFonts w:ascii="Arial" w:hAnsi="Arial" w:cs="Arial"/>
                <w:color w:val="000000"/>
                <w:lang w:val="es-CO"/>
              </w:rPr>
            </w:rPrChange>
          </w:rPr>
          <w:t>;</w:t>
        </w:r>
      </w:ins>
      <w:del w:id="2256" w:author="chris" w:date="2015-04-18T22:29:00Z">
        <w:r w:rsidR="00D1167A" w:rsidRPr="006C4628" w:rsidDel="00634C90">
          <w:rPr>
            <w:rFonts w:ascii="Arial" w:hAnsi="Arial" w:cs="Arial"/>
            <w:color w:val="000000"/>
            <w:lang w:val="es-ES"/>
            <w:rPrChange w:id="2257" w:author="chris" w:date="2015-04-19T12:09:00Z">
              <w:rPr>
                <w:rFonts w:ascii="Arial" w:hAnsi="Arial" w:cs="Arial"/>
                <w:color w:val="000000"/>
                <w:lang w:val="es-CO"/>
              </w:rPr>
            </w:rPrChange>
          </w:rPr>
          <w:delText>,</w:delText>
        </w:r>
      </w:del>
      <w:r w:rsidR="00D1167A" w:rsidRPr="006C4628">
        <w:rPr>
          <w:rFonts w:ascii="Arial" w:hAnsi="Arial" w:cs="Arial"/>
          <w:color w:val="000000"/>
          <w:lang w:val="es-ES"/>
          <w:rPrChange w:id="2258" w:author="chris" w:date="2015-04-19T12:09:00Z">
            <w:rPr>
              <w:rFonts w:ascii="Arial" w:hAnsi="Arial" w:cs="Arial"/>
              <w:color w:val="000000"/>
              <w:lang w:val="es-CO"/>
            </w:rPr>
          </w:rPrChange>
        </w:rPr>
        <w:t xml:space="preserve"> p</w:t>
      </w:r>
      <w:r w:rsidR="004E3A60" w:rsidRPr="006C4628">
        <w:rPr>
          <w:rFonts w:ascii="Arial" w:hAnsi="Arial" w:cs="Arial"/>
          <w:color w:val="000000"/>
          <w:lang w:val="es-ES"/>
          <w:rPrChange w:id="2259" w:author="chris" w:date="2015-04-19T12:09:00Z">
            <w:rPr>
              <w:rFonts w:ascii="Arial" w:hAnsi="Arial" w:cs="Arial"/>
              <w:color w:val="000000"/>
              <w:lang w:val="es-CO"/>
            </w:rPr>
          </w:rPrChange>
        </w:rPr>
        <w:t xml:space="preserve">rimero, </w:t>
      </w:r>
      <w:r w:rsidR="00F866B7" w:rsidRPr="006C4628">
        <w:rPr>
          <w:rFonts w:ascii="Arial" w:hAnsi="Arial" w:cs="Arial"/>
          <w:color w:val="000000"/>
          <w:lang w:val="es-ES"/>
          <w:rPrChange w:id="2260" w:author="chris" w:date="2015-04-19T12:09:00Z">
            <w:rPr>
              <w:rFonts w:ascii="Arial" w:hAnsi="Arial" w:cs="Arial"/>
              <w:color w:val="000000"/>
              <w:lang w:val="es-CO"/>
            </w:rPr>
          </w:rPrChange>
        </w:rPr>
        <w:t xml:space="preserve">se selecciona </w:t>
      </w:r>
      <w:r w:rsidR="004E3A60" w:rsidRPr="006C4628">
        <w:rPr>
          <w:rFonts w:ascii="Arial" w:hAnsi="Arial" w:cs="Arial"/>
          <w:color w:val="000000"/>
          <w:lang w:val="es-ES"/>
          <w:rPrChange w:id="2261" w:author="chris" w:date="2015-04-19T12:09:00Z">
            <w:rPr>
              <w:rFonts w:ascii="Arial" w:hAnsi="Arial" w:cs="Arial"/>
              <w:color w:val="000000"/>
              <w:lang w:val="es-CO"/>
            </w:rPr>
          </w:rPrChange>
        </w:rPr>
        <w:t xml:space="preserve">el orden o posición a la cual </w:t>
      </w:r>
      <w:r w:rsidR="00F866B7" w:rsidRPr="006C4628">
        <w:rPr>
          <w:rFonts w:ascii="Arial" w:hAnsi="Arial" w:cs="Arial"/>
          <w:color w:val="000000"/>
          <w:lang w:val="es-ES"/>
          <w:rPrChange w:id="2262" w:author="chris" w:date="2015-04-19T12:09:00Z">
            <w:rPr>
              <w:rFonts w:ascii="Arial" w:hAnsi="Arial" w:cs="Arial"/>
              <w:color w:val="000000"/>
              <w:lang w:val="es-CO"/>
            </w:rPr>
          </w:rPrChange>
        </w:rPr>
        <w:t>se quiere redondear</w:t>
      </w:r>
      <w:ins w:id="2263" w:author="chris" w:date="2015-04-18T22:29:00Z">
        <w:r w:rsidR="00634C90" w:rsidRPr="006C4628">
          <w:rPr>
            <w:rFonts w:ascii="Arial" w:hAnsi="Arial" w:cs="Arial"/>
            <w:color w:val="000000"/>
            <w:lang w:val="es-ES"/>
            <w:rPrChange w:id="2264" w:author="chris" w:date="2015-04-19T12:09:00Z">
              <w:rPr>
                <w:rFonts w:ascii="Arial" w:hAnsi="Arial" w:cs="Arial"/>
                <w:color w:val="000000"/>
                <w:lang w:val="es-CO"/>
              </w:rPr>
            </w:rPrChange>
          </w:rPr>
          <w:t>,</w:t>
        </w:r>
      </w:ins>
      <w:del w:id="2265" w:author="chris" w:date="2015-04-18T22:29:00Z">
        <w:r w:rsidR="00F866B7" w:rsidRPr="006C4628" w:rsidDel="00634C90">
          <w:rPr>
            <w:rFonts w:ascii="Arial" w:hAnsi="Arial" w:cs="Arial"/>
            <w:color w:val="000000"/>
            <w:lang w:val="es-ES"/>
            <w:rPrChange w:id="2266" w:author="chris" w:date="2015-04-19T12:09:00Z">
              <w:rPr>
                <w:rFonts w:ascii="Arial" w:hAnsi="Arial" w:cs="Arial"/>
                <w:color w:val="000000"/>
                <w:lang w:val="es-CO"/>
              </w:rPr>
            </w:rPrChange>
          </w:rPr>
          <w:delText>.</w:delText>
        </w:r>
      </w:del>
      <w:r w:rsidR="00F866B7" w:rsidRPr="006C4628">
        <w:rPr>
          <w:rFonts w:ascii="Arial" w:hAnsi="Arial" w:cs="Arial"/>
          <w:color w:val="000000"/>
          <w:lang w:val="es-ES"/>
          <w:rPrChange w:id="2267" w:author="chris" w:date="2015-04-19T12:09:00Z">
            <w:rPr>
              <w:rFonts w:ascii="Arial" w:hAnsi="Arial" w:cs="Arial"/>
              <w:color w:val="000000"/>
              <w:lang w:val="es-CO"/>
            </w:rPr>
          </w:rPrChange>
        </w:rPr>
        <w:t xml:space="preserve"> </w:t>
      </w:r>
      <w:ins w:id="2268" w:author="chris" w:date="2015-04-18T22:29:00Z">
        <w:r w:rsidR="00634C90" w:rsidRPr="006C4628">
          <w:rPr>
            <w:rFonts w:ascii="Arial" w:hAnsi="Arial" w:cs="Arial"/>
            <w:color w:val="000000"/>
            <w:lang w:val="es-ES"/>
            <w:rPrChange w:id="2269" w:author="chris" w:date="2015-04-19T12:09:00Z">
              <w:rPr>
                <w:rFonts w:ascii="Arial" w:hAnsi="Arial" w:cs="Arial"/>
                <w:color w:val="000000"/>
                <w:lang w:val="es-CO"/>
              </w:rPr>
            </w:rPrChange>
          </w:rPr>
          <w:t>s</w:t>
        </w:r>
      </w:ins>
      <w:del w:id="2270" w:author="chris" w:date="2015-04-18T22:29:00Z">
        <w:r w:rsidR="00F866B7" w:rsidRPr="006C4628" w:rsidDel="00634C90">
          <w:rPr>
            <w:rFonts w:ascii="Arial" w:hAnsi="Arial" w:cs="Arial"/>
            <w:color w:val="000000"/>
            <w:lang w:val="es-ES"/>
            <w:rPrChange w:id="2271" w:author="chris" w:date="2015-04-19T12:09:00Z">
              <w:rPr>
                <w:rFonts w:ascii="Arial" w:hAnsi="Arial" w:cs="Arial"/>
                <w:color w:val="000000"/>
                <w:lang w:val="es-CO"/>
              </w:rPr>
            </w:rPrChange>
          </w:rPr>
          <w:delText>S</w:delText>
        </w:r>
      </w:del>
      <w:r w:rsidR="00F866B7" w:rsidRPr="006C4628">
        <w:rPr>
          <w:rFonts w:ascii="Arial" w:hAnsi="Arial" w:cs="Arial"/>
          <w:color w:val="000000"/>
          <w:lang w:val="es-ES"/>
          <w:rPrChange w:id="2272" w:author="chris" w:date="2015-04-19T12:09:00Z">
            <w:rPr>
              <w:rFonts w:ascii="Arial" w:hAnsi="Arial" w:cs="Arial"/>
              <w:color w:val="000000"/>
              <w:lang w:val="es-CO"/>
            </w:rPr>
          </w:rPrChange>
        </w:rPr>
        <w:t xml:space="preserve">e empezará </w:t>
      </w:r>
      <w:r w:rsidR="004E3A60" w:rsidRPr="006C4628">
        <w:rPr>
          <w:rFonts w:ascii="Arial" w:hAnsi="Arial" w:cs="Arial"/>
          <w:b/>
          <w:color w:val="000000"/>
          <w:lang w:val="es-ES"/>
          <w:rPrChange w:id="2273" w:author="chris" w:date="2015-04-19T12:09:00Z">
            <w:rPr>
              <w:rFonts w:ascii="Arial" w:hAnsi="Arial" w:cs="Arial"/>
              <w:b/>
              <w:color w:val="000000"/>
              <w:lang w:val="es-CO"/>
            </w:rPr>
          </w:rPrChange>
        </w:rPr>
        <w:t>redondeando</w:t>
      </w:r>
      <w:r w:rsidR="004E3A60" w:rsidRPr="006C4628">
        <w:rPr>
          <w:rFonts w:ascii="Arial" w:hAnsi="Arial" w:cs="Arial"/>
          <w:color w:val="000000"/>
          <w:lang w:val="es-ES"/>
          <w:rPrChange w:id="2274" w:author="chris" w:date="2015-04-19T12:09:00Z">
            <w:rPr>
              <w:rFonts w:ascii="Arial" w:hAnsi="Arial" w:cs="Arial"/>
              <w:color w:val="000000"/>
              <w:lang w:val="es-CO"/>
            </w:rPr>
          </w:rPrChange>
        </w:rPr>
        <w:t xml:space="preserve"> el número </w:t>
      </w:r>
      <w:r w:rsidR="004E3A60" w:rsidRPr="006C4628">
        <w:rPr>
          <w:rFonts w:ascii="Arial" w:hAnsi="Arial" w:cs="Arial"/>
          <w:b/>
          <w:color w:val="000000"/>
          <w:lang w:val="es-ES"/>
          <w:rPrChange w:id="2275" w:author="chris" w:date="2015-04-19T12:09:00Z">
            <w:rPr>
              <w:rFonts w:ascii="Arial" w:hAnsi="Arial" w:cs="Arial"/>
              <w:b/>
              <w:color w:val="000000"/>
              <w:lang w:val="es-CO"/>
            </w:rPr>
          </w:rPrChange>
        </w:rPr>
        <w:t xml:space="preserve">a las </w:t>
      </w:r>
      <w:r w:rsidR="003F6470" w:rsidRPr="006C4628">
        <w:rPr>
          <w:rFonts w:ascii="Arial" w:hAnsi="Arial" w:cs="Arial"/>
          <w:color w:val="000000"/>
          <w:lang w:val="es-ES"/>
          <w:rPrChange w:id="2276" w:author="chris" w:date="2015-04-19T12:09:00Z">
            <w:rPr>
              <w:rFonts w:ascii="Arial" w:hAnsi="Arial" w:cs="Arial"/>
              <w:color w:val="000000"/>
              <w:lang w:val="es-CO"/>
            </w:rPr>
          </w:rPrChange>
        </w:rPr>
        <w:t xml:space="preserve">decenas </w:t>
      </w:r>
      <w:r w:rsidR="00617D90" w:rsidRPr="006C4628">
        <w:rPr>
          <w:rFonts w:ascii="Arial" w:hAnsi="Arial" w:cs="Arial"/>
          <w:color w:val="000000"/>
          <w:lang w:val="es-ES"/>
          <w:rPrChange w:id="2277" w:author="chris" w:date="2015-04-19T12:09:00Z">
            <w:rPr>
              <w:rFonts w:ascii="Arial" w:hAnsi="Arial" w:cs="Arial"/>
              <w:color w:val="000000"/>
              <w:lang w:val="es-CO"/>
            </w:rPr>
          </w:rPrChange>
        </w:rPr>
        <w:t>de mil</w:t>
      </w:r>
      <w:ins w:id="2278" w:author="chris" w:date="2015-04-18T22:29:00Z">
        <w:r w:rsidR="00634C90" w:rsidRPr="006C4628">
          <w:rPr>
            <w:rFonts w:ascii="Arial" w:hAnsi="Arial" w:cs="Arial"/>
            <w:color w:val="000000"/>
            <w:lang w:val="es-ES"/>
            <w:rPrChange w:id="2279" w:author="chris" w:date="2015-04-19T12:09:00Z">
              <w:rPr>
                <w:rFonts w:ascii="Arial" w:hAnsi="Arial" w:cs="Arial"/>
                <w:color w:val="000000"/>
                <w:lang w:val="es-CO"/>
              </w:rPr>
            </w:rPrChange>
          </w:rPr>
          <w:t>;</w:t>
        </w:r>
      </w:ins>
      <w:del w:id="2280" w:author="chris" w:date="2015-04-18T22:29:00Z">
        <w:r w:rsidR="00617D90" w:rsidRPr="006C4628" w:rsidDel="00634C90">
          <w:rPr>
            <w:rFonts w:ascii="Arial" w:hAnsi="Arial" w:cs="Arial"/>
            <w:color w:val="000000"/>
            <w:lang w:val="es-ES"/>
            <w:rPrChange w:id="2281" w:author="chris" w:date="2015-04-19T12:09:00Z">
              <w:rPr>
                <w:rFonts w:ascii="Arial" w:hAnsi="Arial" w:cs="Arial"/>
                <w:color w:val="000000"/>
                <w:lang w:val="es-CO"/>
              </w:rPr>
            </w:rPrChange>
          </w:rPr>
          <w:delText>.</w:delText>
        </w:r>
      </w:del>
      <w:del w:id="2282" w:author="chris" w:date="2015-04-18T22:30:00Z">
        <w:r w:rsidR="00617D90" w:rsidRPr="006C4628" w:rsidDel="00634C90">
          <w:rPr>
            <w:rFonts w:ascii="Arial" w:hAnsi="Arial" w:cs="Arial"/>
            <w:color w:val="000000"/>
            <w:lang w:val="es-ES"/>
            <w:rPrChange w:id="2283" w:author="chris" w:date="2015-04-19T12:09:00Z">
              <w:rPr>
                <w:rFonts w:ascii="Arial" w:hAnsi="Arial" w:cs="Arial"/>
                <w:color w:val="000000"/>
                <w:lang w:val="es-CO"/>
              </w:rPr>
            </w:rPrChange>
          </w:rPr>
          <w:delText xml:space="preserve"> </w:delText>
        </w:r>
      </w:del>
      <w:ins w:id="2284" w:author="chris" w:date="2015-04-19T11:33:00Z">
        <w:r w:rsidR="006622D5" w:rsidRPr="006C4628">
          <w:rPr>
            <w:rFonts w:ascii="Arial" w:hAnsi="Arial" w:cs="Arial"/>
            <w:color w:val="000000"/>
            <w:lang w:val="es-ES"/>
            <w:rPrChange w:id="2285" w:author="chris" w:date="2015-04-19T12:09:00Z">
              <w:rPr>
                <w:rFonts w:ascii="Arial" w:hAnsi="Arial" w:cs="Arial"/>
                <w:color w:val="000000"/>
                <w:lang w:val="es-CO"/>
              </w:rPr>
            </w:rPrChange>
          </w:rPr>
          <w:t xml:space="preserve"> </w:t>
        </w:r>
      </w:ins>
    </w:p>
    <w:p w14:paraId="3BEC665A" w14:textId="3D877993" w:rsidR="00F866B7" w:rsidRPr="006C4628" w:rsidDel="00634C90" w:rsidRDefault="00F866B7" w:rsidP="00E6040C">
      <w:pPr>
        <w:spacing w:after="0"/>
        <w:rPr>
          <w:del w:id="2286" w:author="chris" w:date="2015-04-18T22:30:00Z"/>
          <w:rFonts w:ascii="Arial" w:hAnsi="Arial" w:cs="Arial"/>
          <w:color w:val="000000"/>
          <w:lang w:val="es-ES"/>
          <w:rPrChange w:id="2287" w:author="chris" w:date="2015-04-19T12:09:00Z">
            <w:rPr>
              <w:del w:id="2288" w:author="chris" w:date="2015-04-18T22:30:00Z"/>
              <w:rFonts w:ascii="Arial" w:hAnsi="Arial" w:cs="Arial"/>
              <w:color w:val="000000"/>
              <w:lang w:val="es-CO"/>
            </w:rPr>
          </w:rPrChange>
        </w:rPr>
      </w:pPr>
    </w:p>
    <w:p w14:paraId="75F4DA60" w14:textId="52B9DF24" w:rsidR="00B55EED" w:rsidRPr="006C4628" w:rsidRDefault="0001690B" w:rsidP="00E6040C">
      <w:pPr>
        <w:spacing w:after="0"/>
        <w:rPr>
          <w:rFonts w:ascii="Arial" w:hAnsi="Arial" w:cs="Arial"/>
          <w:color w:val="000000"/>
          <w:lang w:val="es-ES"/>
          <w:rPrChange w:id="2289" w:author="chris" w:date="2015-04-19T12:09:00Z">
            <w:rPr>
              <w:rFonts w:ascii="Arial" w:hAnsi="Arial" w:cs="Arial"/>
              <w:color w:val="000000"/>
              <w:lang w:val="es-CO"/>
            </w:rPr>
          </w:rPrChange>
        </w:rPr>
      </w:pPr>
      <w:del w:id="2290" w:author="chris" w:date="2015-04-19T11:33:00Z">
        <w:r w:rsidRPr="006C4628" w:rsidDel="006622D5">
          <w:rPr>
            <w:rFonts w:ascii="Arial" w:hAnsi="Arial" w:cs="Arial"/>
            <w:color w:val="000000"/>
            <w:lang w:val="es-ES"/>
            <w:rPrChange w:id="2291" w:author="chris" w:date="2015-04-19T12:09:00Z">
              <w:rPr>
                <w:rFonts w:ascii="Arial" w:hAnsi="Arial" w:cs="Arial"/>
                <w:color w:val="000000"/>
                <w:lang w:val="es-CO"/>
              </w:rPr>
            </w:rPrChange>
          </w:rPr>
          <w:delText>L</w:delText>
        </w:r>
      </w:del>
      <w:ins w:id="2292" w:author="chris" w:date="2015-04-19T11:33:00Z">
        <w:r w:rsidR="006622D5" w:rsidRPr="006C4628">
          <w:rPr>
            <w:rFonts w:ascii="Arial" w:hAnsi="Arial" w:cs="Arial"/>
            <w:color w:val="000000"/>
            <w:lang w:val="es-ES"/>
            <w:rPrChange w:id="2293" w:author="chris" w:date="2015-04-19T12:09:00Z">
              <w:rPr>
                <w:rFonts w:ascii="Arial" w:hAnsi="Arial" w:cs="Arial"/>
                <w:color w:val="000000"/>
                <w:lang w:val="es-CO"/>
              </w:rPr>
            </w:rPrChange>
          </w:rPr>
          <w:t>l</w:t>
        </w:r>
      </w:ins>
      <w:r w:rsidRPr="006C4628">
        <w:rPr>
          <w:rFonts w:ascii="Arial" w:hAnsi="Arial" w:cs="Arial"/>
          <w:color w:val="000000"/>
          <w:lang w:val="es-ES"/>
          <w:rPrChange w:id="2294" w:author="chris" w:date="2015-04-19T12:09:00Z">
            <w:rPr>
              <w:rFonts w:ascii="Arial" w:hAnsi="Arial" w:cs="Arial"/>
              <w:color w:val="000000"/>
              <w:lang w:val="es-CO"/>
            </w:rPr>
          </w:rPrChange>
        </w:rPr>
        <w:t>uego,</w:t>
      </w:r>
      <w:r w:rsidR="00F866B7" w:rsidRPr="006C4628">
        <w:rPr>
          <w:rFonts w:ascii="Arial" w:hAnsi="Arial" w:cs="Arial"/>
          <w:color w:val="000000"/>
          <w:lang w:val="es-ES"/>
          <w:rPrChange w:id="2295" w:author="chris" w:date="2015-04-19T12:09:00Z">
            <w:rPr>
              <w:rFonts w:ascii="Arial" w:hAnsi="Arial" w:cs="Arial"/>
              <w:color w:val="000000"/>
              <w:lang w:val="es-CO"/>
            </w:rPr>
          </w:rPrChange>
        </w:rPr>
        <w:t xml:space="preserve"> se identifica</w:t>
      </w:r>
      <w:r w:rsidRPr="006C4628">
        <w:rPr>
          <w:rFonts w:ascii="Arial" w:hAnsi="Arial" w:cs="Arial"/>
          <w:color w:val="000000"/>
          <w:lang w:val="es-ES"/>
          <w:rPrChange w:id="2296" w:author="chris" w:date="2015-04-19T12:09:00Z">
            <w:rPr>
              <w:rFonts w:ascii="Arial" w:hAnsi="Arial" w:cs="Arial"/>
              <w:color w:val="000000"/>
              <w:lang w:val="es-CO"/>
            </w:rPr>
          </w:rPrChange>
        </w:rPr>
        <w:t xml:space="preserve"> </w:t>
      </w:r>
      <w:r w:rsidR="00B55EED" w:rsidRPr="006C4628">
        <w:rPr>
          <w:rFonts w:ascii="Arial" w:hAnsi="Arial" w:cs="Arial"/>
          <w:color w:val="000000"/>
          <w:lang w:val="es-ES"/>
          <w:rPrChange w:id="2297" w:author="chris" w:date="2015-04-19T12:09:00Z">
            <w:rPr>
              <w:rFonts w:ascii="Arial" w:hAnsi="Arial" w:cs="Arial"/>
              <w:color w:val="000000"/>
              <w:lang w:val="es-CO"/>
            </w:rPr>
          </w:rPrChange>
        </w:rPr>
        <w:t xml:space="preserve">la cifra del orden </w:t>
      </w:r>
      <w:r w:rsidRPr="006C4628">
        <w:rPr>
          <w:rFonts w:ascii="Arial" w:hAnsi="Arial" w:cs="Arial"/>
          <w:color w:val="000000"/>
          <w:lang w:val="es-ES"/>
          <w:rPrChange w:id="2298" w:author="chris" w:date="2015-04-19T12:09:00Z">
            <w:rPr>
              <w:rFonts w:ascii="Arial" w:hAnsi="Arial" w:cs="Arial"/>
              <w:color w:val="000000"/>
              <w:lang w:val="es-CO"/>
            </w:rPr>
          </w:rPrChange>
        </w:rPr>
        <w:t xml:space="preserve">o posición elegida, en este caso el número que ocupa la posición de las </w:t>
      </w:r>
      <w:r w:rsidR="003F6470" w:rsidRPr="006C4628">
        <w:rPr>
          <w:rFonts w:ascii="Arial" w:hAnsi="Arial" w:cs="Arial"/>
          <w:color w:val="000000"/>
          <w:lang w:val="es-ES"/>
          <w:rPrChange w:id="2299" w:author="chris" w:date="2015-04-19T12:09:00Z">
            <w:rPr>
              <w:rFonts w:ascii="Arial" w:hAnsi="Arial" w:cs="Arial"/>
              <w:color w:val="000000"/>
              <w:lang w:val="es-CO"/>
            </w:rPr>
          </w:rPrChange>
        </w:rPr>
        <w:t>decenas</w:t>
      </w:r>
      <w:r w:rsidRPr="006C4628">
        <w:rPr>
          <w:rFonts w:ascii="Arial" w:hAnsi="Arial" w:cs="Arial"/>
          <w:color w:val="000000"/>
          <w:lang w:val="es-ES"/>
          <w:rPrChange w:id="2300" w:author="chris" w:date="2015-04-19T12:09:00Z">
            <w:rPr>
              <w:rFonts w:ascii="Arial" w:hAnsi="Arial" w:cs="Arial"/>
              <w:color w:val="000000"/>
              <w:lang w:val="es-CO"/>
            </w:rPr>
          </w:rPrChange>
        </w:rPr>
        <w:t xml:space="preserve"> de mil es el </w:t>
      </w:r>
      <w:r w:rsidR="003F6470" w:rsidRPr="006C4628">
        <w:rPr>
          <w:rFonts w:ascii="Arial" w:hAnsi="Arial" w:cs="Arial"/>
          <w:color w:val="000000"/>
          <w:lang w:val="es-ES"/>
          <w:rPrChange w:id="2301" w:author="chris" w:date="2015-04-19T12:09:00Z">
            <w:rPr>
              <w:rFonts w:ascii="Arial" w:hAnsi="Arial" w:cs="Arial"/>
              <w:color w:val="000000"/>
              <w:lang w:val="es-CO"/>
            </w:rPr>
          </w:rPrChange>
        </w:rPr>
        <w:t>9</w:t>
      </w:r>
      <w:ins w:id="2302" w:author="chris" w:date="2015-04-18T22:30:00Z">
        <w:r w:rsidR="00634C90" w:rsidRPr="006C4628">
          <w:rPr>
            <w:rFonts w:ascii="Arial" w:hAnsi="Arial" w:cs="Arial"/>
            <w:color w:val="000000"/>
            <w:lang w:val="es-ES"/>
            <w:rPrChange w:id="2303" w:author="chris" w:date="2015-04-19T12:09:00Z">
              <w:rPr>
                <w:rFonts w:ascii="Arial" w:hAnsi="Arial" w:cs="Arial"/>
                <w:color w:val="000000"/>
                <w:lang w:val="es-CO"/>
              </w:rPr>
            </w:rPrChange>
          </w:rPr>
          <w:t>;</w:t>
        </w:r>
      </w:ins>
      <w:del w:id="2304" w:author="chris" w:date="2015-04-18T22:30:00Z">
        <w:r w:rsidR="003F6470" w:rsidRPr="006C4628" w:rsidDel="00634C90">
          <w:rPr>
            <w:rFonts w:ascii="Arial" w:hAnsi="Arial" w:cs="Arial"/>
            <w:color w:val="000000"/>
            <w:lang w:val="es-ES"/>
            <w:rPrChange w:id="2305" w:author="chris" w:date="2015-04-19T12:09:00Z">
              <w:rPr>
                <w:rFonts w:ascii="Arial" w:hAnsi="Arial" w:cs="Arial"/>
                <w:color w:val="000000"/>
                <w:lang w:val="es-CO"/>
              </w:rPr>
            </w:rPrChange>
          </w:rPr>
          <w:delText>,</w:delText>
        </w:r>
      </w:del>
      <w:r w:rsidR="003F6470" w:rsidRPr="006C4628">
        <w:rPr>
          <w:rFonts w:ascii="Arial" w:hAnsi="Arial" w:cs="Arial"/>
          <w:color w:val="000000"/>
          <w:lang w:val="es-ES"/>
          <w:rPrChange w:id="2306" w:author="chris" w:date="2015-04-19T12:09:00Z">
            <w:rPr>
              <w:rFonts w:ascii="Arial" w:hAnsi="Arial" w:cs="Arial"/>
              <w:color w:val="000000"/>
              <w:lang w:val="es-CO"/>
            </w:rPr>
          </w:rPrChange>
        </w:rPr>
        <w:t xml:space="preserve"> ahora</w:t>
      </w:r>
      <w:ins w:id="2307" w:author="chris" w:date="2015-04-18T22:30:00Z">
        <w:r w:rsidR="00634C90" w:rsidRPr="006C4628">
          <w:rPr>
            <w:rFonts w:ascii="Arial" w:hAnsi="Arial" w:cs="Arial"/>
            <w:color w:val="000000"/>
            <w:lang w:val="es-ES"/>
            <w:rPrChange w:id="2308" w:author="chris" w:date="2015-04-19T12:09:00Z">
              <w:rPr>
                <w:rFonts w:ascii="Arial" w:hAnsi="Arial" w:cs="Arial"/>
                <w:color w:val="000000"/>
                <w:lang w:val="es-CO"/>
              </w:rPr>
            </w:rPrChange>
          </w:rPr>
          <w:t>,</w:t>
        </w:r>
      </w:ins>
      <w:r w:rsidR="003F6470" w:rsidRPr="006C4628">
        <w:rPr>
          <w:rFonts w:ascii="Arial" w:hAnsi="Arial" w:cs="Arial"/>
          <w:color w:val="000000"/>
          <w:lang w:val="es-ES"/>
          <w:rPrChange w:id="2309" w:author="chris" w:date="2015-04-19T12:09:00Z">
            <w:rPr>
              <w:rFonts w:ascii="Arial" w:hAnsi="Arial" w:cs="Arial"/>
              <w:color w:val="000000"/>
              <w:lang w:val="es-CO"/>
            </w:rPr>
          </w:rPrChange>
        </w:rPr>
        <w:t xml:space="preserve"> </w:t>
      </w:r>
      <w:r w:rsidR="00F866B7" w:rsidRPr="006C4628">
        <w:rPr>
          <w:rFonts w:ascii="Arial" w:hAnsi="Arial" w:cs="Arial"/>
          <w:color w:val="000000"/>
          <w:lang w:val="es-ES"/>
          <w:rPrChange w:id="2310" w:author="chris" w:date="2015-04-19T12:09:00Z">
            <w:rPr>
              <w:rFonts w:ascii="Arial" w:hAnsi="Arial" w:cs="Arial"/>
              <w:color w:val="000000"/>
              <w:lang w:val="es-CO"/>
            </w:rPr>
          </w:rPrChange>
        </w:rPr>
        <w:t>se examina</w:t>
      </w:r>
      <w:r w:rsidR="00B55EED" w:rsidRPr="006C4628">
        <w:rPr>
          <w:rFonts w:ascii="Arial" w:hAnsi="Arial" w:cs="Arial"/>
          <w:color w:val="000000"/>
          <w:lang w:val="es-ES"/>
          <w:rPrChange w:id="2311" w:author="chris" w:date="2015-04-19T12:09:00Z">
            <w:rPr>
              <w:rFonts w:ascii="Arial" w:hAnsi="Arial" w:cs="Arial"/>
              <w:color w:val="000000"/>
              <w:lang w:val="es-CO"/>
            </w:rPr>
          </w:rPrChange>
        </w:rPr>
        <w:t xml:space="preserve"> la siguiente</w:t>
      </w:r>
      <w:r w:rsidRPr="006C4628">
        <w:rPr>
          <w:rFonts w:ascii="Arial" w:hAnsi="Arial" w:cs="Arial"/>
          <w:color w:val="000000"/>
          <w:lang w:val="es-ES"/>
          <w:rPrChange w:id="2312" w:author="chris" w:date="2015-04-19T12:09:00Z">
            <w:rPr>
              <w:rFonts w:ascii="Arial" w:hAnsi="Arial" w:cs="Arial"/>
              <w:color w:val="000000"/>
              <w:lang w:val="es-CO"/>
            </w:rPr>
          </w:rPrChange>
        </w:rPr>
        <w:t xml:space="preserve"> cifra, es decir</w:t>
      </w:r>
      <w:ins w:id="2313" w:author="chris" w:date="2015-04-19T11:34:00Z">
        <w:r w:rsidR="00DA4E3D" w:rsidRPr="006C4628">
          <w:rPr>
            <w:rFonts w:ascii="Arial" w:hAnsi="Arial" w:cs="Arial"/>
            <w:color w:val="000000"/>
            <w:lang w:val="es-ES"/>
            <w:rPrChange w:id="2314" w:author="chris" w:date="2015-04-19T12:09:00Z">
              <w:rPr>
                <w:rFonts w:ascii="Arial" w:hAnsi="Arial" w:cs="Arial"/>
                <w:color w:val="000000"/>
                <w:lang w:val="es-CO"/>
              </w:rPr>
            </w:rPrChange>
          </w:rPr>
          <w:t>,</w:t>
        </w:r>
      </w:ins>
      <w:r w:rsidRPr="006C4628">
        <w:rPr>
          <w:rFonts w:ascii="Arial" w:hAnsi="Arial" w:cs="Arial"/>
          <w:color w:val="000000"/>
          <w:lang w:val="es-ES"/>
          <w:rPrChange w:id="2315" w:author="chris" w:date="2015-04-19T12:09:00Z">
            <w:rPr>
              <w:rFonts w:ascii="Arial" w:hAnsi="Arial" w:cs="Arial"/>
              <w:color w:val="000000"/>
              <w:lang w:val="es-CO"/>
            </w:rPr>
          </w:rPrChange>
        </w:rPr>
        <w:t xml:space="preserve"> la cifra de las </w:t>
      </w:r>
      <w:r w:rsidR="00F866B7" w:rsidRPr="006C4628">
        <w:rPr>
          <w:rFonts w:ascii="Arial" w:hAnsi="Arial" w:cs="Arial"/>
          <w:color w:val="000000"/>
          <w:lang w:val="es-ES"/>
          <w:rPrChange w:id="2316" w:author="chris" w:date="2015-04-19T12:09:00Z">
            <w:rPr>
              <w:rFonts w:ascii="Arial" w:hAnsi="Arial" w:cs="Arial"/>
              <w:color w:val="000000"/>
              <w:lang w:val="es-CO"/>
            </w:rPr>
          </w:rPrChange>
        </w:rPr>
        <w:t>UM</w:t>
      </w:r>
      <w:r w:rsidRPr="006C4628">
        <w:rPr>
          <w:rFonts w:ascii="Arial" w:hAnsi="Arial" w:cs="Arial"/>
          <w:color w:val="000000"/>
          <w:lang w:val="es-ES"/>
          <w:rPrChange w:id="2317" w:author="chris" w:date="2015-04-19T12:09:00Z">
            <w:rPr>
              <w:rFonts w:ascii="Arial" w:hAnsi="Arial" w:cs="Arial"/>
              <w:color w:val="000000"/>
              <w:lang w:val="es-CO"/>
            </w:rPr>
          </w:rPrChange>
        </w:rPr>
        <w:t xml:space="preserve"> que es </w:t>
      </w:r>
      <w:r w:rsidR="003F6470" w:rsidRPr="006C4628">
        <w:rPr>
          <w:rFonts w:ascii="Arial" w:hAnsi="Arial" w:cs="Arial"/>
          <w:color w:val="000000"/>
          <w:lang w:val="es-ES"/>
          <w:rPrChange w:id="2318" w:author="chris" w:date="2015-04-19T12:09:00Z">
            <w:rPr>
              <w:rFonts w:ascii="Arial" w:hAnsi="Arial" w:cs="Arial"/>
              <w:color w:val="000000"/>
              <w:lang w:val="es-CO"/>
            </w:rPr>
          </w:rPrChange>
        </w:rPr>
        <w:t>3</w:t>
      </w:r>
      <w:r w:rsidR="00B55EED" w:rsidRPr="006C4628">
        <w:rPr>
          <w:rFonts w:ascii="Arial" w:hAnsi="Arial" w:cs="Arial"/>
          <w:color w:val="000000"/>
          <w:lang w:val="es-ES"/>
          <w:rPrChange w:id="2319" w:author="chris" w:date="2015-04-19T12:09:00Z">
            <w:rPr>
              <w:rFonts w:ascii="Arial" w:hAnsi="Arial" w:cs="Arial"/>
              <w:color w:val="000000"/>
              <w:lang w:val="es-CO"/>
            </w:rPr>
          </w:rPrChange>
        </w:rPr>
        <w:t>:</w:t>
      </w:r>
    </w:p>
    <w:p w14:paraId="4D6A87E4" w14:textId="684EF649" w:rsidR="00B55EED" w:rsidRPr="006C4628" w:rsidRDefault="003F6470" w:rsidP="00E6040C">
      <w:pPr>
        <w:pStyle w:val="Prrafodelista"/>
        <w:numPr>
          <w:ilvl w:val="0"/>
          <w:numId w:val="1"/>
        </w:numPr>
        <w:spacing w:after="0"/>
        <w:rPr>
          <w:rFonts w:ascii="Arial" w:hAnsi="Arial" w:cs="Arial"/>
          <w:color w:val="000000"/>
          <w:lang w:val="es-ES"/>
          <w:rPrChange w:id="2320" w:author="chris" w:date="2015-04-19T12:09:00Z">
            <w:rPr>
              <w:rFonts w:ascii="Arial" w:hAnsi="Arial" w:cs="Arial"/>
              <w:color w:val="000000"/>
              <w:lang w:val="es-CO"/>
            </w:rPr>
          </w:rPrChange>
        </w:rPr>
      </w:pPr>
      <w:r w:rsidRPr="006C4628">
        <w:rPr>
          <w:rFonts w:ascii="Arial" w:hAnsi="Arial" w:cs="Arial"/>
          <w:color w:val="000000"/>
          <w:lang w:val="es-ES"/>
          <w:rPrChange w:id="2321" w:author="chris" w:date="2015-04-19T12:09:00Z">
            <w:rPr>
              <w:rFonts w:ascii="Arial" w:hAnsi="Arial" w:cs="Arial"/>
              <w:color w:val="000000"/>
              <w:lang w:val="es-CO"/>
            </w:rPr>
          </w:rPrChange>
        </w:rPr>
        <w:t xml:space="preserve">Como 3 &lt; 5, </w:t>
      </w:r>
      <w:r w:rsidR="00F866B7" w:rsidRPr="006C4628">
        <w:rPr>
          <w:rFonts w:ascii="Arial" w:hAnsi="Arial" w:cs="Arial"/>
          <w:color w:val="000000"/>
          <w:lang w:val="es-ES"/>
          <w:rPrChange w:id="2322" w:author="chris" w:date="2015-04-19T12:09:00Z">
            <w:rPr>
              <w:rFonts w:ascii="Arial" w:hAnsi="Arial" w:cs="Arial"/>
              <w:color w:val="000000"/>
              <w:lang w:val="es-CO"/>
            </w:rPr>
          </w:rPrChange>
        </w:rPr>
        <w:t>la cifra en la posición de las decenas de mil queda igual</w:t>
      </w:r>
      <w:r w:rsidRPr="006C4628">
        <w:rPr>
          <w:rFonts w:ascii="Arial" w:hAnsi="Arial" w:cs="Arial"/>
          <w:color w:val="000000"/>
          <w:lang w:val="es-ES"/>
          <w:rPrChange w:id="2323" w:author="chris" w:date="2015-04-19T12:09:00Z">
            <w:rPr>
              <w:rFonts w:ascii="Arial" w:hAnsi="Arial" w:cs="Arial"/>
              <w:color w:val="000000"/>
              <w:lang w:val="es-CO"/>
            </w:rPr>
          </w:rPrChange>
        </w:rPr>
        <w:t xml:space="preserve">. </w:t>
      </w:r>
    </w:p>
    <w:p w14:paraId="63BA3E79" w14:textId="77777777" w:rsidR="00D1167A" w:rsidRPr="006C4628" w:rsidRDefault="00D1167A" w:rsidP="00E6040C">
      <w:pPr>
        <w:spacing w:after="0"/>
        <w:rPr>
          <w:rFonts w:ascii="Arial" w:hAnsi="Arial" w:cs="Arial"/>
          <w:color w:val="000000"/>
          <w:lang w:val="es-ES"/>
          <w:rPrChange w:id="2324" w:author="chris" w:date="2015-04-19T12:09:00Z">
            <w:rPr>
              <w:rFonts w:ascii="Arial" w:hAnsi="Arial" w:cs="Arial"/>
              <w:color w:val="000000"/>
              <w:lang w:val="es-CO"/>
            </w:rPr>
          </w:rPrChange>
        </w:rPr>
      </w:pPr>
    </w:p>
    <w:p w14:paraId="11F39623" w14:textId="72589BDC" w:rsidR="003F6470" w:rsidRPr="006C4628" w:rsidRDefault="00F866B7" w:rsidP="00E6040C">
      <w:pPr>
        <w:spacing w:after="0"/>
        <w:rPr>
          <w:rFonts w:ascii="Arial" w:hAnsi="Arial" w:cs="Arial"/>
          <w:color w:val="000000"/>
          <w:lang w:val="es-ES"/>
          <w:rPrChange w:id="2325" w:author="chris" w:date="2015-04-19T12:09:00Z">
            <w:rPr>
              <w:rFonts w:ascii="Arial" w:hAnsi="Arial" w:cs="Arial"/>
              <w:color w:val="000000"/>
              <w:lang w:val="es-CO"/>
            </w:rPr>
          </w:rPrChange>
        </w:rPr>
      </w:pPr>
      <w:r w:rsidRPr="006C4628">
        <w:rPr>
          <w:rFonts w:ascii="Arial" w:hAnsi="Arial" w:cs="Arial"/>
          <w:color w:val="000000"/>
          <w:lang w:val="es-ES"/>
          <w:rPrChange w:id="2326" w:author="chris" w:date="2015-04-19T12:09:00Z">
            <w:rPr>
              <w:rFonts w:ascii="Arial" w:hAnsi="Arial" w:cs="Arial"/>
              <w:color w:val="000000"/>
              <w:lang w:val="es-CO"/>
            </w:rPr>
          </w:rPrChange>
        </w:rPr>
        <w:t>Por último, se sustituyen</w:t>
      </w:r>
      <w:r w:rsidR="00B55EED" w:rsidRPr="006C4628">
        <w:rPr>
          <w:rFonts w:ascii="Arial" w:hAnsi="Arial" w:cs="Arial"/>
          <w:color w:val="000000"/>
          <w:lang w:val="es-ES"/>
          <w:rPrChange w:id="2327" w:author="chris" w:date="2015-04-19T12:09:00Z">
            <w:rPr>
              <w:rFonts w:ascii="Arial" w:hAnsi="Arial" w:cs="Arial"/>
              <w:color w:val="000000"/>
              <w:lang w:val="es-CO"/>
            </w:rPr>
          </w:rPrChange>
        </w:rPr>
        <w:t xml:space="preserve"> con ceros todas las cifras </w:t>
      </w:r>
      <w:r w:rsidRPr="006C4628">
        <w:rPr>
          <w:rFonts w:ascii="Arial" w:hAnsi="Arial" w:cs="Arial"/>
          <w:color w:val="000000"/>
          <w:lang w:val="es-ES"/>
          <w:rPrChange w:id="2328" w:author="chris" w:date="2015-04-19T12:09:00Z">
            <w:rPr>
              <w:rFonts w:ascii="Arial" w:hAnsi="Arial" w:cs="Arial"/>
              <w:color w:val="000000"/>
              <w:lang w:val="es-CO"/>
            </w:rPr>
          </w:rPrChange>
        </w:rPr>
        <w:t>a la derecha del 9</w:t>
      </w:r>
      <w:r w:rsidR="003F6470" w:rsidRPr="006C4628">
        <w:rPr>
          <w:rFonts w:ascii="Arial" w:hAnsi="Arial" w:cs="Arial"/>
          <w:color w:val="000000"/>
          <w:lang w:val="es-ES"/>
          <w:rPrChange w:id="2329" w:author="chris" w:date="2015-04-19T12:09:00Z">
            <w:rPr>
              <w:rFonts w:ascii="Arial" w:hAnsi="Arial" w:cs="Arial"/>
              <w:color w:val="000000"/>
              <w:lang w:val="es-CO"/>
            </w:rPr>
          </w:rPrChange>
        </w:rPr>
        <w:t xml:space="preserve">, es </w:t>
      </w:r>
      <w:del w:id="2330" w:author="chris" w:date="2015-04-19T11:34:00Z">
        <w:r w:rsidR="003F6470" w:rsidRPr="006C4628" w:rsidDel="00E31DA6">
          <w:rPr>
            <w:rFonts w:ascii="Arial" w:hAnsi="Arial" w:cs="Arial"/>
            <w:color w:val="000000"/>
            <w:lang w:val="es-ES"/>
            <w:rPrChange w:id="2331" w:author="chris" w:date="2015-04-19T12:09:00Z">
              <w:rPr>
                <w:rFonts w:ascii="Arial" w:hAnsi="Arial" w:cs="Arial"/>
                <w:color w:val="000000"/>
                <w:lang w:val="es-CO"/>
              </w:rPr>
            </w:rPrChange>
          </w:rPr>
          <w:delText>decir</w:delText>
        </w:r>
      </w:del>
      <w:ins w:id="2332" w:author="chris" w:date="2015-04-19T11:34:00Z">
        <w:r w:rsidR="00E31DA6" w:rsidRPr="006C4628">
          <w:rPr>
            <w:rFonts w:ascii="Arial" w:hAnsi="Arial" w:cs="Arial"/>
            <w:color w:val="000000"/>
            <w:lang w:val="es-ES"/>
            <w:rPrChange w:id="2333" w:author="chris" w:date="2015-04-19T12:09:00Z">
              <w:rPr>
                <w:rFonts w:ascii="Arial" w:hAnsi="Arial" w:cs="Arial"/>
                <w:color w:val="000000"/>
                <w:lang w:val="es-CO"/>
              </w:rPr>
            </w:rPrChange>
          </w:rPr>
          <w:t>otras palabras,</w:t>
        </w:r>
      </w:ins>
      <w:r w:rsidR="003F6470" w:rsidRPr="006C4628">
        <w:rPr>
          <w:rFonts w:ascii="Arial" w:hAnsi="Arial" w:cs="Arial"/>
          <w:color w:val="000000"/>
          <w:lang w:val="es-ES"/>
          <w:rPrChange w:id="2334" w:author="chris" w:date="2015-04-19T12:09:00Z">
            <w:rPr>
              <w:rFonts w:ascii="Arial" w:hAnsi="Arial" w:cs="Arial"/>
              <w:color w:val="000000"/>
              <w:lang w:val="es-CO"/>
            </w:rPr>
          </w:rPrChange>
        </w:rPr>
        <w:t xml:space="preserve"> sustituimos las </w:t>
      </w:r>
      <w:r w:rsidRPr="006C4628">
        <w:rPr>
          <w:rFonts w:ascii="Arial" w:hAnsi="Arial" w:cs="Arial"/>
          <w:color w:val="000000"/>
          <w:lang w:val="es-ES"/>
          <w:rPrChange w:id="2335" w:author="chris" w:date="2015-04-19T12:09:00Z">
            <w:rPr>
              <w:rFonts w:ascii="Arial" w:hAnsi="Arial" w:cs="Arial"/>
              <w:color w:val="000000"/>
              <w:lang w:val="es-CO"/>
            </w:rPr>
          </w:rPrChange>
        </w:rPr>
        <w:t>UM</w:t>
      </w:r>
      <w:r w:rsidR="003F6470" w:rsidRPr="006C4628">
        <w:rPr>
          <w:rFonts w:ascii="Arial" w:hAnsi="Arial" w:cs="Arial"/>
          <w:color w:val="000000"/>
          <w:lang w:val="es-ES"/>
          <w:rPrChange w:id="2336" w:author="chris" w:date="2015-04-19T12:09:00Z">
            <w:rPr>
              <w:rFonts w:ascii="Arial" w:hAnsi="Arial" w:cs="Arial"/>
              <w:color w:val="000000"/>
              <w:lang w:val="es-CO"/>
            </w:rPr>
          </w:rPrChange>
        </w:rPr>
        <w:t xml:space="preserve">, </w:t>
      </w:r>
      <w:r w:rsidRPr="006C4628">
        <w:rPr>
          <w:rFonts w:ascii="Arial" w:hAnsi="Arial" w:cs="Arial"/>
          <w:color w:val="000000"/>
          <w:lang w:val="es-ES"/>
          <w:rPrChange w:id="2337" w:author="chris" w:date="2015-04-19T12:09:00Z">
            <w:rPr>
              <w:rFonts w:ascii="Arial" w:hAnsi="Arial" w:cs="Arial"/>
              <w:color w:val="000000"/>
              <w:lang w:val="es-CO"/>
            </w:rPr>
          </w:rPrChange>
        </w:rPr>
        <w:t>C, D</w:t>
      </w:r>
      <w:r w:rsidR="003F6470" w:rsidRPr="006C4628">
        <w:rPr>
          <w:rFonts w:ascii="Arial" w:hAnsi="Arial" w:cs="Arial"/>
          <w:color w:val="000000"/>
          <w:lang w:val="es-ES"/>
          <w:rPrChange w:id="2338" w:author="chris" w:date="2015-04-19T12:09:00Z">
            <w:rPr>
              <w:rFonts w:ascii="Arial" w:hAnsi="Arial" w:cs="Arial"/>
              <w:color w:val="000000"/>
              <w:lang w:val="es-CO"/>
            </w:rPr>
          </w:rPrChange>
        </w:rPr>
        <w:t xml:space="preserve"> y </w:t>
      </w:r>
      <w:r w:rsidRPr="006C4628">
        <w:rPr>
          <w:rFonts w:ascii="Arial" w:hAnsi="Arial" w:cs="Arial"/>
          <w:color w:val="000000"/>
          <w:lang w:val="es-ES"/>
          <w:rPrChange w:id="2339" w:author="chris" w:date="2015-04-19T12:09:00Z">
            <w:rPr>
              <w:rFonts w:ascii="Arial" w:hAnsi="Arial" w:cs="Arial"/>
              <w:color w:val="000000"/>
              <w:lang w:val="es-CO"/>
            </w:rPr>
          </w:rPrChange>
        </w:rPr>
        <w:t>U</w:t>
      </w:r>
      <w:r w:rsidR="003F6470" w:rsidRPr="006C4628">
        <w:rPr>
          <w:rFonts w:ascii="Arial" w:hAnsi="Arial" w:cs="Arial"/>
          <w:color w:val="000000"/>
          <w:lang w:val="es-ES"/>
          <w:rPrChange w:id="2340" w:author="chris" w:date="2015-04-19T12:09:00Z">
            <w:rPr>
              <w:rFonts w:ascii="Arial" w:hAnsi="Arial" w:cs="Arial"/>
              <w:color w:val="000000"/>
              <w:lang w:val="es-CO"/>
            </w:rPr>
          </w:rPrChange>
        </w:rPr>
        <w:t xml:space="preserve"> por ceros, así:</w:t>
      </w:r>
    </w:p>
    <w:p w14:paraId="6C04FBFF" w14:textId="77777777" w:rsidR="00D1167A" w:rsidRPr="006C4628" w:rsidRDefault="003F6470" w:rsidP="00E6040C">
      <w:pPr>
        <w:spacing w:after="0"/>
        <w:rPr>
          <w:rFonts w:ascii="Arial" w:hAnsi="Arial" w:cs="Arial"/>
          <w:color w:val="000000"/>
          <w:lang w:val="es-ES"/>
          <w:rPrChange w:id="2341" w:author="chris" w:date="2015-04-19T12:09:00Z">
            <w:rPr>
              <w:rFonts w:ascii="Arial" w:hAnsi="Arial" w:cs="Arial"/>
              <w:color w:val="000000"/>
              <w:lang w:val="es-CO"/>
            </w:rPr>
          </w:rPrChange>
        </w:rPr>
      </w:pPr>
      <w:r w:rsidRPr="006C4628">
        <w:rPr>
          <w:rFonts w:ascii="Arial" w:hAnsi="Arial" w:cs="Arial"/>
          <w:color w:val="000000"/>
          <w:lang w:val="es-ES"/>
          <w:rPrChange w:id="2342" w:author="chris" w:date="2015-04-19T12:09:00Z">
            <w:rPr>
              <w:rFonts w:ascii="Arial" w:hAnsi="Arial" w:cs="Arial"/>
              <w:color w:val="000000"/>
              <w:lang w:val="es-CO"/>
            </w:rPr>
          </w:rPrChange>
        </w:rPr>
        <w:tab/>
      </w:r>
    </w:p>
    <w:p w14:paraId="4CFF6F43" w14:textId="6452FAF4" w:rsidR="00072AF1" w:rsidRPr="006C4628" w:rsidRDefault="00F866B7" w:rsidP="00E6040C">
      <w:pPr>
        <w:spacing w:after="0"/>
        <w:rPr>
          <w:rFonts w:ascii="Arial" w:hAnsi="Arial" w:cs="Arial"/>
          <w:color w:val="000000"/>
          <w:lang w:val="es-ES"/>
          <w:rPrChange w:id="2343" w:author="chris" w:date="2015-04-19T12:09:00Z">
            <w:rPr>
              <w:rFonts w:ascii="Arial" w:hAnsi="Arial" w:cs="Arial"/>
              <w:color w:val="000000"/>
              <w:lang w:val="es-CO"/>
            </w:rPr>
          </w:rPrChange>
        </w:rPr>
      </w:pPr>
      <w:r w:rsidRPr="006C4628">
        <w:rPr>
          <w:rFonts w:ascii="Arial" w:hAnsi="Arial" w:cs="Arial"/>
          <w:color w:val="000000"/>
          <w:lang w:val="es-ES"/>
          <w:rPrChange w:id="2344" w:author="chris" w:date="2015-04-19T12:09:00Z">
            <w:rPr>
              <w:rFonts w:ascii="Arial" w:hAnsi="Arial" w:cs="Arial"/>
              <w:color w:val="000000"/>
            </w:rPr>
          </w:rPrChange>
        </w:rPr>
        <w:t xml:space="preserve">8 </w:t>
      </w:r>
      <w:r w:rsidR="003F6470" w:rsidRPr="006C4628">
        <w:rPr>
          <w:rFonts w:ascii="Arial" w:hAnsi="Arial" w:cs="Arial"/>
          <w:color w:val="000000"/>
          <w:lang w:val="es-ES"/>
          <w:rPrChange w:id="2345" w:author="chris" w:date="2015-04-19T12:09:00Z">
            <w:rPr>
              <w:rFonts w:ascii="Arial" w:hAnsi="Arial" w:cs="Arial"/>
              <w:color w:val="000000"/>
            </w:rPr>
          </w:rPrChange>
        </w:rPr>
        <w:t>193</w:t>
      </w:r>
      <w:r w:rsidRPr="006C4628">
        <w:rPr>
          <w:rFonts w:ascii="Arial" w:hAnsi="Arial" w:cs="Arial"/>
          <w:color w:val="000000"/>
          <w:lang w:val="es-ES"/>
          <w:rPrChange w:id="2346" w:author="chris" w:date="2015-04-19T12:09:00Z">
            <w:rPr>
              <w:rFonts w:ascii="Arial" w:hAnsi="Arial" w:cs="Arial"/>
              <w:color w:val="000000"/>
            </w:rPr>
          </w:rPrChange>
        </w:rPr>
        <w:t xml:space="preserve"> </w:t>
      </w:r>
      <w:r w:rsidR="003F6470" w:rsidRPr="006C4628">
        <w:rPr>
          <w:rFonts w:ascii="Arial" w:hAnsi="Arial" w:cs="Arial"/>
          <w:color w:val="000000"/>
          <w:lang w:val="es-ES"/>
          <w:rPrChange w:id="2347" w:author="chris" w:date="2015-04-19T12:09:00Z">
            <w:rPr>
              <w:rFonts w:ascii="Arial" w:hAnsi="Arial" w:cs="Arial"/>
              <w:color w:val="000000"/>
            </w:rPr>
          </w:rPrChange>
        </w:rPr>
        <w:t xml:space="preserve">869 redondeado a las </w:t>
      </w:r>
      <w:r w:rsidRPr="006C4628">
        <w:rPr>
          <w:rFonts w:ascii="Arial" w:hAnsi="Arial" w:cs="Arial"/>
          <w:color w:val="000000"/>
          <w:lang w:val="es-ES"/>
          <w:rPrChange w:id="2348" w:author="chris" w:date="2015-04-19T12:09:00Z">
            <w:rPr>
              <w:rFonts w:ascii="Arial" w:hAnsi="Arial" w:cs="Arial"/>
              <w:color w:val="000000"/>
            </w:rPr>
          </w:rPrChange>
        </w:rPr>
        <w:t xml:space="preserve">DM es: 8 190 </w:t>
      </w:r>
      <w:r w:rsidR="003F6470" w:rsidRPr="006C4628">
        <w:rPr>
          <w:rFonts w:ascii="Arial" w:hAnsi="Arial" w:cs="Arial"/>
          <w:color w:val="000000"/>
          <w:lang w:val="es-ES"/>
          <w:rPrChange w:id="2349" w:author="chris" w:date="2015-04-19T12:09:00Z">
            <w:rPr>
              <w:rFonts w:ascii="Arial" w:hAnsi="Arial" w:cs="Arial"/>
              <w:color w:val="000000"/>
            </w:rPr>
          </w:rPrChange>
        </w:rPr>
        <w:t>000</w:t>
      </w:r>
      <w:r w:rsidR="00D1167A" w:rsidRPr="006C4628">
        <w:rPr>
          <w:rFonts w:ascii="Arial" w:hAnsi="Arial" w:cs="Arial"/>
          <w:color w:val="000000"/>
          <w:lang w:val="es-ES"/>
          <w:rPrChange w:id="2350" w:author="chris" w:date="2015-04-19T12:09:00Z">
            <w:rPr>
              <w:rFonts w:ascii="Arial" w:hAnsi="Arial" w:cs="Arial"/>
              <w:color w:val="000000"/>
            </w:rPr>
          </w:rPrChange>
        </w:rPr>
        <w:t>.</w:t>
      </w:r>
    </w:p>
    <w:p w14:paraId="38DC3686" w14:textId="77777777" w:rsidR="00D1167A" w:rsidRPr="006C4628" w:rsidRDefault="00D1167A" w:rsidP="00E6040C">
      <w:pPr>
        <w:spacing w:after="0"/>
        <w:rPr>
          <w:rFonts w:ascii="Arial" w:hAnsi="Arial" w:cs="Arial"/>
          <w:color w:val="000000"/>
          <w:lang w:val="es-ES"/>
          <w:rPrChange w:id="2351" w:author="chris" w:date="2015-04-19T12:09:00Z">
            <w:rPr>
              <w:rFonts w:ascii="Arial" w:hAnsi="Arial" w:cs="Arial"/>
              <w:color w:val="000000"/>
              <w:lang w:val="es-ES"/>
            </w:rPr>
          </w:rPrChange>
        </w:rPr>
      </w:pPr>
    </w:p>
    <w:p w14:paraId="09D5817A" w14:textId="3E2A318A" w:rsidR="00072AF1" w:rsidRPr="006C4628" w:rsidRDefault="00AB2EE0" w:rsidP="00E6040C">
      <w:pPr>
        <w:spacing w:after="0"/>
        <w:rPr>
          <w:rFonts w:ascii="Arial" w:hAnsi="Arial" w:cs="Arial"/>
          <w:color w:val="000000"/>
          <w:lang w:val="es-ES"/>
          <w:rPrChange w:id="2352" w:author="chris" w:date="2015-04-19T12:09:00Z">
            <w:rPr>
              <w:rFonts w:ascii="Arial" w:hAnsi="Arial" w:cs="Arial"/>
              <w:color w:val="000000"/>
              <w:lang w:val="es-ES"/>
            </w:rPr>
          </w:rPrChange>
        </w:rPr>
      </w:pPr>
      <w:r w:rsidRPr="006C4628">
        <w:rPr>
          <w:rFonts w:ascii="Arial" w:hAnsi="Arial" w:cs="Arial"/>
          <w:color w:val="000000"/>
          <w:lang w:val="es-ES"/>
          <w:rPrChange w:id="2353" w:author="chris" w:date="2015-04-19T12:09:00Z">
            <w:rPr>
              <w:rFonts w:ascii="Arial" w:hAnsi="Arial" w:cs="Arial"/>
              <w:color w:val="000000"/>
              <w:lang w:val="es-ES"/>
            </w:rPr>
          </w:rPrChange>
        </w:rPr>
        <w:t xml:space="preserve">Vamos a redondear el mismo número, ahora a las </w:t>
      </w:r>
      <w:r w:rsidRPr="006C4628">
        <w:rPr>
          <w:rFonts w:ascii="Arial" w:hAnsi="Arial" w:cs="Arial"/>
          <w:b/>
          <w:color w:val="000000"/>
          <w:lang w:val="es-ES"/>
          <w:rPrChange w:id="2354" w:author="chris" w:date="2015-04-19T12:09:00Z">
            <w:rPr>
              <w:rFonts w:ascii="Arial" w:hAnsi="Arial" w:cs="Arial"/>
              <w:b/>
              <w:color w:val="000000"/>
              <w:lang w:val="es-ES"/>
            </w:rPr>
          </w:rPrChange>
        </w:rPr>
        <w:t>c</w:t>
      </w:r>
      <w:r w:rsidR="00D1167A" w:rsidRPr="006C4628">
        <w:rPr>
          <w:rFonts w:ascii="Arial" w:hAnsi="Arial" w:cs="Arial"/>
          <w:b/>
          <w:color w:val="000000"/>
          <w:lang w:val="es-ES"/>
          <w:rPrChange w:id="2355" w:author="chris" w:date="2015-04-19T12:09:00Z">
            <w:rPr>
              <w:rFonts w:ascii="Arial" w:hAnsi="Arial" w:cs="Arial"/>
              <w:b/>
              <w:color w:val="000000"/>
              <w:lang w:val="es-ES"/>
            </w:rPr>
          </w:rPrChange>
        </w:rPr>
        <w:t>entenas de mil</w:t>
      </w:r>
      <w:r w:rsidRPr="006C4628">
        <w:rPr>
          <w:rFonts w:ascii="Arial" w:hAnsi="Arial" w:cs="Arial"/>
          <w:color w:val="000000"/>
          <w:lang w:val="es-ES"/>
          <w:rPrChange w:id="2356" w:author="chris" w:date="2015-04-19T12:09:00Z">
            <w:rPr>
              <w:rFonts w:ascii="Arial" w:hAnsi="Arial" w:cs="Arial"/>
              <w:color w:val="000000"/>
              <w:lang w:val="es-ES"/>
            </w:rPr>
          </w:rPrChange>
        </w:rPr>
        <w:t>, veamos</w:t>
      </w:r>
      <w:ins w:id="2357" w:author="chris" w:date="2015-04-18T22:30:00Z">
        <w:r w:rsidR="00634C90" w:rsidRPr="006C4628">
          <w:rPr>
            <w:rFonts w:ascii="Arial" w:hAnsi="Arial" w:cs="Arial"/>
            <w:color w:val="000000"/>
            <w:lang w:val="es-ES"/>
            <w:rPrChange w:id="2358" w:author="chris" w:date="2015-04-19T12:09:00Z">
              <w:rPr>
                <w:rFonts w:ascii="Arial" w:hAnsi="Arial" w:cs="Arial"/>
                <w:color w:val="000000"/>
                <w:lang w:val="es-ES"/>
              </w:rPr>
            </w:rPrChange>
          </w:rPr>
          <w:t>:</w:t>
        </w:r>
      </w:ins>
      <w:del w:id="2359" w:author="chris" w:date="2015-04-18T22:30:00Z">
        <w:r w:rsidRPr="006C4628" w:rsidDel="00634C90">
          <w:rPr>
            <w:rFonts w:ascii="Arial" w:hAnsi="Arial" w:cs="Arial"/>
            <w:color w:val="000000"/>
            <w:lang w:val="es-ES"/>
            <w:rPrChange w:id="2360" w:author="chris" w:date="2015-04-19T12:09:00Z">
              <w:rPr>
                <w:rFonts w:ascii="Arial" w:hAnsi="Arial" w:cs="Arial"/>
                <w:color w:val="000000"/>
                <w:lang w:val="es-ES"/>
              </w:rPr>
            </w:rPrChange>
          </w:rPr>
          <w:delText>.</w:delText>
        </w:r>
      </w:del>
      <w:r w:rsidRPr="006C4628">
        <w:rPr>
          <w:rFonts w:ascii="Arial" w:hAnsi="Arial" w:cs="Arial"/>
          <w:color w:val="000000"/>
          <w:lang w:val="es-ES"/>
          <w:rPrChange w:id="2361" w:author="chris" w:date="2015-04-19T12:09:00Z">
            <w:rPr>
              <w:rFonts w:ascii="Arial" w:hAnsi="Arial" w:cs="Arial"/>
              <w:color w:val="000000"/>
              <w:lang w:val="es-ES"/>
            </w:rPr>
          </w:rPrChange>
        </w:rPr>
        <w:t xml:space="preserve"> </w:t>
      </w:r>
    </w:p>
    <w:p w14:paraId="5E72591A" w14:textId="77777777" w:rsidR="00F866B7" w:rsidRPr="006C4628" w:rsidRDefault="00F866B7" w:rsidP="00E6040C">
      <w:pPr>
        <w:spacing w:after="0"/>
        <w:rPr>
          <w:rFonts w:ascii="Arial" w:hAnsi="Arial" w:cs="Arial"/>
          <w:color w:val="000000"/>
          <w:lang w:val="es-ES"/>
          <w:rPrChange w:id="2362" w:author="chris" w:date="2015-04-19T12:09:00Z">
            <w:rPr>
              <w:rFonts w:ascii="Arial" w:hAnsi="Arial" w:cs="Arial"/>
              <w:color w:val="000000"/>
              <w:lang w:val="es-ES"/>
            </w:rPr>
          </w:rPrChange>
        </w:rPr>
      </w:pPr>
    </w:p>
    <w:p w14:paraId="03168A7A" w14:textId="2C94C50F" w:rsidR="00BA2615" w:rsidRPr="006C4628" w:rsidRDefault="00F866B7" w:rsidP="00E6040C">
      <w:pPr>
        <w:spacing w:after="0"/>
        <w:rPr>
          <w:rFonts w:ascii="Arial" w:hAnsi="Arial" w:cs="Arial"/>
          <w:color w:val="000000"/>
          <w:lang w:val="es-ES"/>
          <w:rPrChange w:id="2363" w:author="chris" w:date="2015-04-19T12:09:00Z">
            <w:rPr>
              <w:rFonts w:ascii="Arial" w:hAnsi="Arial" w:cs="Arial"/>
              <w:color w:val="000000"/>
              <w:lang w:val="es-ES"/>
            </w:rPr>
          </w:rPrChange>
        </w:rPr>
      </w:pPr>
      <w:r w:rsidRPr="006C4628">
        <w:rPr>
          <w:rFonts w:ascii="Arial" w:hAnsi="Arial" w:cs="Arial"/>
          <w:color w:val="000000"/>
          <w:lang w:val="es-ES"/>
          <w:rPrChange w:id="2364" w:author="chris" w:date="2015-04-19T12:09:00Z">
            <w:rPr>
              <w:rFonts w:ascii="Arial" w:hAnsi="Arial" w:cs="Arial"/>
              <w:color w:val="000000"/>
              <w:lang w:val="es-ES"/>
            </w:rPr>
          </w:rPrChange>
        </w:rPr>
        <w:t>En la posición de las centenas de mil (CM) se encuentra el</w:t>
      </w:r>
      <w:r w:rsidR="00BA2615" w:rsidRPr="006C4628">
        <w:rPr>
          <w:rFonts w:ascii="Arial" w:hAnsi="Arial" w:cs="Arial"/>
          <w:color w:val="000000"/>
          <w:lang w:val="es-ES"/>
          <w:rPrChange w:id="2365" w:author="chris" w:date="2015-04-19T12:09:00Z">
            <w:rPr>
              <w:rFonts w:ascii="Arial" w:hAnsi="Arial" w:cs="Arial"/>
              <w:color w:val="000000"/>
              <w:lang w:val="es-ES"/>
            </w:rPr>
          </w:rPrChange>
        </w:rPr>
        <w:t xml:space="preserve"> 9, y como 9</w:t>
      </w:r>
      <w:r w:rsidR="00595EB5" w:rsidRPr="006C4628">
        <w:rPr>
          <w:rFonts w:ascii="Arial" w:hAnsi="Arial" w:cs="Arial"/>
          <w:color w:val="000000"/>
          <w:lang w:val="es-ES"/>
          <w:rPrChange w:id="2366" w:author="chris" w:date="2015-04-19T12:09:00Z">
            <w:rPr>
              <w:rFonts w:ascii="Arial" w:hAnsi="Arial" w:cs="Arial"/>
              <w:color w:val="000000"/>
              <w:lang w:val="es-ES"/>
            </w:rPr>
          </w:rPrChange>
        </w:rPr>
        <w:t xml:space="preserve"> </w:t>
      </w:r>
      <w:r w:rsidR="00BA2615" w:rsidRPr="006C4628">
        <w:rPr>
          <w:rFonts w:ascii="Arial" w:hAnsi="Arial" w:cs="Arial"/>
          <w:color w:val="000000"/>
          <w:lang w:val="es-ES"/>
          <w:rPrChange w:id="2367" w:author="chris" w:date="2015-04-19T12:09:00Z">
            <w:rPr>
              <w:rFonts w:ascii="Arial" w:hAnsi="Arial" w:cs="Arial"/>
              <w:color w:val="000000"/>
              <w:lang w:val="es-ES"/>
            </w:rPr>
          </w:rPrChange>
        </w:rPr>
        <w:t>&gt;</w:t>
      </w:r>
      <w:r w:rsidR="00595EB5" w:rsidRPr="006C4628">
        <w:rPr>
          <w:rFonts w:ascii="Arial" w:hAnsi="Arial" w:cs="Arial"/>
          <w:color w:val="000000"/>
          <w:lang w:val="es-ES"/>
          <w:rPrChange w:id="2368" w:author="chris" w:date="2015-04-19T12:09:00Z">
            <w:rPr>
              <w:rFonts w:ascii="Arial" w:hAnsi="Arial" w:cs="Arial"/>
              <w:color w:val="000000"/>
              <w:lang w:val="es-ES"/>
            </w:rPr>
          </w:rPrChange>
        </w:rPr>
        <w:t xml:space="preserve"> </w:t>
      </w:r>
      <w:r w:rsidR="00BA2615" w:rsidRPr="006C4628">
        <w:rPr>
          <w:rFonts w:ascii="Arial" w:hAnsi="Arial" w:cs="Arial"/>
          <w:color w:val="000000"/>
          <w:lang w:val="es-ES"/>
          <w:rPrChange w:id="2369" w:author="chris" w:date="2015-04-19T12:09:00Z">
            <w:rPr>
              <w:rFonts w:ascii="Arial" w:hAnsi="Arial" w:cs="Arial"/>
              <w:color w:val="000000"/>
              <w:lang w:val="es-ES"/>
            </w:rPr>
          </w:rPrChange>
        </w:rPr>
        <w:t>5, sumamos 1 a la cifra de las c</w:t>
      </w:r>
      <w:r w:rsidR="00595EB5" w:rsidRPr="006C4628">
        <w:rPr>
          <w:rFonts w:ascii="Arial" w:hAnsi="Arial" w:cs="Arial"/>
          <w:color w:val="000000"/>
          <w:lang w:val="es-ES"/>
          <w:rPrChange w:id="2370" w:author="chris" w:date="2015-04-19T12:09:00Z">
            <w:rPr>
              <w:rFonts w:ascii="Arial" w:hAnsi="Arial" w:cs="Arial"/>
              <w:color w:val="000000"/>
              <w:lang w:val="es-ES"/>
            </w:rPr>
          </w:rPrChange>
        </w:rPr>
        <w:t>entenas de mil</w:t>
      </w:r>
      <w:r w:rsidR="00BA2615" w:rsidRPr="006C4628">
        <w:rPr>
          <w:rFonts w:ascii="Arial" w:hAnsi="Arial" w:cs="Arial"/>
          <w:color w:val="000000"/>
          <w:lang w:val="es-ES"/>
          <w:rPrChange w:id="2371" w:author="chris" w:date="2015-04-19T12:09:00Z">
            <w:rPr>
              <w:rFonts w:ascii="Arial" w:hAnsi="Arial" w:cs="Arial"/>
              <w:color w:val="000000"/>
              <w:lang w:val="es-ES"/>
            </w:rPr>
          </w:rPrChange>
        </w:rPr>
        <w:t>, así:</w:t>
      </w:r>
    </w:p>
    <w:p w14:paraId="55885CB0" w14:textId="77777777" w:rsidR="00BA2615" w:rsidRPr="006C4628" w:rsidRDefault="00BA2615" w:rsidP="00E6040C">
      <w:pPr>
        <w:spacing w:after="0"/>
        <w:rPr>
          <w:rFonts w:ascii="Arial" w:hAnsi="Arial" w:cs="Arial"/>
          <w:color w:val="000000"/>
          <w:lang w:val="es-ES"/>
          <w:rPrChange w:id="2372" w:author="chris" w:date="2015-04-19T12:09:00Z">
            <w:rPr>
              <w:rFonts w:ascii="Arial" w:hAnsi="Arial" w:cs="Arial"/>
              <w:color w:val="000000"/>
              <w:lang w:val="es-ES"/>
            </w:rPr>
          </w:rPrChange>
        </w:rPr>
      </w:pPr>
      <w:r w:rsidRPr="006C4628">
        <w:rPr>
          <w:rFonts w:ascii="Arial" w:hAnsi="Arial" w:cs="Arial"/>
          <w:color w:val="000000"/>
          <w:lang w:val="es-ES"/>
          <w:rPrChange w:id="2373" w:author="chris" w:date="2015-04-19T12:09:00Z">
            <w:rPr>
              <w:rFonts w:ascii="Arial" w:hAnsi="Arial" w:cs="Arial"/>
              <w:color w:val="000000"/>
              <w:lang w:val="es-ES"/>
            </w:rPr>
          </w:rPrChange>
        </w:rPr>
        <w:tab/>
        <w:t>1 + 1 = 2</w:t>
      </w:r>
    </w:p>
    <w:p w14:paraId="62589C20" w14:textId="77777777" w:rsidR="00F866B7" w:rsidRPr="006C4628" w:rsidRDefault="00F866B7" w:rsidP="00E6040C">
      <w:pPr>
        <w:spacing w:after="0"/>
        <w:rPr>
          <w:rFonts w:ascii="Arial" w:hAnsi="Arial" w:cs="Arial"/>
          <w:color w:val="000000"/>
          <w:lang w:val="es-ES"/>
          <w:rPrChange w:id="2374" w:author="chris" w:date="2015-04-19T12:09:00Z">
            <w:rPr>
              <w:rFonts w:ascii="Arial" w:hAnsi="Arial" w:cs="Arial"/>
              <w:color w:val="000000"/>
              <w:lang w:val="es-ES"/>
            </w:rPr>
          </w:rPrChange>
        </w:rPr>
      </w:pPr>
    </w:p>
    <w:p w14:paraId="5909371C" w14:textId="7D8111A6" w:rsidR="00AB2EE0" w:rsidRPr="006C4628" w:rsidRDefault="00BA2615" w:rsidP="00E6040C">
      <w:pPr>
        <w:spacing w:after="0"/>
        <w:rPr>
          <w:rFonts w:ascii="Arial" w:hAnsi="Arial" w:cs="Arial"/>
          <w:color w:val="000000"/>
          <w:lang w:val="es-ES"/>
          <w:rPrChange w:id="2375" w:author="chris" w:date="2015-04-19T12:09:00Z">
            <w:rPr>
              <w:rFonts w:ascii="Arial" w:hAnsi="Arial" w:cs="Arial"/>
              <w:color w:val="000000"/>
              <w:lang w:val="es-ES"/>
            </w:rPr>
          </w:rPrChange>
        </w:rPr>
      </w:pPr>
      <w:r w:rsidRPr="006C4628">
        <w:rPr>
          <w:rFonts w:ascii="Arial" w:hAnsi="Arial" w:cs="Arial"/>
          <w:color w:val="000000"/>
          <w:lang w:val="es-ES"/>
          <w:rPrChange w:id="2376" w:author="chris" w:date="2015-04-19T12:09:00Z">
            <w:rPr>
              <w:rFonts w:ascii="Arial" w:hAnsi="Arial" w:cs="Arial"/>
              <w:color w:val="000000"/>
              <w:lang w:val="es-ES"/>
            </w:rPr>
          </w:rPrChange>
        </w:rPr>
        <w:t>E</w:t>
      </w:r>
      <w:r w:rsidR="00595EB5" w:rsidRPr="006C4628">
        <w:rPr>
          <w:rFonts w:ascii="Arial" w:hAnsi="Arial" w:cs="Arial"/>
          <w:color w:val="000000"/>
          <w:lang w:val="es-ES"/>
          <w:rPrChange w:id="2377" w:author="chris" w:date="2015-04-19T12:09:00Z">
            <w:rPr>
              <w:rFonts w:ascii="Arial" w:hAnsi="Arial" w:cs="Arial"/>
              <w:color w:val="000000"/>
              <w:lang w:val="es-ES"/>
            </w:rPr>
          </w:rPrChange>
        </w:rPr>
        <w:t xml:space="preserve">ntonces, 2 es la nueva cifra de las centenas de mil </w:t>
      </w:r>
      <w:r w:rsidRPr="006C4628">
        <w:rPr>
          <w:rFonts w:ascii="Arial" w:hAnsi="Arial" w:cs="Arial"/>
          <w:color w:val="000000"/>
          <w:lang w:val="es-ES"/>
          <w:rPrChange w:id="2378" w:author="chris" w:date="2015-04-19T12:09:00Z">
            <w:rPr>
              <w:rFonts w:ascii="Arial" w:hAnsi="Arial" w:cs="Arial"/>
              <w:color w:val="000000"/>
              <w:lang w:val="es-ES"/>
            </w:rPr>
          </w:rPrChange>
        </w:rPr>
        <w:t xml:space="preserve">y </w:t>
      </w:r>
      <w:r w:rsidR="00595EB5" w:rsidRPr="006C4628">
        <w:rPr>
          <w:rFonts w:ascii="Arial" w:hAnsi="Arial" w:cs="Arial"/>
          <w:color w:val="000000"/>
          <w:lang w:val="es-ES"/>
          <w:rPrChange w:id="2379" w:author="chris" w:date="2015-04-19T12:09:00Z">
            <w:rPr>
              <w:rFonts w:ascii="Arial" w:hAnsi="Arial" w:cs="Arial"/>
              <w:color w:val="000000"/>
              <w:lang w:val="es-ES"/>
            </w:rPr>
          </w:rPrChange>
        </w:rPr>
        <w:t>se sustituye</w:t>
      </w:r>
      <w:r w:rsidRPr="006C4628">
        <w:rPr>
          <w:rFonts w:ascii="Arial" w:hAnsi="Arial" w:cs="Arial"/>
          <w:color w:val="000000"/>
          <w:lang w:val="es-ES"/>
          <w:rPrChange w:id="2380" w:author="chris" w:date="2015-04-19T12:09:00Z">
            <w:rPr>
              <w:rFonts w:ascii="Arial" w:hAnsi="Arial" w:cs="Arial"/>
              <w:color w:val="000000"/>
              <w:lang w:val="es-ES"/>
            </w:rPr>
          </w:rPrChange>
        </w:rPr>
        <w:t xml:space="preserve"> con ceros todas las cifras de orden o posición menores que la elegida</w:t>
      </w:r>
      <w:del w:id="2381" w:author="chris" w:date="2015-04-19T11:37:00Z">
        <w:r w:rsidRPr="006C4628" w:rsidDel="00E31DA6">
          <w:rPr>
            <w:rFonts w:ascii="Arial" w:hAnsi="Arial" w:cs="Arial"/>
            <w:color w:val="000000"/>
            <w:lang w:val="es-ES"/>
            <w:rPrChange w:id="2382" w:author="chris" w:date="2015-04-19T12:09:00Z">
              <w:rPr>
                <w:rFonts w:ascii="Arial" w:hAnsi="Arial" w:cs="Arial"/>
                <w:color w:val="000000"/>
                <w:lang w:val="es-ES"/>
              </w:rPr>
            </w:rPrChange>
          </w:rPr>
          <w:delText>, así</w:delText>
        </w:r>
      </w:del>
      <w:del w:id="2383" w:author="chris" w:date="2015-04-18T22:31:00Z">
        <w:r w:rsidRPr="006C4628" w:rsidDel="00634C90">
          <w:rPr>
            <w:rFonts w:ascii="Arial" w:hAnsi="Arial" w:cs="Arial"/>
            <w:color w:val="000000"/>
            <w:lang w:val="es-ES"/>
            <w:rPrChange w:id="2384" w:author="chris" w:date="2015-04-19T12:09:00Z">
              <w:rPr>
                <w:rFonts w:ascii="Arial" w:hAnsi="Arial" w:cs="Arial"/>
                <w:color w:val="000000"/>
                <w:lang w:val="es-ES"/>
              </w:rPr>
            </w:rPrChange>
          </w:rPr>
          <w:delText>:</w:delText>
        </w:r>
      </w:del>
      <w:del w:id="2385" w:author="chris" w:date="2015-04-19T11:37:00Z">
        <w:r w:rsidRPr="006C4628" w:rsidDel="00E31DA6">
          <w:rPr>
            <w:rFonts w:ascii="Arial" w:hAnsi="Arial" w:cs="Arial"/>
            <w:color w:val="000000"/>
            <w:lang w:val="es-ES"/>
            <w:rPrChange w:id="2386" w:author="chris" w:date="2015-04-19T12:09:00Z">
              <w:rPr>
                <w:rFonts w:ascii="Arial" w:hAnsi="Arial" w:cs="Arial"/>
                <w:color w:val="000000"/>
                <w:lang w:val="es-ES"/>
              </w:rPr>
            </w:rPrChange>
          </w:rPr>
          <w:delText xml:space="preserve"> </w:delText>
        </w:r>
      </w:del>
      <w:ins w:id="2387" w:author="chris" w:date="2015-04-19T11:37:00Z">
        <w:r w:rsidR="00E31DA6" w:rsidRPr="006C4628">
          <w:rPr>
            <w:rFonts w:ascii="Arial" w:hAnsi="Arial" w:cs="Arial"/>
            <w:color w:val="000000"/>
            <w:lang w:val="es-ES"/>
            <w:rPrChange w:id="2388" w:author="chris" w:date="2015-04-19T12:09:00Z">
              <w:rPr>
                <w:rFonts w:ascii="Arial" w:hAnsi="Arial" w:cs="Arial"/>
                <w:color w:val="000000"/>
                <w:lang w:val="es-ES"/>
              </w:rPr>
            </w:rPrChange>
          </w:rPr>
          <w:t>.</w:t>
        </w:r>
      </w:ins>
    </w:p>
    <w:p w14:paraId="0C4A5EAE" w14:textId="4C603F55" w:rsidR="00595EB5" w:rsidRPr="006C4628" w:rsidDel="00E31DA6" w:rsidRDefault="00595EB5" w:rsidP="00E6040C">
      <w:pPr>
        <w:spacing w:after="0"/>
        <w:rPr>
          <w:del w:id="2389" w:author="chris" w:date="2015-04-19T11:35:00Z"/>
          <w:rFonts w:ascii="Arial" w:hAnsi="Arial" w:cs="Arial"/>
          <w:color w:val="000000"/>
          <w:lang w:val="es-ES"/>
          <w:rPrChange w:id="2390" w:author="chris" w:date="2015-04-19T12:09:00Z">
            <w:rPr>
              <w:del w:id="2391" w:author="chris" w:date="2015-04-19T11:35:00Z"/>
              <w:rFonts w:ascii="Arial" w:hAnsi="Arial" w:cs="Arial"/>
              <w:color w:val="000000"/>
              <w:lang w:val="es-ES"/>
            </w:rPr>
          </w:rPrChange>
        </w:rPr>
      </w:pPr>
    </w:p>
    <w:p w14:paraId="29B62B02" w14:textId="74D6146E" w:rsidR="00BA2615" w:rsidRPr="006C4628" w:rsidRDefault="00F866B7" w:rsidP="00E6040C">
      <w:pPr>
        <w:spacing w:after="0"/>
        <w:rPr>
          <w:rFonts w:ascii="Arial" w:hAnsi="Arial" w:cs="Arial"/>
          <w:color w:val="000000"/>
          <w:lang w:val="es-ES"/>
          <w:rPrChange w:id="2392" w:author="chris" w:date="2015-04-19T12:09:00Z">
            <w:rPr>
              <w:rFonts w:ascii="Arial" w:hAnsi="Arial" w:cs="Arial"/>
              <w:color w:val="000000"/>
            </w:rPr>
          </w:rPrChange>
        </w:rPr>
      </w:pPr>
      <w:r w:rsidRPr="006C4628">
        <w:rPr>
          <w:rFonts w:ascii="Arial" w:hAnsi="Arial" w:cs="Arial"/>
          <w:color w:val="000000"/>
          <w:lang w:val="es-ES"/>
          <w:rPrChange w:id="2393" w:author="chris" w:date="2015-04-19T12:09:00Z">
            <w:rPr>
              <w:rFonts w:ascii="Arial" w:hAnsi="Arial" w:cs="Arial"/>
              <w:color w:val="000000"/>
            </w:rPr>
          </w:rPrChange>
        </w:rPr>
        <w:t xml:space="preserve">8 193 </w:t>
      </w:r>
      <w:r w:rsidR="00BA2615" w:rsidRPr="006C4628">
        <w:rPr>
          <w:rFonts w:ascii="Arial" w:hAnsi="Arial" w:cs="Arial"/>
          <w:color w:val="000000"/>
          <w:lang w:val="es-ES"/>
          <w:rPrChange w:id="2394" w:author="chris" w:date="2015-04-19T12:09:00Z">
            <w:rPr>
              <w:rFonts w:ascii="Arial" w:hAnsi="Arial" w:cs="Arial"/>
              <w:color w:val="000000"/>
            </w:rPr>
          </w:rPrChange>
        </w:rPr>
        <w:t>869 redondeado a las c</w:t>
      </w:r>
      <w:r w:rsidR="00595EB5" w:rsidRPr="006C4628">
        <w:rPr>
          <w:rFonts w:ascii="Arial" w:hAnsi="Arial" w:cs="Arial"/>
          <w:color w:val="000000"/>
          <w:lang w:val="es-ES"/>
          <w:rPrChange w:id="2395" w:author="chris" w:date="2015-04-19T12:09:00Z">
            <w:rPr>
              <w:rFonts w:ascii="Arial" w:hAnsi="Arial" w:cs="Arial"/>
              <w:color w:val="000000"/>
            </w:rPr>
          </w:rPrChange>
        </w:rPr>
        <w:t>entenas de mil</w:t>
      </w:r>
      <w:r w:rsidRPr="006C4628">
        <w:rPr>
          <w:rFonts w:ascii="Arial" w:hAnsi="Arial" w:cs="Arial"/>
          <w:color w:val="000000"/>
          <w:lang w:val="es-ES"/>
          <w:rPrChange w:id="2396" w:author="chris" w:date="2015-04-19T12:09:00Z">
            <w:rPr>
              <w:rFonts w:ascii="Arial" w:hAnsi="Arial" w:cs="Arial"/>
              <w:color w:val="000000"/>
            </w:rPr>
          </w:rPrChange>
        </w:rPr>
        <w:t xml:space="preserve"> es: 8 200 </w:t>
      </w:r>
      <w:r w:rsidR="00BA2615" w:rsidRPr="006C4628">
        <w:rPr>
          <w:rFonts w:ascii="Arial" w:hAnsi="Arial" w:cs="Arial"/>
          <w:color w:val="000000"/>
          <w:lang w:val="es-ES"/>
          <w:rPrChange w:id="2397" w:author="chris" w:date="2015-04-19T12:09:00Z">
            <w:rPr>
              <w:rFonts w:ascii="Arial" w:hAnsi="Arial" w:cs="Arial"/>
              <w:color w:val="000000"/>
            </w:rPr>
          </w:rPrChange>
        </w:rPr>
        <w:t>000</w:t>
      </w:r>
      <w:r w:rsidR="00595EB5" w:rsidRPr="006C4628">
        <w:rPr>
          <w:rFonts w:ascii="Arial" w:hAnsi="Arial" w:cs="Arial"/>
          <w:color w:val="000000"/>
          <w:lang w:val="es-ES"/>
          <w:rPrChange w:id="2398" w:author="chris" w:date="2015-04-19T12:09:00Z">
            <w:rPr>
              <w:rFonts w:ascii="Arial" w:hAnsi="Arial" w:cs="Arial"/>
              <w:color w:val="000000"/>
            </w:rPr>
          </w:rPrChange>
        </w:rPr>
        <w:t>.</w:t>
      </w:r>
    </w:p>
    <w:p w14:paraId="1C1EE5B9" w14:textId="77777777" w:rsidR="00595EB5" w:rsidRPr="006C4628" w:rsidRDefault="00595EB5" w:rsidP="00E6040C">
      <w:pPr>
        <w:spacing w:after="0"/>
        <w:rPr>
          <w:rFonts w:ascii="Arial" w:hAnsi="Arial" w:cs="Arial"/>
          <w:b/>
          <w:color w:val="000000"/>
          <w:lang w:val="es-ES"/>
          <w:rPrChange w:id="2399" w:author="chris" w:date="2015-04-19T12:09:00Z">
            <w:rPr>
              <w:rFonts w:ascii="Arial" w:hAnsi="Arial" w:cs="Arial"/>
              <w:b/>
              <w:color w:val="000000"/>
              <w:lang w:val="es-ES"/>
            </w:rPr>
          </w:rPrChange>
        </w:rPr>
      </w:pPr>
    </w:p>
    <w:tbl>
      <w:tblPr>
        <w:tblStyle w:val="Tablaconcuadrcula"/>
        <w:tblW w:w="0" w:type="auto"/>
        <w:tblLook w:val="04A0" w:firstRow="1" w:lastRow="0" w:firstColumn="1" w:lastColumn="0" w:noHBand="0" w:noVBand="1"/>
      </w:tblPr>
      <w:tblGrid>
        <w:gridCol w:w="2518"/>
        <w:gridCol w:w="6515"/>
      </w:tblGrid>
      <w:tr w:rsidR="00CD34F1" w:rsidRPr="006C4628" w14:paraId="1FD55AB9" w14:textId="77777777" w:rsidTr="00771FB2">
        <w:tc>
          <w:tcPr>
            <w:tcW w:w="9033" w:type="dxa"/>
            <w:gridSpan w:val="2"/>
            <w:shd w:val="clear" w:color="auto" w:fill="0D0D0D" w:themeFill="text1" w:themeFillTint="F2"/>
          </w:tcPr>
          <w:p w14:paraId="1BDA46A8" w14:textId="77777777" w:rsidR="00CD34F1" w:rsidRPr="006C4628" w:rsidRDefault="00CD34F1" w:rsidP="00E6040C">
            <w:pPr>
              <w:jc w:val="center"/>
              <w:rPr>
                <w:rFonts w:ascii="Times New Roman" w:hAnsi="Times New Roman" w:cs="Times New Roman"/>
                <w:b/>
                <w:color w:val="FFFFFF" w:themeColor="background1"/>
                <w:sz w:val="24"/>
                <w:szCs w:val="24"/>
                <w:lang w:val="es-ES"/>
                <w:rPrChange w:id="240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401" w:author="chris" w:date="2015-04-19T12:09:00Z">
                  <w:rPr>
                    <w:rFonts w:ascii="Times New Roman" w:hAnsi="Times New Roman" w:cs="Times New Roman"/>
                    <w:b/>
                    <w:color w:val="FFFFFF" w:themeColor="background1"/>
                    <w:sz w:val="24"/>
                    <w:szCs w:val="24"/>
                  </w:rPr>
                </w:rPrChange>
              </w:rPr>
              <w:t>Imagen (fotografía, gráfica o ilustración)</w:t>
            </w:r>
          </w:p>
        </w:tc>
      </w:tr>
      <w:tr w:rsidR="00CD34F1" w:rsidRPr="006C4628" w14:paraId="016A6532" w14:textId="77777777" w:rsidTr="00771FB2">
        <w:tc>
          <w:tcPr>
            <w:tcW w:w="2518" w:type="dxa"/>
          </w:tcPr>
          <w:p w14:paraId="57062DD1" w14:textId="77777777" w:rsidR="00CD34F1" w:rsidRPr="006C4628" w:rsidRDefault="00CD34F1" w:rsidP="00E6040C">
            <w:pPr>
              <w:rPr>
                <w:rFonts w:ascii="Times New Roman" w:hAnsi="Times New Roman" w:cs="Times New Roman"/>
                <w:b/>
                <w:color w:val="000000"/>
                <w:sz w:val="24"/>
                <w:szCs w:val="24"/>
                <w:lang w:val="es-ES"/>
                <w:rPrChange w:id="240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403" w:author="chris" w:date="2015-04-19T12:09:00Z">
                  <w:rPr>
                    <w:rFonts w:ascii="Times New Roman" w:hAnsi="Times New Roman" w:cs="Times New Roman"/>
                    <w:b/>
                    <w:color w:val="000000"/>
                    <w:sz w:val="24"/>
                    <w:szCs w:val="24"/>
                  </w:rPr>
                </w:rPrChange>
              </w:rPr>
              <w:t>Código</w:t>
            </w:r>
          </w:p>
        </w:tc>
        <w:tc>
          <w:tcPr>
            <w:tcW w:w="6515" w:type="dxa"/>
          </w:tcPr>
          <w:p w14:paraId="23189720" w14:textId="349CED7C" w:rsidR="00CD34F1" w:rsidRPr="006C4628" w:rsidRDefault="00690E2F" w:rsidP="00E6040C">
            <w:pPr>
              <w:rPr>
                <w:rFonts w:ascii="Times New Roman" w:hAnsi="Times New Roman" w:cs="Times New Roman"/>
                <w:b/>
                <w:color w:val="000000"/>
                <w:sz w:val="24"/>
                <w:szCs w:val="24"/>
                <w:lang w:val="es-ES"/>
                <w:rPrChange w:id="240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405"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2406" w:author="chris" w:date="2015-04-19T12:09:00Z">
                  <w:rPr>
                    <w:rFonts w:ascii="Times New Roman" w:hAnsi="Times New Roman" w:cs="Times New Roman"/>
                    <w:color w:val="000000"/>
                    <w:sz w:val="24"/>
                    <w:szCs w:val="24"/>
                  </w:rPr>
                </w:rPrChange>
              </w:rPr>
              <w:t>IMG09</w:t>
            </w:r>
          </w:p>
        </w:tc>
      </w:tr>
      <w:tr w:rsidR="00CD34F1" w:rsidRPr="006C4628" w14:paraId="61DF4E5E" w14:textId="77777777" w:rsidTr="00771FB2">
        <w:tc>
          <w:tcPr>
            <w:tcW w:w="2518" w:type="dxa"/>
          </w:tcPr>
          <w:p w14:paraId="69B8D5FA" w14:textId="77777777" w:rsidR="00CD34F1" w:rsidRPr="006C4628" w:rsidRDefault="00CD34F1" w:rsidP="00E6040C">
            <w:pPr>
              <w:rPr>
                <w:rFonts w:ascii="Times New Roman" w:hAnsi="Times New Roman" w:cs="Times New Roman"/>
                <w:color w:val="000000"/>
                <w:sz w:val="24"/>
                <w:szCs w:val="24"/>
                <w:lang w:val="es-ES"/>
                <w:rPrChange w:id="240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408" w:author="chris" w:date="2015-04-19T12:09:00Z">
                  <w:rPr>
                    <w:rFonts w:ascii="Times New Roman" w:hAnsi="Times New Roman" w:cs="Times New Roman"/>
                    <w:b/>
                    <w:color w:val="000000"/>
                    <w:sz w:val="24"/>
                    <w:szCs w:val="24"/>
                  </w:rPr>
                </w:rPrChange>
              </w:rPr>
              <w:t>Descripción</w:t>
            </w:r>
          </w:p>
        </w:tc>
        <w:tc>
          <w:tcPr>
            <w:tcW w:w="6515" w:type="dxa"/>
          </w:tcPr>
          <w:p w14:paraId="72F5B51B" w14:textId="1E1E88D5" w:rsidR="00CD34F1" w:rsidRPr="006C4628" w:rsidRDefault="004D7AC2" w:rsidP="00E6040C">
            <w:pPr>
              <w:rPr>
                <w:rFonts w:ascii="Times New Roman" w:hAnsi="Times New Roman" w:cs="Times New Roman"/>
                <w:color w:val="000000"/>
                <w:sz w:val="24"/>
                <w:szCs w:val="24"/>
                <w:lang w:val="es-ES"/>
                <w:rPrChange w:id="240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410" w:author="chris" w:date="2015-04-19T12:09:00Z">
                  <w:rPr>
                    <w:rFonts w:ascii="Times New Roman" w:hAnsi="Times New Roman" w:cs="Times New Roman"/>
                    <w:color w:val="000000"/>
                    <w:sz w:val="24"/>
                    <w:szCs w:val="24"/>
                  </w:rPr>
                </w:rPrChange>
              </w:rPr>
              <w:t xml:space="preserve">Imagen de tabla mostrando el redondeo del mismo número a diferentes posiciones. </w:t>
            </w:r>
            <w:r w:rsidR="00262C09" w:rsidRPr="006C4628">
              <w:rPr>
                <w:rFonts w:ascii="Times New Roman" w:hAnsi="Times New Roman" w:cs="Times New Roman"/>
                <w:color w:val="000000"/>
                <w:sz w:val="24"/>
                <w:szCs w:val="24"/>
                <w:lang w:val="es-ES"/>
                <w:rPrChange w:id="2411" w:author="chris" w:date="2015-04-19T12:09:00Z">
                  <w:rPr>
                    <w:rFonts w:ascii="Times New Roman" w:hAnsi="Times New Roman" w:cs="Times New Roman"/>
                    <w:color w:val="000000"/>
                    <w:sz w:val="24"/>
                    <w:szCs w:val="24"/>
                  </w:rPr>
                </w:rPrChange>
              </w:rPr>
              <w:t>Tener en cuenta el</w:t>
            </w:r>
            <w:r w:rsidR="00C72CED" w:rsidRPr="006C4628">
              <w:rPr>
                <w:rFonts w:ascii="Times New Roman" w:hAnsi="Times New Roman" w:cs="Times New Roman"/>
                <w:color w:val="000000"/>
                <w:sz w:val="24"/>
                <w:szCs w:val="24"/>
                <w:lang w:val="es-ES"/>
                <w:rPrChange w:id="2412" w:author="chris" w:date="2015-04-19T12:09:00Z">
                  <w:rPr>
                    <w:rFonts w:ascii="Times New Roman" w:hAnsi="Times New Roman" w:cs="Times New Roman"/>
                    <w:color w:val="000000"/>
                    <w:sz w:val="24"/>
                    <w:szCs w:val="24"/>
                  </w:rPr>
                </w:rPrChange>
              </w:rPr>
              <w:t xml:space="preserve"> resaltar</w:t>
            </w:r>
            <w:r w:rsidR="00262C09" w:rsidRPr="006C4628">
              <w:rPr>
                <w:rFonts w:ascii="Times New Roman" w:hAnsi="Times New Roman" w:cs="Times New Roman"/>
                <w:color w:val="000000"/>
                <w:sz w:val="24"/>
                <w:szCs w:val="24"/>
                <w:lang w:val="es-ES"/>
                <w:rPrChange w:id="2413" w:author="chris" w:date="2015-04-19T12:09:00Z">
                  <w:rPr>
                    <w:rFonts w:ascii="Times New Roman" w:hAnsi="Times New Roman" w:cs="Times New Roman"/>
                    <w:color w:val="000000"/>
                    <w:sz w:val="24"/>
                    <w:szCs w:val="24"/>
                  </w:rPr>
                </w:rPrChange>
              </w:rPr>
              <w:t xml:space="preserve"> la cifra que ocupa la posición a la que se está redondeando. </w:t>
            </w:r>
          </w:p>
          <w:p w14:paraId="5731B795" w14:textId="45C87661" w:rsidR="00CD34F1" w:rsidRPr="006C4628" w:rsidRDefault="00CD34F1" w:rsidP="00E6040C">
            <w:pPr>
              <w:rPr>
                <w:sz w:val="24"/>
                <w:szCs w:val="24"/>
                <w:lang w:val="es-ES"/>
                <w:rPrChange w:id="2414" w:author="chris" w:date="2015-04-19T12:09:00Z">
                  <w:rPr>
                    <w:sz w:val="24"/>
                    <w:szCs w:val="24"/>
                    <w:lang w:val="es-ES_tradnl"/>
                  </w:rPr>
                </w:rPrChange>
              </w:rPr>
            </w:pPr>
          </w:p>
          <w:p w14:paraId="305E18E7" w14:textId="43898541" w:rsidR="004F3F3F" w:rsidRPr="006C4628" w:rsidRDefault="00F866B7" w:rsidP="00E6040C">
            <w:pPr>
              <w:jc w:val="center"/>
              <w:rPr>
                <w:rFonts w:ascii="Times New Roman" w:hAnsi="Times New Roman" w:cs="Times New Roman"/>
                <w:color w:val="000000"/>
                <w:sz w:val="24"/>
                <w:szCs w:val="24"/>
                <w:lang w:val="es-ES"/>
                <w:rPrChange w:id="2415" w:author="chris" w:date="2015-04-19T12:09:00Z">
                  <w:rPr>
                    <w:rFonts w:ascii="Times New Roman" w:hAnsi="Times New Roman" w:cs="Times New Roman"/>
                    <w:color w:val="000000"/>
                    <w:sz w:val="24"/>
                    <w:szCs w:val="24"/>
                  </w:rPr>
                </w:rPrChange>
              </w:rPr>
            </w:pPr>
            <w:r w:rsidRPr="006C4628">
              <w:rPr>
                <w:sz w:val="24"/>
                <w:szCs w:val="24"/>
                <w:lang w:val="es-ES"/>
                <w:rPrChange w:id="2416" w:author="chris" w:date="2015-04-19T12:09:00Z">
                  <w:rPr>
                    <w:sz w:val="24"/>
                    <w:szCs w:val="24"/>
                    <w:lang w:val="es-ES_tradnl"/>
                  </w:rPr>
                </w:rPrChange>
              </w:rPr>
              <w:object w:dxaOrig="5250" w:dyaOrig="4515" w14:anchorId="575A700D">
                <v:shape id="_x0000_i1031" type="#_x0000_t75" style="width:263.1pt;height:226.15pt" o:ole="">
                  <v:imagedata r:id="rId27" o:title=""/>
                </v:shape>
                <o:OLEObject Type="Embed" ProgID="PBrush" ShapeID="_x0000_i1031" DrawAspect="Content" ObjectID="_1490958691" r:id="rId28"/>
              </w:object>
            </w:r>
          </w:p>
          <w:p w14:paraId="295CA2D3" w14:textId="77777777" w:rsidR="00CD34F1" w:rsidRPr="006C4628" w:rsidRDefault="00CD34F1" w:rsidP="00E6040C">
            <w:pPr>
              <w:rPr>
                <w:rFonts w:ascii="Times New Roman" w:hAnsi="Times New Roman" w:cs="Times New Roman"/>
                <w:color w:val="000000"/>
                <w:sz w:val="24"/>
                <w:szCs w:val="24"/>
                <w:lang w:val="es-ES"/>
                <w:rPrChange w:id="2417" w:author="chris" w:date="2015-04-19T12:09:00Z">
                  <w:rPr>
                    <w:rFonts w:ascii="Times New Roman" w:hAnsi="Times New Roman" w:cs="Times New Roman"/>
                    <w:color w:val="000000"/>
                    <w:sz w:val="24"/>
                    <w:szCs w:val="24"/>
                  </w:rPr>
                </w:rPrChange>
              </w:rPr>
            </w:pPr>
          </w:p>
        </w:tc>
      </w:tr>
      <w:tr w:rsidR="00CD34F1" w:rsidRPr="006C4628" w14:paraId="68710CE8" w14:textId="77777777" w:rsidTr="00771FB2">
        <w:tc>
          <w:tcPr>
            <w:tcW w:w="2518" w:type="dxa"/>
          </w:tcPr>
          <w:p w14:paraId="4ECE648F" w14:textId="77777777" w:rsidR="00CD34F1" w:rsidRPr="006C4628" w:rsidRDefault="00CD34F1" w:rsidP="00E6040C">
            <w:pPr>
              <w:rPr>
                <w:rFonts w:ascii="Times New Roman" w:hAnsi="Times New Roman" w:cs="Times New Roman"/>
                <w:color w:val="000000"/>
                <w:sz w:val="24"/>
                <w:szCs w:val="24"/>
                <w:lang w:val="es-ES"/>
                <w:rPrChange w:id="241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419"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2420"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2421"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2422"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2423" w:author="chris" w:date="2015-04-19T12:09:00Z">
                  <w:rPr>
                    <w:rFonts w:ascii="Times New Roman" w:hAnsi="Times New Roman" w:cs="Times New Roman"/>
                    <w:b/>
                    <w:color w:val="000000"/>
                    <w:sz w:val="24"/>
                    <w:szCs w:val="24"/>
                  </w:rPr>
                </w:rPrChange>
              </w:rPr>
              <w:t>)</w:t>
            </w:r>
          </w:p>
        </w:tc>
        <w:tc>
          <w:tcPr>
            <w:tcW w:w="6515" w:type="dxa"/>
          </w:tcPr>
          <w:p w14:paraId="5EF497D1" w14:textId="1230A57A" w:rsidR="00CD34F1" w:rsidRPr="006C4628" w:rsidRDefault="00CD34F1" w:rsidP="00E6040C">
            <w:pPr>
              <w:rPr>
                <w:rFonts w:ascii="Times New Roman" w:hAnsi="Times New Roman" w:cs="Times New Roman"/>
                <w:color w:val="000000"/>
                <w:sz w:val="24"/>
                <w:szCs w:val="24"/>
                <w:lang w:val="es-ES"/>
                <w:rPrChange w:id="2424" w:author="chris" w:date="2015-04-19T12:09:00Z">
                  <w:rPr>
                    <w:rFonts w:ascii="Times New Roman" w:hAnsi="Times New Roman" w:cs="Times New Roman"/>
                    <w:color w:val="000000"/>
                    <w:sz w:val="24"/>
                    <w:szCs w:val="24"/>
                  </w:rPr>
                </w:rPrChange>
              </w:rPr>
            </w:pPr>
          </w:p>
        </w:tc>
      </w:tr>
      <w:tr w:rsidR="00CD34F1" w:rsidRPr="006C4628" w14:paraId="7FA92E0D" w14:textId="77777777" w:rsidTr="00771FB2">
        <w:tc>
          <w:tcPr>
            <w:tcW w:w="2518" w:type="dxa"/>
          </w:tcPr>
          <w:p w14:paraId="54091445" w14:textId="77777777" w:rsidR="00CD34F1" w:rsidRPr="006C4628" w:rsidRDefault="00CD34F1" w:rsidP="00E6040C">
            <w:pPr>
              <w:rPr>
                <w:rFonts w:ascii="Times New Roman" w:hAnsi="Times New Roman" w:cs="Times New Roman"/>
                <w:color w:val="000000"/>
                <w:sz w:val="24"/>
                <w:szCs w:val="24"/>
                <w:lang w:val="es-ES"/>
                <w:rPrChange w:id="242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426" w:author="chris" w:date="2015-04-19T12:09:00Z">
                  <w:rPr>
                    <w:rFonts w:ascii="Times New Roman" w:hAnsi="Times New Roman" w:cs="Times New Roman"/>
                    <w:b/>
                    <w:color w:val="000000"/>
                    <w:sz w:val="24"/>
                    <w:szCs w:val="24"/>
                  </w:rPr>
                </w:rPrChange>
              </w:rPr>
              <w:t>Pie de imagen</w:t>
            </w:r>
          </w:p>
        </w:tc>
        <w:tc>
          <w:tcPr>
            <w:tcW w:w="6515" w:type="dxa"/>
          </w:tcPr>
          <w:p w14:paraId="7B5B7BCC" w14:textId="358A8509" w:rsidR="00CD34F1" w:rsidRPr="006C4628" w:rsidRDefault="00D52B1B" w:rsidP="00E6040C">
            <w:pPr>
              <w:rPr>
                <w:rFonts w:ascii="Times New Roman" w:hAnsi="Times New Roman" w:cs="Times New Roman"/>
                <w:color w:val="000000"/>
                <w:sz w:val="24"/>
                <w:szCs w:val="24"/>
                <w:lang w:val="es-ES"/>
                <w:rPrChange w:id="242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428" w:author="chris" w:date="2015-04-19T12:09:00Z">
                  <w:rPr>
                    <w:rFonts w:ascii="Times New Roman" w:hAnsi="Times New Roman" w:cs="Times New Roman"/>
                    <w:color w:val="000000"/>
                    <w:sz w:val="24"/>
                    <w:szCs w:val="24"/>
                  </w:rPr>
                </w:rPrChange>
              </w:rPr>
              <w:t xml:space="preserve">Observa </w:t>
            </w:r>
            <w:r w:rsidR="00071D9D" w:rsidRPr="006C4628">
              <w:rPr>
                <w:rFonts w:ascii="Times New Roman" w:hAnsi="Times New Roman" w:cs="Times New Roman"/>
                <w:color w:val="000000"/>
                <w:sz w:val="24"/>
                <w:szCs w:val="24"/>
                <w:lang w:val="es-ES"/>
                <w:rPrChange w:id="2429" w:author="chris" w:date="2015-04-19T12:09:00Z">
                  <w:rPr>
                    <w:rFonts w:ascii="Times New Roman" w:hAnsi="Times New Roman" w:cs="Times New Roman"/>
                    <w:color w:val="000000"/>
                    <w:sz w:val="24"/>
                    <w:szCs w:val="24"/>
                  </w:rPr>
                </w:rPrChange>
              </w:rPr>
              <w:t xml:space="preserve">las aproximaciones </w:t>
            </w:r>
            <w:r w:rsidR="007E02BA" w:rsidRPr="006C4628">
              <w:rPr>
                <w:rFonts w:ascii="Times New Roman" w:hAnsi="Times New Roman" w:cs="Times New Roman"/>
                <w:color w:val="000000"/>
                <w:sz w:val="24"/>
                <w:szCs w:val="24"/>
                <w:lang w:val="es-ES"/>
                <w:rPrChange w:id="2430" w:author="chris" w:date="2015-04-19T12:09:00Z">
                  <w:rPr>
                    <w:rFonts w:ascii="Times New Roman" w:hAnsi="Times New Roman" w:cs="Times New Roman"/>
                    <w:color w:val="000000"/>
                    <w:sz w:val="24"/>
                    <w:szCs w:val="24"/>
                  </w:rPr>
                </w:rPrChange>
              </w:rPr>
              <w:t>a diferentes órdenes o posiciones</w:t>
            </w:r>
            <w:del w:id="2431" w:author="chris" w:date="2015-04-19T11:38:00Z">
              <w:r w:rsidR="007E02BA" w:rsidRPr="006C4628" w:rsidDel="00E31DA6">
                <w:rPr>
                  <w:rFonts w:ascii="Times New Roman" w:hAnsi="Times New Roman" w:cs="Times New Roman"/>
                  <w:color w:val="000000"/>
                  <w:sz w:val="24"/>
                  <w:szCs w:val="24"/>
                  <w:lang w:val="es-ES"/>
                  <w:rPrChange w:id="2432" w:author="chris" w:date="2015-04-19T12:09:00Z">
                    <w:rPr>
                      <w:rFonts w:ascii="Times New Roman" w:hAnsi="Times New Roman" w:cs="Times New Roman"/>
                      <w:color w:val="000000"/>
                      <w:sz w:val="24"/>
                      <w:szCs w:val="24"/>
                    </w:rPr>
                  </w:rPrChange>
                </w:rPr>
                <w:delText>,</w:delText>
              </w:r>
            </w:del>
            <w:r w:rsidR="007E02BA" w:rsidRPr="006C4628">
              <w:rPr>
                <w:rFonts w:ascii="Times New Roman" w:hAnsi="Times New Roman" w:cs="Times New Roman"/>
                <w:color w:val="000000"/>
                <w:sz w:val="24"/>
                <w:szCs w:val="24"/>
                <w:lang w:val="es-ES"/>
                <w:rPrChange w:id="2433" w:author="chris" w:date="2015-04-19T12:09:00Z">
                  <w:rPr>
                    <w:rFonts w:ascii="Times New Roman" w:hAnsi="Times New Roman" w:cs="Times New Roman"/>
                    <w:color w:val="000000"/>
                    <w:sz w:val="24"/>
                    <w:szCs w:val="24"/>
                  </w:rPr>
                </w:rPrChange>
              </w:rPr>
              <w:t xml:space="preserve"> </w:t>
            </w:r>
            <w:r w:rsidR="00071D9D" w:rsidRPr="006C4628">
              <w:rPr>
                <w:rFonts w:ascii="Times New Roman" w:hAnsi="Times New Roman" w:cs="Times New Roman"/>
                <w:color w:val="000000"/>
                <w:sz w:val="24"/>
                <w:szCs w:val="24"/>
                <w:lang w:val="es-ES"/>
                <w:rPrChange w:id="2434" w:author="chris" w:date="2015-04-19T12:09:00Z">
                  <w:rPr>
                    <w:rFonts w:ascii="Times New Roman" w:hAnsi="Times New Roman" w:cs="Times New Roman"/>
                    <w:color w:val="000000"/>
                    <w:sz w:val="24"/>
                    <w:szCs w:val="24"/>
                  </w:rPr>
                </w:rPrChange>
              </w:rPr>
              <w:t>de la población de Bogotá en 2</w:t>
            </w:r>
            <w:r w:rsidR="00B7242E" w:rsidRPr="006C4628">
              <w:rPr>
                <w:rFonts w:ascii="Times New Roman" w:hAnsi="Times New Roman" w:cs="Times New Roman"/>
                <w:color w:val="000000"/>
                <w:sz w:val="24"/>
                <w:szCs w:val="24"/>
                <w:lang w:val="es-ES"/>
                <w:rPrChange w:id="2435" w:author="chris" w:date="2015-04-19T12:09:00Z">
                  <w:rPr>
                    <w:rFonts w:ascii="Times New Roman" w:hAnsi="Times New Roman" w:cs="Times New Roman"/>
                    <w:color w:val="000000"/>
                    <w:sz w:val="24"/>
                    <w:szCs w:val="24"/>
                  </w:rPr>
                </w:rPrChange>
              </w:rPr>
              <w:t xml:space="preserve"> </w:t>
            </w:r>
            <w:r w:rsidR="00071D9D" w:rsidRPr="006C4628">
              <w:rPr>
                <w:rFonts w:ascii="Times New Roman" w:hAnsi="Times New Roman" w:cs="Times New Roman"/>
                <w:color w:val="000000"/>
                <w:sz w:val="24"/>
                <w:szCs w:val="24"/>
                <w:lang w:val="es-ES"/>
                <w:rPrChange w:id="2436" w:author="chris" w:date="2015-04-19T12:09:00Z">
                  <w:rPr>
                    <w:rFonts w:ascii="Times New Roman" w:hAnsi="Times New Roman" w:cs="Times New Roman"/>
                    <w:color w:val="000000"/>
                    <w:sz w:val="24"/>
                    <w:szCs w:val="24"/>
                  </w:rPr>
                </w:rPrChange>
              </w:rPr>
              <w:t xml:space="preserve">014. </w:t>
            </w:r>
            <w:r w:rsidR="00CD34F1" w:rsidRPr="006C4628">
              <w:rPr>
                <w:rFonts w:ascii="Times New Roman" w:hAnsi="Times New Roman" w:cs="Times New Roman"/>
                <w:color w:val="000000"/>
                <w:sz w:val="24"/>
                <w:szCs w:val="24"/>
                <w:lang w:val="es-ES"/>
                <w:rPrChange w:id="2437" w:author="chris" w:date="2015-04-19T12:09:00Z">
                  <w:rPr>
                    <w:rFonts w:ascii="Times New Roman" w:hAnsi="Times New Roman" w:cs="Times New Roman"/>
                    <w:color w:val="000000"/>
                    <w:sz w:val="24"/>
                    <w:szCs w:val="24"/>
                  </w:rPr>
                </w:rPrChange>
              </w:rPr>
              <w:t xml:space="preserve"> </w:t>
            </w:r>
          </w:p>
        </w:tc>
      </w:tr>
    </w:tbl>
    <w:p w14:paraId="26124158" w14:textId="77777777" w:rsidR="00072AF1" w:rsidRPr="006C4628" w:rsidRDefault="00072AF1" w:rsidP="00E6040C">
      <w:pPr>
        <w:spacing w:after="0"/>
        <w:rPr>
          <w:rFonts w:ascii="Arial" w:hAnsi="Arial" w:cs="Arial"/>
          <w:color w:val="000000"/>
          <w:lang w:val="es-ES"/>
          <w:rPrChange w:id="2438" w:author="chris" w:date="2015-04-19T12:09:00Z">
            <w:rPr>
              <w:rFonts w:ascii="Arial" w:hAnsi="Arial" w:cs="Arial"/>
              <w:color w:val="000000"/>
            </w:rPr>
          </w:rPrChange>
        </w:rPr>
      </w:pPr>
    </w:p>
    <w:p w14:paraId="256197C0" w14:textId="0EDAFE49" w:rsidR="00072AF1" w:rsidRPr="006C4628" w:rsidDel="00094AD5" w:rsidRDefault="00072AF1" w:rsidP="00E6040C">
      <w:pPr>
        <w:spacing w:after="0"/>
        <w:rPr>
          <w:del w:id="2439" w:author="chris" w:date="2015-04-18T22:32:00Z"/>
          <w:rFonts w:ascii="Arial" w:hAnsi="Arial" w:cs="Arial"/>
          <w:color w:val="000000"/>
          <w:lang w:val="es-ES"/>
          <w:rPrChange w:id="2440" w:author="chris" w:date="2015-04-19T12:09:00Z">
            <w:rPr>
              <w:del w:id="2441" w:author="chris" w:date="2015-04-18T22:32:00Z"/>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460"/>
      </w:tblGrid>
      <w:tr w:rsidR="00A84B38" w:rsidRPr="006C4628" w14:paraId="7F154711" w14:textId="77777777" w:rsidTr="00771FB2">
        <w:tc>
          <w:tcPr>
            <w:tcW w:w="8978" w:type="dxa"/>
            <w:gridSpan w:val="2"/>
            <w:shd w:val="clear" w:color="auto" w:fill="000000" w:themeFill="text1"/>
          </w:tcPr>
          <w:p w14:paraId="48BC6902" w14:textId="025A0234" w:rsidR="00A84B38" w:rsidRPr="006C4628" w:rsidRDefault="00A84B38" w:rsidP="00E6040C">
            <w:pPr>
              <w:jc w:val="center"/>
              <w:rPr>
                <w:rFonts w:ascii="Times New Roman" w:hAnsi="Times New Roman" w:cs="Times New Roman"/>
                <w:b/>
                <w:color w:val="FFFFFF" w:themeColor="background1"/>
                <w:sz w:val="24"/>
                <w:szCs w:val="24"/>
                <w:lang w:val="es-ES"/>
                <w:rPrChange w:id="2442" w:author="chris" w:date="2015-04-19T12:09:00Z">
                  <w:rPr>
                    <w:rFonts w:ascii="Times New Roman" w:hAnsi="Times New Roman" w:cs="Times New Roman"/>
                    <w:b/>
                    <w:color w:val="FFFFFF" w:themeColor="background1"/>
                    <w:sz w:val="24"/>
                    <w:szCs w:val="24"/>
                  </w:rPr>
                </w:rPrChange>
              </w:rPr>
            </w:pPr>
            <w:del w:id="2443" w:author="chris" w:date="2015-04-18T22:32:00Z">
              <w:r w:rsidRPr="006C4628" w:rsidDel="00094AD5">
                <w:rPr>
                  <w:rFonts w:ascii="Times New Roman" w:hAnsi="Times New Roman" w:cs="Times New Roman"/>
                  <w:b/>
                  <w:color w:val="FFFFFF" w:themeColor="background1"/>
                  <w:sz w:val="24"/>
                  <w:szCs w:val="24"/>
                  <w:lang w:val="es-ES"/>
                  <w:rPrChange w:id="2444" w:author="chris" w:date="2015-04-19T12:09:00Z">
                    <w:rPr>
                      <w:rFonts w:ascii="Times New Roman" w:hAnsi="Times New Roman" w:cs="Times New Roman"/>
                      <w:b/>
                      <w:color w:val="FFFFFF" w:themeColor="background1"/>
                      <w:sz w:val="24"/>
                      <w:szCs w:val="24"/>
                    </w:rPr>
                  </w:rPrChange>
                </w:rPr>
                <w:delText>R</w:delText>
              </w:r>
            </w:del>
            <w:proofErr w:type="spellStart"/>
            <w:r w:rsidRPr="006C4628">
              <w:rPr>
                <w:rFonts w:ascii="Times New Roman" w:hAnsi="Times New Roman" w:cs="Times New Roman"/>
                <w:b/>
                <w:color w:val="FFFFFF" w:themeColor="background1"/>
                <w:sz w:val="24"/>
                <w:szCs w:val="24"/>
                <w:lang w:val="es-ES"/>
                <w:rPrChange w:id="2445" w:author="chris" w:date="2015-04-19T12:09:00Z">
                  <w:rPr>
                    <w:rFonts w:ascii="Times New Roman" w:hAnsi="Times New Roman" w:cs="Times New Roman"/>
                    <w:b/>
                    <w:color w:val="FFFFFF" w:themeColor="background1"/>
                    <w:sz w:val="24"/>
                    <w:szCs w:val="24"/>
                  </w:rPr>
                </w:rPrChange>
              </w:rPr>
              <w:t>ecuerda</w:t>
            </w:r>
            <w:proofErr w:type="spellEnd"/>
          </w:p>
        </w:tc>
      </w:tr>
      <w:tr w:rsidR="00A84B38" w:rsidRPr="006C4628" w14:paraId="4346F115" w14:textId="77777777" w:rsidTr="00771FB2">
        <w:tc>
          <w:tcPr>
            <w:tcW w:w="2518" w:type="dxa"/>
          </w:tcPr>
          <w:p w14:paraId="6E54531B" w14:textId="77777777" w:rsidR="00A84B38" w:rsidRPr="006C4628" w:rsidRDefault="00A84B38" w:rsidP="00E6040C">
            <w:pPr>
              <w:rPr>
                <w:rFonts w:ascii="Times New Roman" w:hAnsi="Times New Roman" w:cs="Times New Roman"/>
                <w:b/>
                <w:sz w:val="24"/>
                <w:szCs w:val="24"/>
                <w:lang w:val="es-ES"/>
                <w:rPrChange w:id="2446"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2447" w:author="chris" w:date="2015-04-19T12:09:00Z">
                  <w:rPr>
                    <w:rFonts w:ascii="Times New Roman" w:hAnsi="Times New Roman" w:cs="Times New Roman"/>
                    <w:b/>
                    <w:sz w:val="24"/>
                    <w:szCs w:val="24"/>
                  </w:rPr>
                </w:rPrChange>
              </w:rPr>
              <w:t>Contenido</w:t>
            </w:r>
          </w:p>
        </w:tc>
        <w:tc>
          <w:tcPr>
            <w:tcW w:w="6460" w:type="dxa"/>
          </w:tcPr>
          <w:p w14:paraId="34051D6F" w14:textId="6D55EF30" w:rsidR="00A84B38" w:rsidRPr="006C4628" w:rsidRDefault="00A84B38" w:rsidP="00E6040C">
            <w:pPr>
              <w:jc w:val="both"/>
              <w:rPr>
                <w:rFonts w:ascii="Times New Roman" w:hAnsi="Times New Roman" w:cs="Times New Roman"/>
                <w:sz w:val="24"/>
                <w:szCs w:val="24"/>
                <w:lang w:val="es-ES"/>
                <w:rPrChange w:id="2448"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2449" w:author="chris" w:date="2015-04-19T12:09:00Z">
                  <w:rPr>
                    <w:rFonts w:ascii="Times New Roman" w:hAnsi="Times New Roman" w:cs="Times New Roman"/>
                    <w:b/>
                    <w:sz w:val="24"/>
                    <w:szCs w:val="24"/>
                  </w:rPr>
                </w:rPrChange>
              </w:rPr>
              <w:t>Redondear</w:t>
            </w:r>
            <w:r w:rsidRPr="006C4628">
              <w:rPr>
                <w:rFonts w:ascii="Times New Roman" w:hAnsi="Times New Roman" w:cs="Times New Roman"/>
                <w:sz w:val="24"/>
                <w:szCs w:val="24"/>
                <w:lang w:val="es-ES"/>
                <w:rPrChange w:id="2450" w:author="chris" w:date="2015-04-19T12:09:00Z">
                  <w:rPr>
                    <w:rFonts w:ascii="Times New Roman" w:hAnsi="Times New Roman" w:cs="Times New Roman"/>
                    <w:sz w:val="24"/>
                    <w:szCs w:val="24"/>
                  </w:rPr>
                </w:rPrChange>
              </w:rPr>
              <w:t xml:space="preserve"> o </w:t>
            </w:r>
            <w:r w:rsidRPr="006C4628">
              <w:rPr>
                <w:rFonts w:ascii="Times New Roman" w:hAnsi="Times New Roman" w:cs="Times New Roman"/>
                <w:b/>
                <w:sz w:val="24"/>
                <w:szCs w:val="24"/>
                <w:lang w:val="es-ES"/>
                <w:rPrChange w:id="2451" w:author="chris" w:date="2015-04-19T12:09:00Z">
                  <w:rPr>
                    <w:rFonts w:ascii="Times New Roman" w:hAnsi="Times New Roman" w:cs="Times New Roman"/>
                    <w:b/>
                    <w:sz w:val="24"/>
                    <w:szCs w:val="24"/>
                  </w:rPr>
                </w:rPrChange>
              </w:rPr>
              <w:t>aproximar</w:t>
            </w:r>
            <w:r w:rsidRPr="006C4628">
              <w:rPr>
                <w:rFonts w:ascii="Times New Roman" w:hAnsi="Times New Roman" w:cs="Times New Roman"/>
                <w:sz w:val="24"/>
                <w:szCs w:val="24"/>
                <w:lang w:val="es-ES"/>
                <w:rPrChange w:id="2452" w:author="chris" w:date="2015-04-19T12:09:00Z">
                  <w:rPr>
                    <w:rFonts w:ascii="Times New Roman" w:hAnsi="Times New Roman" w:cs="Times New Roman"/>
                    <w:sz w:val="24"/>
                    <w:szCs w:val="24"/>
                  </w:rPr>
                </w:rPrChange>
              </w:rPr>
              <w:t>, es sustituir un número determinado por otro más sencillo y de valor aproximadamente igual, que termine en uno o varios ceros.</w:t>
            </w:r>
          </w:p>
        </w:tc>
      </w:tr>
    </w:tbl>
    <w:p w14:paraId="2C075EDE" w14:textId="77777777" w:rsidR="00072AF1" w:rsidRPr="006C4628" w:rsidRDefault="00072AF1" w:rsidP="00E6040C">
      <w:pPr>
        <w:spacing w:after="0"/>
        <w:rPr>
          <w:rFonts w:ascii="Arial" w:hAnsi="Arial" w:cs="Arial"/>
          <w:color w:val="000000"/>
          <w:lang w:val="es-ES"/>
          <w:rPrChange w:id="2453"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36"/>
      </w:tblGrid>
      <w:tr w:rsidR="00497E4A" w:rsidRPr="006C4628" w14:paraId="62A44AB6" w14:textId="77777777" w:rsidTr="00771FB2">
        <w:tc>
          <w:tcPr>
            <w:tcW w:w="9054" w:type="dxa"/>
            <w:gridSpan w:val="2"/>
            <w:shd w:val="clear" w:color="auto" w:fill="000000" w:themeFill="text1"/>
          </w:tcPr>
          <w:p w14:paraId="10031E0B" w14:textId="77777777" w:rsidR="00497E4A" w:rsidRPr="006C4628" w:rsidRDefault="00497E4A" w:rsidP="00E6040C">
            <w:pPr>
              <w:jc w:val="center"/>
              <w:rPr>
                <w:rFonts w:ascii="Times New Roman" w:hAnsi="Times New Roman" w:cs="Times New Roman"/>
                <w:b/>
                <w:color w:val="FFFFFF" w:themeColor="background1"/>
                <w:sz w:val="24"/>
                <w:szCs w:val="24"/>
                <w:lang w:val="es-ES"/>
                <w:rPrChange w:id="2454"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455" w:author="chris" w:date="2015-04-19T12:09:00Z">
                  <w:rPr>
                    <w:rFonts w:ascii="Times New Roman" w:hAnsi="Times New Roman" w:cs="Times New Roman"/>
                    <w:b/>
                    <w:color w:val="FFFFFF" w:themeColor="background1"/>
                    <w:sz w:val="24"/>
                    <w:szCs w:val="24"/>
                  </w:rPr>
                </w:rPrChange>
              </w:rPr>
              <w:t>Practica: recurso aprovechado</w:t>
            </w:r>
          </w:p>
        </w:tc>
      </w:tr>
      <w:tr w:rsidR="00497E4A" w:rsidRPr="006C4628" w14:paraId="006AFF62" w14:textId="77777777" w:rsidTr="00771FB2">
        <w:tc>
          <w:tcPr>
            <w:tcW w:w="2518" w:type="dxa"/>
          </w:tcPr>
          <w:p w14:paraId="53D3033B" w14:textId="77777777" w:rsidR="00497E4A" w:rsidRPr="006C4628" w:rsidRDefault="00497E4A" w:rsidP="00E6040C">
            <w:pPr>
              <w:rPr>
                <w:rFonts w:ascii="Times New Roman" w:hAnsi="Times New Roman" w:cs="Times New Roman"/>
                <w:b/>
                <w:color w:val="000000"/>
                <w:sz w:val="24"/>
                <w:szCs w:val="24"/>
                <w:lang w:val="es-ES"/>
                <w:rPrChange w:id="245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457" w:author="chris" w:date="2015-04-19T12:09:00Z">
                  <w:rPr>
                    <w:rFonts w:ascii="Times New Roman" w:hAnsi="Times New Roman" w:cs="Times New Roman"/>
                    <w:b/>
                    <w:color w:val="000000"/>
                    <w:sz w:val="24"/>
                    <w:szCs w:val="24"/>
                  </w:rPr>
                </w:rPrChange>
              </w:rPr>
              <w:t>Código</w:t>
            </w:r>
          </w:p>
        </w:tc>
        <w:tc>
          <w:tcPr>
            <w:tcW w:w="6536" w:type="dxa"/>
          </w:tcPr>
          <w:p w14:paraId="612FC37A" w14:textId="5066D894" w:rsidR="00497E4A" w:rsidRPr="006C4628" w:rsidRDefault="00690E2F" w:rsidP="00E6040C">
            <w:pPr>
              <w:rPr>
                <w:rFonts w:ascii="Times New Roman" w:hAnsi="Times New Roman" w:cs="Times New Roman"/>
                <w:b/>
                <w:color w:val="000000"/>
                <w:sz w:val="24"/>
                <w:szCs w:val="24"/>
                <w:lang w:val="es-ES"/>
                <w:rPrChange w:id="245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459" w:author="chris" w:date="2015-04-19T12:09:00Z">
                  <w:rPr>
                    <w:rFonts w:ascii="Times New Roman" w:hAnsi="Times New Roman" w:cs="Times New Roman"/>
                    <w:color w:val="000000"/>
                    <w:sz w:val="24"/>
                    <w:szCs w:val="24"/>
                  </w:rPr>
                </w:rPrChange>
              </w:rPr>
              <w:t>MA_04_02_CO_</w:t>
            </w:r>
            <w:r w:rsidR="00497E4A" w:rsidRPr="006C4628">
              <w:rPr>
                <w:rFonts w:ascii="Times New Roman" w:hAnsi="Times New Roman" w:cs="Times New Roman"/>
                <w:color w:val="000000"/>
                <w:sz w:val="24"/>
                <w:szCs w:val="24"/>
                <w:lang w:val="es-ES"/>
                <w:rPrChange w:id="2460" w:author="chris" w:date="2015-04-19T12:09:00Z">
                  <w:rPr>
                    <w:rFonts w:ascii="Times New Roman" w:hAnsi="Times New Roman" w:cs="Times New Roman"/>
                    <w:color w:val="000000"/>
                    <w:sz w:val="24"/>
                    <w:szCs w:val="24"/>
                  </w:rPr>
                </w:rPrChange>
              </w:rPr>
              <w:t>REC140</w:t>
            </w:r>
          </w:p>
        </w:tc>
      </w:tr>
      <w:tr w:rsidR="00497E4A" w:rsidRPr="006C4628" w14:paraId="45752DBB" w14:textId="77777777" w:rsidTr="00771FB2">
        <w:tc>
          <w:tcPr>
            <w:tcW w:w="2518" w:type="dxa"/>
          </w:tcPr>
          <w:p w14:paraId="23D400D6" w14:textId="77777777" w:rsidR="00497E4A" w:rsidRPr="006C4628" w:rsidRDefault="00497E4A" w:rsidP="00E6040C">
            <w:pPr>
              <w:rPr>
                <w:rFonts w:ascii="Times New Roman" w:hAnsi="Times New Roman" w:cs="Times New Roman"/>
                <w:color w:val="000000"/>
                <w:sz w:val="24"/>
                <w:szCs w:val="24"/>
                <w:lang w:val="es-ES"/>
                <w:rPrChange w:id="246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462" w:author="chris" w:date="2015-04-19T12:09:00Z">
                  <w:rPr>
                    <w:rFonts w:ascii="Times New Roman" w:hAnsi="Times New Roman" w:cs="Times New Roman"/>
                    <w:b/>
                    <w:color w:val="000000"/>
                    <w:sz w:val="24"/>
                    <w:szCs w:val="24"/>
                  </w:rPr>
                </w:rPrChange>
              </w:rPr>
              <w:t>Ubicación en Aula Planeta</w:t>
            </w:r>
          </w:p>
        </w:tc>
        <w:tc>
          <w:tcPr>
            <w:tcW w:w="6536" w:type="dxa"/>
          </w:tcPr>
          <w:p w14:paraId="1730C7FF" w14:textId="334D41FD" w:rsidR="00497E4A" w:rsidRPr="006C4628" w:rsidRDefault="00497E4A" w:rsidP="00E6040C">
            <w:pPr>
              <w:rPr>
                <w:rFonts w:ascii="Times New Roman" w:hAnsi="Times New Roman" w:cs="Times New Roman"/>
                <w:color w:val="000000"/>
                <w:sz w:val="24"/>
                <w:szCs w:val="24"/>
                <w:lang w:val="es-ES"/>
                <w:rPrChange w:id="246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464" w:author="chris" w:date="2015-04-19T12:09:00Z">
                  <w:rPr>
                    <w:rFonts w:ascii="Times New Roman" w:hAnsi="Times New Roman" w:cs="Times New Roman"/>
                    <w:color w:val="000000"/>
                    <w:sz w:val="24"/>
                    <w:szCs w:val="24"/>
                  </w:rPr>
                </w:rPrChange>
              </w:rPr>
              <w:t xml:space="preserve">5°ESO/Matemáticas/Los números naturales/3 Las aplicaciones de los números naturales/3.2 El redondeo de números / </w:t>
            </w:r>
            <w:r w:rsidR="002D7287" w:rsidRPr="006C4628">
              <w:rPr>
                <w:rFonts w:ascii="Times New Roman" w:hAnsi="Times New Roman" w:cs="Times New Roman"/>
                <w:color w:val="000000"/>
                <w:sz w:val="24"/>
                <w:szCs w:val="24"/>
                <w:lang w:val="es-ES"/>
                <w:rPrChange w:id="2465" w:author="chris" w:date="2015-04-19T12:09:00Z">
                  <w:rPr>
                    <w:rFonts w:ascii="Times New Roman" w:hAnsi="Times New Roman" w:cs="Times New Roman"/>
                    <w:color w:val="000000"/>
                    <w:sz w:val="24"/>
                    <w:szCs w:val="24"/>
                  </w:rPr>
                </w:rPrChange>
              </w:rPr>
              <w:t>Redondea números naturales</w:t>
            </w:r>
            <w:r w:rsidRPr="006C4628">
              <w:rPr>
                <w:rFonts w:ascii="Times New Roman" w:hAnsi="Times New Roman" w:cs="Times New Roman"/>
                <w:color w:val="000000"/>
                <w:sz w:val="24"/>
                <w:szCs w:val="24"/>
                <w:lang w:val="es-ES"/>
                <w:rPrChange w:id="2466" w:author="chris" w:date="2015-04-19T12:09:00Z">
                  <w:rPr>
                    <w:rFonts w:ascii="Times New Roman" w:hAnsi="Times New Roman" w:cs="Times New Roman"/>
                    <w:color w:val="000000"/>
                    <w:sz w:val="24"/>
                    <w:szCs w:val="24"/>
                  </w:rPr>
                </w:rPrChange>
              </w:rPr>
              <w:t>.</w:t>
            </w:r>
          </w:p>
        </w:tc>
      </w:tr>
      <w:tr w:rsidR="00497E4A" w:rsidRPr="006C4628" w14:paraId="60FEA142" w14:textId="77777777" w:rsidTr="00771FB2">
        <w:tc>
          <w:tcPr>
            <w:tcW w:w="2518" w:type="dxa"/>
          </w:tcPr>
          <w:p w14:paraId="3B6847F2" w14:textId="59BABE26" w:rsidR="00497E4A" w:rsidRPr="006C4628" w:rsidRDefault="00B7242E" w:rsidP="00E6040C">
            <w:pPr>
              <w:rPr>
                <w:rFonts w:ascii="Times New Roman" w:hAnsi="Times New Roman" w:cs="Times New Roman"/>
                <w:color w:val="000000"/>
                <w:sz w:val="24"/>
                <w:szCs w:val="24"/>
                <w:lang w:val="es-ES"/>
                <w:rPrChange w:id="2467" w:author="chris" w:date="2015-04-19T12:09:00Z">
                  <w:rPr>
                    <w:rFonts w:ascii="Times New Roman" w:hAnsi="Times New Roman" w:cs="Times New Roman"/>
                    <w:color w:val="000000"/>
                    <w:sz w:val="24"/>
                    <w:szCs w:val="24"/>
                  </w:rPr>
                </w:rPrChange>
              </w:rPr>
            </w:pPr>
            <w:r w:rsidRPr="006C4628">
              <w:rPr>
                <w:lang w:val="es-ES" w:eastAsia="es-ES"/>
                <w:rPrChange w:id="2468" w:author="chris" w:date="2015-04-19T12:09:00Z">
                  <w:rPr>
                    <w:noProof/>
                    <w:lang w:val="es-ES" w:eastAsia="es-ES"/>
                  </w:rPr>
                </w:rPrChange>
              </w:rPr>
              <w:lastRenderedPageBreak/>
              <mc:AlternateContent>
                <mc:Choice Requires="wps">
                  <w:drawing>
                    <wp:anchor distT="0" distB="0" distL="114300" distR="114300" simplePos="0" relativeHeight="251639296" behindDoc="0" locked="0" layoutInCell="1" allowOverlap="1" wp14:anchorId="315431E0" wp14:editId="6C1DA98B">
                      <wp:simplePos x="0" y="0"/>
                      <wp:positionH relativeFrom="column">
                        <wp:posOffset>1468755</wp:posOffset>
                      </wp:positionH>
                      <wp:positionV relativeFrom="paragraph">
                        <wp:posOffset>4957445</wp:posOffset>
                      </wp:positionV>
                      <wp:extent cx="2042160" cy="308610"/>
                      <wp:effectExtent l="57150" t="19050" r="15240" b="91440"/>
                      <wp:wrapNone/>
                      <wp:docPr id="12" name="12 Elipse"/>
                      <wp:cNvGraphicFramePr/>
                      <a:graphic xmlns:a="http://schemas.openxmlformats.org/drawingml/2006/main">
                        <a:graphicData uri="http://schemas.microsoft.com/office/word/2010/wordprocessingShape">
                          <wps:wsp>
                            <wps:cNvSpPr/>
                            <wps:spPr>
                              <a:xfrm>
                                <a:off x="0" y="0"/>
                                <a:ext cx="204216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12 Elipse" o:spid="_x0000_s1026" style="position:absolute;margin-left:115.65pt;margin-top:390.35pt;width:160.8pt;height:24.3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" filled="f" strokecolor="red">
                      <v:shadow on="t" color="black" opacity="22937f" origin=",.5" offset="0,.63889mm"/>
                    </v:oval>
                  </w:pict>
                </mc:Fallback>
              </mc:AlternateContent>
            </w:r>
            <w:r w:rsidR="00497E4A" w:rsidRPr="006C4628">
              <w:rPr>
                <w:rFonts w:ascii="Times New Roman" w:hAnsi="Times New Roman" w:cs="Times New Roman"/>
                <w:b/>
                <w:color w:val="000000"/>
                <w:sz w:val="24"/>
                <w:szCs w:val="24"/>
                <w:lang w:val="es-ES"/>
                <w:rPrChange w:id="2469"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24597BF4" w14:textId="3BB647A7" w:rsidR="00497E4A" w:rsidRPr="006C4628" w:rsidRDefault="00B52486" w:rsidP="00E6040C">
            <w:pPr>
              <w:rPr>
                <w:rFonts w:ascii="Times New Roman" w:hAnsi="Times New Roman" w:cs="Times New Roman"/>
                <w:color w:val="000000"/>
                <w:sz w:val="24"/>
                <w:szCs w:val="24"/>
                <w:lang w:val="es-ES"/>
                <w:rPrChange w:id="247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471" w:author="chris" w:date="2015-04-19T12:09:00Z">
                  <w:rPr>
                    <w:rFonts w:ascii="Times New Roman" w:hAnsi="Times New Roman" w:cs="Times New Roman"/>
                    <w:color w:val="000000"/>
                    <w:sz w:val="24"/>
                    <w:szCs w:val="24"/>
                  </w:rPr>
                </w:rPrChange>
              </w:rPr>
              <w:t>Cambia instrucción de</w:t>
            </w:r>
            <w:r w:rsidR="008E629B" w:rsidRPr="006C4628">
              <w:rPr>
                <w:rFonts w:ascii="Times New Roman" w:hAnsi="Times New Roman" w:cs="Times New Roman"/>
                <w:color w:val="000000"/>
                <w:sz w:val="24"/>
                <w:szCs w:val="24"/>
                <w:lang w:val="es-ES"/>
                <w:rPrChange w:id="2472"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2473" w:author="chris" w:date="2015-04-19T12:09:00Z">
                  <w:rPr>
                    <w:rFonts w:ascii="Times New Roman" w:hAnsi="Times New Roman" w:cs="Times New Roman"/>
                    <w:color w:val="000000"/>
                    <w:sz w:val="24"/>
                    <w:szCs w:val="24"/>
                  </w:rPr>
                </w:rPrChange>
              </w:rPr>
              <w:t>l</w:t>
            </w:r>
            <w:r w:rsidR="008E629B" w:rsidRPr="006C4628">
              <w:rPr>
                <w:rFonts w:ascii="Times New Roman" w:hAnsi="Times New Roman" w:cs="Times New Roman"/>
                <w:color w:val="000000"/>
                <w:sz w:val="24"/>
                <w:szCs w:val="24"/>
                <w:lang w:val="es-ES"/>
                <w:rPrChange w:id="2474" w:author="chris" w:date="2015-04-19T12:09:00Z">
                  <w:rPr>
                    <w:rFonts w:ascii="Times New Roman" w:hAnsi="Times New Roman" w:cs="Times New Roman"/>
                    <w:color w:val="000000"/>
                    <w:sz w:val="24"/>
                    <w:szCs w:val="24"/>
                  </w:rPr>
                </w:rPrChange>
              </w:rPr>
              <w:t>os</w:t>
            </w:r>
            <w:r w:rsidRPr="006C4628">
              <w:rPr>
                <w:rFonts w:ascii="Times New Roman" w:hAnsi="Times New Roman" w:cs="Times New Roman"/>
                <w:color w:val="000000"/>
                <w:sz w:val="24"/>
                <w:szCs w:val="24"/>
                <w:lang w:val="es-ES"/>
                <w:rPrChange w:id="2475" w:author="chris" w:date="2015-04-19T12:09:00Z">
                  <w:rPr>
                    <w:rFonts w:ascii="Times New Roman" w:hAnsi="Times New Roman" w:cs="Times New Roman"/>
                    <w:color w:val="000000"/>
                    <w:sz w:val="24"/>
                    <w:szCs w:val="24"/>
                  </w:rPr>
                </w:rPrChange>
              </w:rPr>
              <w:t xml:space="preserve"> ejercicio</w:t>
            </w:r>
            <w:r w:rsidR="008E629B" w:rsidRPr="006C4628">
              <w:rPr>
                <w:rFonts w:ascii="Times New Roman" w:hAnsi="Times New Roman" w:cs="Times New Roman"/>
                <w:color w:val="000000"/>
                <w:sz w:val="24"/>
                <w:szCs w:val="24"/>
                <w:lang w:val="es-ES"/>
                <w:rPrChange w:id="2476" w:author="chris" w:date="2015-04-19T12:09:00Z">
                  <w:rPr>
                    <w:rFonts w:ascii="Times New Roman" w:hAnsi="Times New Roman" w:cs="Times New Roman"/>
                    <w:color w:val="000000"/>
                    <w:sz w:val="24"/>
                    <w:szCs w:val="24"/>
                  </w:rPr>
                </w:rPrChange>
              </w:rPr>
              <w:t>s</w:t>
            </w:r>
            <w:r w:rsidRPr="006C4628">
              <w:rPr>
                <w:rFonts w:ascii="Times New Roman" w:hAnsi="Times New Roman" w:cs="Times New Roman"/>
                <w:color w:val="000000"/>
                <w:sz w:val="24"/>
                <w:szCs w:val="24"/>
                <w:lang w:val="es-ES"/>
                <w:rPrChange w:id="2477" w:author="chris" w:date="2015-04-19T12:09:00Z">
                  <w:rPr>
                    <w:rFonts w:ascii="Times New Roman" w:hAnsi="Times New Roman" w:cs="Times New Roman"/>
                    <w:color w:val="000000"/>
                    <w:sz w:val="24"/>
                    <w:szCs w:val="24"/>
                  </w:rPr>
                </w:rPrChange>
              </w:rPr>
              <w:t xml:space="preserve"> que se </w:t>
            </w:r>
            <w:r w:rsidR="008E629B" w:rsidRPr="006C4628">
              <w:rPr>
                <w:rFonts w:ascii="Times New Roman" w:hAnsi="Times New Roman" w:cs="Times New Roman"/>
                <w:color w:val="000000"/>
                <w:sz w:val="24"/>
                <w:szCs w:val="24"/>
                <w:lang w:val="es-ES"/>
                <w:rPrChange w:id="2478" w:author="chris" w:date="2015-04-19T12:09:00Z">
                  <w:rPr>
                    <w:rFonts w:ascii="Times New Roman" w:hAnsi="Times New Roman" w:cs="Times New Roman"/>
                    <w:color w:val="000000"/>
                    <w:sz w:val="24"/>
                    <w:szCs w:val="24"/>
                  </w:rPr>
                </w:rPrChange>
              </w:rPr>
              <w:t xml:space="preserve">muestran a continuación, </w:t>
            </w:r>
            <w:r w:rsidRPr="006C4628">
              <w:rPr>
                <w:rFonts w:ascii="Times New Roman" w:hAnsi="Times New Roman" w:cs="Times New Roman"/>
                <w:color w:val="000000"/>
                <w:sz w:val="24"/>
                <w:szCs w:val="24"/>
                <w:lang w:val="es-ES"/>
                <w:rPrChange w:id="2479" w:author="chris" w:date="2015-04-19T12:09:00Z">
                  <w:rPr>
                    <w:rFonts w:ascii="Times New Roman" w:hAnsi="Times New Roman" w:cs="Times New Roman"/>
                    <w:color w:val="000000"/>
                    <w:sz w:val="24"/>
                    <w:szCs w:val="24"/>
                  </w:rPr>
                </w:rPrChange>
              </w:rPr>
              <w:t>encerra</w:t>
            </w:r>
            <w:r w:rsidR="008E629B" w:rsidRPr="006C4628">
              <w:rPr>
                <w:rFonts w:ascii="Times New Roman" w:hAnsi="Times New Roman" w:cs="Times New Roman"/>
                <w:color w:val="000000"/>
                <w:sz w:val="24"/>
                <w:szCs w:val="24"/>
                <w:lang w:val="es-ES"/>
                <w:rPrChange w:id="2480" w:author="chris" w:date="2015-04-19T12:09:00Z">
                  <w:rPr>
                    <w:rFonts w:ascii="Times New Roman" w:hAnsi="Times New Roman" w:cs="Times New Roman"/>
                    <w:color w:val="000000"/>
                    <w:sz w:val="24"/>
                    <w:szCs w:val="24"/>
                  </w:rPr>
                </w:rPrChange>
              </w:rPr>
              <w:t>dos</w:t>
            </w:r>
            <w:r w:rsidRPr="006C4628">
              <w:rPr>
                <w:rFonts w:ascii="Times New Roman" w:hAnsi="Times New Roman" w:cs="Times New Roman"/>
                <w:color w:val="000000"/>
                <w:sz w:val="24"/>
                <w:szCs w:val="24"/>
                <w:lang w:val="es-ES"/>
                <w:rPrChange w:id="2481" w:author="chris" w:date="2015-04-19T12:09:00Z">
                  <w:rPr>
                    <w:rFonts w:ascii="Times New Roman" w:hAnsi="Times New Roman" w:cs="Times New Roman"/>
                    <w:color w:val="000000"/>
                    <w:sz w:val="24"/>
                    <w:szCs w:val="24"/>
                  </w:rPr>
                </w:rPrChange>
              </w:rPr>
              <w:t xml:space="preserve"> en rojo, por la instrucción que se muestra inmediatamente debajo de cada imagen. </w:t>
            </w:r>
          </w:p>
          <w:p w14:paraId="5AE7B5B2" w14:textId="54BF7113" w:rsidR="008E629B" w:rsidRPr="006C4628" w:rsidRDefault="008E629B" w:rsidP="00E6040C">
            <w:pPr>
              <w:rPr>
                <w:rFonts w:ascii="Times New Roman" w:hAnsi="Times New Roman" w:cs="Times New Roman"/>
                <w:color w:val="000000"/>
                <w:sz w:val="24"/>
                <w:szCs w:val="24"/>
                <w:lang w:val="es-ES"/>
                <w:rPrChange w:id="248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483" w:author="chris" w:date="2015-04-19T12:09:00Z">
                  <w:rPr>
                    <w:rFonts w:ascii="Times New Roman" w:hAnsi="Times New Roman" w:cs="Times New Roman"/>
                    <w:color w:val="000000"/>
                    <w:sz w:val="24"/>
                    <w:szCs w:val="24"/>
                  </w:rPr>
                </w:rPrChange>
              </w:rPr>
              <w:t xml:space="preserve">Los demás ejercicios quedan igual. </w:t>
            </w:r>
          </w:p>
          <w:p w14:paraId="17F4F8E3" w14:textId="56404B92" w:rsidR="00B52486" w:rsidRPr="006C4628" w:rsidRDefault="00B52486" w:rsidP="00E6040C">
            <w:pPr>
              <w:rPr>
                <w:rFonts w:ascii="Times New Roman" w:hAnsi="Times New Roman" w:cs="Times New Roman"/>
                <w:color w:val="000000"/>
                <w:sz w:val="24"/>
                <w:szCs w:val="24"/>
                <w:lang w:val="es-ES"/>
                <w:rPrChange w:id="2484" w:author="chris" w:date="2015-04-19T12:09:00Z">
                  <w:rPr>
                    <w:rFonts w:ascii="Times New Roman" w:hAnsi="Times New Roman" w:cs="Times New Roman"/>
                    <w:color w:val="000000"/>
                    <w:sz w:val="24"/>
                    <w:szCs w:val="24"/>
                  </w:rPr>
                </w:rPrChange>
              </w:rPr>
            </w:pPr>
            <w:r w:rsidRPr="006C4628">
              <w:rPr>
                <w:lang w:val="es-ES" w:eastAsia="es-ES"/>
                <w:rPrChange w:id="2485" w:author="chris" w:date="2015-04-19T12:09:00Z">
                  <w:rPr>
                    <w:noProof/>
                    <w:lang w:val="es-ES" w:eastAsia="es-ES"/>
                  </w:rPr>
                </w:rPrChange>
              </w:rPr>
              <mc:AlternateContent>
                <mc:Choice Requires="wps">
                  <w:drawing>
                    <wp:anchor distT="0" distB="0" distL="114300" distR="114300" simplePos="0" relativeHeight="251635200" behindDoc="0" locked="0" layoutInCell="1" allowOverlap="1" wp14:anchorId="1632C8E4" wp14:editId="7CC7AE33">
                      <wp:simplePos x="0" y="0"/>
                      <wp:positionH relativeFrom="column">
                        <wp:posOffset>4445</wp:posOffset>
                      </wp:positionH>
                      <wp:positionV relativeFrom="paragraph">
                        <wp:posOffset>120205</wp:posOffset>
                      </wp:positionV>
                      <wp:extent cx="1911350" cy="308610"/>
                      <wp:effectExtent l="57150" t="19050" r="12700" b="91440"/>
                      <wp:wrapNone/>
                      <wp:docPr id="7" name="7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6459BF48" id="7 Elipse" o:spid="_x0000_s1026" style="position:absolute;margin-left:.35pt;margin-top:9.45pt;width:150.5pt;height:24.3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" filled="f" strokecolor="red">
                      <v:shadow on="t" color="black" opacity="22937f" origin=",.5" offset="0,.63889mm"/>
                    </v:oval>
                  </w:pict>
                </mc:Fallback>
              </mc:AlternateContent>
            </w:r>
          </w:p>
          <w:p w14:paraId="21346F03" w14:textId="2310CAC9" w:rsidR="00B52486" w:rsidRPr="006C4628" w:rsidRDefault="00B52486" w:rsidP="00E6040C">
            <w:pPr>
              <w:rPr>
                <w:rFonts w:ascii="Times New Roman" w:hAnsi="Times New Roman" w:cs="Times New Roman"/>
                <w:color w:val="000000"/>
                <w:sz w:val="24"/>
                <w:szCs w:val="24"/>
                <w:lang w:val="es-ES"/>
                <w:rPrChange w:id="2486" w:author="chris" w:date="2015-04-19T12:09:00Z">
                  <w:rPr>
                    <w:rFonts w:ascii="Times New Roman" w:hAnsi="Times New Roman" w:cs="Times New Roman"/>
                    <w:color w:val="000000"/>
                    <w:sz w:val="24"/>
                    <w:szCs w:val="24"/>
                  </w:rPr>
                </w:rPrChange>
              </w:rPr>
            </w:pPr>
            <w:r w:rsidRPr="006C4628">
              <w:rPr>
                <w:lang w:val="es-ES" w:eastAsia="es-ES"/>
                <w:rPrChange w:id="2487" w:author="chris" w:date="2015-04-19T12:09:00Z">
                  <w:rPr>
                    <w:noProof/>
                    <w:lang w:val="es-ES" w:eastAsia="es-ES"/>
                  </w:rPr>
                </w:rPrChange>
              </w:rPr>
              <w:drawing>
                <wp:inline distT="0" distB="0" distL="0" distR="0" wp14:anchorId="7E4BC1E2" wp14:editId="1372DF9A">
                  <wp:extent cx="1911926" cy="184067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416" t="24746" r="58473" b="22712"/>
                          <a:stretch/>
                        </pic:blipFill>
                        <pic:spPr bwMode="auto">
                          <a:xfrm>
                            <a:off x="0" y="0"/>
                            <a:ext cx="1914393" cy="1843050"/>
                          </a:xfrm>
                          <a:prstGeom prst="rect">
                            <a:avLst/>
                          </a:prstGeom>
                          <a:ln>
                            <a:noFill/>
                          </a:ln>
                          <a:extLst>
                            <a:ext uri="{53640926-AAD7-44D8-BBD7-CCE9431645EC}">
                              <a14:shadowObscured xmlns:a14="http://schemas.microsoft.com/office/drawing/2010/main"/>
                            </a:ext>
                          </a:extLst>
                        </pic:spPr>
                      </pic:pic>
                    </a:graphicData>
                  </a:graphic>
                </wp:inline>
              </w:drawing>
            </w:r>
          </w:p>
          <w:p w14:paraId="7E40A399" w14:textId="48D0F5C8" w:rsidR="00B52486" w:rsidRPr="006C4628" w:rsidRDefault="00492726" w:rsidP="00E6040C">
            <w:pPr>
              <w:rPr>
                <w:rFonts w:ascii="Times New Roman" w:hAnsi="Times New Roman" w:cs="Times New Roman"/>
                <w:b/>
                <w:color w:val="FF0000"/>
                <w:sz w:val="24"/>
                <w:szCs w:val="24"/>
                <w:lang w:val="es-ES"/>
                <w:rPrChange w:id="2488"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489" w:author="chris" w:date="2015-04-19T12:09:00Z">
                  <w:rPr>
                    <w:rFonts w:ascii="Times New Roman" w:hAnsi="Times New Roman" w:cs="Times New Roman"/>
                    <w:b/>
                    <w:color w:val="FF0000"/>
                    <w:sz w:val="24"/>
                    <w:szCs w:val="24"/>
                  </w:rPr>
                </w:rPrChange>
              </w:rPr>
              <w:t xml:space="preserve">Aproxima </w:t>
            </w:r>
            <w:r w:rsidR="00C972B6" w:rsidRPr="006C4628">
              <w:rPr>
                <w:rFonts w:ascii="Times New Roman" w:hAnsi="Times New Roman" w:cs="Times New Roman"/>
                <w:b/>
                <w:color w:val="FF0000"/>
                <w:sz w:val="24"/>
                <w:szCs w:val="24"/>
                <w:lang w:val="es-ES"/>
                <w:rPrChange w:id="2490" w:author="chris" w:date="2015-04-19T12:09:00Z">
                  <w:rPr>
                    <w:rFonts w:ascii="Times New Roman" w:hAnsi="Times New Roman" w:cs="Times New Roman"/>
                    <w:b/>
                    <w:color w:val="FF0000"/>
                    <w:sz w:val="24"/>
                    <w:szCs w:val="24"/>
                  </w:rPr>
                </w:rPrChange>
              </w:rPr>
              <w:t>5</w:t>
            </w:r>
            <w:r w:rsidR="00B7242E" w:rsidRPr="006C4628">
              <w:rPr>
                <w:rFonts w:ascii="Times New Roman" w:hAnsi="Times New Roman" w:cs="Times New Roman"/>
                <w:b/>
                <w:color w:val="FF0000"/>
                <w:sz w:val="24"/>
                <w:szCs w:val="24"/>
                <w:lang w:val="es-ES"/>
                <w:rPrChange w:id="2491" w:author="chris" w:date="2015-04-19T12:09:00Z">
                  <w:rPr>
                    <w:rFonts w:ascii="Times New Roman" w:hAnsi="Times New Roman" w:cs="Times New Roman"/>
                    <w:b/>
                    <w:color w:val="FF0000"/>
                    <w:sz w:val="24"/>
                    <w:szCs w:val="24"/>
                  </w:rPr>
                </w:rPrChange>
              </w:rPr>
              <w:t xml:space="preserve">4 </w:t>
            </w:r>
            <w:r w:rsidR="00C972B6" w:rsidRPr="006C4628">
              <w:rPr>
                <w:rFonts w:ascii="Times New Roman" w:hAnsi="Times New Roman" w:cs="Times New Roman"/>
                <w:b/>
                <w:color w:val="FF0000"/>
                <w:sz w:val="24"/>
                <w:szCs w:val="24"/>
                <w:lang w:val="es-ES"/>
                <w:rPrChange w:id="2492" w:author="chris" w:date="2015-04-19T12:09:00Z">
                  <w:rPr>
                    <w:rFonts w:ascii="Times New Roman" w:hAnsi="Times New Roman" w:cs="Times New Roman"/>
                    <w:b/>
                    <w:color w:val="FF0000"/>
                    <w:sz w:val="24"/>
                    <w:szCs w:val="24"/>
                  </w:rPr>
                </w:rPrChange>
              </w:rPr>
              <w:t>567</w:t>
            </w:r>
            <w:r w:rsidR="00B7242E" w:rsidRPr="006C4628">
              <w:rPr>
                <w:rFonts w:ascii="Times New Roman" w:hAnsi="Times New Roman" w:cs="Times New Roman"/>
                <w:b/>
                <w:color w:val="FF0000"/>
                <w:sz w:val="24"/>
                <w:szCs w:val="24"/>
                <w:lang w:val="es-ES"/>
                <w:rPrChange w:id="2493" w:author="chris" w:date="2015-04-19T12:09:00Z">
                  <w:rPr>
                    <w:rFonts w:ascii="Times New Roman" w:hAnsi="Times New Roman" w:cs="Times New Roman"/>
                    <w:b/>
                    <w:color w:val="FF0000"/>
                    <w:sz w:val="24"/>
                    <w:szCs w:val="24"/>
                  </w:rPr>
                </w:rPrChange>
              </w:rPr>
              <w:t xml:space="preserve"> </w:t>
            </w:r>
            <w:r w:rsidR="00C972B6" w:rsidRPr="006C4628">
              <w:rPr>
                <w:rFonts w:ascii="Times New Roman" w:hAnsi="Times New Roman" w:cs="Times New Roman"/>
                <w:b/>
                <w:color w:val="FF0000"/>
                <w:sz w:val="24"/>
                <w:szCs w:val="24"/>
                <w:lang w:val="es-ES"/>
                <w:rPrChange w:id="2494" w:author="chris" w:date="2015-04-19T12:09:00Z">
                  <w:rPr>
                    <w:rFonts w:ascii="Times New Roman" w:hAnsi="Times New Roman" w:cs="Times New Roman"/>
                    <w:b/>
                    <w:color w:val="FF0000"/>
                    <w:sz w:val="24"/>
                    <w:szCs w:val="24"/>
                  </w:rPr>
                </w:rPrChange>
              </w:rPr>
              <w:t>234 a la unidad de millón.</w:t>
            </w:r>
          </w:p>
          <w:p w14:paraId="6171CE9C" w14:textId="60C15BBE" w:rsidR="000352E5" w:rsidRPr="006C4628" w:rsidRDefault="00595EB5" w:rsidP="00E6040C">
            <w:pPr>
              <w:rPr>
                <w:rFonts w:ascii="Times New Roman" w:hAnsi="Times New Roman" w:cs="Times New Roman"/>
                <w:color w:val="000000"/>
                <w:sz w:val="24"/>
                <w:szCs w:val="24"/>
                <w:lang w:val="es-ES"/>
                <w:rPrChange w:id="2495" w:author="chris" w:date="2015-04-19T12:09:00Z">
                  <w:rPr>
                    <w:rFonts w:ascii="Times New Roman" w:hAnsi="Times New Roman" w:cs="Times New Roman"/>
                    <w:color w:val="000000"/>
                    <w:sz w:val="24"/>
                    <w:szCs w:val="24"/>
                  </w:rPr>
                </w:rPrChange>
              </w:rPr>
            </w:pPr>
            <w:r w:rsidRPr="006C4628">
              <w:rPr>
                <w:lang w:val="es-ES" w:eastAsia="es-ES"/>
                <w:rPrChange w:id="2496" w:author="chris" w:date="2015-04-19T12:09:00Z">
                  <w:rPr>
                    <w:noProof/>
                    <w:lang w:val="es-ES" w:eastAsia="es-ES"/>
                  </w:rPr>
                </w:rPrChange>
              </w:rPr>
              <mc:AlternateContent>
                <mc:Choice Requires="wps">
                  <w:drawing>
                    <wp:anchor distT="0" distB="0" distL="114300" distR="114300" simplePos="0" relativeHeight="251637248" behindDoc="0" locked="0" layoutInCell="1" allowOverlap="1" wp14:anchorId="3B62FF20" wp14:editId="5AD53A6D">
                      <wp:simplePos x="0" y="0"/>
                      <wp:positionH relativeFrom="column">
                        <wp:posOffset>-14916</wp:posOffset>
                      </wp:positionH>
                      <wp:positionV relativeFrom="paragraph">
                        <wp:posOffset>120518</wp:posOffset>
                      </wp:positionV>
                      <wp:extent cx="1911350" cy="308610"/>
                      <wp:effectExtent l="57150" t="19050" r="12700" b="91440"/>
                      <wp:wrapNone/>
                      <wp:docPr id="10" name="10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56083E25" id="10 Elipse" o:spid="_x0000_s1026" style="position:absolute;margin-left:-1.15pt;margin-top:9.5pt;width:150.5pt;height:24.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" filled="f" strokecolor="red">
                      <v:shadow on="t" color="black" opacity="22937f" origin=",.5" offset="0,.63889mm"/>
                    </v:oval>
                  </w:pict>
                </mc:Fallback>
              </mc:AlternateContent>
            </w:r>
          </w:p>
          <w:p w14:paraId="71759800" w14:textId="7B2D70D1" w:rsidR="00C972B6" w:rsidRPr="006C4628" w:rsidRDefault="00DC36D2" w:rsidP="00E6040C">
            <w:pPr>
              <w:rPr>
                <w:rFonts w:ascii="Times New Roman" w:hAnsi="Times New Roman" w:cs="Times New Roman"/>
                <w:color w:val="000000"/>
                <w:sz w:val="24"/>
                <w:szCs w:val="24"/>
                <w:lang w:val="es-ES"/>
                <w:rPrChange w:id="2497" w:author="chris" w:date="2015-04-19T12:09:00Z">
                  <w:rPr>
                    <w:rFonts w:ascii="Times New Roman" w:hAnsi="Times New Roman" w:cs="Times New Roman"/>
                    <w:color w:val="000000"/>
                    <w:sz w:val="24"/>
                    <w:szCs w:val="24"/>
                  </w:rPr>
                </w:rPrChange>
              </w:rPr>
            </w:pPr>
            <w:r w:rsidRPr="006C4628">
              <w:rPr>
                <w:lang w:val="es-ES" w:eastAsia="es-ES"/>
                <w:rPrChange w:id="2498" w:author="chris" w:date="2015-04-19T12:09:00Z">
                  <w:rPr>
                    <w:noProof/>
                    <w:lang w:val="es-ES" w:eastAsia="es-ES"/>
                  </w:rPr>
                </w:rPrChange>
              </w:rPr>
              <w:drawing>
                <wp:inline distT="0" distB="0" distL="0" distR="0" wp14:anchorId="194E0414" wp14:editId="38F8E133">
                  <wp:extent cx="1911350" cy="19319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6610" r="80296" b="31526"/>
                          <a:stretch/>
                        </pic:blipFill>
                        <pic:spPr bwMode="auto">
                          <a:xfrm>
                            <a:off x="0" y="0"/>
                            <a:ext cx="1913816" cy="1934395"/>
                          </a:xfrm>
                          <a:prstGeom prst="rect">
                            <a:avLst/>
                          </a:prstGeom>
                          <a:ln>
                            <a:noFill/>
                          </a:ln>
                          <a:extLst>
                            <a:ext uri="{53640926-AAD7-44D8-BBD7-CCE9431645EC}">
                              <a14:shadowObscured xmlns:a14="http://schemas.microsoft.com/office/drawing/2010/main"/>
                            </a:ext>
                          </a:extLst>
                        </pic:spPr>
                      </pic:pic>
                    </a:graphicData>
                  </a:graphic>
                </wp:inline>
              </w:drawing>
            </w:r>
          </w:p>
          <w:p w14:paraId="22DF9006" w14:textId="6FA3CC60" w:rsidR="00492726" w:rsidRPr="006C4628" w:rsidRDefault="00492726" w:rsidP="00E6040C">
            <w:pPr>
              <w:rPr>
                <w:rFonts w:ascii="Times New Roman" w:hAnsi="Times New Roman" w:cs="Times New Roman"/>
                <w:b/>
                <w:color w:val="FF0000"/>
                <w:sz w:val="24"/>
                <w:szCs w:val="24"/>
                <w:lang w:val="es-ES"/>
                <w:rPrChange w:id="2499"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500" w:author="chris" w:date="2015-04-19T12:09:00Z">
                  <w:rPr>
                    <w:rFonts w:ascii="Times New Roman" w:hAnsi="Times New Roman" w:cs="Times New Roman"/>
                    <w:b/>
                    <w:color w:val="FF0000"/>
                    <w:sz w:val="24"/>
                    <w:szCs w:val="24"/>
                  </w:rPr>
                </w:rPrChange>
              </w:rPr>
              <w:t>Aproxima</w:t>
            </w:r>
            <w:ins w:id="2501" w:author="Johana Montejo Rozo" w:date="2015-03-14T16:57:00Z">
              <w:r w:rsidR="003608FB" w:rsidRPr="006C4628">
                <w:rPr>
                  <w:rFonts w:ascii="Times New Roman" w:hAnsi="Times New Roman" w:cs="Times New Roman"/>
                  <w:b/>
                  <w:color w:val="FF0000"/>
                  <w:sz w:val="24"/>
                  <w:szCs w:val="24"/>
                  <w:lang w:val="es-ES"/>
                  <w:rPrChange w:id="2502" w:author="chris" w:date="2015-04-19T12:09:00Z">
                    <w:rPr>
                      <w:rFonts w:ascii="Times New Roman" w:hAnsi="Times New Roman" w:cs="Times New Roman"/>
                      <w:b/>
                      <w:color w:val="FF0000"/>
                      <w:sz w:val="24"/>
                      <w:szCs w:val="24"/>
                    </w:rPr>
                  </w:rPrChange>
                </w:rPr>
                <w:t xml:space="preserve"> </w:t>
              </w:r>
            </w:ins>
            <w:r w:rsidR="00B7242E" w:rsidRPr="006C4628">
              <w:rPr>
                <w:rFonts w:ascii="Times New Roman" w:hAnsi="Times New Roman" w:cs="Times New Roman"/>
                <w:b/>
                <w:color w:val="FF0000"/>
                <w:sz w:val="24"/>
                <w:szCs w:val="24"/>
                <w:lang w:val="es-ES"/>
                <w:rPrChange w:id="2503" w:author="chris" w:date="2015-04-19T12:09:00Z">
                  <w:rPr>
                    <w:rFonts w:ascii="Times New Roman" w:hAnsi="Times New Roman" w:cs="Times New Roman"/>
                    <w:b/>
                    <w:color w:val="FF0000"/>
                    <w:sz w:val="24"/>
                    <w:szCs w:val="24"/>
                  </w:rPr>
                </w:rPrChange>
              </w:rPr>
              <w:t xml:space="preserve">56 </w:t>
            </w:r>
            <w:r w:rsidRPr="006C4628">
              <w:rPr>
                <w:rFonts w:ascii="Times New Roman" w:hAnsi="Times New Roman" w:cs="Times New Roman"/>
                <w:b/>
                <w:color w:val="FF0000"/>
                <w:sz w:val="24"/>
                <w:szCs w:val="24"/>
                <w:lang w:val="es-ES"/>
                <w:rPrChange w:id="2504" w:author="chris" w:date="2015-04-19T12:09:00Z">
                  <w:rPr>
                    <w:rFonts w:ascii="Times New Roman" w:hAnsi="Times New Roman" w:cs="Times New Roman"/>
                    <w:b/>
                    <w:color w:val="FF0000"/>
                    <w:sz w:val="24"/>
                    <w:szCs w:val="24"/>
                  </w:rPr>
                </w:rPrChange>
              </w:rPr>
              <w:t>728 a la unidad de mil.</w:t>
            </w:r>
          </w:p>
          <w:p w14:paraId="58C843D1" w14:textId="2B118226" w:rsidR="00B52486" w:rsidRPr="006C4628" w:rsidRDefault="00B52486" w:rsidP="00E6040C">
            <w:pPr>
              <w:rPr>
                <w:rFonts w:ascii="Times New Roman" w:hAnsi="Times New Roman" w:cs="Times New Roman"/>
                <w:color w:val="000000"/>
                <w:sz w:val="24"/>
                <w:szCs w:val="24"/>
                <w:lang w:val="es-ES"/>
                <w:rPrChange w:id="2505" w:author="chris" w:date="2015-04-19T12:09:00Z">
                  <w:rPr>
                    <w:rFonts w:ascii="Times New Roman" w:hAnsi="Times New Roman" w:cs="Times New Roman"/>
                    <w:color w:val="000000"/>
                    <w:sz w:val="24"/>
                    <w:szCs w:val="24"/>
                  </w:rPr>
                </w:rPrChange>
              </w:rPr>
            </w:pPr>
          </w:p>
          <w:p w14:paraId="15DE829E" w14:textId="57A6BA06" w:rsidR="00B52486" w:rsidRPr="006C4628" w:rsidRDefault="00D842F0" w:rsidP="00E6040C">
            <w:pPr>
              <w:rPr>
                <w:rFonts w:ascii="Times New Roman" w:hAnsi="Times New Roman" w:cs="Times New Roman"/>
                <w:color w:val="000000"/>
                <w:sz w:val="24"/>
                <w:szCs w:val="24"/>
                <w:lang w:val="es-ES"/>
                <w:rPrChange w:id="2506" w:author="chris" w:date="2015-04-19T12:09:00Z">
                  <w:rPr>
                    <w:rFonts w:ascii="Times New Roman" w:hAnsi="Times New Roman" w:cs="Times New Roman"/>
                    <w:color w:val="000000"/>
                    <w:sz w:val="24"/>
                    <w:szCs w:val="24"/>
                  </w:rPr>
                </w:rPrChange>
              </w:rPr>
            </w:pPr>
            <w:r w:rsidRPr="006C4628">
              <w:rPr>
                <w:lang w:val="es-ES" w:eastAsia="es-ES"/>
                <w:rPrChange w:id="2507" w:author="chris" w:date="2015-04-19T12:09:00Z">
                  <w:rPr>
                    <w:noProof/>
                    <w:lang w:val="es-ES" w:eastAsia="es-ES"/>
                  </w:rPr>
                </w:rPrChange>
              </w:rPr>
              <w:drawing>
                <wp:inline distT="0" distB="0" distL="0" distR="0" wp14:anchorId="323B6CD8" wp14:editId="54CEF66E">
                  <wp:extent cx="2040341" cy="16981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6610" r="77335" b="33209"/>
                          <a:stretch/>
                        </pic:blipFill>
                        <pic:spPr bwMode="auto">
                          <a:xfrm>
                            <a:off x="0" y="0"/>
                            <a:ext cx="2048397" cy="1704877"/>
                          </a:xfrm>
                          <a:prstGeom prst="rect">
                            <a:avLst/>
                          </a:prstGeom>
                          <a:ln>
                            <a:noFill/>
                          </a:ln>
                          <a:extLst>
                            <a:ext uri="{53640926-AAD7-44D8-BBD7-CCE9431645EC}">
                              <a14:shadowObscured xmlns:a14="http://schemas.microsoft.com/office/drawing/2010/main"/>
                            </a:ext>
                          </a:extLst>
                        </pic:spPr>
                      </pic:pic>
                    </a:graphicData>
                  </a:graphic>
                </wp:inline>
              </w:drawing>
            </w:r>
          </w:p>
          <w:p w14:paraId="1445AB23" w14:textId="77777777" w:rsidR="00B52486" w:rsidRPr="006C4628" w:rsidRDefault="00B52486" w:rsidP="00E6040C">
            <w:pPr>
              <w:rPr>
                <w:rFonts w:ascii="Times New Roman" w:hAnsi="Times New Roman" w:cs="Times New Roman"/>
                <w:color w:val="000000"/>
                <w:sz w:val="24"/>
                <w:szCs w:val="24"/>
                <w:lang w:val="es-ES"/>
                <w:rPrChange w:id="2508" w:author="chris" w:date="2015-04-19T12:09:00Z">
                  <w:rPr>
                    <w:rFonts w:ascii="Times New Roman" w:hAnsi="Times New Roman" w:cs="Times New Roman"/>
                    <w:color w:val="000000"/>
                    <w:sz w:val="24"/>
                    <w:szCs w:val="24"/>
                  </w:rPr>
                </w:rPrChange>
              </w:rPr>
            </w:pPr>
          </w:p>
          <w:p w14:paraId="2A9CEB61" w14:textId="4D4479F2" w:rsidR="00B52486" w:rsidRPr="006C4628" w:rsidRDefault="00D842F0" w:rsidP="00E6040C">
            <w:pPr>
              <w:rPr>
                <w:rFonts w:ascii="Times New Roman" w:hAnsi="Times New Roman" w:cs="Times New Roman"/>
                <w:b/>
                <w:color w:val="FF0000"/>
                <w:sz w:val="24"/>
                <w:szCs w:val="24"/>
                <w:lang w:val="es-ES"/>
                <w:rPrChange w:id="2509"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510" w:author="chris" w:date="2015-04-19T12:09:00Z">
                  <w:rPr>
                    <w:rFonts w:ascii="Times New Roman" w:hAnsi="Times New Roman" w:cs="Times New Roman"/>
                    <w:b/>
                    <w:color w:val="FF0000"/>
                    <w:sz w:val="24"/>
                    <w:szCs w:val="24"/>
                  </w:rPr>
                </w:rPrChange>
              </w:rPr>
              <w:t>Aproxima</w:t>
            </w:r>
            <w:r w:rsidR="00B7242E" w:rsidRPr="006C4628">
              <w:rPr>
                <w:rFonts w:ascii="Times New Roman" w:hAnsi="Times New Roman" w:cs="Times New Roman"/>
                <w:b/>
                <w:color w:val="FF0000"/>
                <w:sz w:val="24"/>
                <w:szCs w:val="24"/>
                <w:lang w:val="es-ES"/>
                <w:rPrChange w:id="2511" w:author="chris" w:date="2015-04-19T12:09:00Z">
                  <w:rPr>
                    <w:rFonts w:ascii="Times New Roman" w:hAnsi="Times New Roman" w:cs="Times New Roman"/>
                    <w:b/>
                    <w:color w:val="FF0000"/>
                    <w:sz w:val="24"/>
                    <w:szCs w:val="24"/>
                  </w:rPr>
                </w:rPrChange>
              </w:rPr>
              <w:t xml:space="preserve"> a la decena de mil 125 </w:t>
            </w:r>
            <w:r w:rsidR="00AB55F0" w:rsidRPr="006C4628">
              <w:rPr>
                <w:rFonts w:ascii="Times New Roman" w:hAnsi="Times New Roman" w:cs="Times New Roman"/>
                <w:b/>
                <w:color w:val="FF0000"/>
                <w:sz w:val="24"/>
                <w:szCs w:val="24"/>
                <w:lang w:val="es-ES"/>
                <w:rPrChange w:id="2512" w:author="chris" w:date="2015-04-19T12:09:00Z">
                  <w:rPr>
                    <w:rFonts w:ascii="Times New Roman" w:hAnsi="Times New Roman" w:cs="Times New Roman"/>
                    <w:b/>
                    <w:color w:val="FF0000"/>
                    <w:sz w:val="24"/>
                    <w:szCs w:val="24"/>
                  </w:rPr>
                </w:rPrChange>
              </w:rPr>
              <w:t>390</w:t>
            </w:r>
          </w:p>
        </w:tc>
      </w:tr>
      <w:tr w:rsidR="00497E4A" w:rsidRPr="006C4628" w14:paraId="04B16D2F" w14:textId="77777777" w:rsidTr="00771FB2">
        <w:tc>
          <w:tcPr>
            <w:tcW w:w="2518" w:type="dxa"/>
          </w:tcPr>
          <w:p w14:paraId="237D4396" w14:textId="77777777" w:rsidR="00497E4A" w:rsidRPr="006C4628" w:rsidRDefault="00497E4A" w:rsidP="00E6040C">
            <w:pPr>
              <w:rPr>
                <w:rFonts w:ascii="Times New Roman" w:hAnsi="Times New Roman" w:cs="Times New Roman"/>
                <w:b/>
                <w:color w:val="000000"/>
                <w:sz w:val="24"/>
                <w:szCs w:val="24"/>
                <w:lang w:val="es-ES"/>
                <w:rPrChange w:id="251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514" w:author="chris" w:date="2015-04-19T12:09:00Z">
                  <w:rPr>
                    <w:rFonts w:ascii="Times New Roman" w:hAnsi="Times New Roman" w:cs="Times New Roman"/>
                    <w:b/>
                    <w:color w:val="000000"/>
                    <w:sz w:val="24"/>
                    <w:szCs w:val="24"/>
                  </w:rPr>
                </w:rPrChange>
              </w:rPr>
              <w:t>Título</w:t>
            </w:r>
          </w:p>
        </w:tc>
        <w:tc>
          <w:tcPr>
            <w:tcW w:w="6536" w:type="dxa"/>
          </w:tcPr>
          <w:p w14:paraId="17968678" w14:textId="0B310CD7" w:rsidR="00497E4A" w:rsidRPr="006C4628" w:rsidRDefault="00C008CE" w:rsidP="00E6040C">
            <w:pPr>
              <w:rPr>
                <w:rFonts w:ascii="Times New Roman" w:hAnsi="Times New Roman" w:cs="Times New Roman"/>
                <w:color w:val="000000"/>
                <w:sz w:val="24"/>
                <w:szCs w:val="24"/>
                <w:lang w:val="es-ES"/>
                <w:rPrChange w:id="251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516" w:author="chris" w:date="2015-04-19T12:09:00Z">
                  <w:rPr>
                    <w:rFonts w:ascii="Times New Roman" w:hAnsi="Times New Roman" w:cs="Times New Roman"/>
                    <w:color w:val="000000"/>
                    <w:sz w:val="24"/>
                    <w:szCs w:val="24"/>
                  </w:rPr>
                </w:rPrChange>
              </w:rPr>
              <w:t xml:space="preserve">Redondear </w:t>
            </w:r>
            <w:r w:rsidR="00215DFF" w:rsidRPr="006C4628">
              <w:rPr>
                <w:rFonts w:ascii="Times New Roman" w:hAnsi="Times New Roman" w:cs="Times New Roman"/>
                <w:color w:val="000000"/>
                <w:sz w:val="24"/>
                <w:szCs w:val="24"/>
                <w:lang w:val="es-ES"/>
                <w:rPrChange w:id="2517" w:author="chris" w:date="2015-04-19T12:09:00Z">
                  <w:rPr>
                    <w:rFonts w:ascii="Times New Roman" w:hAnsi="Times New Roman" w:cs="Times New Roman"/>
                    <w:color w:val="000000"/>
                    <w:sz w:val="24"/>
                    <w:szCs w:val="24"/>
                  </w:rPr>
                </w:rPrChange>
              </w:rPr>
              <w:t>– aproxima</w:t>
            </w:r>
            <w:r w:rsidRPr="006C4628">
              <w:rPr>
                <w:rFonts w:ascii="Times New Roman" w:hAnsi="Times New Roman" w:cs="Times New Roman"/>
                <w:color w:val="000000"/>
                <w:sz w:val="24"/>
                <w:szCs w:val="24"/>
                <w:lang w:val="es-ES"/>
                <w:rPrChange w:id="2518" w:author="chris" w:date="2015-04-19T12:09:00Z">
                  <w:rPr>
                    <w:rFonts w:ascii="Times New Roman" w:hAnsi="Times New Roman" w:cs="Times New Roman"/>
                    <w:color w:val="000000"/>
                    <w:sz w:val="24"/>
                    <w:szCs w:val="24"/>
                  </w:rPr>
                </w:rPrChange>
              </w:rPr>
              <w:t>r</w:t>
            </w:r>
            <w:r w:rsidR="00215DFF" w:rsidRPr="006C4628">
              <w:rPr>
                <w:rFonts w:ascii="Times New Roman" w:hAnsi="Times New Roman" w:cs="Times New Roman"/>
                <w:color w:val="000000"/>
                <w:sz w:val="24"/>
                <w:szCs w:val="24"/>
                <w:lang w:val="es-ES"/>
                <w:rPrChange w:id="2519" w:author="chris" w:date="2015-04-19T12:09:00Z">
                  <w:rPr>
                    <w:rFonts w:ascii="Times New Roman" w:hAnsi="Times New Roman" w:cs="Times New Roman"/>
                    <w:color w:val="000000"/>
                    <w:sz w:val="24"/>
                    <w:szCs w:val="24"/>
                  </w:rPr>
                </w:rPrChange>
              </w:rPr>
              <w:t xml:space="preserve"> números naturales</w:t>
            </w:r>
            <w:del w:id="2520" w:author="chris" w:date="2015-04-18T22:32:00Z">
              <w:r w:rsidR="00215DFF" w:rsidRPr="006C4628" w:rsidDel="00094AD5">
                <w:rPr>
                  <w:rFonts w:ascii="Times New Roman" w:hAnsi="Times New Roman" w:cs="Times New Roman"/>
                  <w:color w:val="000000"/>
                  <w:sz w:val="24"/>
                  <w:szCs w:val="24"/>
                  <w:lang w:val="es-ES"/>
                  <w:rPrChange w:id="2521" w:author="chris" w:date="2015-04-19T12:09:00Z">
                    <w:rPr>
                      <w:rFonts w:ascii="Times New Roman" w:hAnsi="Times New Roman" w:cs="Times New Roman"/>
                      <w:color w:val="000000"/>
                      <w:sz w:val="24"/>
                      <w:szCs w:val="24"/>
                    </w:rPr>
                  </w:rPrChange>
                </w:rPr>
                <w:delText>.</w:delText>
              </w:r>
            </w:del>
            <w:r w:rsidR="00215DFF" w:rsidRPr="006C4628">
              <w:rPr>
                <w:rFonts w:ascii="Times New Roman" w:hAnsi="Times New Roman" w:cs="Times New Roman"/>
                <w:color w:val="000000"/>
                <w:sz w:val="24"/>
                <w:szCs w:val="24"/>
                <w:lang w:val="es-ES"/>
                <w:rPrChange w:id="2522" w:author="chris" w:date="2015-04-19T12:09:00Z">
                  <w:rPr>
                    <w:rFonts w:ascii="Times New Roman" w:hAnsi="Times New Roman" w:cs="Times New Roman"/>
                    <w:color w:val="000000"/>
                    <w:sz w:val="24"/>
                    <w:szCs w:val="24"/>
                  </w:rPr>
                </w:rPrChange>
              </w:rPr>
              <w:t xml:space="preserve"> </w:t>
            </w:r>
          </w:p>
        </w:tc>
      </w:tr>
      <w:tr w:rsidR="00497E4A" w:rsidRPr="006C4628" w14:paraId="5147788C" w14:textId="77777777" w:rsidTr="00771FB2">
        <w:tc>
          <w:tcPr>
            <w:tcW w:w="2518" w:type="dxa"/>
          </w:tcPr>
          <w:p w14:paraId="25B65168" w14:textId="77777777" w:rsidR="00497E4A" w:rsidRPr="006C4628" w:rsidRDefault="00497E4A" w:rsidP="00E6040C">
            <w:pPr>
              <w:rPr>
                <w:rFonts w:ascii="Times New Roman" w:hAnsi="Times New Roman" w:cs="Times New Roman"/>
                <w:b/>
                <w:color w:val="000000"/>
                <w:sz w:val="24"/>
                <w:szCs w:val="24"/>
                <w:lang w:val="es-ES"/>
                <w:rPrChange w:id="252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524" w:author="chris" w:date="2015-04-19T12:09:00Z">
                  <w:rPr>
                    <w:rFonts w:ascii="Times New Roman" w:hAnsi="Times New Roman" w:cs="Times New Roman"/>
                    <w:b/>
                    <w:color w:val="000000"/>
                    <w:sz w:val="24"/>
                    <w:szCs w:val="24"/>
                  </w:rPr>
                </w:rPrChange>
              </w:rPr>
              <w:t>Descripción</w:t>
            </w:r>
          </w:p>
        </w:tc>
        <w:tc>
          <w:tcPr>
            <w:tcW w:w="6536" w:type="dxa"/>
          </w:tcPr>
          <w:p w14:paraId="5E5DD87F" w14:textId="53995F32" w:rsidR="00497E4A" w:rsidRPr="006C4628" w:rsidRDefault="00215DFF" w:rsidP="00E6040C">
            <w:pPr>
              <w:rPr>
                <w:rFonts w:ascii="Times New Roman" w:hAnsi="Times New Roman" w:cs="Times New Roman"/>
                <w:color w:val="000000"/>
                <w:sz w:val="24"/>
                <w:szCs w:val="24"/>
                <w:lang w:val="es-ES"/>
                <w:rPrChange w:id="252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526" w:author="chris" w:date="2015-04-19T12:09:00Z">
                  <w:rPr>
                    <w:rFonts w:ascii="Times New Roman" w:hAnsi="Times New Roman" w:cs="Times New Roman"/>
                    <w:color w:val="000000"/>
                    <w:sz w:val="24"/>
                    <w:szCs w:val="24"/>
                  </w:rPr>
                </w:rPrChange>
              </w:rPr>
              <w:t xml:space="preserve">Actividad que permite practicar el redondeo de los números naturales. </w:t>
            </w:r>
          </w:p>
        </w:tc>
      </w:tr>
    </w:tbl>
    <w:p w14:paraId="719BD08F" w14:textId="77777777" w:rsidR="006D1401" w:rsidRPr="006C4628" w:rsidRDefault="006D1401" w:rsidP="00E6040C">
      <w:pPr>
        <w:spacing w:after="0"/>
        <w:rPr>
          <w:rFonts w:ascii="Times New Roman" w:hAnsi="Times New Roman" w:cs="Times New Roman"/>
          <w:highlight w:val="yellow"/>
          <w:lang w:val="es-ES"/>
          <w:rPrChange w:id="2527" w:author="chris" w:date="2015-04-19T12:09:00Z">
            <w:rPr>
              <w:rFonts w:ascii="Times New Roman" w:hAnsi="Times New Roman" w:cs="Times New Roman"/>
              <w:highlight w:val="yellow"/>
            </w:rPr>
          </w:rPrChange>
        </w:rPr>
      </w:pPr>
    </w:p>
    <w:p w14:paraId="008EE630" w14:textId="3DD8F885" w:rsidR="000E58FC" w:rsidRPr="006C4628" w:rsidRDefault="000E58FC" w:rsidP="00E6040C">
      <w:pPr>
        <w:spacing w:after="0"/>
        <w:rPr>
          <w:rFonts w:ascii="Times New Roman" w:hAnsi="Times New Roman" w:cs="Times New Roman"/>
          <w:b/>
          <w:lang w:val="es-ES"/>
          <w:rPrChange w:id="2528" w:author="chris" w:date="2015-04-19T12:09:00Z">
            <w:rPr>
              <w:rFonts w:ascii="Times New Roman" w:hAnsi="Times New Roman" w:cs="Times New Roman"/>
              <w:b/>
            </w:rPr>
          </w:rPrChange>
        </w:rPr>
      </w:pPr>
      <w:r w:rsidRPr="006C4628">
        <w:rPr>
          <w:rFonts w:ascii="Times New Roman" w:hAnsi="Times New Roman" w:cs="Times New Roman"/>
          <w:highlight w:val="yellow"/>
          <w:lang w:val="es-ES"/>
          <w:rPrChange w:id="2529" w:author="chris" w:date="2015-04-19T12:09:00Z">
            <w:rPr>
              <w:rFonts w:ascii="Times New Roman" w:hAnsi="Times New Roman" w:cs="Times New Roman"/>
              <w:highlight w:val="yellow"/>
            </w:rPr>
          </w:rPrChange>
        </w:rPr>
        <w:lastRenderedPageBreak/>
        <w:t>[SECCIÓN 2]</w:t>
      </w:r>
      <w:r w:rsidRPr="006C4628">
        <w:rPr>
          <w:rFonts w:ascii="Times New Roman" w:hAnsi="Times New Roman" w:cs="Times New Roman"/>
          <w:lang w:val="es-ES"/>
          <w:rPrChange w:id="2530" w:author="chris" w:date="2015-04-19T12:09:00Z">
            <w:rPr>
              <w:rFonts w:ascii="Times New Roman" w:hAnsi="Times New Roman" w:cs="Times New Roman"/>
            </w:rPr>
          </w:rPrChange>
        </w:rPr>
        <w:t xml:space="preserve"> </w:t>
      </w:r>
      <w:r w:rsidRPr="006C4628">
        <w:rPr>
          <w:rFonts w:ascii="Times New Roman" w:hAnsi="Times New Roman" w:cs="Times New Roman"/>
          <w:b/>
          <w:lang w:val="es-ES"/>
          <w:rPrChange w:id="2531" w:author="chris" w:date="2015-04-19T12:09:00Z">
            <w:rPr>
              <w:rFonts w:ascii="Times New Roman" w:hAnsi="Times New Roman" w:cs="Times New Roman"/>
              <w:b/>
            </w:rPr>
          </w:rPrChange>
        </w:rPr>
        <w:t>1.6 Consolidación</w:t>
      </w:r>
    </w:p>
    <w:p w14:paraId="6C4DE345" w14:textId="77777777" w:rsidR="00F702D6" w:rsidRPr="006C4628" w:rsidRDefault="00F702D6" w:rsidP="00E6040C">
      <w:pPr>
        <w:spacing w:after="0"/>
        <w:rPr>
          <w:rFonts w:ascii="Times New Roman" w:hAnsi="Times New Roman" w:cs="Times New Roman"/>
          <w:b/>
          <w:lang w:val="es-ES"/>
          <w:rPrChange w:id="2532" w:author="chris" w:date="2015-04-19T12:09:00Z">
            <w:rPr>
              <w:rFonts w:ascii="Times New Roman" w:hAnsi="Times New Roman" w:cs="Times New Roman"/>
              <w:b/>
            </w:rPr>
          </w:rPrChange>
        </w:rPr>
      </w:pPr>
    </w:p>
    <w:p w14:paraId="0314CD60" w14:textId="6D2DB452" w:rsidR="00F702D6" w:rsidRPr="006C4628" w:rsidRDefault="00F702D6" w:rsidP="00E6040C">
      <w:pPr>
        <w:spacing w:after="0"/>
        <w:rPr>
          <w:rFonts w:ascii="Arial" w:hAnsi="Arial" w:cs="Arial"/>
          <w:lang w:val="es-ES"/>
          <w:rPrChange w:id="2533" w:author="chris" w:date="2015-04-19T12:09:00Z">
            <w:rPr>
              <w:rFonts w:ascii="Arial" w:hAnsi="Arial" w:cs="Arial"/>
            </w:rPr>
          </w:rPrChange>
        </w:rPr>
      </w:pPr>
      <w:r w:rsidRPr="006C4628">
        <w:rPr>
          <w:rFonts w:ascii="Arial" w:hAnsi="Arial" w:cs="Arial"/>
          <w:lang w:val="es-ES"/>
          <w:rPrChange w:id="2534" w:author="chris" w:date="2015-04-19T12:09:00Z">
            <w:rPr>
              <w:rFonts w:ascii="Arial" w:hAnsi="Arial" w:cs="Arial"/>
            </w:rPr>
          </w:rPrChange>
        </w:rPr>
        <w:t xml:space="preserve">Desarrolla las siguientes actividades para </w:t>
      </w:r>
      <w:r w:rsidR="00734ABD" w:rsidRPr="006C4628">
        <w:rPr>
          <w:rFonts w:ascii="Arial" w:hAnsi="Arial" w:cs="Arial"/>
          <w:lang w:val="es-ES"/>
          <w:rPrChange w:id="2535" w:author="chris" w:date="2015-04-19T12:09:00Z">
            <w:rPr>
              <w:rFonts w:ascii="Arial" w:hAnsi="Arial" w:cs="Arial"/>
            </w:rPr>
          </w:rPrChange>
        </w:rPr>
        <w:t xml:space="preserve">consolidar lo que has aprendido en esta sección. </w:t>
      </w:r>
    </w:p>
    <w:p w14:paraId="47C2CE79" w14:textId="77777777" w:rsidR="000E58FC" w:rsidRPr="006C4628" w:rsidRDefault="000E58FC" w:rsidP="00E6040C">
      <w:pPr>
        <w:spacing w:after="0"/>
        <w:rPr>
          <w:rFonts w:ascii="Times New Roman" w:hAnsi="Times New Roman" w:cs="Times New Roman"/>
          <w:b/>
          <w:lang w:val="es-ES"/>
          <w:rPrChange w:id="2536" w:author="chris" w:date="2015-04-19T12:09:00Z">
            <w:rPr>
              <w:rFonts w:ascii="Times New Roman" w:hAnsi="Times New Roman" w:cs="Times New Roman"/>
              <w:b/>
            </w:rPr>
          </w:rPrChange>
        </w:rPr>
      </w:pPr>
    </w:p>
    <w:tbl>
      <w:tblPr>
        <w:tblStyle w:val="Tablaconcuadrcula"/>
        <w:tblW w:w="0" w:type="auto"/>
        <w:tblLook w:val="04A0" w:firstRow="1" w:lastRow="0" w:firstColumn="1" w:lastColumn="0" w:noHBand="0" w:noVBand="1"/>
      </w:tblPr>
      <w:tblGrid>
        <w:gridCol w:w="2322"/>
        <w:gridCol w:w="6732"/>
      </w:tblGrid>
      <w:tr w:rsidR="000E58FC" w:rsidRPr="006C4628" w14:paraId="53EBAF36" w14:textId="77777777" w:rsidTr="00771FB2">
        <w:tc>
          <w:tcPr>
            <w:tcW w:w="9054" w:type="dxa"/>
            <w:gridSpan w:val="2"/>
            <w:shd w:val="clear" w:color="auto" w:fill="000000" w:themeFill="text1"/>
          </w:tcPr>
          <w:p w14:paraId="792D24DA" w14:textId="77777777" w:rsidR="000E58FC" w:rsidRPr="006C4628" w:rsidRDefault="000E58FC" w:rsidP="00E6040C">
            <w:pPr>
              <w:jc w:val="center"/>
              <w:rPr>
                <w:rFonts w:ascii="Times New Roman" w:hAnsi="Times New Roman" w:cs="Times New Roman"/>
                <w:b/>
                <w:color w:val="FFFFFF" w:themeColor="background1"/>
                <w:sz w:val="24"/>
                <w:szCs w:val="24"/>
                <w:lang w:val="es-ES"/>
                <w:rPrChange w:id="253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538" w:author="chris" w:date="2015-04-19T12:09:00Z">
                  <w:rPr>
                    <w:rFonts w:ascii="Times New Roman" w:hAnsi="Times New Roman" w:cs="Times New Roman"/>
                    <w:b/>
                    <w:color w:val="FFFFFF" w:themeColor="background1"/>
                    <w:sz w:val="24"/>
                    <w:szCs w:val="24"/>
                  </w:rPr>
                </w:rPrChange>
              </w:rPr>
              <w:t>Practica: recurso aprovechado</w:t>
            </w:r>
          </w:p>
        </w:tc>
      </w:tr>
      <w:tr w:rsidR="000E58FC" w:rsidRPr="006C4628" w14:paraId="564466AF" w14:textId="77777777" w:rsidTr="00771FB2">
        <w:tc>
          <w:tcPr>
            <w:tcW w:w="2518" w:type="dxa"/>
          </w:tcPr>
          <w:p w14:paraId="13AD99BD" w14:textId="77777777" w:rsidR="000E58FC" w:rsidRPr="006C4628" w:rsidRDefault="000E58FC" w:rsidP="00E6040C">
            <w:pPr>
              <w:rPr>
                <w:rFonts w:ascii="Times New Roman" w:hAnsi="Times New Roman" w:cs="Times New Roman"/>
                <w:b/>
                <w:color w:val="000000"/>
                <w:sz w:val="24"/>
                <w:szCs w:val="24"/>
                <w:lang w:val="es-ES"/>
                <w:rPrChange w:id="253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540" w:author="chris" w:date="2015-04-19T12:09:00Z">
                  <w:rPr>
                    <w:rFonts w:ascii="Times New Roman" w:hAnsi="Times New Roman" w:cs="Times New Roman"/>
                    <w:b/>
                    <w:color w:val="000000"/>
                    <w:sz w:val="24"/>
                    <w:szCs w:val="24"/>
                  </w:rPr>
                </w:rPrChange>
              </w:rPr>
              <w:t>Código</w:t>
            </w:r>
          </w:p>
        </w:tc>
        <w:tc>
          <w:tcPr>
            <w:tcW w:w="6536" w:type="dxa"/>
          </w:tcPr>
          <w:p w14:paraId="05EFA973" w14:textId="61A8FD43" w:rsidR="000E58FC" w:rsidRPr="006C4628" w:rsidRDefault="00690E2F" w:rsidP="00E6040C">
            <w:pPr>
              <w:rPr>
                <w:rFonts w:ascii="Times New Roman" w:hAnsi="Times New Roman" w:cs="Times New Roman"/>
                <w:b/>
                <w:color w:val="000000"/>
                <w:sz w:val="24"/>
                <w:szCs w:val="24"/>
                <w:lang w:val="es-ES"/>
                <w:rPrChange w:id="254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542" w:author="chris" w:date="2015-04-19T12:09:00Z">
                  <w:rPr>
                    <w:rFonts w:ascii="Times New Roman" w:hAnsi="Times New Roman" w:cs="Times New Roman"/>
                    <w:color w:val="000000"/>
                    <w:sz w:val="24"/>
                    <w:szCs w:val="24"/>
                  </w:rPr>
                </w:rPrChange>
              </w:rPr>
              <w:t>MA_04_02_CO_</w:t>
            </w:r>
            <w:r w:rsidR="000E58FC" w:rsidRPr="006C4628">
              <w:rPr>
                <w:rFonts w:ascii="Times New Roman" w:hAnsi="Times New Roman" w:cs="Times New Roman"/>
                <w:color w:val="000000"/>
                <w:sz w:val="24"/>
                <w:szCs w:val="24"/>
                <w:lang w:val="es-ES"/>
                <w:rPrChange w:id="2543" w:author="chris" w:date="2015-04-19T12:09:00Z">
                  <w:rPr>
                    <w:rFonts w:ascii="Times New Roman" w:hAnsi="Times New Roman" w:cs="Times New Roman"/>
                    <w:color w:val="000000"/>
                    <w:sz w:val="24"/>
                    <w:szCs w:val="24"/>
                  </w:rPr>
                </w:rPrChange>
              </w:rPr>
              <w:t>REC150</w:t>
            </w:r>
          </w:p>
        </w:tc>
      </w:tr>
      <w:tr w:rsidR="000E58FC" w:rsidRPr="006C4628" w14:paraId="103DBAC1" w14:textId="77777777" w:rsidTr="00771FB2">
        <w:tc>
          <w:tcPr>
            <w:tcW w:w="2518" w:type="dxa"/>
          </w:tcPr>
          <w:p w14:paraId="19243379" w14:textId="77777777" w:rsidR="000E58FC" w:rsidRPr="006C4628" w:rsidRDefault="000E58FC" w:rsidP="00E6040C">
            <w:pPr>
              <w:rPr>
                <w:rFonts w:ascii="Times New Roman" w:hAnsi="Times New Roman" w:cs="Times New Roman"/>
                <w:color w:val="000000"/>
                <w:sz w:val="24"/>
                <w:szCs w:val="24"/>
                <w:lang w:val="es-ES"/>
                <w:rPrChange w:id="254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545" w:author="chris" w:date="2015-04-19T12:09:00Z">
                  <w:rPr>
                    <w:rFonts w:ascii="Times New Roman" w:hAnsi="Times New Roman" w:cs="Times New Roman"/>
                    <w:b/>
                    <w:color w:val="000000"/>
                    <w:sz w:val="24"/>
                    <w:szCs w:val="24"/>
                  </w:rPr>
                </w:rPrChange>
              </w:rPr>
              <w:t>Ubicación en Aula Planeta</w:t>
            </w:r>
          </w:p>
        </w:tc>
        <w:tc>
          <w:tcPr>
            <w:tcW w:w="6536" w:type="dxa"/>
          </w:tcPr>
          <w:p w14:paraId="1CD77204" w14:textId="43553479" w:rsidR="000E58FC" w:rsidRPr="006C4628" w:rsidRDefault="000E58FC" w:rsidP="00E6040C">
            <w:pPr>
              <w:rPr>
                <w:rFonts w:ascii="Times New Roman" w:hAnsi="Times New Roman" w:cs="Times New Roman"/>
                <w:color w:val="000000"/>
                <w:sz w:val="24"/>
                <w:szCs w:val="24"/>
                <w:lang w:val="es-ES"/>
                <w:rPrChange w:id="254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547" w:author="chris" w:date="2015-04-19T12:09:00Z">
                  <w:rPr>
                    <w:rFonts w:ascii="Times New Roman" w:hAnsi="Times New Roman" w:cs="Times New Roman"/>
                    <w:color w:val="000000"/>
                    <w:sz w:val="24"/>
                    <w:szCs w:val="24"/>
                  </w:rPr>
                </w:rPrChange>
              </w:rPr>
              <w:t>5°ESO/Matemáticas/Los números naturales/</w:t>
            </w:r>
            <w:r w:rsidR="00AC53DD" w:rsidRPr="006C4628">
              <w:rPr>
                <w:rFonts w:ascii="Times New Roman" w:hAnsi="Times New Roman" w:cs="Times New Roman"/>
                <w:color w:val="000000"/>
                <w:sz w:val="24"/>
                <w:szCs w:val="24"/>
                <w:lang w:val="es-ES"/>
                <w:rPrChange w:id="2548" w:author="chris" w:date="2015-04-19T12:09:00Z">
                  <w:rPr>
                    <w:rFonts w:ascii="Times New Roman" w:hAnsi="Times New Roman" w:cs="Times New Roman"/>
                    <w:color w:val="000000"/>
                    <w:sz w:val="24"/>
                    <w:szCs w:val="24"/>
                  </w:rPr>
                </w:rPrChange>
              </w:rPr>
              <w:t>3.</w:t>
            </w:r>
            <w:r w:rsidR="00A469AB" w:rsidRPr="006C4628">
              <w:rPr>
                <w:rFonts w:ascii="Times New Roman" w:hAnsi="Times New Roman" w:cs="Times New Roman"/>
                <w:color w:val="000000"/>
                <w:sz w:val="24"/>
                <w:szCs w:val="24"/>
                <w:lang w:val="es-ES"/>
                <w:rPrChange w:id="2549" w:author="chris" w:date="2015-04-19T12:09:00Z">
                  <w:rPr>
                    <w:rFonts w:ascii="Times New Roman" w:hAnsi="Times New Roman" w:cs="Times New Roman"/>
                    <w:color w:val="000000"/>
                    <w:sz w:val="24"/>
                    <w:szCs w:val="24"/>
                  </w:rPr>
                </w:rPrChange>
              </w:rPr>
              <w:t xml:space="preserve"> </w:t>
            </w:r>
            <w:r w:rsidR="00AC53DD" w:rsidRPr="006C4628">
              <w:rPr>
                <w:rFonts w:ascii="Times New Roman" w:hAnsi="Times New Roman" w:cs="Times New Roman"/>
                <w:color w:val="000000"/>
                <w:sz w:val="24"/>
                <w:szCs w:val="24"/>
                <w:lang w:val="es-ES"/>
                <w:rPrChange w:id="2550" w:author="chris" w:date="2015-04-19T12:09:00Z">
                  <w:rPr>
                    <w:rFonts w:ascii="Times New Roman" w:hAnsi="Times New Roman" w:cs="Times New Roman"/>
                    <w:color w:val="000000"/>
                    <w:sz w:val="24"/>
                    <w:szCs w:val="24"/>
                  </w:rPr>
                </w:rPrChange>
              </w:rPr>
              <w:t>Las aplicaciones de los números naturales</w:t>
            </w:r>
            <w:r w:rsidRPr="006C4628">
              <w:rPr>
                <w:rFonts w:ascii="Times New Roman" w:hAnsi="Times New Roman" w:cs="Times New Roman"/>
                <w:color w:val="000000"/>
                <w:sz w:val="24"/>
                <w:szCs w:val="24"/>
                <w:lang w:val="es-ES"/>
                <w:rPrChange w:id="2551" w:author="chris" w:date="2015-04-19T12:09:00Z">
                  <w:rPr>
                    <w:rFonts w:ascii="Times New Roman" w:hAnsi="Times New Roman" w:cs="Times New Roman"/>
                    <w:color w:val="000000"/>
                    <w:sz w:val="24"/>
                    <w:szCs w:val="24"/>
                  </w:rPr>
                </w:rPrChange>
              </w:rPr>
              <w:t xml:space="preserve"> /</w:t>
            </w:r>
            <w:r w:rsidR="003608FB" w:rsidRPr="006C4628">
              <w:rPr>
                <w:rFonts w:ascii="Times New Roman" w:hAnsi="Times New Roman" w:cs="Times New Roman"/>
                <w:color w:val="000000"/>
                <w:sz w:val="24"/>
                <w:szCs w:val="24"/>
                <w:lang w:val="es-ES"/>
                <w:rPrChange w:id="2552" w:author="chris" w:date="2015-04-19T12:09:00Z">
                  <w:rPr>
                    <w:rFonts w:ascii="Times New Roman" w:hAnsi="Times New Roman" w:cs="Times New Roman"/>
                    <w:color w:val="000000"/>
                    <w:sz w:val="24"/>
                    <w:szCs w:val="24"/>
                  </w:rPr>
                </w:rPrChange>
              </w:rPr>
              <w:t xml:space="preserve">3.3. Consolidación/ </w:t>
            </w:r>
            <w:r w:rsidR="00A469AB" w:rsidRPr="006C4628">
              <w:rPr>
                <w:rFonts w:ascii="Times New Roman" w:hAnsi="Times New Roman" w:cs="Times New Roman"/>
                <w:color w:val="000000"/>
                <w:sz w:val="24"/>
                <w:szCs w:val="24"/>
                <w:lang w:val="es-ES"/>
                <w:rPrChange w:id="2553" w:author="chris" w:date="2015-04-19T12:09:00Z">
                  <w:rPr>
                    <w:rFonts w:ascii="Times New Roman" w:hAnsi="Times New Roman" w:cs="Times New Roman"/>
                    <w:color w:val="000000"/>
                    <w:sz w:val="24"/>
                    <w:szCs w:val="24"/>
                  </w:rPr>
                </w:rPrChange>
              </w:rPr>
              <w:t xml:space="preserve">Refuerza tu aprendizaje: </w:t>
            </w:r>
            <w:ins w:id="2554" w:author="chris" w:date="2015-04-19T13:40:00Z">
              <w:r w:rsidR="00243975">
                <w:rPr>
                  <w:rFonts w:ascii="Times New Roman" w:hAnsi="Times New Roman" w:cs="Times New Roman"/>
                  <w:color w:val="000000"/>
                  <w:sz w:val="24"/>
                  <w:szCs w:val="24"/>
                  <w:lang w:val="es-ES"/>
                </w:rPr>
                <w:t>a</w:t>
              </w:r>
            </w:ins>
            <w:del w:id="2555" w:author="chris" w:date="2015-04-19T13:40:00Z">
              <w:r w:rsidR="00AC53DD" w:rsidRPr="006C4628" w:rsidDel="00243975">
                <w:rPr>
                  <w:rFonts w:ascii="Times New Roman" w:hAnsi="Times New Roman" w:cs="Times New Roman"/>
                  <w:color w:val="000000"/>
                  <w:sz w:val="24"/>
                  <w:szCs w:val="24"/>
                  <w:lang w:val="es-ES"/>
                  <w:rPrChange w:id="2556" w:author="chris" w:date="2015-04-19T12:09:00Z">
                    <w:rPr>
                      <w:rFonts w:ascii="Times New Roman" w:hAnsi="Times New Roman" w:cs="Times New Roman"/>
                      <w:color w:val="000000"/>
                      <w:sz w:val="24"/>
                      <w:szCs w:val="24"/>
                    </w:rPr>
                  </w:rPrChange>
                </w:rPr>
                <w:delText>A</w:delText>
              </w:r>
            </w:del>
            <w:r w:rsidR="00AC53DD" w:rsidRPr="006C4628">
              <w:rPr>
                <w:rFonts w:ascii="Times New Roman" w:hAnsi="Times New Roman" w:cs="Times New Roman"/>
                <w:color w:val="000000"/>
                <w:sz w:val="24"/>
                <w:szCs w:val="24"/>
                <w:lang w:val="es-ES"/>
                <w:rPrChange w:id="2557" w:author="chris" w:date="2015-04-19T12:09:00Z">
                  <w:rPr>
                    <w:rFonts w:ascii="Times New Roman" w:hAnsi="Times New Roman" w:cs="Times New Roman"/>
                    <w:color w:val="000000"/>
                    <w:sz w:val="24"/>
                    <w:szCs w:val="24"/>
                  </w:rPr>
                </w:rPrChange>
              </w:rPr>
              <w:t>plicaciones de los números naturales.</w:t>
            </w:r>
          </w:p>
        </w:tc>
      </w:tr>
      <w:tr w:rsidR="000E58FC" w:rsidRPr="006C4628" w14:paraId="74A9B896" w14:textId="77777777" w:rsidTr="00771FB2">
        <w:tc>
          <w:tcPr>
            <w:tcW w:w="2518" w:type="dxa"/>
          </w:tcPr>
          <w:p w14:paraId="2B32338A" w14:textId="77777777" w:rsidR="000E58FC" w:rsidRPr="006C4628" w:rsidRDefault="000E58FC" w:rsidP="00E6040C">
            <w:pPr>
              <w:rPr>
                <w:rFonts w:ascii="Times New Roman" w:hAnsi="Times New Roman" w:cs="Times New Roman"/>
                <w:color w:val="000000"/>
                <w:sz w:val="24"/>
                <w:szCs w:val="24"/>
                <w:lang w:val="es-ES"/>
                <w:rPrChange w:id="255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559"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56939C29" w14:textId="1538AC32" w:rsidR="00BF295C" w:rsidRPr="006C4628" w:rsidRDefault="00BF295C" w:rsidP="00E6040C">
            <w:pPr>
              <w:rPr>
                <w:rFonts w:ascii="Times New Roman" w:hAnsi="Times New Roman" w:cs="Times New Roman"/>
                <w:color w:val="000000"/>
                <w:sz w:val="24"/>
                <w:szCs w:val="24"/>
                <w:lang w:val="es-ES"/>
                <w:rPrChange w:id="256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561" w:author="chris" w:date="2015-04-19T12:09:00Z">
                  <w:rPr>
                    <w:rFonts w:ascii="Times New Roman" w:hAnsi="Times New Roman" w:cs="Times New Roman"/>
                    <w:color w:val="000000"/>
                    <w:sz w:val="24"/>
                    <w:szCs w:val="24"/>
                  </w:rPr>
                </w:rPrChange>
              </w:rPr>
              <w:t xml:space="preserve">Incluir al inicio las siguientes </w:t>
            </w:r>
            <w:del w:id="2562" w:author="chris" w:date="2015-04-19T13:40:00Z">
              <w:r w:rsidR="00B7242E" w:rsidRPr="006C4628" w:rsidDel="00243975">
                <w:rPr>
                  <w:rFonts w:ascii="Times New Roman" w:hAnsi="Times New Roman" w:cs="Times New Roman"/>
                  <w:color w:val="000000"/>
                  <w:sz w:val="24"/>
                  <w:szCs w:val="24"/>
                  <w:lang w:val="es-ES"/>
                  <w:rPrChange w:id="2563" w:author="chris" w:date="2015-04-19T12:09:00Z">
                    <w:rPr>
                      <w:rFonts w:ascii="Times New Roman" w:hAnsi="Times New Roman" w:cs="Times New Roman"/>
                      <w:color w:val="000000"/>
                      <w:sz w:val="24"/>
                      <w:szCs w:val="24"/>
                    </w:rPr>
                  </w:rPrChange>
                </w:rPr>
                <w:delText>4</w:delText>
              </w:r>
              <w:r w:rsidRPr="006C4628" w:rsidDel="00243975">
                <w:rPr>
                  <w:rFonts w:ascii="Times New Roman" w:hAnsi="Times New Roman" w:cs="Times New Roman"/>
                  <w:color w:val="000000"/>
                  <w:sz w:val="24"/>
                  <w:szCs w:val="24"/>
                  <w:lang w:val="es-ES"/>
                  <w:rPrChange w:id="2564" w:author="chris" w:date="2015-04-19T12:09:00Z">
                    <w:rPr>
                      <w:rFonts w:ascii="Times New Roman" w:hAnsi="Times New Roman" w:cs="Times New Roman"/>
                      <w:color w:val="000000"/>
                      <w:sz w:val="24"/>
                      <w:szCs w:val="24"/>
                    </w:rPr>
                  </w:rPrChange>
                </w:rPr>
                <w:delText xml:space="preserve"> </w:delText>
              </w:r>
            </w:del>
            <w:ins w:id="2565" w:author="chris" w:date="2015-04-19T13:40:00Z">
              <w:r w:rsidR="00243975">
                <w:rPr>
                  <w:rFonts w:ascii="Times New Roman" w:hAnsi="Times New Roman" w:cs="Times New Roman"/>
                  <w:color w:val="000000"/>
                  <w:sz w:val="24"/>
                  <w:szCs w:val="24"/>
                  <w:lang w:val="es-ES"/>
                </w:rPr>
                <w:t>cuatro</w:t>
              </w:r>
              <w:r w:rsidR="00243975" w:rsidRPr="006C4628">
                <w:rPr>
                  <w:rFonts w:ascii="Times New Roman" w:hAnsi="Times New Roman" w:cs="Times New Roman"/>
                  <w:color w:val="000000"/>
                  <w:sz w:val="24"/>
                  <w:szCs w:val="24"/>
                  <w:lang w:val="es-ES"/>
                  <w:rPrChange w:id="2566" w:author="chris" w:date="2015-04-19T12:09:00Z">
                    <w:rPr>
                      <w:rFonts w:ascii="Times New Roman" w:hAnsi="Times New Roman" w:cs="Times New Roman"/>
                      <w:color w:val="000000"/>
                      <w:sz w:val="24"/>
                      <w:szCs w:val="24"/>
                    </w:rPr>
                  </w:rPrChange>
                </w:rPr>
                <w:t xml:space="preserve"> </w:t>
              </w:r>
            </w:ins>
            <w:r w:rsidRPr="006C4628">
              <w:rPr>
                <w:rFonts w:ascii="Times New Roman" w:hAnsi="Times New Roman" w:cs="Times New Roman"/>
                <w:color w:val="000000"/>
                <w:sz w:val="24"/>
                <w:szCs w:val="24"/>
                <w:lang w:val="es-ES"/>
                <w:rPrChange w:id="2567" w:author="chris" w:date="2015-04-19T12:09:00Z">
                  <w:rPr>
                    <w:rFonts w:ascii="Times New Roman" w:hAnsi="Times New Roman" w:cs="Times New Roman"/>
                    <w:color w:val="000000"/>
                    <w:sz w:val="24"/>
                    <w:szCs w:val="24"/>
                  </w:rPr>
                </w:rPrChange>
              </w:rPr>
              <w:t xml:space="preserve">preguntas: </w:t>
            </w:r>
          </w:p>
          <w:p w14:paraId="1BF9F2C8" w14:textId="77777777" w:rsidR="00BF295C" w:rsidRPr="006C4628" w:rsidRDefault="00BF295C" w:rsidP="00E6040C">
            <w:pPr>
              <w:rPr>
                <w:rFonts w:ascii="Times New Roman" w:hAnsi="Times New Roman" w:cs="Times New Roman"/>
                <w:color w:val="000000"/>
                <w:sz w:val="24"/>
                <w:szCs w:val="24"/>
                <w:lang w:val="es-ES"/>
                <w:rPrChange w:id="2568" w:author="chris" w:date="2015-04-19T12:09:00Z">
                  <w:rPr>
                    <w:rFonts w:ascii="Times New Roman" w:hAnsi="Times New Roman" w:cs="Times New Roman"/>
                    <w:color w:val="000000"/>
                    <w:sz w:val="24"/>
                    <w:szCs w:val="24"/>
                  </w:rPr>
                </w:rPrChange>
              </w:rPr>
            </w:pPr>
          </w:p>
          <w:p w14:paraId="5EE39754" w14:textId="2D7A9B47" w:rsidR="00BF295C" w:rsidRPr="006C4628" w:rsidRDefault="00BF295C" w:rsidP="00E6040C">
            <w:pPr>
              <w:rPr>
                <w:rFonts w:ascii="Times New Roman" w:hAnsi="Times New Roman" w:cs="Times New Roman"/>
                <w:b/>
                <w:color w:val="FF0000"/>
                <w:sz w:val="24"/>
                <w:szCs w:val="24"/>
                <w:lang w:val="es-ES"/>
                <w:rPrChange w:id="2569"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570" w:author="chris" w:date="2015-04-19T12:09:00Z">
                  <w:rPr>
                    <w:rFonts w:ascii="Times New Roman" w:hAnsi="Times New Roman" w:cs="Times New Roman"/>
                    <w:b/>
                    <w:color w:val="FF0000"/>
                    <w:sz w:val="24"/>
                    <w:szCs w:val="24"/>
                  </w:rPr>
                </w:rPrChange>
              </w:rPr>
              <w:t xml:space="preserve">1. Describe con tus palabras tres situaciones de la vida cotidiana en las que se usen los números naturales. </w:t>
            </w:r>
          </w:p>
          <w:p w14:paraId="55620C31" w14:textId="77777777" w:rsidR="00BF295C" w:rsidRPr="006C4628" w:rsidRDefault="00BF295C" w:rsidP="00E6040C">
            <w:pPr>
              <w:rPr>
                <w:rFonts w:ascii="Times New Roman" w:hAnsi="Times New Roman" w:cs="Times New Roman"/>
                <w:b/>
                <w:color w:val="FF0000"/>
                <w:sz w:val="24"/>
                <w:szCs w:val="24"/>
                <w:lang w:val="es-ES"/>
                <w:rPrChange w:id="2571" w:author="chris" w:date="2015-04-19T12:09:00Z">
                  <w:rPr>
                    <w:rFonts w:ascii="Times New Roman" w:hAnsi="Times New Roman" w:cs="Times New Roman"/>
                    <w:b/>
                    <w:color w:val="FF0000"/>
                    <w:sz w:val="24"/>
                    <w:szCs w:val="24"/>
                  </w:rPr>
                </w:rPrChange>
              </w:rPr>
            </w:pPr>
          </w:p>
          <w:p w14:paraId="53A3C6B6" w14:textId="76D4B95F" w:rsidR="00BF295C" w:rsidRPr="006C4628" w:rsidRDefault="00BF295C" w:rsidP="00E6040C">
            <w:pPr>
              <w:rPr>
                <w:rFonts w:ascii="Times New Roman" w:hAnsi="Times New Roman" w:cs="Times New Roman"/>
                <w:b/>
                <w:color w:val="FF0000"/>
                <w:sz w:val="24"/>
                <w:szCs w:val="24"/>
                <w:lang w:val="es-ES"/>
                <w:rPrChange w:id="2572"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573" w:author="chris" w:date="2015-04-19T12:09:00Z">
                  <w:rPr>
                    <w:rFonts w:ascii="Times New Roman" w:hAnsi="Times New Roman" w:cs="Times New Roman"/>
                    <w:b/>
                    <w:color w:val="FF0000"/>
                    <w:sz w:val="24"/>
                    <w:szCs w:val="24"/>
                  </w:rPr>
                </w:rPrChange>
              </w:rPr>
              <w:t xml:space="preserve">2. Explica con tus palabras, por qué nuestro sistema de numeración es un sistema de numeración decimal y posicional. </w:t>
            </w:r>
          </w:p>
          <w:p w14:paraId="59D857DD" w14:textId="77777777" w:rsidR="00BF295C" w:rsidRPr="006C4628" w:rsidRDefault="00BF295C" w:rsidP="00E6040C">
            <w:pPr>
              <w:rPr>
                <w:rFonts w:ascii="Times New Roman" w:hAnsi="Times New Roman" w:cs="Times New Roman"/>
                <w:b/>
                <w:color w:val="FF0000"/>
                <w:sz w:val="24"/>
                <w:szCs w:val="24"/>
                <w:lang w:val="es-ES"/>
                <w:rPrChange w:id="2574" w:author="chris" w:date="2015-04-19T12:09:00Z">
                  <w:rPr>
                    <w:rFonts w:ascii="Times New Roman" w:hAnsi="Times New Roman" w:cs="Times New Roman"/>
                    <w:b/>
                    <w:color w:val="FF0000"/>
                    <w:sz w:val="24"/>
                    <w:szCs w:val="24"/>
                  </w:rPr>
                </w:rPrChange>
              </w:rPr>
            </w:pPr>
          </w:p>
          <w:p w14:paraId="432C9A11" w14:textId="3768C498" w:rsidR="00EE4D8F" w:rsidRPr="006C4628" w:rsidRDefault="00EE4D8F" w:rsidP="00E6040C">
            <w:pPr>
              <w:rPr>
                <w:rFonts w:ascii="Times New Roman" w:hAnsi="Times New Roman" w:cs="Times New Roman"/>
                <w:b/>
                <w:color w:val="FF0000"/>
                <w:sz w:val="24"/>
                <w:szCs w:val="24"/>
                <w:lang w:val="es-ES"/>
                <w:rPrChange w:id="2575" w:author="chris" w:date="2015-04-19T12:09:00Z">
                  <w:rPr>
                    <w:rFonts w:ascii="Times New Roman" w:hAnsi="Times New Roman" w:cs="Times New Roman"/>
                    <w:b/>
                    <w:color w:val="FF0000"/>
                    <w:sz w:val="24"/>
                    <w:szCs w:val="24"/>
                    <w:lang w:val="es-CO"/>
                  </w:rPr>
                </w:rPrChange>
              </w:rPr>
            </w:pPr>
            <w:r w:rsidRPr="006C4628">
              <w:rPr>
                <w:rFonts w:ascii="Times New Roman" w:hAnsi="Times New Roman" w:cs="Times New Roman"/>
                <w:b/>
                <w:color w:val="FF0000"/>
                <w:sz w:val="24"/>
                <w:szCs w:val="24"/>
                <w:lang w:val="es-ES"/>
                <w:rPrChange w:id="2576" w:author="chris" w:date="2015-04-19T12:09:00Z">
                  <w:rPr>
                    <w:rFonts w:ascii="Times New Roman" w:hAnsi="Times New Roman" w:cs="Times New Roman"/>
                    <w:b/>
                    <w:color w:val="FF0000"/>
                    <w:sz w:val="24"/>
                    <w:szCs w:val="24"/>
                    <w:lang w:val="es-CO"/>
                  </w:rPr>
                </w:rPrChange>
              </w:rPr>
              <w:t xml:space="preserve">4. </w:t>
            </w:r>
            <w:r w:rsidR="0056369E" w:rsidRPr="006C4628">
              <w:rPr>
                <w:rFonts w:ascii="Times New Roman" w:hAnsi="Times New Roman" w:cs="Times New Roman"/>
                <w:b/>
                <w:color w:val="FF0000"/>
                <w:sz w:val="24"/>
                <w:szCs w:val="24"/>
                <w:lang w:val="es-ES"/>
                <w:rPrChange w:id="2577" w:author="chris" w:date="2015-04-19T12:09:00Z">
                  <w:rPr>
                    <w:rFonts w:ascii="Times New Roman" w:hAnsi="Times New Roman" w:cs="Times New Roman"/>
                    <w:b/>
                    <w:color w:val="FF0000"/>
                    <w:sz w:val="24"/>
                    <w:szCs w:val="24"/>
                    <w:lang w:val="es-CO"/>
                  </w:rPr>
                </w:rPrChange>
              </w:rPr>
              <w:t xml:space="preserve">Escribe un número de ocho cifras y realiza su descomposición en posiciones y en valores posicionales. </w:t>
            </w:r>
          </w:p>
          <w:p w14:paraId="494ACDF0" w14:textId="77777777" w:rsidR="0056369E" w:rsidRPr="006C4628" w:rsidRDefault="0056369E" w:rsidP="00E6040C">
            <w:pPr>
              <w:rPr>
                <w:rFonts w:ascii="Times New Roman" w:hAnsi="Times New Roman" w:cs="Times New Roman"/>
                <w:b/>
                <w:color w:val="FF0000"/>
                <w:sz w:val="24"/>
                <w:szCs w:val="24"/>
                <w:lang w:val="es-ES"/>
                <w:rPrChange w:id="2578" w:author="chris" w:date="2015-04-19T12:09:00Z">
                  <w:rPr>
                    <w:rFonts w:ascii="Times New Roman" w:hAnsi="Times New Roman" w:cs="Times New Roman"/>
                    <w:b/>
                    <w:color w:val="FF0000"/>
                    <w:sz w:val="24"/>
                    <w:szCs w:val="24"/>
                    <w:lang w:val="es-CO"/>
                  </w:rPr>
                </w:rPrChange>
              </w:rPr>
            </w:pPr>
          </w:p>
          <w:p w14:paraId="55CB5E68" w14:textId="510DF89B" w:rsidR="0056369E" w:rsidRPr="006C4628" w:rsidRDefault="0056369E" w:rsidP="00E6040C">
            <w:pPr>
              <w:rPr>
                <w:rFonts w:ascii="Times New Roman" w:hAnsi="Times New Roman" w:cs="Times New Roman"/>
                <w:b/>
                <w:color w:val="FF0000"/>
                <w:sz w:val="24"/>
                <w:szCs w:val="24"/>
                <w:lang w:val="es-ES"/>
                <w:rPrChange w:id="2579" w:author="chris" w:date="2015-04-19T12:09:00Z">
                  <w:rPr>
                    <w:rFonts w:ascii="Times New Roman" w:hAnsi="Times New Roman" w:cs="Times New Roman"/>
                    <w:b/>
                    <w:color w:val="FF0000"/>
                    <w:sz w:val="24"/>
                    <w:szCs w:val="24"/>
                    <w:lang w:val="es-CO"/>
                  </w:rPr>
                </w:rPrChange>
              </w:rPr>
            </w:pPr>
            <w:r w:rsidRPr="006C4628">
              <w:rPr>
                <w:rFonts w:ascii="Times New Roman" w:hAnsi="Times New Roman" w:cs="Times New Roman"/>
                <w:b/>
                <w:color w:val="FF0000"/>
                <w:sz w:val="24"/>
                <w:szCs w:val="24"/>
                <w:lang w:val="es-ES"/>
                <w:rPrChange w:id="2580" w:author="chris" w:date="2015-04-19T12:09:00Z">
                  <w:rPr>
                    <w:rFonts w:ascii="Times New Roman" w:hAnsi="Times New Roman" w:cs="Times New Roman"/>
                    <w:b/>
                    <w:color w:val="FF0000"/>
                    <w:sz w:val="24"/>
                    <w:szCs w:val="24"/>
                    <w:lang w:val="es-CO"/>
                  </w:rPr>
                </w:rPrChange>
              </w:rPr>
              <w:t xml:space="preserve">5. </w:t>
            </w:r>
            <w:r w:rsidR="001933DD" w:rsidRPr="006C4628">
              <w:rPr>
                <w:rFonts w:ascii="Times New Roman" w:hAnsi="Times New Roman" w:cs="Times New Roman"/>
                <w:b/>
                <w:color w:val="FF0000"/>
                <w:sz w:val="24"/>
                <w:szCs w:val="24"/>
                <w:lang w:val="es-ES"/>
                <w:rPrChange w:id="2581" w:author="chris" w:date="2015-04-19T12:09:00Z">
                  <w:rPr>
                    <w:rFonts w:ascii="Times New Roman" w:hAnsi="Times New Roman" w:cs="Times New Roman"/>
                    <w:b/>
                    <w:color w:val="FF0000"/>
                    <w:sz w:val="24"/>
                    <w:szCs w:val="24"/>
                    <w:lang w:val="es-CO"/>
                  </w:rPr>
                </w:rPrChange>
              </w:rPr>
              <w:t xml:space="preserve">El papá de Marisol pagará una cuota al banco con un cheque. Ayúdale a escribir la cantidad de dinero en letras. </w:t>
            </w:r>
          </w:p>
          <w:p w14:paraId="2007439A" w14:textId="77777777" w:rsidR="001933DD" w:rsidRPr="006C4628" w:rsidRDefault="001933DD" w:rsidP="00E6040C">
            <w:pPr>
              <w:rPr>
                <w:rFonts w:ascii="Times New Roman" w:hAnsi="Times New Roman" w:cs="Times New Roman"/>
                <w:b/>
                <w:color w:val="FF0000"/>
                <w:sz w:val="24"/>
                <w:szCs w:val="24"/>
                <w:lang w:val="es-ES"/>
                <w:rPrChange w:id="2582" w:author="chris" w:date="2015-04-19T12:09:00Z">
                  <w:rPr>
                    <w:rFonts w:ascii="Times New Roman" w:hAnsi="Times New Roman" w:cs="Times New Roman"/>
                    <w:b/>
                    <w:color w:val="FF0000"/>
                    <w:sz w:val="24"/>
                    <w:szCs w:val="24"/>
                    <w:lang w:val="es-CO"/>
                  </w:rPr>
                </w:rPrChange>
              </w:rPr>
            </w:pPr>
          </w:p>
          <w:p w14:paraId="22FE540A" w14:textId="2ECE05B6" w:rsidR="00BF295C" w:rsidRPr="006C4628" w:rsidRDefault="00B7242E" w:rsidP="00E6040C">
            <w:pPr>
              <w:rPr>
                <w:rFonts w:ascii="Times New Roman" w:hAnsi="Times New Roman" w:cs="Times New Roman"/>
                <w:b/>
                <w:color w:val="FF0000"/>
                <w:sz w:val="24"/>
                <w:szCs w:val="24"/>
                <w:lang w:val="es-ES"/>
                <w:rPrChange w:id="2583" w:author="chris" w:date="2015-04-19T12:09:00Z">
                  <w:rPr>
                    <w:rFonts w:ascii="Times New Roman" w:hAnsi="Times New Roman" w:cs="Times New Roman"/>
                    <w:b/>
                    <w:color w:val="FF0000"/>
                    <w:sz w:val="24"/>
                    <w:szCs w:val="24"/>
                    <w:lang w:val="es-CO"/>
                  </w:rPr>
                </w:rPrChange>
              </w:rPr>
            </w:pPr>
            <w:r w:rsidRPr="006C4628">
              <w:rPr>
                <w:rFonts w:ascii="Times New Roman" w:hAnsi="Times New Roman" w:cs="Times New Roman"/>
                <w:b/>
                <w:color w:val="FF0000"/>
                <w:sz w:val="24"/>
                <w:szCs w:val="24"/>
                <w:lang w:val="es-ES"/>
                <w:rPrChange w:id="2584" w:author="chris" w:date="2015-04-19T12:09:00Z">
                  <w:rPr>
                    <w:rFonts w:ascii="Times New Roman" w:hAnsi="Times New Roman" w:cs="Times New Roman"/>
                    <w:b/>
                    <w:color w:val="FF0000"/>
                    <w:sz w:val="24"/>
                    <w:szCs w:val="24"/>
                    <w:lang w:val="es-CO"/>
                  </w:rPr>
                </w:rPrChange>
              </w:rPr>
              <w:t xml:space="preserve">$53 801 </w:t>
            </w:r>
            <w:r w:rsidR="001933DD" w:rsidRPr="006C4628">
              <w:rPr>
                <w:rFonts w:ascii="Times New Roman" w:hAnsi="Times New Roman" w:cs="Times New Roman"/>
                <w:b/>
                <w:color w:val="FF0000"/>
                <w:sz w:val="24"/>
                <w:szCs w:val="24"/>
                <w:lang w:val="es-ES"/>
                <w:rPrChange w:id="2585" w:author="chris" w:date="2015-04-19T12:09:00Z">
                  <w:rPr>
                    <w:rFonts w:ascii="Times New Roman" w:hAnsi="Times New Roman" w:cs="Times New Roman"/>
                    <w:b/>
                    <w:color w:val="FF0000"/>
                    <w:sz w:val="24"/>
                    <w:szCs w:val="24"/>
                    <w:lang w:val="es-CO"/>
                  </w:rPr>
                </w:rPrChange>
              </w:rPr>
              <w:t>562 : ___________________________</w:t>
            </w:r>
          </w:p>
          <w:p w14:paraId="77793C92" w14:textId="77777777" w:rsidR="00BF295C" w:rsidRPr="006C4628" w:rsidRDefault="00BF295C" w:rsidP="00E6040C">
            <w:pPr>
              <w:rPr>
                <w:rFonts w:ascii="Times New Roman" w:hAnsi="Times New Roman" w:cs="Times New Roman"/>
                <w:color w:val="000000"/>
                <w:sz w:val="24"/>
                <w:szCs w:val="24"/>
                <w:lang w:val="es-ES"/>
                <w:rPrChange w:id="2586" w:author="chris" w:date="2015-04-19T12:09:00Z">
                  <w:rPr>
                    <w:rFonts w:ascii="Times New Roman" w:hAnsi="Times New Roman" w:cs="Times New Roman"/>
                    <w:color w:val="000000"/>
                    <w:sz w:val="24"/>
                    <w:szCs w:val="24"/>
                    <w:lang w:val="es-CO"/>
                  </w:rPr>
                </w:rPrChange>
              </w:rPr>
            </w:pPr>
          </w:p>
          <w:p w14:paraId="0624E824" w14:textId="2CDF7128" w:rsidR="000E58FC" w:rsidRPr="006C4628" w:rsidRDefault="00301092" w:rsidP="00E6040C">
            <w:pPr>
              <w:rPr>
                <w:rFonts w:ascii="Times New Roman" w:hAnsi="Times New Roman" w:cs="Times New Roman"/>
                <w:color w:val="000000"/>
                <w:sz w:val="24"/>
                <w:szCs w:val="24"/>
                <w:lang w:val="es-ES"/>
                <w:rPrChange w:id="258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588" w:author="chris" w:date="2015-04-19T12:09:00Z">
                  <w:rPr>
                    <w:rFonts w:ascii="Times New Roman" w:hAnsi="Times New Roman" w:cs="Times New Roman"/>
                    <w:color w:val="000000"/>
                    <w:sz w:val="24"/>
                    <w:szCs w:val="24"/>
                  </w:rPr>
                </w:rPrChange>
              </w:rPr>
              <w:t>Cambiar instrucción que se encierra en rojo por la que se muestra inmediatamente despu</w:t>
            </w:r>
            <w:r w:rsidR="00790786" w:rsidRPr="006C4628">
              <w:rPr>
                <w:rFonts w:ascii="Times New Roman" w:hAnsi="Times New Roman" w:cs="Times New Roman"/>
                <w:color w:val="000000"/>
                <w:sz w:val="24"/>
                <w:szCs w:val="24"/>
                <w:lang w:val="es-ES"/>
                <w:rPrChange w:id="2589" w:author="chris" w:date="2015-04-19T12:09:00Z">
                  <w:rPr>
                    <w:rFonts w:ascii="Times New Roman" w:hAnsi="Times New Roman" w:cs="Times New Roman"/>
                    <w:color w:val="000000"/>
                    <w:sz w:val="24"/>
                    <w:szCs w:val="24"/>
                  </w:rPr>
                </w:rPrChange>
              </w:rPr>
              <w:t>és de la imagen</w:t>
            </w:r>
            <w:del w:id="2590" w:author="chris" w:date="2015-04-18T22:33:00Z">
              <w:r w:rsidR="00790786" w:rsidRPr="006C4628" w:rsidDel="00094AD5">
                <w:rPr>
                  <w:rFonts w:ascii="Times New Roman" w:hAnsi="Times New Roman" w:cs="Times New Roman"/>
                  <w:color w:val="000000"/>
                  <w:sz w:val="24"/>
                  <w:szCs w:val="24"/>
                  <w:lang w:val="es-ES"/>
                  <w:rPrChange w:id="2591" w:author="chris" w:date="2015-04-19T12:09:00Z">
                    <w:rPr>
                      <w:rFonts w:ascii="Times New Roman" w:hAnsi="Times New Roman" w:cs="Times New Roman"/>
                      <w:color w:val="000000"/>
                      <w:sz w:val="24"/>
                      <w:szCs w:val="24"/>
                    </w:rPr>
                  </w:rPrChange>
                </w:rPr>
                <w:delText>,</w:delText>
              </w:r>
            </w:del>
            <w:r w:rsidR="00790786" w:rsidRPr="006C4628">
              <w:rPr>
                <w:rFonts w:ascii="Times New Roman" w:hAnsi="Times New Roman" w:cs="Times New Roman"/>
                <w:color w:val="000000"/>
                <w:sz w:val="24"/>
                <w:szCs w:val="24"/>
                <w:lang w:val="es-ES"/>
                <w:rPrChange w:id="2592" w:author="chris" w:date="2015-04-19T12:09:00Z">
                  <w:rPr>
                    <w:rFonts w:ascii="Times New Roman" w:hAnsi="Times New Roman" w:cs="Times New Roman"/>
                    <w:color w:val="000000"/>
                    <w:sz w:val="24"/>
                    <w:szCs w:val="24"/>
                  </w:rPr>
                </w:rPrChange>
              </w:rPr>
              <w:t xml:space="preserve"> e incluir </w:t>
            </w:r>
            <w:r w:rsidR="00055756" w:rsidRPr="006C4628">
              <w:rPr>
                <w:rFonts w:ascii="Times New Roman" w:hAnsi="Times New Roman" w:cs="Times New Roman"/>
                <w:color w:val="000000"/>
                <w:sz w:val="24"/>
                <w:szCs w:val="24"/>
                <w:lang w:val="es-ES"/>
                <w:rPrChange w:id="2593" w:author="chris" w:date="2015-04-19T12:09:00Z">
                  <w:rPr>
                    <w:rFonts w:ascii="Times New Roman" w:hAnsi="Times New Roman" w:cs="Times New Roman"/>
                    <w:color w:val="000000"/>
                    <w:sz w:val="24"/>
                    <w:szCs w:val="24"/>
                  </w:rPr>
                </w:rPrChange>
              </w:rPr>
              <w:t>los numerales d), e),</w:t>
            </w:r>
            <w:r w:rsidR="007D754D" w:rsidRPr="006C4628">
              <w:rPr>
                <w:rFonts w:ascii="Times New Roman" w:hAnsi="Times New Roman" w:cs="Times New Roman"/>
                <w:color w:val="000000"/>
                <w:sz w:val="24"/>
                <w:szCs w:val="24"/>
                <w:lang w:val="es-ES"/>
                <w:rPrChange w:id="2594" w:author="chris" w:date="2015-04-19T12:09:00Z">
                  <w:rPr>
                    <w:rFonts w:ascii="Times New Roman" w:hAnsi="Times New Roman" w:cs="Times New Roman"/>
                    <w:color w:val="000000"/>
                    <w:sz w:val="24"/>
                    <w:szCs w:val="24"/>
                  </w:rPr>
                </w:rPrChange>
              </w:rPr>
              <w:t xml:space="preserve"> f)</w:t>
            </w:r>
            <w:r w:rsidR="00055756" w:rsidRPr="006C4628">
              <w:rPr>
                <w:rFonts w:ascii="Times New Roman" w:hAnsi="Times New Roman" w:cs="Times New Roman"/>
                <w:color w:val="000000"/>
                <w:sz w:val="24"/>
                <w:szCs w:val="24"/>
                <w:lang w:val="es-ES"/>
                <w:rPrChange w:id="2595" w:author="chris" w:date="2015-04-19T12:09:00Z">
                  <w:rPr>
                    <w:rFonts w:ascii="Times New Roman" w:hAnsi="Times New Roman" w:cs="Times New Roman"/>
                    <w:color w:val="000000"/>
                    <w:sz w:val="24"/>
                    <w:szCs w:val="24"/>
                  </w:rPr>
                </w:rPrChange>
              </w:rPr>
              <w:t xml:space="preserve"> y g)</w:t>
            </w:r>
            <w:r w:rsidR="00581EC8" w:rsidRPr="006C4628">
              <w:rPr>
                <w:rFonts w:ascii="Times New Roman" w:hAnsi="Times New Roman" w:cs="Times New Roman"/>
                <w:color w:val="000000"/>
                <w:sz w:val="24"/>
                <w:szCs w:val="24"/>
                <w:lang w:val="es-ES"/>
                <w:rPrChange w:id="2596" w:author="chris" w:date="2015-04-19T12:09:00Z">
                  <w:rPr>
                    <w:rFonts w:ascii="Times New Roman" w:hAnsi="Times New Roman" w:cs="Times New Roman"/>
                    <w:color w:val="000000"/>
                    <w:sz w:val="24"/>
                    <w:szCs w:val="24"/>
                  </w:rPr>
                </w:rPrChange>
              </w:rPr>
              <w:t>.</w:t>
            </w:r>
          </w:p>
          <w:p w14:paraId="50EA7070" w14:textId="7F731E3D" w:rsidR="00301092" w:rsidRPr="006C4628" w:rsidRDefault="00866A8D" w:rsidP="00E6040C">
            <w:pPr>
              <w:rPr>
                <w:rFonts w:ascii="Times New Roman" w:hAnsi="Times New Roman" w:cs="Times New Roman"/>
                <w:color w:val="000000"/>
                <w:sz w:val="24"/>
                <w:szCs w:val="24"/>
                <w:lang w:val="es-ES"/>
                <w:rPrChange w:id="2597" w:author="chris" w:date="2015-04-19T12:09:00Z">
                  <w:rPr>
                    <w:rFonts w:ascii="Times New Roman" w:hAnsi="Times New Roman" w:cs="Times New Roman"/>
                    <w:color w:val="000000"/>
                    <w:sz w:val="24"/>
                    <w:szCs w:val="24"/>
                  </w:rPr>
                </w:rPrChange>
              </w:rPr>
            </w:pPr>
            <w:r w:rsidRPr="006C4628">
              <w:rPr>
                <w:lang w:val="es-ES" w:eastAsia="es-ES"/>
                <w:rPrChange w:id="2598" w:author="chris" w:date="2015-04-19T12:09:00Z">
                  <w:rPr>
                    <w:noProof/>
                    <w:lang w:val="es-ES" w:eastAsia="es-ES"/>
                  </w:rPr>
                </w:rPrChange>
              </w:rPr>
              <mc:AlternateContent>
                <mc:Choice Requires="wps">
                  <w:drawing>
                    <wp:anchor distT="0" distB="0" distL="114300" distR="114300" simplePos="0" relativeHeight="251644416" behindDoc="0" locked="0" layoutInCell="1" allowOverlap="1" wp14:anchorId="2EF79E75" wp14:editId="22D0CD5A">
                      <wp:simplePos x="0" y="0"/>
                      <wp:positionH relativeFrom="column">
                        <wp:posOffset>-1905</wp:posOffset>
                      </wp:positionH>
                      <wp:positionV relativeFrom="paragraph">
                        <wp:posOffset>2540</wp:posOffset>
                      </wp:positionV>
                      <wp:extent cx="3776345" cy="403225"/>
                      <wp:effectExtent l="76200" t="38100" r="71755" b="92075"/>
                      <wp:wrapNone/>
                      <wp:docPr id="17" name="17 Rectángulo redondeado"/>
                      <wp:cNvGraphicFramePr/>
                      <a:graphic xmlns:a="http://schemas.openxmlformats.org/drawingml/2006/main">
                        <a:graphicData uri="http://schemas.microsoft.com/office/word/2010/wordprocessingShape">
                          <wps:wsp>
                            <wps:cNvSpPr/>
                            <wps:spPr>
                              <a:xfrm>
                                <a:off x="0" y="0"/>
                                <a:ext cx="3776345"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2B6D800" id="17 Rectángulo redondeado" o:spid="_x0000_s1026" style="position:absolute;margin-left:-.15pt;margin-top:.2pt;width:297.35pt;height:31.7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" filled="f" strokecolor="red" strokeweight="2.25pt">
                      <v:shadow on="t" color="black" opacity="22937f" origin=",.5" offset="0,.63889mm"/>
                    </v:roundrect>
                  </w:pict>
                </mc:Fallback>
              </mc:AlternateContent>
            </w:r>
            <w:r w:rsidR="00301092" w:rsidRPr="006C4628">
              <w:rPr>
                <w:lang w:val="es-ES" w:eastAsia="es-ES"/>
                <w:rPrChange w:id="2599" w:author="chris" w:date="2015-04-19T12:09:00Z">
                  <w:rPr>
                    <w:noProof/>
                    <w:lang w:val="es-ES" w:eastAsia="es-ES"/>
                  </w:rPr>
                </w:rPrChange>
              </w:rPr>
              <w:drawing>
                <wp:inline distT="0" distB="0" distL="0" distR="0" wp14:anchorId="62EBBC55" wp14:editId="3F62C50B">
                  <wp:extent cx="3837264" cy="14962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6610" r="66312" b="42373"/>
                          <a:stretch/>
                        </pic:blipFill>
                        <pic:spPr bwMode="auto">
                          <a:xfrm>
                            <a:off x="0" y="0"/>
                            <a:ext cx="3842215" cy="1498222"/>
                          </a:xfrm>
                          <a:prstGeom prst="rect">
                            <a:avLst/>
                          </a:prstGeom>
                          <a:ln>
                            <a:noFill/>
                          </a:ln>
                          <a:extLst>
                            <a:ext uri="{53640926-AAD7-44D8-BBD7-CCE9431645EC}">
                              <a14:shadowObscured xmlns:a14="http://schemas.microsoft.com/office/drawing/2010/main"/>
                            </a:ext>
                          </a:extLst>
                        </pic:spPr>
                      </pic:pic>
                    </a:graphicData>
                  </a:graphic>
                </wp:inline>
              </w:drawing>
            </w:r>
          </w:p>
          <w:p w14:paraId="4CE85DD7" w14:textId="52132389" w:rsidR="00301092" w:rsidRPr="006C4628" w:rsidRDefault="00581EC8" w:rsidP="00E6040C">
            <w:pPr>
              <w:rPr>
                <w:rFonts w:ascii="Times New Roman" w:hAnsi="Times New Roman" w:cs="Times New Roman"/>
                <w:b/>
                <w:color w:val="FF0000"/>
                <w:sz w:val="24"/>
                <w:szCs w:val="24"/>
                <w:lang w:val="es-ES"/>
                <w:rPrChange w:id="2600"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01" w:author="chris" w:date="2015-04-19T12:09:00Z">
                  <w:rPr>
                    <w:rFonts w:ascii="Times New Roman" w:hAnsi="Times New Roman" w:cs="Times New Roman"/>
                    <w:b/>
                    <w:color w:val="FF0000"/>
                    <w:sz w:val="24"/>
                    <w:szCs w:val="24"/>
                  </w:rPr>
                </w:rPrChange>
              </w:rPr>
              <w:t>Completa los espacios con números natur</w:t>
            </w:r>
            <w:r w:rsidR="00113D09" w:rsidRPr="006C4628">
              <w:rPr>
                <w:rFonts w:ascii="Times New Roman" w:hAnsi="Times New Roman" w:cs="Times New Roman"/>
                <w:b/>
                <w:color w:val="FF0000"/>
                <w:sz w:val="24"/>
                <w:szCs w:val="24"/>
                <w:lang w:val="es-ES"/>
                <w:rPrChange w:id="2602" w:author="chris" w:date="2015-04-19T12:09:00Z">
                  <w:rPr>
                    <w:rFonts w:ascii="Times New Roman" w:hAnsi="Times New Roman" w:cs="Times New Roman"/>
                    <w:b/>
                    <w:color w:val="FF0000"/>
                    <w:sz w:val="24"/>
                    <w:szCs w:val="24"/>
                  </w:rPr>
                </w:rPrChange>
              </w:rPr>
              <w:t>a</w:t>
            </w:r>
            <w:r w:rsidRPr="006C4628">
              <w:rPr>
                <w:rFonts w:ascii="Times New Roman" w:hAnsi="Times New Roman" w:cs="Times New Roman"/>
                <w:b/>
                <w:color w:val="FF0000"/>
                <w:sz w:val="24"/>
                <w:szCs w:val="24"/>
                <w:lang w:val="es-ES"/>
                <w:rPrChange w:id="2603" w:author="chris" w:date="2015-04-19T12:09:00Z">
                  <w:rPr>
                    <w:rFonts w:ascii="Times New Roman" w:hAnsi="Times New Roman" w:cs="Times New Roman"/>
                    <w:b/>
                    <w:color w:val="FF0000"/>
                    <w:sz w:val="24"/>
                    <w:szCs w:val="24"/>
                  </w:rPr>
                </w:rPrChange>
              </w:rPr>
              <w:t>les</w:t>
            </w:r>
            <w:ins w:id="2604" w:author="chris" w:date="2015-04-18T22:33:00Z">
              <w:r w:rsidR="00094AD5" w:rsidRPr="006C4628">
                <w:rPr>
                  <w:rFonts w:ascii="Times New Roman" w:hAnsi="Times New Roman" w:cs="Times New Roman"/>
                  <w:b/>
                  <w:color w:val="FF0000"/>
                  <w:sz w:val="24"/>
                  <w:szCs w:val="24"/>
                  <w:lang w:val="es-ES"/>
                  <w:rPrChange w:id="2605" w:author="chris" w:date="2015-04-19T12:09:00Z">
                    <w:rPr>
                      <w:rFonts w:ascii="Times New Roman" w:hAnsi="Times New Roman" w:cs="Times New Roman"/>
                      <w:b/>
                      <w:color w:val="FF0000"/>
                      <w:sz w:val="24"/>
                      <w:szCs w:val="24"/>
                    </w:rPr>
                  </w:rPrChange>
                </w:rPr>
                <w:t>:</w:t>
              </w:r>
            </w:ins>
            <w:del w:id="2606" w:author="chris" w:date="2015-04-18T22:33:00Z">
              <w:r w:rsidR="00113D09" w:rsidRPr="006C4628" w:rsidDel="00094AD5">
                <w:rPr>
                  <w:rFonts w:ascii="Times New Roman" w:hAnsi="Times New Roman" w:cs="Times New Roman"/>
                  <w:b/>
                  <w:color w:val="FF0000"/>
                  <w:sz w:val="24"/>
                  <w:szCs w:val="24"/>
                  <w:lang w:val="es-ES"/>
                  <w:rPrChange w:id="2607" w:author="chris" w:date="2015-04-19T12:09:00Z">
                    <w:rPr>
                      <w:rFonts w:ascii="Times New Roman" w:hAnsi="Times New Roman" w:cs="Times New Roman"/>
                      <w:b/>
                      <w:color w:val="FF0000"/>
                      <w:sz w:val="24"/>
                      <w:szCs w:val="24"/>
                    </w:rPr>
                  </w:rPrChange>
                </w:rPr>
                <w:delText>.</w:delText>
              </w:r>
            </w:del>
          </w:p>
          <w:p w14:paraId="1A136B57" w14:textId="449E030F" w:rsidR="00113D09" w:rsidRPr="006C4628" w:rsidRDefault="00113D09" w:rsidP="00E6040C">
            <w:pPr>
              <w:spacing w:line="360" w:lineRule="auto"/>
              <w:rPr>
                <w:rFonts w:ascii="Times New Roman" w:hAnsi="Times New Roman" w:cs="Times New Roman"/>
                <w:b/>
                <w:color w:val="FF0000"/>
                <w:sz w:val="24"/>
                <w:szCs w:val="24"/>
                <w:lang w:val="es-ES"/>
                <w:rPrChange w:id="2608"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09" w:author="chris" w:date="2015-04-19T12:09:00Z">
                  <w:rPr>
                    <w:rFonts w:ascii="Times New Roman" w:hAnsi="Times New Roman" w:cs="Times New Roman"/>
                    <w:b/>
                    <w:color w:val="FF0000"/>
                    <w:sz w:val="24"/>
                    <w:szCs w:val="24"/>
                  </w:rPr>
                </w:rPrChange>
              </w:rPr>
              <w:t>a) 4 &lt; ___ &lt; 8</w:t>
            </w:r>
            <w:ins w:id="2610" w:author="chris" w:date="2015-04-19T14:18:00Z">
              <w:r w:rsidR="00F21484">
                <w:rPr>
                  <w:rFonts w:ascii="Times New Roman" w:hAnsi="Times New Roman" w:cs="Times New Roman"/>
                  <w:b/>
                  <w:color w:val="FF0000"/>
                  <w:sz w:val="24"/>
                  <w:szCs w:val="24"/>
                  <w:lang w:val="es-ES"/>
                </w:rPr>
                <w:t>.</w:t>
              </w:r>
            </w:ins>
          </w:p>
          <w:p w14:paraId="41DF3D5A" w14:textId="7CE8257F" w:rsidR="00113D09" w:rsidRPr="006C4628" w:rsidRDefault="00113D09" w:rsidP="00E6040C">
            <w:pPr>
              <w:spacing w:line="360" w:lineRule="auto"/>
              <w:rPr>
                <w:rFonts w:ascii="Times New Roman" w:hAnsi="Times New Roman" w:cs="Times New Roman"/>
                <w:b/>
                <w:color w:val="FF0000"/>
                <w:sz w:val="24"/>
                <w:szCs w:val="24"/>
                <w:lang w:val="es-ES"/>
                <w:rPrChange w:id="2611"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12" w:author="chris" w:date="2015-04-19T12:09:00Z">
                  <w:rPr>
                    <w:rFonts w:ascii="Times New Roman" w:hAnsi="Times New Roman" w:cs="Times New Roman"/>
                    <w:b/>
                    <w:color w:val="FF0000"/>
                    <w:sz w:val="24"/>
                    <w:szCs w:val="24"/>
                  </w:rPr>
                </w:rPrChange>
              </w:rPr>
              <w:t>b) 260 &gt; ___ &gt; 213</w:t>
            </w:r>
            <w:ins w:id="2613" w:author="chris" w:date="2015-04-19T14:18:00Z">
              <w:r w:rsidR="00F21484">
                <w:rPr>
                  <w:rFonts w:ascii="Times New Roman" w:hAnsi="Times New Roman" w:cs="Times New Roman"/>
                  <w:b/>
                  <w:color w:val="FF0000"/>
                  <w:sz w:val="24"/>
                  <w:szCs w:val="24"/>
                  <w:lang w:val="es-ES"/>
                </w:rPr>
                <w:t>.</w:t>
              </w:r>
            </w:ins>
          </w:p>
          <w:p w14:paraId="7609B39B" w14:textId="70F36B2D" w:rsidR="00113D09" w:rsidRPr="006C4628" w:rsidRDefault="00113D09" w:rsidP="00E6040C">
            <w:pPr>
              <w:spacing w:line="360" w:lineRule="auto"/>
              <w:rPr>
                <w:rFonts w:ascii="Times New Roman" w:hAnsi="Times New Roman" w:cs="Times New Roman"/>
                <w:b/>
                <w:color w:val="FF0000"/>
                <w:sz w:val="24"/>
                <w:szCs w:val="24"/>
                <w:lang w:val="es-ES"/>
                <w:rPrChange w:id="2614"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15" w:author="chris" w:date="2015-04-19T12:09:00Z">
                  <w:rPr>
                    <w:rFonts w:ascii="Times New Roman" w:hAnsi="Times New Roman" w:cs="Times New Roman"/>
                    <w:b/>
                    <w:color w:val="FF0000"/>
                    <w:sz w:val="24"/>
                    <w:szCs w:val="24"/>
                  </w:rPr>
                </w:rPrChange>
              </w:rPr>
              <w:t>c) 1</w:t>
            </w:r>
            <w:r w:rsidR="00B7242E" w:rsidRPr="006C4628">
              <w:rPr>
                <w:rFonts w:ascii="Times New Roman" w:hAnsi="Times New Roman" w:cs="Times New Roman"/>
                <w:b/>
                <w:color w:val="FF0000"/>
                <w:sz w:val="24"/>
                <w:szCs w:val="24"/>
                <w:lang w:val="es-ES"/>
                <w:rPrChange w:id="2616" w:author="chris" w:date="2015-04-19T12:09:00Z">
                  <w:rPr>
                    <w:rFonts w:ascii="Times New Roman" w:hAnsi="Times New Roman" w:cs="Times New Roman"/>
                    <w:b/>
                    <w:color w:val="FF0000"/>
                    <w:sz w:val="24"/>
                    <w:szCs w:val="24"/>
                  </w:rPr>
                </w:rPrChange>
              </w:rPr>
              <w:t xml:space="preserve"> 400 &lt; ___ &lt; 1 </w:t>
            </w:r>
            <w:r w:rsidRPr="006C4628">
              <w:rPr>
                <w:rFonts w:ascii="Times New Roman" w:hAnsi="Times New Roman" w:cs="Times New Roman"/>
                <w:b/>
                <w:color w:val="FF0000"/>
                <w:sz w:val="24"/>
                <w:szCs w:val="24"/>
                <w:lang w:val="es-ES"/>
                <w:rPrChange w:id="2617" w:author="chris" w:date="2015-04-19T12:09:00Z">
                  <w:rPr>
                    <w:rFonts w:ascii="Times New Roman" w:hAnsi="Times New Roman" w:cs="Times New Roman"/>
                    <w:b/>
                    <w:color w:val="FF0000"/>
                    <w:sz w:val="24"/>
                    <w:szCs w:val="24"/>
                  </w:rPr>
                </w:rPrChange>
              </w:rPr>
              <w:t>412</w:t>
            </w:r>
            <w:ins w:id="2618" w:author="chris" w:date="2015-04-19T14:18:00Z">
              <w:r w:rsidR="00F21484">
                <w:rPr>
                  <w:rFonts w:ascii="Times New Roman" w:hAnsi="Times New Roman" w:cs="Times New Roman"/>
                  <w:b/>
                  <w:color w:val="FF0000"/>
                  <w:sz w:val="24"/>
                  <w:szCs w:val="24"/>
                  <w:lang w:val="es-ES"/>
                </w:rPr>
                <w:t>.</w:t>
              </w:r>
            </w:ins>
            <w:r w:rsidRPr="006C4628">
              <w:rPr>
                <w:rFonts w:ascii="Times New Roman" w:hAnsi="Times New Roman" w:cs="Times New Roman"/>
                <w:b/>
                <w:color w:val="FF0000"/>
                <w:sz w:val="24"/>
                <w:szCs w:val="24"/>
                <w:lang w:val="es-ES"/>
                <w:rPrChange w:id="2619" w:author="chris" w:date="2015-04-19T12:09:00Z">
                  <w:rPr>
                    <w:rFonts w:ascii="Times New Roman" w:hAnsi="Times New Roman" w:cs="Times New Roman"/>
                    <w:b/>
                    <w:color w:val="FF0000"/>
                    <w:sz w:val="24"/>
                    <w:szCs w:val="24"/>
                  </w:rPr>
                </w:rPrChange>
              </w:rPr>
              <w:t xml:space="preserve"> </w:t>
            </w:r>
          </w:p>
          <w:p w14:paraId="14FF3BE7" w14:textId="456388DF" w:rsidR="00113D09" w:rsidRPr="006C4628" w:rsidRDefault="0033286C" w:rsidP="00E6040C">
            <w:pPr>
              <w:spacing w:line="360" w:lineRule="auto"/>
              <w:rPr>
                <w:rFonts w:ascii="Times New Roman" w:hAnsi="Times New Roman" w:cs="Times New Roman"/>
                <w:b/>
                <w:color w:val="FF0000"/>
                <w:sz w:val="24"/>
                <w:szCs w:val="24"/>
                <w:lang w:val="es-ES"/>
                <w:rPrChange w:id="2620"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21" w:author="chris" w:date="2015-04-19T12:09:00Z">
                  <w:rPr>
                    <w:rFonts w:ascii="Times New Roman" w:hAnsi="Times New Roman" w:cs="Times New Roman"/>
                    <w:b/>
                    <w:color w:val="FF0000"/>
                    <w:sz w:val="24"/>
                    <w:szCs w:val="24"/>
                  </w:rPr>
                </w:rPrChange>
              </w:rPr>
              <w:t xml:space="preserve">d) 32 </w:t>
            </w:r>
            <w:r w:rsidR="00113D09" w:rsidRPr="006C4628">
              <w:rPr>
                <w:rFonts w:ascii="Times New Roman" w:hAnsi="Times New Roman" w:cs="Times New Roman"/>
                <w:b/>
                <w:color w:val="FF0000"/>
                <w:sz w:val="24"/>
                <w:szCs w:val="24"/>
                <w:lang w:val="es-ES"/>
                <w:rPrChange w:id="2622" w:author="chris" w:date="2015-04-19T12:09:00Z">
                  <w:rPr>
                    <w:rFonts w:ascii="Times New Roman" w:hAnsi="Times New Roman" w:cs="Times New Roman"/>
                    <w:b/>
                    <w:color w:val="FF0000"/>
                    <w:sz w:val="24"/>
                    <w:szCs w:val="24"/>
                  </w:rPr>
                </w:rPrChange>
              </w:rPr>
              <w:t xml:space="preserve">643 &gt; ___ &gt; </w:t>
            </w:r>
            <w:r w:rsidRPr="006C4628">
              <w:rPr>
                <w:rFonts w:ascii="Times New Roman" w:hAnsi="Times New Roman" w:cs="Times New Roman"/>
                <w:b/>
                <w:color w:val="FF0000"/>
                <w:sz w:val="24"/>
                <w:szCs w:val="24"/>
                <w:lang w:val="es-ES"/>
                <w:rPrChange w:id="2623" w:author="chris" w:date="2015-04-19T12:09:00Z">
                  <w:rPr>
                    <w:rFonts w:ascii="Times New Roman" w:hAnsi="Times New Roman" w:cs="Times New Roman"/>
                    <w:b/>
                    <w:color w:val="FF0000"/>
                    <w:sz w:val="24"/>
                    <w:szCs w:val="24"/>
                  </w:rPr>
                </w:rPrChange>
              </w:rPr>
              <w:t xml:space="preserve">32 </w:t>
            </w:r>
            <w:r w:rsidR="00055756" w:rsidRPr="006C4628">
              <w:rPr>
                <w:rFonts w:ascii="Times New Roman" w:hAnsi="Times New Roman" w:cs="Times New Roman"/>
                <w:b/>
                <w:color w:val="FF0000"/>
                <w:sz w:val="24"/>
                <w:szCs w:val="24"/>
                <w:lang w:val="es-ES"/>
                <w:rPrChange w:id="2624" w:author="chris" w:date="2015-04-19T12:09:00Z">
                  <w:rPr>
                    <w:rFonts w:ascii="Times New Roman" w:hAnsi="Times New Roman" w:cs="Times New Roman"/>
                    <w:b/>
                    <w:color w:val="FF0000"/>
                    <w:sz w:val="24"/>
                    <w:szCs w:val="24"/>
                  </w:rPr>
                </w:rPrChange>
              </w:rPr>
              <w:t>209</w:t>
            </w:r>
            <w:ins w:id="2625" w:author="chris" w:date="2015-04-19T14:18:00Z">
              <w:r w:rsidR="00F21484">
                <w:rPr>
                  <w:rFonts w:ascii="Times New Roman" w:hAnsi="Times New Roman" w:cs="Times New Roman"/>
                  <w:b/>
                  <w:color w:val="FF0000"/>
                  <w:sz w:val="24"/>
                  <w:szCs w:val="24"/>
                  <w:lang w:val="es-ES"/>
                </w:rPr>
                <w:t>.</w:t>
              </w:r>
            </w:ins>
          </w:p>
          <w:p w14:paraId="0557D026" w14:textId="16869FAB" w:rsidR="00055756" w:rsidRPr="006C4628" w:rsidRDefault="00055756" w:rsidP="00E6040C">
            <w:pPr>
              <w:spacing w:line="360" w:lineRule="auto"/>
              <w:rPr>
                <w:rFonts w:ascii="Times New Roman" w:hAnsi="Times New Roman" w:cs="Times New Roman"/>
                <w:b/>
                <w:color w:val="FF0000"/>
                <w:sz w:val="24"/>
                <w:szCs w:val="24"/>
                <w:lang w:val="es-ES"/>
                <w:rPrChange w:id="2626"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27" w:author="chris" w:date="2015-04-19T12:09:00Z">
                  <w:rPr>
                    <w:rFonts w:ascii="Times New Roman" w:hAnsi="Times New Roman" w:cs="Times New Roman"/>
                    <w:b/>
                    <w:color w:val="FF0000"/>
                    <w:sz w:val="24"/>
                    <w:szCs w:val="24"/>
                  </w:rPr>
                </w:rPrChange>
              </w:rPr>
              <w:t>e) 721</w:t>
            </w:r>
            <w:r w:rsidR="0033286C" w:rsidRPr="006C4628">
              <w:rPr>
                <w:rFonts w:ascii="Times New Roman" w:hAnsi="Times New Roman" w:cs="Times New Roman"/>
                <w:b/>
                <w:color w:val="FF0000"/>
                <w:sz w:val="24"/>
                <w:szCs w:val="24"/>
                <w:lang w:val="es-ES"/>
                <w:rPrChange w:id="2628" w:author="chris" w:date="2015-04-19T12:09:00Z">
                  <w:rPr>
                    <w:rFonts w:ascii="Times New Roman" w:hAnsi="Times New Roman" w:cs="Times New Roman"/>
                    <w:b/>
                    <w:color w:val="FF0000"/>
                    <w:sz w:val="24"/>
                    <w:szCs w:val="24"/>
                  </w:rPr>
                </w:rPrChange>
              </w:rPr>
              <w:t xml:space="preserve"> 923 &lt; ___ &lt; 721 </w:t>
            </w:r>
            <w:r w:rsidRPr="006C4628">
              <w:rPr>
                <w:rFonts w:ascii="Times New Roman" w:hAnsi="Times New Roman" w:cs="Times New Roman"/>
                <w:b/>
                <w:color w:val="FF0000"/>
                <w:sz w:val="24"/>
                <w:szCs w:val="24"/>
                <w:lang w:val="es-ES"/>
                <w:rPrChange w:id="2629" w:author="chris" w:date="2015-04-19T12:09:00Z">
                  <w:rPr>
                    <w:rFonts w:ascii="Times New Roman" w:hAnsi="Times New Roman" w:cs="Times New Roman"/>
                    <w:b/>
                    <w:color w:val="FF0000"/>
                    <w:sz w:val="24"/>
                    <w:szCs w:val="24"/>
                  </w:rPr>
                </w:rPrChange>
              </w:rPr>
              <w:t>965</w:t>
            </w:r>
            <w:ins w:id="2630" w:author="chris" w:date="2015-04-19T14:18:00Z">
              <w:r w:rsidR="00F21484">
                <w:rPr>
                  <w:rFonts w:ascii="Times New Roman" w:hAnsi="Times New Roman" w:cs="Times New Roman"/>
                  <w:b/>
                  <w:color w:val="FF0000"/>
                  <w:sz w:val="24"/>
                  <w:szCs w:val="24"/>
                  <w:lang w:val="es-ES"/>
                </w:rPr>
                <w:t>.</w:t>
              </w:r>
            </w:ins>
          </w:p>
          <w:p w14:paraId="1304E1DA" w14:textId="45A80FA1" w:rsidR="00055756" w:rsidRPr="006C4628" w:rsidRDefault="0033286C" w:rsidP="00E6040C">
            <w:pPr>
              <w:spacing w:line="360" w:lineRule="auto"/>
              <w:rPr>
                <w:rFonts w:ascii="Times New Roman" w:hAnsi="Times New Roman" w:cs="Times New Roman"/>
                <w:b/>
                <w:color w:val="FF0000"/>
                <w:sz w:val="24"/>
                <w:szCs w:val="24"/>
                <w:lang w:val="es-ES"/>
                <w:rPrChange w:id="2631"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32" w:author="chris" w:date="2015-04-19T12:09:00Z">
                  <w:rPr>
                    <w:rFonts w:ascii="Times New Roman" w:hAnsi="Times New Roman" w:cs="Times New Roman"/>
                    <w:b/>
                    <w:color w:val="FF0000"/>
                    <w:sz w:val="24"/>
                    <w:szCs w:val="24"/>
                  </w:rPr>
                </w:rPrChange>
              </w:rPr>
              <w:lastRenderedPageBreak/>
              <w:t xml:space="preserve">f) 9 032 </w:t>
            </w:r>
            <w:r w:rsidR="00055756" w:rsidRPr="006C4628">
              <w:rPr>
                <w:rFonts w:ascii="Times New Roman" w:hAnsi="Times New Roman" w:cs="Times New Roman"/>
                <w:b/>
                <w:color w:val="FF0000"/>
                <w:sz w:val="24"/>
                <w:szCs w:val="24"/>
                <w:lang w:val="es-ES"/>
                <w:rPrChange w:id="2633" w:author="chris" w:date="2015-04-19T12:09:00Z">
                  <w:rPr>
                    <w:rFonts w:ascii="Times New Roman" w:hAnsi="Times New Roman" w:cs="Times New Roman"/>
                    <w:b/>
                    <w:color w:val="FF0000"/>
                    <w:sz w:val="24"/>
                    <w:szCs w:val="24"/>
                  </w:rPr>
                </w:rPrChange>
              </w:rPr>
              <w:t xml:space="preserve">413 &lt; ___ &lt; </w:t>
            </w:r>
            <w:r w:rsidRPr="006C4628">
              <w:rPr>
                <w:rFonts w:ascii="Times New Roman" w:hAnsi="Times New Roman" w:cs="Times New Roman"/>
                <w:b/>
                <w:color w:val="FF0000"/>
                <w:sz w:val="24"/>
                <w:szCs w:val="24"/>
                <w:lang w:val="es-ES"/>
                <w:rPrChange w:id="2634" w:author="chris" w:date="2015-04-19T12:09:00Z">
                  <w:rPr>
                    <w:rFonts w:ascii="Times New Roman" w:hAnsi="Times New Roman" w:cs="Times New Roman"/>
                    <w:b/>
                    <w:color w:val="FF0000"/>
                    <w:sz w:val="24"/>
                    <w:szCs w:val="24"/>
                  </w:rPr>
                </w:rPrChange>
              </w:rPr>
              <w:t xml:space="preserve">9 033 </w:t>
            </w:r>
            <w:r w:rsidR="00AF531C" w:rsidRPr="006C4628">
              <w:rPr>
                <w:rFonts w:ascii="Times New Roman" w:hAnsi="Times New Roman" w:cs="Times New Roman"/>
                <w:b/>
                <w:color w:val="FF0000"/>
                <w:sz w:val="24"/>
                <w:szCs w:val="24"/>
                <w:lang w:val="es-ES"/>
                <w:rPrChange w:id="2635" w:author="chris" w:date="2015-04-19T12:09:00Z">
                  <w:rPr>
                    <w:rFonts w:ascii="Times New Roman" w:hAnsi="Times New Roman" w:cs="Times New Roman"/>
                    <w:b/>
                    <w:color w:val="FF0000"/>
                    <w:sz w:val="24"/>
                    <w:szCs w:val="24"/>
                  </w:rPr>
                </w:rPrChange>
              </w:rPr>
              <w:t>000</w:t>
            </w:r>
            <w:ins w:id="2636" w:author="chris" w:date="2015-04-19T14:18:00Z">
              <w:r w:rsidR="00F21484">
                <w:rPr>
                  <w:rFonts w:ascii="Times New Roman" w:hAnsi="Times New Roman" w:cs="Times New Roman"/>
                  <w:b/>
                  <w:color w:val="FF0000"/>
                  <w:sz w:val="24"/>
                  <w:szCs w:val="24"/>
                  <w:lang w:val="es-ES"/>
                </w:rPr>
                <w:t>.</w:t>
              </w:r>
            </w:ins>
          </w:p>
          <w:p w14:paraId="1C791629" w14:textId="5B6C6948" w:rsidR="00AF531C" w:rsidRPr="006C4628" w:rsidRDefault="0033286C" w:rsidP="00E6040C">
            <w:pPr>
              <w:spacing w:line="360" w:lineRule="auto"/>
              <w:rPr>
                <w:rFonts w:ascii="Times New Roman" w:hAnsi="Times New Roman" w:cs="Times New Roman"/>
                <w:b/>
                <w:color w:val="FF0000"/>
                <w:sz w:val="24"/>
                <w:szCs w:val="24"/>
                <w:lang w:val="es-ES"/>
                <w:rPrChange w:id="2637"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38" w:author="chris" w:date="2015-04-19T12:09:00Z">
                  <w:rPr>
                    <w:rFonts w:ascii="Times New Roman" w:hAnsi="Times New Roman" w:cs="Times New Roman"/>
                    <w:b/>
                    <w:color w:val="FF0000"/>
                    <w:sz w:val="24"/>
                    <w:szCs w:val="24"/>
                  </w:rPr>
                </w:rPrChange>
              </w:rPr>
              <w:t xml:space="preserve">g) 421 983 999 &gt; ___ 87 980 </w:t>
            </w:r>
            <w:r w:rsidR="00AF531C" w:rsidRPr="006C4628">
              <w:rPr>
                <w:rFonts w:ascii="Times New Roman" w:hAnsi="Times New Roman" w:cs="Times New Roman"/>
                <w:b/>
                <w:color w:val="FF0000"/>
                <w:sz w:val="24"/>
                <w:szCs w:val="24"/>
                <w:lang w:val="es-ES"/>
                <w:rPrChange w:id="2639" w:author="chris" w:date="2015-04-19T12:09:00Z">
                  <w:rPr>
                    <w:rFonts w:ascii="Times New Roman" w:hAnsi="Times New Roman" w:cs="Times New Roman"/>
                    <w:b/>
                    <w:color w:val="FF0000"/>
                    <w:sz w:val="24"/>
                    <w:szCs w:val="24"/>
                  </w:rPr>
                </w:rPrChange>
              </w:rPr>
              <w:t>008</w:t>
            </w:r>
            <w:ins w:id="2640" w:author="chris" w:date="2015-04-19T14:18:00Z">
              <w:r w:rsidR="00F21484">
                <w:rPr>
                  <w:rFonts w:ascii="Times New Roman" w:hAnsi="Times New Roman" w:cs="Times New Roman"/>
                  <w:b/>
                  <w:color w:val="FF0000"/>
                  <w:sz w:val="24"/>
                  <w:szCs w:val="24"/>
                  <w:lang w:val="es-ES"/>
                </w:rPr>
                <w:t>.</w:t>
              </w:r>
            </w:ins>
            <w:bookmarkStart w:id="2641" w:name="_GoBack"/>
            <w:bookmarkEnd w:id="2641"/>
          </w:p>
          <w:p w14:paraId="5469D39A" w14:textId="77777777" w:rsidR="0066491C" w:rsidRPr="006C4628" w:rsidRDefault="0066491C" w:rsidP="00E6040C">
            <w:pPr>
              <w:rPr>
                <w:rFonts w:ascii="Times New Roman" w:hAnsi="Times New Roman" w:cs="Times New Roman"/>
                <w:color w:val="000000"/>
                <w:sz w:val="24"/>
                <w:szCs w:val="24"/>
                <w:lang w:val="es-ES"/>
                <w:rPrChange w:id="2642" w:author="chris" w:date="2015-04-19T12:09:00Z">
                  <w:rPr>
                    <w:rFonts w:ascii="Times New Roman" w:hAnsi="Times New Roman" w:cs="Times New Roman"/>
                    <w:color w:val="000000"/>
                    <w:sz w:val="24"/>
                    <w:szCs w:val="24"/>
                  </w:rPr>
                </w:rPrChange>
              </w:rPr>
            </w:pPr>
          </w:p>
          <w:p w14:paraId="3316B9B6" w14:textId="77777777" w:rsidR="0066491C" w:rsidRPr="006C4628" w:rsidRDefault="0066491C" w:rsidP="00E6040C">
            <w:pPr>
              <w:rPr>
                <w:rFonts w:ascii="Times New Roman" w:hAnsi="Times New Roman" w:cs="Times New Roman"/>
                <w:color w:val="000000"/>
                <w:sz w:val="24"/>
                <w:szCs w:val="24"/>
                <w:lang w:val="es-ES"/>
                <w:rPrChange w:id="264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644" w:author="chris" w:date="2015-04-19T12:09:00Z">
                  <w:rPr>
                    <w:rFonts w:ascii="Times New Roman" w:hAnsi="Times New Roman" w:cs="Times New Roman"/>
                    <w:color w:val="000000"/>
                    <w:sz w:val="24"/>
                    <w:szCs w:val="24"/>
                  </w:rPr>
                </w:rPrChange>
              </w:rPr>
              <w:t xml:space="preserve">Cambiar instrucción que se encierra en rojo por la que se muestra inmediatamente después de la imagen. </w:t>
            </w:r>
          </w:p>
          <w:p w14:paraId="7E4EAB59" w14:textId="09DF3E68" w:rsidR="00C26FB3" w:rsidRPr="006C4628" w:rsidRDefault="00866A8D" w:rsidP="00E6040C">
            <w:pPr>
              <w:rPr>
                <w:rFonts w:ascii="Times New Roman" w:hAnsi="Times New Roman" w:cs="Times New Roman"/>
                <w:b/>
                <w:color w:val="FF0000"/>
                <w:sz w:val="24"/>
                <w:szCs w:val="24"/>
                <w:lang w:val="es-ES"/>
                <w:rPrChange w:id="2645" w:author="chris" w:date="2015-04-19T12:09:00Z">
                  <w:rPr>
                    <w:rFonts w:ascii="Times New Roman" w:hAnsi="Times New Roman" w:cs="Times New Roman"/>
                    <w:b/>
                    <w:color w:val="FF0000"/>
                    <w:sz w:val="24"/>
                    <w:szCs w:val="24"/>
                  </w:rPr>
                </w:rPrChange>
              </w:rPr>
            </w:pPr>
            <w:r w:rsidRPr="006C4628">
              <w:rPr>
                <w:lang w:val="es-ES" w:eastAsia="es-ES"/>
                <w:rPrChange w:id="2646" w:author="chris" w:date="2015-04-19T12:09:00Z">
                  <w:rPr>
                    <w:noProof/>
                    <w:lang w:val="es-ES" w:eastAsia="es-ES"/>
                  </w:rPr>
                </w:rPrChange>
              </w:rPr>
              <mc:AlternateContent>
                <mc:Choice Requires="wps">
                  <w:drawing>
                    <wp:anchor distT="0" distB="0" distL="114300" distR="114300" simplePos="0" relativeHeight="251642368" behindDoc="0" locked="0" layoutInCell="1" allowOverlap="1" wp14:anchorId="697A5171" wp14:editId="4B2E1E8C">
                      <wp:simplePos x="0" y="0"/>
                      <wp:positionH relativeFrom="column">
                        <wp:posOffset>57966</wp:posOffset>
                      </wp:positionH>
                      <wp:positionV relativeFrom="paragraph">
                        <wp:posOffset>152194</wp:posOffset>
                      </wp:positionV>
                      <wp:extent cx="3776354" cy="403225"/>
                      <wp:effectExtent l="76200" t="38100" r="71755" b="92075"/>
                      <wp:wrapNone/>
                      <wp:docPr id="16" name="16 Rectángulo redondeado"/>
                      <wp:cNvGraphicFramePr/>
                      <a:graphic xmlns:a="http://schemas.openxmlformats.org/drawingml/2006/main">
                        <a:graphicData uri="http://schemas.microsoft.com/office/word/2010/wordprocessingShape">
                          <wps:wsp>
                            <wps:cNvSpPr/>
                            <wps:spPr>
                              <a:xfrm>
                                <a:off x="0" y="0"/>
                                <a:ext cx="3776354"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37A4F22" id="16 Rectángulo redondeado" o:spid="_x0000_s1026" style="position:absolute;margin-left:4.55pt;margin-top:12pt;width:297.35pt;height:3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" filled="f" strokecolor="red" strokeweight="2.25pt">
                      <v:shadow on="t" color="black" opacity="22937f" origin=",.5" offset="0,.63889mm"/>
                    </v:roundrect>
                  </w:pict>
                </mc:Fallback>
              </mc:AlternateContent>
            </w:r>
          </w:p>
          <w:p w14:paraId="2B107516" w14:textId="131391B9" w:rsidR="00C26FB3" w:rsidRPr="006C4628" w:rsidRDefault="00C26FB3" w:rsidP="00E6040C">
            <w:pPr>
              <w:spacing w:line="360" w:lineRule="auto"/>
              <w:rPr>
                <w:rFonts w:ascii="Times New Roman" w:hAnsi="Times New Roman" w:cs="Times New Roman"/>
                <w:b/>
                <w:color w:val="FF0000"/>
                <w:sz w:val="24"/>
                <w:szCs w:val="24"/>
                <w:lang w:val="es-ES"/>
                <w:rPrChange w:id="2647" w:author="chris" w:date="2015-04-19T12:09:00Z">
                  <w:rPr>
                    <w:rFonts w:ascii="Times New Roman" w:hAnsi="Times New Roman" w:cs="Times New Roman"/>
                    <w:b/>
                    <w:color w:val="FF0000"/>
                    <w:sz w:val="24"/>
                    <w:szCs w:val="24"/>
                  </w:rPr>
                </w:rPrChange>
              </w:rPr>
            </w:pPr>
            <w:r w:rsidRPr="006C4628">
              <w:rPr>
                <w:lang w:val="es-ES" w:eastAsia="es-ES"/>
                <w:rPrChange w:id="2648" w:author="chris" w:date="2015-04-19T12:09:00Z">
                  <w:rPr>
                    <w:noProof/>
                    <w:lang w:val="es-ES" w:eastAsia="es-ES"/>
                  </w:rPr>
                </w:rPrChange>
              </w:rPr>
              <w:drawing>
                <wp:inline distT="0" distB="0" distL="0" distR="0" wp14:anchorId="70CA2B83" wp14:editId="4356BBBF">
                  <wp:extent cx="4137662" cy="10569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6272" r="61015" b="47796"/>
                          <a:stretch/>
                        </pic:blipFill>
                        <pic:spPr bwMode="auto">
                          <a:xfrm>
                            <a:off x="0" y="0"/>
                            <a:ext cx="4143007" cy="1058269"/>
                          </a:xfrm>
                          <a:prstGeom prst="rect">
                            <a:avLst/>
                          </a:prstGeom>
                          <a:ln>
                            <a:noFill/>
                          </a:ln>
                          <a:extLst>
                            <a:ext uri="{53640926-AAD7-44D8-BBD7-CCE9431645EC}">
                              <a14:shadowObscured xmlns:a14="http://schemas.microsoft.com/office/drawing/2010/main"/>
                            </a:ext>
                          </a:extLst>
                        </pic:spPr>
                      </pic:pic>
                    </a:graphicData>
                  </a:graphic>
                </wp:inline>
              </w:drawing>
            </w:r>
          </w:p>
          <w:p w14:paraId="231DFF5B" w14:textId="51CA4AF1" w:rsidR="00301092" w:rsidRPr="006C4628" w:rsidRDefault="00C15456" w:rsidP="00E6040C">
            <w:pPr>
              <w:rPr>
                <w:rFonts w:ascii="Times New Roman" w:hAnsi="Times New Roman" w:cs="Times New Roman"/>
                <w:b/>
                <w:color w:val="FF0000"/>
                <w:sz w:val="24"/>
                <w:szCs w:val="24"/>
                <w:lang w:val="es-ES"/>
                <w:rPrChange w:id="2649"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650" w:author="chris" w:date="2015-04-19T12:09:00Z">
                  <w:rPr>
                    <w:rFonts w:ascii="Times New Roman" w:hAnsi="Times New Roman" w:cs="Times New Roman"/>
                    <w:b/>
                    <w:color w:val="FF0000"/>
                    <w:sz w:val="24"/>
                    <w:szCs w:val="24"/>
                  </w:rPr>
                </w:rPrChange>
              </w:rPr>
              <w:t>Escribe cuatro números naturales de más de 5 cifras y ord</w:t>
            </w:r>
            <w:r w:rsidR="00910992" w:rsidRPr="006C4628">
              <w:rPr>
                <w:rFonts w:ascii="Times New Roman" w:hAnsi="Times New Roman" w:cs="Times New Roman"/>
                <w:b/>
                <w:color w:val="FF0000"/>
                <w:sz w:val="24"/>
                <w:szCs w:val="24"/>
                <w:lang w:val="es-ES"/>
                <w:rPrChange w:id="2651" w:author="chris" w:date="2015-04-19T12:09:00Z">
                  <w:rPr>
                    <w:rFonts w:ascii="Times New Roman" w:hAnsi="Times New Roman" w:cs="Times New Roman"/>
                    <w:b/>
                    <w:color w:val="FF0000"/>
                    <w:sz w:val="24"/>
                    <w:szCs w:val="24"/>
                  </w:rPr>
                </w:rPrChange>
              </w:rPr>
              <w:t xml:space="preserve">énalos de mayor a menor. Luego, ubícalos en la recta numérica. </w:t>
            </w:r>
          </w:p>
          <w:p w14:paraId="56CDBCDA" w14:textId="77777777" w:rsidR="0066491C" w:rsidRPr="006C4628" w:rsidRDefault="0066491C" w:rsidP="00E6040C">
            <w:pPr>
              <w:rPr>
                <w:rFonts w:ascii="Times New Roman" w:hAnsi="Times New Roman" w:cs="Times New Roman"/>
                <w:color w:val="000000"/>
                <w:sz w:val="24"/>
                <w:szCs w:val="24"/>
                <w:lang w:val="es-ES"/>
                <w:rPrChange w:id="2652" w:author="chris" w:date="2015-04-19T12:09:00Z">
                  <w:rPr>
                    <w:rFonts w:ascii="Times New Roman" w:hAnsi="Times New Roman" w:cs="Times New Roman"/>
                    <w:color w:val="000000"/>
                    <w:sz w:val="24"/>
                    <w:szCs w:val="24"/>
                  </w:rPr>
                </w:rPrChange>
              </w:rPr>
            </w:pPr>
          </w:p>
          <w:p w14:paraId="7636DA3A" w14:textId="77777777" w:rsidR="0066491C" w:rsidRPr="006C4628" w:rsidRDefault="00B03367" w:rsidP="00E6040C">
            <w:pPr>
              <w:rPr>
                <w:rFonts w:ascii="Times New Roman" w:hAnsi="Times New Roman" w:cs="Times New Roman"/>
                <w:color w:val="000000"/>
                <w:sz w:val="24"/>
                <w:szCs w:val="24"/>
                <w:lang w:val="es-ES"/>
                <w:rPrChange w:id="265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654" w:author="chris" w:date="2015-04-19T12:09:00Z">
                  <w:rPr>
                    <w:rFonts w:ascii="Times New Roman" w:hAnsi="Times New Roman" w:cs="Times New Roman"/>
                    <w:color w:val="000000"/>
                    <w:sz w:val="24"/>
                    <w:szCs w:val="24"/>
                  </w:rPr>
                </w:rPrChange>
              </w:rPr>
              <w:t xml:space="preserve">La tercera pregunta queda igual como está en la plataforma. </w:t>
            </w:r>
          </w:p>
          <w:p w14:paraId="5EB6FE91" w14:textId="77777777" w:rsidR="00324AE8" w:rsidRPr="006C4628" w:rsidRDefault="00324AE8" w:rsidP="00E6040C">
            <w:pPr>
              <w:rPr>
                <w:rFonts w:ascii="Times New Roman" w:hAnsi="Times New Roman" w:cs="Times New Roman"/>
                <w:color w:val="000000"/>
                <w:sz w:val="24"/>
                <w:szCs w:val="24"/>
                <w:lang w:val="es-ES"/>
                <w:rPrChange w:id="2655" w:author="chris" w:date="2015-04-19T12:09:00Z">
                  <w:rPr>
                    <w:rFonts w:ascii="Times New Roman" w:hAnsi="Times New Roman" w:cs="Times New Roman"/>
                    <w:color w:val="000000"/>
                    <w:sz w:val="24"/>
                    <w:szCs w:val="24"/>
                  </w:rPr>
                </w:rPrChange>
              </w:rPr>
            </w:pPr>
          </w:p>
          <w:p w14:paraId="315ED39D" w14:textId="73F003F3" w:rsidR="0003090A" w:rsidRPr="006C4628" w:rsidRDefault="0003090A" w:rsidP="00E6040C">
            <w:pPr>
              <w:rPr>
                <w:rFonts w:ascii="Times New Roman" w:hAnsi="Times New Roman" w:cs="Times New Roman"/>
                <w:color w:val="000000"/>
                <w:sz w:val="24"/>
                <w:szCs w:val="24"/>
                <w:lang w:val="es-ES"/>
                <w:rPrChange w:id="265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657" w:author="chris" w:date="2015-04-19T12:09:00Z">
                  <w:rPr>
                    <w:rFonts w:ascii="Times New Roman" w:hAnsi="Times New Roman" w:cs="Times New Roman"/>
                    <w:color w:val="000000"/>
                    <w:sz w:val="24"/>
                    <w:szCs w:val="24"/>
                  </w:rPr>
                </w:rPrChange>
              </w:rPr>
              <w:t>Incluir pregunta #4</w:t>
            </w:r>
            <w:r w:rsidR="00324AE8" w:rsidRPr="006C4628">
              <w:rPr>
                <w:rFonts w:ascii="Times New Roman" w:hAnsi="Times New Roman" w:cs="Times New Roman"/>
                <w:color w:val="000000"/>
                <w:sz w:val="24"/>
                <w:szCs w:val="24"/>
                <w:lang w:val="es-ES"/>
                <w:rPrChange w:id="2658" w:author="chris" w:date="2015-04-19T12:09:00Z">
                  <w:rPr>
                    <w:rFonts w:ascii="Times New Roman" w:hAnsi="Times New Roman" w:cs="Times New Roman"/>
                    <w:color w:val="000000"/>
                    <w:sz w:val="24"/>
                    <w:szCs w:val="24"/>
                  </w:rPr>
                </w:rPrChange>
              </w:rPr>
              <w:t>, (Tener en cuenta el NO poner puntos en los números, ni ningún tipo de separación entre ellos que identifique órdenes o posiciones)</w:t>
            </w:r>
          </w:p>
          <w:p w14:paraId="0FC5AAEC" w14:textId="77777777" w:rsidR="00D9577D" w:rsidRPr="006C4628" w:rsidRDefault="00D9577D" w:rsidP="00E6040C">
            <w:pPr>
              <w:rPr>
                <w:rFonts w:ascii="Times New Roman" w:hAnsi="Times New Roman" w:cs="Times New Roman"/>
                <w:color w:val="000000"/>
                <w:sz w:val="24"/>
                <w:szCs w:val="24"/>
                <w:lang w:val="es-ES"/>
                <w:rPrChange w:id="2659" w:author="chris" w:date="2015-04-19T12:09:00Z">
                  <w:rPr>
                    <w:rFonts w:ascii="Times New Roman" w:hAnsi="Times New Roman" w:cs="Times New Roman"/>
                    <w:color w:val="000000"/>
                    <w:sz w:val="24"/>
                    <w:szCs w:val="24"/>
                  </w:rPr>
                </w:rPrChange>
              </w:rPr>
            </w:pPr>
          </w:p>
          <w:p w14:paraId="3FEFFC2A" w14:textId="4B043843" w:rsidR="0003090A" w:rsidRPr="006C4628" w:rsidRDefault="00D9577D" w:rsidP="00E6040C">
            <w:pPr>
              <w:rPr>
                <w:rFonts w:ascii="Times New Roman" w:hAnsi="Times New Roman" w:cs="Times New Roman"/>
                <w:b/>
                <w:color w:val="000000"/>
                <w:sz w:val="24"/>
                <w:szCs w:val="24"/>
                <w:lang w:val="es-ES"/>
                <w:rPrChange w:id="266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FF0000"/>
                <w:sz w:val="24"/>
                <w:szCs w:val="24"/>
                <w:lang w:val="es-ES"/>
                <w:rPrChange w:id="2661" w:author="chris" w:date="2015-04-19T12:09:00Z">
                  <w:rPr>
                    <w:rFonts w:ascii="Times New Roman" w:hAnsi="Times New Roman" w:cs="Times New Roman"/>
                    <w:b/>
                    <w:color w:val="FF0000"/>
                    <w:sz w:val="24"/>
                    <w:szCs w:val="24"/>
                  </w:rPr>
                </w:rPrChange>
              </w:rPr>
              <w:t xml:space="preserve">La población de Colombia en 2013 era de 47121090 y la población de Brasil en el mismo año era de 201032000. ¿Cuál de los dos países tenía más habitantes en el año 2013? Justifica tu respuesta. </w:t>
            </w:r>
          </w:p>
        </w:tc>
      </w:tr>
      <w:tr w:rsidR="000E58FC" w:rsidRPr="006C4628" w14:paraId="1D494D1C" w14:textId="77777777" w:rsidTr="00771FB2">
        <w:tc>
          <w:tcPr>
            <w:tcW w:w="2518" w:type="dxa"/>
          </w:tcPr>
          <w:p w14:paraId="2E1B50D3" w14:textId="03BEA0D4" w:rsidR="000E58FC" w:rsidRPr="006C4628" w:rsidRDefault="000E58FC" w:rsidP="00E6040C">
            <w:pPr>
              <w:rPr>
                <w:rFonts w:ascii="Times New Roman" w:hAnsi="Times New Roman" w:cs="Times New Roman"/>
                <w:b/>
                <w:color w:val="000000"/>
                <w:sz w:val="24"/>
                <w:szCs w:val="24"/>
                <w:lang w:val="es-ES"/>
                <w:rPrChange w:id="266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663" w:author="chris" w:date="2015-04-19T12:09:00Z">
                  <w:rPr>
                    <w:rFonts w:ascii="Times New Roman" w:hAnsi="Times New Roman" w:cs="Times New Roman"/>
                    <w:b/>
                    <w:color w:val="000000"/>
                    <w:sz w:val="24"/>
                    <w:szCs w:val="24"/>
                  </w:rPr>
                </w:rPrChange>
              </w:rPr>
              <w:lastRenderedPageBreak/>
              <w:t>Título</w:t>
            </w:r>
          </w:p>
        </w:tc>
        <w:tc>
          <w:tcPr>
            <w:tcW w:w="6536" w:type="dxa"/>
          </w:tcPr>
          <w:p w14:paraId="68F86BB7" w14:textId="434723C6" w:rsidR="000E58FC" w:rsidRPr="006C4628" w:rsidRDefault="00441897" w:rsidP="00E6040C">
            <w:pPr>
              <w:rPr>
                <w:rFonts w:ascii="Times New Roman" w:hAnsi="Times New Roman" w:cs="Times New Roman"/>
                <w:color w:val="000000"/>
                <w:sz w:val="24"/>
                <w:szCs w:val="24"/>
                <w:lang w:val="es-ES"/>
                <w:rPrChange w:id="266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665" w:author="chris" w:date="2015-04-19T12:09:00Z">
                  <w:rPr>
                    <w:rFonts w:ascii="Times New Roman" w:hAnsi="Times New Roman" w:cs="Times New Roman"/>
                    <w:color w:val="000000"/>
                    <w:sz w:val="24"/>
                    <w:szCs w:val="24"/>
                  </w:rPr>
                </w:rPrChange>
              </w:rPr>
              <w:t xml:space="preserve">Refuerza tu aprendizaje: </w:t>
            </w:r>
            <w:ins w:id="2666" w:author="chris" w:date="2015-04-18T22:34:00Z">
              <w:r w:rsidR="00094AD5" w:rsidRPr="006C4628">
                <w:rPr>
                  <w:rFonts w:ascii="Times New Roman" w:hAnsi="Times New Roman" w:cs="Times New Roman"/>
                  <w:color w:val="000000"/>
                  <w:sz w:val="24"/>
                  <w:szCs w:val="24"/>
                  <w:lang w:val="es-ES"/>
                  <w:rPrChange w:id="2667" w:author="chris" w:date="2015-04-19T12:09:00Z">
                    <w:rPr>
                      <w:rFonts w:ascii="Times New Roman" w:hAnsi="Times New Roman" w:cs="Times New Roman"/>
                      <w:color w:val="000000"/>
                      <w:sz w:val="24"/>
                      <w:szCs w:val="24"/>
                    </w:rPr>
                  </w:rPrChange>
                </w:rPr>
                <w:t>l</w:t>
              </w:r>
            </w:ins>
            <w:del w:id="2668" w:author="chris" w:date="2015-04-18T22:34:00Z">
              <w:r w:rsidRPr="006C4628" w:rsidDel="00094AD5">
                <w:rPr>
                  <w:rFonts w:ascii="Times New Roman" w:hAnsi="Times New Roman" w:cs="Times New Roman"/>
                  <w:color w:val="000000"/>
                  <w:sz w:val="24"/>
                  <w:szCs w:val="24"/>
                  <w:lang w:val="es-ES"/>
                  <w:rPrChange w:id="2669" w:author="chris" w:date="2015-04-19T12:09:00Z">
                    <w:rPr>
                      <w:rFonts w:ascii="Times New Roman" w:hAnsi="Times New Roman" w:cs="Times New Roman"/>
                      <w:color w:val="000000"/>
                      <w:sz w:val="24"/>
                      <w:szCs w:val="24"/>
                    </w:rPr>
                  </w:rPrChange>
                </w:rPr>
                <w:delText>L</w:delText>
              </w:r>
            </w:del>
            <w:r w:rsidRPr="006C4628">
              <w:rPr>
                <w:rFonts w:ascii="Times New Roman" w:hAnsi="Times New Roman" w:cs="Times New Roman"/>
                <w:color w:val="000000"/>
                <w:sz w:val="24"/>
                <w:szCs w:val="24"/>
                <w:lang w:val="es-ES"/>
                <w:rPrChange w:id="2670" w:author="chris" w:date="2015-04-19T12:09:00Z">
                  <w:rPr>
                    <w:rFonts w:ascii="Times New Roman" w:hAnsi="Times New Roman" w:cs="Times New Roman"/>
                    <w:color w:val="000000"/>
                    <w:sz w:val="24"/>
                    <w:szCs w:val="24"/>
                  </w:rPr>
                </w:rPrChange>
              </w:rPr>
              <w:t>os números naturales</w:t>
            </w:r>
            <w:del w:id="2671" w:author="chris" w:date="2015-04-18T22:34:00Z">
              <w:r w:rsidRPr="006C4628" w:rsidDel="00094AD5">
                <w:rPr>
                  <w:rFonts w:ascii="Times New Roman" w:hAnsi="Times New Roman" w:cs="Times New Roman"/>
                  <w:color w:val="000000"/>
                  <w:sz w:val="24"/>
                  <w:szCs w:val="24"/>
                  <w:lang w:val="es-ES"/>
                  <w:rPrChange w:id="2672" w:author="chris" w:date="2015-04-19T12:09:00Z">
                    <w:rPr>
                      <w:rFonts w:ascii="Times New Roman" w:hAnsi="Times New Roman" w:cs="Times New Roman"/>
                      <w:color w:val="000000"/>
                      <w:sz w:val="24"/>
                      <w:szCs w:val="24"/>
                    </w:rPr>
                  </w:rPrChange>
                </w:rPr>
                <w:delText>.</w:delText>
              </w:r>
            </w:del>
          </w:p>
        </w:tc>
      </w:tr>
      <w:tr w:rsidR="000E58FC" w:rsidRPr="006C4628" w14:paraId="7FA361DE" w14:textId="77777777" w:rsidTr="00771FB2">
        <w:tc>
          <w:tcPr>
            <w:tcW w:w="2518" w:type="dxa"/>
          </w:tcPr>
          <w:p w14:paraId="201FE7CB" w14:textId="77777777" w:rsidR="000E58FC" w:rsidRPr="006C4628" w:rsidRDefault="000E58FC" w:rsidP="00E6040C">
            <w:pPr>
              <w:rPr>
                <w:rFonts w:ascii="Times New Roman" w:hAnsi="Times New Roman" w:cs="Times New Roman"/>
                <w:b/>
                <w:color w:val="000000"/>
                <w:sz w:val="24"/>
                <w:szCs w:val="24"/>
                <w:lang w:val="es-ES"/>
                <w:rPrChange w:id="267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674" w:author="chris" w:date="2015-04-19T12:09:00Z">
                  <w:rPr>
                    <w:rFonts w:ascii="Times New Roman" w:hAnsi="Times New Roman" w:cs="Times New Roman"/>
                    <w:b/>
                    <w:color w:val="000000"/>
                    <w:sz w:val="24"/>
                    <w:szCs w:val="24"/>
                  </w:rPr>
                </w:rPrChange>
              </w:rPr>
              <w:t>Descripción</w:t>
            </w:r>
          </w:p>
        </w:tc>
        <w:tc>
          <w:tcPr>
            <w:tcW w:w="6536" w:type="dxa"/>
          </w:tcPr>
          <w:p w14:paraId="030C0834" w14:textId="5FA63640" w:rsidR="000E58FC" w:rsidRPr="006C4628" w:rsidRDefault="00CD5E52" w:rsidP="00E6040C">
            <w:pPr>
              <w:rPr>
                <w:rFonts w:ascii="Times New Roman" w:hAnsi="Times New Roman" w:cs="Times New Roman"/>
                <w:color w:val="000000"/>
                <w:sz w:val="24"/>
                <w:szCs w:val="24"/>
                <w:lang w:val="es-ES"/>
                <w:rPrChange w:id="267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676" w:author="chris" w:date="2015-04-19T12:09:00Z">
                  <w:rPr>
                    <w:rFonts w:ascii="Times New Roman" w:hAnsi="Times New Roman" w:cs="Times New Roman"/>
                    <w:color w:val="000000"/>
                    <w:sz w:val="24"/>
                    <w:szCs w:val="24"/>
                  </w:rPr>
                </w:rPrChange>
              </w:rPr>
              <w:t xml:space="preserve">Actividad </w:t>
            </w:r>
            <w:r w:rsidR="00361E53" w:rsidRPr="006C4628">
              <w:rPr>
                <w:rFonts w:ascii="Times New Roman" w:hAnsi="Times New Roman" w:cs="Times New Roman"/>
                <w:color w:val="000000"/>
                <w:sz w:val="24"/>
                <w:szCs w:val="24"/>
                <w:lang w:val="es-ES"/>
                <w:rPrChange w:id="2677" w:author="chris" w:date="2015-04-19T12:09:00Z">
                  <w:rPr>
                    <w:rFonts w:ascii="Times New Roman" w:hAnsi="Times New Roman" w:cs="Times New Roman"/>
                    <w:color w:val="000000"/>
                    <w:sz w:val="24"/>
                    <w:szCs w:val="24"/>
                  </w:rPr>
                </w:rPrChange>
              </w:rPr>
              <w:t xml:space="preserve">para consolidar lo aprendido sobre </w:t>
            </w:r>
            <w:r w:rsidR="000C2389" w:rsidRPr="006C4628">
              <w:rPr>
                <w:rFonts w:ascii="Times New Roman" w:hAnsi="Times New Roman" w:cs="Times New Roman"/>
                <w:color w:val="000000"/>
                <w:sz w:val="24"/>
                <w:szCs w:val="24"/>
                <w:lang w:val="es-ES"/>
                <w:rPrChange w:id="2678" w:author="chris" w:date="2015-04-19T12:09:00Z">
                  <w:rPr>
                    <w:rFonts w:ascii="Times New Roman" w:hAnsi="Times New Roman" w:cs="Times New Roman"/>
                    <w:color w:val="000000"/>
                    <w:sz w:val="24"/>
                    <w:szCs w:val="24"/>
                  </w:rPr>
                </w:rPrChange>
              </w:rPr>
              <w:t xml:space="preserve">descomposición, lectura, escritura, orden y redondeo de </w:t>
            </w:r>
            <w:r w:rsidR="00361E53" w:rsidRPr="006C4628">
              <w:rPr>
                <w:rFonts w:ascii="Times New Roman" w:hAnsi="Times New Roman" w:cs="Times New Roman"/>
                <w:color w:val="000000"/>
                <w:sz w:val="24"/>
                <w:szCs w:val="24"/>
                <w:lang w:val="es-ES"/>
                <w:rPrChange w:id="2679" w:author="chris" w:date="2015-04-19T12:09:00Z">
                  <w:rPr>
                    <w:rFonts w:ascii="Times New Roman" w:hAnsi="Times New Roman" w:cs="Times New Roman"/>
                    <w:color w:val="000000"/>
                    <w:sz w:val="24"/>
                    <w:szCs w:val="24"/>
                  </w:rPr>
                </w:rPrChange>
              </w:rPr>
              <w:t xml:space="preserve">números naturales. </w:t>
            </w:r>
          </w:p>
        </w:tc>
      </w:tr>
    </w:tbl>
    <w:p w14:paraId="1777CEBA" w14:textId="77777777" w:rsidR="000E58FC" w:rsidRPr="006C4628" w:rsidRDefault="000E58FC" w:rsidP="00E6040C">
      <w:pPr>
        <w:spacing w:after="0"/>
        <w:rPr>
          <w:rFonts w:ascii="Times New Roman" w:hAnsi="Times New Roman" w:cs="Times New Roman"/>
          <w:highlight w:val="yellow"/>
          <w:lang w:val="es-ES"/>
          <w:rPrChange w:id="2680" w:author="chris" w:date="2015-04-19T12:09:00Z">
            <w:rPr>
              <w:rFonts w:ascii="Times New Roman" w:hAnsi="Times New Roman" w:cs="Times New Roman"/>
              <w:highlight w:val="yellow"/>
            </w:rPr>
          </w:rPrChange>
        </w:rPr>
      </w:pPr>
    </w:p>
    <w:p w14:paraId="0B9A424E" w14:textId="77777777" w:rsidR="00430CB9" w:rsidRPr="006C4628" w:rsidRDefault="00430CB9" w:rsidP="00E6040C">
      <w:pPr>
        <w:spacing w:after="0"/>
        <w:rPr>
          <w:rFonts w:ascii="Times New Roman" w:hAnsi="Times New Roman" w:cs="Times New Roman"/>
          <w:highlight w:val="yellow"/>
          <w:lang w:val="es-ES"/>
          <w:rPrChange w:id="2681" w:author="chris" w:date="2015-04-19T12:09:00Z">
            <w:rPr>
              <w:rFonts w:ascii="Times New Roman" w:hAnsi="Times New Roman" w:cs="Times New Roman"/>
              <w:highlight w:val="yellow"/>
            </w:rPr>
          </w:rPrChange>
        </w:rPr>
      </w:pPr>
    </w:p>
    <w:p w14:paraId="4FB2689A" w14:textId="026C156C" w:rsidR="00C07A6B" w:rsidRPr="006C4628" w:rsidRDefault="00C07A6B" w:rsidP="00E6040C">
      <w:pPr>
        <w:spacing w:after="0"/>
        <w:rPr>
          <w:rFonts w:ascii="Arial" w:hAnsi="Arial" w:cs="Arial"/>
          <w:b/>
          <w:lang w:val="es-ES"/>
          <w:rPrChange w:id="2682" w:author="chris" w:date="2015-04-19T12:09:00Z">
            <w:rPr>
              <w:rFonts w:ascii="Arial" w:hAnsi="Arial" w:cs="Arial"/>
              <w:b/>
            </w:rPr>
          </w:rPrChange>
        </w:rPr>
      </w:pPr>
      <w:r w:rsidRPr="006C4628">
        <w:rPr>
          <w:rFonts w:ascii="Arial" w:hAnsi="Arial" w:cs="Arial"/>
          <w:highlight w:val="yellow"/>
          <w:lang w:val="es-ES"/>
          <w:rPrChange w:id="2683" w:author="chris" w:date="2015-04-19T12:09:00Z">
            <w:rPr>
              <w:rFonts w:ascii="Arial" w:hAnsi="Arial" w:cs="Arial"/>
              <w:highlight w:val="yellow"/>
            </w:rPr>
          </w:rPrChange>
        </w:rPr>
        <w:t>[SECCIÓN 1]</w:t>
      </w:r>
      <w:r w:rsidRPr="006C4628">
        <w:rPr>
          <w:rFonts w:ascii="Arial" w:hAnsi="Arial" w:cs="Arial"/>
          <w:lang w:val="es-ES"/>
          <w:rPrChange w:id="2684" w:author="chris" w:date="2015-04-19T12:09:00Z">
            <w:rPr>
              <w:rFonts w:ascii="Arial" w:hAnsi="Arial" w:cs="Arial"/>
            </w:rPr>
          </w:rPrChange>
        </w:rPr>
        <w:t xml:space="preserve"> </w:t>
      </w:r>
      <w:r w:rsidRPr="006C4628">
        <w:rPr>
          <w:rFonts w:ascii="Arial" w:hAnsi="Arial" w:cs="Arial"/>
          <w:b/>
          <w:lang w:val="es-ES"/>
          <w:rPrChange w:id="2685" w:author="chris" w:date="2015-04-19T12:09:00Z">
            <w:rPr>
              <w:rFonts w:ascii="Arial" w:hAnsi="Arial" w:cs="Arial"/>
              <w:b/>
            </w:rPr>
          </w:rPrChange>
        </w:rPr>
        <w:t>2 Operaciones con números naturales</w:t>
      </w:r>
    </w:p>
    <w:p w14:paraId="0A63C24D" w14:textId="77777777" w:rsidR="00C07A6B" w:rsidRPr="006C4628" w:rsidRDefault="00C07A6B" w:rsidP="00E6040C">
      <w:pPr>
        <w:spacing w:after="0"/>
        <w:rPr>
          <w:rFonts w:ascii="Arial" w:hAnsi="Arial" w:cs="Arial"/>
          <w:highlight w:val="yellow"/>
          <w:lang w:val="es-ES"/>
          <w:rPrChange w:id="2686" w:author="chris" w:date="2015-04-19T12:09:00Z">
            <w:rPr>
              <w:rFonts w:ascii="Arial" w:hAnsi="Arial" w:cs="Arial"/>
              <w:highlight w:val="yellow"/>
            </w:rPr>
          </w:rPrChange>
        </w:rPr>
      </w:pPr>
    </w:p>
    <w:p w14:paraId="077E8177" w14:textId="69FC8186" w:rsidR="00C07A6B" w:rsidRPr="006C4628" w:rsidRDefault="00C07A6B" w:rsidP="00E6040C">
      <w:pPr>
        <w:spacing w:after="0"/>
        <w:rPr>
          <w:rFonts w:ascii="Arial" w:hAnsi="Arial" w:cs="Arial"/>
          <w:highlight w:val="yellow"/>
          <w:lang w:val="es-ES"/>
          <w:rPrChange w:id="2687" w:author="chris" w:date="2015-04-19T12:09:00Z">
            <w:rPr>
              <w:rFonts w:ascii="Arial" w:hAnsi="Arial" w:cs="Arial"/>
              <w:highlight w:val="yellow"/>
            </w:rPr>
          </w:rPrChange>
        </w:rPr>
      </w:pPr>
      <w:r w:rsidRPr="006C4628">
        <w:rPr>
          <w:rFonts w:ascii="Arial" w:hAnsi="Arial" w:cs="Arial"/>
          <w:lang w:val="es-ES"/>
          <w:rPrChange w:id="2688" w:author="chris" w:date="2015-04-19T12:09:00Z">
            <w:rPr>
              <w:rFonts w:ascii="Arial" w:hAnsi="Arial" w:cs="Arial"/>
            </w:rPr>
          </w:rPrChange>
        </w:rPr>
        <w:t xml:space="preserve">Con los números naturales </w:t>
      </w:r>
      <w:r w:rsidR="0033286C" w:rsidRPr="006C4628">
        <w:rPr>
          <w:rFonts w:ascii="Arial" w:hAnsi="Arial" w:cs="Arial"/>
          <w:lang w:val="es-ES"/>
          <w:rPrChange w:id="2689" w:author="chris" w:date="2015-04-19T12:09:00Z">
            <w:rPr>
              <w:rFonts w:ascii="Arial" w:hAnsi="Arial" w:cs="Arial"/>
            </w:rPr>
          </w:rPrChange>
        </w:rPr>
        <w:t xml:space="preserve">se definen </w:t>
      </w:r>
      <w:r w:rsidRPr="006C4628">
        <w:rPr>
          <w:rFonts w:ascii="Arial" w:hAnsi="Arial" w:cs="Arial"/>
          <w:b/>
          <w:lang w:val="es-ES"/>
          <w:rPrChange w:id="2690" w:author="chris" w:date="2015-04-19T12:09:00Z">
            <w:rPr>
              <w:rFonts w:ascii="Arial" w:hAnsi="Arial" w:cs="Arial"/>
              <w:b/>
            </w:rPr>
          </w:rPrChange>
        </w:rPr>
        <w:t>cuatro operaciones básicas</w:t>
      </w:r>
      <w:r w:rsidR="00C71CD3" w:rsidRPr="006C4628">
        <w:rPr>
          <w:rFonts w:ascii="Arial" w:hAnsi="Arial" w:cs="Arial"/>
          <w:lang w:val="es-ES"/>
          <w:rPrChange w:id="2691" w:author="chris" w:date="2015-04-19T12:09:00Z">
            <w:rPr>
              <w:rFonts w:ascii="Arial" w:hAnsi="Arial" w:cs="Arial"/>
            </w:rPr>
          </w:rPrChange>
        </w:rPr>
        <w:t xml:space="preserve">: adición, sustracción, multiplicación y división. Estas operaciones </w:t>
      </w:r>
      <w:r w:rsidRPr="006C4628">
        <w:rPr>
          <w:rFonts w:ascii="Arial" w:hAnsi="Arial" w:cs="Arial"/>
          <w:lang w:val="es-ES"/>
          <w:rPrChange w:id="2692" w:author="chris" w:date="2015-04-19T12:09:00Z">
            <w:rPr>
              <w:rFonts w:ascii="Arial" w:hAnsi="Arial" w:cs="Arial"/>
            </w:rPr>
          </w:rPrChange>
        </w:rPr>
        <w:t xml:space="preserve">se conocen como </w:t>
      </w:r>
      <w:r w:rsidRPr="006C4628">
        <w:rPr>
          <w:rFonts w:ascii="Arial" w:hAnsi="Arial" w:cs="Arial"/>
          <w:b/>
          <w:lang w:val="es-ES"/>
          <w:rPrChange w:id="2693" w:author="chris" w:date="2015-04-19T12:09:00Z">
            <w:rPr>
              <w:rFonts w:ascii="Arial" w:hAnsi="Arial" w:cs="Arial"/>
              <w:b/>
            </w:rPr>
          </w:rPrChange>
        </w:rPr>
        <w:t>operaciones aritméticas</w:t>
      </w:r>
      <w:r w:rsidRPr="006C4628">
        <w:rPr>
          <w:rFonts w:ascii="Arial" w:hAnsi="Arial" w:cs="Arial"/>
          <w:lang w:val="es-ES"/>
          <w:rPrChange w:id="2694" w:author="chris" w:date="2015-04-19T12:09:00Z">
            <w:rPr>
              <w:rFonts w:ascii="Arial" w:hAnsi="Arial" w:cs="Arial"/>
            </w:rPr>
          </w:rPrChange>
        </w:rPr>
        <w:t>.</w:t>
      </w:r>
    </w:p>
    <w:p w14:paraId="1B3972AC" w14:textId="77777777" w:rsidR="00C07A6B" w:rsidRPr="006C4628" w:rsidRDefault="00C07A6B" w:rsidP="00E6040C">
      <w:pPr>
        <w:spacing w:after="0"/>
        <w:rPr>
          <w:rFonts w:ascii="Arial" w:hAnsi="Arial" w:cs="Arial"/>
          <w:highlight w:val="yellow"/>
          <w:lang w:val="es-ES"/>
          <w:rPrChange w:id="2695" w:author="chris" w:date="2015-04-19T12:09:00Z">
            <w:rPr>
              <w:rFonts w:ascii="Arial" w:hAnsi="Arial" w:cs="Arial"/>
              <w:highlight w:val="yellow"/>
            </w:rPr>
          </w:rPrChange>
        </w:rPr>
      </w:pPr>
    </w:p>
    <w:p w14:paraId="05F1030D" w14:textId="77777777" w:rsidR="00C07A6B" w:rsidRPr="006C4628" w:rsidRDefault="00C07A6B" w:rsidP="00E6040C">
      <w:pPr>
        <w:spacing w:after="0"/>
        <w:rPr>
          <w:rFonts w:ascii="Arial" w:hAnsi="Arial" w:cs="Arial"/>
          <w:highlight w:val="yellow"/>
          <w:lang w:val="es-ES"/>
          <w:rPrChange w:id="2696" w:author="chris" w:date="2015-04-19T12:09:00Z">
            <w:rPr>
              <w:rFonts w:ascii="Arial" w:hAnsi="Arial" w:cs="Arial"/>
              <w:highlight w:val="yellow"/>
            </w:rPr>
          </w:rPrChange>
        </w:rPr>
      </w:pPr>
    </w:p>
    <w:p w14:paraId="3021BC18" w14:textId="0DBDE297" w:rsidR="00C07A6B" w:rsidRPr="006C4628" w:rsidRDefault="00C07A6B" w:rsidP="00E6040C">
      <w:pPr>
        <w:spacing w:after="0"/>
        <w:rPr>
          <w:rFonts w:ascii="Arial" w:hAnsi="Arial" w:cs="Arial"/>
          <w:b/>
          <w:lang w:val="es-ES"/>
          <w:rPrChange w:id="2697" w:author="chris" w:date="2015-04-19T12:09:00Z">
            <w:rPr>
              <w:rFonts w:ascii="Arial" w:hAnsi="Arial" w:cs="Arial"/>
              <w:b/>
            </w:rPr>
          </w:rPrChange>
        </w:rPr>
      </w:pPr>
      <w:r w:rsidRPr="006C4628">
        <w:rPr>
          <w:rFonts w:ascii="Arial" w:hAnsi="Arial" w:cs="Arial"/>
          <w:highlight w:val="yellow"/>
          <w:lang w:val="es-ES"/>
          <w:rPrChange w:id="2698" w:author="chris" w:date="2015-04-19T12:09:00Z">
            <w:rPr>
              <w:rFonts w:ascii="Arial" w:hAnsi="Arial" w:cs="Arial"/>
              <w:highlight w:val="yellow"/>
            </w:rPr>
          </w:rPrChange>
        </w:rPr>
        <w:t>[SECCIÓN 2]</w:t>
      </w:r>
      <w:r w:rsidRPr="006C4628">
        <w:rPr>
          <w:rFonts w:ascii="Arial" w:hAnsi="Arial" w:cs="Arial"/>
          <w:lang w:val="es-ES"/>
          <w:rPrChange w:id="2699" w:author="chris" w:date="2015-04-19T12:09:00Z">
            <w:rPr>
              <w:rFonts w:ascii="Arial" w:hAnsi="Arial" w:cs="Arial"/>
            </w:rPr>
          </w:rPrChange>
        </w:rPr>
        <w:t xml:space="preserve"> </w:t>
      </w:r>
      <w:r w:rsidRPr="006C4628">
        <w:rPr>
          <w:rFonts w:ascii="Arial" w:hAnsi="Arial" w:cs="Arial"/>
          <w:b/>
          <w:lang w:val="es-ES"/>
          <w:rPrChange w:id="2700" w:author="chris" w:date="2015-04-19T12:09:00Z">
            <w:rPr>
              <w:rFonts w:ascii="Arial" w:hAnsi="Arial" w:cs="Arial"/>
              <w:b/>
            </w:rPr>
          </w:rPrChange>
        </w:rPr>
        <w:t xml:space="preserve">2.1 </w:t>
      </w:r>
      <w:r w:rsidR="00C71CD3" w:rsidRPr="006C4628">
        <w:rPr>
          <w:rFonts w:ascii="Arial" w:hAnsi="Arial" w:cs="Arial"/>
          <w:b/>
          <w:lang w:val="es-ES"/>
          <w:rPrChange w:id="2701" w:author="chris" w:date="2015-04-19T12:09:00Z">
            <w:rPr>
              <w:rFonts w:ascii="Arial" w:hAnsi="Arial" w:cs="Arial"/>
              <w:b/>
            </w:rPr>
          </w:rPrChange>
        </w:rPr>
        <w:t>Adición de números naturales</w:t>
      </w:r>
    </w:p>
    <w:p w14:paraId="22F294EA" w14:textId="77777777" w:rsidR="00430CB9" w:rsidRPr="006C4628" w:rsidRDefault="00430CB9" w:rsidP="00E6040C">
      <w:pPr>
        <w:spacing w:after="0"/>
        <w:rPr>
          <w:rFonts w:ascii="Arial" w:hAnsi="Arial" w:cs="Arial"/>
          <w:lang w:val="es-ES"/>
          <w:rPrChange w:id="2702" w:author="chris" w:date="2015-04-19T12:09:00Z">
            <w:rPr>
              <w:rFonts w:ascii="Arial" w:hAnsi="Arial" w:cs="Arial"/>
              <w:lang w:val="es-CO"/>
            </w:rPr>
          </w:rPrChange>
        </w:rPr>
      </w:pPr>
    </w:p>
    <w:p w14:paraId="1CE5020B" w14:textId="3CEC07D7" w:rsidR="00261D5C" w:rsidRPr="006C4628" w:rsidRDefault="00430CB9" w:rsidP="00E6040C">
      <w:pPr>
        <w:spacing w:after="0"/>
        <w:rPr>
          <w:rFonts w:ascii="Arial" w:hAnsi="Arial" w:cs="Arial"/>
          <w:lang w:val="es-ES"/>
          <w:rPrChange w:id="2703" w:author="chris" w:date="2015-04-19T12:09:00Z">
            <w:rPr>
              <w:rFonts w:ascii="Arial" w:hAnsi="Arial" w:cs="Arial"/>
              <w:lang w:val="es-CO"/>
            </w:rPr>
          </w:rPrChange>
        </w:rPr>
      </w:pPr>
      <w:r w:rsidRPr="006C4628">
        <w:rPr>
          <w:rFonts w:ascii="Arial" w:hAnsi="Arial" w:cs="Arial"/>
          <w:b/>
          <w:lang w:val="es-ES"/>
          <w:rPrChange w:id="2704" w:author="chris" w:date="2015-04-19T12:09:00Z">
            <w:rPr>
              <w:rFonts w:ascii="Arial" w:hAnsi="Arial" w:cs="Arial"/>
              <w:b/>
              <w:lang w:val="es-CO"/>
            </w:rPr>
          </w:rPrChange>
        </w:rPr>
        <w:t>Adicionar</w:t>
      </w:r>
      <w:r w:rsidRPr="006C4628">
        <w:rPr>
          <w:rFonts w:ascii="Arial" w:hAnsi="Arial" w:cs="Arial"/>
          <w:lang w:val="es-ES"/>
          <w:rPrChange w:id="2705" w:author="chris" w:date="2015-04-19T12:09:00Z">
            <w:rPr>
              <w:rFonts w:ascii="Arial" w:hAnsi="Arial" w:cs="Arial"/>
              <w:lang w:val="es-CO"/>
            </w:rPr>
          </w:rPrChange>
        </w:rPr>
        <w:t xml:space="preserve"> significa </w:t>
      </w:r>
      <w:r w:rsidRPr="006C4628">
        <w:rPr>
          <w:rFonts w:ascii="Arial" w:hAnsi="Arial" w:cs="Arial"/>
          <w:b/>
          <w:lang w:val="es-ES"/>
          <w:rPrChange w:id="2706" w:author="chris" w:date="2015-04-19T12:09:00Z">
            <w:rPr>
              <w:rFonts w:ascii="Arial" w:hAnsi="Arial" w:cs="Arial"/>
              <w:b/>
              <w:lang w:val="es-CO"/>
            </w:rPr>
          </w:rPrChange>
        </w:rPr>
        <w:t>unir</w:t>
      </w:r>
      <w:r w:rsidRPr="006C4628">
        <w:rPr>
          <w:rFonts w:ascii="Arial" w:hAnsi="Arial" w:cs="Arial"/>
          <w:lang w:val="es-ES"/>
          <w:rPrChange w:id="2707" w:author="chris" w:date="2015-04-19T12:09:00Z">
            <w:rPr>
              <w:rFonts w:ascii="Arial" w:hAnsi="Arial" w:cs="Arial"/>
              <w:lang w:val="es-CO"/>
            </w:rPr>
          </w:rPrChange>
        </w:rPr>
        <w:t xml:space="preserve"> o </w:t>
      </w:r>
      <w:r w:rsidRPr="006C4628">
        <w:rPr>
          <w:rFonts w:ascii="Arial" w:hAnsi="Arial" w:cs="Arial"/>
          <w:b/>
          <w:lang w:val="es-ES"/>
          <w:rPrChange w:id="2708" w:author="chris" w:date="2015-04-19T12:09:00Z">
            <w:rPr>
              <w:rFonts w:ascii="Arial" w:hAnsi="Arial" w:cs="Arial"/>
              <w:b/>
              <w:lang w:val="es-CO"/>
            </w:rPr>
          </w:rPrChange>
        </w:rPr>
        <w:t>agregar</w:t>
      </w:r>
      <w:r w:rsidRPr="006C4628">
        <w:rPr>
          <w:rFonts w:ascii="Arial" w:hAnsi="Arial" w:cs="Arial"/>
          <w:lang w:val="es-ES"/>
          <w:rPrChange w:id="2709" w:author="chris" w:date="2015-04-19T12:09:00Z">
            <w:rPr>
              <w:rFonts w:ascii="Arial" w:hAnsi="Arial" w:cs="Arial"/>
              <w:lang w:val="es-CO"/>
            </w:rPr>
          </w:rPrChange>
        </w:rPr>
        <w:t xml:space="preserve"> elementos. Esta operación consiste en la reunión de varias cantidades en una sola. En una </w:t>
      </w:r>
      <w:r w:rsidR="00261D5C" w:rsidRPr="006C4628">
        <w:rPr>
          <w:rFonts w:ascii="Arial" w:hAnsi="Arial" w:cs="Arial"/>
          <w:lang w:val="es-ES"/>
          <w:rPrChange w:id="2710" w:author="chris" w:date="2015-04-19T12:09:00Z">
            <w:rPr>
              <w:rFonts w:ascii="Arial" w:hAnsi="Arial" w:cs="Arial"/>
              <w:lang w:val="es-CO"/>
            </w:rPr>
          </w:rPrChange>
        </w:rPr>
        <w:t>adición,</w:t>
      </w:r>
      <w:r w:rsidRPr="006C4628">
        <w:rPr>
          <w:rFonts w:ascii="Arial" w:hAnsi="Arial" w:cs="Arial"/>
          <w:lang w:val="es-ES"/>
          <w:rPrChange w:id="2711" w:author="chris" w:date="2015-04-19T12:09:00Z">
            <w:rPr>
              <w:rFonts w:ascii="Arial" w:hAnsi="Arial" w:cs="Arial"/>
              <w:lang w:val="es-CO"/>
            </w:rPr>
          </w:rPrChange>
        </w:rPr>
        <w:t xml:space="preserve"> los números que se </w:t>
      </w:r>
      <w:r w:rsidR="00261D5C" w:rsidRPr="006C4628">
        <w:rPr>
          <w:rFonts w:ascii="Arial" w:hAnsi="Arial" w:cs="Arial"/>
          <w:lang w:val="es-ES"/>
          <w:rPrChange w:id="2712" w:author="chris" w:date="2015-04-19T12:09:00Z">
            <w:rPr>
              <w:rFonts w:ascii="Arial" w:hAnsi="Arial" w:cs="Arial"/>
              <w:lang w:val="es-CO"/>
            </w:rPr>
          </w:rPrChange>
        </w:rPr>
        <w:t>adicionan</w:t>
      </w:r>
      <w:r w:rsidRPr="006C4628">
        <w:rPr>
          <w:rFonts w:ascii="Arial" w:hAnsi="Arial" w:cs="Arial"/>
          <w:lang w:val="es-ES"/>
          <w:rPrChange w:id="2713" w:author="chris" w:date="2015-04-19T12:09:00Z">
            <w:rPr>
              <w:rFonts w:ascii="Arial" w:hAnsi="Arial" w:cs="Arial"/>
              <w:lang w:val="es-CO"/>
            </w:rPr>
          </w:rPrChange>
        </w:rPr>
        <w:t xml:space="preserve"> se llaman </w:t>
      </w:r>
      <w:r w:rsidRPr="006C4628">
        <w:rPr>
          <w:rFonts w:ascii="Arial" w:hAnsi="Arial" w:cs="Arial"/>
          <w:b/>
          <w:lang w:val="es-ES"/>
          <w:rPrChange w:id="2714" w:author="chris" w:date="2015-04-19T12:09:00Z">
            <w:rPr>
              <w:rFonts w:ascii="Arial" w:hAnsi="Arial" w:cs="Arial"/>
              <w:b/>
              <w:lang w:val="es-CO"/>
            </w:rPr>
          </w:rPrChange>
        </w:rPr>
        <w:t>sumandos</w:t>
      </w:r>
      <w:r w:rsidRPr="006C4628">
        <w:rPr>
          <w:rFonts w:ascii="Arial" w:hAnsi="Arial" w:cs="Arial"/>
          <w:lang w:val="es-ES"/>
          <w:rPrChange w:id="2715" w:author="chris" w:date="2015-04-19T12:09:00Z">
            <w:rPr>
              <w:rFonts w:ascii="Arial" w:hAnsi="Arial" w:cs="Arial"/>
              <w:lang w:val="es-CO"/>
            </w:rPr>
          </w:rPrChange>
        </w:rPr>
        <w:t xml:space="preserve">, el resultado se denomina </w:t>
      </w:r>
      <w:r w:rsidRPr="006C4628">
        <w:rPr>
          <w:rFonts w:ascii="Arial" w:hAnsi="Arial" w:cs="Arial"/>
          <w:b/>
          <w:lang w:val="es-ES"/>
          <w:rPrChange w:id="2716" w:author="chris" w:date="2015-04-19T12:09:00Z">
            <w:rPr>
              <w:rFonts w:ascii="Arial" w:hAnsi="Arial" w:cs="Arial"/>
              <w:b/>
              <w:lang w:val="es-CO"/>
            </w:rPr>
          </w:rPrChange>
        </w:rPr>
        <w:t>suma</w:t>
      </w:r>
      <w:del w:id="2717" w:author="chris" w:date="2015-04-18T22:35:00Z">
        <w:r w:rsidRPr="006C4628" w:rsidDel="00094AD5">
          <w:rPr>
            <w:rFonts w:ascii="Arial" w:hAnsi="Arial" w:cs="Arial"/>
            <w:lang w:val="es-ES"/>
            <w:rPrChange w:id="2718" w:author="chris" w:date="2015-04-19T12:09:00Z">
              <w:rPr>
                <w:rFonts w:ascii="Arial" w:hAnsi="Arial" w:cs="Arial"/>
                <w:lang w:val="es-CO"/>
              </w:rPr>
            </w:rPrChange>
          </w:rPr>
          <w:delText>,</w:delText>
        </w:r>
      </w:del>
      <w:r w:rsidRPr="006C4628">
        <w:rPr>
          <w:rFonts w:ascii="Arial" w:hAnsi="Arial" w:cs="Arial"/>
          <w:lang w:val="es-ES"/>
          <w:rPrChange w:id="2719" w:author="chris" w:date="2015-04-19T12:09:00Z">
            <w:rPr>
              <w:rFonts w:ascii="Arial" w:hAnsi="Arial" w:cs="Arial"/>
              <w:lang w:val="es-CO"/>
            </w:rPr>
          </w:rPrChange>
        </w:rPr>
        <w:t xml:space="preserve"> y el signo que representa la operación es (</w:t>
      </w:r>
      <w:r w:rsidRPr="006C4628">
        <w:rPr>
          <w:rFonts w:ascii="Arial" w:hAnsi="Arial" w:cs="Arial"/>
          <w:b/>
          <w:lang w:val="es-ES"/>
          <w:rPrChange w:id="2720" w:author="chris" w:date="2015-04-19T12:09:00Z">
            <w:rPr>
              <w:rFonts w:ascii="Arial" w:hAnsi="Arial" w:cs="Arial"/>
              <w:b/>
              <w:lang w:val="es-CO"/>
            </w:rPr>
          </w:rPrChange>
        </w:rPr>
        <w:t>+</w:t>
      </w:r>
      <w:r w:rsidRPr="006C4628">
        <w:rPr>
          <w:rFonts w:ascii="Arial" w:hAnsi="Arial" w:cs="Arial"/>
          <w:lang w:val="es-ES"/>
          <w:rPrChange w:id="2721" w:author="chris" w:date="2015-04-19T12:09:00Z">
            <w:rPr>
              <w:rFonts w:ascii="Arial" w:hAnsi="Arial" w:cs="Arial"/>
              <w:lang w:val="es-CO"/>
            </w:rPr>
          </w:rPrChange>
        </w:rPr>
        <w:t xml:space="preserve">). </w:t>
      </w:r>
    </w:p>
    <w:p w14:paraId="53913B13" w14:textId="77777777" w:rsidR="00261D5C" w:rsidRPr="006C4628" w:rsidRDefault="00261D5C" w:rsidP="00E6040C">
      <w:pPr>
        <w:spacing w:after="0"/>
        <w:rPr>
          <w:rFonts w:ascii="Arial" w:hAnsi="Arial" w:cs="Arial"/>
          <w:lang w:val="es-ES"/>
          <w:rPrChange w:id="2722" w:author="chris" w:date="2015-04-19T12:09:00Z">
            <w:rPr>
              <w:rFonts w:ascii="Arial" w:hAnsi="Arial" w:cs="Arial"/>
              <w:lang w:val="es-CO"/>
            </w:rPr>
          </w:rPrChange>
        </w:rPr>
      </w:pPr>
    </w:p>
    <w:p w14:paraId="4F47A45B" w14:textId="1701D8EF" w:rsidR="00430CB9" w:rsidRPr="006C4628" w:rsidRDefault="00430CB9" w:rsidP="00E6040C">
      <w:pPr>
        <w:spacing w:after="0"/>
        <w:rPr>
          <w:rFonts w:ascii="Arial" w:hAnsi="Arial" w:cs="Arial"/>
          <w:lang w:val="es-ES"/>
          <w:rPrChange w:id="2723" w:author="chris" w:date="2015-04-19T12:09:00Z">
            <w:rPr>
              <w:rFonts w:ascii="Arial" w:hAnsi="Arial" w:cs="Arial"/>
              <w:lang w:val="es-CO"/>
            </w:rPr>
          </w:rPrChange>
        </w:rPr>
      </w:pPr>
      <w:r w:rsidRPr="006C4628">
        <w:rPr>
          <w:rFonts w:ascii="Arial" w:hAnsi="Arial" w:cs="Arial"/>
          <w:lang w:val="es-ES"/>
          <w:rPrChange w:id="2724" w:author="chris" w:date="2015-04-19T12:09:00Z">
            <w:rPr>
              <w:rFonts w:ascii="Arial" w:hAnsi="Arial" w:cs="Arial"/>
              <w:lang w:val="es-CO"/>
            </w:rPr>
          </w:rPrChange>
        </w:rPr>
        <w:lastRenderedPageBreak/>
        <w:t xml:space="preserve">Veamos un ejemplo: sabemos que en una escuela hay 346 niñas y 315 niños, para determinar qué cantidad de </w:t>
      </w:r>
      <w:r w:rsidR="00CC7617" w:rsidRPr="006C4628">
        <w:rPr>
          <w:rFonts w:ascii="Arial" w:hAnsi="Arial" w:cs="Arial"/>
          <w:lang w:val="es-ES"/>
          <w:rPrChange w:id="2725" w:author="chris" w:date="2015-04-19T12:09:00Z">
            <w:rPr>
              <w:rFonts w:ascii="Arial" w:hAnsi="Arial" w:cs="Arial"/>
              <w:lang w:val="es-CO"/>
            </w:rPr>
          </w:rPrChange>
        </w:rPr>
        <w:t xml:space="preserve">estudiantes </w:t>
      </w:r>
      <w:r w:rsidRPr="006C4628">
        <w:rPr>
          <w:rFonts w:ascii="Arial" w:hAnsi="Arial" w:cs="Arial"/>
          <w:lang w:val="es-ES"/>
          <w:rPrChange w:id="2726" w:author="chris" w:date="2015-04-19T12:09:00Z">
            <w:rPr>
              <w:rFonts w:ascii="Arial" w:hAnsi="Arial" w:cs="Arial"/>
              <w:lang w:val="es-CO"/>
            </w:rPr>
          </w:rPrChange>
        </w:rPr>
        <w:t xml:space="preserve">hay en total </w:t>
      </w:r>
      <w:r w:rsidR="00261D5C" w:rsidRPr="006C4628">
        <w:rPr>
          <w:rFonts w:ascii="Arial" w:hAnsi="Arial" w:cs="Arial"/>
          <w:lang w:val="es-ES"/>
          <w:rPrChange w:id="2727" w:author="chris" w:date="2015-04-19T12:09:00Z">
            <w:rPr>
              <w:rFonts w:ascii="Arial" w:hAnsi="Arial" w:cs="Arial"/>
              <w:lang w:val="es-CO"/>
            </w:rPr>
          </w:rPrChange>
        </w:rPr>
        <w:t>debe</w:t>
      </w:r>
      <w:r w:rsidRPr="006C4628">
        <w:rPr>
          <w:rFonts w:ascii="Arial" w:hAnsi="Arial" w:cs="Arial"/>
          <w:lang w:val="es-ES"/>
          <w:rPrChange w:id="2728" w:author="chris" w:date="2015-04-19T12:09:00Z">
            <w:rPr>
              <w:rFonts w:ascii="Arial" w:hAnsi="Arial" w:cs="Arial"/>
              <w:lang w:val="es-CO"/>
            </w:rPr>
          </w:rPrChange>
        </w:rPr>
        <w:t xml:space="preserve">mos de </w:t>
      </w:r>
      <w:r w:rsidR="00261D5C" w:rsidRPr="006C4628">
        <w:rPr>
          <w:rFonts w:ascii="Arial" w:hAnsi="Arial" w:cs="Arial"/>
          <w:lang w:val="es-ES"/>
          <w:rPrChange w:id="2729" w:author="chris" w:date="2015-04-19T12:09:00Z">
            <w:rPr>
              <w:rFonts w:ascii="Arial" w:hAnsi="Arial" w:cs="Arial"/>
              <w:lang w:val="es-CO"/>
            </w:rPr>
          </w:rPrChange>
        </w:rPr>
        <w:t xml:space="preserve">adicionar o </w:t>
      </w:r>
      <w:r w:rsidRPr="006C4628">
        <w:rPr>
          <w:rFonts w:ascii="Arial" w:hAnsi="Arial" w:cs="Arial"/>
          <w:lang w:val="es-ES"/>
          <w:rPrChange w:id="2730" w:author="chris" w:date="2015-04-19T12:09:00Z">
            <w:rPr>
              <w:rFonts w:ascii="Arial" w:hAnsi="Arial" w:cs="Arial"/>
              <w:lang w:val="es-CO"/>
            </w:rPr>
          </w:rPrChange>
        </w:rPr>
        <w:t>sumar los dos números:</w:t>
      </w:r>
    </w:p>
    <w:p w14:paraId="3AF764C0" w14:textId="77777777" w:rsidR="00261D5C" w:rsidRPr="006C4628" w:rsidRDefault="00261D5C" w:rsidP="00E6040C">
      <w:pPr>
        <w:spacing w:after="0"/>
        <w:rPr>
          <w:rFonts w:ascii="Arial" w:hAnsi="Arial" w:cs="Arial"/>
          <w:lang w:val="es-ES"/>
          <w:rPrChange w:id="2731" w:author="chris" w:date="2015-04-19T12:09:00Z">
            <w:rPr>
              <w:rFonts w:ascii="Arial" w:hAnsi="Arial" w:cs="Arial"/>
              <w:lang w:val="es-CO"/>
            </w:rPr>
          </w:rPrChange>
        </w:rPr>
      </w:pPr>
    </w:p>
    <w:p w14:paraId="0A791E9D" w14:textId="77777777" w:rsidR="00430CB9" w:rsidRPr="006C4628" w:rsidRDefault="00430CB9" w:rsidP="006D1401">
      <w:pPr>
        <w:spacing w:after="0"/>
        <w:ind w:left="708" w:firstLine="708"/>
        <w:jc w:val="center"/>
        <w:rPr>
          <w:rFonts w:ascii="Arial" w:hAnsi="Arial" w:cs="Arial"/>
          <w:lang w:val="es-ES"/>
          <w:rPrChange w:id="2732" w:author="chris" w:date="2015-04-19T12:09:00Z">
            <w:rPr>
              <w:rFonts w:ascii="Arial" w:hAnsi="Arial" w:cs="Arial"/>
              <w:lang w:val="es-CO"/>
            </w:rPr>
          </w:rPrChange>
        </w:rPr>
      </w:pPr>
      <w:r w:rsidRPr="006C4628">
        <w:rPr>
          <w:rFonts w:ascii="Arial" w:hAnsi="Arial" w:cs="Arial"/>
          <w:lang w:val="es-ES"/>
          <w:rPrChange w:id="2733" w:author="chris" w:date="2015-04-19T12:09:00Z">
            <w:rPr>
              <w:rFonts w:ascii="Arial" w:hAnsi="Arial" w:cs="Arial"/>
              <w:lang w:val="es-CO"/>
            </w:rPr>
          </w:rPrChange>
        </w:rPr>
        <w:t>346 + 315 = 661</w:t>
      </w:r>
    </w:p>
    <w:p w14:paraId="3FE0EEA5" w14:textId="77777777" w:rsidR="00261D5C" w:rsidRPr="006C4628" w:rsidRDefault="00261D5C" w:rsidP="00E6040C">
      <w:pPr>
        <w:spacing w:after="0"/>
        <w:ind w:left="708" w:firstLine="708"/>
        <w:rPr>
          <w:rFonts w:ascii="Arial" w:hAnsi="Arial" w:cs="Arial"/>
          <w:lang w:val="es-ES"/>
          <w:rPrChange w:id="2734" w:author="chris" w:date="2015-04-19T12:09:00Z">
            <w:rPr>
              <w:rFonts w:ascii="Arial" w:hAnsi="Arial" w:cs="Arial"/>
              <w:lang w:val="es-CO"/>
            </w:rPr>
          </w:rPrChange>
        </w:rPr>
      </w:pPr>
    </w:p>
    <w:p w14:paraId="3918F6B9" w14:textId="6D61CCA7" w:rsidR="00C71CD3" w:rsidRPr="006C4628" w:rsidRDefault="00430CB9" w:rsidP="00E6040C">
      <w:pPr>
        <w:spacing w:after="0"/>
        <w:rPr>
          <w:rFonts w:ascii="Arial" w:hAnsi="Arial" w:cs="Arial"/>
          <w:lang w:val="es-ES"/>
          <w:rPrChange w:id="2735" w:author="chris" w:date="2015-04-19T12:09:00Z">
            <w:rPr>
              <w:rFonts w:ascii="Arial" w:hAnsi="Arial" w:cs="Arial"/>
              <w:lang w:val="es-CO"/>
            </w:rPr>
          </w:rPrChange>
        </w:rPr>
      </w:pPr>
      <w:r w:rsidRPr="006C4628">
        <w:rPr>
          <w:rFonts w:ascii="Arial" w:hAnsi="Arial" w:cs="Arial"/>
          <w:lang w:val="es-ES"/>
          <w:rPrChange w:id="2736" w:author="chris" w:date="2015-04-19T12:09:00Z">
            <w:rPr>
              <w:rFonts w:ascii="Arial" w:hAnsi="Arial" w:cs="Arial"/>
              <w:lang w:val="es-CO"/>
            </w:rPr>
          </w:rPrChange>
        </w:rPr>
        <w:t xml:space="preserve">Los números 346 y 315 son los sumandos y </w:t>
      </w:r>
      <w:r w:rsidR="00261D5C" w:rsidRPr="006C4628">
        <w:rPr>
          <w:rFonts w:ascii="Arial" w:hAnsi="Arial" w:cs="Arial"/>
          <w:lang w:val="es-ES"/>
          <w:rPrChange w:id="2737" w:author="chris" w:date="2015-04-19T12:09:00Z">
            <w:rPr>
              <w:rFonts w:ascii="Arial" w:hAnsi="Arial" w:cs="Arial"/>
              <w:lang w:val="es-CO"/>
            </w:rPr>
          </w:rPrChange>
        </w:rPr>
        <w:t xml:space="preserve">la suma o total </w:t>
      </w:r>
      <w:r w:rsidRPr="006C4628">
        <w:rPr>
          <w:rFonts w:ascii="Arial" w:hAnsi="Arial" w:cs="Arial"/>
          <w:lang w:val="es-ES"/>
          <w:rPrChange w:id="2738" w:author="chris" w:date="2015-04-19T12:09:00Z">
            <w:rPr>
              <w:rFonts w:ascii="Arial" w:hAnsi="Arial" w:cs="Arial"/>
              <w:lang w:val="es-CO"/>
            </w:rPr>
          </w:rPrChange>
        </w:rPr>
        <w:t xml:space="preserve">es 661. Así pues, el número total de </w:t>
      </w:r>
      <w:r w:rsidR="00067D97" w:rsidRPr="006C4628">
        <w:rPr>
          <w:rFonts w:ascii="Arial" w:hAnsi="Arial" w:cs="Arial"/>
          <w:lang w:val="es-ES"/>
          <w:rPrChange w:id="2739" w:author="chris" w:date="2015-04-19T12:09:00Z">
            <w:rPr>
              <w:rFonts w:ascii="Arial" w:hAnsi="Arial" w:cs="Arial"/>
              <w:lang w:val="es-CO"/>
            </w:rPr>
          </w:rPrChange>
        </w:rPr>
        <w:t xml:space="preserve">estudiantes </w:t>
      </w:r>
      <w:r w:rsidRPr="006C4628">
        <w:rPr>
          <w:rFonts w:ascii="Arial" w:hAnsi="Arial" w:cs="Arial"/>
          <w:lang w:val="es-ES"/>
          <w:rPrChange w:id="2740" w:author="chris" w:date="2015-04-19T12:09:00Z">
            <w:rPr>
              <w:rFonts w:ascii="Arial" w:hAnsi="Arial" w:cs="Arial"/>
              <w:lang w:val="es-CO"/>
            </w:rPr>
          </w:rPrChange>
        </w:rPr>
        <w:t>es de 661.</w:t>
      </w:r>
    </w:p>
    <w:p w14:paraId="4F3AF5DC" w14:textId="77777777" w:rsidR="0038600E" w:rsidRPr="006C4628" w:rsidRDefault="0038600E" w:rsidP="00E6040C">
      <w:pPr>
        <w:spacing w:after="0"/>
        <w:rPr>
          <w:rFonts w:ascii="Arial" w:hAnsi="Arial" w:cs="Arial"/>
          <w:lang w:val="es-ES"/>
          <w:rPrChange w:id="2741" w:author="chris" w:date="2015-04-19T12:09:00Z">
            <w:rPr>
              <w:rFonts w:ascii="Arial" w:hAnsi="Arial" w:cs="Arial"/>
              <w:lang w:val="es-CO"/>
            </w:rPr>
          </w:rPrChange>
        </w:rPr>
      </w:pPr>
    </w:p>
    <w:p w14:paraId="23F6D2FD" w14:textId="77777777" w:rsidR="0038600E" w:rsidRPr="006C4628" w:rsidRDefault="0038600E" w:rsidP="00E6040C">
      <w:pPr>
        <w:spacing w:after="0"/>
        <w:rPr>
          <w:rFonts w:ascii="Arial" w:hAnsi="Arial" w:cs="Arial"/>
          <w:highlight w:val="yellow"/>
          <w:lang w:val="es-ES"/>
          <w:rPrChange w:id="2742" w:author="chris" w:date="2015-04-19T12:09:00Z">
            <w:rPr>
              <w:rFonts w:ascii="Arial" w:hAnsi="Arial" w:cs="Arial"/>
              <w:highlight w:val="yellow"/>
              <w:lang w:val="es-CO"/>
            </w:rPr>
          </w:rPrChange>
        </w:rPr>
      </w:pPr>
    </w:p>
    <w:tbl>
      <w:tblPr>
        <w:tblStyle w:val="Tablaconcuadrcula"/>
        <w:tblW w:w="0" w:type="auto"/>
        <w:tblLook w:val="04A0" w:firstRow="1" w:lastRow="0" w:firstColumn="1" w:lastColumn="0" w:noHBand="0" w:noVBand="1"/>
      </w:tblPr>
      <w:tblGrid>
        <w:gridCol w:w="2518"/>
        <w:gridCol w:w="6515"/>
      </w:tblGrid>
      <w:tr w:rsidR="0038600E" w:rsidRPr="006C4628" w14:paraId="4829AE4F" w14:textId="77777777" w:rsidTr="00771FB2">
        <w:tc>
          <w:tcPr>
            <w:tcW w:w="9033" w:type="dxa"/>
            <w:gridSpan w:val="2"/>
            <w:shd w:val="clear" w:color="auto" w:fill="0D0D0D" w:themeFill="text1" w:themeFillTint="F2"/>
          </w:tcPr>
          <w:p w14:paraId="041F8478" w14:textId="77777777" w:rsidR="0038600E" w:rsidRPr="006C4628" w:rsidRDefault="0038600E" w:rsidP="00E6040C">
            <w:pPr>
              <w:jc w:val="center"/>
              <w:rPr>
                <w:rFonts w:ascii="Times New Roman" w:hAnsi="Times New Roman" w:cs="Times New Roman"/>
                <w:b/>
                <w:color w:val="FFFFFF" w:themeColor="background1"/>
                <w:sz w:val="24"/>
                <w:szCs w:val="24"/>
                <w:lang w:val="es-ES"/>
                <w:rPrChange w:id="274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744" w:author="chris" w:date="2015-04-19T12:09:00Z">
                  <w:rPr>
                    <w:rFonts w:ascii="Times New Roman" w:hAnsi="Times New Roman" w:cs="Times New Roman"/>
                    <w:b/>
                    <w:color w:val="FFFFFF" w:themeColor="background1"/>
                    <w:sz w:val="24"/>
                    <w:szCs w:val="24"/>
                  </w:rPr>
                </w:rPrChange>
              </w:rPr>
              <w:t>Imagen (fotografía, gráfica o ilustración)</w:t>
            </w:r>
          </w:p>
        </w:tc>
      </w:tr>
      <w:tr w:rsidR="0038600E" w:rsidRPr="006C4628" w14:paraId="74F0795E" w14:textId="77777777" w:rsidTr="00771FB2">
        <w:tc>
          <w:tcPr>
            <w:tcW w:w="2518" w:type="dxa"/>
          </w:tcPr>
          <w:p w14:paraId="0210E7D1" w14:textId="77777777" w:rsidR="0038600E" w:rsidRPr="006C4628" w:rsidRDefault="0038600E" w:rsidP="00E6040C">
            <w:pPr>
              <w:rPr>
                <w:rFonts w:ascii="Times New Roman" w:hAnsi="Times New Roman" w:cs="Times New Roman"/>
                <w:b/>
                <w:color w:val="000000"/>
                <w:sz w:val="24"/>
                <w:szCs w:val="24"/>
                <w:lang w:val="es-ES"/>
                <w:rPrChange w:id="274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746" w:author="chris" w:date="2015-04-19T12:09:00Z">
                  <w:rPr>
                    <w:rFonts w:ascii="Times New Roman" w:hAnsi="Times New Roman" w:cs="Times New Roman"/>
                    <w:b/>
                    <w:color w:val="000000"/>
                    <w:sz w:val="24"/>
                    <w:szCs w:val="24"/>
                  </w:rPr>
                </w:rPrChange>
              </w:rPr>
              <w:t>Código</w:t>
            </w:r>
          </w:p>
        </w:tc>
        <w:tc>
          <w:tcPr>
            <w:tcW w:w="6515" w:type="dxa"/>
          </w:tcPr>
          <w:p w14:paraId="5D99EB9B" w14:textId="1E53532C" w:rsidR="0038600E" w:rsidRPr="006C4628" w:rsidRDefault="00690E2F" w:rsidP="00182B75">
            <w:pPr>
              <w:rPr>
                <w:rFonts w:ascii="Times New Roman" w:hAnsi="Times New Roman" w:cs="Times New Roman"/>
                <w:b/>
                <w:color w:val="000000"/>
                <w:sz w:val="24"/>
                <w:szCs w:val="24"/>
                <w:lang w:val="es-ES"/>
                <w:rPrChange w:id="274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748" w:author="chris" w:date="2015-04-19T12:09:00Z">
                  <w:rPr>
                    <w:rFonts w:ascii="Times New Roman" w:hAnsi="Times New Roman" w:cs="Times New Roman"/>
                    <w:color w:val="000000"/>
                    <w:sz w:val="24"/>
                    <w:szCs w:val="24"/>
                  </w:rPr>
                </w:rPrChange>
              </w:rPr>
              <w:t>MA_04_02_CO_</w:t>
            </w:r>
            <w:r w:rsidR="0038600E" w:rsidRPr="006C4628">
              <w:rPr>
                <w:rFonts w:ascii="Times New Roman" w:hAnsi="Times New Roman" w:cs="Times New Roman"/>
                <w:color w:val="000000"/>
                <w:sz w:val="24"/>
                <w:szCs w:val="24"/>
                <w:lang w:val="es-ES"/>
                <w:rPrChange w:id="2749" w:author="chris" w:date="2015-04-19T12:09:00Z">
                  <w:rPr>
                    <w:rFonts w:ascii="Times New Roman" w:hAnsi="Times New Roman" w:cs="Times New Roman"/>
                    <w:color w:val="000000"/>
                    <w:sz w:val="24"/>
                    <w:szCs w:val="24"/>
                  </w:rPr>
                </w:rPrChange>
              </w:rPr>
              <w:t>IMG</w:t>
            </w:r>
            <w:r w:rsidR="00182B75" w:rsidRPr="006C4628">
              <w:rPr>
                <w:rFonts w:ascii="Times New Roman" w:hAnsi="Times New Roman" w:cs="Times New Roman"/>
                <w:color w:val="000000"/>
                <w:sz w:val="24"/>
                <w:szCs w:val="24"/>
                <w:lang w:val="es-ES"/>
                <w:rPrChange w:id="2750" w:author="chris" w:date="2015-04-19T12:09:00Z">
                  <w:rPr>
                    <w:rFonts w:ascii="Times New Roman" w:hAnsi="Times New Roman" w:cs="Times New Roman"/>
                    <w:color w:val="000000"/>
                    <w:sz w:val="24"/>
                    <w:szCs w:val="24"/>
                  </w:rPr>
                </w:rPrChange>
              </w:rPr>
              <w:t>100</w:t>
            </w:r>
          </w:p>
        </w:tc>
      </w:tr>
      <w:tr w:rsidR="0038600E" w:rsidRPr="006C4628" w14:paraId="7956289A" w14:textId="77777777" w:rsidTr="00771FB2">
        <w:tc>
          <w:tcPr>
            <w:tcW w:w="2518" w:type="dxa"/>
          </w:tcPr>
          <w:p w14:paraId="486CF6BF" w14:textId="77777777" w:rsidR="0038600E" w:rsidRPr="006C4628" w:rsidRDefault="0038600E" w:rsidP="00E6040C">
            <w:pPr>
              <w:rPr>
                <w:rFonts w:ascii="Times New Roman" w:hAnsi="Times New Roman" w:cs="Times New Roman"/>
                <w:color w:val="000000"/>
                <w:sz w:val="24"/>
                <w:szCs w:val="24"/>
                <w:lang w:val="es-ES"/>
                <w:rPrChange w:id="275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752" w:author="chris" w:date="2015-04-19T12:09:00Z">
                  <w:rPr>
                    <w:rFonts w:ascii="Times New Roman" w:hAnsi="Times New Roman" w:cs="Times New Roman"/>
                    <w:b/>
                    <w:color w:val="000000"/>
                    <w:sz w:val="24"/>
                    <w:szCs w:val="24"/>
                  </w:rPr>
                </w:rPrChange>
              </w:rPr>
              <w:t>Descripción</w:t>
            </w:r>
          </w:p>
        </w:tc>
        <w:tc>
          <w:tcPr>
            <w:tcW w:w="6515" w:type="dxa"/>
          </w:tcPr>
          <w:p w14:paraId="76A4654F" w14:textId="77777777" w:rsidR="0038600E" w:rsidRPr="006C4628" w:rsidRDefault="0038600E" w:rsidP="00E6040C">
            <w:pPr>
              <w:rPr>
                <w:rFonts w:ascii="Times New Roman" w:hAnsi="Times New Roman" w:cs="Times New Roman"/>
                <w:color w:val="000000"/>
                <w:sz w:val="24"/>
                <w:szCs w:val="24"/>
                <w:lang w:val="es-ES"/>
                <w:rPrChange w:id="275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754" w:author="chris" w:date="2015-04-19T12:09:00Z">
                  <w:rPr>
                    <w:rFonts w:ascii="Times New Roman" w:hAnsi="Times New Roman" w:cs="Times New Roman"/>
                    <w:color w:val="000000"/>
                    <w:sz w:val="24"/>
                    <w:szCs w:val="24"/>
                  </w:rPr>
                </w:rPrChange>
              </w:rPr>
              <w:t xml:space="preserve">Imagen de un salón de clases donde se ven niñas y niños sentados. </w:t>
            </w:r>
          </w:p>
          <w:p w14:paraId="1742D0EF" w14:textId="6DE14788" w:rsidR="0038600E" w:rsidRPr="006C4628" w:rsidRDefault="0038600E" w:rsidP="00E6040C">
            <w:pPr>
              <w:rPr>
                <w:rFonts w:ascii="Times New Roman" w:hAnsi="Times New Roman" w:cs="Times New Roman"/>
                <w:color w:val="000000"/>
                <w:sz w:val="24"/>
                <w:szCs w:val="24"/>
                <w:lang w:val="es-ES"/>
                <w:rPrChange w:id="2755" w:author="chris" w:date="2015-04-19T12:09:00Z">
                  <w:rPr>
                    <w:rFonts w:ascii="Times New Roman" w:hAnsi="Times New Roman" w:cs="Times New Roman"/>
                    <w:color w:val="000000"/>
                    <w:sz w:val="24"/>
                    <w:szCs w:val="24"/>
                  </w:rPr>
                </w:rPrChange>
              </w:rPr>
            </w:pPr>
            <w:r w:rsidRPr="006C4628">
              <w:rPr>
                <w:lang w:val="es-ES" w:eastAsia="es-ES"/>
                <w:rPrChange w:id="2756" w:author="chris" w:date="2015-04-19T12:09:00Z">
                  <w:rPr>
                    <w:noProof/>
                    <w:lang w:val="es-ES" w:eastAsia="es-ES"/>
                  </w:rPr>
                </w:rPrChange>
              </w:rPr>
              <w:drawing>
                <wp:inline distT="0" distB="0" distL="0" distR="0" wp14:anchorId="71652EA8" wp14:editId="716D74E3">
                  <wp:extent cx="1852551" cy="1336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508" t="34915" r="73939" b="41356"/>
                          <a:stretch/>
                        </pic:blipFill>
                        <pic:spPr bwMode="auto">
                          <a:xfrm>
                            <a:off x="0" y="0"/>
                            <a:ext cx="1854942" cy="1338619"/>
                          </a:xfrm>
                          <a:prstGeom prst="rect">
                            <a:avLst/>
                          </a:prstGeom>
                          <a:ln>
                            <a:noFill/>
                          </a:ln>
                          <a:extLst>
                            <a:ext uri="{53640926-AAD7-44D8-BBD7-CCE9431645EC}">
                              <a14:shadowObscured xmlns:a14="http://schemas.microsoft.com/office/drawing/2010/main"/>
                            </a:ext>
                          </a:extLst>
                        </pic:spPr>
                      </pic:pic>
                    </a:graphicData>
                  </a:graphic>
                </wp:inline>
              </w:drawing>
            </w:r>
          </w:p>
        </w:tc>
      </w:tr>
      <w:tr w:rsidR="0038600E" w:rsidRPr="006C4628" w14:paraId="49FA9000" w14:textId="77777777" w:rsidTr="00771FB2">
        <w:tc>
          <w:tcPr>
            <w:tcW w:w="2518" w:type="dxa"/>
          </w:tcPr>
          <w:p w14:paraId="79609C98" w14:textId="77777777" w:rsidR="0038600E" w:rsidRPr="006C4628" w:rsidRDefault="0038600E" w:rsidP="00E6040C">
            <w:pPr>
              <w:rPr>
                <w:rFonts w:ascii="Times New Roman" w:hAnsi="Times New Roman" w:cs="Times New Roman"/>
                <w:color w:val="000000"/>
                <w:sz w:val="24"/>
                <w:szCs w:val="24"/>
                <w:lang w:val="es-ES"/>
                <w:rPrChange w:id="275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758"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2759"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2760"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2761"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2762" w:author="chris" w:date="2015-04-19T12:09:00Z">
                  <w:rPr>
                    <w:rFonts w:ascii="Times New Roman" w:hAnsi="Times New Roman" w:cs="Times New Roman"/>
                    <w:b/>
                    <w:color w:val="000000"/>
                    <w:sz w:val="24"/>
                    <w:szCs w:val="24"/>
                  </w:rPr>
                </w:rPrChange>
              </w:rPr>
              <w:t>)</w:t>
            </w:r>
          </w:p>
        </w:tc>
        <w:tc>
          <w:tcPr>
            <w:tcW w:w="6515" w:type="dxa"/>
          </w:tcPr>
          <w:p w14:paraId="0A646EC7" w14:textId="28745916" w:rsidR="0038600E" w:rsidRPr="006C4628" w:rsidRDefault="0038600E" w:rsidP="00E6040C">
            <w:pPr>
              <w:rPr>
                <w:rFonts w:ascii="Times New Roman" w:hAnsi="Times New Roman" w:cs="Times New Roman"/>
                <w:color w:val="000000"/>
                <w:sz w:val="24"/>
                <w:szCs w:val="24"/>
                <w:lang w:val="es-ES"/>
                <w:rPrChange w:id="276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764" w:author="chris" w:date="2015-04-19T12:09:00Z">
                  <w:rPr>
                    <w:rFonts w:ascii="Times New Roman" w:hAnsi="Times New Roman" w:cs="Times New Roman"/>
                    <w:color w:val="000000"/>
                    <w:sz w:val="24"/>
                    <w:szCs w:val="24"/>
                  </w:rPr>
                </w:rPrChange>
              </w:rPr>
              <w:t>5°ESO/Matemáticas/Los números naturales/</w:t>
            </w:r>
            <w:r w:rsidR="002A0B92" w:rsidRPr="006C4628">
              <w:rPr>
                <w:rFonts w:ascii="Times New Roman" w:hAnsi="Times New Roman" w:cs="Times New Roman"/>
                <w:color w:val="000000"/>
                <w:sz w:val="24"/>
                <w:szCs w:val="24"/>
                <w:lang w:val="es-ES"/>
                <w:rPrChange w:id="2765" w:author="chris" w:date="2015-04-19T12:09:00Z">
                  <w:rPr>
                    <w:rFonts w:ascii="Times New Roman" w:hAnsi="Times New Roman" w:cs="Times New Roman"/>
                    <w:color w:val="000000"/>
                    <w:sz w:val="24"/>
                    <w:szCs w:val="24"/>
                  </w:rPr>
                </w:rPrChange>
              </w:rPr>
              <w:t>6</w:t>
            </w:r>
            <w:r w:rsidRPr="006C4628">
              <w:rPr>
                <w:rFonts w:ascii="Times New Roman" w:hAnsi="Times New Roman" w:cs="Times New Roman"/>
                <w:color w:val="000000"/>
                <w:sz w:val="24"/>
                <w:szCs w:val="24"/>
                <w:lang w:val="es-ES"/>
                <w:rPrChange w:id="2766" w:author="chris" w:date="2015-04-19T12:09:00Z">
                  <w:rPr>
                    <w:rFonts w:ascii="Times New Roman" w:hAnsi="Times New Roman" w:cs="Times New Roman"/>
                    <w:color w:val="000000"/>
                    <w:sz w:val="24"/>
                    <w:szCs w:val="24"/>
                  </w:rPr>
                </w:rPrChange>
              </w:rPr>
              <w:t xml:space="preserve"> Las </w:t>
            </w:r>
            <w:r w:rsidR="002A0B92" w:rsidRPr="006C4628">
              <w:rPr>
                <w:rFonts w:ascii="Times New Roman" w:hAnsi="Times New Roman" w:cs="Times New Roman"/>
                <w:color w:val="000000"/>
                <w:sz w:val="24"/>
                <w:szCs w:val="24"/>
                <w:lang w:val="es-ES"/>
                <w:rPrChange w:id="2767" w:author="chris" w:date="2015-04-19T12:09:00Z">
                  <w:rPr>
                    <w:rFonts w:ascii="Times New Roman" w:hAnsi="Times New Roman" w:cs="Times New Roman"/>
                    <w:color w:val="000000"/>
                    <w:sz w:val="24"/>
                    <w:szCs w:val="24"/>
                  </w:rPr>
                </w:rPrChange>
              </w:rPr>
              <w:t xml:space="preserve">operaciones con </w:t>
            </w:r>
            <w:r w:rsidRPr="006C4628">
              <w:rPr>
                <w:rFonts w:ascii="Times New Roman" w:hAnsi="Times New Roman" w:cs="Times New Roman"/>
                <w:color w:val="000000"/>
                <w:sz w:val="24"/>
                <w:szCs w:val="24"/>
                <w:lang w:val="es-ES"/>
                <w:rPrChange w:id="2768" w:author="chris" w:date="2015-04-19T12:09:00Z">
                  <w:rPr>
                    <w:rFonts w:ascii="Times New Roman" w:hAnsi="Times New Roman" w:cs="Times New Roman"/>
                    <w:color w:val="000000"/>
                    <w:sz w:val="24"/>
                    <w:szCs w:val="24"/>
                  </w:rPr>
                </w:rPrChange>
              </w:rPr>
              <w:t>números naturales/</w:t>
            </w:r>
            <w:r w:rsidR="002A0B92" w:rsidRPr="006C4628">
              <w:rPr>
                <w:rFonts w:ascii="Times New Roman" w:hAnsi="Times New Roman" w:cs="Times New Roman"/>
                <w:color w:val="000000"/>
                <w:sz w:val="24"/>
                <w:szCs w:val="24"/>
                <w:lang w:val="es-ES"/>
                <w:rPrChange w:id="2769" w:author="chris" w:date="2015-04-19T12:09:00Z">
                  <w:rPr>
                    <w:rFonts w:ascii="Times New Roman" w:hAnsi="Times New Roman" w:cs="Times New Roman"/>
                    <w:color w:val="000000"/>
                    <w:sz w:val="24"/>
                    <w:szCs w:val="24"/>
                  </w:rPr>
                </w:rPrChange>
              </w:rPr>
              <w:t>6.1</w:t>
            </w:r>
            <w:r w:rsidRPr="006C4628">
              <w:rPr>
                <w:rFonts w:ascii="Times New Roman" w:hAnsi="Times New Roman" w:cs="Times New Roman"/>
                <w:color w:val="000000"/>
                <w:sz w:val="24"/>
                <w:szCs w:val="24"/>
                <w:lang w:val="es-ES"/>
                <w:rPrChange w:id="2770" w:author="chris" w:date="2015-04-19T12:09:00Z">
                  <w:rPr>
                    <w:rFonts w:ascii="Times New Roman" w:hAnsi="Times New Roman" w:cs="Times New Roman"/>
                    <w:color w:val="000000"/>
                    <w:sz w:val="24"/>
                    <w:szCs w:val="24"/>
                  </w:rPr>
                </w:rPrChange>
              </w:rPr>
              <w:t xml:space="preserve"> </w:t>
            </w:r>
            <w:r w:rsidR="002A0B92" w:rsidRPr="006C4628">
              <w:rPr>
                <w:rFonts w:ascii="Times New Roman" w:hAnsi="Times New Roman" w:cs="Times New Roman"/>
                <w:color w:val="000000"/>
                <w:sz w:val="24"/>
                <w:szCs w:val="24"/>
                <w:lang w:val="es-ES"/>
                <w:rPrChange w:id="2771" w:author="chris" w:date="2015-04-19T12:09:00Z">
                  <w:rPr>
                    <w:rFonts w:ascii="Times New Roman" w:hAnsi="Times New Roman" w:cs="Times New Roman"/>
                    <w:color w:val="000000"/>
                    <w:sz w:val="24"/>
                    <w:szCs w:val="24"/>
                  </w:rPr>
                </w:rPrChange>
              </w:rPr>
              <w:t>La suma de números naturales</w:t>
            </w:r>
            <w:r w:rsidRPr="006C4628">
              <w:rPr>
                <w:rFonts w:ascii="Times New Roman" w:hAnsi="Times New Roman" w:cs="Times New Roman"/>
                <w:color w:val="000000"/>
                <w:sz w:val="24"/>
                <w:szCs w:val="24"/>
                <w:lang w:val="es-ES"/>
                <w:rPrChange w:id="2772" w:author="chris" w:date="2015-04-19T12:09:00Z">
                  <w:rPr>
                    <w:rFonts w:ascii="Times New Roman" w:hAnsi="Times New Roman" w:cs="Times New Roman"/>
                    <w:color w:val="000000"/>
                    <w:sz w:val="24"/>
                    <w:szCs w:val="24"/>
                  </w:rPr>
                </w:rPrChange>
              </w:rPr>
              <w:t xml:space="preserve">/ </w:t>
            </w:r>
            <w:r w:rsidR="002A0B92" w:rsidRPr="006C4628">
              <w:rPr>
                <w:rFonts w:ascii="Times New Roman" w:hAnsi="Times New Roman" w:cs="Times New Roman"/>
                <w:color w:val="000000"/>
                <w:sz w:val="24"/>
                <w:szCs w:val="24"/>
                <w:lang w:val="es-ES"/>
                <w:rPrChange w:id="2773" w:author="chris" w:date="2015-04-19T12:09:00Z">
                  <w:rPr>
                    <w:rFonts w:ascii="Times New Roman" w:hAnsi="Times New Roman" w:cs="Times New Roman"/>
                    <w:color w:val="000000"/>
                    <w:sz w:val="24"/>
                    <w:szCs w:val="24"/>
                  </w:rPr>
                </w:rPrChange>
              </w:rPr>
              <w:t xml:space="preserve">Primera imagen. </w:t>
            </w:r>
          </w:p>
        </w:tc>
      </w:tr>
      <w:tr w:rsidR="0038600E" w:rsidRPr="006C4628" w14:paraId="329F2532" w14:textId="77777777" w:rsidTr="00771FB2">
        <w:tc>
          <w:tcPr>
            <w:tcW w:w="2518" w:type="dxa"/>
          </w:tcPr>
          <w:p w14:paraId="2C732352" w14:textId="77777777" w:rsidR="0038600E" w:rsidRPr="006C4628" w:rsidRDefault="0038600E" w:rsidP="00E6040C">
            <w:pPr>
              <w:rPr>
                <w:rFonts w:ascii="Times New Roman" w:hAnsi="Times New Roman" w:cs="Times New Roman"/>
                <w:color w:val="000000"/>
                <w:sz w:val="24"/>
                <w:szCs w:val="24"/>
                <w:lang w:val="es-ES"/>
                <w:rPrChange w:id="277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775" w:author="chris" w:date="2015-04-19T12:09:00Z">
                  <w:rPr>
                    <w:rFonts w:ascii="Times New Roman" w:hAnsi="Times New Roman" w:cs="Times New Roman"/>
                    <w:b/>
                    <w:color w:val="000000"/>
                    <w:sz w:val="24"/>
                    <w:szCs w:val="24"/>
                  </w:rPr>
                </w:rPrChange>
              </w:rPr>
              <w:t>Pie de imagen</w:t>
            </w:r>
          </w:p>
        </w:tc>
        <w:tc>
          <w:tcPr>
            <w:tcW w:w="6515" w:type="dxa"/>
          </w:tcPr>
          <w:p w14:paraId="7FD5D4C1" w14:textId="374C6265" w:rsidR="0038600E" w:rsidRPr="006C4628" w:rsidRDefault="007C6BB3" w:rsidP="00E6040C">
            <w:pPr>
              <w:rPr>
                <w:rFonts w:ascii="Times New Roman" w:hAnsi="Times New Roman" w:cs="Times New Roman"/>
                <w:color w:val="000000"/>
                <w:sz w:val="24"/>
                <w:szCs w:val="24"/>
                <w:lang w:val="es-ES"/>
                <w:rPrChange w:id="277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777" w:author="chris" w:date="2015-04-19T12:09:00Z">
                  <w:rPr>
                    <w:rFonts w:ascii="Times New Roman" w:hAnsi="Times New Roman" w:cs="Times New Roman"/>
                    <w:color w:val="000000"/>
                    <w:sz w:val="24"/>
                    <w:szCs w:val="24"/>
                  </w:rPr>
                </w:rPrChange>
              </w:rPr>
              <w:t xml:space="preserve">Para saber cuántos estudiantes hay en </w:t>
            </w:r>
            <w:r w:rsidRPr="006C4628">
              <w:rPr>
                <w:rFonts w:ascii="Times New Roman" w:hAnsi="Times New Roman" w:cs="Times New Roman"/>
                <w:b/>
                <w:color w:val="000000"/>
                <w:sz w:val="24"/>
                <w:szCs w:val="24"/>
                <w:lang w:val="es-ES"/>
                <w:rPrChange w:id="2778" w:author="chris" w:date="2015-04-19T12:09:00Z">
                  <w:rPr>
                    <w:rFonts w:ascii="Times New Roman" w:hAnsi="Times New Roman" w:cs="Times New Roman"/>
                    <w:b/>
                    <w:color w:val="000000"/>
                    <w:sz w:val="24"/>
                    <w:szCs w:val="24"/>
                  </w:rPr>
                </w:rPrChange>
              </w:rPr>
              <w:t>total</w:t>
            </w:r>
            <w:r w:rsidRPr="006C4628">
              <w:rPr>
                <w:rFonts w:ascii="Times New Roman" w:hAnsi="Times New Roman" w:cs="Times New Roman"/>
                <w:color w:val="000000"/>
                <w:sz w:val="24"/>
                <w:szCs w:val="24"/>
                <w:lang w:val="es-ES"/>
                <w:rPrChange w:id="2779" w:author="chris" w:date="2015-04-19T12:09:00Z">
                  <w:rPr>
                    <w:rFonts w:ascii="Times New Roman" w:hAnsi="Times New Roman" w:cs="Times New Roman"/>
                    <w:color w:val="000000"/>
                    <w:sz w:val="24"/>
                    <w:szCs w:val="24"/>
                  </w:rPr>
                </w:rPrChange>
              </w:rPr>
              <w:t xml:space="preserve">, se deben </w:t>
            </w:r>
            <w:r w:rsidRPr="006C4628">
              <w:rPr>
                <w:rFonts w:ascii="Times New Roman" w:hAnsi="Times New Roman" w:cs="Times New Roman"/>
                <w:b/>
                <w:color w:val="000000"/>
                <w:sz w:val="24"/>
                <w:szCs w:val="24"/>
                <w:lang w:val="es-ES"/>
                <w:rPrChange w:id="2780" w:author="chris" w:date="2015-04-19T12:09:00Z">
                  <w:rPr>
                    <w:rFonts w:ascii="Times New Roman" w:hAnsi="Times New Roman" w:cs="Times New Roman"/>
                    <w:b/>
                    <w:color w:val="000000"/>
                    <w:sz w:val="24"/>
                    <w:szCs w:val="24"/>
                  </w:rPr>
                </w:rPrChange>
              </w:rPr>
              <w:t>sumar</w:t>
            </w:r>
            <w:r w:rsidRPr="006C4628">
              <w:rPr>
                <w:rFonts w:ascii="Times New Roman" w:hAnsi="Times New Roman" w:cs="Times New Roman"/>
                <w:color w:val="000000"/>
                <w:sz w:val="24"/>
                <w:szCs w:val="24"/>
                <w:lang w:val="es-ES"/>
                <w:rPrChange w:id="2781" w:author="chris" w:date="2015-04-19T12:09:00Z">
                  <w:rPr>
                    <w:rFonts w:ascii="Times New Roman" w:hAnsi="Times New Roman" w:cs="Times New Roman"/>
                    <w:color w:val="000000"/>
                    <w:sz w:val="24"/>
                    <w:szCs w:val="24"/>
                  </w:rPr>
                </w:rPrChange>
              </w:rPr>
              <w:t xml:space="preserve"> el número de niños y el número de niñas. </w:t>
            </w:r>
          </w:p>
          <w:p w14:paraId="581EDA07" w14:textId="3E2AE1A8" w:rsidR="007C6BB3" w:rsidRPr="006C4628" w:rsidRDefault="007C6BB3" w:rsidP="00E6040C">
            <w:pPr>
              <w:rPr>
                <w:rFonts w:ascii="Times New Roman" w:hAnsi="Times New Roman" w:cs="Times New Roman"/>
                <w:color w:val="000000"/>
                <w:sz w:val="24"/>
                <w:szCs w:val="24"/>
                <w:lang w:val="es-ES"/>
                <w:rPrChange w:id="278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783" w:author="chris" w:date="2015-04-19T12:09:00Z">
                  <w:rPr>
                    <w:rFonts w:ascii="Times New Roman" w:hAnsi="Times New Roman" w:cs="Times New Roman"/>
                    <w:color w:val="000000"/>
                    <w:sz w:val="24"/>
                    <w:szCs w:val="24"/>
                  </w:rPr>
                </w:rPrChange>
              </w:rPr>
              <w:t xml:space="preserve">¿Cuántos estudiantes hay en tu salón? </w:t>
            </w:r>
            <w:r w:rsidRPr="006C4628">
              <w:rPr>
                <w:rFonts w:ascii="Times New Roman" w:hAnsi="Times New Roman" w:cs="Times New Roman"/>
                <w:b/>
                <w:color w:val="000000"/>
                <w:sz w:val="24"/>
                <w:szCs w:val="24"/>
                <w:lang w:val="es-ES"/>
                <w:rPrChange w:id="2784" w:author="chris" w:date="2015-04-19T12:09:00Z">
                  <w:rPr>
                    <w:rFonts w:ascii="Times New Roman" w:hAnsi="Times New Roman" w:cs="Times New Roman"/>
                    <w:b/>
                    <w:color w:val="000000"/>
                    <w:sz w:val="24"/>
                    <w:szCs w:val="24"/>
                  </w:rPr>
                </w:rPrChange>
              </w:rPr>
              <w:t>Suma</w:t>
            </w:r>
            <w:r w:rsidRPr="006C4628">
              <w:rPr>
                <w:rFonts w:ascii="Times New Roman" w:hAnsi="Times New Roman" w:cs="Times New Roman"/>
                <w:color w:val="000000"/>
                <w:sz w:val="24"/>
                <w:szCs w:val="24"/>
                <w:lang w:val="es-ES"/>
                <w:rPrChange w:id="2785" w:author="chris" w:date="2015-04-19T12:09:00Z">
                  <w:rPr>
                    <w:rFonts w:ascii="Times New Roman" w:hAnsi="Times New Roman" w:cs="Times New Roman"/>
                    <w:color w:val="000000"/>
                    <w:sz w:val="24"/>
                    <w:szCs w:val="24"/>
                  </w:rPr>
                </w:rPrChange>
              </w:rPr>
              <w:t xml:space="preserve"> el número de niñas </w:t>
            </w:r>
            <w:r w:rsidRPr="006C4628">
              <w:rPr>
                <w:rFonts w:ascii="Times New Roman" w:hAnsi="Times New Roman" w:cs="Times New Roman"/>
                <w:b/>
                <w:color w:val="000000"/>
                <w:sz w:val="24"/>
                <w:szCs w:val="24"/>
                <w:lang w:val="es-ES"/>
                <w:rPrChange w:id="2786" w:author="chris" w:date="2015-04-19T12:09:00Z">
                  <w:rPr>
                    <w:rFonts w:ascii="Times New Roman" w:hAnsi="Times New Roman" w:cs="Times New Roman"/>
                    <w:b/>
                    <w:color w:val="000000"/>
                    <w:sz w:val="24"/>
                    <w:szCs w:val="24"/>
                  </w:rPr>
                </w:rPrChange>
              </w:rPr>
              <w:t>más</w:t>
            </w:r>
            <w:r w:rsidRPr="006C4628">
              <w:rPr>
                <w:rFonts w:ascii="Times New Roman" w:hAnsi="Times New Roman" w:cs="Times New Roman"/>
                <w:color w:val="000000"/>
                <w:sz w:val="24"/>
                <w:szCs w:val="24"/>
                <w:lang w:val="es-ES"/>
                <w:rPrChange w:id="2787" w:author="chris" w:date="2015-04-19T12:09:00Z">
                  <w:rPr>
                    <w:rFonts w:ascii="Times New Roman" w:hAnsi="Times New Roman" w:cs="Times New Roman"/>
                    <w:color w:val="000000"/>
                    <w:sz w:val="24"/>
                    <w:szCs w:val="24"/>
                  </w:rPr>
                </w:rPrChange>
              </w:rPr>
              <w:t xml:space="preserve"> el número de niños. </w:t>
            </w:r>
          </w:p>
        </w:tc>
      </w:tr>
    </w:tbl>
    <w:p w14:paraId="46159BF8" w14:textId="77777777" w:rsidR="00430CB9" w:rsidRPr="006C4628" w:rsidRDefault="00430CB9" w:rsidP="00E6040C">
      <w:pPr>
        <w:spacing w:after="0"/>
        <w:rPr>
          <w:rFonts w:ascii="Arial" w:hAnsi="Arial" w:cs="Arial"/>
          <w:highlight w:val="yellow"/>
          <w:lang w:val="es-ES"/>
          <w:rPrChange w:id="2788" w:author="chris" w:date="2015-04-19T12:09:00Z">
            <w:rPr>
              <w:rFonts w:ascii="Arial" w:hAnsi="Arial" w:cs="Arial"/>
              <w:highlight w:val="yellow"/>
            </w:rPr>
          </w:rPrChange>
        </w:rPr>
      </w:pPr>
    </w:p>
    <w:tbl>
      <w:tblPr>
        <w:tblStyle w:val="Tablaconcuadrcula"/>
        <w:tblW w:w="0" w:type="auto"/>
        <w:tblLook w:val="04A0" w:firstRow="1" w:lastRow="0" w:firstColumn="1" w:lastColumn="0" w:noHBand="0" w:noVBand="1"/>
      </w:tblPr>
      <w:tblGrid>
        <w:gridCol w:w="2333"/>
        <w:gridCol w:w="6495"/>
      </w:tblGrid>
      <w:tr w:rsidR="003C2446" w:rsidRPr="006C4628" w14:paraId="34D39D6A" w14:textId="77777777" w:rsidTr="006D1401">
        <w:tc>
          <w:tcPr>
            <w:tcW w:w="8828" w:type="dxa"/>
            <w:gridSpan w:val="2"/>
            <w:shd w:val="clear" w:color="auto" w:fill="000000" w:themeFill="text1"/>
          </w:tcPr>
          <w:p w14:paraId="3D16F577" w14:textId="77777777" w:rsidR="003C2446" w:rsidRPr="006C4628" w:rsidRDefault="003C2446" w:rsidP="00E6040C">
            <w:pPr>
              <w:jc w:val="center"/>
              <w:rPr>
                <w:rFonts w:ascii="Times New Roman" w:hAnsi="Times New Roman" w:cs="Times New Roman"/>
                <w:b/>
                <w:color w:val="FFFFFF" w:themeColor="background1"/>
                <w:sz w:val="24"/>
                <w:szCs w:val="24"/>
                <w:lang w:val="es-ES"/>
                <w:rPrChange w:id="278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2790" w:author="chris" w:date="2015-04-19T12:09:00Z">
                  <w:rPr>
                    <w:rFonts w:ascii="Times New Roman" w:hAnsi="Times New Roman" w:cs="Times New Roman"/>
                    <w:b/>
                    <w:color w:val="FFFFFF" w:themeColor="background1"/>
                    <w:sz w:val="24"/>
                    <w:szCs w:val="24"/>
                  </w:rPr>
                </w:rPrChange>
              </w:rPr>
              <w:t>Profundiza: recurso aprovechado</w:t>
            </w:r>
          </w:p>
        </w:tc>
      </w:tr>
      <w:tr w:rsidR="003C2446" w:rsidRPr="006C4628" w14:paraId="0179B978" w14:textId="77777777" w:rsidTr="006D1401">
        <w:tc>
          <w:tcPr>
            <w:tcW w:w="2333" w:type="dxa"/>
          </w:tcPr>
          <w:p w14:paraId="354AB46A" w14:textId="77777777" w:rsidR="003C2446" w:rsidRPr="006C4628" w:rsidRDefault="003C2446" w:rsidP="00E6040C">
            <w:pPr>
              <w:rPr>
                <w:rFonts w:ascii="Times New Roman" w:hAnsi="Times New Roman" w:cs="Times New Roman"/>
                <w:b/>
                <w:color w:val="000000"/>
                <w:sz w:val="24"/>
                <w:szCs w:val="24"/>
                <w:lang w:val="es-ES"/>
                <w:rPrChange w:id="279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2792" w:author="chris" w:date="2015-04-19T12:09:00Z">
                  <w:rPr>
                    <w:rFonts w:ascii="Times New Roman" w:hAnsi="Times New Roman" w:cs="Times New Roman"/>
                    <w:b/>
                    <w:color w:val="000000"/>
                    <w:sz w:val="24"/>
                    <w:szCs w:val="24"/>
                  </w:rPr>
                </w:rPrChange>
              </w:rPr>
              <w:t>Código</w:t>
            </w:r>
          </w:p>
        </w:tc>
        <w:tc>
          <w:tcPr>
            <w:tcW w:w="6495" w:type="dxa"/>
          </w:tcPr>
          <w:p w14:paraId="0DF8163C" w14:textId="1CFEB9B0" w:rsidR="003C2446" w:rsidRPr="006C4628" w:rsidRDefault="00690E2F" w:rsidP="00E6040C">
            <w:pPr>
              <w:rPr>
                <w:rFonts w:ascii="Times New Roman" w:hAnsi="Times New Roman" w:cs="Times New Roman"/>
                <w:b/>
                <w:color w:val="000000"/>
                <w:sz w:val="24"/>
                <w:szCs w:val="24"/>
                <w:lang w:val="es-ES"/>
                <w:rPrChange w:id="279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2794" w:author="chris" w:date="2015-04-19T12:09:00Z">
                  <w:rPr>
                    <w:rFonts w:ascii="Times New Roman" w:hAnsi="Times New Roman" w:cs="Times New Roman"/>
                    <w:color w:val="000000"/>
                    <w:sz w:val="24"/>
                    <w:szCs w:val="24"/>
                  </w:rPr>
                </w:rPrChange>
              </w:rPr>
              <w:t>MA_04_02_CO_</w:t>
            </w:r>
            <w:r w:rsidR="003C2446" w:rsidRPr="006C4628">
              <w:rPr>
                <w:rFonts w:ascii="Times New Roman" w:hAnsi="Times New Roman" w:cs="Times New Roman"/>
                <w:color w:val="000000"/>
                <w:sz w:val="24"/>
                <w:szCs w:val="24"/>
                <w:lang w:val="es-ES"/>
                <w:rPrChange w:id="2795" w:author="chris" w:date="2015-04-19T12:09:00Z">
                  <w:rPr>
                    <w:rFonts w:ascii="Times New Roman" w:hAnsi="Times New Roman" w:cs="Times New Roman"/>
                    <w:color w:val="000000"/>
                    <w:sz w:val="24"/>
                    <w:szCs w:val="24"/>
                  </w:rPr>
                </w:rPrChange>
              </w:rPr>
              <w:t>REC160</w:t>
            </w:r>
          </w:p>
        </w:tc>
      </w:tr>
      <w:tr w:rsidR="003C2446" w:rsidRPr="006C4628" w14:paraId="6DB8FF01" w14:textId="77777777" w:rsidTr="006D1401">
        <w:tc>
          <w:tcPr>
            <w:tcW w:w="2333" w:type="dxa"/>
          </w:tcPr>
          <w:p w14:paraId="35CCD084" w14:textId="77777777" w:rsidR="003C2446" w:rsidRPr="006C4628" w:rsidRDefault="003C2446" w:rsidP="00E6040C">
            <w:pPr>
              <w:rPr>
                <w:rFonts w:ascii="Times New Roman" w:hAnsi="Times New Roman" w:cs="Times New Roman"/>
                <w:color w:val="000000"/>
                <w:sz w:val="24"/>
                <w:szCs w:val="24"/>
                <w:lang w:val="es-ES"/>
                <w:rPrChange w:id="279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797" w:author="chris" w:date="2015-04-19T12:09:00Z">
                  <w:rPr>
                    <w:rFonts w:ascii="Times New Roman" w:hAnsi="Times New Roman" w:cs="Times New Roman"/>
                    <w:b/>
                    <w:color w:val="000000"/>
                    <w:sz w:val="24"/>
                    <w:szCs w:val="24"/>
                  </w:rPr>
                </w:rPrChange>
              </w:rPr>
              <w:t>Ubicación en Aula Planeta</w:t>
            </w:r>
          </w:p>
        </w:tc>
        <w:tc>
          <w:tcPr>
            <w:tcW w:w="6495" w:type="dxa"/>
          </w:tcPr>
          <w:p w14:paraId="0D6819F8" w14:textId="3A32B655" w:rsidR="003C2446" w:rsidRPr="006C4628" w:rsidRDefault="003A2AD5" w:rsidP="00E6040C">
            <w:pPr>
              <w:rPr>
                <w:rFonts w:ascii="Times New Roman" w:hAnsi="Times New Roman" w:cs="Times New Roman"/>
                <w:color w:val="000000"/>
                <w:sz w:val="24"/>
                <w:szCs w:val="24"/>
                <w:lang w:val="es-ES"/>
                <w:rPrChange w:id="279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799" w:author="chris" w:date="2015-04-19T12:09:00Z">
                  <w:rPr>
                    <w:rFonts w:ascii="Times New Roman" w:hAnsi="Times New Roman" w:cs="Times New Roman"/>
                    <w:color w:val="000000"/>
                    <w:sz w:val="24"/>
                    <w:szCs w:val="24"/>
                  </w:rPr>
                </w:rPrChange>
              </w:rPr>
              <w:t xml:space="preserve">5°ESO/Matemáticas/Los números naturales/6 Las operaciones con números naturales/6.1 La suma de números naturales/ Profundiza: </w:t>
            </w:r>
            <w:ins w:id="2800" w:author="chris" w:date="2015-04-19T13:40:00Z">
              <w:r w:rsidR="00243975">
                <w:rPr>
                  <w:rFonts w:ascii="Times New Roman" w:hAnsi="Times New Roman" w:cs="Times New Roman"/>
                  <w:color w:val="000000"/>
                  <w:sz w:val="24"/>
                  <w:szCs w:val="24"/>
                  <w:lang w:val="es-ES"/>
                </w:rPr>
                <w:t>r</w:t>
              </w:r>
            </w:ins>
            <w:del w:id="2801" w:author="chris" w:date="2015-04-19T13:40:00Z">
              <w:r w:rsidRPr="006C4628" w:rsidDel="00243975">
                <w:rPr>
                  <w:rFonts w:ascii="Times New Roman" w:hAnsi="Times New Roman" w:cs="Times New Roman"/>
                  <w:color w:val="000000"/>
                  <w:sz w:val="24"/>
                  <w:szCs w:val="24"/>
                  <w:lang w:val="es-ES"/>
                  <w:rPrChange w:id="2802" w:author="chris" w:date="2015-04-19T12:09:00Z">
                    <w:rPr>
                      <w:rFonts w:ascii="Times New Roman" w:hAnsi="Times New Roman" w:cs="Times New Roman"/>
                      <w:color w:val="000000"/>
                      <w:sz w:val="24"/>
                      <w:szCs w:val="24"/>
                    </w:rPr>
                  </w:rPrChange>
                </w:rPr>
                <w:delText>R</w:delText>
              </w:r>
            </w:del>
            <w:r w:rsidRPr="006C4628">
              <w:rPr>
                <w:rFonts w:ascii="Times New Roman" w:hAnsi="Times New Roman" w:cs="Times New Roman"/>
                <w:color w:val="000000"/>
                <w:sz w:val="24"/>
                <w:szCs w:val="24"/>
                <w:lang w:val="es-ES"/>
                <w:rPrChange w:id="2803" w:author="chris" w:date="2015-04-19T12:09:00Z">
                  <w:rPr>
                    <w:rFonts w:ascii="Times New Roman" w:hAnsi="Times New Roman" w:cs="Times New Roman"/>
                    <w:color w:val="000000"/>
                    <w:sz w:val="24"/>
                    <w:szCs w:val="24"/>
                  </w:rPr>
                </w:rPrChange>
              </w:rPr>
              <w:t>ecuerda cómo se suma.</w:t>
            </w:r>
          </w:p>
        </w:tc>
      </w:tr>
      <w:tr w:rsidR="003C2446" w:rsidRPr="006C4628" w14:paraId="621E0A2F" w14:textId="77777777" w:rsidTr="006D1401">
        <w:tc>
          <w:tcPr>
            <w:tcW w:w="2333" w:type="dxa"/>
          </w:tcPr>
          <w:p w14:paraId="6D1BC73E" w14:textId="77777777" w:rsidR="003C2446" w:rsidRPr="006C4628" w:rsidRDefault="003C2446" w:rsidP="00E6040C">
            <w:pPr>
              <w:rPr>
                <w:rFonts w:ascii="Times New Roman" w:hAnsi="Times New Roman" w:cs="Times New Roman"/>
                <w:color w:val="000000"/>
                <w:sz w:val="24"/>
                <w:szCs w:val="24"/>
                <w:lang w:val="es-ES"/>
                <w:rPrChange w:id="280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2805" w:author="chris" w:date="2015-04-19T12:09:00Z">
                  <w:rPr>
                    <w:rFonts w:ascii="Times New Roman" w:hAnsi="Times New Roman" w:cs="Times New Roman"/>
                    <w:b/>
                    <w:color w:val="000000"/>
                    <w:sz w:val="24"/>
                    <w:szCs w:val="24"/>
                  </w:rPr>
                </w:rPrChange>
              </w:rPr>
              <w:t>Cambio (descripción o capturas de pantallas)</w:t>
            </w:r>
          </w:p>
        </w:tc>
        <w:tc>
          <w:tcPr>
            <w:tcW w:w="6495" w:type="dxa"/>
          </w:tcPr>
          <w:p w14:paraId="37B2ABBC" w14:textId="77777777" w:rsidR="003C2446" w:rsidRPr="006C4628" w:rsidRDefault="0096583F" w:rsidP="00E6040C">
            <w:pPr>
              <w:rPr>
                <w:rFonts w:ascii="Times New Roman" w:hAnsi="Times New Roman" w:cs="Times New Roman"/>
                <w:color w:val="000000"/>
                <w:sz w:val="24"/>
                <w:szCs w:val="24"/>
                <w:lang w:val="es-ES"/>
                <w:rPrChange w:id="280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2807" w:author="chris" w:date="2015-04-19T12:09:00Z">
                  <w:rPr>
                    <w:rFonts w:ascii="Times New Roman" w:hAnsi="Times New Roman" w:cs="Times New Roman"/>
                    <w:color w:val="000000"/>
                    <w:sz w:val="24"/>
                    <w:szCs w:val="24"/>
                  </w:rPr>
                </w:rPrChange>
              </w:rPr>
              <w:t xml:space="preserve">Cambiar la frase encerrada, por la que está inmediatamente debajo de la imagen. </w:t>
            </w:r>
          </w:p>
          <w:p w14:paraId="47C3DCFB" w14:textId="77777777" w:rsidR="0096583F" w:rsidRPr="006C4628" w:rsidRDefault="0096583F" w:rsidP="00E6040C">
            <w:pPr>
              <w:rPr>
                <w:rFonts w:ascii="Times New Roman" w:hAnsi="Times New Roman" w:cs="Times New Roman"/>
                <w:color w:val="000000"/>
                <w:sz w:val="24"/>
                <w:szCs w:val="24"/>
                <w:lang w:val="es-ES"/>
                <w:rPrChange w:id="2808" w:author="chris" w:date="2015-04-19T12:09:00Z">
                  <w:rPr>
                    <w:rFonts w:ascii="Times New Roman" w:hAnsi="Times New Roman" w:cs="Times New Roman"/>
                    <w:color w:val="000000"/>
                    <w:sz w:val="24"/>
                    <w:szCs w:val="24"/>
                  </w:rPr>
                </w:rPrChange>
              </w:rPr>
            </w:pPr>
            <w:r w:rsidRPr="006C4628">
              <w:rPr>
                <w:lang w:val="es-ES" w:eastAsia="es-ES"/>
                <w:rPrChange w:id="2809" w:author="chris" w:date="2015-04-19T12:09:00Z">
                  <w:rPr>
                    <w:noProof/>
                    <w:lang w:val="es-ES" w:eastAsia="es-ES"/>
                  </w:rPr>
                </w:rPrChange>
              </w:rPr>
              <w:lastRenderedPageBreak/>
              <mc:AlternateContent>
                <mc:Choice Requires="wps">
                  <w:drawing>
                    <wp:anchor distT="0" distB="0" distL="114300" distR="114300" simplePos="0" relativeHeight="251645440" behindDoc="0" locked="0" layoutInCell="1" allowOverlap="1" wp14:anchorId="379B37C9" wp14:editId="0F2A14E4">
                      <wp:simplePos x="0" y="0"/>
                      <wp:positionH relativeFrom="column">
                        <wp:posOffset>2700457</wp:posOffset>
                      </wp:positionH>
                      <wp:positionV relativeFrom="paragraph">
                        <wp:posOffset>53926</wp:posOffset>
                      </wp:positionV>
                      <wp:extent cx="914400" cy="249381"/>
                      <wp:effectExtent l="76200" t="38100" r="57150" b="93980"/>
                      <wp:wrapNone/>
                      <wp:docPr id="20" name="20 Rectángulo redondeado"/>
                      <wp:cNvGraphicFramePr/>
                      <a:graphic xmlns:a="http://schemas.openxmlformats.org/drawingml/2006/main">
                        <a:graphicData uri="http://schemas.microsoft.com/office/word/2010/wordprocessingShape">
                          <wps:wsp>
                            <wps:cNvSpPr/>
                            <wps:spPr>
                              <a:xfrm>
                                <a:off x="0" y="0"/>
                                <a:ext cx="914400" cy="24938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5E06F8" id="20 Rectángulo redondeado" o:spid="_x0000_s1026" style="position:absolute;margin-left:212.65pt;margin-top:4.25pt;width:1in;height:19.6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" filled="f" strokecolor="red" strokeweight="3pt">
                      <v:shadow on="t" color="black" opacity="22937f" origin=",.5" offset="0,.63889mm"/>
                    </v:roundrect>
                  </w:pict>
                </mc:Fallback>
              </mc:AlternateContent>
            </w:r>
            <w:r w:rsidRPr="006C4628">
              <w:rPr>
                <w:lang w:val="es-ES" w:eastAsia="es-ES"/>
                <w:rPrChange w:id="2810" w:author="chris" w:date="2015-04-19T12:09:00Z">
                  <w:rPr>
                    <w:noProof/>
                    <w:lang w:val="es-ES" w:eastAsia="es-ES"/>
                  </w:rPr>
                </w:rPrChange>
              </w:rPr>
              <w:drawing>
                <wp:inline distT="0" distB="0" distL="0" distR="0" wp14:anchorId="2EBFF844" wp14:editId="5C701C02">
                  <wp:extent cx="3859480" cy="18525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0593" t="24745" r="20547" b="22373"/>
                          <a:stretch/>
                        </pic:blipFill>
                        <pic:spPr bwMode="auto">
                          <a:xfrm>
                            <a:off x="0" y="0"/>
                            <a:ext cx="3864460" cy="1854941"/>
                          </a:xfrm>
                          <a:prstGeom prst="rect">
                            <a:avLst/>
                          </a:prstGeom>
                          <a:ln>
                            <a:noFill/>
                          </a:ln>
                          <a:extLst>
                            <a:ext uri="{53640926-AAD7-44D8-BBD7-CCE9431645EC}">
                              <a14:shadowObscured xmlns:a14="http://schemas.microsoft.com/office/drawing/2010/main"/>
                            </a:ext>
                          </a:extLst>
                        </pic:spPr>
                      </pic:pic>
                    </a:graphicData>
                  </a:graphic>
                </wp:inline>
              </w:drawing>
            </w:r>
          </w:p>
          <w:p w14:paraId="5156B7AA" w14:textId="77777777" w:rsidR="0096583F" w:rsidRPr="006C4628" w:rsidRDefault="0096583F" w:rsidP="00E6040C">
            <w:pPr>
              <w:rPr>
                <w:rFonts w:ascii="Times New Roman" w:hAnsi="Times New Roman" w:cs="Times New Roman"/>
                <w:b/>
                <w:color w:val="FF0000"/>
                <w:sz w:val="24"/>
                <w:szCs w:val="24"/>
                <w:lang w:val="es-ES"/>
                <w:rPrChange w:id="2811"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2812" w:author="chris" w:date="2015-04-19T12:09:00Z">
                  <w:rPr>
                    <w:rFonts w:ascii="Times New Roman" w:hAnsi="Times New Roman" w:cs="Times New Roman"/>
                    <w:b/>
                    <w:color w:val="FF0000"/>
                    <w:sz w:val="24"/>
                    <w:szCs w:val="24"/>
                  </w:rPr>
                </w:rPrChange>
              </w:rPr>
              <w:t>“Llevamos una”</w:t>
            </w:r>
          </w:p>
          <w:p w14:paraId="06D0DD10" w14:textId="77777777" w:rsidR="0096583F" w:rsidRPr="006C4628" w:rsidRDefault="0096583F" w:rsidP="00E6040C">
            <w:pPr>
              <w:rPr>
                <w:rFonts w:ascii="Times New Roman" w:hAnsi="Times New Roman" w:cs="Times New Roman"/>
                <w:b/>
                <w:color w:val="FF0000"/>
                <w:sz w:val="24"/>
                <w:szCs w:val="24"/>
                <w:lang w:val="es-ES"/>
                <w:rPrChange w:id="2813" w:author="chris" w:date="2015-04-19T12:09:00Z">
                  <w:rPr>
                    <w:rFonts w:ascii="Times New Roman" w:hAnsi="Times New Roman" w:cs="Times New Roman"/>
                    <w:b/>
                    <w:color w:val="FF0000"/>
                    <w:sz w:val="24"/>
                    <w:szCs w:val="24"/>
                  </w:rPr>
                </w:rPrChange>
              </w:rPr>
            </w:pPr>
          </w:p>
          <w:p w14:paraId="6734AABE" w14:textId="74DAF582" w:rsidR="0096583F" w:rsidRPr="006C4628" w:rsidRDefault="0096583F" w:rsidP="00E6040C">
            <w:pPr>
              <w:rPr>
                <w:rFonts w:ascii="Times New Roman" w:hAnsi="Times New Roman" w:cs="Times New Roman"/>
                <w:sz w:val="24"/>
                <w:szCs w:val="24"/>
                <w:lang w:val="es-ES"/>
                <w:rPrChange w:id="2814"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2815" w:author="chris" w:date="2015-04-19T12:09:00Z">
                  <w:rPr>
                    <w:rFonts w:ascii="Times New Roman" w:hAnsi="Times New Roman" w:cs="Times New Roman"/>
                    <w:sz w:val="24"/>
                    <w:szCs w:val="24"/>
                  </w:rPr>
                </w:rPrChange>
              </w:rPr>
              <w:t>En el “</w:t>
            </w:r>
            <w:r w:rsidR="00CC7617" w:rsidRPr="006C4628">
              <w:rPr>
                <w:rFonts w:ascii="Times New Roman" w:hAnsi="Times New Roman" w:cs="Times New Roman"/>
                <w:sz w:val="24"/>
                <w:szCs w:val="24"/>
                <w:lang w:val="es-ES"/>
                <w:rPrChange w:id="2816" w:author="chris" w:date="2015-04-19T12:09:00Z">
                  <w:rPr>
                    <w:rFonts w:ascii="Times New Roman" w:hAnsi="Times New Roman" w:cs="Times New Roman"/>
                    <w:sz w:val="24"/>
                    <w:szCs w:val="24"/>
                  </w:rPr>
                </w:rPrChange>
              </w:rPr>
              <w:t>P</w:t>
            </w:r>
            <w:r w:rsidRPr="006C4628">
              <w:rPr>
                <w:rFonts w:ascii="Times New Roman" w:hAnsi="Times New Roman" w:cs="Times New Roman"/>
                <w:sz w:val="24"/>
                <w:szCs w:val="24"/>
                <w:lang w:val="es-ES"/>
                <w:rPrChange w:id="2817" w:author="chris" w:date="2015-04-19T12:09:00Z">
                  <w:rPr>
                    <w:rFonts w:ascii="Times New Roman" w:hAnsi="Times New Roman" w:cs="Times New Roman"/>
                    <w:sz w:val="24"/>
                    <w:szCs w:val="24"/>
                  </w:rPr>
                </w:rPrChange>
              </w:rPr>
              <w:t>ractica” del recurso, cambiar las sumas que están encerradas</w:t>
            </w:r>
            <w:r w:rsidR="001C283F" w:rsidRPr="006C4628">
              <w:rPr>
                <w:rFonts w:ascii="Times New Roman" w:hAnsi="Times New Roman" w:cs="Times New Roman"/>
                <w:sz w:val="24"/>
                <w:szCs w:val="24"/>
                <w:lang w:val="es-ES"/>
                <w:rPrChange w:id="2818" w:author="chris" w:date="2015-04-19T12:09:00Z">
                  <w:rPr>
                    <w:rFonts w:ascii="Times New Roman" w:hAnsi="Times New Roman" w:cs="Times New Roman"/>
                    <w:sz w:val="24"/>
                    <w:szCs w:val="24"/>
                  </w:rPr>
                </w:rPrChange>
              </w:rPr>
              <w:t>, por las propuestas en la parte de debajo de la imagen. Tener en cuenta que las sumas deben ir en forma vertical (un número debajo de otro) como aparecen las demás.</w:t>
            </w:r>
            <w:r w:rsidR="006A521A" w:rsidRPr="006C4628">
              <w:rPr>
                <w:rFonts w:ascii="Times New Roman" w:hAnsi="Times New Roman" w:cs="Times New Roman"/>
                <w:sz w:val="24"/>
                <w:szCs w:val="24"/>
                <w:lang w:val="es-ES"/>
                <w:rPrChange w:id="2819" w:author="chris" w:date="2015-04-19T12:09:00Z">
                  <w:rPr>
                    <w:rFonts w:ascii="Times New Roman" w:hAnsi="Times New Roman" w:cs="Times New Roman"/>
                    <w:sz w:val="24"/>
                    <w:szCs w:val="24"/>
                  </w:rPr>
                </w:rPrChange>
              </w:rPr>
              <w:t xml:space="preserve"> No importa el orden en que se pongan. </w:t>
            </w:r>
            <w:del w:id="2820" w:author="chris" w:date="2015-04-18T22:36:00Z">
              <w:r w:rsidR="001C283F" w:rsidRPr="006C4628" w:rsidDel="00094AD5">
                <w:rPr>
                  <w:rFonts w:ascii="Times New Roman" w:hAnsi="Times New Roman" w:cs="Times New Roman"/>
                  <w:sz w:val="24"/>
                  <w:szCs w:val="24"/>
                  <w:lang w:val="es-ES"/>
                  <w:rPrChange w:id="2821" w:author="chris" w:date="2015-04-19T12:09:00Z">
                    <w:rPr>
                      <w:rFonts w:ascii="Times New Roman" w:hAnsi="Times New Roman" w:cs="Times New Roman"/>
                      <w:sz w:val="24"/>
                      <w:szCs w:val="24"/>
                    </w:rPr>
                  </w:rPrChange>
                </w:rPr>
                <w:delText xml:space="preserve"> </w:delText>
              </w:r>
            </w:del>
            <w:r w:rsidR="00214006" w:rsidRPr="006C4628">
              <w:rPr>
                <w:rFonts w:ascii="Times New Roman" w:hAnsi="Times New Roman" w:cs="Times New Roman"/>
                <w:sz w:val="24"/>
                <w:szCs w:val="24"/>
                <w:lang w:val="es-ES"/>
                <w:rPrChange w:id="2822" w:author="chris" w:date="2015-04-19T12:09:00Z">
                  <w:rPr>
                    <w:rFonts w:ascii="Times New Roman" w:hAnsi="Times New Roman" w:cs="Times New Roman"/>
                    <w:sz w:val="24"/>
                    <w:szCs w:val="24"/>
                  </w:rPr>
                </w:rPrChange>
              </w:rPr>
              <w:t xml:space="preserve">Las respuestas se muestran en rojo. </w:t>
            </w:r>
          </w:p>
          <w:p w14:paraId="6A8725DE" w14:textId="77777777" w:rsidR="001C283F" w:rsidRPr="006C4628" w:rsidRDefault="001C283F" w:rsidP="00E6040C">
            <w:pPr>
              <w:rPr>
                <w:rFonts w:ascii="Times New Roman" w:hAnsi="Times New Roman" w:cs="Times New Roman"/>
                <w:sz w:val="24"/>
                <w:szCs w:val="24"/>
                <w:lang w:val="es-ES"/>
                <w:rPrChange w:id="2823" w:author="chris" w:date="2015-04-19T12:09:00Z">
                  <w:rPr>
                    <w:rFonts w:ascii="Times New Roman" w:hAnsi="Times New Roman" w:cs="Times New Roman"/>
                    <w:sz w:val="24"/>
                    <w:szCs w:val="24"/>
                  </w:rPr>
                </w:rPrChange>
              </w:rPr>
            </w:pPr>
          </w:p>
          <w:p w14:paraId="5DC4B699" w14:textId="7336562D" w:rsidR="001C283F" w:rsidRPr="006C4628" w:rsidRDefault="006A521A" w:rsidP="00E6040C">
            <w:pPr>
              <w:rPr>
                <w:rFonts w:ascii="Times New Roman" w:hAnsi="Times New Roman" w:cs="Times New Roman"/>
                <w:sz w:val="24"/>
                <w:szCs w:val="24"/>
                <w:lang w:val="es-ES"/>
                <w:rPrChange w:id="2824" w:author="chris" w:date="2015-04-19T12:09:00Z">
                  <w:rPr>
                    <w:rFonts w:ascii="Times New Roman" w:hAnsi="Times New Roman" w:cs="Times New Roman"/>
                    <w:sz w:val="24"/>
                    <w:szCs w:val="24"/>
                  </w:rPr>
                </w:rPrChange>
              </w:rPr>
            </w:pPr>
            <w:r w:rsidRPr="006C4628">
              <w:rPr>
                <w:lang w:val="es-ES" w:eastAsia="es-ES"/>
                <w:rPrChange w:id="2825" w:author="chris" w:date="2015-04-19T12:09:00Z">
                  <w:rPr>
                    <w:noProof/>
                    <w:lang w:val="es-ES" w:eastAsia="es-ES"/>
                  </w:rPr>
                </w:rPrChange>
              </w:rPr>
              <mc:AlternateContent>
                <mc:Choice Requires="wps">
                  <w:drawing>
                    <wp:anchor distT="0" distB="0" distL="114300" distR="114300" simplePos="0" relativeHeight="251651584" behindDoc="0" locked="0" layoutInCell="1" allowOverlap="1" wp14:anchorId="0694F343" wp14:editId="53EF66DF">
                      <wp:simplePos x="0" y="0"/>
                      <wp:positionH relativeFrom="column">
                        <wp:posOffset>2427184</wp:posOffset>
                      </wp:positionH>
                      <wp:positionV relativeFrom="paragraph">
                        <wp:posOffset>857695</wp:posOffset>
                      </wp:positionV>
                      <wp:extent cx="629392" cy="498476"/>
                      <wp:effectExtent l="76200" t="38100" r="75565" b="92075"/>
                      <wp:wrapNone/>
                      <wp:docPr id="24" name="24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96D50C3" id="24 Rectángulo redondeado" o:spid="_x0000_s1026" style="position:absolute;margin-left:191.1pt;margin-top:67.55pt;width:49.55pt;height:39.25pt;flip:y;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" filled="f" strokecolor="red" strokeweight="2.25pt">
                      <v:shadow on="t" color="black" opacity="22937f" origin=",.5" offset="0,.63889mm"/>
                    </v:roundrect>
                  </w:pict>
                </mc:Fallback>
              </mc:AlternateContent>
            </w:r>
            <w:r w:rsidRPr="006C4628">
              <w:rPr>
                <w:lang w:val="es-ES" w:eastAsia="es-ES"/>
                <w:rPrChange w:id="2826" w:author="chris" w:date="2015-04-19T12:09:00Z">
                  <w:rPr>
                    <w:noProof/>
                    <w:lang w:val="es-ES" w:eastAsia="es-ES"/>
                  </w:rPr>
                </w:rPrChange>
              </w:rPr>
              <mc:AlternateContent>
                <mc:Choice Requires="wps">
                  <w:drawing>
                    <wp:anchor distT="0" distB="0" distL="114300" distR="114300" simplePos="0" relativeHeight="251649536" behindDoc="0" locked="0" layoutInCell="1" allowOverlap="1" wp14:anchorId="350931E4" wp14:editId="224A534D">
                      <wp:simplePos x="0" y="0"/>
                      <wp:positionH relativeFrom="column">
                        <wp:posOffset>254058</wp:posOffset>
                      </wp:positionH>
                      <wp:positionV relativeFrom="paragraph">
                        <wp:posOffset>846125</wp:posOffset>
                      </wp:positionV>
                      <wp:extent cx="629392" cy="498476"/>
                      <wp:effectExtent l="76200" t="38100" r="75565" b="92075"/>
                      <wp:wrapNone/>
                      <wp:docPr id="23" name="23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F7D0E67" id="23 Rectángulo redondeado" o:spid="_x0000_s1026" style="position:absolute;margin-left:20pt;margin-top:66.6pt;width:49.55pt;height:39.25pt;flip:y;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" filled="f" strokecolor="red" strokeweight="2.25pt">
                      <v:shadow on="t" color="black" opacity="22937f" origin=",.5" offset="0,.63889mm"/>
                    </v:roundrect>
                  </w:pict>
                </mc:Fallback>
              </mc:AlternateContent>
            </w:r>
            <w:r w:rsidRPr="006C4628">
              <w:rPr>
                <w:lang w:val="es-ES" w:eastAsia="es-ES"/>
                <w:rPrChange w:id="2827" w:author="chris" w:date="2015-04-19T12:09:00Z">
                  <w:rPr>
                    <w:noProof/>
                    <w:lang w:val="es-ES" w:eastAsia="es-ES"/>
                  </w:rPr>
                </w:rPrChange>
              </w:rPr>
              <mc:AlternateContent>
                <mc:Choice Requires="wps">
                  <w:drawing>
                    <wp:anchor distT="0" distB="0" distL="114300" distR="114300" simplePos="0" relativeHeight="251647488" behindDoc="0" locked="0" layoutInCell="1" allowOverlap="1" wp14:anchorId="4C743F51" wp14:editId="186A8618">
                      <wp:simplePos x="0" y="0"/>
                      <wp:positionH relativeFrom="column">
                        <wp:posOffset>1251667</wp:posOffset>
                      </wp:positionH>
                      <wp:positionV relativeFrom="paragraph">
                        <wp:posOffset>109896</wp:posOffset>
                      </wp:positionV>
                      <wp:extent cx="629392" cy="498476"/>
                      <wp:effectExtent l="76200" t="38100" r="75565" b="92075"/>
                      <wp:wrapNone/>
                      <wp:docPr id="22" name="22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4A0724C" id="22 Rectángulo redondeado" o:spid="_x0000_s1026" style="position:absolute;margin-left:98.55pt;margin-top:8.65pt;width:49.55pt;height:39.25pt;flip:y;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" filled="f" strokecolor="red" strokeweight="2.25pt">
                      <v:shadow on="t" color="black" opacity="22937f" origin=",.5" offset="0,.63889mm"/>
                    </v:roundrect>
                  </w:pict>
                </mc:Fallback>
              </mc:AlternateContent>
            </w:r>
            <w:r w:rsidR="00B62237" w:rsidRPr="006C4628">
              <w:rPr>
                <w:lang w:val="es-ES" w:eastAsia="es-ES"/>
                <w:rPrChange w:id="2828" w:author="chris" w:date="2015-04-19T12:09:00Z">
                  <w:rPr>
                    <w:noProof/>
                    <w:lang w:val="es-ES" w:eastAsia="es-ES"/>
                  </w:rPr>
                </w:rPrChange>
              </w:rPr>
              <w:drawing>
                <wp:inline distT="0" distB="0" distL="0" distR="0" wp14:anchorId="564F8D0B" wp14:editId="49A70762">
                  <wp:extent cx="3158837" cy="141316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941" t="15593" r="33486" b="53936"/>
                          <a:stretch/>
                        </pic:blipFill>
                        <pic:spPr bwMode="auto">
                          <a:xfrm>
                            <a:off x="0" y="0"/>
                            <a:ext cx="3162911" cy="1414987"/>
                          </a:xfrm>
                          <a:prstGeom prst="rect">
                            <a:avLst/>
                          </a:prstGeom>
                          <a:ln>
                            <a:noFill/>
                          </a:ln>
                          <a:extLst>
                            <a:ext uri="{53640926-AAD7-44D8-BBD7-CCE9431645EC}">
                              <a14:shadowObscured xmlns:a14="http://schemas.microsoft.com/office/drawing/2010/main"/>
                            </a:ext>
                          </a:extLst>
                        </pic:spPr>
                      </pic:pic>
                    </a:graphicData>
                  </a:graphic>
                </wp:inline>
              </w:drawing>
            </w:r>
          </w:p>
          <w:p w14:paraId="5E9DFC93" w14:textId="77777777" w:rsidR="001C283F" w:rsidRPr="006C4628" w:rsidRDefault="001C283F" w:rsidP="00E6040C">
            <w:pPr>
              <w:rPr>
                <w:rFonts w:ascii="Times New Roman" w:hAnsi="Times New Roman" w:cs="Times New Roman"/>
                <w:sz w:val="24"/>
                <w:szCs w:val="24"/>
                <w:lang w:val="es-ES"/>
                <w:rPrChange w:id="2829" w:author="chris" w:date="2015-04-19T12:09:00Z">
                  <w:rPr>
                    <w:rFonts w:ascii="Times New Roman" w:hAnsi="Times New Roman" w:cs="Times New Roman"/>
                    <w:sz w:val="24"/>
                    <w:szCs w:val="24"/>
                  </w:rPr>
                </w:rPrChange>
              </w:rPr>
            </w:pPr>
          </w:p>
          <w:p w14:paraId="6DEF69F1" w14:textId="1B344E14" w:rsidR="001C283F" w:rsidRPr="006C4628" w:rsidRDefault="00431F57" w:rsidP="00E6040C">
            <w:pPr>
              <w:pStyle w:val="Prrafodelista"/>
              <w:numPr>
                <w:ilvl w:val="0"/>
                <w:numId w:val="1"/>
              </w:numPr>
              <w:rPr>
                <w:rFonts w:ascii="Times New Roman" w:hAnsi="Times New Roman" w:cs="Times New Roman"/>
                <w:b/>
                <w:color w:val="FF0000"/>
                <w:lang w:val="es-ES"/>
                <w:rPrChange w:id="2830" w:author="chris" w:date="2015-04-19T12:09:00Z">
                  <w:rPr>
                    <w:rFonts w:ascii="Times New Roman" w:hAnsi="Times New Roman" w:cs="Times New Roman"/>
                    <w:b/>
                    <w:color w:val="FF0000"/>
                  </w:rPr>
                </w:rPrChange>
              </w:rPr>
            </w:pPr>
            <w:r w:rsidRPr="006C4628">
              <w:rPr>
                <w:rFonts w:ascii="Times New Roman" w:hAnsi="Times New Roman" w:cs="Times New Roman"/>
                <w:lang w:val="es-ES"/>
                <w:rPrChange w:id="2831" w:author="chris" w:date="2015-04-19T12:09:00Z">
                  <w:rPr>
                    <w:rFonts w:ascii="Times New Roman" w:hAnsi="Times New Roman" w:cs="Times New Roman"/>
                  </w:rPr>
                </w:rPrChange>
              </w:rPr>
              <w:t>423</w:t>
            </w:r>
            <w:r w:rsidR="00F00871" w:rsidRPr="006C4628">
              <w:rPr>
                <w:rFonts w:ascii="Times New Roman" w:hAnsi="Times New Roman" w:cs="Times New Roman"/>
                <w:lang w:val="es-ES"/>
                <w:rPrChange w:id="2832" w:author="chris" w:date="2015-04-19T12:09:00Z">
                  <w:rPr>
                    <w:rFonts w:ascii="Times New Roman" w:hAnsi="Times New Roman" w:cs="Times New Roman"/>
                  </w:rPr>
                </w:rPrChange>
              </w:rPr>
              <w:t xml:space="preserve"> </w:t>
            </w:r>
            <w:r w:rsidRPr="006C4628">
              <w:rPr>
                <w:rFonts w:ascii="Times New Roman" w:hAnsi="Times New Roman" w:cs="Times New Roman"/>
                <w:lang w:val="es-ES"/>
                <w:rPrChange w:id="2833" w:author="chris" w:date="2015-04-19T12:09:00Z">
                  <w:rPr>
                    <w:rFonts w:ascii="Times New Roman" w:hAnsi="Times New Roman" w:cs="Times New Roman"/>
                  </w:rPr>
                </w:rPrChange>
              </w:rPr>
              <w:t>923 + 43</w:t>
            </w:r>
            <w:r w:rsidR="00F00871" w:rsidRPr="006C4628">
              <w:rPr>
                <w:rFonts w:ascii="Times New Roman" w:hAnsi="Times New Roman" w:cs="Times New Roman"/>
                <w:lang w:val="es-ES"/>
                <w:rPrChange w:id="2834" w:author="chris" w:date="2015-04-19T12:09:00Z">
                  <w:rPr>
                    <w:rFonts w:ascii="Times New Roman" w:hAnsi="Times New Roman" w:cs="Times New Roman"/>
                  </w:rPr>
                </w:rPrChange>
              </w:rPr>
              <w:t xml:space="preserve"> </w:t>
            </w:r>
            <w:r w:rsidRPr="006C4628">
              <w:rPr>
                <w:rFonts w:ascii="Times New Roman" w:hAnsi="Times New Roman" w:cs="Times New Roman"/>
                <w:lang w:val="es-ES"/>
                <w:rPrChange w:id="2835" w:author="chris" w:date="2015-04-19T12:09:00Z">
                  <w:rPr>
                    <w:rFonts w:ascii="Times New Roman" w:hAnsi="Times New Roman" w:cs="Times New Roman"/>
                  </w:rPr>
                </w:rPrChange>
              </w:rPr>
              <w:t>120</w:t>
            </w:r>
            <w:r w:rsidR="00CC7617" w:rsidRPr="006C4628">
              <w:rPr>
                <w:rFonts w:ascii="Times New Roman" w:hAnsi="Times New Roman" w:cs="Times New Roman"/>
                <w:lang w:val="es-ES"/>
                <w:rPrChange w:id="2836" w:author="chris" w:date="2015-04-19T12:09:00Z">
                  <w:rPr>
                    <w:rFonts w:ascii="Times New Roman" w:hAnsi="Times New Roman" w:cs="Times New Roman"/>
                  </w:rPr>
                </w:rPrChange>
              </w:rPr>
              <w:t xml:space="preserve"> </w:t>
            </w:r>
            <w:r w:rsidR="00214006" w:rsidRPr="006C4628">
              <w:rPr>
                <w:rFonts w:ascii="Times New Roman" w:hAnsi="Times New Roman" w:cs="Times New Roman"/>
                <w:lang w:val="es-ES"/>
                <w:rPrChange w:id="2837" w:author="chris" w:date="2015-04-19T12:09:00Z">
                  <w:rPr>
                    <w:rFonts w:ascii="Times New Roman" w:hAnsi="Times New Roman" w:cs="Times New Roman"/>
                  </w:rPr>
                </w:rPrChange>
              </w:rPr>
              <w:t>=</w:t>
            </w:r>
            <w:r w:rsidR="00CC7617" w:rsidRPr="006C4628">
              <w:rPr>
                <w:rFonts w:ascii="Times New Roman" w:hAnsi="Times New Roman" w:cs="Times New Roman"/>
                <w:lang w:val="es-ES"/>
                <w:rPrChange w:id="2838" w:author="chris" w:date="2015-04-19T12:09:00Z">
                  <w:rPr>
                    <w:rFonts w:ascii="Times New Roman" w:hAnsi="Times New Roman" w:cs="Times New Roman"/>
                  </w:rPr>
                </w:rPrChange>
              </w:rPr>
              <w:t xml:space="preserve"> </w:t>
            </w:r>
            <w:r w:rsidR="00F00871" w:rsidRPr="006C4628">
              <w:rPr>
                <w:rFonts w:ascii="Times New Roman" w:hAnsi="Times New Roman" w:cs="Times New Roman"/>
                <w:b/>
                <w:color w:val="FF0000"/>
                <w:lang w:val="es-ES"/>
                <w:rPrChange w:id="2839" w:author="chris" w:date="2015-04-19T12:09:00Z">
                  <w:rPr>
                    <w:rFonts w:ascii="Times New Roman" w:hAnsi="Times New Roman" w:cs="Times New Roman"/>
                    <w:b/>
                    <w:color w:val="FF0000"/>
                  </w:rPr>
                </w:rPrChange>
              </w:rPr>
              <w:t xml:space="preserve">467 </w:t>
            </w:r>
            <w:r w:rsidR="00214006" w:rsidRPr="006C4628">
              <w:rPr>
                <w:rFonts w:ascii="Times New Roman" w:hAnsi="Times New Roman" w:cs="Times New Roman"/>
                <w:b/>
                <w:color w:val="FF0000"/>
                <w:lang w:val="es-ES"/>
                <w:rPrChange w:id="2840" w:author="chris" w:date="2015-04-19T12:09:00Z">
                  <w:rPr>
                    <w:rFonts w:ascii="Times New Roman" w:hAnsi="Times New Roman" w:cs="Times New Roman"/>
                    <w:b/>
                    <w:color w:val="FF0000"/>
                  </w:rPr>
                </w:rPrChange>
              </w:rPr>
              <w:t>043</w:t>
            </w:r>
            <w:ins w:id="2841" w:author="chris" w:date="2015-04-18T22:36:00Z">
              <w:r w:rsidR="00094AD5" w:rsidRPr="006C4628">
                <w:rPr>
                  <w:rFonts w:ascii="Times New Roman" w:hAnsi="Times New Roman" w:cs="Times New Roman"/>
                  <w:b/>
                  <w:color w:val="FF0000"/>
                  <w:lang w:val="es-ES"/>
                  <w:rPrChange w:id="2842" w:author="chris" w:date="2015-04-19T12:09:00Z">
                    <w:rPr>
                      <w:rFonts w:ascii="Times New Roman" w:hAnsi="Times New Roman" w:cs="Times New Roman"/>
                      <w:b/>
                      <w:color w:val="FF0000"/>
                    </w:rPr>
                  </w:rPrChange>
                </w:rPr>
                <w:t>.</w:t>
              </w:r>
            </w:ins>
          </w:p>
          <w:p w14:paraId="5708E6BB" w14:textId="40A4255D" w:rsidR="00431F57" w:rsidRPr="006C4628" w:rsidRDefault="00431F57" w:rsidP="00E6040C">
            <w:pPr>
              <w:pStyle w:val="Prrafodelista"/>
              <w:numPr>
                <w:ilvl w:val="0"/>
                <w:numId w:val="1"/>
              </w:numPr>
              <w:rPr>
                <w:rFonts w:ascii="Times New Roman" w:hAnsi="Times New Roman" w:cs="Times New Roman"/>
                <w:lang w:val="es-ES"/>
                <w:rPrChange w:id="2843" w:author="chris" w:date="2015-04-19T12:09:00Z">
                  <w:rPr>
                    <w:rFonts w:ascii="Times New Roman" w:hAnsi="Times New Roman" w:cs="Times New Roman"/>
                  </w:rPr>
                </w:rPrChange>
              </w:rPr>
            </w:pPr>
            <w:r w:rsidRPr="006C4628">
              <w:rPr>
                <w:rFonts w:ascii="Times New Roman" w:hAnsi="Times New Roman" w:cs="Times New Roman"/>
                <w:lang w:val="es-ES"/>
                <w:rPrChange w:id="2844" w:author="chris" w:date="2015-04-19T12:09:00Z">
                  <w:rPr>
                    <w:rFonts w:ascii="Times New Roman" w:hAnsi="Times New Roman" w:cs="Times New Roman"/>
                  </w:rPr>
                </w:rPrChange>
              </w:rPr>
              <w:t>5</w:t>
            </w:r>
            <w:r w:rsidR="00F00871" w:rsidRPr="006C4628">
              <w:rPr>
                <w:rFonts w:ascii="Times New Roman" w:hAnsi="Times New Roman" w:cs="Times New Roman"/>
                <w:lang w:val="es-ES"/>
                <w:rPrChange w:id="2845" w:author="chris" w:date="2015-04-19T12:09:00Z">
                  <w:rPr>
                    <w:rFonts w:ascii="Times New Roman" w:hAnsi="Times New Roman" w:cs="Times New Roman"/>
                  </w:rPr>
                </w:rPrChange>
              </w:rPr>
              <w:t xml:space="preserve"> </w:t>
            </w:r>
            <w:r w:rsidRPr="006C4628">
              <w:rPr>
                <w:rFonts w:ascii="Times New Roman" w:hAnsi="Times New Roman" w:cs="Times New Roman"/>
                <w:lang w:val="es-ES"/>
                <w:rPrChange w:id="2846" w:author="chris" w:date="2015-04-19T12:09:00Z">
                  <w:rPr>
                    <w:rFonts w:ascii="Times New Roman" w:hAnsi="Times New Roman" w:cs="Times New Roman"/>
                  </w:rPr>
                </w:rPrChange>
              </w:rPr>
              <w:t>021 + 943</w:t>
            </w:r>
            <w:r w:rsidR="00CC7617" w:rsidRPr="006C4628">
              <w:rPr>
                <w:rFonts w:ascii="Times New Roman" w:hAnsi="Times New Roman" w:cs="Times New Roman"/>
                <w:lang w:val="es-ES"/>
                <w:rPrChange w:id="2847" w:author="chris" w:date="2015-04-19T12:09:00Z">
                  <w:rPr>
                    <w:rFonts w:ascii="Times New Roman" w:hAnsi="Times New Roman" w:cs="Times New Roman"/>
                  </w:rPr>
                </w:rPrChange>
              </w:rPr>
              <w:t xml:space="preserve"> </w:t>
            </w:r>
            <w:r w:rsidR="00214006" w:rsidRPr="006C4628">
              <w:rPr>
                <w:rFonts w:ascii="Times New Roman" w:hAnsi="Times New Roman" w:cs="Times New Roman"/>
                <w:lang w:val="es-ES"/>
                <w:rPrChange w:id="2848" w:author="chris" w:date="2015-04-19T12:09:00Z">
                  <w:rPr>
                    <w:rFonts w:ascii="Times New Roman" w:hAnsi="Times New Roman" w:cs="Times New Roman"/>
                  </w:rPr>
                </w:rPrChange>
              </w:rPr>
              <w:t>=</w:t>
            </w:r>
            <w:r w:rsidR="00CC7617" w:rsidRPr="006C4628">
              <w:rPr>
                <w:rFonts w:ascii="Times New Roman" w:hAnsi="Times New Roman" w:cs="Times New Roman"/>
                <w:lang w:val="es-ES"/>
                <w:rPrChange w:id="2849" w:author="chris" w:date="2015-04-19T12:09:00Z">
                  <w:rPr>
                    <w:rFonts w:ascii="Times New Roman" w:hAnsi="Times New Roman" w:cs="Times New Roman"/>
                  </w:rPr>
                </w:rPrChange>
              </w:rPr>
              <w:t xml:space="preserve"> </w:t>
            </w:r>
            <w:r w:rsidR="00214006" w:rsidRPr="006C4628">
              <w:rPr>
                <w:rFonts w:ascii="Times New Roman" w:hAnsi="Times New Roman" w:cs="Times New Roman"/>
                <w:b/>
                <w:color w:val="FF0000"/>
                <w:lang w:val="es-ES"/>
                <w:rPrChange w:id="2850" w:author="chris" w:date="2015-04-19T12:09:00Z">
                  <w:rPr>
                    <w:rFonts w:ascii="Times New Roman" w:hAnsi="Times New Roman" w:cs="Times New Roman"/>
                    <w:b/>
                    <w:color w:val="FF0000"/>
                  </w:rPr>
                </w:rPrChange>
              </w:rPr>
              <w:t>5</w:t>
            </w:r>
            <w:r w:rsidR="00F00871" w:rsidRPr="006C4628">
              <w:rPr>
                <w:rFonts w:ascii="Times New Roman" w:hAnsi="Times New Roman" w:cs="Times New Roman"/>
                <w:b/>
                <w:color w:val="FF0000"/>
                <w:lang w:val="es-ES"/>
                <w:rPrChange w:id="2851" w:author="chris" w:date="2015-04-19T12:09:00Z">
                  <w:rPr>
                    <w:rFonts w:ascii="Times New Roman" w:hAnsi="Times New Roman" w:cs="Times New Roman"/>
                    <w:b/>
                    <w:color w:val="FF0000"/>
                  </w:rPr>
                </w:rPrChange>
              </w:rPr>
              <w:t xml:space="preserve"> </w:t>
            </w:r>
            <w:r w:rsidR="00214006" w:rsidRPr="006C4628">
              <w:rPr>
                <w:rFonts w:ascii="Times New Roman" w:hAnsi="Times New Roman" w:cs="Times New Roman"/>
                <w:b/>
                <w:color w:val="FF0000"/>
                <w:lang w:val="es-ES"/>
                <w:rPrChange w:id="2852" w:author="chris" w:date="2015-04-19T12:09:00Z">
                  <w:rPr>
                    <w:rFonts w:ascii="Times New Roman" w:hAnsi="Times New Roman" w:cs="Times New Roman"/>
                    <w:b/>
                    <w:color w:val="FF0000"/>
                  </w:rPr>
                </w:rPrChange>
              </w:rPr>
              <w:t>964</w:t>
            </w:r>
            <w:ins w:id="2853" w:author="chris" w:date="2015-04-18T22:36:00Z">
              <w:r w:rsidR="00094AD5" w:rsidRPr="006C4628">
                <w:rPr>
                  <w:rFonts w:ascii="Times New Roman" w:hAnsi="Times New Roman" w:cs="Times New Roman"/>
                  <w:b/>
                  <w:color w:val="FF0000"/>
                  <w:lang w:val="es-ES"/>
                  <w:rPrChange w:id="2854" w:author="chris" w:date="2015-04-19T12:09:00Z">
                    <w:rPr>
                      <w:rFonts w:ascii="Times New Roman" w:hAnsi="Times New Roman" w:cs="Times New Roman"/>
                      <w:b/>
                      <w:color w:val="FF0000"/>
                    </w:rPr>
                  </w:rPrChange>
                </w:rPr>
                <w:t>.</w:t>
              </w:r>
            </w:ins>
          </w:p>
          <w:p w14:paraId="0B529D54" w14:textId="743A414A" w:rsidR="00431F57" w:rsidRPr="006C4628" w:rsidRDefault="00F00871" w:rsidP="00E6040C">
            <w:pPr>
              <w:pStyle w:val="Prrafodelista"/>
              <w:numPr>
                <w:ilvl w:val="0"/>
                <w:numId w:val="1"/>
              </w:numPr>
              <w:rPr>
                <w:rFonts w:ascii="Times New Roman" w:hAnsi="Times New Roman" w:cs="Times New Roman"/>
                <w:lang w:val="es-ES"/>
                <w:rPrChange w:id="2855" w:author="chris" w:date="2015-04-19T12:09:00Z">
                  <w:rPr>
                    <w:rFonts w:ascii="Times New Roman" w:hAnsi="Times New Roman" w:cs="Times New Roman"/>
                  </w:rPr>
                </w:rPrChange>
              </w:rPr>
            </w:pPr>
            <w:r w:rsidRPr="006C4628">
              <w:rPr>
                <w:rFonts w:ascii="Times New Roman" w:hAnsi="Times New Roman" w:cs="Times New Roman"/>
                <w:lang w:val="es-ES"/>
                <w:rPrChange w:id="2856" w:author="chris" w:date="2015-04-19T12:09:00Z">
                  <w:rPr>
                    <w:rFonts w:ascii="Times New Roman" w:hAnsi="Times New Roman" w:cs="Times New Roman"/>
                  </w:rPr>
                </w:rPrChange>
              </w:rPr>
              <w:t xml:space="preserve">76 </w:t>
            </w:r>
            <w:r w:rsidR="00F61D82" w:rsidRPr="006C4628">
              <w:rPr>
                <w:rFonts w:ascii="Times New Roman" w:hAnsi="Times New Roman" w:cs="Times New Roman"/>
                <w:lang w:val="es-ES"/>
                <w:rPrChange w:id="2857" w:author="chris" w:date="2015-04-19T12:09:00Z">
                  <w:rPr>
                    <w:rFonts w:ascii="Times New Roman" w:hAnsi="Times New Roman" w:cs="Times New Roman"/>
                  </w:rPr>
                </w:rPrChange>
              </w:rPr>
              <w:t>312 + 187</w:t>
            </w:r>
            <w:r w:rsidRPr="006C4628">
              <w:rPr>
                <w:rFonts w:ascii="Times New Roman" w:hAnsi="Times New Roman" w:cs="Times New Roman"/>
                <w:lang w:val="es-ES"/>
                <w:rPrChange w:id="2858" w:author="chris" w:date="2015-04-19T12:09:00Z">
                  <w:rPr>
                    <w:rFonts w:ascii="Times New Roman" w:hAnsi="Times New Roman" w:cs="Times New Roman"/>
                  </w:rPr>
                </w:rPrChange>
              </w:rPr>
              <w:t xml:space="preserve"> </w:t>
            </w:r>
            <w:r w:rsidR="00F61D82" w:rsidRPr="006C4628">
              <w:rPr>
                <w:rFonts w:ascii="Times New Roman" w:hAnsi="Times New Roman" w:cs="Times New Roman"/>
                <w:lang w:val="es-ES"/>
                <w:rPrChange w:id="2859" w:author="chris" w:date="2015-04-19T12:09:00Z">
                  <w:rPr>
                    <w:rFonts w:ascii="Times New Roman" w:hAnsi="Times New Roman" w:cs="Times New Roman"/>
                  </w:rPr>
                </w:rPrChange>
              </w:rPr>
              <w:t>023</w:t>
            </w:r>
            <w:r w:rsidR="00CC7617" w:rsidRPr="006C4628">
              <w:rPr>
                <w:rFonts w:ascii="Times New Roman" w:hAnsi="Times New Roman" w:cs="Times New Roman"/>
                <w:lang w:val="es-ES"/>
                <w:rPrChange w:id="2860" w:author="chris" w:date="2015-04-19T12:09:00Z">
                  <w:rPr>
                    <w:rFonts w:ascii="Times New Roman" w:hAnsi="Times New Roman" w:cs="Times New Roman"/>
                  </w:rPr>
                </w:rPrChange>
              </w:rPr>
              <w:t xml:space="preserve"> </w:t>
            </w:r>
            <w:r w:rsidR="00F61D82" w:rsidRPr="006C4628">
              <w:rPr>
                <w:rFonts w:ascii="Times New Roman" w:hAnsi="Times New Roman" w:cs="Times New Roman"/>
                <w:lang w:val="es-ES"/>
                <w:rPrChange w:id="2861" w:author="chris" w:date="2015-04-19T12:09:00Z">
                  <w:rPr>
                    <w:rFonts w:ascii="Times New Roman" w:hAnsi="Times New Roman" w:cs="Times New Roman"/>
                  </w:rPr>
                </w:rPrChange>
              </w:rPr>
              <w:t>=</w:t>
            </w:r>
            <w:r w:rsidR="00CC7617" w:rsidRPr="006C4628">
              <w:rPr>
                <w:rFonts w:ascii="Times New Roman" w:hAnsi="Times New Roman" w:cs="Times New Roman"/>
                <w:lang w:val="es-ES"/>
                <w:rPrChange w:id="2862" w:author="chris" w:date="2015-04-19T12:09:00Z">
                  <w:rPr>
                    <w:rFonts w:ascii="Times New Roman" w:hAnsi="Times New Roman" w:cs="Times New Roman"/>
                  </w:rPr>
                </w:rPrChange>
              </w:rPr>
              <w:t xml:space="preserve"> </w:t>
            </w:r>
            <w:r w:rsidR="00F61D82" w:rsidRPr="006C4628">
              <w:rPr>
                <w:rFonts w:ascii="Times New Roman" w:hAnsi="Times New Roman" w:cs="Times New Roman"/>
                <w:b/>
                <w:color w:val="FF0000"/>
                <w:lang w:val="es-ES"/>
                <w:rPrChange w:id="2863" w:author="chris" w:date="2015-04-19T12:09:00Z">
                  <w:rPr>
                    <w:rFonts w:ascii="Times New Roman" w:hAnsi="Times New Roman" w:cs="Times New Roman"/>
                    <w:b/>
                    <w:color w:val="FF0000"/>
                  </w:rPr>
                </w:rPrChange>
              </w:rPr>
              <w:t>263</w:t>
            </w:r>
            <w:r w:rsidRPr="006C4628">
              <w:rPr>
                <w:rFonts w:ascii="Times New Roman" w:hAnsi="Times New Roman" w:cs="Times New Roman"/>
                <w:b/>
                <w:color w:val="FF0000"/>
                <w:lang w:val="es-ES"/>
                <w:rPrChange w:id="2864" w:author="chris" w:date="2015-04-19T12:09:00Z">
                  <w:rPr>
                    <w:rFonts w:ascii="Times New Roman" w:hAnsi="Times New Roman" w:cs="Times New Roman"/>
                    <w:b/>
                    <w:color w:val="FF0000"/>
                  </w:rPr>
                </w:rPrChange>
              </w:rPr>
              <w:t xml:space="preserve"> </w:t>
            </w:r>
            <w:r w:rsidR="00F61D82" w:rsidRPr="006C4628">
              <w:rPr>
                <w:rFonts w:ascii="Times New Roman" w:hAnsi="Times New Roman" w:cs="Times New Roman"/>
                <w:b/>
                <w:color w:val="FF0000"/>
                <w:lang w:val="es-ES"/>
                <w:rPrChange w:id="2865" w:author="chris" w:date="2015-04-19T12:09:00Z">
                  <w:rPr>
                    <w:rFonts w:ascii="Times New Roman" w:hAnsi="Times New Roman" w:cs="Times New Roman"/>
                    <w:b/>
                    <w:color w:val="FF0000"/>
                  </w:rPr>
                </w:rPrChange>
              </w:rPr>
              <w:t>335</w:t>
            </w:r>
            <w:ins w:id="2866" w:author="chris" w:date="2015-04-18T22:36:00Z">
              <w:r w:rsidR="00094AD5" w:rsidRPr="006C4628">
                <w:rPr>
                  <w:rFonts w:ascii="Times New Roman" w:hAnsi="Times New Roman" w:cs="Times New Roman"/>
                  <w:b/>
                  <w:color w:val="FF0000"/>
                  <w:lang w:val="es-ES"/>
                  <w:rPrChange w:id="2867" w:author="chris" w:date="2015-04-19T12:09:00Z">
                    <w:rPr>
                      <w:rFonts w:ascii="Times New Roman" w:hAnsi="Times New Roman" w:cs="Times New Roman"/>
                      <w:b/>
                      <w:color w:val="FF0000"/>
                    </w:rPr>
                  </w:rPrChange>
                </w:rPr>
                <w:t>.</w:t>
              </w:r>
            </w:ins>
          </w:p>
          <w:p w14:paraId="00065E9E" w14:textId="77777777" w:rsidR="001C283F" w:rsidRPr="006C4628" w:rsidRDefault="001C283F" w:rsidP="00E6040C">
            <w:pPr>
              <w:rPr>
                <w:rFonts w:ascii="Times New Roman" w:hAnsi="Times New Roman" w:cs="Times New Roman"/>
                <w:sz w:val="24"/>
                <w:szCs w:val="24"/>
                <w:lang w:val="es-ES"/>
                <w:rPrChange w:id="2868" w:author="chris" w:date="2015-04-19T12:09:00Z">
                  <w:rPr>
                    <w:rFonts w:ascii="Times New Roman" w:hAnsi="Times New Roman" w:cs="Times New Roman"/>
                    <w:sz w:val="24"/>
                    <w:szCs w:val="24"/>
                  </w:rPr>
                </w:rPrChange>
              </w:rPr>
            </w:pPr>
          </w:p>
          <w:p w14:paraId="566B84C4" w14:textId="77777777" w:rsidR="00771FB2" w:rsidRPr="006C4628" w:rsidRDefault="00771FB2" w:rsidP="00E6040C">
            <w:pPr>
              <w:shd w:val="clear" w:color="auto" w:fill="FFFFFF"/>
              <w:spacing w:line="270" w:lineRule="atLeast"/>
              <w:rPr>
                <w:rFonts w:ascii="Times" w:eastAsia="Times New Roman" w:hAnsi="Times" w:cs="Times New Roman"/>
                <w:sz w:val="24"/>
                <w:szCs w:val="24"/>
                <w:u w:val="single"/>
                <w:lang w:val="es-ES" w:eastAsia="es-CO"/>
                <w:rPrChange w:id="2869" w:author="chris" w:date="2015-04-19T12:09:00Z">
                  <w:rPr>
                    <w:rFonts w:ascii="Times" w:eastAsia="Times New Roman" w:hAnsi="Times" w:cs="Times New Roman"/>
                    <w:sz w:val="24"/>
                    <w:szCs w:val="24"/>
                    <w:u w:val="single"/>
                    <w:lang w:val="es-CO" w:eastAsia="es-CO"/>
                  </w:rPr>
                </w:rPrChange>
              </w:rPr>
            </w:pPr>
            <w:r w:rsidRPr="00243975">
              <w:rPr>
                <w:rFonts w:ascii="Times" w:eastAsia="Times New Roman" w:hAnsi="Times" w:cs="Times New Roman"/>
                <w:b/>
                <w:sz w:val="24"/>
                <w:szCs w:val="24"/>
                <w:lang w:val="es-ES" w:eastAsia="es-CO"/>
                <w:rPrChange w:id="2870" w:author="chris" w:date="2015-04-19T13:41:00Z">
                  <w:rPr>
                    <w:rFonts w:ascii="Times" w:eastAsia="Times New Roman" w:hAnsi="Times" w:cs="Times New Roman"/>
                    <w:sz w:val="24"/>
                    <w:szCs w:val="24"/>
                    <w:u w:val="single"/>
                    <w:lang w:val="es-CO" w:eastAsia="es-CO"/>
                  </w:rPr>
                </w:rPrChange>
              </w:rPr>
              <w:t>Ficha del estudiante</w:t>
            </w:r>
            <w:del w:id="2871" w:author="chris" w:date="2015-04-18T22:36:00Z">
              <w:r w:rsidRPr="006C4628" w:rsidDel="00094AD5">
                <w:rPr>
                  <w:rFonts w:ascii="Times" w:eastAsia="Times New Roman" w:hAnsi="Times" w:cs="Times New Roman"/>
                  <w:sz w:val="24"/>
                  <w:szCs w:val="24"/>
                  <w:u w:val="single"/>
                  <w:lang w:val="es-ES" w:eastAsia="es-CO"/>
                  <w:rPrChange w:id="2872" w:author="chris" w:date="2015-04-19T12:09:00Z">
                    <w:rPr>
                      <w:rFonts w:ascii="Times" w:eastAsia="Times New Roman" w:hAnsi="Times" w:cs="Times New Roman"/>
                      <w:sz w:val="24"/>
                      <w:szCs w:val="24"/>
                      <w:u w:val="single"/>
                      <w:lang w:val="es-CO" w:eastAsia="es-CO"/>
                    </w:rPr>
                  </w:rPrChange>
                </w:rPr>
                <w:delText>:</w:delText>
              </w:r>
            </w:del>
          </w:p>
          <w:p w14:paraId="2C72DBAB" w14:textId="464E4964" w:rsidR="00771FB2" w:rsidRPr="006C4628" w:rsidRDefault="00771FB2" w:rsidP="00E6040C">
            <w:pPr>
              <w:shd w:val="clear" w:color="auto" w:fill="FFFFFF"/>
              <w:spacing w:line="270" w:lineRule="atLeast"/>
              <w:rPr>
                <w:rFonts w:ascii="Times" w:eastAsia="Times New Roman" w:hAnsi="Times" w:cs="Times New Roman"/>
                <w:b/>
                <w:sz w:val="24"/>
                <w:szCs w:val="24"/>
                <w:lang w:val="es-ES" w:eastAsia="es-CO"/>
                <w:rPrChange w:id="2873" w:author="chris" w:date="2015-04-19T12:09:00Z">
                  <w:rPr>
                    <w:rFonts w:ascii="Times" w:eastAsia="Times New Roman" w:hAnsi="Times" w:cs="Times New Roman"/>
                    <w:b/>
                    <w:sz w:val="24"/>
                    <w:szCs w:val="24"/>
                    <w:lang w:val="es-CO" w:eastAsia="es-CO"/>
                  </w:rPr>
                </w:rPrChange>
              </w:rPr>
            </w:pPr>
            <w:r w:rsidRPr="006C4628">
              <w:rPr>
                <w:rFonts w:ascii="Times" w:eastAsia="Times New Roman" w:hAnsi="Times" w:cs="Times New Roman"/>
                <w:b/>
                <w:sz w:val="24"/>
                <w:szCs w:val="24"/>
                <w:lang w:val="es-ES" w:eastAsia="es-CO"/>
                <w:rPrChange w:id="2874" w:author="chris" w:date="2015-04-19T12:09:00Z">
                  <w:rPr>
                    <w:rFonts w:ascii="Times" w:eastAsia="Times New Roman" w:hAnsi="Times" w:cs="Times New Roman"/>
                    <w:b/>
                    <w:sz w:val="24"/>
                    <w:szCs w:val="24"/>
                    <w:lang w:val="es-CO" w:eastAsia="es-CO"/>
                  </w:rPr>
                </w:rPrChange>
              </w:rPr>
              <w:t xml:space="preserve">Procedimiento de la adición </w:t>
            </w:r>
          </w:p>
          <w:p w14:paraId="4D62098F" w14:textId="79B51840"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75"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876" w:author="chris" w:date="2015-04-19T12:09:00Z">
                  <w:rPr>
                    <w:rFonts w:ascii="Times" w:eastAsia="Times New Roman" w:hAnsi="Times" w:cs="Arial"/>
                    <w:sz w:val="24"/>
                    <w:szCs w:val="24"/>
                    <w:lang w:val="es-CO" w:eastAsia="es-CO"/>
                  </w:rPr>
                </w:rPrChange>
              </w:rPr>
              <w:t>La adición es una operación que todo el mundo hace muchas veces al día, por ejemplo, cuando se quiere comprar algo y hay que calcular antes si se tiene dinero suficiente</w:t>
            </w:r>
            <w:del w:id="2877" w:author="chris" w:date="2015-04-18T22:37:00Z">
              <w:r w:rsidRPr="006C4628" w:rsidDel="00094AD5">
                <w:rPr>
                  <w:rFonts w:ascii="Times" w:eastAsia="Times New Roman" w:hAnsi="Times" w:cs="Arial"/>
                  <w:sz w:val="24"/>
                  <w:szCs w:val="24"/>
                  <w:lang w:val="es-ES" w:eastAsia="es-CO"/>
                  <w:rPrChange w:id="2878" w:author="chris" w:date="2015-04-19T12:09:00Z">
                    <w:rPr>
                      <w:rFonts w:ascii="Times" w:eastAsia="Times New Roman" w:hAnsi="Times" w:cs="Arial"/>
                      <w:sz w:val="24"/>
                      <w:szCs w:val="24"/>
                      <w:lang w:val="es-CO" w:eastAsia="es-CO"/>
                    </w:rPr>
                  </w:rPrChange>
                </w:rPr>
                <w:delText>,</w:delText>
              </w:r>
            </w:del>
            <w:r w:rsidRPr="006C4628">
              <w:rPr>
                <w:rFonts w:ascii="Times" w:eastAsia="Times New Roman" w:hAnsi="Times" w:cs="Arial"/>
                <w:sz w:val="24"/>
                <w:szCs w:val="24"/>
                <w:lang w:val="es-ES" w:eastAsia="es-CO"/>
                <w:rPrChange w:id="2879" w:author="chris" w:date="2015-04-19T12:09:00Z">
                  <w:rPr>
                    <w:rFonts w:ascii="Times" w:eastAsia="Times New Roman" w:hAnsi="Times" w:cs="Arial"/>
                    <w:sz w:val="24"/>
                    <w:szCs w:val="24"/>
                    <w:lang w:val="es-CO" w:eastAsia="es-CO"/>
                  </w:rPr>
                </w:rPrChange>
              </w:rPr>
              <w:t xml:space="preserve"> o bien al calcular los puntos que se ganan o las casillas que hay que mover una ficha en un juego.  </w:t>
            </w:r>
          </w:p>
          <w:p w14:paraId="45159601" w14:textId="33704CE8"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80"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881" w:author="chris" w:date="2015-04-19T12:09:00Z">
                  <w:rPr>
                    <w:rFonts w:ascii="Times" w:eastAsia="Times New Roman" w:hAnsi="Times" w:cs="Arial"/>
                    <w:sz w:val="24"/>
                    <w:szCs w:val="24"/>
                    <w:lang w:val="es-CO" w:eastAsia="es-CO"/>
                  </w:rPr>
                </w:rPrChange>
              </w:rPr>
              <w:t>Este recurso es muy útil para repasar el método de sumar números naturales.</w:t>
            </w:r>
          </w:p>
          <w:p w14:paraId="68288325" w14:textId="108822B8"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82" w:author="chris" w:date="2015-04-19T12:09:00Z">
                  <w:rPr>
                    <w:rFonts w:ascii="Times" w:eastAsia="Times New Roman" w:hAnsi="Times" w:cs="Arial"/>
                    <w:sz w:val="24"/>
                    <w:szCs w:val="24"/>
                    <w:lang w:val="es-CO" w:eastAsia="es-CO"/>
                  </w:rPr>
                </w:rPrChange>
              </w:rPr>
            </w:pPr>
            <w:del w:id="2883" w:author="chris" w:date="2015-04-18T22:37:00Z">
              <w:r w:rsidRPr="006C4628" w:rsidDel="00094AD5">
                <w:rPr>
                  <w:rFonts w:ascii="Times" w:eastAsia="Times New Roman" w:hAnsi="Times" w:cs="Arial"/>
                  <w:sz w:val="24"/>
                  <w:szCs w:val="24"/>
                  <w:lang w:val="es-ES" w:eastAsia="es-CO"/>
                  <w:rPrChange w:id="2884" w:author="chris" w:date="2015-04-19T12:09:00Z">
                    <w:rPr>
                      <w:rFonts w:ascii="Times" w:eastAsia="Times New Roman" w:hAnsi="Times" w:cs="Arial"/>
                      <w:sz w:val="24"/>
                      <w:szCs w:val="24"/>
                      <w:lang w:val="es-CO" w:eastAsia="es-CO"/>
                    </w:rPr>
                  </w:rPrChange>
                </w:rPr>
                <w:delText>Por ejemplo, t</w:delText>
              </w:r>
            </w:del>
            <w:ins w:id="2885" w:author="chris" w:date="2015-04-18T22:37:00Z">
              <w:r w:rsidR="00094AD5" w:rsidRPr="006C4628">
                <w:rPr>
                  <w:rFonts w:ascii="Times" w:eastAsia="Times New Roman" w:hAnsi="Times" w:cs="Arial"/>
                  <w:sz w:val="24"/>
                  <w:szCs w:val="24"/>
                  <w:lang w:val="es-ES" w:eastAsia="es-CO"/>
                  <w:rPrChange w:id="2886" w:author="chris" w:date="2015-04-19T12:09:00Z">
                    <w:rPr>
                      <w:rFonts w:ascii="Times" w:eastAsia="Times New Roman" w:hAnsi="Times" w:cs="Arial"/>
                      <w:sz w:val="24"/>
                      <w:szCs w:val="24"/>
                      <w:lang w:val="es-CO" w:eastAsia="es-CO"/>
                    </w:rPr>
                  </w:rPrChange>
                </w:rPr>
                <w:t>T</w:t>
              </w:r>
            </w:ins>
            <w:r w:rsidRPr="006C4628">
              <w:rPr>
                <w:rFonts w:ascii="Times" w:eastAsia="Times New Roman" w:hAnsi="Times" w:cs="Arial"/>
                <w:sz w:val="24"/>
                <w:szCs w:val="24"/>
                <w:lang w:val="es-ES" w:eastAsia="es-CO"/>
                <w:rPrChange w:id="2887" w:author="chris" w:date="2015-04-19T12:09:00Z">
                  <w:rPr>
                    <w:rFonts w:ascii="Times" w:eastAsia="Times New Roman" w:hAnsi="Times" w:cs="Arial"/>
                    <w:sz w:val="24"/>
                    <w:szCs w:val="24"/>
                    <w:lang w:val="es-CO" w:eastAsia="es-CO"/>
                  </w:rPr>
                </w:rPrChange>
              </w:rPr>
              <w:t>e has preguntado alguna vez ¿qué es una adición o suma? o ¿para qué sirve sumar?</w:t>
            </w:r>
          </w:p>
          <w:p w14:paraId="753C1A06" w14:textId="0DD60DBC"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88"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889" w:author="chris" w:date="2015-04-19T12:09:00Z">
                  <w:rPr>
                    <w:rFonts w:ascii="Times" w:eastAsia="Times New Roman" w:hAnsi="Times" w:cs="Arial"/>
                    <w:sz w:val="24"/>
                    <w:szCs w:val="24"/>
                    <w:lang w:val="es-CO" w:eastAsia="es-CO"/>
                  </w:rPr>
                </w:rPrChange>
              </w:rPr>
              <w:t>Para hacer una adición, hay que seguir los siguientes pasos:</w:t>
            </w:r>
          </w:p>
          <w:p w14:paraId="1DBF547D" w14:textId="6CF13E79"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90"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891" w:author="chris" w:date="2015-04-19T12:09:00Z">
                  <w:rPr>
                    <w:rFonts w:ascii="Times" w:eastAsia="Times New Roman" w:hAnsi="Times" w:cs="Arial"/>
                    <w:b/>
                    <w:bCs/>
                    <w:sz w:val="24"/>
                    <w:szCs w:val="24"/>
                    <w:lang w:val="es-CO" w:eastAsia="es-CO"/>
                  </w:rPr>
                </w:rPrChange>
              </w:rPr>
              <w:t>Paso 1</w:t>
            </w:r>
            <w:r w:rsidRPr="006C4628">
              <w:rPr>
                <w:rFonts w:ascii="Times" w:eastAsia="Times New Roman" w:hAnsi="Times" w:cs="Arial"/>
                <w:sz w:val="24"/>
                <w:szCs w:val="24"/>
                <w:lang w:val="es-ES" w:eastAsia="es-CO"/>
                <w:rPrChange w:id="2892" w:author="chris" w:date="2015-04-19T12:09:00Z">
                  <w:rPr>
                    <w:rFonts w:ascii="Times" w:eastAsia="Times New Roman" w:hAnsi="Times" w:cs="Arial"/>
                    <w:sz w:val="24"/>
                    <w:szCs w:val="24"/>
                    <w:lang w:val="es-CO" w:eastAsia="es-CO"/>
                  </w:rPr>
                </w:rPrChange>
              </w:rPr>
              <w:t>: se colocan los sumandos uno debajo de otro, haciendo coincidir las cifras de unidades, decenas, centenas, unidades de mil, decenas de mil, e</w:t>
            </w:r>
            <w:ins w:id="2893" w:author="chris" w:date="2015-04-19T11:58:00Z">
              <w:r w:rsidR="00CA6098" w:rsidRPr="006C4628">
                <w:rPr>
                  <w:rFonts w:ascii="Times" w:eastAsia="Times New Roman" w:hAnsi="Times" w:cs="Arial"/>
                  <w:sz w:val="24"/>
                  <w:szCs w:val="24"/>
                  <w:lang w:val="es-ES" w:eastAsia="es-CO"/>
                  <w:rPrChange w:id="2894" w:author="chris" w:date="2015-04-19T12:09:00Z">
                    <w:rPr>
                      <w:rFonts w:ascii="Times" w:eastAsia="Times New Roman" w:hAnsi="Times" w:cs="Arial"/>
                      <w:sz w:val="24"/>
                      <w:szCs w:val="24"/>
                      <w:lang w:val="es-CO" w:eastAsia="es-CO"/>
                    </w:rPr>
                  </w:rPrChange>
                </w:rPr>
                <w:t>ntre otros</w:t>
              </w:r>
            </w:ins>
            <w:del w:id="2895" w:author="chris" w:date="2015-04-19T11:58:00Z">
              <w:r w:rsidRPr="006C4628" w:rsidDel="00CA6098">
                <w:rPr>
                  <w:rFonts w:ascii="Times" w:eastAsia="Times New Roman" w:hAnsi="Times" w:cs="Arial"/>
                  <w:sz w:val="24"/>
                  <w:szCs w:val="24"/>
                  <w:lang w:val="es-ES" w:eastAsia="es-CO"/>
                  <w:rPrChange w:id="2896" w:author="chris" w:date="2015-04-19T12:09:00Z">
                    <w:rPr>
                      <w:rFonts w:ascii="Times" w:eastAsia="Times New Roman" w:hAnsi="Times" w:cs="Arial"/>
                      <w:sz w:val="24"/>
                      <w:szCs w:val="24"/>
                      <w:lang w:val="es-CO" w:eastAsia="es-CO"/>
                    </w:rPr>
                  </w:rPrChange>
                </w:rPr>
                <w:delText>tc.</w:delText>
              </w:r>
            </w:del>
            <w:r w:rsidRPr="006C4628">
              <w:rPr>
                <w:rFonts w:ascii="Times" w:eastAsia="Times New Roman" w:hAnsi="Times" w:cs="Arial"/>
                <w:sz w:val="24"/>
                <w:szCs w:val="24"/>
                <w:lang w:val="es-ES" w:eastAsia="es-CO"/>
                <w:rPrChange w:id="2897" w:author="chris" w:date="2015-04-19T12:09:00Z">
                  <w:rPr>
                    <w:rFonts w:ascii="Times" w:eastAsia="Times New Roman" w:hAnsi="Times" w:cs="Arial"/>
                    <w:sz w:val="24"/>
                    <w:szCs w:val="24"/>
                    <w:lang w:val="es-CO" w:eastAsia="es-CO"/>
                  </w:rPr>
                </w:rPrChange>
              </w:rPr>
              <w:t>, de cada número.</w:t>
            </w:r>
          </w:p>
          <w:p w14:paraId="33C1F794" w14:textId="73664B6F"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898"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899" w:author="chris" w:date="2015-04-19T12:09:00Z">
                  <w:rPr>
                    <w:rFonts w:ascii="Times" w:eastAsia="Times New Roman" w:hAnsi="Times" w:cs="Arial"/>
                    <w:b/>
                    <w:bCs/>
                    <w:sz w:val="24"/>
                    <w:szCs w:val="24"/>
                    <w:lang w:val="es-CO" w:eastAsia="es-CO"/>
                  </w:rPr>
                </w:rPrChange>
              </w:rPr>
              <w:lastRenderedPageBreak/>
              <w:t>Paso 2</w:t>
            </w:r>
            <w:r w:rsidRPr="006C4628">
              <w:rPr>
                <w:rFonts w:ascii="Times" w:eastAsia="Times New Roman" w:hAnsi="Times" w:cs="Arial"/>
                <w:sz w:val="24"/>
                <w:szCs w:val="24"/>
                <w:lang w:val="es-ES" w:eastAsia="es-CO"/>
                <w:rPrChange w:id="2900" w:author="chris" w:date="2015-04-19T12:09:00Z">
                  <w:rPr>
                    <w:rFonts w:ascii="Times" w:eastAsia="Times New Roman" w:hAnsi="Times" w:cs="Arial"/>
                    <w:sz w:val="24"/>
                    <w:szCs w:val="24"/>
                    <w:lang w:val="es-CO" w:eastAsia="es-CO"/>
                  </w:rPr>
                </w:rPrChange>
              </w:rPr>
              <w:t xml:space="preserve">: se inicia la suma </w:t>
            </w:r>
            <w:r w:rsidRPr="006C4628">
              <w:rPr>
                <w:rFonts w:ascii="Times" w:eastAsia="Times New Roman" w:hAnsi="Times" w:cs="Arial"/>
                <w:b/>
                <w:sz w:val="24"/>
                <w:szCs w:val="24"/>
                <w:lang w:val="es-ES" w:eastAsia="es-CO"/>
                <w:rPrChange w:id="2901" w:author="chris" w:date="2015-04-19T12:09:00Z">
                  <w:rPr>
                    <w:rFonts w:ascii="Times" w:eastAsia="Times New Roman" w:hAnsi="Times" w:cs="Arial"/>
                    <w:b/>
                    <w:sz w:val="24"/>
                    <w:szCs w:val="24"/>
                    <w:lang w:val="es-CO" w:eastAsia="es-CO"/>
                  </w:rPr>
                </w:rPrChange>
              </w:rPr>
              <w:t>siempre</w:t>
            </w:r>
            <w:r w:rsidRPr="006C4628">
              <w:rPr>
                <w:rFonts w:ascii="Times" w:eastAsia="Times New Roman" w:hAnsi="Times" w:cs="Arial"/>
                <w:sz w:val="24"/>
                <w:szCs w:val="24"/>
                <w:lang w:val="es-ES" w:eastAsia="es-CO"/>
                <w:rPrChange w:id="2902" w:author="chris" w:date="2015-04-19T12:09:00Z">
                  <w:rPr>
                    <w:rFonts w:ascii="Times" w:eastAsia="Times New Roman" w:hAnsi="Times" w:cs="Arial"/>
                    <w:sz w:val="24"/>
                    <w:szCs w:val="24"/>
                    <w:lang w:val="es-CO" w:eastAsia="es-CO"/>
                  </w:rPr>
                </w:rPrChange>
              </w:rPr>
              <w:t xml:space="preserve"> por las unidades</w:t>
            </w:r>
            <w:ins w:id="2903" w:author="chris" w:date="2015-04-18T22:38:00Z">
              <w:r w:rsidR="003E753D" w:rsidRPr="006C4628">
                <w:rPr>
                  <w:rFonts w:ascii="Times" w:eastAsia="Times New Roman" w:hAnsi="Times" w:cs="Arial"/>
                  <w:sz w:val="24"/>
                  <w:szCs w:val="24"/>
                  <w:lang w:val="es-ES" w:eastAsia="es-CO"/>
                  <w:rPrChange w:id="2904" w:author="chris" w:date="2015-04-19T12:09:00Z">
                    <w:rPr>
                      <w:rFonts w:ascii="Times" w:eastAsia="Times New Roman" w:hAnsi="Times" w:cs="Arial"/>
                      <w:sz w:val="24"/>
                      <w:szCs w:val="24"/>
                      <w:lang w:val="es-CO" w:eastAsia="es-CO"/>
                    </w:rPr>
                  </w:rPrChange>
                </w:rPr>
                <w:t>.</w:t>
              </w:r>
            </w:ins>
            <w:r w:rsidRPr="006C4628">
              <w:rPr>
                <w:rFonts w:ascii="Times" w:eastAsia="Times New Roman" w:hAnsi="Times" w:cs="Arial"/>
                <w:sz w:val="24"/>
                <w:szCs w:val="24"/>
                <w:lang w:val="es-ES" w:eastAsia="es-CO"/>
                <w:rPrChange w:id="2905" w:author="chris" w:date="2015-04-19T12:09:00Z">
                  <w:rPr>
                    <w:rFonts w:ascii="Times" w:eastAsia="Times New Roman" w:hAnsi="Times" w:cs="Arial"/>
                    <w:sz w:val="24"/>
                    <w:szCs w:val="24"/>
                    <w:lang w:val="es-CO" w:eastAsia="es-CO"/>
                  </w:rPr>
                </w:rPrChange>
              </w:rPr>
              <w:t xml:space="preserve"> </w:t>
            </w:r>
          </w:p>
          <w:p w14:paraId="6A24A960" w14:textId="464BEB7C"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906"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sz w:val="24"/>
                <w:szCs w:val="24"/>
                <w:lang w:val="es-ES" w:eastAsia="es-CO"/>
                <w:rPrChange w:id="2907" w:author="chris" w:date="2015-04-19T12:09:00Z">
                  <w:rPr>
                    <w:rFonts w:ascii="Times" w:eastAsia="Times New Roman" w:hAnsi="Times" w:cs="Arial"/>
                    <w:b/>
                    <w:sz w:val="24"/>
                    <w:szCs w:val="24"/>
                    <w:lang w:val="es-CO" w:eastAsia="es-CO"/>
                  </w:rPr>
                </w:rPrChange>
              </w:rPr>
              <w:t>Pa</w:t>
            </w:r>
            <w:r w:rsidRPr="006C4628">
              <w:rPr>
                <w:rFonts w:ascii="Times" w:eastAsia="Times New Roman" w:hAnsi="Times" w:cs="Arial"/>
                <w:b/>
                <w:bCs/>
                <w:sz w:val="24"/>
                <w:szCs w:val="24"/>
                <w:lang w:val="es-ES" w:eastAsia="es-CO"/>
                <w:rPrChange w:id="2908" w:author="chris" w:date="2015-04-19T12:09:00Z">
                  <w:rPr>
                    <w:rFonts w:ascii="Times" w:eastAsia="Times New Roman" w:hAnsi="Times" w:cs="Arial"/>
                    <w:b/>
                    <w:bCs/>
                    <w:sz w:val="24"/>
                    <w:szCs w:val="24"/>
                    <w:lang w:val="es-CO" w:eastAsia="es-CO"/>
                  </w:rPr>
                </w:rPrChange>
              </w:rPr>
              <w:t>so 3</w:t>
            </w:r>
            <w:r w:rsidRPr="006C4628">
              <w:rPr>
                <w:rFonts w:ascii="Times" w:eastAsia="Times New Roman" w:hAnsi="Times" w:cs="Arial"/>
                <w:sz w:val="24"/>
                <w:szCs w:val="24"/>
                <w:lang w:val="es-ES" w:eastAsia="es-CO"/>
                <w:rPrChange w:id="2909" w:author="chris" w:date="2015-04-19T12:09:00Z">
                  <w:rPr>
                    <w:rFonts w:ascii="Times" w:eastAsia="Times New Roman" w:hAnsi="Times" w:cs="Arial"/>
                    <w:sz w:val="24"/>
                    <w:szCs w:val="24"/>
                    <w:lang w:val="es-CO" w:eastAsia="es-CO"/>
                  </w:rPr>
                </w:rPrChange>
              </w:rPr>
              <w:t>: si el resultado es:</w:t>
            </w:r>
          </w:p>
          <w:p w14:paraId="1B82A4DD" w14:textId="6C944C96" w:rsidR="00771FB2" w:rsidRPr="006C4628" w:rsidRDefault="009533D6" w:rsidP="00E6040C">
            <w:pPr>
              <w:shd w:val="clear" w:color="auto" w:fill="FFFFFF"/>
              <w:spacing w:line="270" w:lineRule="atLeast"/>
              <w:rPr>
                <w:rFonts w:ascii="Times" w:eastAsia="Times New Roman" w:hAnsi="Times" w:cs="Arial"/>
                <w:sz w:val="24"/>
                <w:szCs w:val="24"/>
                <w:lang w:val="es-ES" w:eastAsia="es-CO"/>
                <w:rPrChange w:id="2910"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911" w:author="chris" w:date="2015-04-19T12:09:00Z">
                  <w:rPr>
                    <w:rFonts w:ascii="Times" w:eastAsia="Times New Roman" w:hAnsi="Times" w:cs="Arial"/>
                    <w:b/>
                    <w:bCs/>
                    <w:sz w:val="24"/>
                    <w:szCs w:val="24"/>
                    <w:lang w:val="es-CO" w:eastAsia="es-CO"/>
                  </w:rPr>
                </w:rPrChange>
              </w:rPr>
              <w:t xml:space="preserve">*  </w:t>
            </w:r>
            <w:r w:rsidR="00771FB2" w:rsidRPr="006C4628">
              <w:rPr>
                <w:rFonts w:ascii="Times" w:eastAsia="Times New Roman" w:hAnsi="Times" w:cs="Arial"/>
                <w:b/>
                <w:bCs/>
                <w:sz w:val="24"/>
                <w:szCs w:val="24"/>
                <w:lang w:val="es-ES" w:eastAsia="es-CO"/>
                <w:rPrChange w:id="2912" w:author="chris" w:date="2015-04-19T12:09:00Z">
                  <w:rPr>
                    <w:rFonts w:ascii="Times" w:eastAsia="Times New Roman" w:hAnsi="Times" w:cs="Arial"/>
                    <w:b/>
                    <w:bCs/>
                    <w:sz w:val="24"/>
                    <w:szCs w:val="24"/>
                    <w:lang w:val="es-CO" w:eastAsia="es-CO"/>
                  </w:rPr>
                </w:rPrChange>
              </w:rPr>
              <w:t>=</w:t>
            </w:r>
            <w:r w:rsidRPr="006C4628">
              <w:rPr>
                <w:rFonts w:ascii="Times" w:eastAsia="Times New Roman" w:hAnsi="Times" w:cs="Arial"/>
                <w:b/>
                <w:bCs/>
                <w:sz w:val="24"/>
                <w:szCs w:val="24"/>
                <w:lang w:val="es-ES" w:eastAsia="es-CO"/>
                <w:rPrChange w:id="2913" w:author="chris" w:date="2015-04-19T12:09:00Z">
                  <w:rPr>
                    <w:rFonts w:ascii="Times" w:eastAsia="Times New Roman" w:hAnsi="Times" w:cs="Arial"/>
                    <w:b/>
                    <w:bCs/>
                    <w:sz w:val="24"/>
                    <w:szCs w:val="24"/>
                    <w:lang w:val="es-CO" w:eastAsia="es-CO"/>
                  </w:rPr>
                </w:rPrChange>
              </w:rPr>
              <w:t xml:space="preserve"> 9</w:t>
            </w:r>
            <w:r w:rsidR="00771FB2" w:rsidRPr="006C4628">
              <w:rPr>
                <w:rFonts w:ascii="Times" w:eastAsia="Times New Roman" w:hAnsi="Times" w:cs="Arial"/>
                <w:b/>
                <w:bCs/>
                <w:sz w:val="24"/>
                <w:szCs w:val="24"/>
                <w:lang w:val="es-ES" w:eastAsia="es-CO"/>
                <w:rPrChange w:id="2914" w:author="chris" w:date="2015-04-19T12:09:00Z">
                  <w:rPr>
                    <w:rFonts w:ascii="Times" w:eastAsia="Times New Roman" w:hAnsi="Times" w:cs="Arial"/>
                    <w:b/>
                    <w:bCs/>
                    <w:sz w:val="24"/>
                    <w:szCs w:val="24"/>
                    <w:lang w:val="es-CO" w:eastAsia="es-CO"/>
                  </w:rPr>
                </w:rPrChange>
              </w:rPr>
              <w:t> o &lt; 9</w:t>
            </w:r>
            <w:r w:rsidR="00771FB2" w:rsidRPr="006C4628">
              <w:rPr>
                <w:rFonts w:ascii="Times" w:eastAsia="Times New Roman" w:hAnsi="Times" w:cs="Arial"/>
                <w:sz w:val="24"/>
                <w:szCs w:val="24"/>
                <w:lang w:val="es-ES" w:eastAsia="es-CO"/>
                <w:rPrChange w:id="2915" w:author="chris" w:date="2015-04-19T12:09:00Z">
                  <w:rPr>
                    <w:rFonts w:ascii="Times" w:eastAsia="Times New Roman" w:hAnsi="Times" w:cs="Arial"/>
                    <w:sz w:val="24"/>
                    <w:szCs w:val="24"/>
                    <w:lang w:val="es-CO" w:eastAsia="es-CO"/>
                  </w:rPr>
                </w:rPrChange>
              </w:rPr>
              <w:t> se escribe el resultado debajo de la línea de suma, en la misma columna.</w:t>
            </w:r>
          </w:p>
          <w:p w14:paraId="7DFB75B8" w14:textId="104B156D" w:rsidR="00771FB2" w:rsidRPr="006C4628" w:rsidRDefault="009533D6" w:rsidP="00E6040C">
            <w:pPr>
              <w:shd w:val="clear" w:color="auto" w:fill="FFFFFF"/>
              <w:spacing w:line="270" w:lineRule="atLeast"/>
              <w:rPr>
                <w:rFonts w:ascii="Times" w:eastAsia="Times New Roman" w:hAnsi="Times" w:cs="Arial"/>
                <w:sz w:val="24"/>
                <w:szCs w:val="24"/>
                <w:lang w:val="es-ES" w:eastAsia="es-CO"/>
                <w:rPrChange w:id="2916"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917" w:author="chris" w:date="2015-04-19T12:09:00Z">
                  <w:rPr>
                    <w:rFonts w:ascii="Times" w:eastAsia="Times New Roman" w:hAnsi="Times" w:cs="Arial"/>
                    <w:b/>
                    <w:bCs/>
                    <w:sz w:val="24"/>
                    <w:szCs w:val="24"/>
                    <w:lang w:val="es-CO" w:eastAsia="es-CO"/>
                  </w:rPr>
                </w:rPrChange>
              </w:rPr>
              <w:t xml:space="preserve">*   </w:t>
            </w:r>
            <w:r w:rsidR="00771FB2" w:rsidRPr="006C4628">
              <w:rPr>
                <w:rFonts w:ascii="Times" w:eastAsia="Times New Roman" w:hAnsi="Times" w:cs="Arial"/>
                <w:b/>
                <w:bCs/>
                <w:sz w:val="24"/>
                <w:szCs w:val="24"/>
                <w:lang w:val="es-ES" w:eastAsia="es-CO"/>
                <w:rPrChange w:id="2918" w:author="chris" w:date="2015-04-19T12:09:00Z">
                  <w:rPr>
                    <w:rFonts w:ascii="Times" w:eastAsia="Times New Roman" w:hAnsi="Times" w:cs="Arial"/>
                    <w:b/>
                    <w:bCs/>
                    <w:sz w:val="24"/>
                    <w:szCs w:val="24"/>
                    <w:lang w:val="es-CO" w:eastAsia="es-CO"/>
                  </w:rPr>
                </w:rPrChange>
              </w:rPr>
              <w:t>&gt; 9</w:t>
            </w:r>
            <w:r w:rsidR="00771FB2" w:rsidRPr="006C4628">
              <w:rPr>
                <w:rFonts w:ascii="Times" w:eastAsia="Times New Roman" w:hAnsi="Times" w:cs="Arial"/>
                <w:sz w:val="24"/>
                <w:szCs w:val="24"/>
                <w:lang w:val="es-ES" w:eastAsia="es-CO"/>
                <w:rPrChange w:id="2919" w:author="chris" w:date="2015-04-19T12:09:00Z">
                  <w:rPr>
                    <w:rFonts w:ascii="Times" w:eastAsia="Times New Roman" w:hAnsi="Times" w:cs="Arial"/>
                    <w:sz w:val="24"/>
                    <w:szCs w:val="24"/>
                    <w:lang w:val="es-CO" w:eastAsia="es-CO"/>
                  </w:rPr>
                </w:rPrChange>
              </w:rPr>
              <w:t> se escribe solo la unidad y se “lleva” pendiente la decena para sumarla en la siguiente columna.</w:t>
            </w:r>
          </w:p>
          <w:p w14:paraId="32DFFFF7" w14:textId="77777777" w:rsidR="00771FB2" w:rsidRPr="006C4628" w:rsidRDefault="00771FB2" w:rsidP="00E6040C">
            <w:pPr>
              <w:shd w:val="clear" w:color="auto" w:fill="FFFFFF"/>
              <w:spacing w:line="270" w:lineRule="atLeast"/>
              <w:rPr>
                <w:rFonts w:ascii="Times" w:eastAsia="Times New Roman" w:hAnsi="Times" w:cs="Arial"/>
                <w:sz w:val="24"/>
                <w:szCs w:val="24"/>
                <w:lang w:val="es-ES" w:eastAsia="es-CO"/>
                <w:rPrChange w:id="2920"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921" w:author="chris" w:date="2015-04-19T12:09:00Z">
                  <w:rPr>
                    <w:rFonts w:ascii="Times" w:eastAsia="Times New Roman" w:hAnsi="Times" w:cs="Arial"/>
                    <w:b/>
                    <w:bCs/>
                    <w:sz w:val="24"/>
                    <w:szCs w:val="24"/>
                    <w:lang w:val="es-CO" w:eastAsia="es-CO"/>
                  </w:rPr>
                </w:rPrChange>
              </w:rPr>
              <w:t>Paso 4</w:t>
            </w:r>
            <w:r w:rsidRPr="006C4628">
              <w:rPr>
                <w:rFonts w:ascii="Times" w:eastAsia="Times New Roman" w:hAnsi="Times" w:cs="Arial"/>
                <w:sz w:val="24"/>
                <w:szCs w:val="24"/>
                <w:lang w:val="es-ES" w:eastAsia="es-CO"/>
                <w:rPrChange w:id="2922" w:author="chris" w:date="2015-04-19T12:09:00Z">
                  <w:rPr>
                    <w:rFonts w:ascii="Times" w:eastAsia="Times New Roman" w:hAnsi="Times" w:cs="Arial"/>
                    <w:sz w:val="24"/>
                    <w:szCs w:val="24"/>
                    <w:lang w:val="es-CO" w:eastAsia="es-CO"/>
                  </w:rPr>
                </w:rPrChange>
              </w:rPr>
              <w:t>: se repite el procedimiento de suma en la columna siguiente y así sucesivamente para el resto de las columnas.</w:t>
            </w:r>
          </w:p>
          <w:p w14:paraId="434F2597" w14:textId="77777777" w:rsidR="004B7318" w:rsidRPr="006C4628" w:rsidRDefault="004B7318" w:rsidP="00E6040C">
            <w:pPr>
              <w:rPr>
                <w:rFonts w:ascii="Times" w:hAnsi="Times" w:cs="Times New Roman"/>
                <w:sz w:val="24"/>
                <w:szCs w:val="24"/>
                <w:u w:val="single"/>
                <w:lang w:val="es-ES"/>
                <w:rPrChange w:id="2923" w:author="chris" w:date="2015-04-19T12:09:00Z">
                  <w:rPr>
                    <w:rFonts w:ascii="Times" w:hAnsi="Times" w:cs="Times New Roman"/>
                    <w:sz w:val="24"/>
                    <w:szCs w:val="24"/>
                    <w:u w:val="single"/>
                    <w:lang w:val="es-CO"/>
                  </w:rPr>
                </w:rPrChange>
              </w:rPr>
            </w:pPr>
          </w:p>
          <w:p w14:paraId="0F687C2A" w14:textId="1EE7F282" w:rsidR="00C242DE" w:rsidRPr="006C4628" w:rsidRDefault="004B7318" w:rsidP="00E6040C">
            <w:pPr>
              <w:rPr>
                <w:rFonts w:ascii="Times" w:hAnsi="Times" w:cs="Times New Roman"/>
                <w:sz w:val="24"/>
                <w:szCs w:val="24"/>
                <w:u w:val="single"/>
                <w:lang w:val="es-ES"/>
                <w:rPrChange w:id="2924" w:author="chris" w:date="2015-04-19T12:09:00Z">
                  <w:rPr>
                    <w:rFonts w:ascii="Times" w:hAnsi="Times" w:cs="Times New Roman"/>
                    <w:sz w:val="24"/>
                    <w:szCs w:val="24"/>
                    <w:u w:val="single"/>
                    <w:lang w:val="es-CO"/>
                  </w:rPr>
                </w:rPrChange>
              </w:rPr>
            </w:pPr>
            <w:r w:rsidRPr="00243975">
              <w:rPr>
                <w:rFonts w:ascii="Times" w:hAnsi="Times" w:cs="Times New Roman"/>
                <w:b/>
                <w:sz w:val="24"/>
                <w:szCs w:val="24"/>
                <w:lang w:val="es-ES"/>
                <w:rPrChange w:id="2925" w:author="chris" w:date="2015-04-19T13:41:00Z">
                  <w:rPr>
                    <w:rFonts w:ascii="Times" w:hAnsi="Times" w:cs="Times New Roman"/>
                    <w:sz w:val="24"/>
                    <w:szCs w:val="24"/>
                    <w:u w:val="single"/>
                    <w:lang w:val="es-CO"/>
                  </w:rPr>
                </w:rPrChange>
              </w:rPr>
              <w:t>Ficha del docente</w:t>
            </w:r>
            <w:del w:id="2926" w:author="chris" w:date="2015-04-18T22:38:00Z">
              <w:r w:rsidRPr="006C4628" w:rsidDel="003E753D">
                <w:rPr>
                  <w:rFonts w:ascii="Times" w:hAnsi="Times" w:cs="Times New Roman"/>
                  <w:sz w:val="24"/>
                  <w:szCs w:val="24"/>
                  <w:u w:val="single"/>
                  <w:lang w:val="es-ES"/>
                  <w:rPrChange w:id="2927" w:author="chris" w:date="2015-04-19T12:09:00Z">
                    <w:rPr>
                      <w:rFonts w:ascii="Times" w:hAnsi="Times" w:cs="Times New Roman"/>
                      <w:sz w:val="24"/>
                      <w:szCs w:val="24"/>
                      <w:u w:val="single"/>
                      <w:lang w:val="es-CO"/>
                    </w:rPr>
                  </w:rPrChange>
                </w:rPr>
                <w:delText xml:space="preserve">: </w:delText>
              </w:r>
            </w:del>
          </w:p>
          <w:p w14:paraId="336316C7" w14:textId="77777777" w:rsidR="004B7318" w:rsidRPr="006C4628" w:rsidRDefault="004B7318" w:rsidP="00E6040C">
            <w:pPr>
              <w:shd w:val="clear" w:color="auto" w:fill="FFFFFF"/>
              <w:rPr>
                <w:rFonts w:ascii="Times" w:eastAsia="Times New Roman" w:hAnsi="Times" w:cs="Times New Roman"/>
                <w:b/>
                <w:bCs/>
                <w:sz w:val="24"/>
                <w:szCs w:val="24"/>
                <w:lang w:val="es-ES" w:eastAsia="es-CO"/>
                <w:rPrChange w:id="2928" w:author="chris" w:date="2015-04-19T12:09:00Z">
                  <w:rPr>
                    <w:rFonts w:ascii="Times" w:eastAsia="Times New Roman" w:hAnsi="Times" w:cs="Times New Roman"/>
                    <w:b/>
                    <w:bCs/>
                    <w:sz w:val="24"/>
                    <w:szCs w:val="24"/>
                    <w:lang w:val="es-CO" w:eastAsia="es-CO"/>
                  </w:rPr>
                </w:rPrChange>
              </w:rPr>
            </w:pPr>
            <w:r w:rsidRPr="006C4628">
              <w:rPr>
                <w:rFonts w:ascii="Times" w:eastAsia="Times New Roman" w:hAnsi="Times" w:cs="Times New Roman"/>
                <w:b/>
                <w:bCs/>
                <w:sz w:val="24"/>
                <w:szCs w:val="24"/>
                <w:lang w:val="es-ES" w:eastAsia="es-CO"/>
                <w:rPrChange w:id="2929" w:author="chris" w:date="2015-04-19T12:09:00Z">
                  <w:rPr>
                    <w:rFonts w:ascii="Times" w:eastAsia="Times New Roman" w:hAnsi="Times" w:cs="Times New Roman"/>
                    <w:b/>
                    <w:bCs/>
                    <w:sz w:val="24"/>
                    <w:szCs w:val="24"/>
                    <w:lang w:val="es-CO" w:eastAsia="es-CO"/>
                  </w:rPr>
                </w:rPrChange>
              </w:rPr>
              <w:t>Objetivo</w:t>
            </w:r>
          </w:p>
          <w:p w14:paraId="7B6D91DA" w14:textId="7E719E92" w:rsidR="004B7318" w:rsidRPr="006C4628" w:rsidRDefault="004B7318" w:rsidP="00E6040C">
            <w:pPr>
              <w:shd w:val="clear" w:color="auto" w:fill="FFFFFF"/>
              <w:rPr>
                <w:rFonts w:ascii="Times" w:eastAsia="Times New Roman" w:hAnsi="Times" w:cs="Arial"/>
                <w:sz w:val="24"/>
                <w:szCs w:val="24"/>
                <w:lang w:val="es-ES" w:eastAsia="es-CO"/>
                <w:rPrChange w:id="2930"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31" w:author="chris" w:date="2015-04-19T12:09:00Z">
                  <w:rPr>
                    <w:rFonts w:ascii="Times" w:eastAsia="Times New Roman" w:hAnsi="Times" w:cs="Arial"/>
                    <w:sz w:val="24"/>
                    <w:szCs w:val="24"/>
                    <w:lang w:val="es-CO" w:eastAsia="es-CO"/>
                  </w:rPr>
                </w:rPrChange>
              </w:rPr>
              <w:t>Mediante este recurso se quiere proporcionar una actividad de repaso que muestre el método para sumar números</w:t>
            </w:r>
            <w:ins w:id="2932" w:author="chris" w:date="2015-04-19T11:59:00Z">
              <w:r w:rsidR="003B74A0" w:rsidRPr="006C4628">
                <w:rPr>
                  <w:rFonts w:ascii="Times" w:eastAsia="Times New Roman" w:hAnsi="Times" w:cs="Arial"/>
                  <w:sz w:val="24"/>
                  <w:szCs w:val="24"/>
                  <w:lang w:val="es-ES" w:eastAsia="es-CO"/>
                  <w:rPrChange w:id="2933" w:author="chris" w:date="2015-04-19T12:09:00Z">
                    <w:rPr>
                      <w:rFonts w:ascii="Times" w:eastAsia="Times New Roman" w:hAnsi="Times" w:cs="Arial"/>
                      <w:sz w:val="24"/>
                      <w:szCs w:val="24"/>
                      <w:lang w:val="es-CO" w:eastAsia="es-CO"/>
                    </w:rPr>
                  </w:rPrChange>
                </w:rPr>
                <w:t xml:space="preserve"> naturales</w:t>
              </w:r>
            </w:ins>
            <w:r w:rsidRPr="006C4628">
              <w:rPr>
                <w:rFonts w:ascii="Times" w:eastAsia="Times New Roman" w:hAnsi="Times" w:cs="Arial"/>
                <w:sz w:val="24"/>
                <w:szCs w:val="24"/>
                <w:lang w:val="es-ES" w:eastAsia="es-CO"/>
                <w:rPrChange w:id="2934" w:author="chris" w:date="2015-04-19T12:09:00Z">
                  <w:rPr>
                    <w:rFonts w:ascii="Times" w:eastAsia="Times New Roman" w:hAnsi="Times" w:cs="Arial"/>
                    <w:sz w:val="24"/>
                    <w:szCs w:val="24"/>
                    <w:lang w:val="es-CO" w:eastAsia="es-CO"/>
                  </w:rPr>
                </w:rPrChange>
              </w:rPr>
              <w:t>.</w:t>
            </w:r>
          </w:p>
          <w:p w14:paraId="35B892DB" w14:textId="77777777" w:rsidR="004B7318" w:rsidRPr="006C4628" w:rsidRDefault="004B7318" w:rsidP="00E6040C">
            <w:pPr>
              <w:shd w:val="clear" w:color="auto" w:fill="FFFFFF"/>
              <w:rPr>
                <w:rFonts w:ascii="Times" w:eastAsia="Times New Roman" w:hAnsi="Times" w:cs="Times New Roman"/>
                <w:bCs/>
                <w:sz w:val="24"/>
                <w:szCs w:val="24"/>
                <w:lang w:val="es-ES" w:eastAsia="es-CO"/>
                <w:rPrChange w:id="2935" w:author="chris" w:date="2015-04-19T12:09:00Z">
                  <w:rPr>
                    <w:rFonts w:ascii="Times" w:eastAsia="Times New Roman" w:hAnsi="Times" w:cs="Times New Roman"/>
                    <w:bCs/>
                    <w:sz w:val="24"/>
                    <w:szCs w:val="24"/>
                    <w:lang w:val="es-CO" w:eastAsia="es-CO"/>
                  </w:rPr>
                </w:rPrChange>
              </w:rPr>
            </w:pPr>
          </w:p>
          <w:p w14:paraId="1DD04983" w14:textId="77777777" w:rsidR="004B7318" w:rsidRPr="006C4628" w:rsidRDefault="004B7318" w:rsidP="00E6040C">
            <w:pPr>
              <w:shd w:val="clear" w:color="auto" w:fill="FFFFFF"/>
              <w:rPr>
                <w:rFonts w:ascii="Times" w:eastAsia="Times New Roman" w:hAnsi="Times" w:cs="Times New Roman"/>
                <w:b/>
                <w:bCs/>
                <w:sz w:val="24"/>
                <w:szCs w:val="24"/>
                <w:lang w:val="es-ES" w:eastAsia="es-CO"/>
                <w:rPrChange w:id="2936" w:author="chris" w:date="2015-04-19T12:09:00Z">
                  <w:rPr>
                    <w:rFonts w:ascii="Times" w:eastAsia="Times New Roman" w:hAnsi="Times" w:cs="Times New Roman"/>
                    <w:b/>
                    <w:bCs/>
                    <w:sz w:val="24"/>
                    <w:szCs w:val="24"/>
                    <w:lang w:val="es-CO" w:eastAsia="es-CO"/>
                  </w:rPr>
                </w:rPrChange>
              </w:rPr>
            </w:pPr>
            <w:r w:rsidRPr="006C4628">
              <w:rPr>
                <w:rFonts w:ascii="Times" w:eastAsia="Times New Roman" w:hAnsi="Times" w:cs="Times New Roman"/>
                <w:b/>
                <w:bCs/>
                <w:sz w:val="24"/>
                <w:szCs w:val="24"/>
                <w:lang w:val="es-ES" w:eastAsia="es-CO"/>
                <w:rPrChange w:id="2937" w:author="chris" w:date="2015-04-19T12:09:00Z">
                  <w:rPr>
                    <w:rFonts w:ascii="Times" w:eastAsia="Times New Roman" w:hAnsi="Times" w:cs="Times New Roman"/>
                    <w:b/>
                    <w:bCs/>
                    <w:sz w:val="24"/>
                    <w:szCs w:val="24"/>
                    <w:lang w:val="es-CO" w:eastAsia="es-CO"/>
                  </w:rPr>
                </w:rPrChange>
              </w:rPr>
              <w:t>Propuesta </w:t>
            </w:r>
          </w:p>
          <w:p w14:paraId="3DCA3725" w14:textId="5AA0DAAA" w:rsidR="004B7318" w:rsidRPr="006C4628" w:rsidRDefault="004B7318" w:rsidP="00E6040C">
            <w:pPr>
              <w:shd w:val="clear" w:color="auto" w:fill="FFFFFF"/>
              <w:rPr>
                <w:ins w:id="2938" w:author="chris" w:date="2015-04-18T22:38:00Z"/>
                <w:rFonts w:ascii="Times" w:eastAsia="Times New Roman" w:hAnsi="Times" w:cs="Times New Roman"/>
                <w:sz w:val="24"/>
                <w:szCs w:val="24"/>
                <w:lang w:val="es-ES" w:eastAsia="es-CO"/>
                <w:rPrChange w:id="2939" w:author="chris" w:date="2015-04-19T12:09:00Z">
                  <w:rPr>
                    <w:ins w:id="2940" w:author="chris" w:date="2015-04-18T22:38:00Z"/>
                    <w:rFonts w:ascii="Times" w:eastAsia="Times New Roman" w:hAnsi="Times" w:cs="Times New Roman"/>
                    <w:sz w:val="24"/>
                    <w:szCs w:val="24"/>
                    <w:lang w:val="es-CO" w:eastAsia="es-CO"/>
                  </w:rPr>
                </w:rPrChange>
              </w:rPr>
            </w:pPr>
            <w:r w:rsidRPr="006C4628">
              <w:rPr>
                <w:rFonts w:ascii="Times" w:eastAsia="Times New Roman" w:hAnsi="Times" w:cs="Times New Roman"/>
                <w:b/>
                <w:lang w:val="es-ES" w:eastAsia="es-CO"/>
                <w:rPrChange w:id="2941" w:author="chris" w:date="2015-04-19T12:09:00Z">
                  <w:rPr>
                    <w:rFonts w:ascii="Times" w:eastAsia="Times New Roman" w:hAnsi="Times" w:cs="Times New Roman"/>
                    <w:b/>
                    <w:lang w:val="es-CO" w:eastAsia="es-CO"/>
                  </w:rPr>
                </w:rPrChange>
              </w:rPr>
              <w:t>Antes de la presentación</w:t>
            </w:r>
            <w:ins w:id="2942" w:author="chris" w:date="2015-04-18T22:38:00Z">
              <w:r w:rsidR="003E753D" w:rsidRPr="006C4628">
                <w:rPr>
                  <w:rFonts w:ascii="Times" w:eastAsia="Times New Roman" w:hAnsi="Times" w:cs="Times New Roman"/>
                  <w:sz w:val="24"/>
                  <w:szCs w:val="24"/>
                  <w:lang w:val="es-ES" w:eastAsia="es-CO"/>
                  <w:rPrChange w:id="2943" w:author="chris" w:date="2015-04-19T12:09:00Z">
                    <w:rPr>
                      <w:rFonts w:ascii="Times" w:eastAsia="Times New Roman" w:hAnsi="Times" w:cs="Times New Roman"/>
                      <w:sz w:val="24"/>
                      <w:szCs w:val="24"/>
                      <w:lang w:val="es-CO" w:eastAsia="es-CO"/>
                    </w:rPr>
                  </w:rPrChange>
                </w:rPr>
                <w:t>.</w:t>
              </w:r>
            </w:ins>
          </w:p>
          <w:p w14:paraId="3668C98D" w14:textId="77777777" w:rsidR="003E753D" w:rsidRPr="006C4628" w:rsidRDefault="003E753D" w:rsidP="00E6040C">
            <w:pPr>
              <w:shd w:val="clear" w:color="auto" w:fill="FFFFFF"/>
              <w:spacing w:after="200"/>
              <w:rPr>
                <w:rFonts w:ascii="Times" w:eastAsia="Times New Roman" w:hAnsi="Times" w:cs="Times New Roman"/>
                <w:sz w:val="24"/>
                <w:szCs w:val="24"/>
                <w:lang w:val="es-ES" w:eastAsia="es-CO"/>
                <w:rPrChange w:id="2944" w:author="chris" w:date="2015-04-19T12:09:00Z">
                  <w:rPr>
                    <w:rFonts w:ascii="Times" w:eastAsia="Times New Roman" w:hAnsi="Times" w:cs="Times New Roman"/>
                    <w:sz w:val="24"/>
                    <w:szCs w:val="24"/>
                    <w:u w:val="single"/>
                    <w:lang w:val="es-CO" w:eastAsia="es-CO"/>
                  </w:rPr>
                </w:rPrChange>
              </w:rPr>
            </w:pPr>
          </w:p>
          <w:p w14:paraId="11B25C50" w14:textId="67DD5207" w:rsidR="004B7318" w:rsidRPr="006C4628" w:rsidRDefault="004B7318" w:rsidP="00E6040C">
            <w:pPr>
              <w:shd w:val="clear" w:color="auto" w:fill="FFFFFF"/>
              <w:rPr>
                <w:rFonts w:ascii="Times" w:eastAsia="Times New Roman" w:hAnsi="Times" w:cs="Arial"/>
                <w:sz w:val="24"/>
                <w:szCs w:val="24"/>
                <w:lang w:val="es-ES" w:eastAsia="es-CO"/>
                <w:rPrChange w:id="2945"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46" w:author="chris" w:date="2015-04-19T12:09:00Z">
                  <w:rPr>
                    <w:rFonts w:ascii="Times" w:eastAsia="Times New Roman" w:hAnsi="Times" w:cs="Arial"/>
                    <w:sz w:val="24"/>
                    <w:szCs w:val="24"/>
                    <w:lang w:val="es-CO" w:eastAsia="es-CO"/>
                  </w:rPr>
                </w:rPrChange>
              </w:rPr>
              <w:t>Se puede plantear las siguientes preguntas para introducir a los estudiantes e</w:t>
            </w:r>
            <w:ins w:id="2947" w:author="chris" w:date="2015-04-19T11:59:00Z">
              <w:r w:rsidR="003B74A0" w:rsidRPr="006C4628">
                <w:rPr>
                  <w:rFonts w:ascii="Times" w:eastAsia="Times New Roman" w:hAnsi="Times" w:cs="Arial"/>
                  <w:sz w:val="24"/>
                  <w:szCs w:val="24"/>
                  <w:lang w:val="es-ES" w:eastAsia="es-CO"/>
                  <w:rPrChange w:id="2948" w:author="chris" w:date="2015-04-19T12:09:00Z">
                    <w:rPr>
                      <w:rFonts w:ascii="Times" w:eastAsia="Times New Roman" w:hAnsi="Times" w:cs="Arial"/>
                      <w:sz w:val="24"/>
                      <w:szCs w:val="24"/>
                      <w:lang w:val="es-CO" w:eastAsia="es-CO"/>
                    </w:rPr>
                  </w:rPrChange>
                </w:rPr>
                <w:t>n e</w:t>
              </w:r>
            </w:ins>
            <w:r w:rsidRPr="006C4628">
              <w:rPr>
                <w:rFonts w:ascii="Times" w:eastAsia="Times New Roman" w:hAnsi="Times" w:cs="Arial"/>
                <w:sz w:val="24"/>
                <w:szCs w:val="24"/>
                <w:lang w:val="es-ES" w:eastAsia="es-CO"/>
                <w:rPrChange w:id="2949" w:author="chris" w:date="2015-04-19T12:09:00Z">
                  <w:rPr>
                    <w:rFonts w:ascii="Times" w:eastAsia="Times New Roman" w:hAnsi="Times" w:cs="Arial"/>
                    <w:sz w:val="24"/>
                    <w:szCs w:val="24"/>
                    <w:lang w:val="es-CO" w:eastAsia="es-CO"/>
                  </w:rPr>
                </w:rPrChange>
              </w:rPr>
              <w:t>l tema a tratar:</w:t>
            </w:r>
          </w:p>
          <w:p w14:paraId="028C22B0" w14:textId="1EB96D00" w:rsidR="004B7318" w:rsidRPr="006C4628" w:rsidRDefault="004B7318" w:rsidP="00E6040C">
            <w:pPr>
              <w:shd w:val="clear" w:color="auto" w:fill="FFFFFF"/>
              <w:rPr>
                <w:rFonts w:ascii="Times" w:eastAsia="Times New Roman" w:hAnsi="Times" w:cs="Arial"/>
                <w:sz w:val="24"/>
                <w:szCs w:val="24"/>
                <w:lang w:val="es-ES" w:eastAsia="es-CO"/>
                <w:rPrChange w:id="2950"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51" w:author="chris" w:date="2015-04-19T12:09:00Z">
                  <w:rPr>
                    <w:rFonts w:ascii="Times" w:eastAsia="Times New Roman" w:hAnsi="Times" w:cs="Arial"/>
                    <w:sz w:val="24"/>
                    <w:szCs w:val="24"/>
                    <w:lang w:val="es-CO" w:eastAsia="es-CO"/>
                  </w:rPr>
                </w:rPrChange>
              </w:rPr>
              <w:t>- ¿Qué es una adición?</w:t>
            </w:r>
          </w:p>
          <w:p w14:paraId="551B6133" w14:textId="77777777" w:rsidR="004B7318" w:rsidRPr="006C4628" w:rsidRDefault="004B7318" w:rsidP="00E6040C">
            <w:pPr>
              <w:shd w:val="clear" w:color="auto" w:fill="FFFFFF"/>
              <w:rPr>
                <w:rFonts w:ascii="Times" w:eastAsia="Times New Roman" w:hAnsi="Times" w:cs="Arial"/>
                <w:sz w:val="24"/>
                <w:szCs w:val="24"/>
                <w:lang w:val="es-ES" w:eastAsia="es-CO"/>
                <w:rPrChange w:id="2952"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53" w:author="chris" w:date="2015-04-19T12:09:00Z">
                  <w:rPr>
                    <w:rFonts w:ascii="Times" w:eastAsia="Times New Roman" w:hAnsi="Times" w:cs="Arial"/>
                    <w:sz w:val="24"/>
                    <w:szCs w:val="24"/>
                    <w:lang w:val="es-CO" w:eastAsia="es-CO"/>
                  </w:rPr>
                </w:rPrChange>
              </w:rPr>
              <w:t>- ¿Para qué sirve sumar?</w:t>
            </w:r>
          </w:p>
          <w:p w14:paraId="1F8F5599" w14:textId="3EF1F5CE" w:rsidR="004B7318" w:rsidRPr="006C4628" w:rsidRDefault="004B7318" w:rsidP="00E6040C">
            <w:pPr>
              <w:shd w:val="clear" w:color="auto" w:fill="FFFFFF"/>
              <w:rPr>
                <w:rFonts w:ascii="Times" w:eastAsia="Times New Roman" w:hAnsi="Times" w:cs="Arial"/>
                <w:sz w:val="24"/>
                <w:szCs w:val="24"/>
                <w:lang w:val="es-ES" w:eastAsia="es-CO"/>
                <w:rPrChange w:id="2954"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55" w:author="chris" w:date="2015-04-19T12:09:00Z">
                  <w:rPr>
                    <w:rFonts w:ascii="Times" w:eastAsia="Times New Roman" w:hAnsi="Times" w:cs="Arial"/>
                    <w:sz w:val="24"/>
                    <w:szCs w:val="24"/>
                    <w:lang w:val="es-CO" w:eastAsia="es-CO"/>
                  </w:rPr>
                </w:rPrChange>
              </w:rPr>
              <w:t>- ¿En qué situaciones del día a día se realizan adiciones?</w:t>
            </w:r>
          </w:p>
          <w:p w14:paraId="1F74B42F" w14:textId="30A0D4A6" w:rsidR="00AA74B7" w:rsidRPr="006C4628" w:rsidRDefault="004B7318" w:rsidP="00E6040C">
            <w:pPr>
              <w:shd w:val="clear" w:color="auto" w:fill="FFFFFF"/>
              <w:rPr>
                <w:rFonts w:ascii="Times" w:eastAsia="Times New Roman" w:hAnsi="Times" w:cs="Arial"/>
                <w:sz w:val="24"/>
                <w:szCs w:val="24"/>
                <w:lang w:val="es-ES" w:eastAsia="es-CO"/>
                <w:rPrChange w:id="2956"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57" w:author="chris" w:date="2015-04-19T12:09:00Z">
                  <w:rPr>
                    <w:rFonts w:ascii="Times" w:eastAsia="Times New Roman" w:hAnsi="Times" w:cs="Arial"/>
                    <w:sz w:val="24"/>
                    <w:szCs w:val="24"/>
                    <w:lang w:val="es-CO" w:eastAsia="es-CO"/>
                  </w:rPr>
                </w:rPrChange>
              </w:rPr>
              <w:t>La idea</w:t>
            </w:r>
            <w:ins w:id="2958" w:author="chris" w:date="2015-04-19T11:59:00Z">
              <w:r w:rsidR="003B74A0" w:rsidRPr="006C4628">
                <w:rPr>
                  <w:rFonts w:ascii="Times" w:eastAsia="Times New Roman" w:hAnsi="Times" w:cs="Arial"/>
                  <w:sz w:val="24"/>
                  <w:szCs w:val="24"/>
                  <w:lang w:val="es-ES" w:eastAsia="es-CO"/>
                  <w:rPrChange w:id="2959" w:author="chris" w:date="2015-04-19T12:09:00Z">
                    <w:rPr>
                      <w:rFonts w:ascii="Times" w:eastAsia="Times New Roman" w:hAnsi="Times" w:cs="Arial"/>
                      <w:sz w:val="24"/>
                      <w:szCs w:val="24"/>
                      <w:lang w:val="es-CO" w:eastAsia="es-CO"/>
                    </w:rPr>
                  </w:rPrChange>
                </w:rPr>
                <w:t xml:space="preserve"> con estas preguntas</w:t>
              </w:r>
            </w:ins>
            <w:r w:rsidRPr="006C4628">
              <w:rPr>
                <w:rFonts w:ascii="Times" w:eastAsia="Times New Roman" w:hAnsi="Times" w:cs="Arial"/>
                <w:sz w:val="24"/>
                <w:szCs w:val="24"/>
                <w:lang w:val="es-ES" w:eastAsia="es-CO"/>
                <w:rPrChange w:id="2960" w:author="chris" w:date="2015-04-19T12:09:00Z">
                  <w:rPr>
                    <w:rFonts w:ascii="Times" w:eastAsia="Times New Roman" w:hAnsi="Times" w:cs="Arial"/>
                    <w:sz w:val="24"/>
                    <w:szCs w:val="24"/>
                    <w:lang w:val="es-CO" w:eastAsia="es-CO"/>
                  </w:rPr>
                </w:rPrChange>
              </w:rPr>
              <w:t xml:space="preserve"> es contextualizar </w:t>
            </w:r>
            <w:r w:rsidR="00AA74B7" w:rsidRPr="006C4628">
              <w:rPr>
                <w:rFonts w:ascii="Times" w:eastAsia="Times New Roman" w:hAnsi="Times" w:cs="Arial"/>
                <w:sz w:val="24"/>
                <w:szCs w:val="24"/>
                <w:lang w:val="es-ES" w:eastAsia="es-CO"/>
                <w:rPrChange w:id="2961" w:author="chris" w:date="2015-04-19T12:09:00Z">
                  <w:rPr>
                    <w:rFonts w:ascii="Times" w:eastAsia="Times New Roman" w:hAnsi="Times" w:cs="Arial"/>
                    <w:sz w:val="24"/>
                    <w:szCs w:val="24"/>
                    <w:lang w:val="es-CO" w:eastAsia="es-CO"/>
                  </w:rPr>
                </w:rPrChange>
              </w:rPr>
              <w:t>la operación</w:t>
            </w:r>
            <w:ins w:id="2962" w:author="chris" w:date="2015-04-18T22:39:00Z">
              <w:r w:rsidR="003E753D" w:rsidRPr="006C4628">
                <w:rPr>
                  <w:rFonts w:ascii="Times" w:eastAsia="Times New Roman" w:hAnsi="Times" w:cs="Arial"/>
                  <w:sz w:val="24"/>
                  <w:szCs w:val="24"/>
                  <w:lang w:val="es-ES" w:eastAsia="es-CO"/>
                  <w:rPrChange w:id="2963" w:author="chris" w:date="2015-04-19T12:09:00Z">
                    <w:rPr>
                      <w:rFonts w:ascii="Times" w:eastAsia="Times New Roman" w:hAnsi="Times" w:cs="Arial"/>
                      <w:sz w:val="24"/>
                      <w:szCs w:val="24"/>
                      <w:lang w:val="es-CO" w:eastAsia="es-CO"/>
                    </w:rPr>
                  </w:rPrChange>
                </w:rPr>
                <w:t>.</w:t>
              </w:r>
            </w:ins>
          </w:p>
          <w:p w14:paraId="08F5B6A7" w14:textId="77777777" w:rsidR="00AA74B7" w:rsidRPr="006C4628" w:rsidRDefault="00AA74B7" w:rsidP="00E6040C">
            <w:pPr>
              <w:shd w:val="clear" w:color="auto" w:fill="FFFFFF"/>
              <w:rPr>
                <w:rFonts w:ascii="Times" w:eastAsia="Times New Roman" w:hAnsi="Times" w:cs="Arial"/>
                <w:sz w:val="24"/>
                <w:szCs w:val="24"/>
                <w:lang w:val="es-ES" w:eastAsia="es-CO"/>
                <w:rPrChange w:id="2964" w:author="chris" w:date="2015-04-19T12:09:00Z">
                  <w:rPr>
                    <w:rFonts w:ascii="Times" w:eastAsia="Times New Roman" w:hAnsi="Times" w:cs="Arial"/>
                    <w:sz w:val="24"/>
                    <w:szCs w:val="24"/>
                    <w:lang w:val="es-CO" w:eastAsia="es-CO"/>
                  </w:rPr>
                </w:rPrChange>
              </w:rPr>
            </w:pPr>
          </w:p>
          <w:p w14:paraId="166CC244" w14:textId="5B924464" w:rsidR="004B7318" w:rsidRPr="006C4628" w:rsidRDefault="00AA74B7" w:rsidP="00E6040C">
            <w:pPr>
              <w:shd w:val="clear" w:color="auto" w:fill="FFFFFF"/>
              <w:spacing w:after="200"/>
              <w:rPr>
                <w:rFonts w:ascii="Times" w:eastAsia="Times New Roman" w:hAnsi="Times" w:cs="Times New Roman"/>
                <w:b/>
                <w:sz w:val="24"/>
                <w:szCs w:val="24"/>
                <w:lang w:val="es-ES" w:eastAsia="es-CO"/>
                <w:rPrChange w:id="2965" w:author="chris" w:date="2015-04-19T12:09:00Z">
                  <w:rPr>
                    <w:rFonts w:ascii="Times" w:eastAsia="Times New Roman" w:hAnsi="Times" w:cs="Times New Roman"/>
                    <w:sz w:val="24"/>
                    <w:szCs w:val="24"/>
                    <w:u w:val="single"/>
                    <w:lang w:val="es-CO" w:eastAsia="es-CO"/>
                  </w:rPr>
                </w:rPrChange>
              </w:rPr>
            </w:pPr>
            <w:r w:rsidRPr="006C4628">
              <w:rPr>
                <w:rFonts w:ascii="Times" w:eastAsia="Times New Roman" w:hAnsi="Times" w:cs="Arial"/>
                <w:b/>
                <w:lang w:val="es-ES" w:eastAsia="es-CO"/>
                <w:rPrChange w:id="2966" w:author="chris" w:date="2015-04-19T12:09:00Z">
                  <w:rPr>
                    <w:rFonts w:ascii="Times" w:eastAsia="Times New Roman" w:hAnsi="Times" w:cs="Arial"/>
                    <w:u w:val="single"/>
                    <w:lang w:val="es-CO" w:eastAsia="es-CO"/>
                  </w:rPr>
                </w:rPrChange>
              </w:rPr>
              <w:t>D</w:t>
            </w:r>
            <w:r w:rsidR="004B7318" w:rsidRPr="006C4628">
              <w:rPr>
                <w:rFonts w:ascii="Times" w:eastAsia="Times New Roman" w:hAnsi="Times" w:cs="Times New Roman"/>
                <w:b/>
                <w:lang w:val="es-ES" w:eastAsia="es-CO"/>
                <w:rPrChange w:id="2967" w:author="chris" w:date="2015-04-19T12:09:00Z">
                  <w:rPr>
                    <w:rFonts w:ascii="Times" w:eastAsia="Times New Roman" w:hAnsi="Times" w:cs="Times New Roman"/>
                    <w:u w:val="single"/>
                    <w:lang w:val="es-CO" w:eastAsia="es-CO"/>
                  </w:rPr>
                </w:rPrChange>
              </w:rPr>
              <w:t>urante la presentación</w:t>
            </w:r>
            <w:ins w:id="2968" w:author="chris" w:date="2015-04-18T22:39:00Z">
              <w:r w:rsidR="003E753D" w:rsidRPr="006C4628">
                <w:rPr>
                  <w:rFonts w:ascii="Times" w:eastAsia="Times New Roman" w:hAnsi="Times" w:cs="Times New Roman"/>
                  <w:b/>
                  <w:sz w:val="24"/>
                  <w:szCs w:val="24"/>
                  <w:lang w:val="es-ES" w:eastAsia="es-CO"/>
                  <w:rPrChange w:id="2969" w:author="chris" w:date="2015-04-19T12:09:00Z">
                    <w:rPr>
                      <w:rFonts w:ascii="Times" w:eastAsia="Times New Roman" w:hAnsi="Times" w:cs="Times New Roman"/>
                      <w:b/>
                      <w:sz w:val="24"/>
                      <w:szCs w:val="24"/>
                      <w:lang w:val="es-CO" w:eastAsia="es-CO"/>
                    </w:rPr>
                  </w:rPrChange>
                </w:rPr>
                <w:t>.</w:t>
              </w:r>
            </w:ins>
          </w:p>
          <w:p w14:paraId="656561EC" w14:textId="0D3745B7" w:rsidR="004B7318" w:rsidRPr="006C4628" w:rsidRDefault="00524105" w:rsidP="00E6040C">
            <w:pPr>
              <w:shd w:val="clear" w:color="auto" w:fill="FFFFFF"/>
              <w:rPr>
                <w:rFonts w:ascii="Times" w:eastAsia="Times New Roman" w:hAnsi="Times" w:cs="Arial"/>
                <w:sz w:val="24"/>
                <w:szCs w:val="24"/>
                <w:lang w:val="es-ES" w:eastAsia="es-CO"/>
                <w:rPrChange w:id="2970"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2971" w:author="chris" w:date="2015-04-19T12:09:00Z">
                  <w:rPr>
                    <w:rFonts w:ascii="Times" w:eastAsia="Times New Roman" w:hAnsi="Times" w:cs="Arial"/>
                    <w:sz w:val="24"/>
                    <w:szCs w:val="24"/>
                    <w:lang w:val="es-CO" w:eastAsia="es-CO"/>
                  </w:rPr>
                </w:rPrChange>
              </w:rPr>
              <w:t xml:space="preserve">Se propone que se desarrolle el </w:t>
            </w:r>
            <w:r w:rsidR="004B7318" w:rsidRPr="006C4628">
              <w:rPr>
                <w:rFonts w:ascii="Times" w:eastAsia="Times New Roman" w:hAnsi="Times" w:cs="Arial"/>
                <w:sz w:val="24"/>
                <w:szCs w:val="24"/>
                <w:lang w:val="es-ES" w:eastAsia="es-CO"/>
                <w:rPrChange w:id="2972" w:author="chris" w:date="2015-04-19T12:09:00Z">
                  <w:rPr>
                    <w:rFonts w:ascii="Times" w:eastAsia="Times New Roman" w:hAnsi="Times" w:cs="Arial"/>
                    <w:sz w:val="24"/>
                    <w:szCs w:val="24"/>
                    <w:lang w:val="es-CO" w:eastAsia="es-CO"/>
                  </w:rPr>
                </w:rPrChange>
              </w:rPr>
              <w:t>ejemplo</w:t>
            </w:r>
            <w:r w:rsidRPr="006C4628">
              <w:rPr>
                <w:rFonts w:ascii="Times" w:eastAsia="Times New Roman" w:hAnsi="Times" w:cs="Arial"/>
                <w:sz w:val="24"/>
                <w:szCs w:val="24"/>
                <w:lang w:val="es-ES" w:eastAsia="es-CO"/>
                <w:rPrChange w:id="2973" w:author="chris" w:date="2015-04-19T12:09:00Z">
                  <w:rPr>
                    <w:rFonts w:ascii="Times" w:eastAsia="Times New Roman" w:hAnsi="Times" w:cs="Arial"/>
                    <w:sz w:val="24"/>
                    <w:szCs w:val="24"/>
                    <w:lang w:val="es-CO" w:eastAsia="es-CO"/>
                  </w:rPr>
                </w:rPrChange>
              </w:rPr>
              <w:t xml:space="preserve">, explicándolo </w:t>
            </w:r>
            <w:r w:rsidR="004B7318" w:rsidRPr="006C4628">
              <w:rPr>
                <w:rFonts w:ascii="Times" w:eastAsia="Times New Roman" w:hAnsi="Times" w:cs="Arial"/>
                <w:sz w:val="24"/>
                <w:szCs w:val="24"/>
                <w:lang w:val="es-ES" w:eastAsia="es-CO"/>
                <w:rPrChange w:id="2974" w:author="chris" w:date="2015-04-19T12:09:00Z">
                  <w:rPr>
                    <w:rFonts w:ascii="Times" w:eastAsia="Times New Roman" w:hAnsi="Times" w:cs="Arial"/>
                    <w:sz w:val="24"/>
                    <w:szCs w:val="24"/>
                    <w:lang w:val="es-CO" w:eastAsia="es-CO"/>
                  </w:rPr>
                </w:rPrChange>
              </w:rPr>
              <w:t>paso a paso, asegurándo</w:t>
            </w:r>
            <w:r w:rsidRPr="006C4628">
              <w:rPr>
                <w:rFonts w:ascii="Times" w:eastAsia="Times New Roman" w:hAnsi="Times" w:cs="Arial"/>
                <w:sz w:val="24"/>
                <w:szCs w:val="24"/>
                <w:lang w:val="es-ES" w:eastAsia="es-CO"/>
                <w:rPrChange w:id="2975" w:author="chris" w:date="2015-04-19T12:09:00Z">
                  <w:rPr>
                    <w:rFonts w:ascii="Times" w:eastAsia="Times New Roman" w:hAnsi="Times" w:cs="Arial"/>
                    <w:sz w:val="24"/>
                    <w:szCs w:val="24"/>
                    <w:lang w:val="es-CO" w:eastAsia="es-CO"/>
                  </w:rPr>
                </w:rPrChange>
              </w:rPr>
              <w:t>s</w:t>
            </w:r>
            <w:r w:rsidR="004B7318" w:rsidRPr="006C4628">
              <w:rPr>
                <w:rFonts w:ascii="Times" w:eastAsia="Times New Roman" w:hAnsi="Times" w:cs="Arial"/>
                <w:sz w:val="24"/>
                <w:szCs w:val="24"/>
                <w:lang w:val="es-ES" w:eastAsia="es-CO"/>
                <w:rPrChange w:id="2976" w:author="chris" w:date="2015-04-19T12:09:00Z">
                  <w:rPr>
                    <w:rFonts w:ascii="Times" w:eastAsia="Times New Roman" w:hAnsi="Times" w:cs="Arial"/>
                    <w:sz w:val="24"/>
                    <w:szCs w:val="24"/>
                    <w:lang w:val="es-CO" w:eastAsia="es-CO"/>
                  </w:rPr>
                </w:rPrChange>
              </w:rPr>
              <w:t xml:space="preserve">e que los </w:t>
            </w:r>
            <w:r w:rsidRPr="006C4628">
              <w:rPr>
                <w:rFonts w:ascii="Times" w:eastAsia="Times New Roman" w:hAnsi="Times" w:cs="Arial"/>
                <w:sz w:val="24"/>
                <w:szCs w:val="24"/>
                <w:lang w:val="es-ES" w:eastAsia="es-CO"/>
                <w:rPrChange w:id="2977" w:author="chris" w:date="2015-04-19T12:09:00Z">
                  <w:rPr>
                    <w:rFonts w:ascii="Times" w:eastAsia="Times New Roman" w:hAnsi="Times" w:cs="Arial"/>
                    <w:sz w:val="24"/>
                    <w:szCs w:val="24"/>
                    <w:lang w:val="es-CO" w:eastAsia="es-CO"/>
                  </w:rPr>
                </w:rPrChange>
              </w:rPr>
              <w:t xml:space="preserve">estudiantes </w:t>
            </w:r>
            <w:r w:rsidR="004B7318" w:rsidRPr="006C4628">
              <w:rPr>
                <w:rFonts w:ascii="Times" w:eastAsia="Times New Roman" w:hAnsi="Times" w:cs="Arial"/>
                <w:sz w:val="24"/>
                <w:szCs w:val="24"/>
                <w:lang w:val="es-ES" w:eastAsia="es-CO"/>
                <w:rPrChange w:id="2978" w:author="chris" w:date="2015-04-19T12:09:00Z">
                  <w:rPr>
                    <w:rFonts w:ascii="Times" w:eastAsia="Times New Roman" w:hAnsi="Times" w:cs="Arial"/>
                    <w:sz w:val="24"/>
                    <w:szCs w:val="24"/>
                    <w:lang w:val="es-CO" w:eastAsia="es-CO"/>
                  </w:rPr>
                </w:rPrChange>
              </w:rPr>
              <w:t>comprenden el proceso</w:t>
            </w:r>
            <w:ins w:id="2979" w:author="chris" w:date="2015-04-19T12:00:00Z">
              <w:r w:rsidR="003B74A0" w:rsidRPr="006C4628">
                <w:rPr>
                  <w:rFonts w:ascii="Times" w:eastAsia="Times New Roman" w:hAnsi="Times" w:cs="Arial"/>
                  <w:sz w:val="24"/>
                  <w:szCs w:val="24"/>
                  <w:lang w:val="es-ES" w:eastAsia="es-CO"/>
                  <w:rPrChange w:id="2980" w:author="chris" w:date="2015-04-19T12:09:00Z">
                    <w:rPr>
                      <w:rFonts w:ascii="Times" w:eastAsia="Times New Roman" w:hAnsi="Times" w:cs="Arial"/>
                      <w:sz w:val="24"/>
                      <w:szCs w:val="24"/>
                      <w:lang w:val="es-CO" w:eastAsia="es-CO"/>
                    </w:rPr>
                  </w:rPrChange>
                </w:rPr>
                <w:t>.</w:t>
              </w:r>
            </w:ins>
            <w:del w:id="2981" w:author="chris" w:date="2015-04-19T12:00:00Z">
              <w:r w:rsidR="004B7318" w:rsidRPr="006C4628" w:rsidDel="003B74A0">
                <w:rPr>
                  <w:rFonts w:ascii="Times" w:eastAsia="Times New Roman" w:hAnsi="Times" w:cs="Arial"/>
                  <w:sz w:val="24"/>
                  <w:szCs w:val="24"/>
                  <w:lang w:val="es-ES" w:eastAsia="es-CO"/>
                  <w:rPrChange w:id="2982" w:author="chris" w:date="2015-04-19T12:09:00Z">
                    <w:rPr>
                      <w:rFonts w:ascii="Times" w:eastAsia="Times New Roman" w:hAnsi="Times" w:cs="Arial"/>
                      <w:sz w:val="24"/>
                      <w:szCs w:val="24"/>
                      <w:lang w:val="es-CO" w:eastAsia="es-CO"/>
                    </w:rPr>
                  </w:rPrChange>
                </w:rPr>
                <w:delText>:</w:delText>
              </w:r>
            </w:del>
          </w:p>
          <w:p w14:paraId="68EA9EDA" w14:textId="585399A5" w:rsidR="00524105" w:rsidRPr="006C4628" w:rsidRDefault="00524105" w:rsidP="00E6040C">
            <w:pPr>
              <w:shd w:val="clear" w:color="auto" w:fill="FFFFFF"/>
              <w:spacing w:line="270" w:lineRule="atLeast"/>
              <w:rPr>
                <w:rFonts w:ascii="Times" w:eastAsia="Times New Roman" w:hAnsi="Times" w:cs="Arial"/>
                <w:sz w:val="24"/>
                <w:szCs w:val="24"/>
                <w:lang w:val="es-ES" w:eastAsia="es-CO"/>
                <w:rPrChange w:id="2983"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984" w:author="chris" w:date="2015-04-19T12:09:00Z">
                  <w:rPr>
                    <w:rFonts w:ascii="Times" w:eastAsia="Times New Roman" w:hAnsi="Times" w:cs="Arial"/>
                    <w:b/>
                    <w:bCs/>
                    <w:sz w:val="24"/>
                    <w:szCs w:val="24"/>
                    <w:lang w:val="es-CO" w:eastAsia="es-CO"/>
                  </w:rPr>
                </w:rPrChange>
              </w:rPr>
              <w:t>Paso 1</w:t>
            </w:r>
            <w:r w:rsidRPr="006C4628">
              <w:rPr>
                <w:rFonts w:ascii="Times" w:eastAsia="Times New Roman" w:hAnsi="Times" w:cs="Arial"/>
                <w:sz w:val="24"/>
                <w:szCs w:val="24"/>
                <w:lang w:val="es-ES" w:eastAsia="es-CO"/>
                <w:rPrChange w:id="2985" w:author="chris" w:date="2015-04-19T12:09:00Z">
                  <w:rPr>
                    <w:rFonts w:ascii="Times" w:eastAsia="Times New Roman" w:hAnsi="Times" w:cs="Arial"/>
                    <w:sz w:val="24"/>
                    <w:szCs w:val="24"/>
                    <w:lang w:val="es-CO" w:eastAsia="es-CO"/>
                  </w:rPr>
                </w:rPrChange>
              </w:rPr>
              <w:t>: se colocan los sumandos uno debajo de otro, haciendo coincidir las cifras de unidades, decenas, centenas, unidades de mil, decenas de mil, e</w:t>
            </w:r>
            <w:ins w:id="2986" w:author="chris" w:date="2015-04-19T12:00:00Z">
              <w:r w:rsidR="003B74A0" w:rsidRPr="006C4628">
                <w:rPr>
                  <w:rFonts w:ascii="Times" w:eastAsia="Times New Roman" w:hAnsi="Times" w:cs="Arial"/>
                  <w:sz w:val="24"/>
                  <w:szCs w:val="24"/>
                  <w:lang w:val="es-ES" w:eastAsia="es-CO"/>
                  <w:rPrChange w:id="2987" w:author="chris" w:date="2015-04-19T12:09:00Z">
                    <w:rPr>
                      <w:rFonts w:ascii="Times" w:eastAsia="Times New Roman" w:hAnsi="Times" w:cs="Arial"/>
                      <w:sz w:val="24"/>
                      <w:szCs w:val="24"/>
                      <w:lang w:val="es-CO" w:eastAsia="es-CO"/>
                    </w:rPr>
                  </w:rPrChange>
                </w:rPr>
                <w:t>ntre otros</w:t>
              </w:r>
            </w:ins>
            <w:del w:id="2988" w:author="chris" w:date="2015-04-19T12:00:00Z">
              <w:r w:rsidRPr="006C4628" w:rsidDel="003B74A0">
                <w:rPr>
                  <w:rFonts w:ascii="Times" w:eastAsia="Times New Roman" w:hAnsi="Times" w:cs="Arial"/>
                  <w:sz w:val="24"/>
                  <w:szCs w:val="24"/>
                  <w:lang w:val="es-ES" w:eastAsia="es-CO"/>
                  <w:rPrChange w:id="2989" w:author="chris" w:date="2015-04-19T12:09:00Z">
                    <w:rPr>
                      <w:rFonts w:ascii="Times" w:eastAsia="Times New Roman" w:hAnsi="Times" w:cs="Arial"/>
                      <w:sz w:val="24"/>
                      <w:szCs w:val="24"/>
                      <w:lang w:val="es-CO" w:eastAsia="es-CO"/>
                    </w:rPr>
                  </w:rPrChange>
                </w:rPr>
                <w:delText>tc.</w:delText>
              </w:r>
            </w:del>
            <w:r w:rsidRPr="006C4628">
              <w:rPr>
                <w:rFonts w:ascii="Times" w:eastAsia="Times New Roman" w:hAnsi="Times" w:cs="Arial"/>
                <w:sz w:val="24"/>
                <w:szCs w:val="24"/>
                <w:lang w:val="es-ES" w:eastAsia="es-CO"/>
                <w:rPrChange w:id="2990" w:author="chris" w:date="2015-04-19T12:09:00Z">
                  <w:rPr>
                    <w:rFonts w:ascii="Times" w:eastAsia="Times New Roman" w:hAnsi="Times" w:cs="Arial"/>
                    <w:sz w:val="24"/>
                    <w:szCs w:val="24"/>
                    <w:lang w:val="es-CO" w:eastAsia="es-CO"/>
                  </w:rPr>
                </w:rPrChange>
              </w:rPr>
              <w:t xml:space="preserve">, de cada número. Se recomienda desarrollar algunos ejemplos donde la acomodación de las cifras no sea la correcta para eliminar confusiones entre los estudiantes. </w:t>
            </w:r>
          </w:p>
          <w:p w14:paraId="0BDD1333" w14:textId="3433A034" w:rsidR="00524105" w:rsidRPr="006C4628" w:rsidRDefault="00524105" w:rsidP="00E6040C">
            <w:pPr>
              <w:shd w:val="clear" w:color="auto" w:fill="FFFFFF"/>
              <w:spacing w:line="270" w:lineRule="atLeast"/>
              <w:rPr>
                <w:rFonts w:ascii="Times" w:eastAsia="Times New Roman" w:hAnsi="Times" w:cs="Arial"/>
                <w:sz w:val="24"/>
                <w:szCs w:val="24"/>
                <w:lang w:val="es-ES" w:eastAsia="es-CO"/>
                <w:rPrChange w:id="2991"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2992" w:author="chris" w:date="2015-04-19T12:09:00Z">
                  <w:rPr>
                    <w:rFonts w:ascii="Times" w:eastAsia="Times New Roman" w:hAnsi="Times" w:cs="Arial"/>
                    <w:b/>
                    <w:bCs/>
                    <w:sz w:val="24"/>
                    <w:szCs w:val="24"/>
                    <w:lang w:val="es-CO" w:eastAsia="es-CO"/>
                  </w:rPr>
                </w:rPrChange>
              </w:rPr>
              <w:t>Paso 2</w:t>
            </w:r>
            <w:r w:rsidRPr="006C4628">
              <w:rPr>
                <w:rFonts w:ascii="Times" w:eastAsia="Times New Roman" w:hAnsi="Times" w:cs="Arial"/>
                <w:sz w:val="24"/>
                <w:szCs w:val="24"/>
                <w:lang w:val="es-ES" w:eastAsia="es-CO"/>
                <w:rPrChange w:id="2993" w:author="chris" w:date="2015-04-19T12:09:00Z">
                  <w:rPr>
                    <w:rFonts w:ascii="Times" w:eastAsia="Times New Roman" w:hAnsi="Times" w:cs="Arial"/>
                    <w:sz w:val="24"/>
                    <w:szCs w:val="24"/>
                    <w:lang w:val="es-CO" w:eastAsia="es-CO"/>
                  </w:rPr>
                </w:rPrChange>
              </w:rPr>
              <w:t xml:space="preserve">: se inicia la suma </w:t>
            </w:r>
            <w:r w:rsidRPr="006C4628">
              <w:rPr>
                <w:rFonts w:ascii="Times" w:eastAsia="Times New Roman" w:hAnsi="Times" w:cs="Arial"/>
                <w:b/>
                <w:sz w:val="24"/>
                <w:szCs w:val="24"/>
                <w:lang w:val="es-ES" w:eastAsia="es-CO"/>
                <w:rPrChange w:id="2994" w:author="chris" w:date="2015-04-19T12:09:00Z">
                  <w:rPr>
                    <w:rFonts w:ascii="Times" w:eastAsia="Times New Roman" w:hAnsi="Times" w:cs="Arial"/>
                    <w:b/>
                    <w:sz w:val="24"/>
                    <w:szCs w:val="24"/>
                    <w:lang w:val="es-CO" w:eastAsia="es-CO"/>
                  </w:rPr>
                </w:rPrChange>
              </w:rPr>
              <w:t>siempre</w:t>
            </w:r>
            <w:r w:rsidR="00232614" w:rsidRPr="006C4628">
              <w:rPr>
                <w:rFonts w:ascii="Times" w:eastAsia="Times New Roman" w:hAnsi="Times" w:cs="Arial"/>
                <w:sz w:val="24"/>
                <w:szCs w:val="24"/>
                <w:lang w:val="es-ES" w:eastAsia="es-CO"/>
                <w:rPrChange w:id="2995" w:author="chris" w:date="2015-04-19T12:09:00Z">
                  <w:rPr>
                    <w:rFonts w:ascii="Times" w:eastAsia="Times New Roman" w:hAnsi="Times" w:cs="Arial"/>
                    <w:sz w:val="24"/>
                    <w:szCs w:val="24"/>
                    <w:lang w:val="es-CO" w:eastAsia="es-CO"/>
                  </w:rPr>
                </w:rPrChange>
              </w:rPr>
              <w:t xml:space="preserve"> por las unidades. Es importante que este paso quede muy claro. </w:t>
            </w:r>
          </w:p>
          <w:p w14:paraId="3B3644A0" w14:textId="77777777" w:rsidR="00524105" w:rsidRPr="006C4628" w:rsidRDefault="00524105" w:rsidP="00E6040C">
            <w:pPr>
              <w:shd w:val="clear" w:color="auto" w:fill="FFFFFF"/>
              <w:spacing w:line="270" w:lineRule="atLeast"/>
              <w:rPr>
                <w:rFonts w:ascii="Times" w:eastAsia="Times New Roman" w:hAnsi="Times" w:cs="Arial"/>
                <w:sz w:val="24"/>
                <w:szCs w:val="24"/>
                <w:lang w:val="es-ES" w:eastAsia="es-CO"/>
                <w:rPrChange w:id="2996"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sz w:val="24"/>
                <w:szCs w:val="24"/>
                <w:lang w:val="es-ES" w:eastAsia="es-CO"/>
                <w:rPrChange w:id="2997" w:author="chris" w:date="2015-04-19T12:09:00Z">
                  <w:rPr>
                    <w:rFonts w:ascii="Times" w:eastAsia="Times New Roman" w:hAnsi="Times" w:cs="Arial"/>
                    <w:b/>
                    <w:sz w:val="24"/>
                    <w:szCs w:val="24"/>
                    <w:lang w:val="es-CO" w:eastAsia="es-CO"/>
                  </w:rPr>
                </w:rPrChange>
              </w:rPr>
              <w:t>Pa</w:t>
            </w:r>
            <w:r w:rsidRPr="006C4628">
              <w:rPr>
                <w:rFonts w:ascii="Times" w:eastAsia="Times New Roman" w:hAnsi="Times" w:cs="Arial"/>
                <w:b/>
                <w:bCs/>
                <w:sz w:val="24"/>
                <w:szCs w:val="24"/>
                <w:lang w:val="es-ES" w:eastAsia="es-CO"/>
                <w:rPrChange w:id="2998" w:author="chris" w:date="2015-04-19T12:09:00Z">
                  <w:rPr>
                    <w:rFonts w:ascii="Times" w:eastAsia="Times New Roman" w:hAnsi="Times" w:cs="Arial"/>
                    <w:b/>
                    <w:bCs/>
                    <w:sz w:val="24"/>
                    <w:szCs w:val="24"/>
                    <w:lang w:val="es-CO" w:eastAsia="es-CO"/>
                  </w:rPr>
                </w:rPrChange>
              </w:rPr>
              <w:t>so 3</w:t>
            </w:r>
            <w:r w:rsidRPr="006C4628">
              <w:rPr>
                <w:rFonts w:ascii="Times" w:eastAsia="Times New Roman" w:hAnsi="Times" w:cs="Arial"/>
                <w:sz w:val="24"/>
                <w:szCs w:val="24"/>
                <w:lang w:val="es-ES" w:eastAsia="es-CO"/>
                <w:rPrChange w:id="2999" w:author="chris" w:date="2015-04-19T12:09:00Z">
                  <w:rPr>
                    <w:rFonts w:ascii="Times" w:eastAsia="Times New Roman" w:hAnsi="Times" w:cs="Arial"/>
                    <w:sz w:val="24"/>
                    <w:szCs w:val="24"/>
                    <w:lang w:val="es-CO" w:eastAsia="es-CO"/>
                  </w:rPr>
                </w:rPrChange>
              </w:rPr>
              <w:t>: si el resultado es:</w:t>
            </w:r>
          </w:p>
          <w:p w14:paraId="2BF37156" w14:textId="77777777" w:rsidR="00524105" w:rsidRPr="006C4628" w:rsidRDefault="00524105" w:rsidP="00E6040C">
            <w:pPr>
              <w:shd w:val="clear" w:color="auto" w:fill="FFFFFF"/>
              <w:spacing w:line="270" w:lineRule="atLeast"/>
              <w:rPr>
                <w:rFonts w:ascii="Times" w:eastAsia="Times New Roman" w:hAnsi="Times" w:cs="Arial"/>
                <w:sz w:val="24"/>
                <w:szCs w:val="24"/>
                <w:lang w:val="es-ES" w:eastAsia="es-CO"/>
                <w:rPrChange w:id="3000"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3001" w:author="chris" w:date="2015-04-19T12:09:00Z">
                  <w:rPr>
                    <w:rFonts w:ascii="Times" w:eastAsia="Times New Roman" w:hAnsi="Times" w:cs="Arial"/>
                    <w:b/>
                    <w:bCs/>
                    <w:sz w:val="24"/>
                    <w:szCs w:val="24"/>
                    <w:lang w:val="es-CO" w:eastAsia="es-CO"/>
                  </w:rPr>
                </w:rPrChange>
              </w:rPr>
              <w:t>*  = 9 o &lt; 9</w:t>
            </w:r>
            <w:r w:rsidRPr="006C4628">
              <w:rPr>
                <w:rFonts w:ascii="Times" w:eastAsia="Times New Roman" w:hAnsi="Times" w:cs="Arial"/>
                <w:sz w:val="24"/>
                <w:szCs w:val="24"/>
                <w:lang w:val="es-ES" w:eastAsia="es-CO"/>
                <w:rPrChange w:id="3002" w:author="chris" w:date="2015-04-19T12:09:00Z">
                  <w:rPr>
                    <w:rFonts w:ascii="Times" w:eastAsia="Times New Roman" w:hAnsi="Times" w:cs="Arial"/>
                    <w:sz w:val="24"/>
                    <w:szCs w:val="24"/>
                    <w:lang w:val="es-CO" w:eastAsia="es-CO"/>
                  </w:rPr>
                </w:rPrChange>
              </w:rPr>
              <w:t> se escribe el resultado debajo de la línea de suma, en la misma columna.</w:t>
            </w:r>
          </w:p>
          <w:p w14:paraId="354FC776" w14:textId="77777777" w:rsidR="00524105" w:rsidRPr="006C4628" w:rsidRDefault="00524105" w:rsidP="00E6040C">
            <w:pPr>
              <w:shd w:val="clear" w:color="auto" w:fill="FFFFFF"/>
              <w:spacing w:line="270" w:lineRule="atLeast"/>
              <w:rPr>
                <w:rFonts w:ascii="Times" w:eastAsia="Times New Roman" w:hAnsi="Times" w:cs="Arial"/>
                <w:sz w:val="24"/>
                <w:szCs w:val="24"/>
                <w:lang w:val="es-ES" w:eastAsia="es-CO"/>
                <w:rPrChange w:id="3003"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3004" w:author="chris" w:date="2015-04-19T12:09:00Z">
                  <w:rPr>
                    <w:rFonts w:ascii="Times" w:eastAsia="Times New Roman" w:hAnsi="Times" w:cs="Arial"/>
                    <w:b/>
                    <w:bCs/>
                    <w:sz w:val="24"/>
                    <w:szCs w:val="24"/>
                    <w:lang w:val="es-CO" w:eastAsia="es-CO"/>
                  </w:rPr>
                </w:rPrChange>
              </w:rPr>
              <w:t>*   &gt; 9</w:t>
            </w:r>
            <w:r w:rsidRPr="006C4628">
              <w:rPr>
                <w:rFonts w:ascii="Times" w:eastAsia="Times New Roman" w:hAnsi="Times" w:cs="Arial"/>
                <w:sz w:val="24"/>
                <w:szCs w:val="24"/>
                <w:lang w:val="es-ES" w:eastAsia="es-CO"/>
                <w:rPrChange w:id="3005" w:author="chris" w:date="2015-04-19T12:09:00Z">
                  <w:rPr>
                    <w:rFonts w:ascii="Times" w:eastAsia="Times New Roman" w:hAnsi="Times" w:cs="Arial"/>
                    <w:sz w:val="24"/>
                    <w:szCs w:val="24"/>
                    <w:lang w:val="es-CO" w:eastAsia="es-CO"/>
                  </w:rPr>
                </w:rPrChange>
              </w:rPr>
              <w:t> se escribe solo la unidad y se “lleva” pendiente la decena para sumarla en la siguiente columna.</w:t>
            </w:r>
          </w:p>
          <w:p w14:paraId="00C7BC6E" w14:textId="389EA29F" w:rsidR="004B7318" w:rsidRPr="006C4628" w:rsidRDefault="00524105" w:rsidP="00E6040C">
            <w:pPr>
              <w:shd w:val="clear" w:color="auto" w:fill="FFFFFF"/>
              <w:spacing w:line="270" w:lineRule="atLeast"/>
              <w:rPr>
                <w:rFonts w:ascii="Times" w:eastAsia="Times New Roman" w:hAnsi="Times" w:cs="Arial"/>
                <w:sz w:val="24"/>
                <w:szCs w:val="24"/>
                <w:lang w:val="es-ES" w:eastAsia="es-CO"/>
                <w:rPrChange w:id="3006" w:author="chris" w:date="2015-04-19T12:09:00Z">
                  <w:rPr>
                    <w:rFonts w:ascii="Times" w:eastAsia="Times New Roman" w:hAnsi="Times" w:cs="Arial"/>
                    <w:sz w:val="24"/>
                    <w:szCs w:val="24"/>
                    <w:lang w:val="es-CO" w:eastAsia="es-CO"/>
                  </w:rPr>
                </w:rPrChange>
              </w:rPr>
            </w:pPr>
            <w:r w:rsidRPr="006C4628">
              <w:rPr>
                <w:rFonts w:ascii="Times" w:eastAsia="Times New Roman" w:hAnsi="Times" w:cs="Arial"/>
                <w:b/>
                <w:bCs/>
                <w:sz w:val="24"/>
                <w:szCs w:val="24"/>
                <w:lang w:val="es-ES" w:eastAsia="es-CO"/>
                <w:rPrChange w:id="3007" w:author="chris" w:date="2015-04-19T12:09:00Z">
                  <w:rPr>
                    <w:rFonts w:ascii="Times" w:eastAsia="Times New Roman" w:hAnsi="Times" w:cs="Arial"/>
                    <w:b/>
                    <w:bCs/>
                    <w:sz w:val="24"/>
                    <w:szCs w:val="24"/>
                    <w:lang w:val="es-CO" w:eastAsia="es-CO"/>
                  </w:rPr>
                </w:rPrChange>
              </w:rPr>
              <w:t>Paso 4</w:t>
            </w:r>
            <w:r w:rsidRPr="006C4628">
              <w:rPr>
                <w:rFonts w:ascii="Times" w:eastAsia="Times New Roman" w:hAnsi="Times" w:cs="Arial"/>
                <w:sz w:val="24"/>
                <w:szCs w:val="24"/>
                <w:lang w:val="es-ES" w:eastAsia="es-CO"/>
                <w:rPrChange w:id="3008" w:author="chris" w:date="2015-04-19T12:09:00Z">
                  <w:rPr>
                    <w:rFonts w:ascii="Times" w:eastAsia="Times New Roman" w:hAnsi="Times" w:cs="Arial"/>
                    <w:sz w:val="24"/>
                    <w:szCs w:val="24"/>
                    <w:lang w:val="es-CO" w:eastAsia="es-CO"/>
                  </w:rPr>
                </w:rPrChange>
              </w:rPr>
              <w:t>: se repite el procedimiento de suma en la columna siguiente y así sucesivamente</w:t>
            </w:r>
            <w:r w:rsidR="00614C2D" w:rsidRPr="006C4628">
              <w:rPr>
                <w:rFonts w:ascii="Times" w:eastAsia="Times New Roman" w:hAnsi="Times" w:cs="Arial"/>
                <w:sz w:val="24"/>
                <w:szCs w:val="24"/>
                <w:lang w:val="es-ES" w:eastAsia="es-CO"/>
                <w:rPrChange w:id="3009" w:author="chris" w:date="2015-04-19T12:09:00Z">
                  <w:rPr>
                    <w:rFonts w:ascii="Times" w:eastAsia="Times New Roman" w:hAnsi="Times" w:cs="Arial"/>
                    <w:sz w:val="24"/>
                    <w:szCs w:val="24"/>
                    <w:lang w:val="es-CO" w:eastAsia="es-CO"/>
                  </w:rPr>
                </w:rPrChange>
              </w:rPr>
              <w:t xml:space="preserve"> para el resto de las columnas.</w:t>
            </w:r>
          </w:p>
          <w:p w14:paraId="38D18F2B" w14:textId="1EA7F1B2" w:rsidR="00614C2D" w:rsidRPr="006C4628" w:rsidRDefault="00614C2D" w:rsidP="00E6040C">
            <w:pPr>
              <w:shd w:val="clear" w:color="auto" w:fill="FFFFFF"/>
              <w:spacing w:line="270" w:lineRule="atLeast"/>
              <w:rPr>
                <w:rFonts w:ascii="Times" w:eastAsia="Times New Roman" w:hAnsi="Times" w:cs="Arial"/>
                <w:sz w:val="24"/>
                <w:szCs w:val="24"/>
                <w:lang w:val="es-ES" w:eastAsia="es-CO"/>
                <w:rPrChange w:id="3010"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011" w:author="chris" w:date="2015-04-19T12:09:00Z">
                  <w:rPr>
                    <w:rFonts w:ascii="Times" w:eastAsia="Times New Roman" w:hAnsi="Times" w:cs="Arial"/>
                    <w:sz w:val="24"/>
                    <w:szCs w:val="24"/>
                    <w:lang w:val="es-CO" w:eastAsia="es-CO"/>
                  </w:rPr>
                </w:rPrChange>
              </w:rPr>
              <w:t xml:space="preserve">Se puede proponer que los estudiantes finalicen la adición antes de ver el recurso en su totalidad y luego a manera de comprobación, comparen sus resultados. </w:t>
            </w:r>
          </w:p>
          <w:p w14:paraId="2A563E6A" w14:textId="1A3A3047" w:rsidR="00614C2D" w:rsidRPr="006C4628" w:rsidRDefault="00614C2D" w:rsidP="00E6040C">
            <w:pPr>
              <w:shd w:val="clear" w:color="auto" w:fill="FFFFFF"/>
              <w:spacing w:line="270" w:lineRule="atLeast"/>
              <w:rPr>
                <w:rFonts w:ascii="Times" w:eastAsia="Times New Roman" w:hAnsi="Times" w:cs="Arial"/>
                <w:b/>
                <w:sz w:val="24"/>
                <w:szCs w:val="24"/>
                <w:lang w:val="es-ES" w:eastAsia="es-CO"/>
                <w:rPrChange w:id="3012" w:author="chris" w:date="2015-04-19T12:09:00Z">
                  <w:rPr>
                    <w:rFonts w:ascii="Times" w:eastAsia="Times New Roman" w:hAnsi="Times" w:cs="Arial"/>
                    <w:sz w:val="24"/>
                    <w:szCs w:val="24"/>
                    <w:u w:val="single"/>
                    <w:lang w:val="es-CO" w:eastAsia="es-CO"/>
                  </w:rPr>
                </w:rPrChange>
              </w:rPr>
            </w:pPr>
            <w:r w:rsidRPr="006C4628">
              <w:rPr>
                <w:rFonts w:ascii="Times" w:eastAsia="Times New Roman" w:hAnsi="Times" w:cs="Arial"/>
                <w:b/>
                <w:sz w:val="24"/>
                <w:szCs w:val="24"/>
                <w:lang w:val="es-ES" w:eastAsia="es-CO"/>
                <w:rPrChange w:id="3013" w:author="chris" w:date="2015-04-19T12:09:00Z">
                  <w:rPr>
                    <w:rFonts w:ascii="Times" w:eastAsia="Times New Roman" w:hAnsi="Times" w:cs="Arial"/>
                    <w:sz w:val="24"/>
                    <w:szCs w:val="24"/>
                    <w:u w:val="single"/>
                    <w:lang w:val="es-CO" w:eastAsia="es-CO"/>
                  </w:rPr>
                </w:rPrChange>
              </w:rPr>
              <w:lastRenderedPageBreak/>
              <w:t>Después de la presentación</w:t>
            </w:r>
            <w:ins w:id="3014" w:author="chris" w:date="2015-04-19T12:02:00Z">
              <w:r w:rsidR="003B74A0" w:rsidRPr="006C4628">
                <w:rPr>
                  <w:rFonts w:ascii="Times" w:eastAsia="Times New Roman" w:hAnsi="Times" w:cs="Arial"/>
                  <w:b/>
                  <w:sz w:val="24"/>
                  <w:szCs w:val="24"/>
                  <w:lang w:val="es-ES" w:eastAsia="es-CO"/>
                  <w:rPrChange w:id="3015" w:author="chris" w:date="2015-04-19T12:09:00Z">
                    <w:rPr>
                      <w:rFonts w:ascii="Times" w:eastAsia="Times New Roman" w:hAnsi="Times" w:cs="Arial"/>
                      <w:sz w:val="24"/>
                      <w:szCs w:val="24"/>
                      <w:u w:val="single"/>
                      <w:lang w:val="es-CO" w:eastAsia="es-CO"/>
                    </w:rPr>
                  </w:rPrChange>
                </w:rPr>
                <w:t>.</w:t>
              </w:r>
            </w:ins>
            <w:del w:id="3016" w:author="chris" w:date="2015-04-19T12:02:00Z">
              <w:r w:rsidRPr="006C4628" w:rsidDel="003B74A0">
                <w:rPr>
                  <w:rFonts w:ascii="Times" w:eastAsia="Times New Roman" w:hAnsi="Times" w:cs="Arial"/>
                  <w:b/>
                  <w:sz w:val="24"/>
                  <w:szCs w:val="24"/>
                  <w:lang w:val="es-ES" w:eastAsia="es-CO"/>
                  <w:rPrChange w:id="3017" w:author="chris" w:date="2015-04-19T12:09:00Z">
                    <w:rPr>
                      <w:rFonts w:ascii="Times" w:eastAsia="Times New Roman" w:hAnsi="Times" w:cs="Arial"/>
                      <w:sz w:val="24"/>
                      <w:szCs w:val="24"/>
                      <w:u w:val="single"/>
                      <w:lang w:val="es-CO" w:eastAsia="es-CO"/>
                    </w:rPr>
                  </w:rPrChange>
                </w:rPr>
                <w:delText>:</w:delText>
              </w:r>
            </w:del>
          </w:p>
          <w:p w14:paraId="258C4B9F" w14:textId="77777777" w:rsidR="003B74A0" w:rsidRPr="006C4628" w:rsidRDefault="00614C2D" w:rsidP="00E6040C">
            <w:pPr>
              <w:shd w:val="clear" w:color="auto" w:fill="FFFFFF"/>
              <w:spacing w:line="270" w:lineRule="atLeast"/>
              <w:rPr>
                <w:ins w:id="3018" w:author="chris" w:date="2015-04-19T12:05:00Z"/>
                <w:rFonts w:ascii="Times" w:eastAsia="Times New Roman" w:hAnsi="Times" w:cs="Arial"/>
                <w:sz w:val="24"/>
                <w:szCs w:val="24"/>
                <w:lang w:val="es-ES" w:eastAsia="es-CO"/>
                <w:rPrChange w:id="3019" w:author="chris" w:date="2015-04-19T12:09:00Z">
                  <w:rPr>
                    <w:ins w:id="3020" w:author="chris" w:date="2015-04-19T12:05:00Z"/>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021" w:author="chris" w:date="2015-04-19T12:09:00Z">
                  <w:rPr>
                    <w:rFonts w:ascii="Times" w:eastAsia="Times New Roman" w:hAnsi="Times" w:cs="Arial"/>
                    <w:sz w:val="24"/>
                    <w:szCs w:val="24"/>
                    <w:lang w:val="es-CO" w:eastAsia="es-CO"/>
                  </w:rPr>
                </w:rPrChange>
              </w:rPr>
              <w:t>El recurso cuenta con un “practica” que genera seis adiciones empleando números de hasta 9 cifras, se recomienda permitir a los estudiantes desarrollar las adiciones y finalmente</w:t>
            </w:r>
            <w:ins w:id="3022" w:author="chris" w:date="2015-04-19T12:05:00Z">
              <w:r w:rsidR="003B74A0" w:rsidRPr="006C4628">
                <w:rPr>
                  <w:rFonts w:ascii="Times" w:eastAsia="Times New Roman" w:hAnsi="Times" w:cs="Arial"/>
                  <w:sz w:val="24"/>
                  <w:szCs w:val="24"/>
                  <w:lang w:val="es-ES" w:eastAsia="es-CO"/>
                  <w:rPrChange w:id="3023" w:author="chris" w:date="2015-04-19T12:09:00Z">
                    <w:rPr>
                      <w:rFonts w:ascii="Times" w:eastAsia="Times New Roman" w:hAnsi="Times" w:cs="Arial"/>
                      <w:sz w:val="24"/>
                      <w:szCs w:val="24"/>
                      <w:lang w:val="es-CO" w:eastAsia="es-CO"/>
                    </w:rPr>
                  </w:rPrChange>
                </w:rPr>
                <w:t>,</w:t>
              </w:r>
            </w:ins>
            <w:r w:rsidRPr="006C4628">
              <w:rPr>
                <w:rFonts w:ascii="Times" w:eastAsia="Times New Roman" w:hAnsi="Times" w:cs="Arial"/>
                <w:sz w:val="24"/>
                <w:szCs w:val="24"/>
                <w:lang w:val="es-ES" w:eastAsia="es-CO"/>
                <w:rPrChange w:id="3024" w:author="chris" w:date="2015-04-19T12:09:00Z">
                  <w:rPr>
                    <w:rFonts w:ascii="Times" w:eastAsia="Times New Roman" w:hAnsi="Times" w:cs="Arial"/>
                    <w:sz w:val="24"/>
                    <w:szCs w:val="24"/>
                    <w:lang w:val="es-CO" w:eastAsia="es-CO"/>
                  </w:rPr>
                </w:rPrChange>
              </w:rPr>
              <w:t xml:space="preserve"> comparar los resultados obtenidos con los del recurso. </w:t>
            </w:r>
          </w:p>
          <w:p w14:paraId="5DB7755B" w14:textId="123DC68A" w:rsidR="00C242DE" w:rsidRPr="006C4628" w:rsidRDefault="007E4DA8" w:rsidP="00E6040C">
            <w:pPr>
              <w:shd w:val="clear" w:color="auto" w:fill="FFFFFF"/>
              <w:spacing w:line="270" w:lineRule="atLeast"/>
              <w:rPr>
                <w:rFonts w:ascii="Times New Roman" w:hAnsi="Times New Roman" w:cs="Times New Roman"/>
                <w:sz w:val="24"/>
                <w:szCs w:val="24"/>
                <w:lang w:val="es-ES"/>
                <w:rPrChange w:id="3025" w:author="chris" w:date="2015-04-19T12:09:00Z">
                  <w:rPr>
                    <w:rFonts w:ascii="Times New Roman" w:hAnsi="Times New Roman" w:cs="Times New Roman"/>
                    <w:sz w:val="24"/>
                    <w:szCs w:val="24"/>
                  </w:rPr>
                </w:rPrChange>
              </w:rPr>
            </w:pPr>
            <w:r w:rsidRPr="006C4628">
              <w:rPr>
                <w:rFonts w:ascii="Times" w:eastAsia="Times New Roman" w:hAnsi="Times" w:cs="Arial"/>
                <w:sz w:val="24"/>
                <w:szCs w:val="24"/>
                <w:lang w:val="es-ES" w:eastAsia="es-CO"/>
                <w:rPrChange w:id="3026" w:author="chris" w:date="2015-04-19T12:09:00Z">
                  <w:rPr>
                    <w:rFonts w:ascii="Times" w:eastAsia="Times New Roman" w:hAnsi="Times" w:cs="Arial"/>
                    <w:sz w:val="24"/>
                    <w:szCs w:val="24"/>
                    <w:lang w:val="es-CO" w:eastAsia="es-CO"/>
                  </w:rPr>
                </w:rPrChange>
              </w:rPr>
              <w:t xml:space="preserve">Se puede utilizar este punto para verificar y aclarar dudas o errores que los estudiantes </w:t>
            </w:r>
            <w:r w:rsidR="00EF3C49" w:rsidRPr="006C4628">
              <w:rPr>
                <w:rFonts w:ascii="Times" w:eastAsia="Times New Roman" w:hAnsi="Times" w:cs="Arial"/>
                <w:sz w:val="24"/>
                <w:szCs w:val="24"/>
                <w:lang w:val="es-ES" w:eastAsia="es-CO"/>
                <w:rPrChange w:id="3027" w:author="chris" w:date="2015-04-19T12:09:00Z">
                  <w:rPr>
                    <w:rFonts w:ascii="Times" w:eastAsia="Times New Roman" w:hAnsi="Times" w:cs="Arial"/>
                    <w:sz w:val="24"/>
                    <w:szCs w:val="24"/>
                    <w:lang w:val="es-CO" w:eastAsia="es-CO"/>
                  </w:rPr>
                </w:rPrChange>
              </w:rPr>
              <w:t>puedan</w:t>
            </w:r>
            <w:r w:rsidRPr="006C4628">
              <w:rPr>
                <w:rFonts w:ascii="Times" w:eastAsia="Times New Roman" w:hAnsi="Times" w:cs="Arial"/>
                <w:sz w:val="24"/>
                <w:szCs w:val="24"/>
                <w:lang w:val="es-ES" w:eastAsia="es-CO"/>
                <w:rPrChange w:id="3028" w:author="chris" w:date="2015-04-19T12:09:00Z">
                  <w:rPr>
                    <w:rFonts w:ascii="Times" w:eastAsia="Times New Roman" w:hAnsi="Times" w:cs="Arial"/>
                    <w:sz w:val="24"/>
                    <w:szCs w:val="24"/>
                    <w:lang w:val="es-CO" w:eastAsia="es-CO"/>
                  </w:rPr>
                </w:rPrChange>
              </w:rPr>
              <w:t xml:space="preserve"> estar cometiendo. </w:t>
            </w:r>
          </w:p>
        </w:tc>
      </w:tr>
      <w:tr w:rsidR="003C2446" w:rsidRPr="006C4628" w14:paraId="58944258" w14:textId="77777777" w:rsidTr="006D1401">
        <w:tc>
          <w:tcPr>
            <w:tcW w:w="2333" w:type="dxa"/>
          </w:tcPr>
          <w:p w14:paraId="35799D05" w14:textId="6D08F32C" w:rsidR="003C2446" w:rsidRPr="006C4628" w:rsidRDefault="003C2446" w:rsidP="00E6040C">
            <w:pPr>
              <w:rPr>
                <w:rFonts w:ascii="Times New Roman" w:hAnsi="Times New Roman" w:cs="Times New Roman"/>
                <w:b/>
                <w:color w:val="000000"/>
                <w:sz w:val="24"/>
                <w:szCs w:val="24"/>
                <w:lang w:val="es-ES"/>
                <w:rPrChange w:id="302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030" w:author="chris" w:date="2015-04-19T12:09:00Z">
                  <w:rPr>
                    <w:rFonts w:ascii="Times New Roman" w:hAnsi="Times New Roman" w:cs="Times New Roman"/>
                    <w:b/>
                    <w:color w:val="000000"/>
                    <w:sz w:val="24"/>
                    <w:szCs w:val="24"/>
                  </w:rPr>
                </w:rPrChange>
              </w:rPr>
              <w:lastRenderedPageBreak/>
              <w:t>Título</w:t>
            </w:r>
          </w:p>
        </w:tc>
        <w:tc>
          <w:tcPr>
            <w:tcW w:w="6495" w:type="dxa"/>
          </w:tcPr>
          <w:p w14:paraId="15898A88" w14:textId="442BB9F0" w:rsidR="003C2446" w:rsidRPr="006C4628" w:rsidRDefault="000754DF" w:rsidP="00E6040C">
            <w:pPr>
              <w:rPr>
                <w:rFonts w:ascii="Times New Roman" w:hAnsi="Times New Roman" w:cs="Times New Roman"/>
                <w:color w:val="000000"/>
                <w:sz w:val="24"/>
                <w:szCs w:val="24"/>
                <w:lang w:val="es-ES"/>
                <w:rPrChange w:id="303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032" w:author="chris" w:date="2015-04-19T12:09:00Z">
                  <w:rPr>
                    <w:rFonts w:ascii="Times New Roman" w:hAnsi="Times New Roman" w:cs="Times New Roman"/>
                    <w:color w:val="000000"/>
                    <w:sz w:val="24"/>
                    <w:szCs w:val="24"/>
                  </w:rPr>
                </w:rPrChange>
              </w:rPr>
              <w:t>Recuerda cómo se suma</w:t>
            </w:r>
          </w:p>
        </w:tc>
      </w:tr>
      <w:tr w:rsidR="003C2446" w:rsidRPr="006C4628" w14:paraId="28D4CD0A" w14:textId="77777777" w:rsidTr="006D1401">
        <w:tc>
          <w:tcPr>
            <w:tcW w:w="2333" w:type="dxa"/>
          </w:tcPr>
          <w:p w14:paraId="4AC219FC" w14:textId="77777777" w:rsidR="003C2446" w:rsidRPr="006C4628" w:rsidRDefault="003C2446" w:rsidP="00E6040C">
            <w:pPr>
              <w:rPr>
                <w:rFonts w:ascii="Times New Roman" w:hAnsi="Times New Roman" w:cs="Times New Roman"/>
                <w:b/>
                <w:color w:val="000000"/>
                <w:sz w:val="24"/>
                <w:szCs w:val="24"/>
                <w:lang w:val="es-ES"/>
                <w:rPrChange w:id="303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034" w:author="chris" w:date="2015-04-19T12:09:00Z">
                  <w:rPr>
                    <w:rFonts w:ascii="Times New Roman" w:hAnsi="Times New Roman" w:cs="Times New Roman"/>
                    <w:b/>
                    <w:color w:val="000000"/>
                    <w:sz w:val="24"/>
                    <w:szCs w:val="24"/>
                  </w:rPr>
                </w:rPrChange>
              </w:rPr>
              <w:t>Descripción</w:t>
            </w:r>
          </w:p>
        </w:tc>
        <w:tc>
          <w:tcPr>
            <w:tcW w:w="6495" w:type="dxa"/>
          </w:tcPr>
          <w:p w14:paraId="136BC798" w14:textId="4F2F7962" w:rsidR="003C2446" w:rsidRPr="006C4628" w:rsidRDefault="000754DF" w:rsidP="00E6040C">
            <w:pPr>
              <w:rPr>
                <w:rFonts w:ascii="Times New Roman" w:hAnsi="Times New Roman" w:cs="Times New Roman"/>
                <w:color w:val="000000"/>
                <w:sz w:val="24"/>
                <w:szCs w:val="24"/>
                <w:lang w:val="es-ES"/>
                <w:rPrChange w:id="303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036" w:author="chris" w:date="2015-04-19T12:09:00Z">
                  <w:rPr>
                    <w:rFonts w:ascii="Times New Roman" w:hAnsi="Times New Roman" w:cs="Times New Roman"/>
                    <w:color w:val="000000"/>
                    <w:sz w:val="24"/>
                    <w:szCs w:val="24"/>
                  </w:rPr>
                </w:rPrChange>
              </w:rPr>
              <w:t xml:space="preserve">Interactivo que explica el algoritmo de la adición con y sin reagrupación. </w:t>
            </w:r>
          </w:p>
        </w:tc>
      </w:tr>
    </w:tbl>
    <w:p w14:paraId="31CF3461" w14:textId="77777777" w:rsidR="00072AF1" w:rsidRPr="006C4628" w:rsidRDefault="00072AF1" w:rsidP="00E6040C">
      <w:pPr>
        <w:spacing w:after="0"/>
        <w:rPr>
          <w:rFonts w:ascii="Arial" w:hAnsi="Arial" w:cs="Arial"/>
          <w:color w:val="000000"/>
          <w:lang w:val="es-ES"/>
          <w:rPrChange w:id="3037" w:author="chris" w:date="2015-04-19T12:09:00Z">
            <w:rPr>
              <w:rFonts w:ascii="Arial" w:hAnsi="Arial" w:cs="Arial"/>
              <w:color w:val="000000"/>
              <w:lang w:val="es-ES"/>
            </w:rPr>
          </w:rPrChange>
        </w:rPr>
      </w:pPr>
    </w:p>
    <w:tbl>
      <w:tblPr>
        <w:tblStyle w:val="Tablaconcuadrcula"/>
        <w:tblW w:w="0" w:type="auto"/>
        <w:tblLook w:val="04A0" w:firstRow="1" w:lastRow="0" w:firstColumn="1" w:lastColumn="0" w:noHBand="0" w:noVBand="1"/>
      </w:tblPr>
      <w:tblGrid>
        <w:gridCol w:w="2518"/>
        <w:gridCol w:w="6515"/>
      </w:tblGrid>
      <w:tr w:rsidR="001A5089" w:rsidRPr="006C4628" w14:paraId="4FFE76DE" w14:textId="77777777" w:rsidTr="00514861">
        <w:tc>
          <w:tcPr>
            <w:tcW w:w="9033" w:type="dxa"/>
            <w:gridSpan w:val="2"/>
            <w:shd w:val="clear" w:color="auto" w:fill="000000" w:themeFill="text1"/>
          </w:tcPr>
          <w:p w14:paraId="30588BF8" w14:textId="77777777" w:rsidR="001A5089" w:rsidRPr="006C4628" w:rsidRDefault="001A5089" w:rsidP="00E6040C">
            <w:pPr>
              <w:jc w:val="center"/>
              <w:rPr>
                <w:rFonts w:ascii="Times New Roman" w:hAnsi="Times New Roman" w:cs="Times New Roman"/>
                <w:b/>
                <w:color w:val="FFFFFF" w:themeColor="background1"/>
                <w:sz w:val="24"/>
                <w:szCs w:val="24"/>
                <w:lang w:val="es-ES"/>
                <w:rPrChange w:id="303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039" w:author="chris" w:date="2015-04-19T12:09:00Z">
                  <w:rPr>
                    <w:rFonts w:ascii="Times New Roman" w:hAnsi="Times New Roman" w:cs="Times New Roman"/>
                    <w:b/>
                    <w:color w:val="FFFFFF" w:themeColor="background1"/>
                    <w:sz w:val="24"/>
                    <w:szCs w:val="24"/>
                  </w:rPr>
                </w:rPrChange>
              </w:rPr>
              <w:t>Practica: recurso nuevo</w:t>
            </w:r>
          </w:p>
        </w:tc>
      </w:tr>
      <w:tr w:rsidR="001A5089" w:rsidRPr="006C4628" w14:paraId="486F119F" w14:textId="77777777" w:rsidTr="00514861">
        <w:tc>
          <w:tcPr>
            <w:tcW w:w="2518" w:type="dxa"/>
          </w:tcPr>
          <w:p w14:paraId="70231151" w14:textId="77777777" w:rsidR="001A5089" w:rsidRPr="006C4628" w:rsidRDefault="001A5089" w:rsidP="00E6040C">
            <w:pPr>
              <w:rPr>
                <w:rFonts w:ascii="Times New Roman" w:hAnsi="Times New Roman" w:cs="Times New Roman"/>
                <w:b/>
                <w:color w:val="000000"/>
                <w:sz w:val="24"/>
                <w:szCs w:val="24"/>
                <w:lang w:val="es-ES"/>
                <w:rPrChange w:id="304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041" w:author="chris" w:date="2015-04-19T12:09:00Z">
                  <w:rPr>
                    <w:rFonts w:ascii="Times New Roman" w:hAnsi="Times New Roman" w:cs="Times New Roman"/>
                    <w:b/>
                    <w:color w:val="000000"/>
                    <w:sz w:val="24"/>
                    <w:szCs w:val="24"/>
                  </w:rPr>
                </w:rPrChange>
              </w:rPr>
              <w:t>Código</w:t>
            </w:r>
          </w:p>
        </w:tc>
        <w:tc>
          <w:tcPr>
            <w:tcW w:w="6515" w:type="dxa"/>
          </w:tcPr>
          <w:p w14:paraId="0C5C3522" w14:textId="1DFCE475" w:rsidR="001A5089" w:rsidRPr="006C4628" w:rsidRDefault="00690E2F" w:rsidP="00E6040C">
            <w:pPr>
              <w:rPr>
                <w:rFonts w:ascii="Times New Roman" w:hAnsi="Times New Roman" w:cs="Times New Roman"/>
                <w:b/>
                <w:color w:val="000000"/>
                <w:sz w:val="24"/>
                <w:szCs w:val="24"/>
                <w:lang w:val="es-ES"/>
                <w:rPrChange w:id="304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043" w:author="chris" w:date="2015-04-19T12:09:00Z">
                  <w:rPr>
                    <w:rFonts w:ascii="Times New Roman" w:hAnsi="Times New Roman" w:cs="Times New Roman"/>
                    <w:color w:val="000000"/>
                    <w:sz w:val="24"/>
                    <w:szCs w:val="24"/>
                  </w:rPr>
                </w:rPrChange>
              </w:rPr>
              <w:t>MA_04_02_CO_</w:t>
            </w:r>
            <w:r w:rsidR="001A5089" w:rsidRPr="006C4628">
              <w:rPr>
                <w:rFonts w:ascii="Times New Roman" w:hAnsi="Times New Roman" w:cs="Times New Roman"/>
                <w:color w:val="000000"/>
                <w:sz w:val="24"/>
                <w:szCs w:val="24"/>
                <w:lang w:val="es-ES"/>
                <w:rPrChange w:id="3044" w:author="chris" w:date="2015-04-19T12:09:00Z">
                  <w:rPr>
                    <w:rFonts w:ascii="Times New Roman" w:hAnsi="Times New Roman" w:cs="Times New Roman"/>
                    <w:color w:val="000000"/>
                    <w:sz w:val="24"/>
                    <w:szCs w:val="24"/>
                  </w:rPr>
                </w:rPrChange>
              </w:rPr>
              <w:t>REC</w:t>
            </w:r>
            <w:r w:rsidR="00873246" w:rsidRPr="006C4628">
              <w:rPr>
                <w:rFonts w:ascii="Times New Roman" w:hAnsi="Times New Roman" w:cs="Times New Roman"/>
                <w:color w:val="000000"/>
                <w:sz w:val="24"/>
                <w:szCs w:val="24"/>
                <w:lang w:val="es-ES"/>
                <w:rPrChange w:id="3045" w:author="chris" w:date="2015-04-19T12:09:00Z">
                  <w:rPr>
                    <w:rFonts w:ascii="Times New Roman" w:hAnsi="Times New Roman" w:cs="Times New Roman"/>
                    <w:color w:val="000000"/>
                    <w:sz w:val="24"/>
                    <w:szCs w:val="24"/>
                  </w:rPr>
                </w:rPrChange>
              </w:rPr>
              <w:t>170</w:t>
            </w:r>
          </w:p>
        </w:tc>
      </w:tr>
      <w:tr w:rsidR="001A5089" w:rsidRPr="006C4628" w14:paraId="582E28B7" w14:textId="77777777" w:rsidTr="00514861">
        <w:tc>
          <w:tcPr>
            <w:tcW w:w="2518" w:type="dxa"/>
          </w:tcPr>
          <w:p w14:paraId="6803EA69" w14:textId="77777777" w:rsidR="001A5089" w:rsidRPr="006C4628" w:rsidRDefault="001A5089" w:rsidP="00E6040C">
            <w:pPr>
              <w:rPr>
                <w:rFonts w:ascii="Times New Roman" w:hAnsi="Times New Roman" w:cs="Times New Roman"/>
                <w:color w:val="000000"/>
                <w:sz w:val="24"/>
                <w:szCs w:val="24"/>
                <w:lang w:val="es-ES"/>
                <w:rPrChange w:id="304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047" w:author="chris" w:date="2015-04-19T12:09:00Z">
                  <w:rPr>
                    <w:rFonts w:ascii="Times New Roman" w:hAnsi="Times New Roman" w:cs="Times New Roman"/>
                    <w:b/>
                    <w:color w:val="000000"/>
                    <w:sz w:val="24"/>
                    <w:szCs w:val="24"/>
                  </w:rPr>
                </w:rPrChange>
              </w:rPr>
              <w:t>Título</w:t>
            </w:r>
          </w:p>
        </w:tc>
        <w:tc>
          <w:tcPr>
            <w:tcW w:w="6515" w:type="dxa"/>
          </w:tcPr>
          <w:p w14:paraId="79449C54" w14:textId="46FCE2AA" w:rsidR="001A5089" w:rsidRPr="006C4628" w:rsidRDefault="005F11DD" w:rsidP="00E6040C">
            <w:pPr>
              <w:rPr>
                <w:rFonts w:ascii="Times New Roman" w:hAnsi="Times New Roman" w:cs="Times New Roman"/>
                <w:color w:val="000000"/>
                <w:sz w:val="24"/>
                <w:szCs w:val="24"/>
                <w:lang w:val="es-ES"/>
                <w:rPrChange w:id="304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049" w:author="chris" w:date="2015-04-19T12:09:00Z">
                  <w:rPr>
                    <w:rFonts w:ascii="Times New Roman" w:hAnsi="Times New Roman" w:cs="Times New Roman"/>
                    <w:color w:val="000000"/>
                    <w:sz w:val="24"/>
                    <w:szCs w:val="24"/>
                  </w:rPr>
                </w:rPrChange>
              </w:rPr>
              <w:t>Reso</w:t>
            </w:r>
            <w:r w:rsidR="00873246" w:rsidRPr="006C4628">
              <w:rPr>
                <w:rFonts w:ascii="Times New Roman" w:hAnsi="Times New Roman" w:cs="Times New Roman"/>
                <w:color w:val="000000"/>
                <w:sz w:val="24"/>
                <w:szCs w:val="24"/>
                <w:lang w:val="es-ES"/>
                <w:rPrChange w:id="3050" w:author="chris" w:date="2015-04-19T12:09:00Z">
                  <w:rPr>
                    <w:rFonts w:ascii="Times New Roman" w:hAnsi="Times New Roman" w:cs="Times New Roman"/>
                    <w:color w:val="000000"/>
                    <w:sz w:val="24"/>
                    <w:szCs w:val="24"/>
                  </w:rPr>
                </w:rPrChange>
              </w:rPr>
              <w:t>lve</w:t>
            </w:r>
            <w:r w:rsidRPr="006C4628">
              <w:rPr>
                <w:rFonts w:ascii="Times New Roman" w:hAnsi="Times New Roman" w:cs="Times New Roman"/>
                <w:color w:val="000000"/>
                <w:sz w:val="24"/>
                <w:szCs w:val="24"/>
                <w:lang w:val="es-ES"/>
                <w:rPrChange w:id="3051" w:author="chris" w:date="2015-04-19T12:09:00Z">
                  <w:rPr>
                    <w:rFonts w:ascii="Times New Roman" w:hAnsi="Times New Roman" w:cs="Times New Roman"/>
                    <w:color w:val="000000"/>
                    <w:sz w:val="24"/>
                    <w:szCs w:val="24"/>
                  </w:rPr>
                </w:rPrChange>
              </w:rPr>
              <w:t>r</w:t>
            </w:r>
            <w:r w:rsidR="00873246" w:rsidRPr="006C4628">
              <w:rPr>
                <w:rFonts w:ascii="Times New Roman" w:hAnsi="Times New Roman" w:cs="Times New Roman"/>
                <w:color w:val="000000"/>
                <w:sz w:val="24"/>
                <w:szCs w:val="24"/>
                <w:lang w:val="es-ES"/>
                <w:rPrChange w:id="3052" w:author="chris" w:date="2015-04-19T12:09:00Z">
                  <w:rPr>
                    <w:rFonts w:ascii="Times New Roman" w:hAnsi="Times New Roman" w:cs="Times New Roman"/>
                    <w:color w:val="000000"/>
                    <w:sz w:val="24"/>
                    <w:szCs w:val="24"/>
                  </w:rPr>
                </w:rPrChange>
              </w:rPr>
              <w:t xml:space="preserve"> problemas </w:t>
            </w:r>
            <w:r w:rsidRPr="006C4628">
              <w:rPr>
                <w:rFonts w:ascii="Times New Roman" w:hAnsi="Times New Roman" w:cs="Times New Roman"/>
                <w:color w:val="000000"/>
                <w:sz w:val="24"/>
                <w:szCs w:val="24"/>
                <w:lang w:val="es-ES"/>
                <w:rPrChange w:id="3053" w:author="chris" w:date="2015-04-19T12:09:00Z">
                  <w:rPr>
                    <w:rFonts w:ascii="Times New Roman" w:hAnsi="Times New Roman" w:cs="Times New Roman"/>
                    <w:color w:val="000000"/>
                    <w:sz w:val="24"/>
                    <w:szCs w:val="24"/>
                  </w:rPr>
                </w:rPrChange>
              </w:rPr>
              <w:t xml:space="preserve">aplicando </w:t>
            </w:r>
            <w:r w:rsidR="00873246" w:rsidRPr="006C4628">
              <w:rPr>
                <w:rFonts w:ascii="Times New Roman" w:hAnsi="Times New Roman" w:cs="Times New Roman"/>
                <w:color w:val="000000"/>
                <w:sz w:val="24"/>
                <w:szCs w:val="24"/>
                <w:lang w:val="es-ES"/>
                <w:rPrChange w:id="3054" w:author="chris" w:date="2015-04-19T12:09:00Z">
                  <w:rPr>
                    <w:rFonts w:ascii="Times New Roman" w:hAnsi="Times New Roman" w:cs="Times New Roman"/>
                    <w:color w:val="000000"/>
                    <w:sz w:val="24"/>
                    <w:szCs w:val="24"/>
                  </w:rPr>
                </w:rPrChange>
              </w:rPr>
              <w:t>adición de números naturales</w:t>
            </w:r>
          </w:p>
        </w:tc>
      </w:tr>
      <w:tr w:rsidR="001A5089" w:rsidRPr="006C4628" w14:paraId="586B92FC" w14:textId="77777777" w:rsidTr="00514861">
        <w:tc>
          <w:tcPr>
            <w:tcW w:w="2518" w:type="dxa"/>
          </w:tcPr>
          <w:p w14:paraId="7DDCEB63" w14:textId="77777777" w:rsidR="001A5089" w:rsidRPr="006C4628" w:rsidRDefault="001A5089" w:rsidP="00E6040C">
            <w:pPr>
              <w:rPr>
                <w:rFonts w:ascii="Times New Roman" w:hAnsi="Times New Roman" w:cs="Times New Roman"/>
                <w:color w:val="000000"/>
                <w:sz w:val="24"/>
                <w:szCs w:val="24"/>
                <w:lang w:val="es-ES"/>
                <w:rPrChange w:id="305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056" w:author="chris" w:date="2015-04-19T12:09:00Z">
                  <w:rPr>
                    <w:rFonts w:ascii="Times New Roman" w:hAnsi="Times New Roman" w:cs="Times New Roman"/>
                    <w:b/>
                    <w:color w:val="000000"/>
                    <w:sz w:val="24"/>
                    <w:szCs w:val="24"/>
                  </w:rPr>
                </w:rPrChange>
              </w:rPr>
              <w:t>Descripción</w:t>
            </w:r>
          </w:p>
        </w:tc>
        <w:tc>
          <w:tcPr>
            <w:tcW w:w="6515" w:type="dxa"/>
          </w:tcPr>
          <w:p w14:paraId="1F3F3F49" w14:textId="74CC5291" w:rsidR="001A5089" w:rsidRPr="006C4628" w:rsidRDefault="00873246" w:rsidP="00E6040C">
            <w:pPr>
              <w:rPr>
                <w:rFonts w:ascii="Times New Roman" w:hAnsi="Times New Roman" w:cs="Times New Roman"/>
                <w:color w:val="000000"/>
                <w:sz w:val="24"/>
                <w:szCs w:val="24"/>
                <w:lang w:val="es-ES"/>
                <w:rPrChange w:id="305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058" w:author="chris" w:date="2015-04-19T12:09:00Z">
                  <w:rPr>
                    <w:rFonts w:ascii="Times New Roman" w:hAnsi="Times New Roman" w:cs="Times New Roman"/>
                    <w:color w:val="000000"/>
                    <w:sz w:val="24"/>
                    <w:szCs w:val="24"/>
                  </w:rPr>
                </w:rPrChange>
              </w:rPr>
              <w:t xml:space="preserve">Actividad para resolver problemas aplicando la adición de números naturales. </w:t>
            </w:r>
          </w:p>
        </w:tc>
      </w:tr>
    </w:tbl>
    <w:p w14:paraId="75193CE2" w14:textId="77777777" w:rsidR="00072AF1" w:rsidRPr="006C4628" w:rsidRDefault="00072AF1" w:rsidP="00E6040C">
      <w:pPr>
        <w:spacing w:after="0"/>
        <w:rPr>
          <w:rFonts w:ascii="Arial" w:hAnsi="Arial" w:cs="Arial"/>
          <w:color w:val="000000"/>
          <w:lang w:val="es-ES"/>
          <w:rPrChange w:id="3059" w:author="chris" w:date="2015-04-19T12:09:00Z">
            <w:rPr>
              <w:rFonts w:ascii="Arial" w:hAnsi="Arial" w:cs="Arial"/>
              <w:color w:val="000000"/>
              <w:lang w:val="es-ES"/>
            </w:rPr>
          </w:rPrChange>
        </w:rPr>
      </w:pPr>
    </w:p>
    <w:p w14:paraId="7FA3CF9F" w14:textId="7355288F" w:rsidR="0083778E" w:rsidRPr="006C4628" w:rsidRDefault="0083778E" w:rsidP="00E6040C">
      <w:pPr>
        <w:spacing w:after="0"/>
        <w:rPr>
          <w:rFonts w:ascii="Arial" w:hAnsi="Arial" w:cs="Arial"/>
          <w:b/>
          <w:lang w:val="es-ES"/>
          <w:rPrChange w:id="3060" w:author="chris" w:date="2015-04-19T12:09:00Z">
            <w:rPr>
              <w:rFonts w:ascii="Arial" w:hAnsi="Arial" w:cs="Arial"/>
              <w:b/>
            </w:rPr>
          </w:rPrChange>
        </w:rPr>
      </w:pPr>
      <w:r w:rsidRPr="006C4628">
        <w:rPr>
          <w:rFonts w:ascii="Arial" w:hAnsi="Arial" w:cs="Arial"/>
          <w:highlight w:val="yellow"/>
          <w:lang w:val="es-ES"/>
          <w:rPrChange w:id="3061" w:author="chris" w:date="2015-04-19T12:09:00Z">
            <w:rPr>
              <w:rFonts w:ascii="Arial" w:hAnsi="Arial" w:cs="Arial"/>
              <w:highlight w:val="yellow"/>
            </w:rPr>
          </w:rPrChange>
        </w:rPr>
        <w:t>[SECCIÓN 3]</w:t>
      </w:r>
      <w:r w:rsidRPr="006C4628">
        <w:rPr>
          <w:rFonts w:ascii="Arial" w:hAnsi="Arial" w:cs="Arial"/>
          <w:lang w:val="es-ES"/>
          <w:rPrChange w:id="3062" w:author="chris" w:date="2015-04-19T12:09:00Z">
            <w:rPr>
              <w:rFonts w:ascii="Arial" w:hAnsi="Arial" w:cs="Arial"/>
            </w:rPr>
          </w:rPrChange>
        </w:rPr>
        <w:t xml:space="preserve"> </w:t>
      </w:r>
      <w:r w:rsidRPr="006C4628">
        <w:rPr>
          <w:rFonts w:ascii="Arial" w:hAnsi="Arial" w:cs="Arial"/>
          <w:b/>
          <w:lang w:val="es-ES"/>
          <w:rPrChange w:id="3063" w:author="chris" w:date="2015-04-19T12:09:00Z">
            <w:rPr>
              <w:rFonts w:ascii="Arial" w:hAnsi="Arial" w:cs="Arial"/>
              <w:b/>
            </w:rPr>
          </w:rPrChange>
        </w:rPr>
        <w:t>2.1.1 Propiedades de la adición de números naturales</w:t>
      </w:r>
    </w:p>
    <w:p w14:paraId="3489E11D" w14:textId="77777777" w:rsidR="00D5716A" w:rsidRPr="006C4628" w:rsidRDefault="00D5716A" w:rsidP="00E6040C">
      <w:pPr>
        <w:spacing w:after="0"/>
        <w:rPr>
          <w:rFonts w:ascii="Arial" w:hAnsi="Arial" w:cs="Arial"/>
          <w:b/>
          <w:lang w:val="es-ES"/>
          <w:rPrChange w:id="3064" w:author="chris" w:date="2015-04-19T12:09:00Z">
            <w:rPr>
              <w:rFonts w:ascii="Arial" w:hAnsi="Arial" w:cs="Arial"/>
              <w:b/>
            </w:rPr>
          </w:rPrChange>
        </w:rPr>
      </w:pPr>
    </w:p>
    <w:p w14:paraId="288DECAE" w14:textId="17BD604F" w:rsidR="00D5716A" w:rsidRPr="006C4628" w:rsidRDefault="00704F47" w:rsidP="00E6040C">
      <w:pPr>
        <w:spacing w:after="0"/>
        <w:rPr>
          <w:rFonts w:ascii="Arial" w:hAnsi="Arial" w:cs="Arial"/>
          <w:lang w:val="es-ES"/>
          <w:rPrChange w:id="3065" w:author="chris" w:date="2015-04-19T12:09:00Z">
            <w:rPr>
              <w:rFonts w:ascii="Arial" w:hAnsi="Arial" w:cs="Arial"/>
            </w:rPr>
          </w:rPrChange>
        </w:rPr>
      </w:pPr>
      <w:r w:rsidRPr="006C4628">
        <w:rPr>
          <w:rFonts w:ascii="Arial" w:hAnsi="Arial" w:cs="Arial"/>
          <w:lang w:val="es-ES"/>
          <w:rPrChange w:id="3066" w:author="chris" w:date="2015-04-19T12:09:00Z">
            <w:rPr>
              <w:rFonts w:ascii="Arial" w:hAnsi="Arial" w:cs="Arial"/>
            </w:rPr>
          </w:rPrChange>
        </w:rPr>
        <w:t xml:space="preserve">Las propiedades </w:t>
      </w:r>
      <w:r w:rsidR="00E429DC" w:rsidRPr="006C4628">
        <w:rPr>
          <w:rFonts w:ascii="Arial" w:hAnsi="Arial" w:cs="Arial"/>
          <w:lang w:val="es-ES"/>
          <w:rPrChange w:id="3067" w:author="chris" w:date="2015-04-19T12:09:00Z">
            <w:rPr>
              <w:rFonts w:ascii="Arial" w:hAnsi="Arial" w:cs="Arial"/>
            </w:rPr>
          </w:rPrChange>
        </w:rPr>
        <w:t xml:space="preserve">son características que cumplen cada operación y permiten realizar los cálculos de una forma más sencilla. </w:t>
      </w:r>
    </w:p>
    <w:p w14:paraId="57246813" w14:textId="77777777" w:rsidR="00E429DC" w:rsidRPr="006C4628" w:rsidRDefault="00E429DC" w:rsidP="00E6040C">
      <w:pPr>
        <w:spacing w:after="0"/>
        <w:rPr>
          <w:rFonts w:ascii="Arial" w:hAnsi="Arial" w:cs="Arial"/>
          <w:lang w:val="es-ES"/>
          <w:rPrChange w:id="3068" w:author="chris" w:date="2015-04-19T12:09:00Z">
            <w:rPr>
              <w:rFonts w:ascii="Arial" w:hAnsi="Arial" w:cs="Arial"/>
            </w:rPr>
          </w:rPrChange>
        </w:rPr>
      </w:pPr>
    </w:p>
    <w:p w14:paraId="2AB995A4" w14:textId="622D6A9E" w:rsidR="00E429DC" w:rsidRPr="006C4628" w:rsidRDefault="00E429DC" w:rsidP="00E6040C">
      <w:pPr>
        <w:spacing w:after="0"/>
        <w:rPr>
          <w:rFonts w:ascii="Arial" w:hAnsi="Arial" w:cs="Arial"/>
          <w:lang w:val="es-ES"/>
          <w:rPrChange w:id="3069" w:author="chris" w:date="2015-04-19T12:09:00Z">
            <w:rPr>
              <w:rFonts w:ascii="Arial" w:hAnsi="Arial" w:cs="Arial"/>
            </w:rPr>
          </w:rPrChange>
        </w:rPr>
      </w:pPr>
      <w:r w:rsidRPr="006C4628">
        <w:rPr>
          <w:rFonts w:ascii="Arial" w:hAnsi="Arial" w:cs="Arial"/>
          <w:lang w:val="es-ES"/>
          <w:rPrChange w:id="3070" w:author="chris" w:date="2015-04-19T12:09:00Z">
            <w:rPr>
              <w:rFonts w:ascii="Arial" w:hAnsi="Arial" w:cs="Arial"/>
            </w:rPr>
          </w:rPrChange>
        </w:rPr>
        <w:t xml:space="preserve">La adición </w:t>
      </w:r>
      <w:r w:rsidR="000E296E" w:rsidRPr="006C4628">
        <w:rPr>
          <w:rFonts w:ascii="Arial" w:hAnsi="Arial" w:cs="Arial"/>
          <w:lang w:val="es-ES"/>
          <w:rPrChange w:id="3071" w:author="chris" w:date="2015-04-19T12:09:00Z">
            <w:rPr>
              <w:rFonts w:ascii="Arial" w:hAnsi="Arial" w:cs="Arial"/>
            </w:rPr>
          </w:rPrChange>
        </w:rPr>
        <w:t xml:space="preserve">en el conjunto de los números naturales </w:t>
      </w:r>
      <w:r w:rsidRPr="006C4628">
        <w:rPr>
          <w:rFonts w:ascii="Arial" w:hAnsi="Arial" w:cs="Arial"/>
          <w:lang w:val="es-ES"/>
          <w:rPrChange w:id="3072" w:author="chris" w:date="2015-04-19T12:09:00Z">
            <w:rPr>
              <w:rFonts w:ascii="Arial" w:hAnsi="Arial" w:cs="Arial"/>
            </w:rPr>
          </w:rPrChange>
        </w:rPr>
        <w:t xml:space="preserve">cumple con tres propiedades: modulativa, asociativa y conmutativa. </w:t>
      </w:r>
      <w:r w:rsidR="00CE3CCC" w:rsidRPr="006C4628">
        <w:rPr>
          <w:rFonts w:ascii="Arial" w:hAnsi="Arial" w:cs="Arial"/>
          <w:lang w:val="es-ES"/>
          <w:rPrChange w:id="3073" w:author="chris" w:date="2015-04-19T12:09:00Z">
            <w:rPr>
              <w:rFonts w:ascii="Arial" w:hAnsi="Arial" w:cs="Arial"/>
            </w:rPr>
          </w:rPrChange>
        </w:rPr>
        <w:t>Veamos cada una:</w:t>
      </w:r>
    </w:p>
    <w:p w14:paraId="0FC6C922" w14:textId="77777777" w:rsidR="00CE3CCC" w:rsidRPr="006C4628" w:rsidRDefault="00CE3CCC" w:rsidP="00E6040C">
      <w:pPr>
        <w:spacing w:after="0"/>
        <w:rPr>
          <w:rFonts w:ascii="Arial" w:hAnsi="Arial" w:cs="Arial"/>
          <w:lang w:val="es-ES"/>
          <w:rPrChange w:id="3074" w:author="chris" w:date="2015-04-19T12:09:00Z">
            <w:rPr>
              <w:rFonts w:ascii="Arial" w:hAnsi="Arial" w:cs="Arial"/>
            </w:rPr>
          </w:rPrChange>
        </w:rPr>
      </w:pPr>
    </w:p>
    <w:p w14:paraId="325D99C2" w14:textId="6A760CAD" w:rsidR="00CE3CCC" w:rsidRPr="006C4628" w:rsidRDefault="00CE3CCC" w:rsidP="00E6040C">
      <w:pPr>
        <w:pStyle w:val="Prrafodelista"/>
        <w:numPr>
          <w:ilvl w:val="0"/>
          <w:numId w:val="1"/>
        </w:numPr>
        <w:spacing w:after="0"/>
        <w:rPr>
          <w:rFonts w:ascii="Arial" w:hAnsi="Arial" w:cs="Arial"/>
          <w:b/>
          <w:lang w:val="es-ES"/>
          <w:rPrChange w:id="3075" w:author="chris" w:date="2015-04-19T12:09:00Z">
            <w:rPr>
              <w:rFonts w:ascii="Arial" w:hAnsi="Arial" w:cs="Arial"/>
              <w:b/>
            </w:rPr>
          </w:rPrChange>
        </w:rPr>
      </w:pPr>
      <w:r w:rsidRPr="006C4628">
        <w:rPr>
          <w:rFonts w:ascii="Arial" w:hAnsi="Arial" w:cs="Arial"/>
          <w:b/>
          <w:lang w:val="es-ES"/>
          <w:rPrChange w:id="3076" w:author="chris" w:date="2015-04-19T12:09:00Z">
            <w:rPr>
              <w:rFonts w:ascii="Arial" w:hAnsi="Arial" w:cs="Arial"/>
              <w:b/>
            </w:rPr>
          </w:rPrChange>
        </w:rPr>
        <w:t>Propiedad modulativa de la adición</w:t>
      </w:r>
    </w:p>
    <w:p w14:paraId="42E53947" w14:textId="777FED09" w:rsidR="00CE3CCC" w:rsidRPr="006C4628" w:rsidRDefault="00CE3CCC" w:rsidP="00E6040C">
      <w:pPr>
        <w:spacing w:after="0"/>
        <w:rPr>
          <w:rFonts w:ascii="Arial" w:hAnsi="Arial" w:cs="Arial"/>
          <w:color w:val="000000"/>
          <w:lang w:val="es-ES"/>
          <w:rPrChange w:id="3077" w:author="chris" w:date="2015-04-19T12:09:00Z">
            <w:rPr>
              <w:rFonts w:ascii="Arial" w:hAnsi="Arial" w:cs="Arial"/>
              <w:color w:val="000000"/>
              <w:lang w:val="es-ES"/>
            </w:rPr>
          </w:rPrChange>
        </w:rPr>
      </w:pPr>
      <w:r w:rsidRPr="006C4628">
        <w:rPr>
          <w:rFonts w:ascii="Arial" w:hAnsi="Arial" w:cs="Arial"/>
          <w:color w:val="000000"/>
          <w:lang w:val="es-ES"/>
          <w:rPrChange w:id="3078" w:author="chris" w:date="2015-04-19T12:09:00Z">
            <w:rPr>
              <w:rFonts w:ascii="Arial" w:hAnsi="Arial" w:cs="Arial"/>
              <w:color w:val="000000"/>
              <w:lang w:val="es-ES"/>
            </w:rPr>
          </w:rPrChange>
        </w:rPr>
        <w:t xml:space="preserve">Observa los siguientes ejemplos de la </w:t>
      </w:r>
      <w:r w:rsidRPr="006C4628">
        <w:rPr>
          <w:rFonts w:ascii="Arial" w:hAnsi="Arial" w:cs="Arial"/>
          <w:b/>
          <w:color w:val="000000"/>
          <w:lang w:val="es-ES"/>
          <w:rPrChange w:id="3079" w:author="chris" w:date="2015-04-19T12:09:00Z">
            <w:rPr>
              <w:rFonts w:ascii="Arial" w:hAnsi="Arial" w:cs="Arial"/>
              <w:b/>
              <w:color w:val="000000"/>
              <w:lang w:val="es-ES"/>
            </w:rPr>
          </w:rPrChange>
        </w:rPr>
        <w:t>propiedad modulativa de la adición</w:t>
      </w:r>
      <w:r w:rsidRPr="006C4628">
        <w:rPr>
          <w:rFonts w:ascii="Arial" w:hAnsi="Arial" w:cs="Arial"/>
          <w:color w:val="000000"/>
          <w:lang w:val="es-ES"/>
          <w:rPrChange w:id="3080" w:author="chris" w:date="2015-04-19T12:09:00Z">
            <w:rPr>
              <w:rFonts w:ascii="Arial" w:hAnsi="Arial" w:cs="Arial"/>
              <w:color w:val="000000"/>
              <w:lang w:val="es-ES"/>
            </w:rPr>
          </w:rPrChange>
        </w:rPr>
        <w:t>:</w:t>
      </w:r>
    </w:p>
    <w:p w14:paraId="30DBB372" w14:textId="307F8280" w:rsidR="00CE3CCC" w:rsidRPr="006C4628" w:rsidRDefault="00CE3CCC" w:rsidP="00E6040C">
      <w:pPr>
        <w:spacing w:after="0"/>
        <w:rPr>
          <w:rFonts w:ascii="Arial" w:hAnsi="Arial" w:cs="Arial"/>
          <w:color w:val="000000"/>
          <w:lang w:val="es-ES"/>
          <w:rPrChange w:id="3081" w:author="chris" w:date="2015-04-19T12:09:00Z">
            <w:rPr>
              <w:rFonts w:ascii="Arial" w:hAnsi="Arial" w:cs="Arial"/>
              <w:color w:val="000000"/>
              <w:lang w:val="es-ES"/>
            </w:rPr>
          </w:rPrChange>
        </w:rPr>
      </w:pPr>
      <w:r w:rsidRPr="006C4628">
        <w:rPr>
          <w:rFonts w:ascii="Arial" w:hAnsi="Arial" w:cs="Arial"/>
          <w:color w:val="000000"/>
          <w:lang w:val="es-ES"/>
          <w:rPrChange w:id="3082" w:author="chris" w:date="2015-04-19T12:09:00Z">
            <w:rPr>
              <w:rFonts w:ascii="Arial" w:hAnsi="Arial" w:cs="Arial"/>
              <w:color w:val="000000"/>
              <w:lang w:val="es-ES"/>
            </w:rPr>
          </w:rPrChange>
        </w:rPr>
        <w:tab/>
      </w:r>
      <w:r w:rsidRPr="006C4628">
        <w:rPr>
          <w:rFonts w:ascii="Arial" w:hAnsi="Arial" w:cs="Arial"/>
          <w:color w:val="000000"/>
          <w:lang w:val="es-ES"/>
          <w:rPrChange w:id="3083" w:author="chris" w:date="2015-04-19T12:09:00Z">
            <w:rPr>
              <w:rFonts w:ascii="Arial" w:hAnsi="Arial" w:cs="Arial"/>
              <w:color w:val="000000"/>
              <w:lang w:val="es-ES"/>
            </w:rPr>
          </w:rPrChange>
        </w:rPr>
        <w:tab/>
        <w:t>4 + 0 = 4</w:t>
      </w:r>
      <w:r w:rsidRPr="006C4628">
        <w:rPr>
          <w:rFonts w:ascii="Arial" w:hAnsi="Arial" w:cs="Arial"/>
          <w:color w:val="000000"/>
          <w:lang w:val="es-ES"/>
          <w:rPrChange w:id="3084" w:author="chris" w:date="2015-04-19T12:09:00Z">
            <w:rPr>
              <w:rFonts w:ascii="Arial" w:hAnsi="Arial" w:cs="Arial"/>
              <w:color w:val="000000"/>
              <w:lang w:val="es-ES"/>
            </w:rPr>
          </w:rPrChange>
        </w:rPr>
        <w:tab/>
      </w:r>
      <w:r w:rsidRPr="006C4628">
        <w:rPr>
          <w:rFonts w:ascii="Arial" w:hAnsi="Arial" w:cs="Arial"/>
          <w:color w:val="000000"/>
          <w:lang w:val="es-ES"/>
          <w:rPrChange w:id="3085" w:author="chris" w:date="2015-04-19T12:09:00Z">
            <w:rPr>
              <w:rFonts w:ascii="Arial" w:hAnsi="Arial" w:cs="Arial"/>
              <w:color w:val="000000"/>
              <w:lang w:val="es-ES"/>
            </w:rPr>
          </w:rPrChange>
        </w:rPr>
        <w:tab/>
      </w:r>
      <w:r w:rsidRPr="006C4628">
        <w:rPr>
          <w:rFonts w:ascii="Arial" w:hAnsi="Arial" w:cs="Arial"/>
          <w:color w:val="000000"/>
          <w:lang w:val="es-ES"/>
          <w:rPrChange w:id="3086" w:author="chris" w:date="2015-04-19T12:09:00Z">
            <w:rPr>
              <w:rFonts w:ascii="Arial" w:hAnsi="Arial" w:cs="Arial"/>
              <w:color w:val="000000"/>
              <w:lang w:val="es-ES"/>
            </w:rPr>
          </w:rPrChange>
        </w:rPr>
        <w:tab/>
        <w:t>0 + 89 = 89</w:t>
      </w:r>
    </w:p>
    <w:p w14:paraId="5A52AB39" w14:textId="011040D5" w:rsidR="00CE3CCC" w:rsidRPr="006C4628" w:rsidRDefault="00CE3CCC" w:rsidP="00E6040C">
      <w:pPr>
        <w:spacing w:after="0"/>
        <w:rPr>
          <w:rFonts w:ascii="Arial" w:hAnsi="Arial" w:cs="Arial"/>
          <w:color w:val="000000"/>
          <w:lang w:val="es-ES"/>
          <w:rPrChange w:id="3087" w:author="chris" w:date="2015-04-19T12:09:00Z">
            <w:rPr>
              <w:rFonts w:ascii="Arial" w:hAnsi="Arial" w:cs="Arial"/>
              <w:color w:val="000000"/>
              <w:lang w:val="es-ES"/>
            </w:rPr>
          </w:rPrChange>
        </w:rPr>
      </w:pPr>
      <w:r w:rsidRPr="006C4628">
        <w:rPr>
          <w:rFonts w:ascii="Arial" w:hAnsi="Arial" w:cs="Arial"/>
          <w:color w:val="000000"/>
          <w:lang w:val="es-ES"/>
          <w:rPrChange w:id="3088" w:author="chris" w:date="2015-04-19T12:09:00Z">
            <w:rPr>
              <w:rFonts w:ascii="Arial" w:hAnsi="Arial" w:cs="Arial"/>
              <w:color w:val="000000"/>
              <w:lang w:val="es-ES"/>
            </w:rPr>
          </w:rPrChange>
        </w:rPr>
        <w:tab/>
      </w:r>
      <w:r w:rsidRPr="006C4628">
        <w:rPr>
          <w:rFonts w:ascii="Arial" w:hAnsi="Arial" w:cs="Arial"/>
          <w:color w:val="000000"/>
          <w:lang w:val="es-ES"/>
          <w:rPrChange w:id="3089" w:author="chris" w:date="2015-04-19T12:09:00Z">
            <w:rPr>
              <w:rFonts w:ascii="Arial" w:hAnsi="Arial" w:cs="Arial"/>
              <w:color w:val="000000"/>
              <w:lang w:val="es-ES"/>
            </w:rPr>
          </w:rPrChange>
        </w:rPr>
        <w:tab/>
        <w:t>167 + 0 = 167</w:t>
      </w:r>
      <w:r w:rsidRPr="006C4628">
        <w:rPr>
          <w:rFonts w:ascii="Arial" w:hAnsi="Arial" w:cs="Arial"/>
          <w:color w:val="000000"/>
          <w:lang w:val="es-ES"/>
          <w:rPrChange w:id="3090" w:author="chris" w:date="2015-04-19T12:09:00Z">
            <w:rPr>
              <w:rFonts w:ascii="Arial" w:hAnsi="Arial" w:cs="Arial"/>
              <w:color w:val="000000"/>
              <w:lang w:val="es-ES"/>
            </w:rPr>
          </w:rPrChange>
        </w:rPr>
        <w:tab/>
      </w:r>
      <w:r w:rsidRPr="006C4628">
        <w:rPr>
          <w:rFonts w:ascii="Arial" w:hAnsi="Arial" w:cs="Arial"/>
          <w:color w:val="000000"/>
          <w:lang w:val="es-ES"/>
          <w:rPrChange w:id="3091" w:author="chris" w:date="2015-04-19T12:09:00Z">
            <w:rPr>
              <w:rFonts w:ascii="Arial" w:hAnsi="Arial" w:cs="Arial"/>
              <w:color w:val="000000"/>
              <w:lang w:val="es-ES"/>
            </w:rPr>
          </w:rPrChange>
        </w:rPr>
        <w:tab/>
        <w:t>512 + 0 = 512</w:t>
      </w:r>
    </w:p>
    <w:p w14:paraId="35A7CA7F" w14:textId="4B739CC2" w:rsidR="00CE3CCC" w:rsidRPr="006C4628" w:rsidRDefault="000E0014" w:rsidP="00E6040C">
      <w:pPr>
        <w:spacing w:after="0"/>
        <w:rPr>
          <w:rFonts w:ascii="Arial" w:hAnsi="Arial" w:cs="Arial"/>
          <w:color w:val="000000"/>
          <w:lang w:val="es-ES"/>
          <w:rPrChange w:id="3092" w:author="chris" w:date="2015-04-19T12:09:00Z">
            <w:rPr>
              <w:rFonts w:ascii="Arial" w:hAnsi="Arial" w:cs="Arial"/>
              <w:color w:val="000000"/>
              <w:lang w:val="es-ES"/>
            </w:rPr>
          </w:rPrChange>
        </w:rPr>
      </w:pPr>
      <w:r w:rsidRPr="006C4628">
        <w:rPr>
          <w:rFonts w:ascii="Arial" w:hAnsi="Arial" w:cs="Arial"/>
          <w:color w:val="000000"/>
          <w:lang w:val="es-ES"/>
          <w:rPrChange w:id="3093" w:author="chris" w:date="2015-04-19T12:09:00Z">
            <w:rPr>
              <w:rFonts w:ascii="Arial" w:hAnsi="Arial" w:cs="Arial"/>
              <w:color w:val="000000"/>
              <w:lang w:val="es-ES"/>
            </w:rPr>
          </w:rPrChange>
        </w:rPr>
        <w:tab/>
      </w:r>
      <w:r w:rsidRPr="006C4628">
        <w:rPr>
          <w:rFonts w:ascii="Arial" w:hAnsi="Arial" w:cs="Arial"/>
          <w:color w:val="000000"/>
          <w:lang w:val="es-ES"/>
          <w:rPrChange w:id="3094" w:author="chris" w:date="2015-04-19T12:09:00Z">
            <w:rPr>
              <w:rFonts w:ascii="Arial" w:hAnsi="Arial" w:cs="Arial"/>
              <w:color w:val="000000"/>
              <w:lang w:val="es-ES"/>
            </w:rPr>
          </w:rPrChange>
        </w:rPr>
        <w:tab/>
        <w:t>0 + 7 901 = 7.901</w:t>
      </w:r>
      <w:r w:rsidRPr="006C4628">
        <w:rPr>
          <w:rFonts w:ascii="Arial" w:hAnsi="Arial" w:cs="Arial"/>
          <w:color w:val="000000"/>
          <w:lang w:val="es-ES"/>
          <w:rPrChange w:id="3095" w:author="chris" w:date="2015-04-19T12:09:00Z">
            <w:rPr>
              <w:rFonts w:ascii="Arial" w:hAnsi="Arial" w:cs="Arial"/>
              <w:color w:val="000000"/>
              <w:lang w:val="es-ES"/>
            </w:rPr>
          </w:rPrChange>
        </w:rPr>
        <w:tab/>
      </w:r>
      <w:r w:rsidRPr="006C4628">
        <w:rPr>
          <w:rFonts w:ascii="Arial" w:hAnsi="Arial" w:cs="Arial"/>
          <w:color w:val="000000"/>
          <w:lang w:val="es-ES"/>
          <w:rPrChange w:id="3096" w:author="chris" w:date="2015-04-19T12:09:00Z">
            <w:rPr>
              <w:rFonts w:ascii="Arial" w:hAnsi="Arial" w:cs="Arial"/>
              <w:color w:val="000000"/>
              <w:lang w:val="es-ES"/>
            </w:rPr>
          </w:rPrChange>
        </w:rPr>
        <w:tab/>
        <w:t xml:space="preserve">0 + 1 342 546 = 1 342 </w:t>
      </w:r>
      <w:r w:rsidR="00CE3CCC" w:rsidRPr="006C4628">
        <w:rPr>
          <w:rFonts w:ascii="Arial" w:hAnsi="Arial" w:cs="Arial"/>
          <w:color w:val="000000"/>
          <w:lang w:val="es-ES"/>
          <w:rPrChange w:id="3097" w:author="chris" w:date="2015-04-19T12:09:00Z">
            <w:rPr>
              <w:rFonts w:ascii="Arial" w:hAnsi="Arial" w:cs="Arial"/>
              <w:color w:val="000000"/>
              <w:lang w:val="es-ES"/>
            </w:rPr>
          </w:rPrChange>
        </w:rPr>
        <w:t>546</w:t>
      </w:r>
    </w:p>
    <w:p w14:paraId="254C82A1" w14:textId="1D1E72AE" w:rsidR="00CE3CCC" w:rsidRPr="006C4628" w:rsidRDefault="00CE3CCC" w:rsidP="00E6040C">
      <w:pPr>
        <w:spacing w:after="0"/>
        <w:rPr>
          <w:rFonts w:ascii="Arial" w:hAnsi="Arial" w:cs="Arial"/>
          <w:color w:val="000000"/>
          <w:lang w:val="es-ES"/>
          <w:rPrChange w:id="3098" w:author="chris" w:date="2015-04-19T12:09:00Z">
            <w:rPr>
              <w:rFonts w:ascii="Arial" w:hAnsi="Arial" w:cs="Arial"/>
              <w:color w:val="000000"/>
              <w:lang w:val="es-ES"/>
            </w:rPr>
          </w:rPrChange>
        </w:rPr>
      </w:pPr>
      <w:r w:rsidRPr="006C4628">
        <w:rPr>
          <w:rFonts w:ascii="Arial" w:hAnsi="Arial" w:cs="Arial"/>
          <w:color w:val="000000"/>
          <w:lang w:val="es-ES"/>
          <w:rPrChange w:id="3099" w:author="chris" w:date="2015-04-19T12:09:00Z">
            <w:rPr>
              <w:rFonts w:ascii="Arial" w:hAnsi="Arial" w:cs="Arial"/>
              <w:color w:val="000000"/>
              <w:lang w:val="es-ES"/>
            </w:rPr>
          </w:rPrChange>
        </w:rPr>
        <w:t>¿Qué regularidad encuentras en los ejemplos</w:t>
      </w:r>
      <w:r w:rsidR="000E0717" w:rsidRPr="006C4628">
        <w:rPr>
          <w:rFonts w:ascii="Arial" w:hAnsi="Arial" w:cs="Arial"/>
          <w:color w:val="000000"/>
          <w:lang w:val="es-ES"/>
          <w:rPrChange w:id="3100" w:author="chris" w:date="2015-04-19T12:09:00Z">
            <w:rPr>
              <w:rFonts w:ascii="Arial" w:hAnsi="Arial" w:cs="Arial"/>
              <w:color w:val="000000"/>
              <w:lang w:val="es-ES"/>
            </w:rPr>
          </w:rPrChange>
        </w:rPr>
        <w:t xml:space="preserve"> de la propiedad modulativa de la adición</w:t>
      </w:r>
      <w:r w:rsidRPr="006C4628">
        <w:rPr>
          <w:rFonts w:ascii="Arial" w:hAnsi="Arial" w:cs="Arial"/>
          <w:color w:val="000000"/>
          <w:lang w:val="es-ES"/>
          <w:rPrChange w:id="3101" w:author="chris" w:date="2015-04-19T12:09:00Z">
            <w:rPr>
              <w:rFonts w:ascii="Arial" w:hAnsi="Arial" w:cs="Arial"/>
              <w:color w:val="000000"/>
              <w:lang w:val="es-ES"/>
            </w:rPr>
          </w:rPrChange>
        </w:rPr>
        <w:t>?</w:t>
      </w:r>
    </w:p>
    <w:tbl>
      <w:tblPr>
        <w:tblStyle w:val="Tablaconcuadrcula"/>
        <w:tblW w:w="0" w:type="auto"/>
        <w:tblLook w:val="04A0" w:firstRow="1" w:lastRow="0" w:firstColumn="1" w:lastColumn="0" w:noHBand="0" w:noVBand="1"/>
      </w:tblPr>
      <w:tblGrid>
        <w:gridCol w:w="2518"/>
        <w:gridCol w:w="6460"/>
      </w:tblGrid>
      <w:tr w:rsidR="00CA35CC" w:rsidRPr="006C4628" w14:paraId="0EA8D540" w14:textId="77777777" w:rsidTr="00514861">
        <w:tc>
          <w:tcPr>
            <w:tcW w:w="8978" w:type="dxa"/>
            <w:gridSpan w:val="2"/>
            <w:shd w:val="clear" w:color="auto" w:fill="000000" w:themeFill="text1"/>
          </w:tcPr>
          <w:p w14:paraId="70DDF910" w14:textId="77777777" w:rsidR="00CA35CC" w:rsidRPr="006C4628" w:rsidRDefault="00CA35CC" w:rsidP="00E6040C">
            <w:pPr>
              <w:jc w:val="center"/>
              <w:rPr>
                <w:rFonts w:ascii="Times New Roman" w:hAnsi="Times New Roman" w:cs="Times New Roman"/>
                <w:b/>
                <w:color w:val="FFFFFF" w:themeColor="background1"/>
                <w:sz w:val="24"/>
                <w:szCs w:val="24"/>
                <w:lang w:val="es-ES"/>
                <w:rPrChange w:id="3102"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103" w:author="chris" w:date="2015-04-19T12:09:00Z">
                  <w:rPr>
                    <w:rFonts w:ascii="Times New Roman" w:hAnsi="Times New Roman" w:cs="Times New Roman"/>
                    <w:b/>
                    <w:color w:val="FFFFFF" w:themeColor="background1"/>
                    <w:sz w:val="24"/>
                    <w:szCs w:val="24"/>
                  </w:rPr>
                </w:rPrChange>
              </w:rPr>
              <w:t>Destacado</w:t>
            </w:r>
          </w:p>
        </w:tc>
      </w:tr>
      <w:tr w:rsidR="00CA35CC" w:rsidRPr="006C4628" w14:paraId="1D795700" w14:textId="77777777" w:rsidTr="00514861">
        <w:tc>
          <w:tcPr>
            <w:tcW w:w="2518" w:type="dxa"/>
          </w:tcPr>
          <w:p w14:paraId="7E09A43B" w14:textId="77777777" w:rsidR="00CA35CC" w:rsidRPr="006C4628" w:rsidRDefault="00CA35CC" w:rsidP="00E6040C">
            <w:pPr>
              <w:rPr>
                <w:rFonts w:ascii="Times New Roman" w:hAnsi="Times New Roman" w:cs="Times New Roman"/>
                <w:b/>
                <w:sz w:val="24"/>
                <w:szCs w:val="24"/>
                <w:lang w:val="es-ES"/>
                <w:rPrChange w:id="3104"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105" w:author="chris" w:date="2015-04-19T12:09:00Z">
                  <w:rPr>
                    <w:rFonts w:ascii="Times New Roman" w:hAnsi="Times New Roman" w:cs="Times New Roman"/>
                    <w:b/>
                    <w:sz w:val="24"/>
                    <w:szCs w:val="24"/>
                  </w:rPr>
                </w:rPrChange>
              </w:rPr>
              <w:t>Título</w:t>
            </w:r>
          </w:p>
        </w:tc>
        <w:tc>
          <w:tcPr>
            <w:tcW w:w="6460" w:type="dxa"/>
          </w:tcPr>
          <w:p w14:paraId="52EE5D2D" w14:textId="1266A32B" w:rsidR="00CA35CC" w:rsidRPr="006C4628" w:rsidRDefault="00CA35CC" w:rsidP="00E6040C">
            <w:pPr>
              <w:jc w:val="center"/>
              <w:rPr>
                <w:rFonts w:ascii="Times New Roman" w:hAnsi="Times New Roman" w:cs="Times New Roman"/>
                <w:b/>
                <w:sz w:val="24"/>
                <w:szCs w:val="24"/>
                <w:lang w:val="es-ES"/>
                <w:rPrChange w:id="3106"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107" w:author="chris" w:date="2015-04-19T12:09:00Z">
                  <w:rPr>
                    <w:rFonts w:ascii="Times New Roman" w:hAnsi="Times New Roman" w:cs="Times New Roman"/>
                    <w:b/>
                    <w:sz w:val="24"/>
                    <w:szCs w:val="24"/>
                  </w:rPr>
                </w:rPrChange>
              </w:rPr>
              <w:t>Propiedad modulativa de la adición</w:t>
            </w:r>
          </w:p>
        </w:tc>
      </w:tr>
      <w:tr w:rsidR="00CA35CC" w:rsidRPr="006C4628" w14:paraId="577F05F6" w14:textId="77777777" w:rsidTr="00514861">
        <w:tc>
          <w:tcPr>
            <w:tcW w:w="2518" w:type="dxa"/>
          </w:tcPr>
          <w:p w14:paraId="530B51B2" w14:textId="77777777" w:rsidR="00CA35CC" w:rsidRPr="006C4628" w:rsidRDefault="00CA35CC" w:rsidP="00E6040C">
            <w:pPr>
              <w:rPr>
                <w:rFonts w:ascii="Times New Roman" w:hAnsi="Times New Roman" w:cs="Times New Roman"/>
                <w:sz w:val="24"/>
                <w:szCs w:val="24"/>
                <w:lang w:val="es-ES"/>
                <w:rPrChange w:id="3108"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3109" w:author="chris" w:date="2015-04-19T12:09:00Z">
                  <w:rPr>
                    <w:rFonts w:ascii="Times New Roman" w:hAnsi="Times New Roman" w:cs="Times New Roman"/>
                    <w:b/>
                    <w:sz w:val="24"/>
                    <w:szCs w:val="24"/>
                  </w:rPr>
                </w:rPrChange>
              </w:rPr>
              <w:t>Contenido</w:t>
            </w:r>
          </w:p>
        </w:tc>
        <w:tc>
          <w:tcPr>
            <w:tcW w:w="6460" w:type="dxa"/>
          </w:tcPr>
          <w:p w14:paraId="6B1A298E" w14:textId="66F66350" w:rsidR="00CA35CC" w:rsidRPr="006C4628" w:rsidRDefault="00E770A8" w:rsidP="00E6040C">
            <w:pPr>
              <w:rPr>
                <w:rFonts w:ascii="Arial" w:hAnsi="Arial" w:cs="Arial"/>
                <w:color w:val="000000"/>
                <w:lang w:val="es-ES"/>
                <w:rPrChange w:id="3110" w:author="chris" w:date="2015-04-19T12:09:00Z">
                  <w:rPr>
                    <w:rFonts w:ascii="Arial" w:hAnsi="Arial" w:cs="Arial"/>
                    <w:color w:val="000000"/>
                    <w:lang w:val="es-ES"/>
                  </w:rPr>
                </w:rPrChange>
              </w:rPr>
            </w:pPr>
            <w:r w:rsidRPr="006C4628">
              <w:rPr>
                <w:rFonts w:ascii="Arial" w:hAnsi="Arial" w:cs="Arial"/>
                <w:color w:val="000000"/>
                <w:lang w:val="es-ES"/>
                <w:rPrChange w:id="3111" w:author="chris" w:date="2015-04-19T12:09:00Z">
                  <w:rPr>
                    <w:rFonts w:ascii="Arial" w:hAnsi="Arial" w:cs="Arial"/>
                    <w:color w:val="000000"/>
                    <w:lang w:val="es-ES"/>
                  </w:rPr>
                </w:rPrChange>
              </w:rPr>
              <w:t>C</w:t>
            </w:r>
            <w:r w:rsidR="00CA35CC" w:rsidRPr="006C4628">
              <w:rPr>
                <w:rFonts w:ascii="Arial" w:hAnsi="Arial" w:cs="Arial"/>
                <w:color w:val="000000"/>
                <w:lang w:val="es-ES"/>
                <w:rPrChange w:id="3112" w:author="chris" w:date="2015-04-19T12:09:00Z">
                  <w:rPr>
                    <w:rFonts w:ascii="Arial" w:hAnsi="Arial" w:cs="Arial"/>
                    <w:color w:val="000000"/>
                    <w:lang w:val="es-ES"/>
                  </w:rPr>
                </w:rPrChange>
              </w:rPr>
              <w:t>ualquier número sumado con cero</w:t>
            </w:r>
            <w:ins w:id="3113" w:author="chris" w:date="2015-04-19T12:06:00Z">
              <w:r w:rsidR="003B74A0" w:rsidRPr="006C4628">
                <w:rPr>
                  <w:rFonts w:ascii="Arial" w:hAnsi="Arial" w:cs="Arial"/>
                  <w:color w:val="000000"/>
                  <w:lang w:val="es-ES"/>
                  <w:rPrChange w:id="3114" w:author="chris" w:date="2015-04-19T12:09:00Z">
                    <w:rPr>
                      <w:rFonts w:ascii="Arial" w:hAnsi="Arial" w:cs="Arial"/>
                      <w:color w:val="000000"/>
                      <w:lang w:val="es-ES"/>
                    </w:rPr>
                  </w:rPrChange>
                </w:rPr>
                <w:t>,</w:t>
              </w:r>
            </w:ins>
            <w:r w:rsidR="00CA35CC" w:rsidRPr="006C4628">
              <w:rPr>
                <w:rFonts w:ascii="Arial" w:hAnsi="Arial" w:cs="Arial"/>
                <w:color w:val="000000"/>
                <w:lang w:val="es-ES"/>
                <w:rPrChange w:id="3115" w:author="chris" w:date="2015-04-19T12:09:00Z">
                  <w:rPr>
                    <w:rFonts w:ascii="Arial" w:hAnsi="Arial" w:cs="Arial"/>
                    <w:color w:val="000000"/>
                    <w:lang w:val="es-ES"/>
                  </w:rPr>
                </w:rPrChange>
              </w:rPr>
              <w:t xml:space="preserve"> da como resultado el mismo número</w:t>
            </w:r>
            <w:r w:rsidR="008B2BC9" w:rsidRPr="006C4628">
              <w:rPr>
                <w:rFonts w:ascii="Arial" w:hAnsi="Arial" w:cs="Arial"/>
                <w:color w:val="000000"/>
                <w:lang w:val="es-ES"/>
                <w:rPrChange w:id="3116" w:author="chris" w:date="2015-04-19T12:09:00Z">
                  <w:rPr>
                    <w:rFonts w:ascii="Arial" w:hAnsi="Arial" w:cs="Arial"/>
                    <w:color w:val="000000"/>
                    <w:lang w:val="es-ES"/>
                  </w:rPr>
                </w:rPrChange>
              </w:rPr>
              <w:t>.</w:t>
            </w:r>
          </w:p>
          <w:p w14:paraId="085A7CC7" w14:textId="77777777" w:rsidR="008B2BC9" w:rsidRPr="006C4628" w:rsidRDefault="008B2BC9" w:rsidP="00E6040C">
            <w:pPr>
              <w:rPr>
                <w:rFonts w:ascii="Arial" w:hAnsi="Arial" w:cs="Arial"/>
                <w:color w:val="000000"/>
                <w:lang w:val="es-ES"/>
                <w:rPrChange w:id="3117" w:author="chris" w:date="2015-04-19T12:09:00Z">
                  <w:rPr>
                    <w:rFonts w:ascii="Arial" w:hAnsi="Arial" w:cs="Arial"/>
                    <w:color w:val="000000"/>
                    <w:lang w:val="es-ES"/>
                  </w:rPr>
                </w:rPrChange>
              </w:rPr>
            </w:pPr>
          </w:p>
          <w:p w14:paraId="744A0A6E" w14:textId="2DCE9EE7" w:rsidR="008B2BC9" w:rsidRPr="006C4628" w:rsidRDefault="008B2BC9" w:rsidP="00E6040C">
            <w:pPr>
              <w:rPr>
                <w:rFonts w:ascii="Times New Roman" w:hAnsi="Times New Roman" w:cs="Times New Roman"/>
                <w:sz w:val="24"/>
                <w:szCs w:val="24"/>
                <w:lang w:val="es-ES"/>
                <w:rPrChange w:id="3118" w:author="chris" w:date="2015-04-19T12:09:00Z">
                  <w:rPr>
                    <w:rFonts w:ascii="Times New Roman" w:hAnsi="Times New Roman" w:cs="Times New Roman"/>
                    <w:sz w:val="24"/>
                    <w:szCs w:val="24"/>
                  </w:rPr>
                </w:rPrChange>
              </w:rPr>
            </w:pPr>
            <w:r w:rsidRPr="006C4628">
              <w:rPr>
                <w:rFonts w:ascii="Arial" w:hAnsi="Arial" w:cs="Arial"/>
                <w:color w:val="000000"/>
                <w:lang w:val="es-ES"/>
                <w:rPrChange w:id="3119" w:author="chris" w:date="2015-04-19T12:09:00Z">
                  <w:rPr>
                    <w:rFonts w:ascii="Arial" w:hAnsi="Arial" w:cs="Arial"/>
                    <w:color w:val="000000"/>
                    <w:lang w:val="es-ES"/>
                  </w:rPr>
                </w:rPrChange>
              </w:rPr>
              <w:t xml:space="preserve">El cero es el </w:t>
            </w:r>
            <w:r w:rsidRPr="006C4628">
              <w:rPr>
                <w:rFonts w:ascii="Arial" w:hAnsi="Arial" w:cs="Arial"/>
                <w:b/>
                <w:color w:val="000000"/>
                <w:lang w:val="es-ES"/>
                <w:rPrChange w:id="3120" w:author="chris" w:date="2015-04-19T12:09:00Z">
                  <w:rPr>
                    <w:rFonts w:ascii="Arial" w:hAnsi="Arial" w:cs="Arial"/>
                    <w:b/>
                    <w:color w:val="000000"/>
                    <w:lang w:val="es-ES"/>
                  </w:rPr>
                </w:rPrChange>
              </w:rPr>
              <w:t>módulo</w:t>
            </w:r>
            <w:r w:rsidRPr="006C4628">
              <w:rPr>
                <w:rFonts w:ascii="Arial" w:hAnsi="Arial" w:cs="Arial"/>
                <w:color w:val="000000"/>
                <w:lang w:val="es-ES"/>
                <w:rPrChange w:id="3121" w:author="chris" w:date="2015-04-19T12:09:00Z">
                  <w:rPr>
                    <w:rFonts w:ascii="Arial" w:hAnsi="Arial" w:cs="Arial"/>
                    <w:color w:val="000000"/>
                    <w:lang w:val="es-ES"/>
                  </w:rPr>
                </w:rPrChange>
              </w:rPr>
              <w:t xml:space="preserve"> </w:t>
            </w:r>
            <w:r w:rsidR="00B53095" w:rsidRPr="006C4628">
              <w:rPr>
                <w:rFonts w:ascii="Arial" w:hAnsi="Arial" w:cs="Arial"/>
                <w:color w:val="000000"/>
                <w:lang w:val="es-ES"/>
                <w:rPrChange w:id="3122" w:author="chris" w:date="2015-04-19T12:09:00Z">
                  <w:rPr>
                    <w:rFonts w:ascii="Arial" w:hAnsi="Arial" w:cs="Arial"/>
                    <w:color w:val="000000"/>
                    <w:lang w:val="es-ES"/>
                  </w:rPr>
                </w:rPrChange>
              </w:rPr>
              <w:t xml:space="preserve">o </w:t>
            </w:r>
            <w:r w:rsidR="00B53095" w:rsidRPr="006C4628">
              <w:rPr>
                <w:rFonts w:ascii="Arial" w:hAnsi="Arial" w:cs="Arial"/>
                <w:b/>
                <w:color w:val="000000"/>
                <w:lang w:val="es-ES"/>
                <w:rPrChange w:id="3123" w:author="chris" w:date="2015-04-19T12:09:00Z">
                  <w:rPr>
                    <w:rFonts w:ascii="Arial" w:hAnsi="Arial" w:cs="Arial"/>
                    <w:b/>
                    <w:color w:val="000000"/>
                    <w:lang w:val="es-ES"/>
                  </w:rPr>
                </w:rPrChange>
              </w:rPr>
              <w:t xml:space="preserve">elemento neutro </w:t>
            </w:r>
            <w:r w:rsidRPr="006C4628">
              <w:rPr>
                <w:rFonts w:ascii="Arial" w:hAnsi="Arial" w:cs="Arial"/>
                <w:color w:val="000000"/>
                <w:lang w:val="es-ES"/>
                <w:rPrChange w:id="3124" w:author="chris" w:date="2015-04-19T12:09:00Z">
                  <w:rPr>
                    <w:rFonts w:ascii="Arial" w:hAnsi="Arial" w:cs="Arial"/>
                    <w:color w:val="000000"/>
                    <w:lang w:val="es-ES"/>
                  </w:rPr>
                </w:rPrChange>
              </w:rPr>
              <w:t>de la adición.</w:t>
            </w:r>
          </w:p>
        </w:tc>
      </w:tr>
    </w:tbl>
    <w:p w14:paraId="4339E73F" w14:textId="77777777" w:rsidR="00072AF1" w:rsidRPr="006C4628" w:rsidRDefault="00072AF1" w:rsidP="00E6040C">
      <w:pPr>
        <w:spacing w:after="0"/>
        <w:rPr>
          <w:rFonts w:ascii="Arial" w:hAnsi="Arial" w:cs="Arial"/>
          <w:color w:val="000000"/>
          <w:lang w:val="es-ES"/>
          <w:rPrChange w:id="3125" w:author="chris" w:date="2015-04-19T12:09:00Z">
            <w:rPr>
              <w:rFonts w:ascii="Arial" w:hAnsi="Arial" w:cs="Arial"/>
              <w:color w:val="000000"/>
              <w:lang w:val="es-ES"/>
            </w:rPr>
          </w:rPrChange>
        </w:rPr>
      </w:pPr>
    </w:p>
    <w:p w14:paraId="0C1510AD" w14:textId="2CA5788D" w:rsidR="008F3AF2" w:rsidRPr="006C4628" w:rsidRDefault="008F3AF2" w:rsidP="00E6040C">
      <w:pPr>
        <w:pStyle w:val="Prrafodelista"/>
        <w:numPr>
          <w:ilvl w:val="0"/>
          <w:numId w:val="1"/>
        </w:numPr>
        <w:spacing w:after="0"/>
        <w:rPr>
          <w:rFonts w:ascii="Arial" w:hAnsi="Arial" w:cs="Arial"/>
          <w:b/>
          <w:lang w:val="es-ES"/>
          <w:rPrChange w:id="3126" w:author="chris" w:date="2015-04-19T12:09:00Z">
            <w:rPr>
              <w:rFonts w:ascii="Arial" w:hAnsi="Arial" w:cs="Arial"/>
              <w:b/>
            </w:rPr>
          </w:rPrChange>
        </w:rPr>
      </w:pPr>
      <w:r w:rsidRPr="006C4628">
        <w:rPr>
          <w:rFonts w:ascii="Arial" w:hAnsi="Arial" w:cs="Arial"/>
          <w:b/>
          <w:lang w:val="es-ES"/>
          <w:rPrChange w:id="3127" w:author="chris" w:date="2015-04-19T12:09:00Z">
            <w:rPr>
              <w:rFonts w:ascii="Arial" w:hAnsi="Arial" w:cs="Arial"/>
              <w:b/>
            </w:rPr>
          </w:rPrChange>
        </w:rPr>
        <w:t>Propiedad conmutativa de la adición</w:t>
      </w:r>
    </w:p>
    <w:p w14:paraId="630E82BA" w14:textId="6500C04C" w:rsidR="008F3AF2" w:rsidRPr="006C4628" w:rsidRDefault="008F3AF2" w:rsidP="00E6040C">
      <w:pPr>
        <w:spacing w:after="0"/>
        <w:rPr>
          <w:rFonts w:ascii="Arial" w:hAnsi="Arial" w:cs="Arial"/>
          <w:color w:val="000000"/>
          <w:lang w:val="es-ES"/>
          <w:rPrChange w:id="3128" w:author="chris" w:date="2015-04-19T12:09:00Z">
            <w:rPr>
              <w:rFonts w:ascii="Arial" w:hAnsi="Arial" w:cs="Arial"/>
              <w:color w:val="000000"/>
            </w:rPr>
          </w:rPrChange>
        </w:rPr>
      </w:pPr>
      <w:r w:rsidRPr="006C4628">
        <w:rPr>
          <w:rFonts w:ascii="Arial" w:hAnsi="Arial" w:cs="Arial"/>
          <w:color w:val="000000"/>
          <w:lang w:val="es-ES"/>
          <w:rPrChange w:id="3129" w:author="chris" w:date="2015-04-19T12:09:00Z">
            <w:rPr>
              <w:rFonts w:ascii="Arial" w:hAnsi="Arial" w:cs="Arial"/>
              <w:color w:val="000000"/>
            </w:rPr>
          </w:rPrChange>
        </w:rPr>
        <w:t xml:space="preserve">La palabra </w:t>
      </w:r>
      <w:r w:rsidRPr="006C4628">
        <w:rPr>
          <w:rFonts w:ascii="Arial" w:hAnsi="Arial" w:cs="Arial"/>
          <w:b/>
          <w:color w:val="000000"/>
          <w:lang w:val="es-ES"/>
          <w:rPrChange w:id="3130" w:author="chris" w:date="2015-04-19T12:09:00Z">
            <w:rPr>
              <w:rFonts w:ascii="Arial" w:hAnsi="Arial" w:cs="Arial"/>
              <w:b/>
              <w:color w:val="000000"/>
            </w:rPr>
          </w:rPrChange>
        </w:rPr>
        <w:t>conmutar</w:t>
      </w:r>
      <w:r w:rsidRPr="006C4628">
        <w:rPr>
          <w:rFonts w:ascii="Arial" w:hAnsi="Arial" w:cs="Arial"/>
          <w:color w:val="000000"/>
          <w:lang w:val="es-ES"/>
          <w:rPrChange w:id="3131" w:author="chris" w:date="2015-04-19T12:09:00Z">
            <w:rPr>
              <w:rFonts w:ascii="Arial" w:hAnsi="Arial" w:cs="Arial"/>
              <w:color w:val="000000"/>
            </w:rPr>
          </w:rPrChange>
        </w:rPr>
        <w:t xml:space="preserve"> significa </w:t>
      </w:r>
      <w:r w:rsidRPr="006C4628">
        <w:rPr>
          <w:rFonts w:ascii="Arial" w:hAnsi="Arial" w:cs="Arial"/>
          <w:b/>
          <w:color w:val="000000"/>
          <w:lang w:val="es-ES"/>
          <w:rPrChange w:id="3132" w:author="chris" w:date="2015-04-19T12:09:00Z">
            <w:rPr>
              <w:rFonts w:ascii="Arial" w:hAnsi="Arial" w:cs="Arial"/>
              <w:b/>
              <w:color w:val="000000"/>
            </w:rPr>
          </w:rPrChange>
        </w:rPr>
        <w:t>cambiar de orden</w:t>
      </w:r>
      <w:r w:rsidRPr="006C4628">
        <w:rPr>
          <w:rFonts w:ascii="Arial" w:hAnsi="Arial" w:cs="Arial"/>
          <w:color w:val="000000"/>
          <w:lang w:val="es-ES"/>
          <w:rPrChange w:id="3133" w:author="chris" w:date="2015-04-19T12:09:00Z">
            <w:rPr>
              <w:rFonts w:ascii="Arial" w:hAnsi="Arial" w:cs="Arial"/>
              <w:color w:val="000000"/>
            </w:rPr>
          </w:rPrChange>
        </w:rPr>
        <w:t xml:space="preserve">, por eso cuando tú conmutas de lugar con tu compañero, significa que has cambiado de lugar con él. </w:t>
      </w:r>
    </w:p>
    <w:p w14:paraId="68DE09A9" w14:textId="1B6B7C39" w:rsidR="008F3AF2" w:rsidRPr="006C4628" w:rsidRDefault="00D457D4" w:rsidP="00E6040C">
      <w:pPr>
        <w:spacing w:after="0"/>
        <w:rPr>
          <w:rFonts w:ascii="Arial" w:hAnsi="Arial" w:cs="Arial"/>
          <w:color w:val="000000"/>
          <w:lang w:val="es-ES"/>
          <w:rPrChange w:id="3134" w:author="chris" w:date="2015-04-19T12:09:00Z">
            <w:rPr>
              <w:rFonts w:ascii="Arial" w:hAnsi="Arial" w:cs="Arial"/>
              <w:color w:val="000000"/>
            </w:rPr>
          </w:rPrChange>
        </w:rPr>
      </w:pPr>
      <w:r w:rsidRPr="006C4628">
        <w:rPr>
          <w:rFonts w:ascii="Arial" w:hAnsi="Arial" w:cs="Arial"/>
          <w:color w:val="000000"/>
          <w:lang w:val="es-ES"/>
          <w:rPrChange w:id="3135" w:author="chris" w:date="2015-04-19T12:09:00Z">
            <w:rPr>
              <w:rFonts w:ascii="Arial" w:hAnsi="Arial" w:cs="Arial"/>
              <w:color w:val="000000"/>
            </w:rPr>
          </w:rPrChange>
        </w:rPr>
        <w:t>¿A qué crees que hace referencia la propiedad conmutativa de la adición?</w:t>
      </w:r>
    </w:p>
    <w:tbl>
      <w:tblPr>
        <w:tblStyle w:val="Tablaconcuadrcula"/>
        <w:tblW w:w="0" w:type="auto"/>
        <w:tblLook w:val="04A0" w:firstRow="1" w:lastRow="0" w:firstColumn="1" w:lastColumn="0" w:noHBand="0" w:noVBand="1"/>
      </w:tblPr>
      <w:tblGrid>
        <w:gridCol w:w="2518"/>
        <w:gridCol w:w="6515"/>
      </w:tblGrid>
      <w:tr w:rsidR="00421912" w:rsidRPr="006C4628" w14:paraId="28C58336" w14:textId="77777777" w:rsidTr="00514861">
        <w:tc>
          <w:tcPr>
            <w:tcW w:w="9033" w:type="dxa"/>
            <w:gridSpan w:val="2"/>
            <w:shd w:val="clear" w:color="auto" w:fill="0D0D0D" w:themeFill="text1" w:themeFillTint="F2"/>
          </w:tcPr>
          <w:p w14:paraId="5175A19A" w14:textId="77777777" w:rsidR="00421912" w:rsidRPr="006C4628" w:rsidRDefault="00421912" w:rsidP="00E6040C">
            <w:pPr>
              <w:jc w:val="center"/>
              <w:rPr>
                <w:rFonts w:ascii="Times New Roman" w:hAnsi="Times New Roman" w:cs="Times New Roman"/>
                <w:b/>
                <w:color w:val="FFFFFF" w:themeColor="background1"/>
                <w:sz w:val="24"/>
                <w:szCs w:val="24"/>
                <w:lang w:val="es-ES"/>
                <w:rPrChange w:id="313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137" w:author="chris" w:date="2015-04-19T12:09:00Z">
                  <w:rPr>
                    <w:rFonts w:ascii="Times New Roman" w:hAnsi="Times New Roman" w:cs="Times New Roman"/>
                    <w:b/>
                    <w:color w:val="FFFFFF" w:themeColor="background1"/>
                    <w:sz w:val="24"/>
                    <w:szCs w:val="24"/>
                  </w:rPr>
                </w:rPrChange>
              </w:rPr>
              <w:t>Imagen (fotografía, gráfica o ilustración)</w:t>
            </w:r>
          </w:p>
        </w:tc>
      </w:tr>
      <w:tr w:rsidR="00421912" w:rsidRPr="006C4628" w14:paraId="004E7BA2" w14:textId="77777777" w:rsidTr="00514861">
        <w:tc>
          <w:tcPr>
            <w:tcW w:w="2518" w:type="dxa"/>
          </w:tcPr>
          <w:p w14:paraId="3C478888" w14:textId="77777777" w:rsidR="00421912" w:rsidRPr="006C4628" w:rsidRDefault="00421912" w:rsidP="00E6040C">
            <w:pPr>
              <w:rPr>
                <w:rFonts w:ascii="Times New Roman" w:hAnsi="Times New Roman" w:cs="Times New Roman"/>
                <w:b/>
                <w:color w:val="000000"/>
                <w:sz w:val="24"/>
                <w:szCs w:val="24"/>
                <w:lang w:val="es-ES"/>
                <w:rPrChange w:id="313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139" w:author="chris" w:date="2015-04-19T12:09:00Z">
                  <w:rPr>
                    <w:rFonts w:ascii="Times New Roman" w:hAnsi="Times New Roman" w:cs="Times New Roman"/>
                    <w:b/>
                    <w:color w:val="000000"/>
                    <w:sz w:val="24"/>
                    <w:szCs w:val="24"/>
                  </w:rPr>
                </w:rPrChange>
              </w:rPr>
              <w:t>Código</w:t>
            </w:r>
          </w:p>
        </w:tc>
        <w:tc>
          <w:tcPr>
            <w:tcW w:w="6515" w:type="dxa"/>
          </w:tcPr>
          <w:p w14:paraId="1F4DA20C" w14:textId="591BE83F" w:rsidR="00421912" w:rsidRPr="006C4628" w:rsidRDefault="00690E2F" w:rsidP="00E6040C">
            <w:pPr>
              <w:rPr>
                <w:rFonts w:ascii="Times New Roman" w:hAnsi="Times New Roman" w:cs="Times New Roman"/>
                <w:b/>
                <w:color w:val="000000"/>
                <w:sz w:val="24"/>
                <w:szCs w:val="24"/>
                <w:lang w:val="es-ES"/>
                <w:rPrChange w:id="314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141" w:author="chris" w:date="2015-04-19T12:09:00Z">
                  <w:rPr>
                    <w:rFonts w:ascii="Times New Roman" w:hAnsi="Times New Roman" w:cs="Times New Roman"/>
                    <w:color w:val="000000"/>
                    <w:sz w:val="24"/>
                    <w:szCs w:val="24"/>
                  </w:rPr>
                </w:rPrChange>
              </w:rPr>
              <w:t>MA_04_02_CO_</w:t>
            </w:r>
            <w:r w:rsidR="00421912" w:rsidRPr="006C4628">
              <w:rPr>
                <w:rFonts w:ascii="Times New Roman" w:hAnsi="Times New Roman" w:cs="Times New Roman"/>
                <w:color w:val="000000"/>
                <w:sz w:val="24"/>
                <w:szCs w:val="24"/>
                <w:lang w:val="es-ES"/>
                <w:rPrChange w:id="3142" w:author="chris" w:date="2015-04-19T12:09:00Z">
                  <w:rPr>
                    <w:rFonts w:ascii="Times New Roman" w:hAnsi="Times New Roman" w:cs="Times New Roman"/>
                    <w:color w:val="000000"/>
                    <w:sz w:val="24"/>
                    <w:szCs w:val="24"/>
                  </w:rPr>
                </w:rPrChange>
              </w:rPr>
              <w:t>IMG</w:t>
            </w:r>
            <w:r w:rsidR="00182B75" w:rsidRPr="006C4628">
              <w:rPr>
                <w:rFonts w:ascii="Times New Roman" w:hAnsi="Times New Roman" w:cs="Times New Roman"/>
                <w:color w:val="000000"/>
                <w:sz w:val="24"/>
                <w:szCs w:val="24"/>
                <w:lang w:val="es-ES"/>
                <w:rPrChange w:id="3143" w:author="chris" w:date="2015-04-19T12:09:00Z">
                  <w:rPr>
                    <w:rFonts w:ascii="Times New Roman" w:hAnsi="Times New Roman" w:cs="Times New Roman"/>
                    <w:color w:val="000000"/>
                    <w:sz w:val="24"/>
                    <w:szCs w:val="24"/>
                  </w:rPr>
                </w:rPrChange>
              </w:rPr>
              <w:t>110</w:t>
            </w:r>
          </w:p>
        </w:tc>
      </w:tr>
      <w:tr w:rsidR="00421912" w:rsidRPr="006C4628" w14:paraId="70B7869C" w14:textId="77777777" w:rsidTr="00514861">
        <w:tc>
          <w:tcPr>
            <w:tcW w:w="2518" w:type="dxa"/>
          </w:tcPr>
          <w:p w14:paraId="5DE99E16" w14:textId="77777777" w:rsidR="00421912" w:rsidRPr="006C4628" w:rsidRDefault="00421912" w:rsidP="00E6040C">
            <w:pPr>
              <w:rPr>
                <w:rFonts w:ascii="Times New Roman" w:hAnsi="Times New Roman" w:cs="Times New Roman"/>
                <w:color w:val="000000"/>
                <w:sz w:val="24"/>
                <w:szCs w:val="24"/>
                <w:lang w:val="es-ES"/>
                <w:rPrChange w:id="314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145" w:author="chris" w:date="2015-04-19T12:09:00Z">
                  <w:rPr>
                    <w:rFonts w:ascii="Times New Roman" w:hAnsi="Times New Roman" w:cs="Times New Roman"/>
                    <w:b/>
                    <w:color w:val="000000"/>
                    <w:sz w:val="24"/>
                    <w:szCs w:val="24"/>
                  </w:rPr>
                </w:rPrChange>
              </w:rPr>
              <w:t>Descripción</w:t>
            </w:r>
          </w:p>
        </w:tc>
        <w:tc>
          <w:tcPr>
            <w:tcW w:w="6515" w:type="dxa"/>
          </w:tcPr>
          <w:p w14:paraId="6662A096" w14:textId="32095BBE" w:rsidR="00421912" w:rsidRPr="006C4628" w:rsidRDefault="00D448CF" w:rsidP="00E6040C">
            <w:pPr>
              <w:rPr>
                <w:rFonts w:ascii="Times New Roman" w:hAnsi="Times New Roman" w:cs="Times New Roman"/>
                <w:color w:val="000000"/>
                <w:sz w:val="24"/>
                <w:szCs w:val="24"/>
                <w:lang w:val="es-ES"/>
                <w:rPrChange w:id="314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147" w:author="chris" w:date="2015-04-19T12:09:00Z">
                  <w:rPr>
                    <w:rFonts w:ascii="Times New Roman" w:hAnsi="Times New Roman" w:cs="Times New Roman"/>
                    <w:color w:val="000000"/>
                    <w:sz w:val="24"/>
                    <w:szCs w:val="24"/>
                  </w:rPr>
                </w:rPrChange>
              </w:rPr>
              <w:t xml:space="preserve">Gente haciendo fila para ser atendido. </w:t>
            </w:r>
          </w:p>
        </w:tc>
      </w:tr>
      <w:tr w:rsidR="00421912" w:rsidRPr="006C4628" w14:paraId="5F761A7A" w14:textId="77777777" w:rsidTr="00514861">
        <w:tc>
          <w:tcPr>
            <w:tcW w:w="2518" w:type="dxa"/>
          </w:tcPr>
          <w:p w14:paraId="4BB412FF" w14:textId="77777777" w:rsidR="00421912" w:rsidRPr="006C4628" w:rsidRDefault="00421912" w:rsidP="00E6040C">
            <w:pPr>
              <w:rPr>
                <w:rFonts w:ascii="Times New Roman" w:hAnsi="Times New Roman" w:cs="Times New Roman"/>
                <w:color w:val="000000"/>
                <w:sz w:val="24"/>
                <w:szCs w:val="24"/>
                <w:lang w:val="es-ES"/>
                <w:rPrChange w:id="314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149"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3150"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3151"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3152"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3153" w:author="chris" w:date="2015-04-19T12:09:00Z">
                  <w:rPr>
                    <w:rFonts w:ascii="Times New Roman" w:hAnsi="Times New Roman" w:cs="Times New Roman"/>
                    <w:b/>
                    <w:color w:val="000000"/>
                    <w:sz w:val="24"/>
                    <w:szCs w:val="24"/>
                  </w:rPr>
                </w:rPrChange>
              </w:rPr>
              <w:t>)</w:t>
            </w:r>
          </w:p>
        </w:tc>
        <w:tc>
          <w:tcPr>
            <w:tcW w:w="6515" w:type="dxa"/>
          </w:tcPr>
          <w:p w14:paraId="56499215" w14:textId="20889002" w:rsidR="00421912" w:rsidRPr="006C4628" w:rsidRDefault="00D448CF" w:rsidP="00E6040C">
            <w:pPr>
              <w:rPr>
                <w:rFonts w:ascii="Times New Roman" w:hAnsi="Times New Roman" w:cs="Times New Roman"/>
                <w:color w:val="000000"/>
                <w:sz w:val="24"/>
                <w:szCs w:val="24"/>
                <w:lang w:val="es-ES"/>
                <w:rPrChange w:id="3154"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3155"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3156" w:author="chris" w:date="2015-04-19T12:09:00Z">
                  <w:rPr>
                    <w:rFonts w:ascii="Times New Roman" w:hAnsi="Times New Roman" w:cs="Times New Roman"/>
                    <w:color w:val="000000"/>
                    <w:sz w:val="24"/>
                    <w:szCs w:val="24"/>
                  </w:rPr>
                </w:rPrChange>
              </w:rPr>
              <w:t>: 148168535</w:t>
            </w:r>
          </w:p>
        </w:tc>
      </w:tr>
      <w:tr w:rsidR="00421912" w:rsidRPr="006C4628" w14:paraId="457448F9" w14:textId="77777777" w:rsidTr="00514861">
        <w:tc>
          <w:tcPr>
            <w:tcW w:w="2518" w:type="dxa"/>
          </w:tcPr>
          <w:p w14:paraId="50E294E8" w14:textId="77777777" w:rsidR="00421912" w:rsidRPr="006C4628" w:rsidRDefault="00421912" w:rsidP="00E6040C">
            <w:pPr>
              <w:rPr>
                <w:rFonts w:ascii="Times New Roman" w:hAnsi="Times New Roman" w:cs="Times New Roman"/>
                <w:color w:val="000000"/>
                <w:sz w:val="24"/>
                <w:szCs w:val="24"/>
                <w:lang w:val="es-ES"/>
                <w:rPrChange w:id="315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158" w:author="chris" w:date="2015-04-19T12:09:00Z">
                  <w:rPr>
                    <w:rFonts w:ascii="Times New Roman" w:hAnsi="Times New Roman" w:cs="Times New Roman"/>
                    <w:b/>
                    <w:color w:val="000000"/>
                    <w:sz w:val="24"/>
                    <w:szCs w:val="24"/>
                  </w:rPr>
                </w:rPrChange>
              </w:rPr>
              <w:t>Pie de imagen</w:t>
            </w:r>
          </w:p>
        </w:tc>
        <w:tc>
          <w:tcPr>
            <w:tcW w:w="6515" w:type="dxa"/>
          </w:tcPr>
          <w:p w14:paraId="1F777947" w14:textId="022A633F" w:rsidR="00421912" w:rsidRPr="006C4628" w:rsidRDefault="00556ADD" w:rsidP="00E6040C">
            <w:pPr>
              <w:rPr>
                <w:rFonts w:ascii="Times New Roman" w:hAnsi="Times New Roman" w:cs="Times New Roman"/>
                <w:color w:val="000000"/>
                <w:sz w:val="24"/>
                <w:szCs w:val="24"/>
                <w:lang w:val="es-ES"/>
                <w:rPrChange w:id="3159" w:author="chris" w:date="2015-04-19T12:09:00Z">
                  <w:rPr>
                    <w:rFonts w:ascii="Times New Roman" w:hAnsi="Times New Roman" w:cs="Times New Roman"/>
                    <w:color w:val="000000"/>
                    <w:sz w:val="24"/>
                    <w:szCs w:val="24"/>
                  </w:rPr>
                </w:rPrChange>
              </w:rPr>
            </w:pPr>
            <w:r w:rsidRPr="006C4628">
              <w:rPr>
                <w:rFonts w:ascii="Arial" w:hAnsi="Arial" w:cs="Arial"/>
                <w:color w:val="000000"/>
                <w:lang w:val="es-ES"/>
                <w:rPrChange w:id="3160" w:author="chris" w:date="2015-04-19T12:09:00Z">
                  <w:rPr>
                    <w:rFonts w:ascii="Arial" w:hAnsi="Arial" w:cs="Arial"/>
                    <w:color w:val="000000"/>
                  </w:rPr>
                </w:rPrChange>
              </w:rPr>
              <w:t xml:space="preserve">Cuando cambias de lugar con alguien </w:t>
            </w:r>
            <w:r w:rsidR="00644CA5" w:rsidRPr="006C4628">
              <w:rPr>
                <w:rFonts w:ascii="Arial" w:hAnsi="Arial" w:cs="Arial"/>
                <w:color w:val="000000"/>
                <w:lang w:val="es-ES"/>
                <w:rPrChange w:id="3161" w:author="chris" w:date="2015-04-19T12:09:00Z">
                  <w:rPr>
                    <w:rFonts w:ascii="Arial" w:hAnsi="Arial" w:cs="Arial"/>
                    <w:color w:val="000000"/>
                  </w:rPr>
                </w:rPrChange>
              </w:rPr>
              <w:t xml:space="preserve">en una fila, </w:t>
            </w:r>
            <w:r w:rsidRPr="006C4628">
              <w:rPr>
                <w:rFonts w:ascii="Arial" w:hAnsi="Arial" w:cs="Arial"/>
                <w:color w:val="000000"/>
                <w:lang w:val="es-ES"/>
                <w:rPrChange w:id="3162" w:author="chris" w:date="2015-04-19T12:09:00Z">
                  <w:rPr>
                    <w:rFonts w:ascii="Arial" w:hAnsi="Arial" w:cs="Arial"/>
                    <w:color w:val="000000"/>
                  </w:rPr>
                </w:rPrChange>
              </w:rPr>
              <w:t xml:space="preserve">estás </w:t>
            </w:r>
            <w:r w:rsidRPr="006C4628">
              <w:rPr>
                <w:rFonts w:ascii="Arial" w:hAnsi="Arial" w:cs="Arial"/>
                <w:b/>
                <w:color w:val="000000"/>
                <w:lang w:val="es-ES"/>
                <w:rPrChange w:id="3163" w:author="chris" w:date="2015-04-19T12:09:00Z">
                  <w:rPr>
                    <w:rFonts w:ascii="Arial" w:hAnsi="Arial" w:cs="Arial"/>
                    <w:b/>
                    <w:color w:val="000000"/>
                  </w:rPr>
                </w:rPrChange>
              </w:rPr>
              <w:t>conmutando</w:t>
            </w:r>
            <w:r w:rsidR="006A52F4" w:rsidRPr="006C4628">
              <w:rPr>
                <w:rFonts w:ascii="Arial" w:hAnsi="Arial" w:cs="Arial"/>
                <w:b/>
                <w:color w:val="000000"/>
                <w:lang w:val="es-ES"/>
                <w:rPrChange w:id="3164" w:author="chris" w:date="2015-04-19T12:09:00Z">
                  <w:rPr>
                    <w:rFonts w:ascii="Arial" w:hAnsi="Arial" w:cs="Arial"/>
                    <w:b/>
                    <w:color w:val="000000"/>
                  </w:rPr>
                </w:rPrChange>
              </w:rPr>
              <w:t xml:space="preserve"> </w:t>
            </w:r>
            <w:r w:rsidR="00644CA5" w:rsidRPr="006C4628">
              <w:rPr>
                <w:rFonts w:ascii="Arial" w:hAnsi="Arial" w:cs="Arial"/>
                <w:color w:val="000000"/>
                <w:lang w:val="es-ES"/>
                <w:rPrChange w:id="3165" w:author="chris" w:date="2015-04-19T12:09:00Z">
                  <w:rPr>
                    <w:rFonts w:ascii="Arial" w:hAnsi="Arial" w:cs="Arial"/>
                    <w:color w:val="000000"/>
                  </w:rPr>
                </w:rPrChange>
              </w:rPr>
              <w:t>el lugar</w:t>
            </w:r>
            <w:r w:rsidR="00644CA5" w:rsidRPr="006C4628">
              <w:rPr>
                <w:rFonts w:ascii="Arial" w:hAnsi="Arial" w:cs="Arial"/>
                <w:b/>
                <w:color w:val="000000"/>
                <w:lang w:val="es-ES"/>
                <w:rPrChange w:id="3166" w:author="chris" w:date="2015-04-19T12:09:00Z">
                  <w:rPr>
                    <w:rFonts w:ascii="Arial" w:hAnsi="Arial" w:cs="Arial"/>
                    <w:b/>
                    <w:color w:val="000000"/>
                  </w:rPr>
                </w:rPrChange>
              </w:rPr>
              <w:t xml:space="preserve"> </w:t>
            </w:r>
            <w:r w:rsidR="006A52F4" w:rsidRPr="006C4628">
              <w:rPr>
                <w:rFonts w:ascii="Arial" w:hAnsi="Arial" w:cs="Arial"/>
                <w:color w:val="000000"/>
                <w:lang w:val="es-ES"/>
                <w:rPrChange w:id="3167" w:author="chris" w:date="2015-04-19T12:09:00Z">
                  <w:rPr>
                    <w:rFonts w:ascii="Arial" w:hAnsi="Arial" w:cs="Arial"/>
                    <w:color w:val="000000"/>
                  </w:rPr>
                </w:rPrChange>
              </w:rPr>
              <w:t>con</w:t>
            </w:r>
            <w:r w:rsidR="006A52F4" w:rsidRPr="006C4628">
              <w:rPr>
                <w:rFonts w:ascii="Arial" w:hAnsi="Arial" w:cs="Arial"/>
                <w:b/>
                <w:color w:val="000000"/>
                <w:lang w:val="es-ES"/>
                <w:rPrChange w:id="3168" w:author="chris" w:date="2015-04-19T12:09:00Z">
                  <w:rPr>
                    <w:rFonts w:ascii="Arial" w:hAnsi="Arial" w:cs="Arial"/>
                    <w:b/>
                    <w:color w:val="000000"/>
                  </w:rPr>
                </w:rPrChange>
              </w:rPr>
              <w:t xml:space="preserve"> </w:t>
            </w:r>
            <w:r w:rsidR="006A52F4" w:rsidRPr="006C4628">
              <w:rPr>
                <w:rFonts w:ascii="Arial" w:hAnsi="Arial" w:cs="Arial"/>
                <w:color w:val="000000"/>
                <w:lang w:val="es-ES"/>
                <w:rPrChange w:id="3169" w:author="chris" w:date="2015-04-19T12:09:00Z">
                  <w:rPr>
                    <w:rFonts w:ascii="Arial" w:hAnsi="Arial" w:cs="Arial"/>
                    <w:color w:val="000000"/>
                  </w:rPr>
                </w:rPrChange>
              </w:rPr>
              <w:t>esa persona</w:t>
            </w:r>
            <w:r w:rsidR="00644CA5" w:rsidRPr="006C4628">
              <w:rPr>
                <w:rFonts w:ascii="Arial" w:hAnsi="Arial" w:cs="Arial"/>
                <w:color w:val="000000"/>
                <w:lang w:val="es-ES"/>
                <w:rPrChange w:id="3170" w:author="chris" w:date="2015-04-19T12:09:00Z">
                  <w:rPr>
                    <w:rFonts w:ascii="Arial" w:hAnsi="Arial" w:cs="Arial"/>
                    <w:color w:val="000000"/>
                  </w:rPr>
                </w:rPrChange>
              </w:rPr>
              <w:t xml:space="preserve">, es decir, </w:t>
            </w:r>
            <w:r w:rsidR="00644CA5" w:rsidRPr="006C4628">
              <w:rPr>
                <w:rFonts w:ascii="Arial" w:hAnsi="Arial" w:cs="Arial"/>
                <w:b/>
                <w:color w:val="000000"/>
                <w:lang w:val="es-ES"/>
                <w:rPrChange w:id="3171" w:author="chris" w:date="2015-04-19T12:09:00Z">
                  <w:rPr>
                    <w:rFonts w:ascii="Arial" w:hAnsi="Arial" w:cs="Arial"/>
                    <w:b/>
                    <w:color w:val="000000"/>
                  </w:rPr>
                </w:rPrChange>
              </w:rPr>
              <w:t>cambiando</w:t>
            </w:r>
            <w:r w:rsidR="00644CA5" w:rsidRPr="006C4628">
              <w:rPr>
                <w:rFonts w:ascii="Arial" w:hAnsi="Arial" w:cs="Arial"/>
                <w:color w:val="000000"/>
                <w:lang w:val="es-ES"/>
                <w:rPrChange w:id="3172" w:author="chris" w:date="2015-04-19T12:09:00Z">
                  <w:rPr>
                    <w:rFonts w:ascii="Arial" w:hAnsi="Arial" w:cs="Arial"/>
                    <w:color w:val="000000"/>
                  </w:rPr>
                </w:rPrChange>
              </w:rPr>
              <w:t xml:space="preserve"> de lugar o de orden</w:t>
            </w:r>
            <w:r w:rsidRPr="006C4628">
              <w:rPr>
                <w:rFonts w:ascii="Arial" w:hAnsi="Arial" w:cs="Arial"/>
                <w:b/>
                <w:color w:val="000000"/>
                <w:lang w:val="es-ES"/>
                <w:rPrChange w:id="3173" w:author="chris" w:date="2015-04-19T12:09:00Z">
                  <w:rPr>
                    <w:rFonts w:ascii="Arial" w:hAnsi="Arial" w:cs="Arial"/>
                    <w:b/>
                    <w:color w:val="000000"/>
                  </w:rPr>
                </w:rPrChange>
              </w:rPr>
              <w:t xml:space="preserve">. </w:t>
            </w:r>
          </w:p>
        </w:tc>
      </w:tr>
    </w:tbl>
    <w:p w14:paraId="6F37F9C3" w14:textId="77777777" w:rsidR="00421912" w:rsidRPr="006C4628" w:rsidRDefault="00421912" w:rsidP="00E6040C">
      <w:pPr>
        <w:spacing w:after="0"/>
        <w:rPr>
          <w:rFonts w:ascii="Arial" w:hAnsi="Arial" w:cs="Arial"/>
          <w:color w:val="000000"/>
          <w:lang w:val="es-ES"/>
          <w:rPrChange w:id="3174" w:author="chris" w:date="2015-04-19T12:09:00Z">
            <w:rPr>
              <w:rFonts w:ascii="Arial" w:hAnsi="Arial" w:cs="Arial"/>
              <w:color w:val="000000"/>
            </w:rPr>
          </w:rPrChange>
        </w:rPr>
      </w:pPr>
    </w:p>
    <w:p w14:paraId="2925815F" w14:textId="5A405433" w:rsidR="008F3AF2" w:rsidRPr="006C4628" w:rsidRDefault="00AD2287" w:rsidP="00E6040C">
      <w:pPr>
        <w:spacing w:after="0"/>
        <w:rPr>
          <w:rFonts w:ascii="Arial" w:hAnsi="Arial" w:cs="Arial"/>
          <w:color w:val="000000"/>
          <w:lang w:val="es-ES"/>
          <w:rPrChange w:id="3175" w:author="chris" w:date="2015-04-19T12:09:00Z">
            <w:rPr>
              <w:rFonts w:ascii="Arial" w:hAnsi="Arial" w:cs="Arial"/>
              <w:color w:val="000000"/>
            </w:rPr>
          </w:rPrChange>
        </w:rPr>
      </w:pPr>
      <w:r w:rsidRPr="006C4628">
        <w:rPr>
          <w:rFonts w:ascii="Arial" w:hAnsi="Arial" w:cs="Arial"/>
          <w:color w:val="000000"/>
          <w:lang w:val="es-ES"/>
          <w:rPrChange w:id="3176" w:author="chris" w:date="2015-04-19T12:09:00Z">
            <w:rPr>
              <w:rFonts w:ascii="Arial" w:hAnsi="Arial" w:cs="Arial"/>
              <w:color w:val="000000"/>
            </w:rPr>
          </w:rPrChange>
        </w:rPr>
        <w:t xml:space="preserve">Observa algunos ejemplos de la </w:t>
      </w:r>
      <w:r w:rsidRPr="006C4628">
        <w:rPr>
          <w:rFonts w:ascii="Arial" w:hAnsi="Arial" w:cs="Arial"/>
          <w:b/>
          <w:color w:val="000000"/>
          <w:lang w:val="es-ES"/>
          <w:rPrChange w:id="3177" w:author="chris" w:date="2015-04-19T12:09:00Z">
            <w:rPr>
              <w:rFonts w:ascii="Arial" w:hAnsi="Arial" w:cs="Arial"/>
              <w:b/>
              <w:color w:val="000000"/>
            </w:rPr>
          </w:rPrChange>
        </w:rPr>
        <w:t>propiedad conmutativa</w:t>
      </w:r>
      <w:r w:rsidRPr="006C4628">
        <w:rPr>
          <w:rFonts w:ascii="Arial" w:hAnsi="Arial" w:cs="Arial"/>
          <w:color w:val="000000"/>
          <w:lang w:val="es-ES"/>
          <w:rPrChange w:id="3178" w:author="chris" w:date="2015-04-19T12:09:00Z">
            <w:rPr>
              <w:rFonts w:ascii="Arial" w:hAnsi="Arial" w:cs="Arial"/>
              <w:color w:val="000000"/>
            </w:rPr>
          </w:rPrChange>
        </w:rPr>
        <w:t xml:space="preserve">: </w:t>
      </w:r>
    </w:p>
    <w:p w14:paraId="70EB1A91" w14:textId="007A8A48" w:rsidR="00AD2287" w:rsidRPr="006C4628" w:rsidRDefault="00AD2287" w:rsidP="00E6040C">
      <w:pPr>
        <w:spacing w:after="0"/>
        <w:rPr>
          <w:rFonts w:ascii="Arial" w:hAnsi="Arial" w:cs="Arial"/>
          <w:color w:val="000000"/>
          <w:lang w:val="es-ES"/>
          <w:rPrChange w:id="3179" w:author="chris" w:date="2015-04-19T12:09:00Z">
            <w:rPr>
              <w:rFonts w:ascii="Arial" w:hAnsi="Arial" w:cs="Arial"/>
              <w:color w:val="000000"/>
            </w:rPr>
          </w:rPrChange>
        </w:rPr>
      </w:pPr>
      <w:r w:rsidRPr="006C4628">
        <w:rPr>
          <w:rFonts w:ascii="Arial" w:hAnsi="Arial" w:cs="Arial"/>
          <w:b/>
          <w:color w:val="000000"/>
          <w:lang w:val="es-ES"/>
          <w:rPrChange w:id="3180" w:author="chris" w:date="2015-04-19T12:09:00Z">
            <w:rPr>
              <w:rFonts w:ascii="Arial" w:hAnsi="Arial" w:cs="Arial"/>
              <w:b/>
              <w:color w:val="000000"/>
            </w:rPr>
          </w:rPrChange>
        </w:rPr>
        <w:tab/>
      </w:r>
      <w:r w:rsidRPr="006C4628">
        <w:rPr>
          <w:rFonts w:ascii="Arial" w:hAnsi="Arial" w:cs="Arial"/>
          <w:color w:val="000000"/>
          <w:lang w:val="es-ES"/>
          <w:rPrChange w:id="3181" w:author="chris" w:date="2015-04-19T12:09:00Z">
            <w:rPr>
              <w:rFonts w:ascii="Arial" w:hAnsi="Arial" w:cs="Arial"/>
              <w:color w:val="000000"/>
            </w:rPr>
          </w:rPrChange>
        </w:rPr>
        <w:t xml:space="preserve">5 + 3 = 8 = 3 + 5 </w:t>
      </w:r>
      <w:r w:rsidRPr="006C4628">
        <w:rPr>
          <w:rFonts w:ascii="Arial" w:hAnsi="Arial" w:cs="Arial"/>
          <w:color w:val="000000"/>
          <w:lang w:val="es-ES"/>
          <w:rPrChange w:id="3182" w:author="chris" w:date="2015-04-19T12:09:00Z">
            <w:rPr>
              <w:rFonts w:ascii="Arial" w:hAnsi="Arial" w:cs="Arial"/>
              <w:color w:val="000000"/>
            </w:rPr>
          </w:rPrChange>
        </w:rPr>
        <w:tab/>
      </w:r>
      <w:r w:rsidRPr="006C4628">
        <w:rPr>
          <w:rFonts w:ascii="Arial" w:hAnsi="Arial" w:cs="Arial"/>
          <w:color w:val="000000"/>
          <w:lang w:val="es-ES"/>
          <w:rPrChange w:id="3183" w:author="chris" w:date="2015-04-19T12:09:00Z">
            <w:rPr>
              <w:rFonts w:ascii="Arial" w:hAnsi="Arial" w:cs="Arial"/>
              <w:color w:val="000000"/>
            </w:rPr>
          </w:rPrChange>
        </w:rPr>
        <w:tab/>
      </w:r>
      <w:r w:rsidRPr="006C4628">
        <w:rPr>
          <w:rFonts w:ascii="Arial" w:hAnsi="Arial" w:cs="Arial"/>
          <w:color w:val="000000"/>
          <w:lang w:val="es-ES"/>
          <w:rPrChange w:id="3184" w:author="chris" w:date="2015-04-19T12:09:00Z">
            <w:rPr>
              <w:rFonts w:ascii="Arial" w:hAnsi="Arial" w:cs="Arial"/>
              <w:color w:val="000000"/>
            </w:rPr>
          </w:rPrChange>
        </w:rPr>
        <w:tab/>
      </w:r>
      <w:r w:rsidR="008414BB" w:rsidRPr="006C4628">
        <w:rPr>
          <w:rFonts w:ascii="Arial" w:hAnsi="Arial" w:cs="Arial"/>
          <w:color w:val="000000"/>
          <w:lang w:val="es-ES"/>
          <w:rPrChange w:id="3185" w:author="chris" w:date="2015-04-19T12:09:00Z">
            <w:rPr>
              <w:rFonts w:ascii="Arial" w:hAnsi="Arial" w:cs="Arial"/>
              <w:color w:val="000000"/>
            </w:rPr>
          </w:rPrChange>
        </w:rPr>
        <w:t>14 + 9 = 23 = 9 + 14</w:t>
      </w:r>
    </w:p>
    <w:tbl>
      <w:tblPr>
        <w:tblStyle w:val="Tablaconcuadrcula"/>
        <w:tblW w:w="0" w:type="auto"/>
        <w:tblLook w:val="04A0" w:firstRow="1" w:lastRow="0" w:firstColumn="1" w:lastColumn="0" w:noHBand="0" w:noVBand="1"/>
      </w:tblPr>
      <w:tblGrid>
        <w:gridCol w:w="2518"/>
        <w:gridCol w:w="6460"/>
      </w:tblGrid>
      <w:tr w:rsidR="00511F81" w:rsidRPr="006C4628" w14:paraId="265259FE" w14:textId="77777777" w:rsidTr="00514861">
        <w:tc>
          <w:tcPr>
            <w:tcW w:w="8978" w:type="dxa"/>
            <w:gridSpan w:val="2"/>
            <w:shd w:val="clear" w:color="auto" w:fill="000000" w:themeFill="text1"/>
          </w:tcPr>
          <w:p w14:paraId="54965547" w14:textId="77777777" w:rsidR="00511F81" w:rsidRPr="006C4628" w:rsidRDefault="00511F81" w:rsidP="00E6040C">
            <w:pPr>
              <w:jc w:val="center"/>
              <w:rPr>
                <w:rFonts w:ascii="Times New Roman" w:hAnsi="Times New Roman" w:cs="Times New Roman"/>
                <w:b/>
                <w:color w:val="FFFFFF" w:themeColor="background1"/>
                <w:sz w:val="24"/>
                <w:szCs w:val="24"/>
                <w:lang w:val="es-ES"/>
                <w:rPrChange w:id="318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187" w:author="chris" w:date="2015-04-19T12:09:00Z">
                  <w:rPr>
                    <w:rFonts w:ascii="Times New Roman" w:hAnsi="Times New Roman" w:cs="Times New Roman"/>
                    <w:b/>
                    <w:color w:val="FFFFFF" w:themeColor="background1"/>
                    <w:sz w:val="24"/>
                    <w:szCs w:val="24"/>
                  </w:rPr>
                </w:rPrChange>
              </w:rPr>
              <w:t>Destacado</w:t>
            </w:r>
          </w:p>
        </w:tc>
      </w:tr>
      <w:tr w:rsidR="00511F81" w:rsidRPr="006C4628" w14:paraId="793334A0" w14:textId="77777777" w:rsidTr="00514861">
        <w:tc>
          <w:tcPr>
            <w:tcW w:w="2518" w:type="dxa"/>
          </w:tcPr>
          <w:p w14:paraId="40531D8B" w14:textId="77777777" w:rsidR="00511F81" w:rsidRPr="006C4628" w:rsidRDefault="00511F81" w:rsidP="00E6040C">
            <w:pPr>
              <w:rPr>
                <w:rFonts w:ascii="Times New Roman" w:hAnsi="Times New Roman" w:cs="Times New Roman"/>
                <w:b/>
                <w:sz w:val="24"/>
                <w:szCs w:val="24"/>
                <w:lang w:val="es-ES"/>
                <w:rPrChange w:id="3188"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189" w:author="chris" w:date="2015-04-19T12:09:00Z">
                  <w:rPr>
                    <w:rFonts w:ascii="Times New Roman" w:hAnsi="Times New Roman" w:cs="Times New Roman"/>
                    <w:b/>
                    <w:sz w:val="24"/>
                    <w:szCs w:val="24"/>
                  </w:rPr>
                </w:rPrChange>
              </w:rPr>
              <w:t>Título</w:t>
            </w:r>
          </w:p>
        </w:tc>
        <w:tc>
          <w:tcPr>
            <w:tcW w:w="6460" w:type="dxa"/>
          </w:tcPr>
          <w:p w14:paraId="4FA14725" w14:textId="39E4CD22" w:rsidR="00511F81" w:rsidRPr="006C4628" w:rsidRDefault="00511F81" w:rsidP="00E6040C">
            <w:pPr>
              <w:jc w:val="center"/>
              <w:rPr>
                <w:rFonts w:ascii="Times New Roman" w:hAnsi="Times New Roman" w:cs="Times New Roman"/>
                <w:b/>
                <w:sz w:val="24"/>
                <w:szCs w:val="24"/>
                <w:lang w:val="es-ES"/>
                <w:rPrChange w:id="3190"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191" w:author="chris" w:date="2015-04-19T12:09:00Z">
                  <w:rPr>
                    <w:rFonts w:ascii="Times New Roman" w:hAnsi="Times New Roman" w:cs="Times New Roman"/>
                    <w:b/>
                    <w:sz w:val="24"/>
                    <w:szCs w:val="24"/>
                  </w:rPr>
                </w:rPrChange>
              </w:rPr>
              <w:t xml:space="preserve">Propiedad </w:t>
            </w:r>
            <w:r w:rsidR="00C36D57" w:rsidRPr="006C4628">
              <w:rPr>
                <w:rFonts w:ascii="Times New Roman" w:hAnsi="Times New Roman" w:cs="Times New Roman"/>
                <w:b/>
                <w:sz w:val="24"/>
                <w:szCs w:val="24"/>
                <w:lang w:val="es-ES"/>
                <w:rPrChange w:id="3192" w:author="chris" w:date="2015-04-19T12:09:00Z">
                  <w:rPr>
                    <w:rFonts w:ascii="Times New Roman" w:hAnsi="Times New Roman" w:cs="Times New Roman"/>
                    <w:b/>
                    <w:sz w:val="24"/>
                    <w:szCs w:val="24"/>
                  </w:rPr>
                </w:rPrChange>
              </w:rPr>
              <w:t xml:space="preserve">conmutativa </w:t>
            </w:r>
            <w:r w:rsidRPr="006C4628">
              <w:rPr>
                <w:rFonts w:ascii="Times New Roman" w:hAnsi="Times New Roman" w:cs="Times New Roman"/>
                <w:b/>
                <w:sz w:val="24"/>
                <w:szCs w:val="24"/>
                <w:lang w:val="es-ES"/>
                <w:rPrChange w:id="3193" w:author="chris" w:date="2015-04-19T12:09:00Z">
                  <w:rPr>
                    <w:rFonts w:ascii="Times New Roman" w:hAnsi="Times New Roman" w:cs="Times New Roman"/>
                    <w:b/>
                    <w:sz w:val="24"/>
                    <w:szCs w:val="24"/>
                  </w:rPr>
                </w:rPrChange>
              </w:rPr>
              <w:t>de la adición</w:t>
            </w:r>
          </w:p>
        </w:tc>
      </w:tr>
      <w:tr w:rsidR="00511F81" w:rsidRPr="006C4628" w14:paraId="294FB03C" w14:textId="77777777" w:rsidTr="00514861">
        <w:tc>
          <w:tcPr>
            <w:tcW w:w="2518" w:type="dxa"/>
          </w:tcPr>
          <w:p w14:paraId="3C76C454" w14:textId="77777777" w:rsidR="00511F81" w:rsidRPr="006C4628" w:rsidRDefault="00511F81" w:rsidP="00E6040C">
            <w:pPr>
              <w:rPr>
                <w:rFonts w:ascii="Times New Roman" w:hAnsi="Times New Roman" w:cs="Times New Roman"/>
                <w:sz w:val="24"/>
                <w:szCs w:val="24"/>
                <w:lang w:val="es-ES"/>
                <w:rPrChange w:id="3194"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3195" w:author="chris" w:date="2015-04-19T12:09:00Z">
                  <w:rPr>
                    <w:rFonts w:ascii="Times New Roman" w:hAnsi="Times New Roman" w:cs="Times New Roman"/>
                    <w:b/>
                    <w:sz w:val="24"/>
                    <w:szCs w:val="24"/>
                  </w:rPr>
                </w:rPrChange>
              </w:rPr>
              <w:t>Contenido</w:t>
            </w:r>
          </w:p>
        </w:tc>
        <w:tc>
          <w:tcPr>
            <w:tcW w:w="6460" w:type="dxa"/>
          </w:tcPr>
          <w:p w14:paraId="18FC7CE2" w14:textId="5DE0A64A" w:rsidR="00511F81" w:rsidRPr="006C4628" w:rsidRDefault="006367F5" w:rsidP="00E6040C">
            <w:pPr>
              <w:rPr>
                <w:rFonts w:ascii="Arial" w:hAnsi="Arial" w:cs="Arial"/>
                <w:color w:val="000000"/>
                <w:lang w:val="es-ES"/>
                <w:rPrChange w:id="3196" w:author="chris" w:date="2015-04-19T12:09:00Z">
                  <w:rPr>
                    <w:rFonts w:ascii="Arial" w:hAnsi="Arial" w:cs="Arial"/>
                    <w:color w:val="000000"/>
                    <w:lang w:val="es-ES"/>
                  </w:rPr>
                </w:rPrChange>
              </w:rPr>
            </w:pPr>
            <w:r w:rsidRPr="006C4628">
              <w:rPr>
                <w:rFonts w:ascii="Arial" w:hAnsi="Arial" w:cs="Arial"/>
                <w:color w:val="000000"/>
                <w:lang w:val="es-ES"/>
                <w:rPrChange w:id="3197" w:author="chris" w:date="2015-04-19T12:09:00Z">
                  <w:rPr>
                    <w:rFonts w:ascii="Arial" w:hAnsi="Arial" w:cs="Arial"/>
                    <w:color w:val="000000"/>
                    <w:lang w:val="es-ES"/>
                  </w:rPr>
                </w:rPrChange>
              </w:rPr>
              <w:t xml:space="preserve">El orden de los sumandos no cambia el resultado. </w:t>
            </w:r>
          </w:p>
        </w:tc>
      </w:tr>
    </w:tbl>
    <w:p w14:paraId="1F692432" w14:textId="77777777" w:rsidR="00072AF1" w:rsidRPr="006C4628" w:rsidRDefault="00072AF1" w:rsidP="00E6040C">
      <w:pPr>
        <w:spacing w:after="0"/>
        <w:rPr>
          <w:rFonts w:ascii="Arial" w:hAnsi="Arial" w:cs="Arial"/>
          <w:color w:val="000000"/>
          <w:lang w:val="es-ES"/>
          <w:rPrChange w:id="3198" w:author="chris" w:date="2015-04-19T12:09:00Z">
            <w:rPr>
              <w:rFonts w:ascii="Arial" w:hAnsi="Arial" w:cs="Arial"/>
              <w:color w:val="000000"/>
            </w:rPr>
          </w:rPrChange>
        </w:rPr>
      </w:pPr>
    </w:p>
    <w:p w14:paraId="50995181" w14:textId="27E23725" w:rsidR="00E828FF" w:rsidRPr="006C4628" w:rsidRDefault="00E828FF" w:rsidP="00E6040C">
      <w:pPr>
        <w:pStyle w:val="Prrafodelista"/>
        <w:numPr>
          <w:ilvl w:val="0"/>
          <w:numId w:val="1"/>
        </w:numPr>
        <w:spacing w:after="0"/>
        <w:rPr>
          <w:rFonts w:ascii="Arial" w:hAnsi="Arial" w:cs="Arial"/>
          <w:b/>
          <w:lang w:val="es-ES"/>
          <w:rPrChange w:id="3199" w:author="chris" w:date="2015-04-19T12:09:00Z">
            <w:rPr>
              <w:rFonts w:ascii="Arial" w:hAnsi="Arial" w:cs="Arial"/>
              <w:b/>
            </w:rPr>
          </w:rPrChange>
        </w:rPr>
      </w:pPr>
      <w:r w:rsidRPr="006C4628">
        <w:rPr>
          <w:rFonts w:ascii="Arial" w:hAnsi="Arial" w:cs="Arial"/>
          <w:b/>
          <w:lang w:val="es-ES"/>
          <w:rPrChange w:id="3200" w:author="chris" w:date="2015-04-19T12:09:00Z">
            <w:rPr>
              <w:rFonts w:ascii="Arial" w:hAnsi="Arial" w:cs="Arial"/>
              <w:b/>
            </w:rPr>
          </w:rPrChange>
        </w:rPr>
        <w:t>Propiedad asociativa de la adición</w:t>
      </w:r>
    </w:p>
    <w:p w14:paraId="5C3DF97F" w14:textId="77777777" w:rsidR="00E828FF" w:rsidRPr="006C4628" w:rsidRDefault="00E828FF" w:rsidP="00E6040C">
      <w:pPr>
        <w:spacing w:after="0"/>
        <w:rPr>
          <w:rFonts w:ascii="Arial" w:hAnsi="Arial" w:cs="Arial"/>
          <w:color w:val="000000"/>
          <w:lang w:val="es-ES"/>
          <w:rPrChange w:id="3201"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421912" w:rsidRPr="006C4628" w14:paraId="1BCD6FC8" w14:textId="77777777" w:rsidTr="00514861">
        <w:tc>
          <w:tcPr>
            <w:tcW w:w="9033" w:type="dxa"/>
            <w:gridSpan w:val="2"/>
            <w:shd w:val="clear" w:color="auto" w:fill="0D0D0D" w:themeFill="text1" w:themeFillTint="F2"/>
          </w:tcPr>
          <w:p w14:paraId="61808DD1" w14:textId="77777777" w:rsidR="00421912" w:rsidRPr="006C4628" w:rsidRDefault="00421912" w:rsidP="00E6040C">
            <w:pPr>
              <w:jc w:val="center"/>
              <w:rPr>
                <w:rFonts w:ascii="Times New Roman" w:hAnsi="Times New Roman" w:cs="Times New Roman"/>
                <w:b/>
                <w:color w:val="FFFFFF" w:themeColor="background1"/>
                <w:sz w:val="24"/>
                <w:szCs w:val="24"/>
                <w:lang w:val="es-ES"/>
                <w:rPrChange w:id="3202"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203" w:author="chris" w:date="2015-04-19T12:09:00Z">
                  <w:rPr>
                    <w:rFonts w:ascii="Times New Roman" w:hAnsi="Times New Roman" w:cs="Times New Roman"/>
                    <w:b/>
                    <w:color w:val="FFFFFF" w:themeColor="background1"/>
                    <w:sz w:val="24"/>
                    <w:szCs w:val="24"/>
                  </w:rPr>
                </w:rPrChange>
              </w:rPr>
              <w:t>Imagen (fotografía, gráfica o ilustración)</w:t>
            </w:r>
          </w:p>
        </w:tc>
      </w:tr>
      <w:tr w:rsidR="00421912" w:rsidRPr="006C4628" w14:paraId="7A47613B" w14:textId="77777777" w:rsidTr="00514861">
        <w:tc>
          <w:tcPr>
            <w:tcW w:w="2518" w:type="dxa"/>
          </w:tcPr>
          <w:p w14:paraId="334611DD" w14:textId="77777777" w:rsidR="00421912" w:rsidRPr="006C4628" w:rsidRDefault="00421912" w:rsidP="00E6040C">
            <w:pPr>
              <w:rPr>
                <w:rFonts w:ascii="Times New Roman" w:hAnsi="Times New Roman" w:cs="Times New Roman"/>
                <w:b/>
                <w:color w:val="000000"/>
                <w:sz w:val="24"/>
                <w:szCs w:val="24"/>
                <w:lang w:val="es-ES"/>
                <w:rPrChange w:id="320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205" w:author="chris" w:date="2015-04-19T12:09:00Z">
                  <w:rPr>
                    <w:rFonts w:ascii="Times New Roman" w:hAnsi="Times New Roman" w:cs="Times New Roman"/>
                    <w:b/>
                    <w:color w:val="000000"/>
                    <w:sz w:val="24"/>
                    <w:szCs w:val="24"/>
                  </w:rPr>
                </w:rPrChange>
              </w:rPr>
              <w:t>Código</w:t>
            </w:r>
          </w:p>
        </w:tc>
        <w:tc>
          <w:tcPr>
            <w:tcW w:w="6515" w:type="dxa"/>
          </w:tcPr>
          <w:p w14:paraId="22282CB2" w14:textId="7915C7FF" w:rsidR="00421912" w:rsidRPr="006C4628" w:rsidRDefault="00690E2F" w:rsidP="00E6040C">
            <w:pPr>
              <w:rPr>
                <w:rFonts w:ascii="Times New Roman" w:hAnsi="Times New Roman" w:cs="Times New Roman"/>
                <w:b/>
                <w:color w:val="000000"/>
                <w:sz w:val="24"/>
                <w:szCs w:val="24"/>
                <w:lang w:val="es-ES"/>
                <w:rPrChange w:id="320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207"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3208" w:author="chris" w:date="2015-04-19T12:09:00Z">
                  <w:rPr>
                    <w:rFonts w:ascii="Times New Roman" w:hAnsi="Times New Roman" w:cs="Times New Roman"/>
                    <w:color w:val="000000"/>
                    <w:sz w:val="24"/>
                    <w:szCs w:val="24"/>
                  </w:rPr>
                </w:rPrChange>
              </w:rPr>
              <w:t>IMG120</w:t>
            </w:r>
          </w:p>
        </w:tc>
      </w:tr>
      <w:tr w:rsidR="00421912" w:rsidRPr="006C4628" w14:paraId="7B8535D4" w14:textId="77777777" w:rsidTr="00514861">
        <w:tc>
          <w:tcPr>
            <w:tcW w:w="2518" w:type="dxa"/>
          </w:tcPr>
          <w:p w14:paraId="1F6A19F5" w14:textId="77777777" w:rsidR="00421912" w:rsidRPr="006C4628" w:rsidRDefault="00421912" w:rsidP="00E6040C">
            <w:pPr>
              <w:rPr>
                <w:rFonts w:ascii="Times New Roman" w:hAnsi="Times New Roman" w:cs="Times New Roman"/>
                <w:color w:val="000000"/>
                <w:sz w:val="24"/>
                <w:szCs w:val="24"/>
                <w:lang w:val="es-ES"/>
                <w:rPrChange w:id="320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210" w:author="chris" w:date="2015-04-19T12:09:00Z">
                  <w:rPr>
                    <w:rFonts w:ascii="Times New Roman" w:hAnsi="Times New Roman" w:cs="Times New Roman"/>
                    <w:b/>
                    <w:color w:val="000000"/>
                    <w:sz w:val="24"/>
                    <w:szCs w:val="24"/>
                  </w:rPr>
                </w:rPrChange>
              </w:rPr>
              <w:t>Descripción</w:t>
            </w:r>
          </w:p>
        </w:tc>
        <w:tc>
          <w:tcPr>
            <w:tcW w:w="6515" w:type="dxa"/>
          </w:tcPr>
          <w:p w14:paraId="447299DB" w14:textId="6B915495" w:rsidR="00421912" w:rsidRPr="006C4628" w:rsidRDefault="00421912" w:rsidP="00E6040C">
            <w:pPr>
              <w:rPr>
                <w:rFonts w:ascii="Times New Roman" w:hAnsi="Times New Roman" w:cs="Times New Roman"/>
                <w:color w:val="000000"/>
                <w:sz w:val="24"/>
                <w:szCs w:val="24"/>
                <w:lang w:val="es-ES"/>
                <w:rPrChange w:id="321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212" w:author="chris" w:date="2015-04-19T12:09:00Z">
                  <w:rPr>
                    <w:rFonts w:ascii="Times New Roman" w:hAnsi="Times New Roman" w:cs="Times New Roman"/>
                    <w:color w:val="000000"/>
                    <w:sz w:val="24"/>
                    <w:szCs w:val="24"/>
                  </w:rPr>
                </w:rPrChange>
              </w:rPr>
              <w:t>Dos personas uniendo fichas de rompecabezas.</w:t>
            </w:r>
          </w:p>
        </w:tc>
      </w:tr>
      <w:tr w:rsidR="00421912" w:rsidRPr="006C4628" w14:paraId="6523E0DF" w14:textId="77777777" w:rsidTr="00514861">
        <w:tc>
          <w:tcPr>
            <w:tcW w:w="2518" w:type="dxa"/>
          </w:tcPr>
          <w:p w14:paraId="406F0CF6" w14:textId="77777777" w:rsidR="00421912" w:rsidRPr="006C4628" w:rsidRDefault="00421912" w:rsidP="00E6040C">
            <w:pPr>
              <w:rPr>
                <w:rFonts w:ascii="Times New Roman" w:hAnsi="Times New Roman" w:cs="Times New Roman"/>
                <w:color w:val="000000"/>
                <w:sz w:val="24"/>
                <w:szCs w:val="24"/>
                <w:lang w:val="es-ES"/>
                <w:rPrChange w:id="321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214"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3215"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3216"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3217"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3218" w:author="chris" w:date="2015-04-19T12:09:00Z">
                  <w:rPr>
                    <w:rFonts w:ascii="Times New Roman" w:hAnsi="Times New Roman" w:cs="Times New Roman"/>
                    <w:b/>
                    <w:color w:val="000000"/>
                    <w:sz w:val="24"/>
                    <w:szCs w:val="24"/>
                  </w:rPr>
                </w:rPrChange>
              </w:rPr>
              <w:t>)</w:t>
            </w:r>
          </w:p>
        </w:tc>
        <w:tc>
          <w:tcPr>
            <w:tcW w:w="6515" w:type="dxa"/>
          </w:tcPr>
          <w:p w14:paraId="7F511873" w14:textId="4630DB90" w:rsidR="00421912" w:rsidRPr="006C4628" w:rsidRDefault="00421912" w:rsidP="00E6040C">
            <w:pPr>
              <w:rPr>
                <w:rFonts w:ascii="Times New Roman" w:hAnsi="Times New Roman" w:cs="Times New Roman"/>
                <w:color w:val="000000"/>
                <w:sz w:val="24"/>
                <w:szCs w:val="24"/>
                <w:lang w:val="es-ES"/>
                <w:rPrChange w:id="3219"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3220"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3221" w:author="chris" w:date="2015-04-19T12:09:00Z">
                  <w:rPr>
                    <w:rFonts w:ascii="Times New Roman" w:hAnsi="Times New Roman" w:cs="Times New Roman"/>
                    <w:color w:val="000000"/>
                    <w:sz w:val="24"/>
                    <w:szCs w:val="24"/>
                  </w:rPr>
                </w:rPrChange>
              </w:rPr>
              <w:t>: 193503416</w:t>
            </w:r>
          </w:p>
        </w:tc>
      </w:tr>
      <w:tr w:rsidR="00421912" w:rsidRPr="006C4628" w14:paraId="795A33CB" w14:textId="77777777" w:rsidTr="00514861">
        <w:tc>
          <w:tcPr>
            <w:tcW w:w="2518" w:type="dxa"/>
          </w:tcPr>
          <w:p w14:paraId="2C76B6D6" w14:textId="77777777" w:rsidR="00421912" w:rsidRPr="006C4628" w:rsidRDefault="00421912" w:rsidP="00E6040C">
            <w:pPr>
              <w:rPr>
                <w:rFonts w:ascii="Times New Roman" w:hAnsi="Times New Roman" w:cs="Times New Roman"/>
                <w:color w:val="000000"/>
                <w:sz w:val="24"/>
                <w:szCs w:val="24"/>
                <w:lang w:val="es-ES"/>
                <w:rPrChange w:id="322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223" w:author="chris" w:date="2015-04-19T12:09:00Z">
                  <w:rPr>
                    <w:rFonts w:ascii="Times New Roman" w:hAnsi="Times New Roman" w:cs="Times New Roman"/>
                    <w:b/>
                    <w:color w:val="000000"/>
                    <w:sz w:val="24"/>
                    <w:szCs w:val="24"/>
                  </w:rPr>
                </w:rPrChange>
              </w:rPr>
              <w:t>Pie de imagen</w:t>
            </w:r>
          </w:p>
        </w:tc>
        <w:tc>
          <w:tcPr>
            <w:tcW w:w="6515" w:type="dxa"/>
          </w:tcPr>
          <w:p w14:paraId="6150F1D4" w14:textId="662D5399" w:rsidR="00421912" w:rsidRPr="006C4628" w:rsidRDefault="00421912" w:rsidP="00E6040C">
            <w:pPr>
              <w:rPr>
                <w:rFonts w:ascii="Times New Roman" w:hAnsi="Times New Roman" w:cs="Times New Roman"/>
                <w:color w:val="000000"/>
                <w:sz w:val="24"/>
                <w:szCs w:val="24"/>
                <w:lang w:val="es-ES"/>
                <w:rPrChange w:id="3224" w:author="chris" w:date="2015-04-19T12:09:00Z">
                  <w:rPr>
                    <w:rFonts w:ascii="Times New Roman" w:hAnsi="Times New Roman" w:cs="Times New Roman"/>
                    <w:color w:val="000000"/>
                    <w:sz w:val="24"/>
                    <w:szCs w:val="24"/>
                  </w:rPr>
                </w:rPrChange>
              </w:rPr>
            </w:pPr>
            <w:r w:rsidRPr="006C4628">
              <w:rPr>
                <w:rFonts w:ascii="Arial" w:hAnsi="Arial" w:cs="Arial"/>
                <w:b/>
                <w:color w:val="000000"/>
                <w:lang w:val="es-ES"/>
                <w:rPrChange w:id="3225" w:author="chris" w:date="2015-04-19T12:09:00Z">
                  <w:rPr>
                    <w:rFonts w:ascii="Arial" w:hAnsi="Arial" w:cs="Arial"/>
                    <w:b/>
                    <w:color w:val="000000"/>
                  </w:rPr>
                </w:rPrChange>
              </w:rPr>
              <w:t>Asociar</w:t>
            </w:r>
            <w:r w:rsidRPr="006C4628">
              <w:rPr>
                <w:rFonts w:ascii="Arial" w:hAnsi="Arial" w:cs="Arial"/>
                <w:color w:val="000000"/>
                <w:lang w:val="es-ES"/>
                <w:rPrChange w:id="3226" w:author="chris" w:date="2015-04-19T12:09:00Z">
                  <w:rPr>
                    <w:rFonts w:ascii="Arial" w:hAnsi="Arial" w:cs="Arial"/>
                    <w:color w:val="000000"/>
                  </w:rPr>
                </w:rPrChange>
              </w:rPr>
              <w:t xml:space="preserve"> significa agrupar o juntar.</w:t>
            </w:r>
            <w:r w:rsidR="00556ADD" w:rsidRPr="006C4628">
              <w:rPr>
                <w:rFonts w:ascii="Arial" w:hAnsi="Arial" w:cs="Arial"/>
                <w:color w:val="000000"/>
                <w:lang w:val="es-ES"/>
                <w:rPrChange w:id="3227" w:author="chris" w:date="2015-04-19T12:09:00Z">
                  <w:rPr>
                    <w:rFonts w:ascii="Arial" w:hAnsi="Arial" w:cs="Arial"/>
                    <w:color w:val="000000"/>
                  </w:rPr>
                </w:rPrChange>
              </w:rPr>
              <w:t xml:space="preserve"> </w:t>
            </w:r>
          </w:p>
        </w:tc>
      </w:tr>
    </w:tbl>
    <w:p w14:paraId="35C4FF3D" w14:textId="77777777" w:rsidR="00421912" w:rsidRPr="006C4628" w:rsidRDefault="00421912" w:rsidP="00E6040C">
      <w:pPr>
        <w:spacing w:after="0"/>
        <w:rPr>
          <w:rFonts w:ascii="Arial" w:hAnsi="Arial" w:cs="Arial"/>
          <w:b/>
          <w:color w:val="000000"/>
          <w:lang w:val="es-ES"/>
          <w:rPrChange w:id="3228" w:author="chris" w:date="2015-04-19T12:09:00Z">
            <w:rPr>
              <w:rFonts w:ascii="Arial" w:hAnsi="Arial" w:cs="Arial"/>
              <w:b/>
              <w:color w:val="000000"/>
            </w:rPr>
          </w:rPrChange>
        </w:rPr>
      </w:pPr>
    </w:p>
    <w:p w14:paraId="4CB0EB01" w14:textId="1BB8BC80" w:rsidR="00793511" w:rsidRPr="006C4628" w:rsidRDefault="00793511" w:rsidP="00E6040C">
      <w:pPr>
        <w:spacing w:after="0"/>
        <w:rPr>
          <w:rFonts w:ascii="Arial" w:hAnsi="Arial" w:cs="Arial"/>
          <w:color w:val="000000"/>
          <w:lang w:val="es-ES"/>
          <w:rPrChange w:id="3229" w:author="chris" w:date="2015-04-19T12:09:00Z">
            <w:rPr>
              <w:rFonts w:ascii="Arial" w:hAnsi="Arial" w:cs="Arial"/>
              <w:color w:val="000000"/>
            </w:rPr>
          </w:rPrChange>
        </w:rPr>
      </w:pPr>
      <w:r w:rsidRPr="006C4628">
        <w:rPr>
          <w:rFonts w:ascii="Arial" w:hAnsi="Arial" w:cs="Arial"/>
          <w:color w:val="000000"/>
          <w:lang w:val="es-ES"/>
          <w:rPrChange w:id="3230" w:author="chris" w:date="2015-04-19T12:09:00Z">
            <w:rPr>
              <w:rFonts w:ascii="Arial" w:hAnsi="Arial" w:cs="Arial"/>
              <w:color w:val="000000"/>
            </w:rPr>
          </w:rPrChange>
        </w:rPr>
        <w:t xml:space="preserve">La propiedad asociativa de la adición se puede aplicar en adiciones con más de tres sumandos. </w:t>
      </w:r>
      <w:r w:rsidR="00955BFA" w:rsidRPr="006C4628">
        <w:rPr>
          <w:rFonts w:ascii="Arial" w:hAnsi="Arial" w:cs="Arial"/>
          <w:color w:val="000000"/>
          <w:lang w:val="es-ES"/>
          <w:rPrChange w:id="3231" w:author="chris" w:date="2015-04-19T12:09:00Z">
            <w:rPr>
              <w:rFonts w:ascii="Arial" w:hAnsi="Arial" w:cs="Arial"/>
              <w:color w:val="000000"/>
            </w:rPr>
          </w:rPrChange>
        </w:rPr>
        <w:t>Para asociar los sumando</w:t>
      </w:r>
      <w:r w:rsidR="00421912" w:rsidRPr="006C4628">
        <w:rPr>
          <w:rFonts w:ascii="Arial" w:hAnsi="Arial" w:cs="Arial"/>
          <w:color w:val="000000"/>
          <w:lang w:val="es-ES"/>
          <w:rPrChange w:id="3232" w:author="chris" w:date="2015-04-19T12:09:00Z">
            <w:rPr>
              <w:rFonts w:ascii="Arial" w:hAnsi="Arial" w:cs="Arial"/>
              <w:color w:val="000000"/>
            </w:rPr>
          </w:rPrChange>
        </w:rPr>
        <w:t>s</w:t>
      </w:r>
      <w:r w:rsidR="00955BFA" w:rsidRPr="006C4628">
        <w:rPr>
          <w:rFonts w:ascii="Arial" w:hAnsi="Arial" w:cs="Arial"/>
          <w:color w:val="000000"/>
          <w:lang w:val="es-ES"/>
          <w:rPrChange w:id="3233" w:author="chris" w:date="2015-04-19T12:09:00Z">
            <w:rPr>
              <w:rFonts w:ascii="Arial" w:hAnsi="Arial" w:cs="Arial"/>
              <w:color w:val="000000"/>
            </w:rPr>
          </w:rPrChange>
        </w:rPr>
        <w:t xml:space="preserve"> utilizamos los paréntesis </w:t>
      </w:r>
      <w:r w:rsidR="00955BFA" w:rsidRPr="006C4628">
        <w:rPr>
          <w:rFonts w:ascii="Arial" w:hAnsi="Arial" w:cs="Arial"/>
          <w:b/>
          <w:color w:val="000000"/>
          <w:lang w:val="es-ES"/>
          <w:rPrChange w:id="3234" w:author="chris" w:date="2015-04-19T12:09:00Z">
            <w:rPr>
              <w:rFonts w:ascii="Arial" w:hAnsi="Arial" w:cs="Arial"/>
              <w:b/>
              <w:color w:val="000000"/>
            </w:rPr>
          </w:rPrChange>
        </w:rPr>
        <w:t>( )</w:t>
      </w:r>
      <w:r w:rsidR="005A14EA" w:rsidRPr="006C4628">
        <w:rPr>
          <w:rFonts w:ascii="Arial" w:hAnsi="Arial" w:cs="Arial"/>
          <w:color w:val="000000"/>
          <w:lang w:val="es-ES"/>
          <w:rPrChange w:id="3235" w:author="chris" w:date="2015-04-19T12:09:00Z">
            <w:rPr>
              <w:rFonts w:ascii="Arial" w:hAnsi="Arial" w:cs="Arial"/>
              <w:color w:val="000000"/>
            </w:rPr>
          </w:rPrChange>
        </w:rPr>
        <w:t>,</w:t>
      </w:r>
      <w:r w:rsidR="000E296E" w:rsidRPr="006C4628">
        <w:rPr>
          <w:rFonts w:ascii="Arial" w:hAnsi="Arial" w:cs="Arial"/>
          <w:color w:val="000000"/>
          <w:lang w:val="es-ES"/>
          <w:rPrChange w:id="3236" w:author="chris" w:date="2015-04-19T12:09:00Z">
            <w:rPr>
              <w:rFonts w:ascii="Arial" w:hAnsi="Arial" w:cs="Arial"/>
              <w:color w:val="000000"/>
            </w:rPr>
          </w:rPrChange>
        </w:rPr>
        <w:t xml:space="preserve"> los corchetes</w:t>
      </w:r>
      <w:r w:rsidR="00955BFA" w:rsidRPr="006C4628">
        <w:rPr>
          <w:rFonts w:ascii="Arial" w:hAnsi="Arial" w:cs="Arial"/>
          <w:color w:val="000000"/>
          <w:lang w:val="es-ES"/>
          <w:rPrChange w:id="3237" w:author="chris" w:date="2015-04-19T12:09:00Z">
            <w:rPr>
              <w:rFonts w:ascii="Arial" w:hAnsi="Arial" w:cs="Arial"/>
              <w:color w:val="000000"/>
            </w:rPr>
          </w:rPrChange>
        </w:rPr>
        <w:t xml:space="preserve"> </w:t>
      </w:r>
      <w:r w:rsidR="005A14EA" w:rsidRPr="006C4628">
        <w:rPr>
          <w:rFonts w:ascii="Arial" w:hAnsi="Arial" w:cs="Arial"/>
          <w:b/>
          <w:color w:val="000000"/>
          <w:lang w:val="es-ES"/>
          <w:rPrChange w:id="3238" w:author="chris" w:date="2015-04-19T12:09:00Z">
            <w:rPr>
              <w:rFonts w:ascii="Arial" w:hAnsi="Arial" w:cs="Arial"/>
              <w:b/>
              <w:color w:val="000000"/>
            </w:rPr>
          </w:rPrChange>
        </w:rPr>
        <w:t>[ ]</w:t>
      </w:r>
      <w:r w:rsidR="005A14EA" w:rsidRPr="006C4628">
        <w:rPr>
          <w:rFonts w:ascii="Arial" w:hAnsi="Arial" w:cs="Arial"/>
          <w:color w:val="000000"/>
          <w:lang w:val="es-ES"/>
          <w:rPrChange w:id="3239" w:author="chris" w:date="2015-04-19T12:09:00Z">
            <w:rPr>
              <w:rFonts w:ascii="Arial" w:hAnsi="Arial" w:cs="Arial"/>
              <w:color w:val="000000"/>
            </w:rPr>
          </w:rPrChange>
        </w:rPr>
        <w:t xml:space="preserve"> </w:t>
      </w:r>
      <w:r w:rsidR="00955BFA" w:rsidRPr="006C4628">
        <w:rPr>
          <w:rFonts w:ascii="Arial" w:hAnsi="Arial" w:cs="Arial"/>
          <w:color w:val="000000"/>
          <w:lang w:val="es-ES"/>
          <w:rPrChange w:id="3240" w:author="chris" w:date="2015-04-19T12:09:00Z">
            <w:rPr>
              <w:rFonts w:ascii="Arial" w:hAnsi="Arial" w:cs="Arial"/>
              <w:color w:val="000000"/>
            </w:rPr>
          </w:rPrChange>
        </w:rPr>
        <w:t xml:space="preserve">o </w:t>
      </w:r>
      <w:r w:rsidR="000E296E" w:rsidRPr="006C4628">
        <w:rPr>
          <w:rFonts w:ascii="Arial" w:hAnsi="Arial" w:cs="Arial"/>
          <w:color w:val="000000"/>
          <w:lang w:val="es-ES"/>
          <w:rPrChange w:id="3241" w:author="chris" w:date="2015-04-19T12:09:00Z">
            <w:rPr>
              <w:rFonts w:ascii="Arial" w:hAnsi="Arial" w:cs="Arial"/>
              <w:color w:val="000000"/>
            </w:rPr>
          </w:rPrChange>
        </w:rPr>
        <w:t xml:space="preserve">las llaves </w:t>
      </w:r>
      <w:r w:rsidR="00955BFA" w:rsidRPr="006C4628">
        <w:rPr>
          <w:rFonts w:ascii="Arial" w:hAnsi="Arial" w:cs="Arial"/>
          <w:b/>
          <w:color w:val="000000"/>
          <w:lang w:val="es-ES"/>
          <w:rPrChange w:id="3242" w:author="chris" w:date="2015-04-19T12:09:00Z">
            <w:rPr>
              <w:rFonts w:ascii="Arial" w:hAnsi="Arial" w:cs="Arial"/>
              <w:b/>
              <w:color w:val="000000"/>
            </w:rPr>
          </w:rPrChange>
        </w:rPr>
        <w:t>{ }</w:t>
      </w:r>
      <w:r w:rsidR="00955BFA" w:rsidRPr="006C4628">
        <w:rPr>
          <w:rFonts w:ascii="Arial" w:hAnsi="Arial" w:cs="Arial"/>
          <w:color w:val="000000"/>
          <w:lang w:val="es-ES"/>
          <w:rPrChange w:id="3243" w:author="chris" w:date="2015-04-19T12:09:00Z">
            <w:rPr>
              <w:rFonts w:ascii="Arial" w:hAnsi="Arial" w:cs="Arial"/>
              <w:color w:val="000000"/>
            </w:rPr>
          </w:rPrChange>
        </w:rPr>
        <w:t xml:space="preserve">. </w:t>
      </w:r>
    </w:p>
    <w:p w14:paraId="495A1342" w14:textId="77777777" w:rsidR="006D1401" w:rsidRPr="006C4628" w:rsidRDefault="006D1401" w:rsidP="00E6040C">
      <w:pPr>
        <w:spacing w:after="0"/>
        <w:rPr>
          <w:rFonts w:ascii="Arial" w:hAnsi="Arial" w:cs="Arial"/>
          <w:color w:val="000000"/>
          <w:lang w:val="es-ES"/>
          <w:rPrChange w:id="3244" w:author="chris" w:date="2015-04-19T12:09:00Z">
            <w:rPr>
              <w:rFonts w:ascii="Arial" w:hAnsi="Arial" w:cs="Arial"/>
              <w:color w:val="000000"/>
            </w:rPr>
          </w:rPrChange>
        </w:rPr>
      </w:pPr>
    </w:p>
    <w:p w14:paraId="27BEB745" w14:textId="7E68E45A" w:rsidR="00793511" w:rsidRPr="006C4628" w:rsidRDefault="00793511" w:rsidP="00E6040C">
      <w:pPr>
        <w:spacing w:after="0"/>
        <w:rPr>
          <w:rFonts w:ascii="Arial" w:hAnsi="Arial" w:cs="Arial"/>
          <w:color w:val="000000"/>
          <w:lang w:val="es-ES"/>
          <w:rPrChange w:id="3245" w:author="chris" w:date="2015-04-19T12:09:00Z">
            <w:rPr>
              <w:rFonts w:ascii="Arial" w:hAnsi="Arial" w:cs="Arial"/>
              <w:color w:val="000000"/>
            </w:rPr>
          </w:rPrChange>
        </w:rPr>
      </w:pPr>
      <w:r w:rsidRPr="006C4628">
        <w:rPr>
          <w:rFonts w:ascii="Arial" w:hAnsi="Arial" w:cs="Arial"/>
          <w:color w:val="000000"/>
          <w:lang w:val="es-ES"/>
          <w:rPrChange w:id="3246" w:author="chris" w:date="2015-04-19T12:09:00Z">
            <w:rPr>
              <w:rFonts w:ascii="Arial" w:hAnsi="Arial" w:cs="Arial"/>
              <w:color w:val="000000"/>
            </w:rPr>
          </w:rPrChange>
        </w:rPr>
        <w:t>Observa</w:t>
      </w:r>
      <w:del w:id="3247" w:author="chris" w:date="2015-04-19T12:08:00Z">
        <w:r w:rsidRPr="006C4628" w:rsidDel="003B74A0">
          <w:rPr>
            <w:rFonts w:ascii="Arial" w:hAnsi="Arial" w:cs="Arial"/>
            <w:color w:val="000000"/>
            <w:lang w:val="es-ES"/>
            <w:rPrChange w:id="3248" w:author="chris" w:date="2015-04-19T12:09:00Z">
              <w:rPr>
                <w:rFonts w:ascii="Arial" w:hAnsi="Arial" w:cs="Arial"/>
                <w:color w:val="000000"/>
              </w:rPr>
            </w:rPrChange>
          </w:rPr>
          <w:delText>,</w:delText>
        </w:r>
      </w:del>
      <w:r w:rsidRPr="006C4628">
        <w:rPr>
          <w:rFonts w:ascii="Arial" w:hAnsi="Arial" w:cs="Arial"/>
          <w:color w:val="000000"/>
          <w:lang w:val="es-ES"/>
          <w:rPrChange w:id="3249" w:author="chris" w:date="2015-04-19T12:09:00Z">
            <w:rPr>
              <w:rFonts w:ascii="Arial" w:hAnsi="Arial" w:cs="Arial"/>
              <w:color w:val="000000"/>
            </w:rPr>
          </w:rPrChange>
        </w:rPr>
        <w:t xml:space="preserve"> </w:t>
      </w:r>
      <w:r w:rsidR="000E296E" w:rsidRPr="006C4628">
        <w:rPr>
          <w:rFonts w:ascii="Arial" w:hAnsi="Arial" w:cs="Arial"/>
          <w:color w:val="000000"/>
          <w:lang w:val="es-ES"/>
          <w:rPrChange w:id="3250" w:author="chris" w:date="2015-04-19T12:09:00Z">
            <w:rPr>
              <w:rFonts w:ascii="Arial" w:hAnsi="Arial" w:cs="Arial"/>
              <w:color w:val="000000"/>
            </w:rPr>
          </w:rPrChange>
        </w:rPr>
        <w:t>cómo se aplica</w:t>
      </w:r>
      <w:r w:rsidRPr="006C4628">
        <w:rPr>
          <w:rFonts w:ascii="Arial" w:hAnsi="Arial" w:cs="Arial"/>
          <w:color w:val="000000"/>
          <w:lang w:val="es-ES"/>
          <w:rPrChange w:id="3251" w:author="chris" w:date="2015-04-19T12:09:00Z">
            <w:rPr>
              <w:rFonts w:ascii="Arial" w:hAnsi="Arial" w:cs="Arial"/>
              <w:color w:val="000000"/>
            </w:rPr>
          </w:rPrChange>
        </w:rPr>
        <w:t xml:space="preserve"> la propiedad asociativa en la adición: 23 + 7 + 15</w:t>
      </w:r>
    </w:p>
    <w:p w14:paraId="6D4A357B" w14:textId="128E35FB" w:rsidR="00793511" w:rsidRPr="006C4628" w:rsidRDefault="00793511" w:rsidP="00E6040C">
      <w:pPr>
        <w:spacing w:after="0"/>
        <w:rPr>
          <w:rFonts w:ascii="Arial" w:hAnsi="Arial" w:cs="Arial"/>
          <w:color w:val="000000"/>
          <w:lang w:val="es-ES"/>
          <w:rPrChange w:id="3252" w:author="chris" w:date="2015-04-19T12:09:00Z">
            <w:rPr>
              <w:rFonts w:ascii="Arial" w:hAnsi="Arial" w:cs="Arial"/>
              <w:color w:val="000000"/>
            </w:rPr>
          </w:rPrChange>
        </w:rPr>
      </w:pPr>
      <w:r w:rsidRPr="006C4628">
        <w:rPr>
          <w:rFonts w:ascii="Arial" w:hAnsi="Arial" w:cs="Arial"/>
          <w:color w:val="000000"/>
          <w:lang w:val="es-ES"/>
          <w:rPrChange w:id="3253" w:author="chris" w:date="2015-04-19T12:09:00Z">
            <w:rPr>
              <w:rFonts w:ascii="Arial" w:hAnsi="Arial" w:cs="Arial"/>
              <w:color w:val="000000"/>
            </w:rPr>
          </w:rPrChange>
        </w:rPr>
        <w:tab/>
        <w:t>23 + 7 + 15</w:t>
      </w:r>
      <w:r w:rsidRPr="006C4628">
        <w:rPr>
          <w:rFonts w:ascii="Arial" w:hAnsi="Arial" w:cs="Arial"/>
          <w:color w:val="000000"/>
          <w:lang w:val="es-ES"/>
          <w:rPrChange w:id="3254" w:author="chris" w:date="2015-04-19T12:09:00Z">
            <w:rPr>
              <w:rFonts w:ascii="Arial" w:hAnsi="Arial" w:cs="Arial"/>
              <w:color w:val="000000"/>
            </w:rPr>
          </w:rPrChange>
        </w:rPr>
        <w:tab/>
      </w:r>
      <w:r w:rsidRPr="006C4628">
        <w:rPr>
          <w:rFonts w:ascii="Arial" w:hAnsi="Arial" w:cs="Arial"/>
          <w:color w:val="000000"/>
          <w:lang w:val="es-ES"/>
          <w:rPrChange w:id="3255" w:author="chris" w:date="2015-04-19T12:09:00Z">
            <w:rPr>
              <w:rFonts w:ascii="Arial" w:hAnsi="Arial" w:cs="Arial"/>
              <w:color w:val="000000"/>
            </w:rPr>
          </w:rPrChange>
        </w:rPr>
        <w:tab/>
        <w:t>=</w:t>
      </w:r>
      <w:r w:rsidRPr="006C4628">
        <w:rPr>
          <w:rFonts w:ascii="Arial" w:hAnsi="Arial" w:cs="Arial"/>
          <w:color w:val="000000"/>
          <w:lang w:val="es-ES"/>
          <w:rPrChange w:id="3256" w:author="chris" w:date="2015-04-19T12:09:00Z">
            <w:rPr>
              <w:rFonts w:ascii="Arial" w:hAnsi="Arial" w:cs="Arial"/>
              <w:color w:val="000000"/>
            </w:rPr>
          </w:rPrChange>
        </w:rPr>
        <w:tab/>
        <w:t>23 + 7 + 15</w:t>
      </w:r>
    </w:p>
    <w:p w14:paraId="65A9B3E9" w14:textId="2D7849A7" w:rsidR="00EB17B0" w:rsidRPr="006C4628" w:rsidRDefault="00EB17B0" w:rsidP="00E6040C">
      <w:pPr>
        <w:spacing w:after="0"/>
        <w:rPr>
          <w:rFonts w:ascii="Arial" w:hAnsi="Arial" w:cs="Arial"/>
          <w:b/>
          <w:color w:val="000000"/>
          <w:lang w:val="es-ES"/>
          <w:rPrChange w:id="3257" w:author="chris" w:date="2015-04-19T12:09:00Z">
            <w:rPr>
              <w:rFonts w:ascii="Arial" w:hAnsi="Arial" w:cs="Arial"/>
              <w:b/>
              <w:color w:val="000000"/>
            </w:rPr>
          </w:rPrChange>
        </w:rPr>
      </w:pPr>
      <w:r w:rsidRPr="006C4628">
        <w:rPr>
          <w:rFonts w:ascii="Arial" w:hAnsi="Arial" w:cs="Arial"/>
          <w:color w:val="000000"/>
          <w:lang w:val="es-ES"/>
          <w:rPrChange w:id="3258" w:author="chris" w:date="2015-04-19T12:09:00Z">
            <w:rPr>
              <w:rFonts w:ascii="Arial" w:hAnsi="Arial" w:cs="Arial"/>
              <w:color w:val="000000"/>
            </w:rPr>
          </w:rPrChange>
        </w:rPr>
        <w:tab/>
      </w:r>
      <w:r w:rsidRPr="006C4628">
        <w:rPr>
          <w:rFonts w:ascii="Arial" w:hAnsi="Arial" w:cs="Arial"/>
          <w:b/>
          <w:color w:val="000000"/>
          <w:lang w:val="es-ES"/>
          <w:rPrChange w:id="3259" w:author="chris" w:date="2015-04-19T12:09:00Z">
            <w:rPr>
              <w:rFonts w:ascii="Arial" w:hAnsi="Arial" w:cs="Arial"/>
              <w:b/>
              <w:color w:val="000000"/>
            </w:rPr>
          </w:rPrChange>
        </w:rPr>
        <w:t>(23 + 7)</w:t>
      </w:r>
      <w:r w:rsidRPr="006C4628">
        <w:rPr>
          <w:rFonts w:ascii="Arial" w:hAnsi="Arial" w:cs="Arial"/>
          <w:color w:val="000000"/>
          <w:lang w:val="es-ES"/>
          <w:rPrChange w:id="3260" w:author="chris" w:date="2015-04-19T12:09:00Z">
            <w:rPr>
              <w:rFonts w:ascii="Arial" w:hAnsi="Arial" w:cs="Arial"/>
              <w:color w:val="000000"/>
            </w:rPr>
          </w:rPrChange>
        </w:rPr>
        <w:t xml:space="preserve"> + 15</w:t>
      </w:r>
      <w:r w:rsidRPr="006C4628">
        <w:rPr>
          <w:rFonts w:ascii="Arial" w:hAnsi="Arial" w:cs="Arial"/>
          <w:color w:val="000000"/>
          <w:lang w:val="es-ES"/>
          <w:rPrChange w:id="3261" w:author="chris" w:date="2015-04-19T12:09:00Z">
            <w:rPr>
              <w:rFonts w:ascii="Arial" w:hAnsi="Arial" w:cs="Arial"/>
              <w:color w:val="000000"/>
            </w:rPr>
          </w:rPrChange>
        </w:rPr>
        <w:tab/>
        <w:t xml:space="preserve">= </w:t>
      </w:r>
      <w:r w:rsidRPr="006C4628">
        <w:rPr>
          <w:rFonts w:ascii="Arial" w:hAnsi="Arial" w:cs="Arial"/>
          <w:color w:val="000000"/>
          <w:lang w:val="es-ES"/>
          <w:rPrChange w:id="3262" w:author="chris" w:date="2015-04-19T12:09:00Z">
            <w:rPr>
              <w:rFonts w:ascii="Arial" w:hAnsi="Arial" w:cs="Arial"/>
              <w:color w:val="000000"/>
            </w:rPr>
          </w:rPrChange>
        </w:rPr>
        <w:tab/>
        <w:t xml:space="preserve">23 </w:t>
      </w:r>
      <w:r w:rsidR="000E296E" w:rsidRPr="006C4628">
        <w:rPr>
          <w:rFonts w:ascii="Arial" w:hAnsi="Arial" w:cs="Arial"/>
          <w:color w:val="000000"/>
          <w:lang w:val="es-ES"/>
          <w:rPrChange w:id="3263" w:author="chris" w:date="2015-04-19T12:09:00Z">
            <w:rPr>
              <w:rFonts w:ascii="Arial" w:hAnsi="Arial" w:cs="Arial"/>
              <w:color w:val="000000"/>
            </w:rPr>
          </w:rPrChange>
        </w:rPr>
        <w:t xml:space="preserve"> </w:t>
      </w:r>
      <w:r w:rsidRPr="006C4628">
        <w:rPr>
          <w:rFonts w:ascii="Arial" w:hAnsi="Arial" w:cs="Arial"/>
          <w:color w:val="000000"/>
          <w:lang w:val="es-ES"/>
          <w:rPrChange w:id="3264" w:author="chris" w:date="2015-04-19T12:09:00Z">
            <w:rPr>
              <w:rFonts w:ascii="Arial" w:hAnsi="Arial" w:cs="Arial"/>
              <w:color w:val="000000"/>
            </w:rPr>
          </w:rPrChange>
        </w:rPr>
        <w:t xml:space="preserve">+ </w:t>
      </w:r>
      <w:r w:rsidR="000E296E" w:rsidRPr="006C4628">
        <w:rPr>
          <w:rFonts w:ascii="Arial" w:hAnsi="Arial" w:cs="Arial"/>
          <w:color w:val="000000"/>
          <w:lang w:val="es-ES"/>
          <w:rPrChange w:id="3265" w:author="chris" w:date="2015-04-19T12:09:00Z">
            <w:rPr>
              <w:rFonts w:ascii="Arial" w:hAnsi="Arial" w:cs="Arial"/>
              <w:color w:val="000000"/>
            </w:rPr>
          </w:rPrChange>
        </w:rPr>
        <w:t xml:space="preserve"> </w:t>
      </w:r>
      <w:r w:rsidR="006D1401" w:rsidRPr="006C4628">
        <w:rPr>
          <w:rFonts w:ascii="Arial" w:hAnsi="Arial" w:cs="Arial"/>
          <w:b/>
          <w:color w:val="000000"/>
          <w:lang w:val="es-ES"/>
          <w:rPrChange w:id="3266" w:author="chris" w:date="2015-04-19T12:09:00Z">
            <w:rPr>
              <w:rFonts w:ascii="Arial" w:hAnsi="Arial" w:cs="Arial"/>
              <w:b/>
              <w:color w:val="000000"/>
            </w:rPr>
          </w:rPrChange>
        </w:rPr>
        <w:t xml:space="preserve">(7 + </w:t>
      </w:r>
      <w:r w:rsidRPr="006C4628">
        <w:rPr>
          <w:rFonts w:ascii="Arial" w:hAnsi="Arial" w:cs="Arial"/>
          <w:b/>
          <w:color w:val="000000"/>
          <w:lang w:val="es-ES"/>
          <w:rPrChange w:id="3267" w:author="chris" w:date="2015-04-19T12:09:00Z">
            <w:rPr>
              <w:rFonts w:ascii="Arial" w:hAnsi="Arial" w:cs="Arial"/>
              <w:b/>
              <w:color w:val="000000"/>
            </w:rPr>
          </w:rPrChange>
        </w:rPr>
        <w:t>15)</w:t>
      </w:r>
    </w:p>
    <w:p w14:paraId="2500854F" w14:textId="66C0F0C6" w:rsidR="00EB17B0" w:rsidRPr="006C4628" w:rsidRDefault="00EB17B0" w:rsidP="00E6040C">
      <w:pPr>
        <w:spacing w:after="0"/>
        <w:rPr>
          <w:rFonts w:ascii="Arial" w:hAnsi="Arial" w:cs="Arial"/>
          <w:b/>
          <w:color w:val="000000"/>
          <w:lang w:val="es-ES"/>
          <w:rPrChange w:id="3268" w:author="chris" w:date="2015-04-19T12:09:00Z">
            <w:rPr>
              <w:rFonts w:ascii="Arial" w:hAnsi="Arial" w:cs="Arial"/>
              <w:b/>
              <w:color w:val="000000"/>
              <w:lang w:val="en-US"/>
            </w:rPr>
          </w:rPrChange>
        </w:rPr>
      </w:pPr>
      <w:r w:rsidRPr="006C4628">
        <w:rPr>
          <w:rFonts w:ascii="Arial" w:hAnsi="Arial" w:cs="Arial"/>
          <w:b/>
          <w:color w:val="000000"/>
          <w:lang w:val="es-ES"/>
          <w:rPrChange w:id="3269" w:author="chris" w:date="2015-04-19T12:09:00Z">
            <w:rPr>
              <w:rFonts w:ascii="Arial" w:hAnsi="Arial" w:cs="Arial"/>
              <w:b/>
              <w:color w:val="000000"/>
            </w:rPr>
          </w:rPrChange>
        </w:rPr>
        <w:tab/>
        <w:t xml:space="preserve">       30   </w:t>
      </w:r>
      <w:r w:rsidRPr="006C4628">
        <w:rPr>
          <w:rFonts w:ascii="Arial" w:hAnsi="Arial" w:cs="Arial"/>
          <w:color w:val="000000"/>
          <w:lang w:val="es-ES"/>
          <w:rPrChange w:id="3270" w:author="chris" w:date="2015-04-19T12:09:00Z">
            <w:rPr>
              <w:rFonts w:ascii="Arial" w:hAnsi="Arial" w:cs="Arial"/>
              <w:color w:val="000000"/>
              <w:lang w:val="en-US"/>
            </w:rPr>
          </w:rPrChange>
        </w:rPr>
        <w:t xml:space="preserve"> + 15</w:t>
      </w:r>
      <w:r w:rsidRPr="006C4628">
        <w:rPr>
          <w:rFonts w:ascii="Arial" w:hAnsi="Arial" w:cs="Arial"/>
          <w:color w:val="000000"/>
          <w:lang w:val="es-ES"/>
          <w:rPrChange w:id="3271" w:author="chris" w:date="2015-04-19T12:09:00Z">
            <w:rPr>
              <w:rFonts w:ascii="Arial" w:hAnsi="Arial" w:cs="Arial"/>
              <w:color w:val="000000"/>
              <w:lang w:val="en-US"/>
            </w:rPr>
          </w:rPrChange>
        </w:rPr>
        <w:tab/>
        <w:t>=</w:t>
      </w:r>
      <w:r w:rsidRPr="006C4628">
        <w:rPr>
          <w:rFonts w:ascii="Arial" w:hAnsi="Arial" w:cs="Arial"/>
          <w:color w:val="000000"/>
          <w:lang w:val="es-ES"/>
          <w:rPrChange w:id="3272" w:author="chris" w:date="2015-04-19T12:09:00Z">
            <w:rPr>
              <w:rFonts w:ascii="Arial" w:hAnsi="Arial" w:cs="Arial"/>
              <w:color w:val="000000"/>
              <w:lang w:val="en-US"/>
            </w:rPr>
          </w:rPrChange>
        </w:rPr>
        <w:tab/>
        <w:t xml:space="preserve">23 + </w:t>
      </w:r>
      <w:r w:rsidRPr="006C4628">
        <w:rPr>
          <w:rFonts w:ascii="Arial" w:hAnsi="Arial" w:cs="Arial"/>
          <w:b/>
          <w:color w:val="000000"/>
          <w:lang w:val="es-ES"/>
          <w:rPrChange w:id="3273" w:author="chris" w:date="2015-04-19T12:09:00Z">
            <w:rPr>
              <w:rFonts w:ascii="Arial" w:hAnsi="Arial" w:cs="Arial"/>
              <w:b/>
              <w:color w:val="000000"/>
              <w:lang w:val="en-US"/>
            </w:rPr>
          </w:rPrChange>
        </w:rPr>
        <w:t>22</w:t>
      </w:r>
    </w:p>
    <w:p w14:paraId="44A8ECF4" w14:textId="12E1C488" w:rsidR="00EB17B0" w:rsidRPr="006C4628" w:rsidRDefault="00EB17B0" w:rsidP="00E6040C">
      <w:pPr>
        <w:spacing w:after="0"/>
        <w:rPr>
          <w:rFonts w:ascii="Arial" w:hAnsi="Arial" w:cs="Arial"/>
          <w:b/>
          <w:color w:val="000000"/>
          <w:lang w:val="es-ES"/>
          <w:rPrChange w:id="3274" w:author="chris" w:date="2015-04-19T12:09:00Z">
            <w:rPr>
              <w:rFonts w:ascii="Arial" w:hAnsi="Arial" w:cs="Arial"/>
              <w:b/>
              <w:color w:val="000000"/>
              <w:lang w:val="en-US"/>
            </w:rPr>
          </w:rPrChange>
        </w:rPr>
      </w:pPr>
      <w:r w:rsidRPr="006C4628">
        <w:rPr>
          <w:rFonts w:ascii="Arial" w:hAnsi="Arial" w:cs="Arial"/>
          <w:b/>
          <w:color w:val="000000"/>
          <w:lang w:val="es-ES"/>
          <w:rPrChange w:id="3275" w:author="chris" w:date="2015-04-19T12:09:00Z">
            <w:rPr>
              <w:rFonts w:ascii="Arial" w:hAnsi="Arial" w:cs="Arial"/>
              <w:b/>
              <w:color w:val="000000"/>
              <w:lang w:val="en-US"/>
            </w:rPr>
          </w:rPrChange>
        </w:rPr>
        <w:tab/>
      </w:r>
      <w:r w:rsidRPr="006C4628">
        <w:rPr>
          <w:rFonts w:ascii="Arial" w:hAnsi="Arial" w:cs="Arial"/>
          <w:b/>
          <w:color w:val="000000"/>
          <w:lang w:val="es-ES"/>
          <w:rPrChange w:id="3276" w:author="chris" w:date="2015-04-19T12:09:00Z">
            <w:rPr>
              <w:rFonts w:ascii="Arial" w:hAnsi="Arial" w:cs="Arial"/>
              <w:b/>
              <w:color w:val="000000"/>
              <w:lang w:val="en-US"/>
            </w:rPr>
          </w:rPrChange>
        </w:rPr>
        <w:tab/>
        <w:t xml:space="preserve">  </w:t>
      </w:r>
      <w:del w:id="3277" w:author="chris" w:date="2015-04-19T12:09:00Z">
        <w:r w:rsidRPr="006C4628" w:rsidDel="006C4628">
          <w:rPr>
            <w:rFonts w:ascii="Arial" w:hAnsi="Arial" w:cs="Arial"/>
            <w:b/>
            <w:color w:val="000000"/>
            <w:lang w:val="es-ES"/>
            <w:rPrChange w:id="3278" w:author="chris" w:date="2015-04-19T12:09:00Z">
              <w:rPr>
                <w:rFonts w:ascii="Arial" w:hAnsi="Arial" w:cs="Arial"/>
                <w:b/>
                <w:color w:val="000000"/>
                <w:lang w:val="en-US"/>
              </w:rPr>
            </w:rPrChange>
          </w:rPr>
          <w:delText xml:space="preserve"> </w:delText>
        </w:r>
      </w:del>
      <w:r w:rsidRPr="006C4628">
        <w:rPr>
          <w:rFonts w:ascii="Arial" w:hAnsi="Arial" w:cs="Arial"/>
          <w:b/>
          <w:color w:val="000000"/>
          <w:lang w:val="es-ES"/>
          <w:rPrChange w:id="3279" w:author="chris" w:date="2015-04-19T12:09:00Z">
            <w:rPr>
              <w:rFonts w:ascii="Arial" w:hAnsi="Arial" w:cs="Arial"/>
              <w:b/>
              <w:color w:val="000000"/>
              <w:lang w:val="en-US"/>
            </w:rPr>
          </w:rPrChange>
        </w:rPr>
        <w:t>45</w:t>
      </w:r>
      <w:r w:rsidRPr="006C4628">
        <w:rPr>
          <w:rFonts w:ascii="Arial" w:hAnsi="Arial" w:cs="Arial"/>
          <w:b/>
          <w:color w:val="000000"/>
          <w:lang w:val="es-ES"/>
          <w:rPrChange w:id="3280" w:author="chris" w:date="2015-04-19T12:09:00Z">
            <w:rPr>
              <w:rFonts w:ascii="Arial" w:hAnsi="Arial" w:cs="Arial"/>
              <w:b/>
              <w:color w:val="000000"/>
              <w:lang w:val="en-US"/>
            </w:rPr>
          </w:rPrChange>
        </w:rPr>
        <w:tab/>
      </w:r>
      <w:r w:rsidRPr="006C4628">
        <w:rPr>
          <w:rFonts w:ascii="Arial" w:hAnsi="Arial" w:cs="Arial"/>
          <w:b/>
          <w:color w:val="000000"/>
          <w:lang w:val="es-ES"/>
          <w:rPrChange w:id="3281" w:author="chris" w:date="2015-04-19T12:09:00Z">
            <w:rPr>
              <w:rFonts w:ascii="Arial" w:hAnsi="Arial" w:cs="Arial"/>
              <w:b/>
              <w:color w:val="000000"/>
              <w:lang w:val="en-US"/>
            </w:rPr>
          </w:rPrChange>
        </w:rPr>
        <w:tab/>
      </w:r>
      <w:r w:rsidRPr="006C4628">
        <w:rPr>
          <w:rFonts w:ascii="Arial" w:hAnsi="Arial" w:cs="Arial"/>
          <w:color w:val="000000"/>
          <w:lang w:val="es-ES"/>
          <w:rPrChange w:id="3282" w:author="chris" w:date="2015-04-19T12:09:00Z">
            <w:rPr>
              <w:rFonts w:ascii="Arial" w:hAnsi="Arial" w:cs="Arial"/>
              <w:color w:val="000000"/>
              <w:lang w:val="en-US"/>
            </w:rPr>
          </w:rPrChange>
        </w:rPr>
        <w:t>=</w:t>
      </w:r>
      <w:r w:rsidRPr="006C4628">
        <w:rPr>
          <w:rFonts w:ascii="Arial" w:hAnsi="Arial" w:cs="Arial"/>
          <w:color w:val="000000"/>
          <w:lang w:val="es-ES"/>
          <w:rPrChange w:id="3283" w:author="chris" w:date="2015-04-19T12:09:00Z">
            <w:rPr>
              <w:rFonts w:ascii="Arial" w:hAnsi="Arial" w:cs="Arial"/>
              <w:color w:val="000000"/>
              <w:lang w:val="en-US"/>
            </w:rPr>
          </w:rPrChange>
        </w:rPr>
        <w:tab/>
      </w:r>
      <w:r w:rsidRPr="006C4628">
        <w:rPr>
          <w:rFonts w:ascii="Arial" w:hAnsi="Arial" w:cs="Arial"/>
          <w:b/>
          <w:color w:val="000000"/>
          <w:lang w:val="es-ES"/>
          <w:rPrChange w:id="3284" w:author="chris" w:date="2015-04-19T12:09:00Z">
            <w:rPr>
              <w:rFonts w:ascii="Arial" w:hAnsi="Arial" w:cs="Arial"/>
              <w:b/>
              <w:color w:val="000000"/>
              <w:lang w:val="en-US"/>
            </w:rPr>
          </w:rPrChange>
        </w:rPr>
        <w:t xml:space="preserve">   45</w:t>
      </w:r>
    </w:p>
    <w:p w14:paraId="1C22A94E" w14:textId="77777777" w:rsidR="006D1401" w:rsidRPr="006C4628" w:rsidRDefault="006D1401" w:rsidP="00E6040C">
      <w:pPr>
        <w:spacing w:after="0"/>
        <w:rPr>
          <w:rFonts w:ascii="Arial" w:hAnsi="Arial" w:cs="Arial"/>
          <w:b/>
          <w:color w:val="000000"/>
          <w:lang w:val="es-ES"/>
          <w:rPrChange w:id="3285" w:author="chris" w:date="2015-04-19T12:09:00Z">
            <w:rPr>
              <w:rFonts w:ascii="Arial" w:hAnsi="Arial" w:cs="Arial"/>
              <w:b/>
              <w:color w:val="000000"/>
              <w:lang w:val="en-US"/>
            </w:rPr>
          </w:rPrChange>
        </w:rPr>
      </w:pPr>
    </w:p>
    <w:tbl>
      <w:tblPr>
        <w:tblStyle w:val="Tablaconcuadrcula"/>
        <w:tblW w:w="0" w:type="auto"/>
        <w:tblLook w:val="04A0" w:firstRow="1" w:lastRow="0" w:firstColumn="1" w:lastColumn="0" w:noHBand="0" w:noVBand="1"/>
      </w:tblPr>
      <w:tblGrid>
        <w:gridCol w:w="2518"/>
        <w:gridCol w:w="6460"/>
      </w:tblGrid>
      <w:tr w:rsidR="005E7FB3" w:rsidRPr="006C4628" w14:paraId="7A4774C5" w14:textId="77777777" w:rsidTr="00514861">
        <w:tc>
          <w:tcPr>
            <w:tcW w:w="8978" w:type="dxa"/>
            <w:gridSpan w:val="2"/>
            <w:shd w:val="clear" w:color="auto" w:fill="000000" w:themeFill="text1"/>
          </w:tcPr>
          <w:p w14:paraId="55CB7B56" w14:textId="77777777" w:rsidR="005E7FB3" w:rsidRPr="006C4628" w:rsidRDefault="005E7FB3" w:rsidP="00E6040C">
            <w:pPr>
              <w:jc w:val="center"/>
              <w:rPr>
                <w:rFonts w:ascii="Times New Roman" w:hAnsi="Times New Roman" w:cs="Times New Roman"/>
                <w:b/>
                <w:color w:val="FFFFFF" w:themeColor="background1"/>
                <w:sz w:val="24"/>
                <w:szCs w:val="24"/>
                <w:lang w:val="es-ES"/>
                <w:rPrChange w:id="3286"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287" w:author="chris" w:date="2015-04-19T12:09:00Z">
                  <w:rPr>
                    <w:rFonts w:ascii="Times New Roman" w:hAnsi="Times New Roman" w:cs="Times New Roman"/>
                    <w:b/>
                    <w:color w:val="FFFFFF" w:themeColor="background1"/>
                    <w:sz w:val="24"/>
                    <w:szCs w:val="24"/>
                  </w:rPr>
                </w:rPrChange>
              </w:rPr>
              <w:t>Destacado</w:t>
            </w:r>
          </w:p>
        </w:tc>
      </w:tr>
      <w:tr w:rsidR="005E7FB3" w:rsidRPr="006C4628" w14:paraId="15EBD747" w14:textId="77777777" w:rsidTr="00514861">
        <w:tc>
          <w:tcPr>
            <w:tcW w:w="2518" w:type="dxa"/>
          </w:tcPr>
          <w:p w14:paraId="2257A44D" w14:textId="77777777" w:rsidR="005E7FB3" w:rsidRPr="006C4628" w:rsidRDefault="005E7FB3" w:rsidP="00E6040C">
            <w:pPr>
              <w:rPr>
                <w:rFonts w:ascii="Times New Roman" w:hAnsi="Times New Roman" w:cs="Times New Roman"/>
                <w:b/>
                <w:sz w:val="24"/>
                <w:szCs w:val="24"/>
                <w:lang w:val="es-ES"/>
                <w:rPrChange w:id="3288"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289" w:author="chris" w:date="2015-04-19T12:09:00Z">
                  <w:rPr>
                    <w:rFonts w:ascii="Times New Roman" w:hAnsi="Times New Roman" w:cs="Times New Roman"/>
                    <w:b/>
                    <w:sz w:val="24"/>
                    <w:szCs w:val="24"/>
                  </w:rPr>
                </w:rPrChange>
              </w:rPr>
              <w:t>Título</w:t>
            </w:r>
          </w:p>
        </w:tc>
        <w:tc>
          <w:tcPr>
            <w:tcW w:w="6460" w:type="dxa"/>
          </w:tcPr>
          <w:p w14:paraId="1746E5D5" w14:textId="36B6167D" w:rsidR="005E7FB3" w:rsidRPr="006C4628" w:rsidRDefault="005E7FB3" w:rsidP="00E6040C">
            <w:pPr>
              <w:jc w:val="center"/>
              <w:rPr>
                <w:rFonts w:ascii="Times New Roman" w:hAnsi="Times New Roman" w:cs="Times New Roman"/>
                <w:b/>
                <w:sz w:val="24"/>
                <w:szCs w:val="24"/>
                <w:lang w:val="es-ES"/>
                <w:rPrChange w:id="3290"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3291" w:author="chris" w:date="2015-04-19T12:09:00Z">
                  <w:rPr>
                    <w:rFonts w:ascii="Times New Roman" w:hAnsi="Times New Roman" w:cs="Times New Roman"/>
                    <w:b/>
                    <w:sz w:val="24"/>
                    <w:szCs w:val="24"/>
                  </w:rPr>
                </w:rPrChange>
              </w:rPr>
              <w:t>Propiedad asociativa de la adición</w:t>
            </w:r>
          </w:p>
        </w:tc>
      </w:tr>
      <w:tr w:rsidR="005E7FB3" w:rsidRPr="006C4628" w14:paraId="5A2F66F3" w14:textId="77777777" w:rsidTr="00514861">
        <w:tc>
          <w:tcPr>
            <w:tcW w:w="2518" w:type="dxa"/>
          </w:tcPr>
          <w:p w14:paraId="13AE696E" w14:textId="77777777" w:rsidR="005E7FB3" w:rsidRPr="006C4628" w:rsidRDefault="005E7FB3" w:rsidP="00E6040C">
            <w:pPr>
              <w:rPr>
                <w:rFonts w:ascii="Times New Roman" w:hAnsi="Times New Roman" w:cs="Times New Roman"/>
                <w:sz w:val="24"/>
                <w:szCs w:val="24"/>
                <w:lang w:val="es-ES"/>
                <w:rPrChange w:id="3292"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3293" w:author="chris" w:date="2015-04-19T12:09:00Z">
                  <w:rPr>
                    <w:rFonts w:ascii="Times New Roman" w:hAnsi="Times New Roman" w:cs="Times New Roman"/>
                    <w:b/>
                    <w:sz w:val="24"/>
                    <w:szCs w:val="24"/>
                  </w:rPr>
                </w:rPrChange>
              </w:rPr>
              <w:t>Contenido</w:t>
            </w:r>
          </w:p>
        </w:tc>
        <w:tc>
          <w:tcPr>
            <w:tcW w:w="6460" w:type="dxa"/>
          </w:tcPr>
          <w:p w14:paraId="250F6200" w14:textId="420F638C" w:rsidR="005E7FB3" w:rsidRPr="006C4628" w:rsidRDefault="005E7FB3" w:rsidP="000E296E">
            <w:pPr>
              <w:rPr>
                <w:rFonts w:ascii="Arial" w:hAnsi="Arial" w:cs="Arial"/>
                <w:color w:val="000000"/>
                <w:lang w:val="es-ES"/>
                <w:rPrChange w:id="3294" w:author="chris" w:date="2015-04-19T12:09:00Z">
                  <w:rPr>
                    <w:rFonts w:ascii="Arial" w:hAnsi="Arial" w:cs="Arial"/>
                    <w:color w:val="000000"/>
                    <w:lang w:val="es-ES"/>
                  </w:rPr>
                </w:rPrChange>
              </w:rPr>
            </w:pPr>
            <w:r w:rsidRPr="006C4628">
              <w:rPr>
                <w:rFonts w:ascii="Arial" w:hAnsi="Arial" w:cs="Arial"/>
                <w:color w:val="000000"/>
                <w:lang w:val="es-ES"/>
                <w:rPrChange w:id="3295" w:author="chris" w:date="2015-04-19T12:09:00Z">
                  <w:rPr>
                    <w:rFonts w:ascii="Arial" w:hAnsi="Arial" w:cs="Arial"/>
                    <w:color w:val="000000"/>
                    <w:lang w:val="es-ES"/>
                  </w:rPr>
                </w:rPrChange>
              </w:rPr>
              <w:t xml:space="preserve">La asociación de los sumandos no cambia </w:t>
            </w:r>
            <w:r w:rsidR="000E296E" w:rsidRPr="006C4628">
              <w:rPr>
                <w:rFonts w:ascii="Arial" w:hAnsi="Arial" w:cs="Arial"/>
                <w:color w:val="000000"/>
                <w:lang w:val="es-ES"/>
                <w:rPrChange w:id="3296" w:author="chris" w:date="2015-04-19T12:09:00Z">
                  <w:rPr>
                    <w:rFonts w:ascii="Arial" w:hAnsi="Arial" w:cs="Arial"/>
                    <w:color w:val="000000"/>
                    <w:lang w:val="es-ES"/>
                  </w:rPr>
                </w:rPrChange>
              </w:rPr>
              <w:t xml:space="preserve">la suma. </w:t>
            </w:r>
            <w:r w:rsidRPr="006C4628">
              <w:rPr>
                <w:rFonts w:ascii="Arial" w:hAnsi="Arial" w:cs="Arial"/>
                <w:color w:val="000000"/>
                <w:lang w:val="es-ES"/>
                <w:rPrChange w:id="3297" w:author="chris" w:date="2015-04-19T12:09:00Z">
                  <w:rPr>
                    <w:rFonts w:ascii="Arial" w:hAnsi="Arial" w:cs="Arial"/>
                    <w:color w:val="000000"/>
                    <w:lang w:val="es-ES"/>
                  </w:rPr>
                </w:rPrChange>
              </w:rPr>
              <w:t xml:space="preserve">  </w:t>
            </w:r>
          </w:p>
        </w:tc>
      </w:tr>
    </w:tbl>
    <w:p w14:paraId="50B5EED0" w14:textId="77777777" w:rsidR="00793511" w:rsidRPr="006C4628" w:rsidRDefault="00793511" w:rsidP="00E6040C">
      <w:pPr>
        <w:spacing w:after="0"/>
        <w:rPr>
          <w:rFonts w:ascii="Arial" w:hAnsi="Arial" w:cs="Arial"/>
          <w:color w:val="000000"/>
          <w:lang w:val="es-ES"/>
          <w:rPrChange w:id="3298"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774AAA" w:rsidRPr="006C4628" w14:paraId="4F8E3105" w14:textId="77777777" w:rsidTr="00514861">
        <w:tc>
          <w:tcPr>
            <w:tcW w:w="9033" w:type="dxa"/>
            <w:gridSpan w:val="2"/>
            <w:shd w:val="clear" w:color="auto" w:fill="000000" w:themeFill="text1"/>
          </w:tcPr>
          <w:p w14:paraId="1CC5139D" w14:textId="77777777" w:rsidR="00774AAA" w:rsidRPr="006C4628" w:rsidRDefault="00774AAA" w:rsidP="00E6040C">
            <w:pPr>
              <w:jc w:val="center"/>
              <w:rPr>
                <w:rFonts w:ascii="Times New Roman" w:hAnsi="Times New Roman" w:cs="Times New Roman"/>
                <w:b/>
                <w:color w:val="FFFFFF" w:themeColor="background1"/>
                <w:sz w:val="24"/>
                <w:szCs w:val="24"/>
                <w:lang w:val="es-ES"/>
                <w:rPrChange w:id="329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300" w:author="chris" w:date="2015-04-19T12:09:00Z">
                  <w:rPr>
                    <w:rFonts w:ascii="Times New Roman" w:hAnsi="Times New Roman" w:cs="Times New Roman"/>
                    <w:b/>
                    <w:color w:val="FFFFFF" w:themeColor="background1"/>
                    <w:sz w:val="24"/>
                    <w:szCs w:val="24"/>
                  </w:rPr>
                </w:rPrChange>
              </w:rPr>
              <w:t>Practica: recurso nuevo</w:t>
            </w:r>
          </w:p>
        </w:tc>
      </w:tr>
      <w:tr w:rsidR="00774AAA" w:rsidRPr="006C4628" w14:paraId="5BD01521" w14:textId="77777777" w:rsidTr="00514861">
        <w:tc>
          <w:tcPr>
            <w:tcW w:w="2518" w:type="dxa"/>
          </w:tcPr>
          <w:p w14:paraId="1CFB757E" w14:textId="77777777" w:rsidR="00774AAA" w:rsidRPr="006C4628" w:rsidRDefault="00774AAA" w:rsidP="00E6040C">
            <w:pPr>
              <w:rPr>
                <w:rFonts w:ascii="Times New Roman" w:hAnsi="Times New Roman" w:cs="Times New Roman"/>
                <w:b/>
                <w:color w:val="000000"/>
                <w:sz w:val="24"/>
                <w:szCs w:val="24"/>
                <w:lang w:val="es-ES"/>
                <w:rPrChange w:id="330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302" w:author="chris" w:date="2015-04-19T12:09:00Z">
                  <w:rPr>
                    <w:rFonts w:ascii="Times New Roman" w:hAnsi="Times New Roman" w:cs="Times New Roman"/>
                    <w:b/>
                    <w:color w:val="000000"/>
                    <w:sz w:val="24"/>
                    <w:szCs w:val="24"/>
                  </w:rPr>
                </w:rPrChange>
              </w:rPr>
              <w:t>Código</w:t>
            </w:r>
          </w:p>
        </w:tc>
        <w:tc>
          <w:tcPr>
            <w:tcW w:w="6515" w:type="dxa"/>
          </w:tcPr>
          <w:p w14:paraId="75D73318" w14:textId="184E1ED7" w:rsidR="00774AAA" w:rsidRPr="006C4628" w:rsidRDefault="00690E2F" w:rsidP="00E6040C">
            <w:pPr>
              <w:rPr>
                <w:rFonts w:ascii="Times New Roman" w:hAnsi="Times New Roman" w:cs="Times New Roman"/>
                <w:b/>
                <w:color w:val="000000"/>
                <w:sz w:val="24"/>
                <w:szCs w:val="24"/>
                <w:lang w:val="es-ES"/>
                <w:rPrChange w:id="330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304" w:author="chris" w:date="2015-04-19T12:09:00Z">
                  <w:rPr>
                    <w:rFonts w:ascii="Times New Roman" w:hAnsi="Times New Roman" w:cs="Times New Roman"/>
                    <w:color w:val="000000"/>
                    <w:sz w:val="24"/>
                    <w:szCs w:val="24"/>
                  </w:rPr>
                </w:rPrChange>
              </w:rPr>
              <w:t>MA_04_02_CO_</w:t>
            </w:r>
            <w:r w:rsidR="00774AAA" w:rsidRPr="006C4628">
              <w:rPr>
                <w:rFonts w:ascii="Times New Roman" w:hAnsi="Times New Roman" w:cs="Times New Roman"/>
                <w:color w:val="000000"/>
                <w:sz w:val="24"/>
                <w:szCs w:val="24"/>
                <w:lang w:val="es-ES"/>
                <w:rPrChange w:id="3305" w:author="chris" w:date="2015-04-19T12:09:00Z">
                  <w:rPr>
                    <w:rFonts w:ascii="Times New Roman" w:hAnsi="Times New Roman" w:cs="Times New Roman"/>
                    <w:color w:val="000000"/>
                    <w:sz w:val="24"/>
                    <w:szCs w:val="24"/>
                  </w:rPr>
                </w:rPrChange>
              </w:rPr>
              <w:t>REC180</w:t>
            </w:r>
          </w:p>
        </w:tc>
      </w:tr>
      <w:tr w:rsidR="00774AAA" w:rsidRPr="006C4628" w14:paraId="2D0B87E7" w14:textId="77777777" w:rsidTr="00514861">
        <w:tc>
          <w:tcPr>
            <w:tcW w:w="2518" w:type="dxa"/>
          </w:tcPr>
          <w:p w14:paraId="58C7851A" w14:textId="77777777" w:rsidR="00774AAA" w:rsidRPr="006C4628" w:rsidRDefault="00774AAA" w:rsidP="00E6040C">
            <w:pPr>
              <w:rPr>
                <w:rFonts w:ascii="Times New Roman" w:hAnsi="Times New Roman" w:cs="Times New Roman"/>
                <w:color w:val="000000"/>
                <w:sz w:val="24"/>
                <w:szCs w:val="24"/>
                <w:lang w:val="es-ES"/>
                <w:rPrChange w:id="330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307" w:author="chris" w:date="2015-04-19T12:09:00Z">
                  <w:rPr>
                    <w:rFonts w:ascii="Times New Roman" w:hAnsi="Times New Roman" w:cs="Times New Roman"/>
                    <w:b/>
                    <w:color w:val="000000"/>
                    <w:sz w:val="24"/>
                    <w:szCs w:val="24"/>
                  </w:rPr>
                </w:rPrChange>
              </w:rPr>
              <w:t>Título</w:t>
            </w:r>
          </w:p>
        </w:tc>
        <w:tc>
          <w:tcPr>
            <w:tcW w:w="6515" w:type="dxa"/>
          </w:tcPr>
          <w:p w14:paraId="794A28C8" w14:textId="2ED87411" w:rsidR="00774AAA" w:rsidRPr="006C4628" w:rsidRDefault="00774AAA" w:rsidP="00E6040C">
            <w:pPr>
              <w:rPr>
                <w:rFonts w:ascii="Times New Roman" w:hAnsi="Times New Roman" w:cs="Times New Roman"/>
                <w:color w:val="000000"/>
                <w:sz w:val="24"/>
                <w:szCs w:val="24"/>
                <w:lang w:val="es-ES"/>
                <w:rPrChange w:id="330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309" w:author="chris" w:date="2015-04-19T12:09:00Z">
                  <w:rPr>
                    <w:rFonts w:ascii="Times New Roman" w:hAnsi="Times New Roman" w:cs="Times New Roman"/>
                    <w:color w:val="000000"/>
                    <w:sz w:val="24"/>
                    <w:szCs w:val="24"/>
                  </w:rPr>
                </w:rPrChange>
              </w:rPr>
              <w:t>Aplica</w:t>
            </w:r>
            <w:r w:rsidR="009F723F" w:rsidRPr="006C4628">
              <w:rPr>
                <w:rFonts w:ascii="Times New Roman" w:hAnsi="Times New Roman" w:cs="Times New Roman"/>
                <w:color w:val="000000"/>
                <w:sz w:val="24"/>
                <w:szCs w:val="24"/>
                <w:lang w:val="es-ES"/>
                <w:rPrChange w:id="3310" w:author="chris" w:date="2015-04-19T12:09:00Z">
                  <w:rPr>
                    <w:rFonts w:ascii="Times New Roman" w:hAnsi="Times New Roman" w:cs="Times New Roman"/>
                    <w:color w:val="000000"/>
                    <w:sz w:val="24"/>
                    <w:szCs w:val="24"/>
                  </w:rPr>
                </w:rPrChange>
              </w:rPr>
              <w:t>r</w:t>
            </w:r>
            <w:r w:rsidRPr="006C4628">
              <w:rPr>
                <w:rFonts w:ascii="Times New Roman" w:hAnsi="Times New Roman" w:cs="Times New Roman"/>
                <w:color w:val="000000"/>
                <w:sz w:val="24"/>
                <w:szCs w:val="24"/>
                <w:lang w:val="es-ES"/>
                <w:rPrChange w:id="3311" w:author="chris" w:date="2015-04-19T12:09:00Z">
                  <w:rPr>
                    <w:rFonts w:ascii="Times New Roman" w:hAnsi="Times New Roman" w:cs="Times New Roman"/>
                    <w:color w:val="000000"/>
                    <w:sz w:val="24"/>
                    <w:szCs w:val="24"/>
                  </w:rPr>
                </w:rPrChange>
              </w:rPr>
              <w:t xml:space="preserve"> </w:t>
            </w:r>
            <w:r w:rsidR="009F723F" w:rsidRPr="006C4628">
              <w:rPr>
                <w:rFonts w:ascii="Times New Roman" w:hAnsi="Times New Roman" w:cs="Times New Roman"/>
                <w:color w:val="000000"/>
                <w:sz w:val="24"/>
                <w:szCs w:val="24"/>
                <w:lang w:val="es-ES"/>
                <w:rPrChange w:id="3312" w:author="chris" w:date="2015-04-19T12:09:00Z">
                  <w:rPr>
                    <w:rFonts w:ascii="Times New Roman" w:hAnsi="Times New Roman" w:cs="Times New Roman"/>
                    <w:color w:val="000000"/>
                    <w:sz w:val="24"/>
                    <w:szCs w:val="24"/>
                  </w:rPr>
                </w:rPrChange>
              </w:rPr>
              <w:t xml:space="preserve">las </w:t>
            </w:r>
            <w:r w:rsidRPr="006C4628">
              <w:rPr>
                <w:rFonts w:ascii="Times New Roman" w:hAnsi="Times New Roman" w:cs="Times New Roman"/>
                <w:color w:val="000000"/>
                <w:sz w:val="24"/>
                <w:szCs w:val="24"/>
                <w:lang w:val="es-ES"/>
                <w:rPrChange w:id="3313" w:author="chris" w:date="2015-04-19T12:09:00Z">
                  <w:rPr>
                    <w:rFonts w:ascii="Times New Roman" w:hAnsi="Times New Roman" w:cs="Times New Roman"/>
                    <w:color w:val="000000"/>
                    <w:sz w:val="24"/>
                    <w:szCs w:val="24"/>
                  </w:rPr>
                </w:rPrChange>
              </w:rPr>
              <w:t>propiedades de la</w:t>
            </w:r>
            <w:r w:rsidR="009F723F" w:rsidRPr="006C4628">
              <w:rPr>
                <w:rFonts w:ascii="Times New Roman" w:hAnsi="Times New Roman" w:cs="Times New Roman"/>
                <w:color w:val="000000"/>
                <w:sz w:val="24"/>
                <w:szCs w:val="24"/>
                <w:lang w:val="es-ES"/>
                <w:rPrChange w:id="3314" w:author="chris" w:date="2015-04-19T12:09:00Z">
                  <w:rPr>
                    <w:rFonts w:ascii="Times New Roman" w:hAnsi="Times New Roman" w:cs="Times New Roman"/>
                    <w:color w:val="000000"/>
                    <w:sz w:val="24"/>
                    <w:szCs w:val="24"/>
                  </w:rPr>
                </w:rPrChange>
              </w:rPr>
              <w:t xml:space="preserve"> adición en la resolución de problemas</w:t>
            </w:r>
            <w:r w:rsidRPr="006C4628">
              <w:rPr>
                <w:rFonts w:ascii="Times New Roman" w:hAnsi="Times New Roman" w:cs="Times New Roman"/>
                <w:color w:val="000000"/>
                <w:sz w:val="24"/>
                <w:szCs w:val="24"/>
                <w:lang w:val="es-ES"/>
                <w:rPrChange w:id="3315" w:author="chris" w:date="2015-04-19T12:09:00Z">
                  <w:rPr>
                    <w:rFonts w:ascii="Times New Roman" w:hAnsi="Times New Roman" w:cs="Times New Roman"/>
                    <w:color w:val="000000"/>
                    <w:sz w:val="24"/>
                    <w:szCs w:val="24"/>
                  </w:rPr>
                </w:rPrChange>
              </w:rPr>
              <w:t xml:space="preserve"> </w:t>
            </w:r>
          </w:p>
        </w:tc>
      </w:tr>
      <w:tr w:rsidR="00774AAA" w:rsidRPr="006C4628" w14:paraId="5DB27CD9" w14:textId="77777777" w:rsidTr="00514861">
        <w:tc>
          <w:tcPr>
            <w:tcW w:w="2518" w:type="dxa"/>
          </w:tcPr>
          <w:p w14:paraId="2E697D83" w14:textId="77777777" w:rsidR="00774AAA" w:rsidRPr="006C4628" w:rsidRDefault="00774AAA" w:rsidP="00E6040C">
            <w:pPr>
              <w:rPr>
                <w:rFonts w:ascii="Times New Roman" w:hAnsi="Times New Roman" w:cs="Times New Roman"/>
                <w:color w:val="000000"/>
                <w:sz w:val="24"/>
                <w:szCs w:val="24"/>
                <w:lang w:val="es-ES"/>
                <w:rPrChange w:id="331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317" w:author="chris" w:date="2015-04-19T12:09:00Z">
                  <w:rPr>
                    <w:rFonts w:ascii="Times New Roman" w:hAnsi="Times New Roman" w:cs="Times New Roman"/>
                    <w:b/>
                    <w:color w:val="000000"/>
                    <w:sz w:val="24"/>
                    <w:szCs w:val="24"/>
                  </w:rPr>
                </w:rPrChange>
              </w:rPr>
              <w:t>Descripción</w:t>
            </w:r>
          </w:p>
        </w:tc>
        <w:tc>
          <w:tcPr>
            <w:tcW w:w="6515" w:type="dxa"/>
          </w:tcPr>
          <w:p w14:paraId="2000E734" w14:textId="3FF10BF7" w:rsidR="00774AAA" w:rsidRPr="006C4628" w:rsidRDefault="00774AAA" w:rsidP="00E6040C">
            <w:pPr>
              <w:rPr>
                <w:rFonts w:ascii="Times New Roman" w:hAnsi="Times New Roman" w:cs="Times New Roman"/>
                <w:color w:val="000000"/>
                <w:sz w:val="24"/>
                <w:szCs w:val="24"/>
                <w:lang w:val="es-ES"/>
                <w:rPrChange w:id="331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319" w:author="chris" w:date="2015-04-19T12:09:00Z">
                  <w:rPr>
                    <w:rFonts w:ascii="Times New Roman" w:hAnsi="Times New Roman" w:cs="Times New Roman"/>
                    <w:color w:val="000000"/>
                    <w:sz w:val="24"/>
                    <w:szCs w:val="24"/>
                  </w:rPr>
                </w:rPrChange>
              </w:rPr>
              <w:t xml:space="preserve">Actividad para practicar las propiedades de la adición. </w:t>
            </w:r>
          </w:p>
        </w:tc>
      </w:tr>
    </w:tbl>
    <w:p w14:paraId="76CF7A77" w14:textId="77777777" w:rsidR="00754785" w:rsidRPr="006C4628" w:rsidRDefault="00754785" w:rsidP="00E6040C">
      <w:pPr>
        <w:spacing w:after="0"/>
        <w:rPr>
          <w:rFonts w:ascii="Arial" w:hAnsi="Arial" w:cs="Arial"/>
          <w:color w:val="000000"/>
          <w:lang w:val="es-ES"/>
          <w:rPrChange w:id="3320" w:author="chris" w:date="2015-04-19T12:09:00Z">
            <w:rPr>
              <w:rFonts w:ascii="Arial" w:hAnsi="Arial" w:cs="Arial"/>
              <w:color w:val="000000"/>
            </w:rPr>
          </w:rPrChange>
        </w:rPr>
      </w:pPr>
    </w:p>
    <w:p w14:paraId="531E4824" w14:textId="136DF4BD" w:rsidR="009C0B36" w:rsidRPr="006C4628" w:rsidRDefault="009C0B36" w:rsidP="00E6040C">
      <w:pPr>
        <w:spacing w:after="0"/>
        <w:rPr>
          <w:rFonts w:ascii="Arial" w:hAnsi="Arial" w:cs="Arial"/>
          <w:b/>
          <w:lang w:val="es-ES"/>
          <w:rPrChange w:id="3321" w:author="chris" w:date="2015-04-19T12:09:00Z">
            <w:rPr>
              <w:rFonts w:ascii="Arial" w:hAnsi="Arial" w:cs="Arial"/>
              <w:b/>
            </w:rPr>
          </w:rPrChange>
        </w:rPr>
      </w:pPr>
      <w:r w:rsidRPr="006C4628">
        <w:rPr>
          <w:rFonts w:ascii="Arial" w:hAnsi="Arial" w:cs="Arial"/>
          <w:highlight w:val="yellow"/>
          <w:lang w:val="es-ES"/>
          <w:rPrChange w:id="3322" w:author="chris" w:date="2015-04-19T12:09:00Z">
            <w:rPr>
              <w:rFonts w:ascii="Arial" w:hAnsi="Arial" w:cs="Arial"/>
              <w:highlight w:val="yellow"/>
            </w:rPr>
          </w:rPrChange>
        </w:rPr>
        <w:t>[SECCIÓN 2]</w:t>
      </w:r>
      <w:r w:rsidRPr="006C4628">
        <w:rPr>
          <w:rFonts w:ascii="Arial" w:hAnsi="Arial" w:cs="Arial"/>
          <w:lang w:val="es-ES"/>
          <w:rPrChange w:id="3323" w:author="chris" w:date="2015-04-19T12:09:00Z">
            <w:rPr>
              <w:rFonts w:ascii="Arial" w:hAnsi="Arial" w:cs="Arial"/>
            </w:rPr>
          </w:rPrChange>
        </w:rPr>
        <w:t xml:space="preserve"> </w:t>
      </w:r>
      <w:r w:rsidRPr="006C4628">
        <w:rPr>
          <w:rFonts w:ascii="Arial" w:hAnsi="Arial" w:cs="Arial"/>
          <w:b/>
          <w:lang w:val="es-ES"/>
          <w:rPrChange w:id="3324" w:author="chris" w:date="2015-04-19T12:09:00Z">
            <w:rPr>
              <w:rFonts w:ascii="Arial" w:hAnsi="Arial" w:cs="Arial"/>
              <w:b/>
            </w:rPr>
          </w:rPrChange>
        </w:rPr>
        <w:t>2.2 Sustracción de números naturales</w:t>
      </w:r>
    </w:p>
    <w:p w14:paraId="72226E5A" w14:textId="68AD43EC" w:rsidR="00AB59B6" w:rsidRPr="006C4628" w:rsidRDefault="003F4729" w:rsidP="00E6040C">
      <w:pPr>
        <w:shd w:val="clear" w:color="auto" w:fill="FFFFFF"/>
        <w:spacing w:after="0" w:line="345" w:lineRule="atLeast"/>
        <w:rPr>
          <w:rFonts w:ascii="Arial" w:eastAsia="Times New Roman" w:hAnsi="Arial" w:cs="Arial"/>
          <w:lang w:val="es-ES" w:eastAsia="es-CO"/>
          <w:rPrChange w:id="3325" w:author="chris" w:date="2015-04-19T12:09:00Z">
            <w:rPr>
              <w:rFonts w:ascii="Arial" w:eastAsia="Times New Roman" w:hAnsi="Arial" w:cs="Arial"/>
              <w:lang w:val="es-CO" w:eastAsia="es-CO"/>
            </w:rPr>
          </w:rPrChange>
        </w:rPr>
      </w:pPr>
      <w:r w:rsidRPr="006C4628">
        <w:rPr>
          <w:rFonts w:ascii="Arial" w:eastAsia="Times New Roman" w:hAnsi="Arial" w:cs="Arial"/>
          <w:b/>
          <w:bCs/>
          <w:lang w:val="es-ES" w:eastAsia="es-CO"/>
          <w:rPrChange w:id="3326" w:author="chris" w:date="2015-04-19T12:09:00Z">
            <w:rPr>
              <w:rFonts w:ascii="Arial" w:eastAsia="Times New Roman" w:hAnsi="Arial" w:cs="Arial"/>
              <w:b/>
              <w:bCs/>
              <w:lang w:val="es-CO" w:eastAsia="es-CO"/>
            </w:rPr>
          </w:rPrChange>
        </w:rPr>
        <w:br/>
      </w:r>
      <w:r w:rsidR="000E296E" w:rsidRPr="006C4628">
        <w:rPr>
          <w:rFonts w:ascii="Arial" w:eastAsia="Times New Roman" w:hAnsi="Arial" w:cs="Arial"/>
          <w:b/>
          <w:bCs/>
          <w:lang w:val="es-ES" w:eastAsia="es-CO"/>
          <w:rPrChange w:id="3327" w:author="chris" w:date="2015-04-19T12:09:00Z">
            <w:rPr>
              <w:rFonts w:ascii="Arial" w:eastAsia="Times New Roman" w:hAnsi="Arial" w:cs="Arial"/>
              <w:b/>
              <w:bCs/>
              <w:lang w:val="es-CO" w:eastAsia="es-CO"/>
            </w:rPr>
          </w:rPrChange>
        </w:rPr>
        <w:t>Sustraer</w:t>
      </w:r>
      <w:r w:rsidRPr="006C4628">
        <w:rPr>
          <w:rFonts w:ascii="Arial" w:eastAsia="Times New Roman" w:hAnsi="Arial" w:cs="Arial"/>
          <w:lang w:val="es-ES" w:eastAsia="es-CO"/>
          <w:rPrChange w:id="3328" w:author="chris" w:date="2015-04-19T12:09:00Z">
            <w:rPr>
              <w:rFonts w:ascii="Arial" w:eastAsia="Times New Roman" w:hAnsi="Arial" w:cs="Arial"/>
              <w:lang w:val="es-CO" w:eastAsia="es-CO"/>
            </w:rPr>
          </w:rPrChange>
        </w:rPr>
        <w:t> significa </w:t>
      </w:r>
      <w:r w:rsidR="00571964" w:rsidRPr="006C4628">
        <w:rPr>
          <w:rFonts w:ascii="Arial" w:eastAsia="Times New Roman" w:hAnsi="Arial" w:cs="Arial"/>
          <w:b/>
          <w:bCs/>
          <w:lang w:val="es-ES" w:eastAsia="es-CO"/>
          <w:rPrChange w:id="3329" w:author="chris" w:date="2015-04-19T12:09:00Z">
            <w:rPr>
              <w:rFonts w:ascii="Arial" w:eastAsia="Times New Roman" w:hAnsi="Arial" w:cs="Arial"/>
              <w:b/>
              <w:bCs/>
              <w:lang w:val="es-CO" w:eastAsia="es-CO"/>
            </w:rPr>
          </w:rPrChange>
        </w:rPr>
        <w:t>quitar</w:t>
      </w:r>
      <w:r w:rsidR="000E296E" w:rsidRPr="006C4628">
        <w:rPr>
          <w:rFonts w:ascii="Arial" w:eastAsia="Times New Roman" w:hAnsi="Arial" w:cs="Arial"/>
          <w:b/>
          <w:bCs/>
          <w:lang w:val="es-ES" w:eastAsia="es-CO"/>
          <w:rPrChange w:id="3330" w:author="chris" w:date="2015-04-19T12:09:00Z">
            <w:rPr>
              <w:rFonts w:ascii="Arial" w:eastAsia="Times New Roman" w:hAnsi="Arial" w:cs="Arial"/>
              <w:b/>
              <w:bCs/>
              <w:lang w:val="es-CO" w:eastAsia="es-CO"/>
            </w:rPr>
          </w:rPrChange>
        </w:rPr>
        <w:t xml:space="preserve">, eliminar o sacar </w:t>
      </w:r>
      <w:r w:rsidR="00571964" w:rsidRPr="006C4628">
        <w:rPr>
          <w:rFonts w:ascii="Arial" w:eastAsia="Times New Roman" w:hAnsi="Arial" w:cs="Arial"/>
          <w:lang w:val="es-ES" w:eastAsia="es-CO"/>
          <w:rPrChange w:id="3331" w:author="chris" w:date="2015-04-19T12:09:00Z">
            <w:rPr>
              <w:rFonts w:ascii="Arial" w:eastAsia="Times New Roman" w:hAnsi="Arial" w:cs="Arial"/>
              <w:lang w:val="es-CO" w:eastAsia="es-CO"/>
            </w:rPr>
          </w:rPrChange>
        </w:rPr>
        <w:t> </w:t>
      </w:r>
      <w:r w:rsidRPr="006C4628">
        <w:rPr>
          <w:rFonts w:ascii="Arial" w:eastAsia="Times New Roman" w:hAnsi="Arial" w:cs="Arial"/>
          <w:lang w:val="es-ES" w:eastAsia="es-CO"/>
          <w:rPrChange w:id="3332" w:author="chris" w:date="2015-04-19T12:09:00Z">
            <w:rPr>
              <w:rFonts w:ascii="Arial" w:eastAsia="Times New Roman" w:hAnsi="Arial" w:cs="Arial"/>
              <w:lang w:val="es-CO" w:eastAsia="es-CO"/>
            </w:rPr>
          </w:rPrChange>
        </w:rPr>
        <w:t>una parte de una cantidad. </w:t>
      </w:r>
      <w:r w:rsidR="000E296E" w:rsidRPr="006C4628">
        <w:rPr>
          <w:rFonts w:ascii="Arial" w:eastAsia="Times New Roman" w:hAnsi="Arial" w:cs="Arial"/>
          <w:lang w:val="es-ES" w:eastAsia="es-CO"/>
          <w:rPrChange w:id="3333" w:author="chris" w:date="2015-04-19T12:09:00Z">
            <w:rPr>
              <w:rFonts w:ascii="Arial" w:eastAsia="Times New Roman" w:hAnsi="Arial" w:cs="Arial"/>
              <w:lang w:val="es-CO" w:eastAsia="es-CO"/>
            </w:rPr>
          </w:rPrChange>
        </w:rPr>
        <w:t xml:space="preserve">Los </w:t>
      </w:r>
      <w:r w:rsidR="000E296E" w:rsidRPr="006C4628">
        <w:rPr>
          <w:rFonts w:ascii="Arial" w:eastAsia="Times New Roman" w:hAnsi="Arial" w:cs="Arial"/>
          <w:lang w:val="es-ES" w:eastAsia="es-CO"/>
          <w:rPrChange w:id="3334" w:author="chris" w:date="2015-04-19T12:09:00Z">
            <w:rPr>
              <w:rFonts w:ascii="Arial" w:eastAsia="Times New Roman" w:hAnsi="Arial" w:cs="Arial"/>
              <w:lang w:val="es-CO" w:eastAsia="es-CO"/>
            </w:rPr>
          </w:rPrChange>
        </w:rPr>
        <w:lastRenderedPageBreak/>
        <w:t>términos de una sustracción son el</w:t>
      </w:r>
      <w:r w:rsidRPr="006C4628">
        <w:rPr>
          <w:rFonts w:ascii="Arial" w:eastAsia="Times New Roman" w:hAnsi="Arial" w:cs="Arial"/>
          <w:lang w:val="es-ES" w:eastAsia="es-CO"/>
          <w:rPrChange w:id="3335" w:author="chris" w:date="2015-04-19T12:09:00Z">
            <w:rPr>
              <w:rFonts w:ascii="Arial" w:eastAsia="Times New Roman" w:hAnsi="Arial" w:cs="Arial"/>
              <w:lang w:val="es-CO" w:eastAsia="es-CO"/>
            </w:rPr>
          </w:rPrChange>
        </w:rPr>
        <w:t> </w:t>
      </w:r>
      <w:r w:rsidRPr="006C4628">
        <w:rPr>
          <w:rFonts w:ascii="Arial" w:eastAsia="Times New Roman" w:hAnsi="Arial" w:cs="Arial"/>
          <w:b/>
          <w:bCs/>
          <w:lang w:val="es-ES" w:eastAsia="es-CO"/>
          <w:rPrChange w:id="3336" w:author="chris" w:date="2015-04-19T12:09:00Z">
            <w:rPr>
              <w:rFonts w:ascii="Arial" w:eastAsia="Times New Roman" w:hAnsi="Arial" w:cs="Arial"/>
              <w:b/>
              <w:bCs/>
              <w:lang w:val="es-CO" w:eastAsia="es-CO"/>
            </w:rPr>
          </w:rPrChange>
        </w:rPr>
        <w:t>minuendo</w:t>
      </w:r>
      <w:r w:rsidRPr="006C4628">
        <w:rPr>
          <w:rFonts w:ascii="Arial" w:eastAsia="Times New Roman" w:hAnsi="Arial" w:cs="Arial"/>
          <w:lang w:val="es-ES" w:eastAsia="es-CO"/>
          <w:rPrChange w:id="3337" w:author="chris" w:date="2015-04-19T12:09:00Z">
            <w:rPr>
              <w:rFonts w:ascii="Arial" w:eastAsia="Times New Roman" w:hAnsi="Arial" w:cs="Arial"/>
              <w:lang w:val="es-CO" w:eastAsia="es-CO"/>
            </w:rPr>
          </w:rPrChange>
        </w:rPr>
        <w:t xml:space="preserve">, el </w:t>
      </w:r>
      <w:r w:rsidRPr="006C4628">
        <w:rPr>
          <w:rFonts w:ascii="Arial" w:eastAsia="Times New Roman" w:hAnsi="Arial" w:cs="Arial"/>
          <w:b/>
          <w:bCs/>
          <w:lang w:val="es-ES" w:eastAsia="es-CO"/>
          <w:rPrChange w:id="3338" w:author="chris" w:date="2015-04-19T12:09:00Z">
            <w:rPr>
              <w:rFonts w:ascii="Arial" w:eastAsia="Times New Roman" w:hAnsi="Arial" w:cs="Arial"/>
              <w:b/>
              <w:bCs/>
              <w:lang w:val="es-CO" w:eastAsia="es-CO"/>
            </w:rPr>
          </w:rPrChange>
        </w:rPr>
        <w:t>sustraendo</w:t>
      </w:r>
      <w:r w:rsidRPr="006C4628">
        <w:rPr>
          <w:rFonts w:ascii="Arial" w:eastAsia="Times New Roman" w:hAnsi="Arial" w:cs="Arial"/>
          <w:lang w:val="es-ES" w:eastAsia="es-CO"/>
          <w:rPrChange w:id="3339" w:author="chris" w:date="2015-04-19T12:09:00Z">
            <w:rPr>
              <w:rFonts w:ascii="Arial" w:eastAsia="Times New Roman" w:hAnsi="Arial" w:cs="Arial"/>
              <w:lang w:val="es-CO" w:eastAsia="es-CO"/>
            </w:rPr>
          </w:rPrChange>
        </w:rPr>
        <w:t xml:space="preserve"> y </w:t>
      </w:r>
      <w:r w:rsidR="000E296E" w:rsidRPr="006C4628">
        <w:rPr>
          <w:rFonts w:ascii="Arial" w:eastAsia="Times New Roman" w:hAnsi="Arial" w:cs="Arial"/>
          <w:lang w:val="es-ES" w:eastAsia="es-CO"/>
          <w:rPrChange w:id="3340" w:author="chris" w:date="2015-04-19T12:09:00Z">
            <w:rPr>
              <w:rFonts w:ascii="Arial" w:eastAsia="Times New Roman" w:hAnsi="Arial" w:cs="Arial"/>
              <w:lang w:val="es-CO" w:eastAsia="es-CO"/>
            </w:rPr>
          </w:rPrChange>
        </w:rPr>
        <w:t xml:space="preserve">la </w:t>
      </w:r>
      <w:r w:rsidRPr="006C4628">
        <w:rPr>
          <w:rFonts w:ascii="Arial" w:eastAsia="Times New Roman" w:hAnsi="Arial" w:cs="Arial"/>
          <w:lang w:val="es-ES" w:eastAsia="es-CO"/>
          <w:rPrChange w:id="3341" w:author="chris" w:date="2015-04-19T12:09:00Z">
            <w:rPr>
              <w:rFonts w:ascii="Arial" w:eastAsia="Times New Roman" w:hAnsi="Arial" w:cs="Arial"/>
              <w:lang w:val="es-CO" w:eastAsia="es-CO"/>
            </w:rPr>
          </w:rPrChange>
        </w:rPr>
        <w:t> </w:t>
      </w:r>
      <w:r w:rsidRPr="006C4628">
        <w:rPr>
          <w:rFonts w:ascii="Arial" w:eastAsia="Times New Roman" w:hAnsi="Arial" w:cs="Arial"/>
          <w:b/>
          <w:bCs/>
          <w:lang w:val="es-ES" w:eastAsia="es-CO"/>
          <w:rPrChange w:id="3342" w:author="chris" w:date="2015-04-19T12:09:00Z">
            <w:rPr>
              <w:rFonts w:ascii="Arial" w:eastAsia="Times New Roman" w:hAnsi="Arial" w:cs="Arial"/>
              <w:b/>
              <w:bCs/>
              <w:lang w:val="es-CO" w:eastAsia="es-CO"/>
            </w:rPr>
          </w:rPrChange>
        </w:rPr>
        <w:t>diferencia</w:t>
      </w:r>
      <w:r w:rsidRPr="006C4628">
        <w:rPr>
          <w:rFonts w:ascii="Arial" w:eastAsia="Times New Roman" w:hAnsi="Arial" w:cs="Arial"/>
          <w:lang w:val="es-ES" w:eastAsia="es-CO"/>
          <w:rPrChange w:id="3343" w:author="chris" w:date="2015-04-19T12:09:00Z">
            <w:rPr>
              <w:rFonts w:ascii="Arial" w:eastAsia="Times New Roman" w:hAnsi="Arial" w:cs="Arial"/>
              <w:lang w:val="es-CO" w:eastAsia="es-CO"/>
            </w:rPr>
          </w:rPrChange>
        </w:rPr>
        <w:t>. El signo que representa la operación es (</w:t>
      </w:r>
      <w:r w:rsidRPr="006C4628">
        <w:rPr>
          <w:rFonts w:ascii="Arial" w:eastAsia="Times New Roman" w:hAnsi="Arial" w:cs="Arial"/>
          <w:b/>
          <w:lang w:val="es-ES" w:eastAsia="es-CO"/>
          <w:rPrChange w:id="3344" w:author="chris" w:date="2015-04-19T12:09:00Z">
            <w:rPr>
              <w:rFonts w:ascii="Arial" w:eastAsia="Times New Roman" w:hAnsi="Arial" w:cs="Arial"/>
              <w:b/>
              <w:lang w:val="es-CO" w:eastAsia="es-CO"/>
            </w:rPr>
          </w:rPrChange>
        </w:rPr>
        <w:t>–</w:t>
      </w:r>
      <w:r w:rsidRPr="006C4628">
        <w:rPr>
          <w:rFonts w:ascii="Arial" w:eastAsia="Times New Roman" w:hAnsi="Arial" w:cs="Arial"/>
          <w:lang w:val="es-ES" w:eastAsia="es-CO"/>
          <w:rPrChange w:id="3345" w:author="chris" w:date="2015-04-19T12:09:00Z">
            <w:rPr>
              <w:rFonts w:ascii="Arial" w:eastAsia="Times New Roman" w:hAnsi="Arial" w:cs="Arial"/>
              <w:lang w:val="es-CO" w:eastAsia="es-CO"/>
            </w:rPr>
          </w:rPrChange>
        </w:rPr>
        <w:t>). </w:t>
      </w:r>
    </w:p>
    <w:p w14:paraId="47E8DA23" w14:textId="77777777" w:rsidR="000E296E" w:rsidRPr="006C4628" w:rsidRDefault="000E296E" w:rsidP="00E6040C">
      <w:pPr>
        <w:shd w:val="clear" w:color="auto" w:fill="FFFFFF"/>
        <w:spacing w:after="0" w:line="345" w:lineRule="atLeast"/>
        <w:rPr>
          <w:rFonts w:ascii="Arial" w:eastAsia="Times New Roman" w:hAnsi="Arial" w:cs="Arial"/>
          <w:lang w:val="es-ES" w:eastAsia="es-CO"/>
          <w:rPrChange w:id="3346" w:author="chris" w:date="2015-04-19T12:09:00Z">
            <w:rPr>
              <w:rFonts w:ascii="Arial" w:eastAsia="Times New Roman" w:hAnsi="Arial" w:cs="Arial"/>
              <w:lang w:val="es-CO" w:eastAsia="es-CO"/>
            </w:rPr>
          </w:rPrChange>
        </w:rPr>
      </w:pPr>
    </w:p>
    <w:p w14:paraId="4B0558A4" w14:textId="576F0656" w:rsidR="000E296E" w:rsidRPr="006C4628" w:rsidRDefault="000E296E" w:rsidP="00E6040C">
      <w:pPr>
        <w:shd w:val="clear" w:color="auto" w:fill="FFFFFF"/>
        <w:spacing w:after="0" w:line="345" w:lineRule="atLeast"/>
        <w:rPr>
          <w:rFonts w:ascii="Arial" w:eastAsia="Times New Roman" w:hAnsi="Arial" w:cs="Arial"/>
          <w:lang w:val="es-ES" w:eastAsia="es-CO"/>
          <w:rPrChange w:id="3347"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48" w:author="chris" w:date="2015-04-19T12:09:00Z">
            <w:rPr>
              <w:rFonts w:ascii="Arial" w:eastAsia="Times New Roman" w:hAnsi="Arial" w:cs="Arial"/>
              <w:lang w:val="es-CO" w:eastAsia="es-CO"/>
            </w:rPr>
          </w:rPrChange>
        </w:rPr>
        <w:t xml:space="preserve">Por ejemplo, en la sustracción </w:t>
      </w:r>
    </w:p>
    <w:p w14:paraId="769B867E" w14:textId="0B12FF57" w:rsidR="000E296E" w:rsidRPr="006C4628" w:rsidRDefault="000E296E" w:rsidP="000E296E">
      <w:pPr>
        <w:shd w:val="clear" w:color="auto" w:fill="FFFFFF"/>
        <w:spacing w:after="0" w:line="345" w:lineRule="atLeast"/>
        <w:jc w:val="center"/>
        <w:rPr>
          <w:rFonts w:ascii="Arial" w:eastAsia="Times New Roman" w:hAnsi="Arial" w:cs="Arial"/>
          <w:lang w:val="es-ES" w:eastAsia="es-CO"/>
          <w:rPrChange w:id="3349"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50" w:author="chris" w:date="2015-04-19T12:09:00Z">
            <w:rPr>
              <w:rFonts w:ascii="Arial" w:eastAsia="Times New Roman" w:hAnsi="Arial" w:cs="Arial"/>
              <w:lang w:val="es-CO" w:eastAsia="es-CO"/>
            </w:rPr>
          </w:rPrChange>
        </w:rPr>
        <w:t>1</w:t>
      </w:r>
      <w:r w:rsidR="000E0014" w:rsidRPr="006C4628">
        <w:rPr>
          <w:rFonts w:ascii="Arial" w:eastAsia="Times New Roman" w:hAnsi="Arial" w:cs="Arial"/>
          <w:lang w:val="es-ES" w:eastAsia="es-CO"/>
          <w:rPrChange w:id="3351" w:author="chris" w:date="2015-04-19T12:09:00Z">
            <w:rPr>
              <w:rFonts w:ascii="Arial" w:eastAsia="Times New Roman" w:hAnsi="Arial" w:cs="Arial"/>
              <w:lang w:val="es-CO" w:eastAsia="es-CO"/>
            </w:rPr>
          </w:rPrChange>
        </w:rPr>
        <w:t xml:space="preserve"> </w:t>
      </w:r>
      <w:r w:rsidRPr="006C4628">
        <w:rPr>
          <w:rFonts w:ascii="Arial" w:eastAsia="Times New Roman" w:hAnsi="Arial" w:cs="Arial"/>
          <w:lang w:val="es-ES" w:eastAsia="es-CO"/>
          <w:rPrChange w:id="3352" w:author="chris" w:date="2015-04-19T12:09:00Z">
            <w:rPr>
              <w:rFonts w:ascii="Arial" w:eastAsia="Times New Roman" w:hAnsi="Arial" w:cs="Arial"/>
              <w:lang w:val="es-CO" w:eastAsia="es-CO"/>
            </w:rPr>
          </w:rPrChange>
        </w:rPr>
        <w:t>009 – 595 = 414</w:t>
      </w:r>
    </w:p>
    <w:p w14:paraId="141DAE59" w14:textId="77777777" w:rsidR="000E296E" w:rsidRPr="006C4628" w:rsidRDefault="000E296E" w:rsidP="000E296E">
      <w:pPr>
        <w:shd w:val="clear" w:color="auto" w:fill="FFFFFF"/>
        <w:spacing w:after="0" w:line="345" w:lineRule="atLeast"/>
        <w:jc w:val="center"/>
        <w:rPr>
          <w:rFonts w:ascii="Arial" w:eastAsia="Times New Roman" w:hAnsi="Arial" w:cs="Arial"/>
          <w:lang w:val="es-ES" w:eastAsia="es-CO"/>
          <w:rPrChange w:id="3353" w:author="chris" w:date="2015-04-19T12:09:00Z">
            <w:rPr>
              <w:rFonts w:ascii="Arial" w:eastAsia="Times New Roman" w:hAnsi="Arial" w:cs="Arial"/>
              <w:lang w:val="es-CO" w:eastAsia="es-CO"/>
            </w:rPr>
          </w:rPrChange>
        </w:rPr>
      </w:pPr>
    </w:p>
    <w:p w14:paraId="793BB857" w14:textId="1BD2FE0F" w:rsidR="00AB59B6" w:rsidRPr="006C4628" w:rsidRDefault="000E296E" w:rsidP="00E6040C">
      <w:pPr>
        <w:shd w:val="clear" w:color="auto" w:fill="FFFFFF"/>
        <w:spacing w:after="0" w:line="345" w:lineRule="atLeast"/>
        <w:rPr>
          <w:rFonts w:ascii="Arial" w:eastAsia="Times New Roman" w:hAnsi="Arial" w:cs="Arial"/>
          <w:lang w:val="es-ES" w:eastAsia="es-CO"/>
          <w:rPrChange w:id="3354"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55" w:author="chris" w:date="2015-04-19T12:09:00Z">
            <w:rPr>
              <w:rFonts w:ascii="Arial" w:eastAsia="Times New Roman" w:hAnsi="Arial" w:cs="Arial"/>
              <w:lang w:val="es-CO" w:eastAsia="es-CO"/>
            </w:rPr>
          </w:rPrChange>
        </w:rPr>
        <w:t xml:space="preserve">Observamos que 1 009 es el </w:t>
      </w:r>
      <w:r w:rsidRPr="006C4628">
        <w:rPr>
          <w:rFonts w:ascii="Arial" w:eastAsia="Times New Roman" w:hAnsi="Arial" w:cs="Arial"/>
          <w:b/>
          <w:lang w:val="es-ES" w:eastAsia="es-CO"/>
          <w:rPrChange w:id="3356" w:author="chris" w:date="2015-04-19T12:09:00Z">
            <w:rPr>
              <w:rFonts w:ascii="Arial" w:eastAsia="Times New Roman" w:hAnsi="Arial" w:cs="Arial"/>
              <w:b/>
              <w:lang w:val="es-CO" w:eastAsia="es-CO"/>
            </w:rPr>
          </w:rPrChange>
        </w:rPr>
        <w:t>minuendo</w:t>
      </w:r>
      <w:r w:rsidRPr="006C4628">
        <w:rPr>
          <w:rFonts w:ascii="Arial" w:eastAsia="Times New Roman" w:hAnsi="Arial" w:cs="Arial"/>
          <w:lang w:val="es-ES" w:eastAsia="es-CO"/>
          <w:rPrChange w:id="3357" w:author="chris" w:date="2015-04-19T12:09:00Z">
            <w:rPr>
              <w:rFonts w:ascii="Arial" w:eastAsia="Times New Roman" w:hAnsi="Arial" w:cs="Arial"/>
              <w:lang w:val="es-CO" w:eastAsia="es-CO"/>
            </w:rPr>
          </w:rPrChange>
        </w:rPr>
        <w:t xml:space="preserve">, 595 es el </w:t>
      </w:r>
      <w:r w:rsidRPr="006C4628">
        <w:rPr>
          <w:rFonts w:ascii="Arial" w:eastAsia="Times New Roman" w:hAnsi="Arial" w:cs="Arial"/>
          <w:b/>
          <w:lang w:val="es-ES" w:eastAsia="es-CO"/>
          <w:rPrChange w:id="3358" w:author="chris" w:date="2015-04-19T12:09:00Z">
            <w:rPr>
              <w:rFonts w:ascii="Arial" w:eastAsia="Times New Roman" w:hAnsi="Arial" w:cs="Arial"/>
              <w:b/>
              <w:lang w:val="es-CO" w:eastAsia="es-CO"/>
            </w:rPr>
          </w:rPrChange>
        </w:rPr>
        <w:t>sustraendo</w:t>
      </w:r>
      <w:r w:rsidRPr="006C4628">
        <w:rPr>
          <w:rFonts w:ascii="Arial" w:eastAsia="Times New Roman" w:hAnsi="Arial" w:cs="Arial"/>
          <w:lang w:val="es-ES" w:eastAsia="es-CO"/>
          <w:rPrChange w:id="3359" w:author="chris" w:date="2015-04-19T12:09:00Z">
            <w:rPr>
              <w:rFonts w:ascii="Arial" w:eastAsia="Times New Roman" w:hAnsi="Arial" w:cs="Arial"/>
              <w:lang w:val="es-CO" w:eastAsia="es-CO"/>
            </w:rPr>
          </w:rPrChange>
        </w:rPr>
        <w:t xml:space="preserve"> y 414 es la </w:t>
      </w:r>
      <w:r w:rsidRPr="006C4628">
        <w:rPr>
          <w:rFonts w:ascii="Arial" w:eastAsia="Times New Roman" w:hAnsi="Arial" w:cs="Arial"/>
          <w:b/>
          <w:lang w:val="es-ES" w:eastAsia="es-CO"/>
          <w:rPrChange w:id="3360" w:author="chris" w:date="2015-04-19T12:09:00Z">
            <w:rPr>
              <w:rFonts w:ascii="Arial" w:eastAsia="Times New Roman" w:hAnsi="Arial" w:cs="Arial"/>
              <w:b/>
              <w:lang w:val="es-CO" w:eastAsia="es-CO"/>
            </w:rPr>
          </w:rPrChange>
        </w:rPr>
        <w:t>diferencia</w:t>
      </w:r>
      <w:r w:rsidRPr="006C4628">
        <w:rPr>
          <w:rFonts w:ascii="Arial" w:eastAsia="Times New Roman" w:hAnsi="Arial" w:cs="Arial"/>
          <w:lang w:val="es-ES" w:eastAsia="es-CO"/>
          <w:rPrChange w:id="3361" w:author="chris" w:date="2015-04-19T12:09:00Z">
            <w:rPr>
              <w:rFonts w:ascii="Arial" w:eastAsia="Times New Roman" w:hAnsi="Arial" w:cs="Arial"/>
              <w:lang w:val="es-CO" w:eastAsia="es-CO"/>
            </w:rPr>
          </w:rPrChange>
        </w:rPr>
        <w:t xml:space="preserve">. </w:t>
      </w:r>
    </w:p>
    <w:p w14:paraId="51B63F5C" w14:textId="77777777" w:rsidR="000E296E" w:rsidRPr="006C4628" w:rsidRDefault="000E296E" w:rsidP="00E6040C">
      <w:pPr>
        <w:shd w:val="clear" w:color="auto" w:fill="FFFFFF"/>
        <w:spacing w:after="0" w:line="345" w:lineRule="atLeast"/>
        <w:rPr>
          <w:rFonts w:ascii="Arial" w:eastAsia="Times New Roman" w:hAnsi="Arial" w:cs="Arial"/>
          <w:lang w:val="es-ES" w:eastAsia="es-CO"/>
          <w:rPrChange w:id="3362" w:author="chris" w:date="2015-04-19T12:09:00Z">
            <w:rPr>
              <w:rFonts w:ascii="Arial" w:eastAsia="Times New Roman" w:hAnsi="Arial" w:cs="Arial"/>
              <w:lang w:val="es-CO" w:eastAsia="es-CO"/>
            </w:rPr>
          </w:rPrChange>
        </w:rPr>
      </w:pPr>
    </w:p>
    <w:p w14:paraId="398A480F" w14:textId="26017C90" w:rsidR="000E296E" w:rsidRPr="006C4628" w:rsidRDefault="003F4729" w:rsidP="00E6040C">
      <w:pPr>
        <w:shd w:val="clear" w:color="auto" w:fill="FFFFFF"/>
        <w:spacing w:after="0" w:line="345" w:lineRule="atLeast"/>
        <w:rPr>
          <w:rFonts w:ascii="Arial" w:eastAsia="Times New Roman" w:hAnsi="Arial" w:cs="Arial"/>
          <w:lang w:val="es-ES" w:eastAsia="es-CO"/>
          <w:rPrChange w:id="3363"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64" w:author="chris" w:date="2015-04-19T12:09:00Z">
            <w:rPr>
              <w:rFonts w:ascii="Arial" w:eastAsia="Times New Roman" w:hAnsi="Arial" w:cs="Arial"/>
              <w:lang w:val="es-CO" w:eastAsia="es-CO"/>
            </w:rPr>
          </w:rPrChange>
        </w:rPr>
        <w:t>Veamos un ejemplo</w:t>
      </w:r>
      <w:r w:rsidR="000E296E" w:rsidRPr="006C4628">
        <w:rPr>
          <w:rFonts w:ascii="Arial" w:eastAsia="Times New Roman" w:hAnsi="Arial" w:cs="Arial"/>
          <w:lang w:val="es-ES" w:eastAsia="es-CO"/>
          <w:rPrChange w:id="3365" w:author="chris" w:date="2015-04-19T12:09:00Z">
            <w:rPr>
              <w:rFonts w:ascii="Arial" w:eastAsia="Times New Roman" w:hAnsi="Arial" w:cs="Arial"/>
              <w:lang w:val="es-CO" w:eastAsia="es-CO"/>
            </w:rPr>
          </w:rPrChange>
        </w:rPr>
        <w:t xml:space="preserve"> de una situación que se puede resolver por medio del uso de la sustracción. U</w:t>
      </w:r>
      <w:r w:rsidRPr="006C4628">
        <w:rPr>
          <w:rFonts w:ascii="Arial" w:eastAsia="Times New Roman" w:hAnsi="Arial" w:cs="Arial"/>
          <w:lang w:val="es-ES" w:eastAsia="es-CO"/>
          <w:rPrChange w:id="3366" w:author="chris" w:date="2015-04-19T12:09:00Z">
            <w:rPr>
              <w:rFonts w:ascii="Arial" w:eastAsia="Times New Roman" w:hAnsi="Arial" w:cs="Arial"/>
              <w:lang w:val="es-CO" w:eastAsia="es-CO"/>
            </w:rPr>
          </w:rPrChange>
        </w:rPr>
        <w:t>n agricultor plantó</w:t>
      </w:r>
      <w:r w:rsidR="000E296E" w:rsidRPr="006C4628">
        <w:rPr>
          <w:rFonts w:ascii="Arial" w:eastAsia="Times New Roman" w:hAnsi="Arial" w:cs="Arial"/>
          <w:lang w:val="es-ES" w:eastAsia="es-CO"/>
          <w:rPrChange w:id="3367" w:author="chris" w:date="2015-04-19T12:09:00Z">
            <w:rPr>
              <w:rFonts w:ascii="Arial" w:eastAsia="Times New Roman" w:hAnsi="Arial" w:cs="Arial"/>
              <w:lang w:val="es-CO" w:eastAsia="es-CO"/>
            </w:rPr>
          </w:rPrChange>
        </w:rPr>
        <w:t xml:space="preserve"> 3 </w:t>
      </w:r>
      <w:r w:rsidRPr="006C4628">
        <w:rPr>
          <w:rFonts w:ascii="Arial" w:eastAsia="Times New Roman" w:hAnsi="Arial" w:cs="Arial"/>
          <w:lang w:val="es-ES" w:eastAsia="es-CO"/>
          <w:rPrChange w:id="3368" w:author="chris" w:date="2015-04-19T12:09:00Z">
            <w:rPr>
              <w:rFonts w:ascii="Arial" w:eastAsia="Times New Roman" w:hAnsi="Arial" w:cs="Arial"/>
              <w:lang w:val="es-CO" w:eastAsia="es-CO"/>
            </w:rPr>
          </w:rPrChange>
        </w:rPr>
        <w:t>075 zanahorias en un campo y</w:t>
      </w:r>
      <w:del w:id="3369" w:author="chris" w:date="2015-04-19T12:10:00Z">
        <w:r w:rsidRPr="006C4628" w:rsidDel="006C4628">
          <w:rPr>
            <w:rFonts w:ascii="Arial" w:eastAsia="Times New Roman" w:hAnsi="Arial" w:cs="Arial"/>
            <w:lang w:val="es-ES" w:eastAsia="es-CO"/>
            <w:rPrChange w:id="3370" w:author="chris" w:date="2015-04-19T12:09:00Z">
              <w:rPr>
                <w:rFonts w:ascii="Arial" w:eastAsia="Times New Roman" w:hAnsi="Arial" w:cs="Arial"/>
                <w:lang w:val="es-CO" w:eastAsia="es-CO"/>
              </w:rPr>
            </w:rPrChange>
          </w:rPr>
          <w:delText>,</w:delText>
        </w:r>
      </w:del>
      <w:r w:rsidRPr="006C4628">
        <w:rPr>
          <w:rFonts w:ascii="Arial" w:eastAsia="Times New Roman" w:hAnsi="Arial" w:cs="Arial"/>
          <w:lang w:val="es-ES" w:eastAsia="es-CO"/>
          <w:rPrChange w:id="3371" w:author="chris" w:date="2015-04-19T12:09:00Z">
            <w:rPr>
              <w:rFonts w:ascii="Arial" w:eastAsia="Times New Roman" w:hAnsi="Arial" w:cs="Arial"/>
              <w:lang w:val="es-CO" w:eastAsia="es-CO"/>
            </w:rPr>
          </w:rPrChange>
        </w:rPr>
        <w:t xml:space="preserve"> vendió 2</w:t>
      </w:r>
      <w:r w:rsidR="000E296E" w:rsidRPr="006C4628">
        <w:rPr>
          <w:rFonts w:ascii="Arial" w:eastAsia="Times New Roman" w:hAnsi="Arial" w:cs="Arial"/>
          <w:lang w:val="es-ES" w:eastAsia="es-CO"/>
          <w:rPrChange w:id="3372" w:author="chris" w:date="2015-04-19T12:09:00Z">
            <w:rPr>
              <w:rFonts w:ascii="Arial" w:eastAsia="Times New Roman" w:hAnsi="Arial" w:cs="Arial"/>
              <w:lang w:val="es-CO" w:eastAsia="es-CO"/>
            </w:rPr>
          </w:rPrChange>
        </w:rPr>
        <w:t xml:space="preserve"> </w:t>
      </w:r>
      <w:r w:rsidRPr="006C4628">
        <w:rPr>
          <w:rFonts w:ascii="Arial" w:eastAsia="Times New Roman" w:hAnsi="Arial" w:cs="Arial"/>
          <w:lang w:val="es-ES" w:eastAsia="es-CO"/>
          <w:rPrChange w:id="3373" w:author="chris" w:date="2015-04-19T12:09:00Z">
            <w:rPr>
              <w:rFonts w:ascii="Arial" w:eastAsia="Times New Roman" w:hAnsi="Arial" w:cs="Arial"/>
              <w:lang w:val="es-CO" w:eastAsia="es-CO"/>
            </w:rPr>
          </w:rPrChange>
        </w:rPr>
        <w:t>980 zanahorias.</w:t>
      </w:r>
      <w:r w:rsidR="000E296E" w:rsidRPr="006C4628">
        <w:rPr>
          <w:rFonts w:ascii="Arial" w:eastAsia="Times New Roman" w:hAnsi="Arial" w:cs="Arial"/>
          <w:lang w:val="es-ES" w:eastAsia="es-CO"/>
          <w:rPrChange w:id="3374" w:author="chris" w:date="2015-04-19T12:09:00Z">
            <w:rPr>
              <w:rFonts w:ascii="Arial" w:eastAsia="Times New Roman" w:hAnsi="Arial" w:cs="Arial"/>
              <w:lang w:val="es-CO" w:eastAsia="es-CO"/>
            </w:rPr>
          </w:rPrChange>
        </w:rPr>
        <w:t xml:space="preserve"> ¿Cuántas zanahorias tiene plantadas?</w:t>
      </w:r>
      <w:r w:rsidRPr="006C4628">
        <w:rPr>
          <w:rFonts w:ascii="Arial" w:eastAsia="Times New Roman" w:hAnsi="Arial" w:cs="Arial"/>
          <w:lang w:val="es-ES" w:eastAsia="es-CO"/>
          <w:rPrChange w:id="3375" w:author="chris" w:date="2015-04-19T12:09:00Z">
            <w:rPr>
              <w:rFonts w:ascii="Arial" w:eastAsia="Times New Roman" w:hAnsi="Arial" w:cs="Arial"/>
              <w:lang w:val="es-CO" w:eastAsia="es-CO"/>
            </w:rPr>
          </w:rPrChange>
        </w:rPr>
        <w:t> </w:t>
      </w:r>
    </w:p>
    <w:p w14:paraId="299FEA15" w14:textId="77777777" w:rsidR="000E296E" w:rsidRPr="006C4628" w:rsidRDefault="000E296E" w:rsidP="00E6040C">
      <w:pPr>
        <w:shd w:val="clear" w:color="auto" w:fill="FFFFFF"/>
        <w:spacing w:after="0" w:line="345" w:lineRule="atLeast"/>
        <w:rPr>
          <w:rFonts w:ascii="Arial" w:eastAsia="Times New Roman" w:hAnsi="Arial" w:cs="Arial"/>
          <w:lang w:val="es-ES" w:eastAsia="es-CO"/>
          <w:rPrChange w:id="3376" w:author="chris" w:date="2015-04-19T12:09:00Z">
            <w:rPr>
              <w:rFonts w:ascii="Arial" w:eastAsia="Times New Roman" w:hAnsi="Arial" w:cs="Arial"/>
              <w:lang w:val="es-CO" w:eastAsia="es-CO"/>
            </w:rPr>
          </w:rPrChange>
        </w:rPr>
      </w:pPr>
    </w:p>
    <w:p w14:paraId="230B9C41" w14:textId="680A1827" w:rsidR="003F4729" w:rsidRPr="006C4628" w:rsidRDefault="003F4729" w:rsidP="00E6040C">
      <w:pPr>
        <w:shd w:val="clear" w:color="auto" w:fill="FFFFFF"/>
        <w:spacing w:after="0" w:line="345" w:lineRule="atLeast"/>
        <w:rPr>
          <w:rFonts w:ascii="Arial" w:eastAsia="Times New Roman" w:hAnsi="Arial" w:cs="Arial"/>
          <w:lang w:val="es-ES" w:eastAsia="es-CO"/>
          <w:rPrChange w:id="3377"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78" w:author="chris" w:date="2015-04-19T12:09:00Z">
            <w:rPr>
              <w:rFonts w:ascii="Arial" w:eastAsia="Times New Roman" w:hAnsi="Arial" w:cs="Arial"/>
              <w:lang w:val="es-CO" w:eastAsia="es-CO"/>
            </w:rPr>
          </w:rPrChange>
        </w:rPr>
        <w:t>Para saber cuántas</w:t>
      </w:r>
      <w:r w:rsidR="000E296E" w:rsidRPr="006C4628">
        <w:rPr>
          <w:rFonts w:ascii="Arial" w:eastAsia="Times New Roman" w:hAnsi="Arial" w:cs="Arial"/>
          <w:lang w:val="es-ES" w:eastAsia="es-CO"/>
          <w:rPrChange w:id="3379" w:author="chris" w:date="2015-04-19T12:09:00Z">
            <w:rPr>
              <w:rFonts w:ascii="Arial" w:eastAsia="Times New Roman" w:hAnsi="Arial" w:cs="Arial"/>
              <w:lang w:val="es-CO" w:eastAsia="es-CO"/>
            </w:rPr>
          </w:rPrChange>
        </w:rPr>
        <w:t xml:space="preserve"> zanahorias</w:t>
      </w:r>
      <w:r w:rsidRPr="006C4628">
        <w:rPr>
          <w:rFonts w:ascii="Arial" w:eastAsia="Times New Roman" w:hAnsi="Arial" w:cs="Arial"/>
          <w:lang w:val="es-ES" w:eastAsia="es-CO"/>
          <w:rPrChange w:id="3380" w:author="chris" w:date="2015-04-19T12:09:00Z">
            <w:rPr>
              <w:rFonts w:ascii="Arial" w:eastAsia="Times New Roman" w:hAnsi="Arial" w:cs="Arial"/>
              <w:lang w:val="es-CO" w:eastAsia="es-CO"/>
            </w:rPr>
          </w:rPrChange>
        </w:rPr>
        <w:t xml:space="preserve"> tiene plantadas, </w:t>
      </w:r>
      <w:r w:rsidR="00AB59B6" w:rsidRPr="006C4628">
        <w:rPr>
          <w:rFonts w:ascii="Arial" w:eastAsia="Times New Roman" w:hAnsi="Arial" w:cs="Arial"/>
          <w:lang w:val="es-ES" w:eastAsia="es-CO"/>
          <w:rPrChange w:id="3381" w:author="chris" w:date="2015-04-19T12:09:00Z">
            <w:rPr>
              <w:rFonts w:ascii="Arial" w:eastAsia="Times New Roman" w:hAnsi="Arial" w:cs="Arial"/>
              <w:lang w:val="es-CO" w:eastAsia="es-CO"/>
            </w:rPr>
          </w:rPrChange>
        </w:rPr>
        <w:t xml:space="preserve">debe </w:t>
      </w:r>
      <w:r w:rsidRPr="006C4628">
        <w:rPr>
          <w:rFonts w:ascii="Arial" w:eastAsia="Times New Roman" w:hAnsi="Arial" w:cs="Arial"/>
          <w:lang w:val="es-ES" w:eastAsia="es-CO"/>
          <w:rPrChange w:id="3382" w:author="chris" w:date="2015-04-19T12:09:00Z">
            <w:rPr>
              <w:rFonts w:ascii="Arial" w:eastAsia="Times New Roman" w:hAnsi="Arial" w:cs="Arial"/>
              <w:lang w:val="es-CO" w:eastAsia="es-CO"/>
            </w:rPr>
          </w:rPrChange>
        </w:rPr>
        <w:t xml:space="preserve">realizar la </w:t>
      </w:r>
      <w:r w:rsidR="000E296E" w:rsidRPr="006C4628">
        <w:rPr>
          <w:rFonts w:ascii="Arial" w:eastAsia="Times New Roman" w:hAnsi="Arial" w:cs="Arial"/>
          <w:lang w:val="es-ES" w:eastAsia="es-CO"/>
          <w:rPrChange w:id="3383" w:author="chris" w:date="2015-04-19T12:09:00Z">
            <w:rPr>
              <w:rFonts w:ascii="Arial" w:eastAsia="Times New Roman" w:hAnsi="Arial" w:cs="Arial"/>
              <w:lang w:val="es-CO" w:eastAsia="es-CO"/>
            </w:rPr>
          </w:rPrChange>
        </w:rPr>
        <w:t>sustracción</w:t>
      </w:r>
      <w:r w:rsidRPr="006C4628">
        <w:rPr>
          <w:rFonts w:ascii="Arial" w:eastAsia="Times New Roman" w:hAnsi="Arial" w:cs="Arial"/>
          <w:lang w:val="es-ES" w:eastAsia="es-CO"/>
          <w:rPrChange w:id="3384" w:author="chris" w:date="2015-04-19T12:09:00Z">
            <w:rPr>
              <w:rFonts w:ascii="Arial" w:eastAsia="Times New Roman" w:hAnsi="Arial" w:cs="Arial"/>
              <w:lang w:val="es-CO" w:eastAsia="es-CO"/>
            </w:rPr>
          </w:rPrChange>
        </w:rPr>
        <w:t>:</w:t>
      </w:r>
    </w:p>
    <w:p w14:paraId="2B28243C" w14:textId="03B8B0CE" w:rsidR="000E296E" w:rsidRPr="006C4628" w:rsidRDefault="003F4729" w:rsidP="000E296E">
      <w:pPr>
        <w:shd w:val="clear" w:color="auto" w:fill="FFFFFF"/>
        <w:spacing w:after="0" w:line="345" w:lineRule="atLeast"/>
        <w:jc w:val="center"/>
        <w:rPr>
          <w:rFonts w:ascii="Arial" w:eastAsia="Times New Roman" w:hAnsi="Arial" w:cs="Arial"/>
          <w:lang w:val="es-ES" w:eastAsia="es-CO"/>
          <w:rPrChange w:id="3385" w:author="chris" w:date="2015-04-19T12:09:00Z">
            <w:rPr>
              <w:rFonts w:ascii="Arial" w:eastAsia="Times New Roman" w:hAnsi="Arial" w:cs="Arial"/>
              <w:lang w:val="es-CO" w:eastAsia="es-CO"/>
            </w:rPr>
          </w:rPrChange>
        </w:rPr>
      </w:pPr>
      <w:r w:rsidRPr="006C4628">
        <w:rPr>
          <w:rFonts w:ascii="Arial" w:eastAsia="Times New Roman" w:hAnsi="Arial" w:cs="Arial"/>
          <w:lang w:val="es-ES" w:eastAsia="es-CO"/>
          <w:rPrChange w:id="3386" w:author="chris" w:date="2015-04-19T12:09:00Z">
            <w:rPr>
              <w:rFonts w:ascii="Arial" w:eastAsia="Times New Roman" w:hAnsi="Arial" w:cs="Arial"/>
              <w:lang w:val="es-CO" w:eastAsia="es-CO"/>
            </w:rPr>
          </w:rPrChange>
        </w:rPr>
        <w:t>3</w:t>
      </w:r>
      <w:r w:rsidR="000E296E" w:rsidRPr="006C4628">
        <w:rPr>
          <w:rFonts w:ascii="Arial" w:eastAsia="Times New Roman" w:hAnsi="Arial" w:cs="Arial"/>
          <w:lang w:val="es-ES" w:eastAsia="es-CO"/>
          <w:rPrChange w:id="3387" w:author="chris" w:date="2015-04-19T12:09:00Z">
            <w:rPr>
              <w:rFonts w:ascii="Arial" w:eastAsia="Times New Roman" w:hAnsi="Arial" w:cs="Arial"/>
              <w:lang w:val="es-CO" w:eastAsia="es-CO"/>
            </w:rPr>
          </w:rPrChange>
        </w:rPr>
        <w:t xml:space="preserve"> 075 – 2 </w:t>
      </w:r>
      <w:r w:rsidRPr="006C4628">
        <w:rPr>
          <w:rFonts w:ascii="Arial" w:eastAsia="Times New Roman" w:hAnsi="Arial" w:cs="Arial"/>
          <w:lang w:val="es-ES" w:eastAsia="es-CO"/>
          <w:rPrChange w:id="3388" w:author="chris" w:date="2015-04-19T12:09:00Z">
            <w:rPr>
              <w:rFonts w:ascii="Arial" w:eastAsia="Times New Roman" w:hAnsi="Arial" w:cs="Arial"/>
              <w:lang w:val="es-CO" w:eastAsia="es-CO"/>
            </w:rPr>
          </w:rPrChange>
        </w:rPr>
        <w:t>980 = 95.</w:t>
      </w:r>
      <w:r w:rsidR="008E0576" w:rsidRPr="006C4628">
        <w:rPr>
          <w:rFonts w:ascii="Arial" w:eastAsia="Times New Roman" w:hAnsi="Arial" w:cs="Arial"/>
          <w:lang w:val="es-ES" w:eastAsia="es-CO"/>
          <w:rPrChange w:id="3389" w:author="chris" w:date="2015-04-19T12:09:00Z">
            <w:rPr>
              <w:rFonts w:ascii="Arial" w:eastAsia="Times New Roman" w:hAnsi="Arial" w:cs="Arial"/>
              <w:lang w:val="es-CO" w:eastAsia="es-CO"/>
            </w:rPr>
          </w:rPrChange>
        </w:rPr>
        <w:t xml:space="preserve"> </w:t>
      </w:r>
    </w:p>
    <w:p w14:paraId="0D4269FD" w14:textId="77777777" w:rsidR="000E296E" w:rsidRPr="006C4628" w:rsidRDefault="000E296E" w:rsidP="00E6040C">
      <w:pPr>
        <w:shd w:val="clear" w:color="auto" w:fill="FFFFFF"/>
        <w:spacing w:after="0" w:line="345" w:lineRule="atLeast"/>
        <w:rPr>
          <w:rFonts w:ascii="Arial" w:eastAsia="Times New Roman" w:hAnsi="Arial" w:cs="Arial"/>
          <w:lang w:val="es-ES" w:eastAsia="es-CO"/>
          <w:rPrChange w:id="3390" w:author="chris" w:date="2015-04-19T12:09:00Z">
            <w:rPr>
              <w:rFonts w:ascii="Arial" w:eastAsia="Times New Roman" w:hAnsi="Arial" w:cs="Arial"/>
              <w:lang w:val="es-MX" w:eastAsia="es-CO"/>
            </w:rPr>
          </w:rPrChange>
        </w:rPr>
      </w:pPr>
    </w:p>
    <w:p w14:paraId="448E2744" w14:textId="64E1FC0C" w:rsidR="003F4729" w:rsidRPr="006C4628" w:rsidRDefault="008E0576" w:rsidP="00E6040C">
      <w:pPr>
        <w:shd w:val="clear" w:color="auto" w:fill="FFFFFF"/>
        <w:spacing w:after="0" w:line="345" w:lineRule="atLeast"/>
        <w:rPr>
          <w:rFonts w:ascii="Arial" w:eastAsia="Times New Roman" w:hAnsi="Arial" w:cs="Arial"/>
          <w:lang w:val="es-ES" w:eastAsia="es-CO"/>
          <w:rPrChange w:id="3391" w:author="chris" w:date="2015-04-19T12:09:00Z">
            <w:rPr>
              <w:rFonts w:ascii="Arial" w:eastAsia="Times New Roman" w:hAnsi="Arial" w:cs="Arial"/>
              <w:lang w:val="es-CO" w:eastAsia="es-CO"/>
            </w:rPr>
          </w:rPrChange>
        </w:rPr>
      </w:pPr>
      <w:del w:id="3392" w:author="chris" w:date="2015-04-19T12:11:00Z">
        <w:r w:rsidRPr="006C4628" w:rsidDel="006C4628">
          <w:rPr>
            <w:rFonts w:ascii="Arial" w:eastAsia="Times New Roman" w:hAnsi="Arial" w:cs="Arial"/>
            <w:lang w:val="es-ES" w:eastAsia="es-CO"/>
            <w:rPrChange w:id="3393" w:author="chris" w:date="2015-04-19T12:09:00Z">
              <w:rPr>
                <w:rFonts w:ascii="Arial" w:eastAsia="Times New Roman" w:hAnsi="Arial" w:cs="Arial"/>
                <w:lang w:val="es-CO" w:eastAsia="es-CO"/>
              </w:rPr>
            </w:rPrChange>
          </w:rPr>
          <w:delText>Es decir</w:delText>
        </w:r>
      </w:del>
      <w:ins w:id="3394" w:author="chris" w:date="2015-04-19T12:11:00Z">
        <w:r w:rsidR="006C4628">
          <w:rPr>
            <w:rFonts w:ascii="Arial" w:eastAsia="Times New Roman" w:hAnsi="Arial" w:cs="Arial"/>
            <w:lang w:val="es-CO" w:eastAsia="es-CO"/>
          </w:rPr>
          <w:t>Por tanto</w:t>
        </w:r>
      </w:ins>
      <w:r w:rsidRPr="006C4628">
        <w:rPr>
          <w:rFonts w:ascii="Arial" w:eastAsia="Times New Roman" w:hAnsi="Arial" w:cs="Arial"/>
          <w:lang w:val="es-ES" w:eastAsia="es-CO"/>
          <w:rPrChange w:id="3395" w:author="chris" w:date="2015-04-19T12:09:00Z">
            <w:rPr>
              <w:rFonts w:ascii="Arial" w:eastAsia="Times New Roman" w:hAnsi="Arial" w:cs="Arial"/>
              <w:lang w:val="es-CO" w:eastAsia="es-CO"/>
            </w:rPr>
          </w:rPrChange>
        </w:rPr>
        <w:t xml:space="preserve">, </w:t>
      </w:r>
      <w:r w:rsidR="003F4729" w:rsidRPr="006C4628">
        <w:rPr>
          <w:rFonts w:ascii="Arial" w:eastAsia="Times New Roman" w:hAnsi="Arial" w:cs="Arial"/>
          <w:lang w:val="es-ES" w:eastAsia="es-CO"/>
          <w:rPrChange w:id="3396" w:author="chris" w:date="2015-04-19T12:09:00Z">
            <w:rPr>
              <w:rFonts w:ascii="Arial" w:eastAsia="Times New Roman" w:hAnsi="Arial" w:cs="Arial"/>
              <w:lang w:val="es-CO" w:eastAsia="es-CO"/>
            </w:rPr>
          </w:rPrChange>
        </w:rPr>
        <w:t>el agricultor todavía tiene en su plantación 95 zanahorias.</w:t>
      </w:r>
    </w:p>
    <w:p w14:paraId="1F9E5082" w14:textId="77777777" w:rsidR="00072AF1" w:rsidRPr="006C4628" w:rsidRDefault="00072AF1" w:rsidP="00E6040C">
      <w:pPr>
        <w:spacing w:after="0"/>
        <w:rPr>
          <w:rFonts w:ascii="Arial" w:hAnsi="Arial" w:cs="Arial"/>
          <w:lang w:val="es-ES"/>
          <w:rPrChange w:id="3397" w:author="chris" w:date="2015-04-19T12:09:00Z">
            <w:rPr>
              <w:rFonts w:ascii="Arial" w:hAnsi="Arial" w:cs="Arial"/>
              <w:lang w:val="es-CO"/>
            </w:rPr>
          </w:rPrChange>
        </w:rPr>
      </w:pPr>
    </w:p>
    <w:tbl>
      <w:tblPr>
        <w:tblStyle w:val="Tablaconcuadrcula"/>
        <w:tblW w:w="0" w:type="auto"/>
        <w:tblLook w:val="04A0" w:firstRow="1" w:lastRow="0" w:firstColumn="1" w:lastColumn="0" w:noHBand="0" w:noVBand="1"/>
      </w:tblPr>
      <w:tblGrid>
        <w:gridCol w:w="2518"/>
        <w:gridCol w:w="6515"/>
      </w:tblGrid>
      <w:tr w:rsidR="00F022DA" w:rsidRPr="006C4628" w14:paraId="5D6F7B0D" w14:textId="77777777" w:rsidTr="00514861">
        <w:tc>
          <w:tcPr>
            <w:tcW w:w="9033" w:type="dxa"/>
            <w:gridSpan w:val="2"/>
            <w:shd w:val="clear" w:color="auto" w:fill="0D0D0D" w:themeFill="text1" w:themeFillTint="F2"/>
          </w:tcPr>
          <w:p w14:paraId="44CF3D4D" w14:textId="77777777" w:rsidR="00F022DA" w:rsidRPr="006C4628" w:rsidRDefault="00F022DA" w:rsidP="00E6040C">
            <w:pPr>
              <w:jc w:val="center"/>
              <w:rPr>
                <w:rFonts w:ascii="Times New Roman" w:hAnsi="Times New Roman" w:cs="Times New Roman"/>
                <w:b/>
                <w:color w:val="FFFFFF" w:themeColor="background1"/>
                <w:sz w:val="24"/>
                <w:szCs w:val="24"/>
                <w:lang w:val="es-ES"/>
                <w:rPrChange w:id="339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399" w:author="chris" w:date="2015-04-19T12:09:00Z">
                  <w:rPr>
                    <w:rFonts w:ascii="Times New Roman" w:hAnsi="Times New Roman" w:cs="Times New Roman"/>
                    <w:b/>
                    <w:color w:val="FFFFFF" w:themeColor="background1"/>
                    <w:sz w:val="24"/>
                    <w:szCs w:val="24"/>
                  </w:rPr>
                </w:rPrChange>
              </w:rPr>
              <w:t>Imagen (fotografía, gráfica o ilustración)</w:t>
            </w:r>
          </w:p>
        </w:tc>
      </w:tr>
      <w:tr w:rsidR="00F022DA" w:rsidRPr="006C4628" w14:paraId="11273B9C" w14:textId="77777777" w:rsidTr="00514861">
        <w:tc>
          <w:tcPr>
            <w:tcW w:w="2518" w:type="dxa"/>
          </w:tcPr>
          <w:p w14:paraId="18D097E3" w14:textId="77777777" w:rsidR="00F022DA" w:rsidRPr="006C4628" w:rsidRDefault="00F022DA" w:rsidP="00E6040C">
            <w:pPr>
              <w:rPr>
                <w:rFonts w:ascii="Times New Roman" w:hAnsi="Times New Roman" w:cs="Times New Roman"/>
                <w:b/>
                <w:color w:val="000000"/>
                <w:sz w:val="24"/>
                <w:szCs w:val="24"/>
                <w:lang w:val="es-ES"/>
                <w:rPrChange w:id="340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401" w:author="chris" w:date="2015-04-19T12:09:00Z">
                  <w:rPr>
                    <w:rFonts w:ascii="Times New Roman" w:hAnsi="Times New Roman" w:cs="Times New Roman"/>
                    <w:b/>
                    <w:color w:val="000000"/>
                    <w:sz w:val="24"/>
                    <w:szCs w:val="24"/>
                  </w:rPr>
                </w:rPrChange>
              </w:rPr>
              <w:t>Código</w:t>
            </w:r>
          </w:p>
        </w:tc>
        <w:tc>
          <w:tcPr>
            <w:tcW w:w="6515" w:type="dxa"/>
          </w:tcPr>
          <w:p w14:paraId="155FA41A" w14:textId="065D6F07" w:rsidR="00F022DA" w:rsidRPr="006C4628" w:rsidRDefault="00690E2F" w:rsidP="00E6040C">
            <w:pPr>
              <w:rPr>
                <w:rFonts w:ascii="Times New Roman" w:hAnsi="Times New Roman" w:cs="Times New Roman"/>
                <w:b/>
                <w:color w:val="000000"/>
                <w:sz w:val="24"/>
                <w:szCs w:val="24"/>
                <w:lang w:val="es-ES"/>
                <w:rPrChange w:id="340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403"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3404" w:author="chris" w:date="2015-04-19T12:09:00Z">
                  <w:rPr>
                    <w:rFonts w:ascii="Times New Roman" w:hAnsi="Times New Roman" w:cs="Times New Roman"/>
                    <w:color w:val="000000"/>
                    <w:sz w:val="24"/>
                    <w:szCs w:val="24"/>
                  </w:rPr>
                </w:rPrChange>
              </w:rPr>
              <w:t>IMG130</w:t>
            </w:r>
          </w:p>
        </w:tc>
      </w:tr>
      <w:tr w:rsidR="00F022DA" w:rsidRPr="006C4628" w14:paraId="2B07D3B2" w14:textId="77777777" w:rsidTr="00514861">
        <w:tc>
          <w:tcPr>
            <w:tcW w:w="2518" w:type="dxa"/>
          </w:tcPr>
          <w:p w14:paraId="2926920F" w14:textId="77777777" w:rsidR="00F022DA" w:rsidRPr="006C4628" w:rsidRDefault="00F022DA" w:rsidP="00E6040C">
            <w:pPr>
              <w:rPr>
                <w:rFonts w:ascii="Times New Roman" w:hAnsi="Times New Roman" w:cs="Times New Roman"/>
                <w:color w:val="000000"/>
                <w:sz w:val="24"/>
                <w:szCs w:val="24"/>
                <w:lang w:val="es-ES"/>
                <w:rPrChange w:id="340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406" w:author="chris" w:date="2015-04-19T12:09:00Z">
                  <w:rPr>
                    <w:rFonts w:ascii="Times New Roman" w:hAnsi="Times New Roman" w:cs="Times New Roman"/>
                    <w:b/>
                    <w:color w:val="000000"/>
                    <w:sz w:val="24"/>
                    <w:szCs w:val="24"/>
                  </w:rPr>
                </w:rPrChange>
              </w:rPr>
              <w:t>Descripción</w:t>
            </w:r>
          </w:p>
        </w:tc>
        <w:tc>
          <w:tcPr>
            <w:tcW w:w="6515" w:type="dxa"/>
          </w:tcPr>
          <w:p w14:paraId="3B0113EC" w14:textId="77777777" w:rsidR="00F022DA" w:rsidRPr="006C4628" w:rsidRDefault="00F022DA" w:rsidP="00E6040C">
            <w:pPr>
              <w:rPr>
                <w:rFonts w:ascii="Times New Roman" w:hAnsi="Times New Roman" w:cs="Times New Roman"/>
                <w:color w:val="000000"/>
                <w:sz w:val="24"/>
                <w:szCs w:val="24"/>
                <w:lang w:val="es-ES"/>
                <w:rPrChange w:id="340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408" w:author="chris" w:date="2015-04-19T12:09:00Z">
                  <w:rPr>
                    <w:rFonts w:ascii="Times New Roman" w:hAnsi="Times New Roman" w:cs="Times New Roman"/>
                    <w:color w:val="000000"/>
                    <w:sz w:val="24"/>
                    <w:szCs w:val="24"/>
                  </w:rPr>
                </w:rPrChange>
              </w:rPr>
              <w:t xml:space="preserve">Imagen de un agricultor cosechando zanahorias. </w:t>
            </w:r>
          </w:p>
          <w:p w14:paraId="63FAE3F3" w14:textId="2A01D945" w:rsidR="00F022DA" w:rsidRPr="006C4628" w:rsidRDefault="00F022DA" w:rsidP="00E6040C">
            <w:pPr>
              <w:rPr>
                <w:rFonts w:ascii="Times New Roman" w:hAnsi="Times New Roman" w:cs="Times New Roman"/>
                <w:color w:val="000000"/>
                <w:sz w:val="24"/>
                <w:szCs w:val="24"/>
                <w:lang w:val="es-ES"/>
                <w:rPrChange w:id="3409" w:author="chris" w:date="2015-04-19T12:09:00Z">
                  <w:rPr>
                    <w:rFonts w:ascii="Times New Roman" w:hAnsi="Times New Roman" w:cs="Times New Roman"/>
                    <w:color w:val="000000"/>
                    <w:sz w:val="24"/>
                    <w:szCs w:val="24"/>
                  </w:rPr>
                </w:rPrChange>
              </w:rPr>
            </w:pPr>
            <w:r w:rsidRPr="006C4628">
              <w:rPr>
                <w:lang w:val="es-ES" w:eastAsia="es-ES"/>
                <w:rPrChange w:id="3410" w:author="chris" w:date="2015-04-19T12:09:00Z">
                  <w:rPr>
                    <w:noProof/>
                    <w:lang w:val="es-ES" w:eastAsia="es-ES"/>
                  </w:rPr>
                </w:rPrChange>
              </w:rPr>
              <w:drawing>
                <wp:inline distT="0" distB="0" distL="0" distR="0" wp14:anchorId="23F8ED8E" wp14:editId="27D30B14">
                  <wp:extent cx="1745673" cy="179752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932" t="51525" r="72669" b="13220"/>
                          <a:stretch/>
                        </pic:blipFill>
                        <pic:spPr bwMode="auto">
                          <a:xfrm>
                            <a:off x="0" y="0"/>
                            <a:ext cx="1747926" cy="1799843"/>
                          </a:xfrm>
                          <a:prstGeom prst="rect">
                            <a:avLst/>
                          </a:prstGeom>
                          <a:ln>
                            <a:noFill/>
                          </a:ln>
                          <a:extLst>
                            <a:ext uri="{53640926-AAD7-44D8-BBD7-CCE9431645EC}">
                              <a14:shadowObscured xmlns:a14="http://schemas.microsoft.com/office/drawing/2010/main"/>
                            </a:ext>
                          </a:extLst>
                        </pic:spPr>
                      </pic:pic>
                    </a:graphicData>
                  </a:graphic>
                </wp:inline>
              </w:drawing>
            </w:r>
          </w:p>
        </w:tc>
      </w:tr>
      <w:tr w:rsidR="00F022DA" w:rsidRPr="006C4628" w14:paraId="130415B2" w14:textId="77777777" w:rsidTr="00514861">
        <w:tc>
          <w:tcPr>
            <w:tcW w:w="2518" w:type="dxa"/>
          </w:tcPr>
          <w:p w14:paraId="66511526" w14:textId="77777777" w:rsidR="00F022DA" w:rsidRPr="006C4628" w:rsidRDefault="00F022DA" w:rsidP="00E6040C">
            <w:pPr>
              <w:rPr>
                <w:rFonts w:ascii="Times New Roman" w:hAnsi="Times New Roman" w:cs="Times New Roman"/>
                <w:color w:val="000000"/>
                <w:sz w:val="24"/>
                <w:szCs w:val="24"/>
                <w:lang w:val="es-ES"/>
                <w:rPrChange w:id="341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412"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3413"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3414"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3415"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3416" w:author="chris" w:date="2015-04-19T12:09:00Z">
                  <w:rPr>
                    <w:rFonts w:ascii="Times New Roman" w:hAnsi="Times New Roman" w:cs="Times New Roman"/>
                    <w:b/>
                    <w:color w:val="000000"/>
                    <w:sz w:val="24"/>
                    <w:szCs w:val="24"/>
                  </w:rPr>
                </w:rPrChange>
              </w:rPr>
              <w:t>)</w:t>
            </w:r>
          </w:p>
        </w:tc>
        <w:tc>
          <w:tcPr>
            <w:tcW w:w="6515" w:type="dxa"/>
          </w:tcPr>
          <w:p w14:paraId="4FA54991" w14:textId="4AADE3AA" w:rsidR="00F022DA" w:rsidRPr="006C4628" w:rsidRDefault="00F022DA" w:rsidP="006C4628">
            <w:pPr>
              <w:rPr>
                <w:rFonts w:ascii="Times New Roman" w:hAnsi="Times New Roman" w:cs="Times New Roman"/>
                <w:color w:val="000000"/>
                <w:sz w:val="24"/>
                <w:szCs w:val="24"/>
                <w:lang w:val="es-ES"/>
                <w:rPrChange w:id="3417" w:author="chris" w:date="2015-04-19T12:09:00Z">
                  <w:rPr>
                    <w:rFonts w:ascii="Times New Roman" w:hAnsi="Times New Roman" w:cs="Times New Roman"/>
                    <w:color w:val="000000"/>
                    <w:sz w:val="24"/>
                    <w:szCs w:val="24"/>
                  </w:rPr>
                </w:rPrChange>
              </w:rPr>
              <w:pPrChange w:id="3418" w:author="chris" w:date="2015-04-19T12:11:00Z">
                <w:pPr/>
              </w:pPrChange>
            </w:pPr>
            <w:r w:rsidRPr="006C4628">
              <w:rPr>
                <w:rFonts w:ascii="Times New Roman" w:hAnsi="Times New Roman" w:cs="Times New Roman"/>
                <w:color w:val="000000"/>
                <w:sz w:val="24"/>
                <w:szCs w:val="24"/>
                <w:lang w:val="es-ES"/>
                <w:rPrChange w:id="3419" w:author="chris" w:date="2015-04-19T12:09:00Z">
                  <w:rPr>
                    <w:rFonts w:ascii="Times New Roman" w:hAnsi="Times New Roman" w:cs="Times New Roman"/>
                    <w:color w:val="000000"/>
                    <w:sz w:val="24"/>
                    <w:szCs w:val="24"/>
                  </w:rPr>
                </w:rPrChange>
              </w:rPr>
              <w:t xml:space="preserve">5°ESO/Matemáticas/Los números naturales/6 Las </w:t>
            </w:r>
            <w:del w:id="3420" w:author="chris" w:date="2015-04-19T12:11:00Z">
              <w:r w:rsidRPr="006C4628" w:rsidDel="006C4628">
                <w:rPr>
                  <w:rFonts w:ascii="Times New Roman" w:hAnsi="Times New Roman" w:cs="Times New Roman"/>
                  <w:color w:val="000000"/>
                  <w:sz w:val="24"/>
                  <w:szCs w:val="24"/>
                  <w:lang w:val="es-ES"/>
                  <w:rPrChange w:id="3421" w:author="chris" w:date="2015-04-19T12:09:00Z">
                    <w:rPr>
                      <w:rFonts w:ascii="Times New Roman" w:hAnsi="Times New Roman" w:cs="Times New Roman"/>
                      <w:color w:val="000000"/>
                      <w:sz w:val="24"/>
                      <w:szCs w:val="24"/>
                    </w:rPr>
                  </w:rPrChange>
                </w:rPr>
                <w:delText xml:space="preserve">Las </w:delText>
              </w:r>
            </w:del>
            <w:r w:rsidRPr="006C4628">
              <w:rPr>
                <w:rFonts w:ascii="Times New Roman" w:hAnsi="Times New Roman" w:cs="Times New Roman"/>
                <w:color w:val="000000"/>
                <w:sz w:val="24"/>
                <w:szCs w:val="24"/>
                <w:lang w:val="es-ES"/>
                <w:rPrChange w:id="3422" w:author="chris" w:date="2015-04-19T12:09:00Z">
                  <w:rPr>
                    <w:rFonts w:ascii="Times New Roman" w:hAnsi="Times New Roman" w:cs="Times New Roman"/>
                    <w:color w:val="000000"/>
                    <w:sz w:val="24"/>
                    <w:szCs w:val="24"/>
                  </w:rPr>
                </w:rPrChange>
              </w:rPr>
              <w:t xml:space="preserve">operaciones con números naturales/6.2 La resta de números naturales/ Primera imagen. </w:t>
            </w:r>
          </w:p>
        </w:tc>
      </w:tr>
      <w:tr w:rsidR="00F022DA" w:rsidRPr="006C4628" w14:paraId="4D6657B8" w14:textId="77777777" w:rsidTr="00514861">
        <w:tc>
          <w:tcPr>
            <w:tcW w:w="2518" w:type="dxa"/>
          </w:tcPr>
          <w:p w14:paraId="1EC11539" w14:textId="77777777" w:rsidR="00F022DA" w:rsidRPr="006C4628" w:rsidRDefault="00F022DA" w:rsidP="00E6040C">
            <w:pPr>
              <w:rPr>
                <w:rFonts w:ascii="Times New Roman" w:hAnsi="Times New Roman" w:cs="Times New Roman"/>
                <w:color w:val="000000"/>
                <w:sz w:val="24"/>
                <w:szCs w:val="24"/>
                <w:lang w:val="es-ES"/>
                <w:rPrChange w:id="342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424" w:author="chris" w:date="2015-04-19T12:09:00Z">
                  <w:rPr>
                    <w:rFonts w:ascii="Times New Roman" w:hAnsi="Times New Roman" w:cs="Times New Roman"/>
                    <w:b/>
                    <w:color w:val="000000"/>
                    <w:sz w:val="24"/>
                    <w:szCs w:val="24"/>
                  </w:rPr>
                </w:rPrChange>
              </w:rPr>
              <w:t>Pie de imagen</w:t>
            </w:r>
          </w:p>
        </w:tc>
        <w:tc>
          <w:tcPr>
            <w:tcW w:w="6515" w:type="dxa"/>
          </w:tcPr>
          <w:p w14:paraId="04F91AD1" w14:textId="16241264" w:rsidR="00F022DA" w:rsidRPr="006C4628" w:rsidRDefault="00DE70ED" w:rsidP="00E6040C">
            <w:pPr>
              <w:rPr>
                <w:rFonts w:ascii="Times New Roman" w:hAnsi="Times New Roman" w:cs="Times New Roman"/>
                <w:color w:val="000000"/>
                <w:sz w:val="24"/>
                <w:szCs w:val="24"/>
                <w:lang w:val="es-ES"/>
                <w:rPrChange w:id="342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426" w:author="chris" w:date="2015-04-19T12:09:00Z">
                  <w:rPr>
                    <w:rFonts w:ascii="Times New Roman" w:hAnsi="Times New Roman" w:cs="Times New Roman"/>
                    <w:color w:val="000000"/>
                    <w:sz w:val="24"/>
                    <w:szCs w:val="24"/>
                  </w:rPr>
                </w:rPrChange>
              </w:rPr>
              <w:t>Un</w:t>
            </w:r>
            <w:r w:rsidR="000C17D6" w:rsidRPr="006C4628">
              <w:rPr>
                <w:rFonts w:ascii="Times New Roman" w:hAnsi="Times New Roman" w:cs="Times New Roman"/>
                <w:color w:val="000000"/>
                <w:sz w:val="24"/>
                <w:szCs w:val="24"/>
                <w:lang w:val="es-ES"/>
                <w:rPrChange w:id="3427" w:author="chris" w:date="2015-04-19T12:09:00Z">
                  <w:rPr>
                    <w:rFonts w:ascii="Times New Roman" w:hAnsi="Times New Roman" w:cs="Times New Roman"/>
                    <w:color w:val="000000"/>
                    <w:sz w:val="24"/>
                    <w:szCs w:val="24"/>
                  </w:rPr>
                </w:rPrChange>
              </w:rPr>
              <w:t xml:space="preserve"> agricultor plantó 3 </w:t>
            </w:r>
            <w:r w:rsidRPr="006C4628">
              <w:rPr>
                <w:rFonts w:ascii="Times New Roman" w:hAnsi="Times New Roman" w:cs="Times New Roman"/>
                <w:color w:val="000000"/>
                <w:sz w:val="24"/>
                <w:szCs w:val="24"/>
                <w:lang w:val="es-ES"/>
                <w:rPrChange w:id="3428" w:author="chris" w:date="2015-04-19T12:09:00Z">
                  <w:rPr>
                    <w:rFonts w:ascii="Times New Roman" w:hAnsi="Times New Roman" w:cs="Times New Roman"/>
                    <w:color w:val="000000"/>
                    <w:sz w:val="24"/>
                    <w:szCs w:val="24"/>
                  </w:rPr>
                </w:rPrChange>
              </w:rPr>
              <w:t>075 zanahorias en un campo y</w:t>
            </w:r>
            <w:del w:id="3429" w:author="chris" w:date="2015-04-19T12:11:00Z">
              <w:r w:rsidR="000C17D6" w:rsidRPr="006C4628" w:rsidDel="006C4628">
                <w:rPr>
                  <w:rFonts w:ascii="Times New Roman" w:hAnsi="Times New Roman" w:cs="Times New Roman"/>
                  <w:color w:val="000000"/>
                  <w:sz w:val="24"/>
                  <w:szCs w:val="24"/>
                  <w:lang w:val="es-ES"/>
                  <w:rPrChange w:id="3430" w:author="chris" w:date="2015-04-19T12:09:00Z">
                    <w:rPr>
                      <w:rFonts w:ascii="Times New Roman" w:hAnsi="Times New Roman" w:cs="Times New Roman"/>
                      <w:color w:val="000000"/>
                      <w:sz w:val="24"/>
                      <w:szCs w:val="24"/>
                    </w:rPr>
                  </w:rPrChange>
                </w:rPr>
                <w:delText>,</w:delText>
              </w:r>
            </w:del>
            <w:r w:rsidR="000C17D6" w:rsidRPr="006C4628">
              <w:rPr>
                <w:rFonts w:ascii="Times New Roman" w:hAnsi="Times New Roman" w:cs="Times New Roman"/>
                <w:color w:val="000000"/>
                <w:sz w:val="24"/>
                <w:szCs w:val="24"/>
                <w:lang w:val="es-ES"/>
                <w:rPrChange w:id="3431" w:author="chris" w:date="2015-04-19T12:09:00Z">
                  <w:rPr>
                    <w:rFonts w:ascii="Times New Roman" w:hAnsi="Times New Roman" w:cs="Times New Roman"/>
                    <w:color w:val="000000"/>
                    <w:sz w:val="24"/>
                    <w:szCs w:val="24"/>
                  </w:rPr>
                </w:rPrChange>
              </w:rPr>
              <w:t xml:space="preserve"> al cabo de dos años, vendió 2 </w:t>
            </w:r>
            <w:r w:rsidRPr="006C4628">
              <w:rPr>
                <w:rFonts w:ascii="Times New Roman" w:hAnsi="Times New Roman" w:cs="Times New Roman"/>
                <w:color w:val="000000"/>
                <w:sz w:val="24"/>
                <w:szCs w:val="24"/>
                <w:lang w:val="es-ES"/>
                <w:rPrChange w:id="3432" w:author="chris" w:date="2015-04-19T12:09:00Z">
                  <w:rPr>
                    <w:rFonts w:ascii="Times New Roman" w:hAnsi="Times New Roman" w:cs="Times New Roman"/>
                    <w:color w:val="000000"/>
                    <w:sz w:val="24"/>
                    <w:szCs w:val="24"/>
                  </w:rPr>
                </w:rPrChange>
              </w:rPr>
              <w:t xml:space="preserve">980 zanahorias. Todavía tiene 95 zanahorias en su plantación. </w:t>
            </w:r>
          </w:p>
          <w:p w14:paraId="78C8E0D6" w14:textId="48CF83CB" w:rsidR="00DE70ED" w:rsidRPr="006C4628" w:rsidRDefault="00DE70ED" w:rsidP="00E6040C">
            <w:pPr>
              <w:rPr>
                <w:rFonts w:ascii="Times New Roman" w:hAnsi="Times New Roman" w:cs="Times New Roman"/>
                <w:color w:val="000000"/>
                <w:sz w:val="24"/>
                <w:szCs w:val="24"/>
                <w:lang w:val="es-ES"/>
                <w:rPrChange w:id="343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434" w:author="chris" w:date="2015-04-19T12:09:00Z">
                  <w:rPr>
                    <w:rFonts w:ascii="Times New Roman" w:hAnsi="Times New Roman" w:cs="Times New Roman"/>
                    <w:color w:val="000000"/>
                    <w:sz w:val="24"/>
                    <w:szCs w:val="24"/>
                  </w:rPr>
                </w:rPrChange>
              </w:rPr>
              <w:t xml:space="preserve">Para resolver el problema se aplicó una </w:t>
            </w:r>
            <w:r w:rsidRPr="006C4628">
              <w:rPr>
                <w:rFonts w:ascii="Times New Roman" w:hAnsi="Times New Roman" w:cs="Times New Roman"/>
                <w:b/>
                <w:color w:val="000000"/>
                <w:sz w:val="24"/>
                <w:szCs w:val="24"/>
                <w:lang w:val="es-ES"/>
                <w:rPrChange w:id="3435" w:author="chris" w:date="2015-04-19T12:09:00Z">
                  <w:rPr>
                    <w:rFonts w:ascii="Times New Roman" w:hAnsi="Times New Roman" w:cs="Times New Roman"/>
                    <w:b/>
                    <w:color w:val="000000"/>
                    <w:sz w:val="24"/>
                    <w:szCs w:val="24"/>
                  </w:rPr>
                </w:rPrChange>
              </w:rPr>
              <w:t>sustracción.</w:t>
            </w:r>
          </w:p>
        </w:tc>
      </w:tr>
    </w:tbl>
    <w:p w14:paraId="17834380" w14:textId="77777777" w:rsidR="00072AF1" w:rsidRPr="006C4628" w:rsidRDefault="00072AF1" w:rsidP="00E6040C">
      <w:pPr>
        <w:spacing w:after="0"/>
        <w:rPr>
          <w:rFonts w:ascii="Arial" w:hAnsi="Arial" w:cs="Arial"/>
          <w:color w:val="000000"/>
          <w:lang w:val="es-ES"/>
          <w:rPrChange w:id="3436"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1916"/>
        <w:gridCol w:w="7138"/>
      </w:tblGrid>
      <w:tr w:rsidR="006F09DE" w:rsidRPr="006C4628" w14:paraId="4A96C8CB" w14:textId="77777777" w:rsidTr="00514861">
        <w:tc>
          <w:tcPr>
            <w:tcW w:w="9054" w:type="dxa"/>
            <w:gridSpan w:val="2"/>
            <w:shd w:val="clear" w:color="auto" w:fill="000000" w:themeFill="text1"/>
          </w:tcPr>
          <w:p w14:paraId="65460766" w14:textId="77777777" w:rsidR="006F09DE" w:rsidRPr="006C4628" w:rsidRDefault="006F09DE" w:rsidP="00E6040C">
            <w:pPr>
              <w:jc w:val="center"/>
              <w:rPr>
                <w:rFonts w:ascii="Times New Roman" w:hAnsi="Times New Roman" w:cs="Times New Roman"/>
                <w:b/>
                <w:color w:val="FFFFFF" w:themeColor="background1"/>
                <w:sz w:val="24"/>
                <w:szCs w:val="24"/>
                <w:lang w:val="es-ES"/>
                <w:rPrChange w:id="343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438" w:author="chris" w:date="2015-04-19T12:09:00Z">
                  <w:rPr>
                    <w:rFonts w:ascii="Times New Roman" w:hAnsi="Times New Roman" w:cs="Times New Roman"/>
                    <w:b/>
                    <w:color w:val="FFFFFF" w:themeColor="background1"/>
                    <w:sz w:val="24"/>
                    <w:szCs w:val="24"/>
                  </w:rPr>
                </w:rPrChange>
              </w:rPr>
              <w:t>Profundiza: recurso aprovechado</w:t>
            </w:r>
          </w:p>
        </w:tc>
      </w:tr>
      <w:tr w:rsidR="006F09DE" w:rsidRPr="006C4628" w14:paraId="32BD01DE" w14:textId="77777777" w:rsidTr="00514861">
        <w:tc>
          <w:tcPr>
            <w:tcW w:w="2518" w:type="dxa"/>
          </w:tcPr>
          <w:p w14:paraId="15A1ED70" w14:textId="77777777" w:rsidR="006F09DE" w:rsidRPr="006C4628" w:rsidRDefault="006F09DE" w:rsidP="00E6040C">
            <w:pPr>
              <w:rPr>
                <w:rFonts w:ascii="Times New Roman" w:hAnsi="Times New Roman" w:cs="Times New Roman"/>
                <w:b/>
                <w:color w:val="000000"/>
                <w:sz w:val="24"/>
                <w:szCs w:val="24"/>
                <w:lang w:val="es-ES"/>
                <w:rPrChange w:id="343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440" w:author="chris" w:date="2015-04-19T12:09:00Z">
                  <w:rPr>
                    <w:rFonts w:ascii="Times New Roman" w:hAnsi="Times New Roman" w:cs="Times New Roman"/>
                    <w:b/>
                    <w:color w:val="000000"/>
                    <w:sz w:val="24"/>
                    <w:szCs w:val="24"/>
                  </w:rPr>
                </w:rPrChange>
              </w:rPr>
              <w:t>Código</w:t>
            </w:r>
          </w:p>
        </w:tc>
        <w:tc>
          <w:tcPr>
            <w:tcW w:w="6536" w:type="dxa"/>
          </w:tcPr>
          <w:p w14:paraId="001EA56D" w14:textId="3CE3CD51" w:rsidR="006F09DE" w:rsidRPr="006C4628" w:rsidRDefault="00690E2F" w:rsidP="00E6040C">
            <w:pPr>
              <w:rPr>
                <w:rFonts w:ascii="Times New Roman" w:hAnsi="Times New Roman" w:cs="Times New Roman"/>
                <w:b/>
                <w:color w:val="000000"/>
                <w:sz w:val="24"/>
                <w:szCs w:val="24"/>
                <w:lang w:val="es-ES"/>
                <w:rPrChange w:id="344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442" w:author="chris" w:date="2015-04-19T12:09:00Z">
                  <w:rPr>
                    <w:rFonts w:ascii="Times New Roman" w:hAnsi="Times New Roman" w:cs="Times New Roman"/>
                    <w:color w:val="000000"/>
                    <w:sz w:val="24"/>
                    <w:szCs w:val="24"/>
                  </w:rPr>
                </w:rPrChange>
              </w:rPr>
              <w:t>MA_04_02_CO_</w:t>
            </w:r>
            <w:r w:rsidR="003A2AD5" w:rsidRPr="006C4628">
              <w:rPr>
                <w:rFonts w:ascii="Times New Roman" w:hAnsi="Times New Roman" w:cs="Times New Roman"/>
                <w:color w:val="000000"/>
                <w:sz w:val="24"/>
                <w:szCs w:val="24"/>
                <w:lang w:val="es-ES"/>
                <w:rPrChange w:id="3443" w:author="chris" w:date="2015-04-19T12:09:00Z">
                  <w:rPr>
                    <w:rFonts w:ascii="Times New Roman" w:hAnsi="Times New Roman" w:cs="Times New Roman"/>
                    <w:color w:val="000000"/>
                    <w:sz w:val="24"/>
                    <w:szCs w:val="24"/>
                  </w:rPr>
                </w:rPrChange>
              </w:rPr>
              <w:t>REC190</w:t>
            </w:r>
          </w:p>
        </w:tc>
      </w:tr>
      <w:tr w:rsidR="006F09DE" w:rsidRPr="006C4628" w14:paraId="520E723A" w14:textId="77777777" w:rsidTr="00514861">
        <w:tc>
          <w:tcPr>
            <w:tcW w:w="2518" w:type="dxa"/>
          </w:tcPr>
          <w:p w14:paraId="17FD6F21" w14:textId="77777777" w:rsidR="006F09DE" w:rsidRPr="006C4628" w:rsidRDefault="006F09DE" w:rsidP="00E6040C">
            <w:pPr>
              <w:rPr>
                <w:rFonts w:ascii="Times New Roman" w:hAnsi="Times New Roman" w:cs="Times New Roman"/>
                <w:color w:val="000000"/>
                <w:sz w:val="24"/>
                <w:szCs w:val="24"/>
                <w:lang w:val="es-ES"/>
                <w:rPrChange w:id="344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445" w:author="chris" w:date="2015-04-19T12:09:00Z">
                  <w:rPr>
                    <w:rFonts w:ascii="Times New Roman" w:hAnsi="Times New Roman" w:cs="Times New Roman"/>
                    <w:b/>
                    <w:color w:val="000000"/>
                    <w:sz w:val="24"/>
                    <w:szCs w:val="24"/>
                  </w:rPr>
                </w:rPrChange>
              </w:rPr>
              <w:t xml:space="preserve">Ubicación en </w:t>
            </w:r>
            <w:r w:rsidRPr="006C4628">
              <w:rPr>
                <w:rFonts w:ascii="Times New Roman" w:hAnsi="Times New Roman" w:cs="Times New Roman"/>
                <w:b/>
                <w:color w:val="000000"/>
                <w:sz w:val="24"/>
                <w:szCs w:val="24"/>
                <w:lang w:val="es-ES"/>
                <w:rPrChange w:id="3446" w:author="chris" w:date="2015-04-19T12:09:00Z">
                  <w:rPr>
                    <w:rFonts w:ascii="Times New Roman" w:hAnsi="Times New Roman" w:cs="Times New Roman"/>
                    <w:b/>
                    <w:color w:val="000000"/>
                    <w:sz w:val="24"/>
                    <w:szCs w:val="24"/>
                  </w:rPr>
                </w:rPrChange>
              </w:rPr>
              <w:lastRenderedPageBreak/>
              <w:t>Aula Planeta</w:t>
            </w:r>
          </w:p>
        </w:tc>
        <w:tc>
          <w:tcPr>
            <w:tcW w:w="6536" w:type="dxa"/>
          </w:tcPr>
          <w:p w14:paraId="709CFFCE" w14:textId="0C3F726D" w:rsidR="006F09DE" w:rsidRPr="006C4628" w:rsidRDefault="003A2AD5" w:rsidP="00E6040C">
            <w:pPr>
              <w:rPr>
                <w:rFonts w:ascii="Times New Roman" w:hAnsi="Times New Roman" w:cs="Times New Roman"/>
                <w:color w:val="000000"/>
                <w:sz w:val="24"/>
                <w:szCs w:val="24"/>
                <w:lang w:val="es-ES"/>
                <w:rPrChange w:id="344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448" w:author="chris" w:date="2015-04-19T12:09:00Z">
                  <w:rPr>
                    <w:rFonts w:ascii="Times New Roman" w:hAnsi="Times New Roman" w:cs="Times New Roman"/>
                    <w:color w:val="000000"/>
                    <w:sz w:val="24"/>
                    <w:szCs w:val="24"/>
                  </w:rPr>
                </w:rPrChange>
              </w:rPr>
              <w:lastRenderedPageBreak/>
              <w:t xml:space="preserve">5°ESO/Matemáticas/Los números naturales/6 Las operaciones con </w:t>
            </w:r>
            <w:r w:rsidRPr="006C4628">
              <w:rPr>
                <w:rFonts w:ascii="Times New Roman" w:hAnsi="Times New Roman" w:cs="Times New Roman"/>
                <w:color w:val="000000"/>
                <w:sz w:val="24"/>
                <w:szCs w:val="24"/>
                <w:lang w:val="es-ES"/>
                <w:rPrChange w:id="3449" w:author="chris" w:date="2015-04-19T12:09:00Z">
                  <w:rPr>
                    <w:rFonts w:ascii="Times New Roman" w:hAnsi="Times New Roman" w:cs="Times New Roman"/>
                    <w:color w:val="000000"/>
                    <w:sz w:val="24"/>
                    <w:szCs w:val="24"/>
                  </w:rPr>
                </w:rPrChange>
              </w:rPr>
              <w:lastRenderedPageBreak/>
              <w:t xml:space="preserve">números naturales/6.2 La resta de números naturales/ Profundiza: </w:t>
            </w:r>
            <w:ins w:id="3450" w:author="chris" w:date="2015-04-19T13:42:00Z">
              <w:r w:rsidR="00222EE7">
                <w:rPr>
                  <w:rFonts w:ascii="Times New Roman" w:hAnsi="Times New Roman" w:cs="Times New Roman"/>
                  <w:color w:val="000000"/>
                  <w:sz w:val="24"/>
                  <w:szCs w:val="24"/>
                  <w:lang w:val="es-ES"/>
                </w:rPr>
                <w:t>r</w:t>
              </w:r>
            </w:ins>
            <w:del w:id="3451" w:author="chris" w:date="2015-04-19T13:42:00Z">
              <w:r w:rsidRPr="006C4628" w:rsidDel="00222EE7">
                <w:rPr>
                  <w:rFonts w:ascii="Times New Roman" w:hAnsi="Times New Roman" w:cs="Times New Roman"/>
                  <w:color w:val="000000"/>
                  <w:sz w:val="24"/>
                  <w:szCs w:val="24"/>
                  <w:lang w:val="es-ES"/>
                  <w:rPrChange w:id="3452" w:author="chris" w:date="2015-04-19T12:09:00Z">
                    <w:rPr>
                      <w:rFonts w:ascii="Times New Roman" w:hAnsi="Times New Roman" w:cs="Times New Roman"/>
                      <w:color w:val="000000"/>
                      <w:sz w:val="24"/>
                      <w:szCs w:val="24"/>
                    </w:rPr>
                  </w:rPrChange>
                </w:rPr>
                <w:delText>R</w:delText>
              </w:r>
            </w:del>
            <w:r w:rsidRPr="006C4628">
              <w:rPr>
                <w:rFonts w:ascii="Times New Roman" w:hAnsi="Times New Roman" w:cs="Times New Roman"/>
                <w:color w:val="000000"/>
                <w:sz w:val="24"/>
                <w:szCs w:val="24"/>
                <w:lang w:val="es-ES"/>
                <w:rPrChange w:id="3453" w:author="chris" w:date="2015-04-19T12:09:00Z">
                  <w:rPr>
                    <w:rFonts w:ascii="Times New Roman" w:hAnsi="Times New Roman" w:cs="Times New Roman"/>
                    <w:color w:val="000000"/>
                    <w:sz w:val="24"/>
                    <w:szCs w:val="24"/>
                  </w:rPr>
                </w:rPrChange>
              </w:rPr>
              <w:t xml:space="preserve">ecuerda cómo se resta. </w:t>
            </w:r>
          </w:p>
        </w:tc>
      </w:tr>
      <w:tr w:rsidR="006F09DE" w:rsidRPr="006C4628" w14:paraId="13A8001D" w14:textId="77777777" w:rsidTr="00514861">
        <w:tc>
          <w:tcPr>
            <w:tcW w:w="2518" w:type="dxa"/>
          </w:tcPr>
          <w:p w14:paraId="0F410699" w14:textId="7A29AD70" w:rsidR="006F09DE" w:rsidRPr="006C4628" w:rsidRDefault="006F09DE" w:rsidP="00E6040C">
            <w:pPr>
              <w:rPr>
                <w:rFonts w:ascii="Times New Roman" w:hAnsi="Times New Roman" w:cs="Times New Roman"/>
                <w:color w:val="000000"/>
                <w:sz w:val="24"/>
                <w:szCs w:val="24"/>
                <w:lang w:val="es-ES"/>
                <w:rPrChange w:id="345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455" w:author="chris" w:date="2015-04-19T12:09:00Z">
                  <w:rPr>
                    <w:rFonts w:ascii="Times New Roman" w:hAnsi="Times New Roman" w:cs="Times New Roman"/>
                    <w:b/>
                    <w:color w:val="000000"/>
                    <w:sz w:val="24"/>
                    <w:szCs w:val="24"/>
                  </w:rPr>
                </w:rPrChange>
              </w:rPr>
              <w:lastRenderedPageBreak/>
              <w:t>Cambio (descripción o capturas de pantallas)</w:t>
            </w:r>
          </w:p>
        </w:tc>
        <w:tc>
          <w:tcPr>
            <w:tcW w:w="6536" w:type="dxa"/>
          </w:tcPr>
          <w:p w14:paraId="488ED753" w14:textId="5B5517F9" w:rsidR="00127D83" w:rsidRPr="006C4628" w:rsidRDefault="00993BB5" w:rsidP="00E6040C">
            <w:pPr>
              <w:rPr>
                <w:rFonts w:ascii="Times New Roman" w:hAnsi="Times New Roman" w:cs="Times New Roman"/>
                <w:sz w:val="24"/>
                <w:szCs w:val="24"/>
                <w:lang w:val="es-ES"/>
                <w:rPrChange w:id="3456"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3457" w:author="chris" w:date="2015-04-19T12:09:00Z">
                  <w:rPr>
                    <w:rFonts w:ascii="Times New Roman" w:hAnsi="Times New Roman" w:cs="Times New Roman"/>
                    <w:sz w:val="24"/>
                    <w:szCs w:val="24"/>
                  </w:rPr>
                </w:rPrChange>
              </w:rPr>
              <w:t xml:space="preserve">Cambiar lo que está encerrado por lo que se muestra en rojo debajo </w:t>
            </w:r>
            <w:r w:rsidR="00141E60" w:rsidRPr="006C4628">
              <w:rPr>
                <w:rFonts w:ascii="Times New Roman" w:hAnsi="Times New Roman" w:cs="Times New Roman"/>
                <w:sz w:val="24"/>
                <w:szCs w:val="24"/>
                <w:lang w:val="es-ES"/>
                <w:rPrChange w:id="3458" w:author="chris" w:date="2015-04-19T12:09:00Z">
                  <w:rPr>
                    <w:rFonts w:ascii="Times New Roman" w:hAnsi="Times New Roman" w:cs="Times New Roman"/>
                    <w:sz w:val="24"/>
                    <w:szCs w:val="24"/>
                  </w:rPr>
                </w:rPrChange>
              </w:rPr>
              <w:t xml:space="preserve">o al lado </w:t>
            </w:r>
            <w:r w:rsidRPr="006C4628">
              <w:rPr>
                <w:rFonts w:ascii="Times New Roman" w:hAnsi="Times New Roman" w:cs="Times New Roman"/>
                <w:sz w:val="24"/>
                <w:szCs w:val="24"/>
                <w:lang w:val="es-ES"/>
                <w:rPrChange w:id="3459" w:author="chris" w:date="2015-04-19T12:09:00Z">
                  <w:rPr>
                    <w:rFonts w:ascii="Times New Roman" w:hAnsi="Times New Roman" w:cs="Times New Roman"/>
                    <w:sz w:val="24"/>
                    <w:szCs w:val="24"/>
                  </w:rPr>
                </w:rPrChange>
              </w:rPr>
              <w:t xml:space="preserve">de la imagen. </w:t>
            </w:r>
          </w:p>
          <w:p w14:paraId="1A27891E" w14:textId="23A5B821" w:rsidR="00807621" w:rsidRPr="006C4628" w:rsidRDefault="00807621" w:rsidP="00E6040C">
            <w:pPr>
              <w:rPr>
                <w:rFonts w:ascii="Times New Roman" w:hAnsi="Times New Roman" w:cs="Times New Roman"/>
                <w:sz w:val="24"/>
                <w:szCs w:val="24"/>
                <w:lang w:val="es-ES"/>
                <w:rPrChange w:id="3460" w:author="chris" w:date="2015-04-19T12:09:00Z">
                  <w:rPr>
                    <w:rFonts w:ascii="Times New Roman" w:hAnsi="Times New Roman" w:cs="Times New Roman"/>
                    <w:sz w:val="24"/>
                    <w:szCs w:val="24"/>
                  </w:rPr>
                </w:rPrChange>
              </w:rPr>
            </w:pPr>
          </w:p>
          <w:p w14:paraId="713C8FDD" w14:textId="58CA8CBE" w:rsidR="00807621" w:rsidRPr="006C4628" w:rsidRDefault="004D2713" w:rsidP="00E6040C">
            <w:pPr>
              <w:rPr>
                <w:rFonts w:ascii="Times New Roman" w:hAnsi="Times New Roman" w:cs="Times New Roman"/>
                <w:sz w:val="24"/>
                <w:szCs w:val="24"/>
                <w:lang w:val="es-ES"/>
                <w:rPrChange w:id="3461" w:author="chris" w:date="2015-04-19T12:09:00Z">
                  <w:rPr>
                    <w:rFonts w:ascii="Times New Roman" w:hAnsi="Times New Roman" w:cs="Times New Roman"/>
                    <w:sz w:val="24"/>
                    <w:szCs w:val="24"/>
                  </w:rPr>
                </w:rPrChange>
              </w:rPr>
            </w:pPr>
            <w:r w:rsidRPr="006C4628">
              <w:rPr>
                <w:lang w:val="es-ES" w:eastAsia="es-ES"/>
                <w:rPrChange w:id="3462" w:author="chris" w:date="2015-04-19T12:09:00Z">
                  <w:rPr>
                    <w:noProof/>
                    <w:lang w:val="es-ES" w:eastAsia="es-ES"/>
                  </w:rPr>
                </w:rPrChange>
              </w:rPr>
              <mc:AlternateContent>
                <mc:Choice Requires="wps">
                  <w:drawing>
                    <wp:anchor distT="0" distB="0" distL="114300" distR="114300" simplePos="0" relativeHeight="251653120" behindDoc="0" locked="0" layoutInCell="1" allowOverlap="1" wp14:anchorId="6D863288" wp14:editId="665CB4E3">
                      <wp:simplePos x="0" y="0"/>
                      <wp:positionH relativeFrom="column">
                        <wp:posOffset>1530656</wp:posOffset>
                      </wp:positionH>
                      <wp:positionV relativeFrom="paragraph">
                        <wp:posOffset>2015606</wp:posOffset>
                      </wp:positionV>
                      <wp:extent cx="1128156" cy="308759"/>
                      <wp:effectExtent l="0" t="0" r="15240" b="15240"/>
                      <wp:wrapNone/>
                      <wp:docPr id="50" name="50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075226" w14:textId="77777777" w:rsidR="00383879" w:rsidRPr="008F0A6E" w:rsidRDefault="00383879"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50 Cuadro de texto" o:spid="_x0000_s1029" type="#_x0000_t202" style="position:absolute;margin-left:120.5pt;margin-top:158.7pt;width:88.85pt;height:24.3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" fillcolor="white [3201]" strokecolor="red" strokeweight=".5pt">
                      <v:textbox>
                        <w:txbxContent>
                          <w:p w14:paraId="2C075226" w14:textId="77777777" w:rsidR="00B7242E" w:rsidRPr="008F0A6E" w:rsidRDefault="00B7242E"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Pr="006C4628">
              <w:rPr>
                <w:lang w:val="es-ES" w:eastAsia="es-ES"/>
                <w:rPrChange w:id="3463" w:author="chris" w:date="2015-04-19T12:09:00Z">
                  <w:rPr>
                    <w:noProof/>
                    <w:lang w:val="es-ES" w:eastAsia="es-ES"/>
                  </w:rPr>
                </w:rPrChange>
              </w:rPr>
              <mc:AlternateContent>
                <mc:Choice Requires="wps">
                  <w:drawing>
                    <wp:anchor distT="0" distB="0" distL="114300" distR="114300" simplePos="0" relativeHeight="251651072" behindDoc="0" locked="0" layoutInCell="1" allowOverlap="1" wp14:anchorId="4E7A049C" wp14:editId="0D945244">
                      <wp:simplePos x="0" y="0"/>
                      <wp:positionH relativeFrom="column">
                        <wp:posOffset>1709313</wp:posOffset>
                      </wp:positionH>
                      <wp:positionV relativeFrom="paragraph">
                        <wp:posOffset>1576515</wp:posOffset>
                      </wp:positionV>
                      <wp:extent cx="1128156" cy="308759"/>
                      <wp:effectExtent l="0" t="0" r="15240" b="15240"/>
                      <wp:wrapNone/>
                      <wp:docPr id="49" name="49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225EE8" w14:textId="77777777" w:rsidR="00383879" w:rsidRPr="008F0A6E" w:rsidRDefault="00383879"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9 Cuadro de texto" o:spid="_x0000_s1030" type="#_x0000_t202" style="position:absolute;margin-left:134.6pt;margin-top:124.15pt;width:88.85pt;height:24.3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56nwIAAMMFAAAOAAAAZHJzL2Uyb0RvYy54bWysVN9P2zAQfp+0/8Hy+0haWqAVKeqKOk1C&#10;gAYTz65jt9Ycn2e7Tbq/nrOTlMJ4YVof3HPuu/Pddz8ur5pKk51wXoEp6OAkp0QYDqUy64L+fFx+&#10;uaD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" fillcolor="white [3201]" strokecolor="red" strokeweight=".5pt">
                      <v:textbox>
                        <w:txbxContent>
                          <w:p w14:paraId="3E225EE8" w14:textId="77777777" w:rsidR="00B7242E" w:rsidRPr="008F0A6E" w:rsidRDefault="00B7242E"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8F0A6E" w:rsidRPr="006C4628">
              <w:rPr>
                <w:lang w:val="es-ES" w:eastAsia="es-ES"/>
                <w:rPrChange w:id="3464" w:author="chris" w:date="2015-04-19T12:09:00Z">
                  <w:rPr>
                    <w:noProof/>
                    <w:lang w:val="es-ES" w:eastAsia="es-ES"/>
                  </w:rPr>
                </w:rPrChange>
              </w:rPr>
              <mc:AlternateContent>
                <mc:Choice Requires="wps">
                  <w:drawing>
                    <wp:anchor distT="0" distB="0" distL="114300" distR="114300" simplePos="0" relativeHeight="251649024" behindDoc="0" locked="0" layoutInCell="1" allowOverlap="1" wp14:anchorId="7A3EAA8C" wp14:editId="0E24C077">
                      <wp:simplePos x="0" y="0"/>
                      <wp:positionH relativeFrom="column">
                        <wp:posOffset>1781274</wp:posOffset>
                      </wp:positionH>
                      <wp:positionV relativeFrom="paragraph">
                        <wp:posOffset>1090130</wp:posOffset>
                      </wp:positionV>
                      <wp:extent cx="1983179" cy="308759"/>
                      <wp:effectExtent l="0" t="0" r="17145" b="15240"/>
                      <wp:wrapNone/>
                      <wp:docPr id="48" name="48 Cuadro de texto"/>
                      <wp:cNvGraphicFramePr/>
                      <a:graphic xmlns:a="http://schemas.openxmlformats.org/drawingml/2006/main">
                        <a:graphicData uri="http://schemas.microsoft.com/office/word/2010/wordprocessingShape">
                          <wps:wsp>
                            <wps:cNvSpPr txBox="1"/>
                            <wps:spPr>
                              <a:xfrm>
                                <a:off x="0" y="0"/>
                                <a:ext cx="1983179"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C9BD888" w14:textId="1237BA47" w:rsidR="00383879" w:rsidRPr="008F0A6E" w:rsidRDefault="00383879" w:rsidP="008F0A6E">
                                  <w:pPr>
                                    <w:jc w:val="center"/>
                                    <w:rPr>
                                      <w:b/>
                                      <w:color w:val="FF0000"/>
                                      <w:lang w:val="es-CO"/>
                                    </w:rPr>
                                  </w:pPr>
                                  <w:proofErr w:type="gramStart"/>
                                  <w:r>
                                    <w:rPr>
                                      <w:b/>
                                      <w:color w:val="FF0000"/>
                                      <w:lang w:val="es-CO"/>
                                    </w:rPr>
                                    <w:t>adición</w:t>
                                  </w:r>
                                  <w:proofErr w:type="gramEnd"/>
                                  <w:r>
                                    <w:rPr>
                                      <w:b/>
                                      <w:color w:val="FF0000"/>
                                      <w:lang w:val="es-CO"/>
                                    </w:rPr>
                                    <w:t xml:space="preserve"> y </w:t>
                                  </w: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8 Cuadro de texto" o:spid="_x0000_s1031" type="#_x0000_t202" style="position:absolute;margin-left:140.25pt;margin-top:85.85pt;width:156.15pt;height:24.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" fillcolor="white [3201]" strokecolor="red" strokeweight=".5pt">
                      <v:textbox>
                        <w:txbxContent>
                          <w:p w14:paraId="6C9BD888" w14:textId="1237BA47" w:rsidR="00B7242E" w:rsidRPr="008F0A6E" w:rsidRDefault="00B7242E" w:rsidP="008F0A6E">
                            <w:pPr>
                              <w:jc w:val="center"/>
                              <w:rPr>
                                <w:b/>
                                <w:color w:val="FF0000"/>
                                <w:lang w:val="es-CO"/>
                              </w:rPr>
                            </w:pPr>
                            <w:proofErr w:type="gramStart"/>
                            <w:r>
                              <w:rPr>
                                <w:b/>
                                <w:color w:val="FF0000"/>
                                <w:lang w:val="es-CO"/>
                              </w:rPr>
                              <w:t>adición</w:t>
                            </w:r>
                            <w:proofErr w:type="gramEnd"/>
                            <w:r>
                              <w:rPr>
                                <w:b/>
                                <w:color w:val="FF0000"/>
                                <w:lang w:val="es-CO"/>
                              </w:rPr>
                              <w:t xml:space="preserve"> y </w:t>
                            </w:r>
                            <w:r w:rsidRPr="008F0A6E">
                              <w:rPr>
                                <w:b/>
                                <w:color w:val="FF0000"/>
                                <w:lang w:val="es-CO"/>
                              </w:rPr>
                              <w:t>sustracción</w:t>
                            </w:r>
                          </w:p>
                        </w:txbxContent>
                      </v:textbox>
                    </v:shape>
                  </w:pict>
                </mc:Fallback>
              </mc:AlternateContent>
            </w:r>
            <w:r w:rsidR="008F0A6E" w:rsidRPr="006C4628">
              <w:rPr>
                <w:lang w:val="es-ES" w:eastAsia="es-ES"/>
                <w:rPrChange w:id="3465" w:author="chris" w:date="2015-04-19T12:09:00Z">
                  <w:rPr>
                    <w:noProof/>
                    <w:lang w:val="es-ES" w:eastAsia="es-ES"/>
                  </w:rPr>
                </w:rPrChange>
              </w:rPr>
              <mc:AlternateContent>
                <mc:Choice Requires="wps">
                  <w:drawing>
                    <wp:anchor distT="0" distB="0" distL="114300" distR="114300" simplePos="0" relativeHeight="251646976" behindDoc="0" locked="0" layoutInCell="1" allowOverlap="1" wp14:anchorId="457A44D1" wp14:editId="32F84CD4">
                      <wp:simplePos x="0" y="0"/>
                      <wp:positionH relativeFrom="column">
                        <wp:posOffset>1709767</wp:posOffset>
                      </wp:positionH>
                      <wp:positionV relativeFrom="paragraph">
                        <wp:posOffset>626819</wp:posOffset>
                      </wp:positionV>
                      <wp:extent cx="1128156" cy="308759"/>
                      <wp:effectExtent l="0" t="0" r="15240" b="15240"/>
                      <wp:wrapNone/>
                      <wp:docPr id="47" name="47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82806C0" w14:textId="77777777" w:rsidR="00383879" w:rsidRPr="008F0A6E" w:rsidRDefault="00383879"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7 Cuadro de texto" o:spid="_x0000_s1032" type="#_x0000_t202" style="position:absolute;margin-left:134.65pt;margin-top:49.35pt;width:88.85pt;height:24.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" fillcolor="white [3201]" strokecolor="red" strokeweight=".5pt">
                      <v:textbox>
                        <w:txbxContent>
                          <w:p w14:paraId="682806C0" w14:textId="77777777" w:rsidR="00B7242E" w:rsidRPr="008F0A6E" w:rsidRDefault="00B7242E"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8F0A6E" w:rsidRPr="006C4628">
              <w:rPr>
                <w:lang w:val="es-ES" w:eastAsia="es-ES"/>
                <w:rPrChange w:id="3466" w:author="chris" w:date="2015-04-19T12:09:00Z">
                  <w:rPr>
                    <w:noProof/>
                    <w:lang w:val="es-ES" w:eastAsia="es-ES"/>
                  </w:rPr>
                </w:rPrChange>
              </w:rPr>
              <mc:AlternateContent>
                <mc:Choice Requires="wps">
                  <w:drawing>
                    <wp:anchor distT="0" distB="0" distL="114300" distR="114300" simplePos="0" relativeHeight="251644928" behindDoc="0" locked="0" layoutInCell="1" allowOverlap="1" wp14:anchorId="46A3F5F4" wp14:editId="7AA8324F">
                      <wp:simplePos x="0" y="0"/>
                      <wp:positionH relativeFrom="column">
                        <wp:posOffset>3408193</wp:posOffset>
                      </wp:positionH>
                      <wp:positionV relativeFrom="paragraph">
                        <wp:posOffset>472613</wp:posOffset>
                      </wp:positionV>
                      <wp:extent cx="1128156" cy="308759"/>
                      <wp:effectExtent l="0" t="0" r="15240" b="15240"/>
                      <wp:wrapNone/>
                      <wp:docPr id="46" name="46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877E9CC" w14:textId="45CA7C04" w:rsidR="00383879" w:rsidRPr="008F0A6E" w:rsidRDefault="00383879"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46 Cuadro de texto" o:spid="_x0000_s1033" type="#_x0000_t202" style="position:absolute;margin-left:268.35pt;margin-top:37.2pt;width:88.85pt;height:24.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" fillcolor="white [3201]" strokecolor="red" strokeweight=".5pt">
                      <v:textbox>
                        <w:txbxContent>
                          <w:p w14:paraId="1877E9CC" w14:textId="45CA7C04" w:rsidR="00B7242E" w:rsidRPr="008F0A6E" w:rsidRDefault="00B7242E"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141E60" w:rsidRPr="006C4628">
              <w:rPr>
                <w:lang w:val="es-ES" w:eastAsia="es-ES"/>
                <w:rPrChange w:id="3467" w:author="chris" w:date="2015-04-19T12:09:00Z">
                  <w:rPr>
                    <w:noProof/>
                    <w:lang w:val="es-ES" w:eastAsia="es-ES"/>
                  </w:rPr>
                </w:rPrChange>
              </w:rPr>
              <mc:AlternateContent>
                <mc:Choice Requires="wps">
                  <w:drawing>
                    <wp:anchor distT="0" distB="0" distL="114300" distR="114300" simplePos="0" relativeHeight="251642880" behindDoc="0" locked="0" layoutInCell="1" allowOverlap="1" wp14:anchorId="513F6EA8" wp14:editId="219F03FA">
                      <wp:simplePos x="0" y="0"/>
                      <wp:positionH relativeFrom="column">
                        <wp:posOffset>1138522</wp:posOffset>
                      </wp:positionH>
                      <wp:positionV relativeFrom="paragraph">
                        <wp:posOffset>1992556</wp:posOffset>
                      </wp:positionV>
                      <wp:extent cx="332097" cy="332105"/>
                      <wp:effectExtent l="57150" t="38100" r="68580" b="86995"/>
                      <wp:wrapNone/>
                      <wp:docPr id="45" name="45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A84D58C" id="45 Rectángulo redondeado" o:spid="_x0000_s1026" style="position:absolute;margin-left:89.65pt;margin-top:156.9pt;width:26.15pt;height:26.1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" filled="f" strokecolor="red" strokeweight="2.25pt">
                      <v:shadow on="t" color="black" opacity="22937f" origin=",.5" offset="0,.63889mm"/>
                    </v:roundrect>
                  </w:pict>
                </mc:Fallback>
              </mc:AlternateContent>
            </w:r>
            <w:r w:rsidR="00141E60" w:rsidRPr="006C4628">
              <w:rPr>
                <w:lang w:val="es-ES" w:eastAsia="es-ES"/>
                <w:rPrChange w:id="3468" w:author="chris" w:date="2015-04-19T12:09:00Z">
                  <w:rPr>
                    <w:noProof/>
                    <w:lang w:val="es-ES" w:eastAsia="es-ES"/>
                  </w:rPr>
                </w:rPrChange>
              </w:rPr>
              <mc:AlternateContent>
                <mc:Choice Requires="wps">
                  <w:drawing>
                    <wp:anchor distT="0" distB="0" distL="114300" distR="114300" simplePos="0" relativeHeight="251640832" behindDoc="0" locked="0" layoutInCell="1" allowOverlap="1" wp14:anchorId="326A6DA2" wp14:editId="6C684A49">
                      <wp:simplePos x="0" y="0"/>
                      <wp:positionH relativeFrom="column">
                        <wp:posOffset>1282510</wp:posOffset>
                      </wp:positionH>
                      <wp:positionV relativeFrom="paragraph">
                        <wp:posOffset>1565142</wp:posOffset>
                      </wp:positionV>
                      <wp:extent cx="332097" cy="332105"/>
                      <wp:effectExtent l="57150" t="38100" r="68580" b="86995"/>
                      <wp:wrapNone/>
                      <wp:docPr id="44" name="44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14D4BF1" id="44 Rectángulo redondeado" o:spid="_x0000_s1026" style="position:absolute;margin-left:101pt;margin-top:123.25pt;width:26.15pt;height:26.1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" filled="f" strokecolor="red" strokeweight="2.25pt">
                      <v:shadow on="t" color="black" opacity="22937f" origin=",.5" offset="0,.63889mm"/>
                    </v:roundrect>
                  </w:pict>
                </mc:Fallback>
              </mc:AlternateContent>
            </w:r>
            <w:r w:rsidR="00141E60" w:rsidRPr="006C4628">
              <w:rPr>
                <w:lang w:val="es-ES" w:eastAsia="es-ES"/>
                <w:rPrChange w:id="3469" w:author="chris" w:date="2015-04-19T12:09:00Z">
                  <w:rPr>
                    <w:noProof/>
                    <w:lang w:val="es-ES" w:eastAsia="es-ES"/>
                  </w:rPr>
                </w:rPrChange>
              </w:rPr>
              <mc:AlternateContent>
                <mc:Choice Requires="wps">
                  <w:drawing>
                    <wp:anchor distT="0" distB="0" distL="114300" distR="114300" simplePos="0" relativeHeight="251638784" behindDoc="0" locked="0" layoutInCell="1" allowOverlap="1" wp14:anchorId="6360892C" wp14:editId="77F6C2C2">
                      <wp:simplePos x="0" y="0"/>
                      <wp:positionH relativeFrom="column">
                        <wp:posOffset>1080630</wp:posOffset>
                      </wp:positionH>
                      <wp:positionV relativeFrom="paragraph">
                        <wp:posOffset>1066378</wp:posOffset>
                      </wp:positionV>
                      <wp:extent cx="629392" cy="332105"/>
                      <wp:effectExtent l="57150" t="38100" r="75565" b="86995"/>
                      <wp:wrapNone/>
                      <wp:docPr id="43" name="43 Rectángulo redondeado"/>
                      <wp:cNvGraphicFramePr/>
                      <a:graphic xmlns:a="http://schemas.openxmlformats.org/drawingml/2006/main">
                        <a:graphicData uri="http://schemas.microsoft.com/office/word/2010/wordprocessingShape">
                          <wps:wsp>
                            <wps:cNvSpPr/>
                            <wps:spPr>
                              <a:xfrm flipV="1">
                                <a:off x="0" y="0"/>
                                <a:ext cx="629392"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05467F9" id="43 Rectángulo redondeado" o:spid="_x0000_s1026" style="position:absolute;margin-left:85.1pt;margin-top:83.95pt;width:49.55pt;height:26.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" filled="f" strokecolor="red" strokeweight="2.25pt">
                      <v:shadow on="t" color="black" opacity="22937f" origin=",.5" offset="0,.63889mm"/>
                    </v:roundrect>
                  </w:pict>
                </mc:Fallback>
              </mc:AlternateContent>
            </w:r>
            <w:r w:rsidR="00141E60" w:rsidRPr="006C4628">
              <w:rPr>
                <w:lang w:val="es-ES" w:eastAsia="es-ES"/>
                <w:rPrChange w:id="3470" w:author="chris" w:date="2015-04-19T12:09:00Z">
                  <w:rPr>
                    <w:noProof/>
                    <w:lang w:val="es-ES" w:eastAsia="es-ES"/>
                  </w:rPr>
                </w:rPrChange>
              </w:rPr>
              <mc:AlternateContent>
                <mc:Choice Requires="wps">
                  <w:drawing>
                    <wp:anchor distT="0" distB="0" distL="114300" distR="114300" simplePos="0" relativeHeight="251636736" behindDoc="0" locked="0" layoutInCell="1" allowOverlap="1" wp14:anchorId="31F897D8" wp14:editId="509A9093">
                      <wp:simplePos x="0" y="0"/>
                      <wp:positionH relativeFrom="column">
                        <wp:posOffset>1158034</wp:posOffset>
                      </wp:positionH>
                      <wp:positionV relativeFrom="paragraph">
                        <wp:posOffset>633490</wp:posOffset>
                      </wp:positionV>
                      <wp:extent cx="450850" cy="332105"/>
                      <wp:effectExtent l="57150" t="38100" r="82550" b="86995"/>
                      <wp:wrapNone/>
                      <wp:docPr id="42" name="42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B36939" id="42 Rectángulo redondeado" o:spid="_x0000_s1026" style="position:absolute;margin-left:91.2pt;margin-top:49.9pt;width:35.5pt;height:26.1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" filled="f" strokecolor="red" strokeweight="2.25pt">
                      <v:shadow on="t" color="black" opacity="22937f" origin=",.5" offset="0,.63889mm"/>
                    </v:roundrect>
                  </w:pict>
                </mc:Fallback>
              </mc:AlternateContent>
            </w:r>
            <w:r w:rsidR="00807621" w:rsidRPr="006C4628">
              <w:rPr>
                <w:lang w:val="es-ES" w:eastAsia="es-ES"/>
                <w:rPrChange w:id="3471" w:author="chris" w:date="2015-04-19T12:09:00Z">
                  <w:rPr>
                    <w:noProof/>
                    <w:lang w:val="es-ES" w:eastAsia="es-ES"/>
                  </w:rPr>
                </w:rPrChange>
              </w:rPr>
              <mc:AlternateContent>
                <mc:Choice Requires="wps">
                  <w:drawing>
                    <wp:anchor distT="0" distB="0" distL="114300" distR="114300" simplePos="0" relativeHeight="251634688" behindDoc="0" locked="0" layoutInCell="1" allowOverlap="1" wp14:anchorId="4164E075" wp14:editId="54A93A3B">
                      <wp:simplePos x="0" y="0"/>
                      <wp:positionH relativeFrom="column">
                        <wp:posOffset>3408193</wp:posOffset>
                      </wp:positionH>
                      <wp:positionV relativeFrom="paragraph">
                        <wp:posOffset>21351</wp:posOffset>
                      </wp:positionV>
                      <wp:extent cx="450850" cy="332105"/>
                      <wp:effectExtent l="57150" t="38100" r="82550" b="86995"/>
                      <wp:wrapNone/>
                      <wp:docPr id="41" name="41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5F16B2D" id="41 Rectángulo redondeado" o:spid="_x0000_s1026" style="position:absolute;margin-left:268.35pt;margin-top:1.7pt;width:35.5pt;height:26.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" filled="f" strokecolor="red" strokeweight="2.25pt">
                      <v:shadow on="t" color="black" opacity="22937f" origin=",.5" offset="0,.63889mm"/>
                    </v:roundrect>
                  </w:pict>
                </mc:Fallback>
              </mc:AlternateContent>
            </w:r>
            <w:r w:rsidR="00807621" w:rsidRPr="006C4628">
              <w:rPr>
                <w:lang w:val="es-ES" w:eastAsia="es-ES"/>
                <w:rPrChange w:id="3472" w:author="chris" w:date="2015-04-19T12:09:00Z">
                  <w:rPr>
                    <w:noProof/>
                    <w:lang w:val="es-ES" w:eastAsia="es-ES"/>
                  </w:rPr>
                </w:rPrChange>
              </w:rPr>
              <w:drawing>
                <wp:inline distT="0" distB="0" distL="0" distR="0" wp14:anchorId="50C4723D" wp14:editId="7B2BD9AC">
                  <wp:extent cx="4013859" cy="2327563"/>
                  <wp:effectExtent l="19050" t="19050" r="24765"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805" t="14237" r="17581" b="19322"/>
                          <a:stretch/>
                        </pic:blipFill>
                        <pic:spPr bwMode="auto">
                          <a:xfrm>
                            <a:off x="0" y="0"/>
                            <a:ext cx="4019038" cy="2330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680D4B" w14:textId="77777777" w:rsidR="00807621" w:rsidRPr="006C4628" w:rsidRDefault="00807621" w:rsidP="00E6040C">
            <w:pPr>
              <w:rPr>
                <w:rFonts w:ascii="Times New Roman" w:hAnsi="Times New Roman" w:cs="Times New Roman"/>
                <w:sz w:val="24"/>
                <w:szCs w:val="24"/>
                <w:lang w:val="es-ES"/>
                <w:rPrChange w:id="3473" w:author="chris" w:date="2015-04-19T12:09:00Z">
                  <w:rPr>
                    <w:rFonts w:ascii="Times New Roman" w:hAnsi="Times New Roman" w:cs="Times New Roman"/>
                    <w:sz w:val="24"/>
                    <w:szCs w:val="24"/>
                  </w:rPr>
                </w:rPrChange>
              </w:rPr>
            </w:pPr>
          </w:p>
          <w:p w14:paraId="21D2C167" w14:textId="77777777" w:rsidR="00807621" w:rsidRPr="006C4628" w:rsidRDefault="00807621" w:rsidP="00E6040C">
            <w:pPr>
              <w:rPr>
                <w:rFonts w:ascii="Times New Roman" w:hAnsi="Times New Roman" w:cs="Times New Roman"/>
                <w:sz w:val="24"/>
                <w:szCs w:val="24"/>
                <w:lang w:val="es-ES"/>
                <w:rPrChange w:id="3474" w:author="chris" w:date="2015-04-19T12:09:00Z">
                  <w:rPr>
                    <w:rFonts w:ascii="Times New Roman" w:hAnsi="Times New Roman" w:cs="Times New Roman"/>
                    <w:sz w:val="24"/>
                    <w:szCs w:val="24"/>
                  </w:rPr>
                </w:rPrChange>
              </w:rPr>
            </w:pPr>
          </w:p>
          <w:p w14:paraId="79C3F593" w14:textId="185AFF83" w:rsidR="00807621" w:rsidRPr="006C4628" w:rsidRDefault="007E5D2C" w:rsidP="00E6040C">
            <w:pPr>
              <w:jc w:val="center"/>
              <w:rPr>
                <w:rFonts w:ascii="Times New Roman" w:hAnsi="Times New Roman" w:cs="Times New Roman"/>
                <w:sz w:val="24"/>
                <w:szCs w:val="24"/>
                <w:lang w:val="es-ES"/>
                <w:rPrChange w:id="3475" w:author="chris" w:date="2015-04-19T12:09:00Z">
                  <w:rPr>
                    <w:rFonts w:ascii="Times New Roman" w:hAnsi="Times New Roman" w:cs="Times New Roman"/>
                    <w:sz w:val="24"/>
                    <w:szCs w:val="24"/>
                  </w:rPr>
                </w:rPrChange>
              </w:rPr>
            </w:pPr>
            <w:r w:rsidRPr="006C4628">
              <w:rPr>
                <w:lang w:val="es-ES" w:eastAsia="es-ES"/>
                <w:rPrChange w:id="3476" w:author="chris" w:date="2015-04-19T12:09:00Z">
                  <w:rPr>
                    <w:noProof/>
                    <w:lang w:val="es-ES" w:eastAsia="es-ES"/>
                  </w:rPr>
                </w:rPrChange>
              </w:rPr>
              <mc:AlternateContent>
                <mc:Choice Requires="wps">
                  <w:drawing>
                    <wp:anchor distT="0" distB="0" distL="114300" distR="114300" simplePos="0" relativeHeight="251669504" behindDoc="0" locked="0" layoutInCell="1" allowOverlap="1" wp14:anchorId="76090C12" wp14:editId="5C4A9F6F">
                      <wp:simplePos x="0" y="0"/>
                      <wp:positionH relativeFrom="column">
                        <wp:posOffset>282756</wp:posOffset>
                      </wp:positionH>
                      <wp:positionV relativeFrom="paragraph">
                        <wp:posOffset>20130</wp:posOffset>
                      </wp:positionV>
                      <wp:extent cx="3728852" cy="475013"/>
                      <wp:effectExtent l="0" t="0" r="24130" b="20320"/>
                      <wp:wrapNone/>
                      <wp:docPr id="63" name="63 Cuadro de texto"/>
                      <wp:cNvGraphicFramePr/>
                      <a:graphic xmlns:a="http://schemas.openxmlformats.org/drawingml/2006/main">
                        <a:graphicData uri="http://schemas.microsoft.com/office/word/2010/wordprocessingShape">
                          <wps:wsp>
                            <wps:cNvSpPr txBox="1"/>
                            <wps:spPr>
                              <a:xfrm>
                                <a:off x="0" y="0"/>
                                <a:ext cx="3728852" cy="4750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9C8B77A" w14:textId="77777777" w:rsidR="00383879" w:rsidRPr="008F0A6E" w:rsidRDefault="00383879"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3 Cuadro de texto" o:spid="_x0000_s1034" type="#_x0000_t202" style="position:absolute;left:0;text-align:left;margin-left:22.25pt;margin-top:1.6pt;width:293.6pt;height:3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" filled="f" strokecolor="red" strokeweight="2pt">
                      <v:textbox>
                        <w:txbxContent>
                          <w:p w14:paraId="29C8B77A" w14:textId="77777777" w:rsidR="00B7242E" w:rsidRPr="008F0A6E" w:rsidRDefault="00B7242E" w:rsidP="00D17A96">
                            <w:pPr>
                              <w:jc w:val="center"/>
                              <w:rPr>
                                <w:b/>
                                <w:color w:val="FF0000"/>
                                <w:lang w:val="es-CO"/>
                              </w:rPr>
                            </w:pPr>
                          </w:p>
                        </w:txbxContent>
                      </v:textbox>
                    </v:shape>
                  </w:pict>
                </mc:Fallback>
              </mc:AlternateContent>
            </w:r>
            <w:r w:rsidR="00D17A96" w:rsidRPr="006C4628">
              <w:rPr>
                <w:lang w:val="es-ES" w:eastAsia="es-ES"/>
                <w:rPrChange w:id="3477" w:author="chris" w:date="2015-04-19T12:09:00Z">
                  <w:rPr>
                    <w:noProof/>
                    <w:lang w:val="es-ES" w:eastAsia="es-ES"/>
                  </w:rPr>
                </w:rPrChange>
              </w:rPr>
              <w:drawing>
                <wp:anchor distT="0" distB="0" distL="114300" distR="114300" simplePos="0" relativeHeight="251663360" behindDoc="0" locked="0" layoutInCell="1" allowOverlap="1" wp14:anchorId="4071BC5D" wp14:editId="35D33A38">
                  <wp:simplePos x="0" y="0"/>
                  <wp:positionH relativeFrom="column">
                    <wp:posOffset>1897380</wp:posOffset>
                  </wp:positionH>
                  <wp:positionV relativeFrom="paragraph">
                    <wp:posOffset>589915</wp:posOffset>
                  </wp:positionV>
                  <wp:extent cx="1092200" cy="1140460"/>
                  <wp:effectExtent l="0" t="0" r="0" b="2540"/>
                  <wp:wrapNone/>
                  <wp:docPr id="56" name="Imagen 56" descr="500 Colombian pesos coin isolated on white backgroun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0 Colombian pesos coin isolated on white background - stock pho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220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713" w:rsidRPr="006C4628">
              <w:rPr>
                <w:lang w:val="es-ES" w:eastAsia="es-ES"/>
                <w:rPrChange w:id="3478" w:author="chris" w:date="2015-04-19T12:09:00Z">
                  <w:rPr>
                    <w:noProof/>
                    <w:lang w:val="es-ES" w:eastAsia="es-ES"/>
                  </w:rPr>
                </w:rPrChange>
              </w:rPr>
              <w:drawing>
                <wp:inline distT="0" distB="0" distL="0" distR="0" wp14:anchorId="72BBDDAB" wp14:editId="036D4878">
                  <wp:extent cx="3811978" cy="1900052"/>
                  <wp:effectExtent l="19050" t="19050" r="1714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687" t="23390" r="23301" b="22373"/>
                          <a:stretch/>
                        </pic:blipFill>
                        <pic:spPr bwMode="auto">
                          <a:xfrm>
                            <a:off x="0" y="0"/>
                            <a:ext cx="3816897" cy="1902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0F2A6" w14:textId="77777777" w:rsidR="00807621" w:rsidRPr="006C4628" w:rsidRDefault="00807621" w:rsidP="00E6040C">
            <w:pPr>
              <w:rPr>
                <w:rFonts w:ascii="Times New Roman" w:hAnsi="Times New Roman" w:cs="Times New Roman"/>
                <w:sz w:val="24"/>
                <w:szCs w:val="24"/>
                <w:lang w:val="es-ES"/>
                <w:rPrChange w:id="3479" w:author="chris" w:date="2015-04-19T12:09:00Z">
                  <w:rPr>
                    <w:rFonts w:ascii="Times New Roman" w:hAnsi="Times New Roman" w:cs="Times New Roman"/>
                    <w:sz w:val="24"/>
                    <w:szCs w:val="24"/>
                  </w:rPr>
                </w:rPrChange>
              </w:rPr>
            </w:pPr>
          </w:p>
          <w:p w14:paraId="3859BA06" w14:textId="03F84CAE" w:rsidR="00807621" w:rsidRPr="006C4628" w:rsidRDefault="004D2713" w:rsidP="00E6040C">
            <w:pPr>
              <w:rPr>
                <w:rFonts w:ascii="Times New Roman" w:hAnsi="Times New Roman" w:cs="Times New Roman"/>
                <w:b/>
                <w:color w:val="FF0000"/>
                <w:sz w:val="24"/>
                <w:szCs w:val="24"/>
                <w:lang w:val="es-ES"/>
                <w:rPrChange w:id="3480"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3481" w:author="chris" w:date="2015-04-19T12:09:00Z">
                  <w:rPr>
                    <w:rFonts w:ascii="Times New Roman" w:hAnsi="Times New Roman" w:cs="Times New Roman"/>
                    <w:b/>
                    <w:color w:val="FF0000"/>
                    <w:sz w:val="24"/>
                    <w:szCs w:val="24"/>
                  </w:rPr>
                </w:rPrChange>
              </w:rPr>
              <w:t>Imagina que tienes $</w:t>
            </w:r>
            <w:r w:rsidR="006B2D00" w:rsidRPr="006C4628">
              <w:rPr>
                <w:rFonts w:ascii="Times New Roman" w:hAnsi="Times New Roman" w:cs="Times New Roman"/>
                <w:b/>
                <w:color w:val="FF0000"/>
                <w:sz w:val="24"/>
                <w:szCs w:val="24"/>
                <w:lang w:val="es-ES"/>
                <w:rPrChange w:id="3482" w:author="chris" w:date="2015-04-19T12:09:00Z">
                  <w:rPr>
                    <w:rFonts w:ascii="Times New Roman" w:hAnsi="Times New Roman" w:cs="Times New Roman"/>
                    <w:b/>
                    <w:color w:val="FF0000"/>
                    <w:sz w:val="24"/>
                    <w:szCs w:val="24"/>
                  </w:rPr>
                </w:rPrChange>
              </w:rPr>
              <w:t>5</w:t>
            </w:r>
            <w:r w:rsidRPr="006C4628">
              <w:rPr>
                <w:rFonts w:ascii="Times New Roman" w:hAnsi="Times New Roman" w:cs="Times New Roman"/>
                <w:b/>
                <w:color w:val="FF0000"/>
                <w:sz w:val="24"/>
                <w:szCs w:val="24"/>
                <w:lang w:val="es-ES"/>
                <w:rPrChange w:id="3483" w:author="chris" w:date="2015-04-19T12:09:00Z">
                  <w:rPr>
                    <w:rFonts w:ascii="Times New Roman" w:hAnsi="Times New Roman" w:cs="Times New Roman"/>
                    <w:b/>
                    <w:color w:val="FF0000"/>
                    <w:sz w:val="24"/>
                    <w:szCs w:val="24"/>
                  </w:rPr>
                </w:rPrChange>
              </w:rPr>
              <w:t>00. Puedes ir a una tienda y gasta</w:t>
            </w:r>
            <w:r w:rsidR="00BD531B" w:rsidRPr="006C4628">
              <w:rPr>
                <w:rFonts w:ascii="Times New Roman" w:hAnsi="Times New Roman" w:cs="Times New Roman"/>
                <w:b/>
                <w:color w:val="FF0000"/>
                <w:sz w:val="24"/>
                <w:szCs w:val="24"/>
                <w:lang w:val="es-ES"/>
                <w:rPrChange w:id="3484" w:author="chris" w:date="2015-04-19T12:09:00Z">
                  <w:rPr>
                    <w:rFonts w:ascii="Times New Roman" w:hAnsi="Times New Roman" w:cs="Times New Roman"/>
                    <w:b/>
                    <w:color w:val="FF0000"/>
                    <w:sz w:val="24"/>
                    <w:szCs w:val="24"/>
                  </w:rPr>
                </w:rPrChange>
              </w:rPr>
              <w:t>r</w:t>
            </w:r>
            <w:r w:rsidRPr="006C4628">
              <w:rPr>
                <w:rFonts w:ascii="Times New Roman" w:hAnsi="Times New Roman" w:cs="Times New Roman"/>
                <w:b/>
                <w:color w:val="FF0000"/>
                <w:sz w:val="24"/>
                <w:szCs w:val="24"/>
                <w:lang w:val="es-ES"/>
                <w:rPrChange w:id="3485" w:author="chris" w:date="2015-04-19T12:09:00Z">
                  <w:rPr>
                    <w:rFonts w:ascii="Times New Roman" w:hAnsi="Times New Roman" w:cs="Times New Roman"/>
                    <w:b/>
                    <w:color w:val="FF0000"/>
                    <w:sz w:val="24"/>
                    <w:szCs w:val="24"/>
                  </w:rPr>
                </w:rPrChange>
              </w:rPr>
              <w:t xml:space="preserve"> una parte o todo el dinero. </w:t>
            </w:r>
          </w:p>
          <w:p w14:paraId="5D90048E" w14:textId="1D656E75" w:rsidR="00C17FD4" w:rsidRPr="006C4628" w:rsidRDefault="007E5D2C" w:rsidP="00E6040C">
            <w:pPr>
              <w:rPr>
                <w:rFonts w:ascii="Times New Roman" w:hAnsi="Times New Roman" w:cs="Times New Roman"/>
                <w:b/>
                <w:color w:val="548DD4" w:themeColor="text2" w:themeTint="99"/>
                <w:sz w:val="24"/>
                <w:szCs w:val="24"/>
                <w:lang w:val="es-ES"/>
                <w:rPrChange w:id="3486" w:author="chris" w:date="2015-04-19T12:09:00Z">
                  <w:rPr>
                    <w:rFonts w:ascii="Times New Roman" w:hAnsi="Times New Roman" w:cs="Times New Roman"/>
                    <w:b/>
                    <w:color w:val="548DD4" w:themeColor="text2" w:themeTint="99"/>
                    <w:sz w:val="24"/>
                    <w:szCs w:val="24"/>
                  </w:rPr>
                </w:rPrChange>
              </w:rPr>
            </w:pPr>
            <w:r w:rsidRPr="006C4628">
              <w:rPr>
                <w:rFonts w:ascii="Times New Roman" w:hAnsi="Times New Roman" w:cs="Times New Roman"/>
                <w:b/>
                <w:color w:val="548DD4" w:themeColor="text2" w:themeTint="99"/>
                <w:sz w:val="24"/>
                <w:szCs w:val="24"/>
                <w:lang w:val="es-ES"/>
                <w:rPrChange w:id="3487" w:author="chris" w:date="2015-04-19T12:09:00Z">
                  <w:rPr>
                    <w:rFonts w:ascii="Times New Roman" w:hAnsi="Times New Roman" w:cs="Times New Roman"/>
                    <w:b/>
                    <w:color w:val="548DD4" w:themeColor="text2" w:themeTint="99"/>
                    <w:sz w:val="24"/>
                    <w:szCs w:val="24"/>
                  </w:rPr>
                </w:rPrChange>
              </w:rPr>
              <w:t>(</w:t>
            </w:r>
            <w:r w:rsidR="00C17FD4" w:rsidRPr="006C4628">
              <w:rPr>
                <w:rFonts w:ascii="Times New Roman" w:hAnsi="Times New Roman" w:cs="Times New Roman"/>
                <w:b/>
                <w:color w:val="548DD4" w:themeColor="text2" w:themeTint="99"/>
                <w:sz w:val="24"/>
                <w:szCs w:val="24"/>
                <w:lang w:val="es-ES"/>
                <w:rPrChange w:id="3488" w:author="chris" w:date="2015-04-19T12:09:00Z">
                  <w:rPr>
                    <w:rFonts w:ascii="Times New Roman" w:hAnsi="Times New Roman" w:cs="Times New Roman"/>
                    <w:b/>
                    <w:color w:val="548DD4" w:themeColor="text2" w:themeTint="99"/>
                    <w:sz w:val="24"/>
                    <w:szCs w:val="24"/>
                  </w:rPr>
                </w:rPrChange>
              </w:rPr>
              <w:t xml:space="preserve">Cambiar imagen del billete por: </w:t>
            </w:r>
            <w:proofErr w:type="spellStart"/>
            <w:r w:rsidR="00C17FD4" w:rsidRPr="006C4628">
              <w:rPr>
                <w:rFonts w:ascii="Times New Roman" w:hAnsi="Times New Roman" w:cs="Times New Roman"/>
                <w:b/>
                <w:color w:val="548DD4" w:themeColor="text2" w:themeTint="99"/>
                <w:sz w:val="24"/>
                <w:szCs w:val="24"/>
                <w:lang w:val="es-ES"/>
                <w:rPrChange w:id="3489" w:author="chris" w:date="2015-04-19T12:09:00Z">
                  <w:rPr>
                    <w:rFonts w:ascii="Times New Roman" w:hAnsi="Times New Roman" w:cs="Times New Roman"/>
                    <w:b/>
                    <w:color w:val="548DD4" w:themeColor="text2" w:themeTint="99"/>
                    <w:sz w:val="24"/>
                    <w:szCs w:val="24"/>
                  </w:rPr>
                </w:rPrChange>
              </w:rPr>
              <w:t>shutterstock</w:t>
            </w:r>
            <w:proofErr w:type="spellEnd"/>
            <w:r w:rsidR="00C17FD4" w:rsidRPr="006C4628">
              <w:rPr>
                <w:rFonts w:ascii="Times New Roman" w:hAnsi="Times New Roman" w:cs="Times New Roman"/>
                <w:b/>
                <w:color w:val="548DD4" w:themeColor="text2" w:themeTint="99"/>
                <w:sz w:val="24"/>
                <w:szCs w:val="24"/>
                <w:lang w:val="es-ES"/>
                <w:rPrChange w:id="3490" w:author="chris" w:date="2015-04-19T12:09:00Z">
                  <w:rPr>
                    <w:rFonts w:ascii="Times New Roman" w:hAnsi="Times New Roman" w:cs="Times New Roman"/>
                    <w:b/>
                    <w:color w:val="548DD4" w:themeColor="text2" w:themeTint="99"/>
                    <w:sz w:val="24"/>
                    <w:szCs w:val="24"/>
                  </w:rPr>
                </w:rPrChange>
              </w:rPr>
              <w:t xml:space="preserve"> </w:t>
            </w:r>
            <w:r w:rsidR="006B2D00" w:rsidRPr="006C4628">
              <w:rPr>
                <w:rFonts w:ascii="Times New Roman" w:hAnsi="Times New Roman" w:cs="Times New Roman"/>
                <w:b/>
                <w:color w:val="548DD4" w:themeColor="text2" w:themeTint="99"/>
                <w:sz w:val="24"/>
                <w:szCs w:val="24"/>
                <w:lang w:val="es-ES"/>
                <w:rPrChange w:id="3491" w:author="chris" w:date="2015-04-19T12:09:00Z">
                  <w:rPr>
                    <w:rFonts w:ascii="Times New Roman" w:hAnsi="Times New Roman" w:cs="Times New Roman"/>
                    <w:b/>
                    <w:color w:val="548DD4" w:themeColor="text2" w:themeTint="99"/>
                    <w:sz w:val="24"/>
                    <w:szCs w:val="24"/>
                  </w:rPr>
                </w:rPrChange>
              </w:rPr>
              <w:t>132206489</w:t>
            </w:r>
            <w:r w:rsidR="00C17FD4" w:rsidRPr="006C4628">
              <w:rPr>
                <w:rFonts w:ascii="Times New Roman" w:hAnsi="Times New Roman" w:cs="Times New Roman"/>
                <w:b/>
                <w:color w:val="548DD4" w:themeColor="text2" w:themeTint="99"/>
                <w:sz w:val="24"/>
                <w:szCs w:val="24"/>
                <w:lang w:val="es-ES"/>
                <w:rPrChange w:id="3492" w:author="chris" w:date="2015-04-19T12:09:00Z">
                  <w:rPr>
                    <w:rFonts w:ascii="Times New Roman" w:hAnsi="Times New Roman" w:cs="Times New Roman"/>
                    <w:b/>
                    <w:color w:val="548DD4" w:themeColor="text2" w:themeTint="99"/>
                    <w:sz w:val="24"/>
                    <w:szCs w:val="24"/>
                  </w:rPr>
                </w:rPrChange>
              </w:rPr>
              <w:t>)</w:t>
            </w:r>
            <w:r w:rsidR="006B2D00" w:rsidRPr="006C4628">
              <w:rPr>
                <w:color w:val="548DD4" w:themeColor="text2" w:themeTint="99"/>
                <w:lang w:val="es-ES" w:eastAsia="es-CO"/>
                <w:rPrChange w:id="3493" w:author="chris" w:date="2015-04-19T12:09:00Z">
                  <w:rPr>
                    <w:noProof/>
                    <w:color w:val="548DD4" w:themeColor="text2" w:themeTint="99"/>
                    <w:lang w:val="es-CO" w:eastAsia="es-CO"/>
                  </w:rPr>
                </w:rPrChange>
              </w:rPr>
              <w:t xml:space="preserve"> </w:t>
            </w:r>
          </w:p>
          <w:p w14:paraId="2630A974" w14:textId="250C634F" w:rsidR="00C17FD4" w:rsidRPr="006C4628" w:rsidRDefault="00C17FD4" w:rsidP="00E6040C">
            <w:pPr>
              <w:jc w:val="center"/>
              <w:rPr>
                <w:rFonts w:ascii="Times New Roman" w:hAnsi="Times New Roman" w:cs="Times New Roman"/>
                <w:b/>
                <w:color w:val="FF0000"/>
                <w:sz w:val="24"/>
                <w:szCs w:val="24"/>
                <w:lang w:val="es-ES"/>
                <w:rPrChange w:id="3494" w:author="chris" w:date="2015-04-19T12:09:00Z">
                  <w:rPr>
                    <w:rFonts w:ascii="Times New Roman" w:hAnsi="Times New Roman" w:cs="Times New Roman"/>
                    <w:b/>
                    <w:color w:val="FF0000"/>
                    <w:sz w:val="24"/>
                    <w:szCs w:val="24"/>
                  </w:rPr>
                </w:rPrChange>
              </w:rPr>
            </w:pPr>
          </w:p>
          <w:p w14:paraId="65424B6C" w14:textId="77777777" w:rsidR="00807621" w:rsidRPr="006C4628" w:rsidRDefault="00807621" w:rsidP="00E6040C">
            <w:pPr>
              <w:rPr>
                <w:rFonts w:ascii="Times New Roman" w:hAnsi="Times New Roman" w:cs="Times New Roman"/>
                <w:sz w:val="24"/>
                <w:szCs w:val="24"/>
                <w:lang w:val="es-ES"/>
                <w:rPrChange w:id="3495" w:author="chris" w:date="2015-04-19T12:09:00Z">
                  <w:rPr>
                    <w:rFonts w:ascii="Times New Roman" w:hAnsi="Times New Roman" w:cs="Times New Roman"/>
                    <w:sz w:val="24"/>
                    <w:szCs w:val="24"/>
                  </w:rPr>
                </w:rPrChange>
              </w:rPr>
            </w:pPr>
          </w:p>
          <w:p w14:paraId="390546FE" w14:textId="38A68759" w:rsidR="00040868" w:rsidRPr="006C4628" w:rsidRDefault="00B2184C" w:rsidP="00E6040C">
            <w:pPr>
              <w:jc w:val="center"/>
              <w:rPr>
                <w:rFonts w:ascii="Times New Roman" w:hAnsi="Times New Roman" w:cs="Times New Roman"/>
                <w:sz w:val="24"/>
                <w:szCs w:val="24"/>
                <w:lang w:val="es-ES"/>
                <w:rPrChange w:id="3496" w:author="chris" w:date="2015-04-19T12:09:00Z">
                  <w:rPr>
                    <w:rFonts w:ascii="Times New Roman" w:hAnsi="Times New Roman" w:cs="Times New Roman"/>
                    <w:sz w:val="24"/>
                    <w:szCs w:val="24"/>
                  </w:rPr>
                </w:rPrChange>
              </w:rPr>
            </w:pPr>
            <w:r w:rsidRPr="006C4628">
              <w:rPr>
                <w:sz w:val="24"/>
                <w:szCs w:val="24"/>
                <w:lang w:val="es-ES"/>
                <w:rPrChange w:id="3497" w:author="chris" w:date="2015-04-19T12:09:00Z">
                  <w:rPr>
                    <w:sz w:val="24"/>
                    <w:szCs w:val="24"/>
                    <w:lang w:val="es-ES_tradnl"/>
                  </w:rPr>
                </w:rPrChange>
              </w:rPr>
              <w:object w:dxaOrig="6900" w:dyaOrig="7545" w14:anchorId="30D4BB96">
                <v:shape id="_x0000_i1032" type="#_x0000_t75" style="width:345.25pt;height:381.25pt" o:ole="">
                  <v:imagedata r:id="rId41" o:title=""/>
                </v:shape>
                <o:OLEObject Type="Embed" ProgID="PBrush" ShapeID="_x0000_i1032" DrawAspect="Content" ObjectID="_1490958692" r:id="rId42"/>
              </w:object>
            </w:r>
          </w:p>
          <w:p w14:paraId="0D4E5840" w14:textId="1CDEB70E" w:rsidR="00040868" w:rsidRPr="006C4628" w:rsidRDefault="00040868" w:rsidP="00E6040C">
            <w:pPr>
              <w:rPr>
                <w:rFonts w:ascii="Times New Roman" w:hAnsi="Times New Roman" w:cs="Times New Roman"/>
                <w:b/>
                <w:color w:val="FF0000"/>
                <w:sz w:val="24"/>
                <w:szCs w:val="24"/>
                <w:lang w:val="es-ES"/>
                <w:rPrChange w:id="3498"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3499" w:author="chris" w:date="2015-04-19T12:09:00Z">
                  <w:rPr>
                    <w:rFonts w:ascii="Times New Roman" w:hAnsi="Times New Roman" w:cs="Times New Roman"/>
                    <w:b/>
                    <w:color w:val="FF0000"/>
                    <w:sz w:val="24"/>
                    <w:szCs w:val="24"/>
                  </w:rPr>
                </w:rPrChange>
              </w:rPr>
              <w:t>Por ejemplo, puedes comprar algo que cueste $</w:t>
            </w:r>
            <w:r w:rsidR="006B2D00" w:rsidRPr="006C4628">
              <w:rPr>
                <w:rFonts w:ascii="Times New Roman" w:hAnsi="Times New Roman" w:cs="Times New Roman"/>
                <w:b/>
                <w:color w:val="FF0000"/>
                <w:sz w:val="24"/>
                <w:szCs w:val="24"/>
                <w:lang w:val="es-ES"/>
                <w:rPrChange w:id="3500" w:author="chris" w:date="2015-04-19T12:09:00Z">
                  <w:rPr>
                    <w:rFonts w:ascii="Times New Roman" w:hAnsi="Times New Roman" w:cs="Times New Roman"/>
                    <w:b/>
                    <w:color w:val="FF0000"/>
                    <w:sz w:val="24"/>
                    <w:szCs w:val="24"/>
                  </w:rPr>
                </w:rPrChange>
              </w:rPr>
              <w:t>2</w:t>
            </w:r>
            <w:r w:rsidRPr="006C4628">
              <w:rPr>
                <w:rFonts w:ascii="Times New Roman" w:hAnsi="Times New Roman" w:cs="Times New Roman"/>
                <w:b/>
                <w:color w:val="FF0000"/>
                <w:sz w:val="24"/>
                <w:szCs w:val="24"/>
                <w:lang w:val="es-ES"/>
                <w:rPrChange w:id="3501" w:author="chris" w:date="2015-04-19T12:09:00Z">
                  <w:rPr>
                    <w:rFonts w:ascii="Times New Roman" w:hAnsi="Times New Roman" w:cs="Times New Roman"/>
                    <w:b/>
                    <w:color w:val="FF0000"/>
                    <w:sz w:val="24"/>
                    <w:szCs w:val="24"/>
                  </w:rPr>
                </w:rPrChange>
              </w:rPr>
              <w:t xml:space="preserve">00. </w:t>
            </w:r>
          </w:p>
          <w:p w14:paraId="3B5466DF" w14:textId="26393745" w:rsidR="00807621" w:rsidRPr="006C4628" w:rsidRDefault="00040868" w:rsidP="00E6040C">
            <w:pPr>
              <w:rPr>
                <w:rFonts w:ascii="Times New Roman" w:hAnsi="Times New Roman" w:cs="Times New Roman"/>
                <w:color w:val="548DD4" w:themeColor="text2" w:themeTint="99"/>
                <w:sz w:val="24"/>
                <w:szCs w:val="24"/>
                <w:lang w:val="es-ES"/>
                <w:rPrChange w:id="3502" w:author="chris" w:date="2015-04-19T12:09:00Z">
                  <w:rPr>
                    <w:rFonts w:ascii="Times New Roman" w:hAnsi="Times New Roman" w:cs="Times New Roman"/>
                    <w:color w:val="548DD4" w:themeColor="text2" w:themeTint="99"/>
                    <w:sz w:val="24"/>
                    <w:szCs w:val="24"/>
                  </w:rPr>
                </w:rPrChange>
              </w:rPr>
            </w:pPr>
            <w:r w:rsidRPr="006C4628">
              <w:rPr>
                <w:rFonts w:ascii="Times New Roman" w:hAnsi="Times New Roman" w:cs="Times New Roman"/>
                <w:b/>
                <w:color w:val="FF0000"/>
                <w:sz w:val="24"/>
                <w:szCs w:val="24"/>
                <w:lang w:val="es-ES"/>
                <w:rPrChange w:id="3503" w:author="chris" w:date="2015-04-19T12:09:00Z">
                  <w:rPr>
                    <w:rFonts w:ascii="Times New Roman" w:hAnsi="Times New Roman" w:cs="Times New Roman"/>
                    <w:b/>
                    <w:color w:val="FF0000"/>
                    <w:sz w:val="24"/>
                    <w:szCs w:val="24"/>
                  </w:rPr>
                </w:rPrChange>
              </w:rPr>
              <w:t xml:space="preserve"> </w:t>
            </w:r>
            <w:r w:rsidRPr="006C4628">
              <w:rPr>
                <w:rFonts w:ascii="Times New Roman" w:hAnsi="Times New Roman" w:cs="Times New Roman"/>
                <w:b/>
                <w:color w:val="548DD4" w:themeColor="text2" w:themeTint="99"/>
                <w:sz w:val="24"/>
                <w:szCs w:val="24"/>
                <w:lang w:val="es-ES"/>
                <w:rPrChange w:id="3504" w:author="chris" w:date="2015-04-19T12:09:00Z">
                  <w:rPr>
                    <w:rFonts w:ascii="Times New Roman" w:hAnsi="Times New Roman" w:cs="Times New Roman"/>
                    <w:b/>
                    <w:color w:val="548DD4" w:themeColor="text2" w:themeTint="99"/>
                    <w:sz w:val="24"/>
                    <w:szCs w:val="24"/>
                  </w:rPr>
                </w:rPrChange>
              </w:rPr>
              <w:t>(Cambiar e</w:t>
            </w:r>
            <w:r w:rsidR="000C17D6" w:rsidRPr="006C4628">
              <w:rPr>
                <w:rFonts w:ascii="Times New Roman" w:hAnsi="Times New Roman" w:cs="Times New Roman"/>
                <w:b/>
                <w:color w:val="548DD4" w:themeColor="text2" w:themeTint="99"/>
                <w:sz w:val="24"/>
                <w:szCs w:val="24"/>
                <w:lang w:val="es-ES"/>
                <w:rPrChange w:id="3505" w:author="chris" w:date="2015-04-19T12:09:00Z">
                  <w:rPr>
                    <w:rFonts w:ascii="Times New Roman" w:hAnsi="Times New Roman" w:cs="Times New Roman"/>
                    <w:b/>
                    <w:color w:val="548DD4" w:themeColor="text2" w:themeTint="99"/>
                    <w:sz w:val="24"/>
                    <w:szCs w:val="24"/>
                  </w:rPr>
                </w:rPrChange>
              </w:rPr>
              <w:t>t</w:t>
            </w:r>
            <w:r w:rsidRPr="006C4628">
              <w:rPr>
                <w:rFonts w:ascii="Times New Roman" w:hAnsi="Times New Roman" w:cs="Times New Roman"/>
                <w:b/>
                <w:color w:val="548DD4" w:themeColor="text2" w:themeTint="99"/>
                <w:sz w:val="24"/>
                <w:szCs w:val="24"/>
                <w:lang w:val="es-ES"/>
                <w:rPrChange w:id="3506" w:author="chris" w:date="2015-04-19T12:09:00Z">
                  <w:rPr>
                    <w:rFonts w:ascii="Times New Roman" w:hAnsi="Times New Roman" w:cs="Times New Roman"/>
                    <w:b/>
                    <w:color w:val="548DD4" w:themeColor="text2" w:themeTint="99"/>
                    <w:sz w:val="24"/>
                    <w:szCs w:val="24"/>
                  </w:rPr>
                </w:rPrChange>
              </w:rPr>
              <w:t>iqueta con el precio del libro por $</w:t>
            </w:r>
            <w:r w:rsidR="006B2D00" w:rsidRPr="006C4628">
              <w:rPr>
                <w:rFonts w:ascii="Times New Roman" w:hAnsi="Times New Roman" w:cs="Times New Roman"/>
                <w:b/>
                <w:color w:val="548DD4" w:themeColor="text2" w:themeTint="99"/>
                <w:sz w:val="24"/>
                <w:szCs w:val="24"/>
                <w:lang w:val="es-ES"/>
                <w:rPrChange w:id="3507" w:author="chris" w:date="2015-04-19T12:09:00Z">
                  <w:rPr>
                    <w:rFonts w:ascii="Times New Roman" w:hAnsi="Times New Roman" w:cs="Times New Roman"/>
                    <w:b/>
                    <w:color w:val="548DD4" w:themeColor="text2" w:themeTint="99"/>
                    <w:sz w:val="24"/>
                    <w:szCs w:val="24"/>
                  </w:rPr>
                </w:rPrChange>
              </w:rPr>
              <w:t>2</w:t>
            </w:r>
            <w:r w:rsidRPr="006C4628">
              <w:rPr>
                <w:rFonts w:ascii="Times New Roman" w:hAnsi="Times New Roman" w:cs="Times New Roman"/>
                <w:b/>
                <w:color w:val="548DD4" w:themeColor="text2" w:themeTint="99"/>
                <w:sz w:val="24"/>
                <w:szCs w:val="24"/>
                <w:lang w:val="es-ES"/>
                <w:rPrChange w:id="3508" w:author="chris" w:date="2015-04-19T12:09:00Z">
                  <w:rPr>
                    <w:rFonts w:ascii="Times New Roman" w:hAnsi="Times New Roman" w:cs="Times New Roman"/>
                    <w:b/>
                    <w:color w:val="548DD4" w:themeColor="text2" w:themeTint="99"/>
                    <w:sz w:val="24"/>
                    <w:szCs w:val="24"/>
                  </w:rPr>
                </w:rPrChange>
              </w:rPr>
              <w:t>00</w:t>
            </w:r>
            <w:r w:rsidR="00B2184C" w:rsidRPr="006C4628">
              <w:rPr>
                <w:rFonts w:ascii="Times New Roman" w:hAnsi="Times New Roman" w:cs="Times New Roman"/>
                <w:b/>
                <w:color w:val="548DD4" w:themeColor="text2" w:themeTint="99"/>
                <w:sz w:val="24"/>
                <w:szCs w:val="24"/>
                <w:lang w:val="es-ES"/>
                <w:rPrChange w:id="3509" w:author="chris" w:date="2015-04-19T12:09:00Z">
                  <w:rPr>
                    <w:rFonts w:ascii="Times New Roman" w:hAnsi="Times New Roman" w:cs="Times New Roman"/>
                    <w:b/>
                    <w:color w:val="548DD4" w:themeColor="text2" w:themeTint="99"/>
                    <w:sz w:val="24"/>
                    <w:szCs w:val="24"/>
                  </w:rPr>
                </w:rPrChange>
              </w:rPr>
              <w:t xml:space="preserve">, cambiar libro por los dulces: </w:t>
            </w:r>
            <w:proofErr w:type="spellStart"/>
            <w:r w:rsidR="00B2184C" w:rsidRPr="006C4628">
              <w:rPr>
                <w:rFonts w:ascii="Times New Roman" w:hAnsi="Times New Roman" w:cs="Times New Roman"/>
                <w:b/>
                <w:color w:val="548DD4" w:themeColor="text2" w:themeTint="99"/>
                <w:sz w:val="24"/>
                <w:szCs w:val="24"/>
                <w:lang w:val="es-ES"/>
                <w:rPrChange w:id="3510" w:author="chris" w:date="2015-04-19T12:09:00Z">
                  <w:rPr>
                    <w:rFonts w:ascii="Times New Roman" w:hAnsi="Times New Roman" w:cs="Times New Roman"/>
                    <w:b/>
                    <w:color w:val="548DD4" w:themeColor="text2" w:themeTint="99"/>
                    <w:sz w:val="24"/>
                    <w:szCs w:val="24"/>
                  </w:rPr>
                </w:rPrChange>
              </w:rPr>
              <w:t>shutterstock</w:t>
            </w:r>
            <w:proofErr w:type="spellEnd"/>
            <w:r w:rsidR="00B2184C" w:rsidRPr="006C4628">
              <w:rPr>
                <w:rFonts w:ascii="Times New Roman" w:hAnsi="Times New Roman" w:cs="Times New Roman"/>
                <w:b/>
                <w:color w:val="548DD4" w:themeColor="text2" w:themeTint="99"/>
                <w:sz w:val="24"/>
                <w:szCs w:val="24"/>
                <w:lang w:val="es-ES"/>
                <w:rPrChange w:id="3511" w:author="chris" w:date="2015-04-19T12:09:00Z">
                  <w:rPr>
                    <w:rFonts w:ascii="Times New Roman" w:hAnsi="Times New Roman" w:cs="Times New Roman"/>
                    <w:b/>
                    <w:color w:val="548DD4" w:themeColor="text2" w:themeTint="99"/>
                    <w:sz w:val="24"/>
                    <w:szCs w:val="24"/>
                  </w:rPr>
                </w:rPrChange>
              </w:rPr>
              <w:t xml:space="preserve"> 115546057</w:t>
            </w:r>
            <w:r w:rsidRPr="006C4628">
              <w:rPr>
                <w:rFonts w:ascii="Times New Roman" w:hAnsi="Times New Roman" w:cs="Times New Roman"/>
                <w:b/>
                <w:color w:val="548DD4" w:themeColor="text2" w:themeTint="99"/>
                <w:sz w:val="24"/>
                <w:szCs w:val="24"/>
                <w:lang w:val="es-ES"/>
                <w:rPrChange w:id="3512" w:author="chris" w:date="2015-04-19T12:09:00Z">
                  <w:rPr>
                    <w:rFonts w:ascii="Times New Roman" w:hAnsi="Times New Roman" w:cs="Times New Roman"/>
                    <w:b/>
                    <w:color w:val="548DD4" w:themeColor="text2" w:themeTint="99"/>
                    <w:sz w:val="24"/>
                    <w:szCs w:val="24"/>
                  </w:rPr>
                </w:rPrChange>
              </w:rPr>
              <w:t>)</w:t>
            </w:r>
            <w:r w:rsidR="00D17A96" w:rsidRPr="006C4628">
              <w:rPr>
                <w:color w:val="548DD4" w:themeColor="text2" w:themeTint="99"/>
                <w:lang w:val="es-ES" w:eastAsia="es-CO"/>
                <w:rPrChange w:id="3513" w:author="chris" w:date="2015-04-19T12:09:00Z">
                  <w:rPr>
                    <w:noProof/>
                    <w:color w:val="548DD4" w:themeColor="text2" w:themeTint="99"/>
                    <w:lang w:val="es-CO" w:eastAsia="es-CO"/>
                  </w:rPr>
                </w:rPrChange>
              </w:rPr>
              <w:t xml:space="preserve"> </w:t>
            </w:r>
          </w:p>
          <w:p w14:paraId="2FFB3D6C" w14:textId="77777777" w:rsidR="00807621" w:rsidRPr="006C4628" w:rsidRDefault="00807621" w:rsidP="00E6040C">
            <w:pPr>
              <w:rPr>
                <w:rFonts w:ascii="Times New Roman" w:hAnsi="Times New Roman" w:cs="Times New Roman"/>
                <w:sz w:val="24"/>
                <w:szCs w:val="24"/>
                <w:lang w:val="es-ES"/>
                <w:rPrChange w:id="3514" w:author="chris" w:date="2015-04-19T12:09:00Z">
                  <w:rPr>
                    <w:rFonts w:ascii="Times New Roman" w:hAnsi="Times New Roman" w:cs="Times New Roman"/>
                    <w:sz w:val="24"/>
                    <w:szCs w:val="24"/>
                  </w:rPr>
                </w:rPrChange>
              </w:rPr>
            </w:pPr>
          </w:p>
          <w:p w14:paraId="2930BA4E" w14:textId="77777777" w:rsidR="00F43BCF" w:rsidRPr="006C4628" w:rsidRDefault="00F43BCF" w:rsidP="00E6040C">
            <w:pPr>
              <w:rPr>
                <w:rFonts w:ascii="Times New Roman" w:hAnsi="Times New Roman" w:cs="Times New Roman"/>
                <w:sz w:val="24"/>
                <w:szCs w:val="24"/>
                <w:lang w:val="es-ES"/>
                <w:rPrChange w:id="3515" w:author="chris" w:date="2015-04-19T12:09:00Z">
                  <w:rPr>
                    <w:rFonts w:ascii="Times New Roman" w:hAnsi="Times New Roman" w:cs="Times New Roman"/>
                    <w:sz w:val="24"/>
                    <w:szCs w:val="24"/>
                  </w:rPr>
                </w:rPrChange>
              </w:rPr>
            </w:pPr>
          </w:p>
          <w:p w14:paraId="4D67FF7A" w14:textId="6C443EFA" w:rsidR="00F43BCF" w:rsidRPr="006C4628" w:rsidRDefault="00B2184C" w:rsidP="00E6040C">
            <w:pPr>
              <w:jc w:val="center"/>
              <w:rPr>
                <w:rFonts w:ascii="Times New Roman" w:hAnsi="Times New Roman" w:cs="Times New Roman"/>
                <w:sz w:val="24"/>
                <w:szCs w:val="24"/>
                <w:lang w:val="es-ES"/>
                <w:rPrChange w:id="3516" w:author="chris" w:date="2015-04-19T12:09:00Z">
                  <w:rPr>
                    <w:rFonts w:ascii="Times New Roman" w:hAnsi="Times New Roman" w:cs="Times New Roman"/>
                    <w:sz w:val="24"/>
                    <w:szCs w:val="24"/>
                  </w:rPr>
                </w:rPrChange>
              </w:rPr>
            </w:pPr>
            <w:r w:rsidRPr="006C4628">
              <w:rPr>
                <w:lang w:val="es-ES" w:eastAsia="es-ES"/>
                <w:rPrChange w:id="3517" w:author="chris" w:date="2015-04-19T12:09:00Z">
                  <w:rPr>
                    <w:noProof/>
                    <w:lang w:val="es-ES" w:eastAsia="es-ES"/>
                  </w:rPr>
                </w:rPrChange>
              </w:rPr>
              <mc:AlternateContent>
                <mc:Choice Requires="wps">
                  <w:drawing>
                    <wp:anchor distT="0" distB="0" distL="114300" distR="114300" simplePos="0" relativeHeight="251659264" behindDoc="0" locked="0" layoutInCell="1" allowOverlap="1" wp14:anchorId="64B77349" wp14:editId="1BAD4BDD">
                      <wp:simplePos x="0" y="0"/>
                      <wp:positionH relativeFrom="column">
                        <wp:posOffset>3340735</wp:posOffset>
                      </wp:positionH>
                      <wp:positionV relativeFrom="paragraph">
                        <wp:posOffset>474345</wp:posOffset>
                      </wp:positionV>
                      <wp:extent cx="1127760" cy="308610"/>
                      <wp:effectExtent l="0" t="0" r="15240" b="15240"/>
                      <wp:wrapNone/>
                      <wp:docPr id="59" name="59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37B0739" w14:textId="77777777" w:rsidR="00383879" w:rsidRPr="008F0A6E" w:rsidRDefault="00383879"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9 Cuadro de texto" o:spid="_x0000_s1035" type="#_x0000_t202" style="position:absolute;left:0;text-align:left;margin-left:263.05pt;margin-top:37.35pt;width:88.8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" fillcolor="white [3201]" strokecolor="red" strokeweight=".5pt">
                      <v:textbox>
                        <w:txbxContent>
                          <w:p w14:paraId="437B0739" w14:textId="77777777" w:rsidR="00B7242E" w:rsidRPr="008F0A6E" w:rsidRDefault="00B7242E" w:rsidP="004345B5">
                            <w:pPr>
                              <w:jc w:val="center"/>
                              <w:rPr>
                                <w:b/>
                                <w:color w:val="FF0000"/>
                                <w:lang w:val="es-CO"/>
                              </w:rPr>
                            </w:pPr>
                            <w:r>
                              <w:rPr>
                                <w:b/>
                                <w:color w:val="FF0000"/>
                                <w:lang w:val="es-CO"/>
                              </w:rPr>
                              <w:t xml:space="preserve">$500 </w:t>
                            </w:r>
                          </w:p>
                        </w:txbxContent>
                      </v:textbox>
                    </v:shape>
                  </w:pict>
                </mc:Fallback>
              </mc:AlternateContent>
            </w:r>
            <w:r w:rsidRPr="006C4628">
              <w:rPr>
                <w:lang w:val="es-ES" w:eastAsia="es-ES"/>
                <w:rPrChange w:id="3518" w:author="chris" w:date="2015-04-19T12:09:00Z">
                  <w:rPr>
                    <w:noProof/>
                    <w:lang w:val="es-ES" w:eastAsia="es-ES"/>
                  </w:rPr>
                </w:rPrChange>
              </w:rPr>
              <mc:AlternateContent>
                <mc:Choice Requires="wps">
                  <w:drawing>
                    <wp:anchor distT="0" distB="0" distL="114300" distR="114300" simplePos="0" relativeHeight="251657216" behindDoc="0" locked="0" layoutInCell="1" allowOverlap="1" wp14:anchorId="3F655DD5" wp14:editId="3CA625FB">
                      <wp:simplePos x="0" y="0"/>
                      <wp:positionH relativeFrom="column">
                        <wp:posOffset>3338830</wp:posOffset>
                      </wp:positionH>
                      <wp:positionV relativeFrom="paragraph">
                        <wp:posOffset>167640</wp:posOffset>
                      </wp:positionV>
                      <wp:extent cx="1127760" cy="308610"/>
                      <wp:effectExtent l="0" t="0" r="15240" b="15240"/>
                      <wp:wrapNone/>
                      <wp:docPr id="58" name="58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72745F" w14:textId="3D652729" w:rsidR="00383879" w:rsidRPr="008F0A6E" w:rsidRDefault="00383879"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8 Cuadro de texto" o:spid="_x0000_s1036" type="#_x0000_t202" style="position:absolute;left:0;text-align:left;margin-left:262.9pt;margin-top:13.2pt;width:88.8pt;height:24.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" fillcolor="white [3201]" strokecolor="red" strokeweight=".5pt">
                      <v:textbox>
                        <w:txbxContent>
                          <w:p w14:paraId="6B72745F" w14:textId="3D652729" w:rsidR="00B7242E" w:rsidRPr="008F0A6E" w:rsidRDefault="00B7242E" w:rsidP="004345B5">
                            <w:pPr>
                              <w:jc w:val="center"/>
                              <w:rPr>
                                <w:b/>
                                <w:color w:val="FF0000"/>
                                <w:lang w:val="es-CO"/>
                              </w:rPr>
                            </w:pPr>
                            <w:r>
                              <w:rPr>
                                <w:b/>
                                <w:color w:val="FF0000"/>
                                <w:lang w:val="es-CO"/>
                              </w:rPr>
                              <w:t xml:space="preserve">$500 </w:t>
                            </w:r>
                          </w:p>
                        </w:txbxContent>
                      </v:textbox>
                    </v:shape>
                  </w:pict>
                </mc:Fallback>
              </mc:AlternateContent>
            </w:r>
            <w:r w:rsidRPr="006C4628">
              <w:rPr>
                <w:lang w:val="es-ES" w:eastAsia="es-ES"/>
                <w:rPrChange w:id="3519" w:author="chris" w:date="2015-04-19T12:09:00Z">
                  <w:rPr>
                    <w:noProof/>
                    <w:lang w:val="es-ES" w:eastAsia="es-ES"/>
                  </w:rPr>
                </w:rPrChange>
              </w:rPr>
              <w:drawing>
                <wp:anchor distT="0" distB="0" distL="114300" distR="114300" simplePos="0" relativeHeight="251661312" behindDoc="0" locked="0" layoutInCell="1" allowOverlap="1" wp14:anchorId="70A9B81A" wp14:editId="57813A07">
                  <wp:simplePos x="0" y="0"/>
                  <wp:positionH relativeFrom="column">
                    <wp:posOffset>786130</wp:posOffset>
                  </wp:positionH>
                  <wp:positionV relativeFrom="paragraph">
                    <wp:posOffset>554355</wp:posOffset>
                  </wp:positionV>
                  <wp:extent cx="973455" cy="1016635"/>
                  <wp:effectExtent l="0" t="0" r="0" b="0"/>
                  <wp:wrapNone/>
                  <wp:docPr id="57" name="Imagen 57" descr="http://thumb101.shutterstock.com/display_pic_with_logo/602809/132206507/stock-photo--colombian-pesos-coin-isolated-on-white-background-132206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01.shutterstock.com/display_pic_with_logo/602809/132206507/stock-photo--colombian-pesos-coin-isolated-on-white-background-13220650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345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17A96" w:rsidRPr="006C4628">
              <w:rPr>
                <w:lang w:val="es-ES" w:eastAsia="es-ES"/>
                <w:rPrChange w:id="3520" w:author="chris" w:date="2015-04-19T12:09:00Z">
                  <w:rPr>
                    <w:noProof/>
                    <w:lang w:val="es-ES" w:eastAsia="es-ES"/>
                  </w:rPr>
                </w:rPrChange>
              </w:rPr>
              <mc:AlternateContent>
                <mc:Choice Requires="wps">
                  <w:drawing>
                    <wp:anchor distT="0" distB="0" distL="114300" distR="114300" simplePos="0" relativeHeight="251665408" behindDoc="0" locked="0" layoutInCell="1" allowOverlap="1" wp14:anchorId="6D736660" wp14:editId="1130E426">
                      <wp:simplePos x="0" y="0"/>
                      <wp:positionH relativeFrom="column">
                        <wp:posOffset>21499</wp:posOffset>
                      </wp:positionH>
                      <wp:positionV relativeFrom="paragraph">
                        <wp:posOffset>20180</wp:posOffset>
                      </wp:positionV>
                      <wp:extent cx="3313216" cy="308610"/>
                      <wp:effectExtent l="0" t="0" r="20955" b="15240"/>
                      <wp:wrapNone/>
                      <wp:docPr id="61" name="61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83AC5B6" w14:textId="3CD73465" w:rsidR="00383879" w:rsidRPr="008F0A6E" w:rsidRDefault="00383879"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1 Cuadro de texto" o:spid="_x0000_s1037" type="#_x0000_t202" style="position:absolute;left:0;text-align:left;margin-left:1.7pt;margin-top:1.6pt;width:260.9pt;height:24.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" filled="f" strokecolor="red" strokeweight="2pt">
                      <v:textbox>
                        <w:txbxContent>
                          <w:p w14:paraId="483AC5B6" w14:textId="3CD73465" w:rsidR="00B7242E" w:rsidRPr="008F0A6E" w:rsidRDefault="00B7242E" w:rsidP="00D17A96">
                            <w:pPr>
                              <w:jc w:val="center"/>
                              <w:rPr>
                                <w:b/>
                                <w:color w:val="FF0000"/>
                                <w:lang w:val="es-CO"/>
                              </w:rPr>
                            </w:pPr>
                          </w:p>
                        </w:txbxContent>
                      </v:textbox>
                    </v:shape>
                  </w:pict>
                </mc:Fallback>
              </mc:AlternateContent>
            </w:r>
            <w:r w:rsidRPr="006C4628">
              <w:rPr>
                <w:sz w:val="24"/>
                <w:szCs w:val="24"/>
                <w:lang w:val="es-ES"/>
                <w:rPrChange w:id="3521" w:author="chris" w:date="2015-04-19T12:09:00Z">
                  <w:rPr>
                    <w:sz w:val="24"/>
                    <w:szCs w:val="24"/>
                    <w:lang w:val="es-ES_tradnl"/>
                  </w:rPr>
                </w:rPrChange>
              </w:rPr>
              <w:object w:dxaOrig="6915" w:dyaOrig="2970" w14:anchorId="5ACA3B71">
                <v:shape id="_x0000_i1033" type="#_x0000_t75" style="width:346.15pt;height:149.1pt" o:ole="">
                  <v:imagedata r:id="rId44" o:title=""/>
                </v:shape>
                <o:OLEObject Type="Embed" ProgID="PBrush" ShapeID="_x0000_i1033" DrawAspect="Content" ObjectID="_1490958693" r:id="rId45"/>
              </w:object>
            </w:r>
          </w:p>
          <w:p w14:paraId="527DE933" w14:textId="67D63F32" w:rsidR="00F43BCF" w:rsidRPr="006C4628" w:rsidRDefault="004345B5" w:rsidP="00E6040C">
            <w:pPr>
              <w:rPr>
                <w:rFonts w:ascii="Times New Roman" w:hAnsi="Times New Roman" w:cs="Times New Roman"/>
                <w:b/>
                <w:color w:val="FF0000"/>
                <w:sz w:val="24"/>
                <w:szCs w:val="24"/>
                <w:lang w:val="es-ES"/>
                <w:rPrChange w:id="3522"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3523" w:author="chris" w:date="2015-04-19T12:09:00Z">
                  <w:rPr>
                    <w:rFonts w:ascii="Times New Roman" w:hAnsi="Times New Roman" w:cs="Times New Roman"/>
                    <w:b/>
                    <w:color w:val="FF0000"/>
                    <w:sz w:val="24"/>
                    <w:szCs w:val="24"/>
                  </w:rPr>
                </w:rPrChange>
              </w:rPr>
              <w:t xml:space="preserve">Pero si tienes </w:t>
            </w:r>
            <w:r w:rsidR="00F43BCF" w:rsidRPr="006C4628">
              <w:rPr>
                <w:rFonts w:ascii="Times New Roman" w:hAnsi="Times New Roman" w:cs="Times New Roman"/>
                <w:b/>
                <w:color w:val="FF0000"/>
                <w:sz w:val="24"/>
                <w:szCs w:val="24"/>
                <w:lang w:val="es-ES"/>
                <w:rPrChange w:id="3524" w:author="chris" w:date="2015-04-19T12:09:00Z">
                  <w:rPr>
                    <w:rFonts w:ascii="Times New Roman" w:hAnsi="Times New Roman" w:cs="Times New Roman"/>
                    <w:b/>
                    <w:color w:val="FF0000"/>
                    <w:sz w:val="24"/>
                    <w:szCs w:val="24"/>
                  </w:rPr>
                </w:rPrChange>
              </w:rPr>
              <w:t xml:space="preserve"> $200</w:t>
            </w:r>
            <w:r w:rsidRPr="006C4628">
              <w:rPr>
                <w:rFonts w:ascii="Times New Roman" w:hAnsi="Times New Roman" w:cs="Times New Roman"/>
                <w:b/>
                <w:color w:val="FF0000"/>
                <w:sz w:val="24"/>
                <w:szCs w:val="24"/>
                <w:lang w:val="es-ES"/>
                <w:rPrChange w:id="3525" w:author="chris" w:date="2015-04-19T12:09:00Z">
                  <w:rPr>
                    <w:rFonts w:ascii="Times New Roman" w:hAnsi="Times New Roman" w:cs="Times New Roman"/>
                    <w:b/>
                    <w:color w:val="FF0000"/>
                    <w:sz w:val="24"/>
                    <w:szCs w:val="24"/>
                  </w:rPr>
                </w:rPrChange>
              </w:rPr>
              <w:t xml:space="preserve"> no p</w:t>
            </w:r>
            <w:r w:rsidR="00F43BCF" w:rsidRPr="006C4628">
              <w:rPr>
                <w:rFonts w:ascii="Times New Roman" w:hAnsi="Times New Roman" w:cs="Times New Roman"/>
                <w:b/>
                <w:color w:val="FF0000"/>
                <w:sz w:val="24"/>
                <w:szCs w:val="24"/>
                <w:lang w:val="es-ES"/>
                <w:rPrChange w:id="3526" w:author="chris" w:date="2015-04-19T12:09:00Z">
                  <w:rPr>
                    <w:rFonts w:ascii="Times New Roman" w:hAnsi="Times New Roman" w:cs="Times New Roman"/>
                    <w:b/>
                    <w:color w:val="FF0000"/>
                    <w:sz w:val="24"/>
                    <w:szCs w:val="24"/>
                  </w:rPr>
                </w:rPrChange>
              </w:rPr>
              <w:t xml:space="preserve">uedes </w:t>
            </w:r>
            <w:r w:rsidRPr="006C4628">
              <w:rPr>
                <w:rFonts w:ascii="Times New Roman" w:hAnsi="Times New Roman" w:cs="Times New Roman"/>
                <w:b/>
                <w:color w:val="FF0000"/>
                <w:sz w:val="24"/>
                <w:szCs w:val="24"/>
                <w:lang w:val="es-ES"/>
                <w:rPrChange w:id="3527" w:author="chris" w:date="2015-04-19T12:09:00Z">
                  <w:rPr>
                    <w:rFonts w:ascii="Times New Roman" w:hAnsi="Times New Roman" w:cs="Times New Roman"/>
                    <w:b/>
                    <w:color w:val="FF0000"/>
                    <w:sz w:val="24"/>
                    <w:szCs w:val="24"/>
                  </w:rPr>
                </w:rPrChange>
              </w:rPr>
              <w:t>c</w:t>
            </w:r>
            <w:r w:rsidR="00D17A96" w:rsidRPr="006C4628">
              <w:rPr>
                <w:rFonts w:ascii="Times New Roman" w:hAnsi="Times New Roman" w:cs="Times New Roman"/>
                <w:b/>
                <w:color w:val="FF0000"/>
                <w:sz w:val="24"/>
                <w:szCs w:val="24"/>
                <w:lang w:val="es-ES"/>
                <w:rPrChange w:id="3528" w:author="chris" w:date="2015-04-19T12:09:00Z">
                  <w:rPr>
                    <w:rFonts w:ascii="Times New Roman" w:hAnsi="Times New Roman" w:cs="Times New Roman"/>
                    <w:b/>
                    <w:color w:val="FF0000"/>
                    <w:sz w:val="24"/>
                    <w:szCs w:val="24"/>
                  </w:rPr>
                </w:rPrChange>
              </w:rPr>
              <w:t>omprar algo que te cueste $500</w:t>
            </w:r>
          </w:p>
          <w:p w14:paraId="5DC05ED9" w14:textId="34002F4D" w:rsidR="00F43BCF" w:rsidRPr="006C4628" w:rsidRDefault="00F43BCF" w:rsidP="00E6040C">
            <w:pPr>
              <w:rPr>
                <w:rFonts w:ascii="Times New Roman" w:hAnsi="Times New Roman" w:cs="Times New Roman"/>
                <w:color w:val="548DD4" w:themeColor="text2" w:themeTint="99"/>
                <w:sz w:val="24"/>
                <w:szCs w:val="24"/>
                <w:lang w:val="es-ES"/>
                <w:rPrChange w:id="3529" w:author="chris" w:date="2015-04-19T12:09:00Z">
                  <w:rPr>
                    <w:rFonts w:ascii="Times New Roman" w:hAnsi="Times New Roman" w:cs="Times New Roman"/>
                    <w:color w:val="548DD4" w:themeColor="text2" w:themeTint="99"/>
                    <w:sz w:val="24"/>
                    <w:szCs w:val="24"/>
                  </w:rPr>
                </w:rPrChange>
              </w:rPr>
            </w:pPr>
            <w:r w:rsidRPr="006C4628">
              <w:rPr>
                <w:rFonts w:ascii="Times New Roman" w:hAnsi="Times New Roman" w:cs="Times New Roman"/>
                <w:b/>
                <w:color w:val="FF0000"/>
                <w:sz w:val="24"/>
                <w:szCs w:val="24"/>
                <w:lang w:val="es-ES"/>
                <w:rPrChange w:id="3530" w:author="chris" w:date="2015-04-19T12:09:00Z">
                  <w:rPr>
                    <w:rFonts w:ascii="Times New Roman" w:hAnsi="Times New Roman" w:cs="Times New Roman"/>
                    <w:b/>
                    <w:color w:val="FF0000"/>
                    <w:sz w:val="24"/>
                    <w:szCs w:val="24"/>
                  </w:rPr>
                </w:rPrChange>
              </w:rPr>
              <w:t xml:space="preserve"> </w:t>
            </w:r>
            <w:r w:rsidRPr="006C4628">
              <w:rPr>
                <w:rFonts w:ascii="Times New Roman" w:hAnsi="Times New Roman" w:cs="Times New Roman"/>
                <w:b/>
                <w:color w:val="548DD4" w:themeColor="text2" w:themeTint="99"/>
                <w:sz w:val="24"/>
                <w:szCs w:val="24"/>
                <w:lang w:val="es-ES"/>
                <w:rPrChange w:id="3531" w:author="chris" w:date="2015-04-19T12:09:00Z">
                  <w:rPr>
                    <w:rFonts w:ascii="Times New Roman" w:hAnsi="Times New Roman" w:cs="Times New Roman"/>
                    <w:b/>
                    <w:color w:val="548DD4" w:themeColor="text2" w:themeTint="99"/>
                    <w:sz w:val="24"/>
                    <w:szCs w:val="24"/>
                  </w:rPr>
                </w:rPrChange>
              </w:rPr>
              <w:t xml:space="preserve">(Cambiar imagen del billete por: </w:t>
            </w:r>
            <w:proofErr w:type="spellStart"/>
            <w:r w:rsidRPr="006C4628">
              <w:rPr>
                <w:rFonts w:ascii="Times New Roman" w:hAnsi="Times New Roman" w:cs="Times New Roman"/>
                <w:b/>
                <w:color w:val="548DD4" w:themeColor="text2" w:themeTint="99"/>
                <w:sz w:val="24"/>
                <w:szCs w:val="24"/>
                <w:lang w:val="es-ES"/>
                <w:rPrChange w:id="3532" w:author="chris" w:date="2015-04-19T12:09:00Z">
                  <w:rPr>
                    <w:rFonts w:ascii="Times New Roman" w:hAnsi="Times New Roman" w:cs="Times New Roman"/>
                    <w:b/>
                    <w:color w:val="548DD4" w:themeColor="text2" w:themeTint="99"/>
                    <w:sz w:val="24"/>
                    <w:szCs w:val="24"/>
                  </w:rPr>
                </w:rPrChange>
              </w:rPr>
              <w:t>shutterstock</w:t>
            </w:r>
            <w:proofErr w:type="spellEnd"/>
            <w:r w:rsidRPr="006C4628">
              <w:rPr>
                <w:rFonts w:ascii="Times New Roman" w:hAnsi="Times New Roman" w:cs="Times New Roman"/>
                <w:b/>
                <w:color w:val="548DD4" w:themeColor="text2" w:themeTint="99"/>
                <w:sz w:val="24"/>
                <w:szCs w:val="24"/>
                <w:lang w:val="es-ES"/>
                <w:rPrChange w:id="3533" w:author="chris" w:date="2015-04-19T12:09:00Z">
                  <w:rPr>
                    <w:rFonts w:ascii="Times New Roman" w:hAnsi="Times New Roman" w:cs="Times New Roman"/>
                    <w:b/>
                    <w:color w:val="548DD4" w:themeColor="text2" w:themeTint="99"/>
                    <w:sz w:val="24"/>
                    <w:szCs w:val="24"/>
                  </w:rPr>
                </w:rPrChange>
              </w:rPr>
              <w:t xml:space="preserve"> </w:t>
            </w:r>
            <w:r w:rsidR="004345B5" w:rsidRPr="006C4628">
              <w:rPr>
                <w:rFonts w:ascii="Times New Roman" w:hAnsi="Times New Roman" w:cs="Times New Roman"/>
                <w:b/>
                <w:color w:val="548DD4" w:themeColor="text2" w:themeTint="99"/>
                <w:sz w:val="24"/>
                <w:szCs w:val="24"/>
                <w:lang w:val="es-ES"/>
                <w:rPrChange w:id="3534" w:author="chris" w:date="2015-04-19T12:09:00Z">
                  <w:rPr>
                    <w:rFonts w:ascii="Times New Roman" w:hAnsi="Times New Roman" w:cs="Times New Roman"/>
                    <w:b/>
                    <w:color w:val="548DD4" w:themeColor="text2" w:themeTint="99"/>
                    <w:sz w:val="24"/>
                    <w:szCs w:val="24"/>
                  </w:rPr>
                </w:rPrChange>
              </w:rPr>
              <w:t>132206507)</w:t>
            </w:r>
            <w:r w:rsidR="004345B5" w:rsidRPr="006C4628">
              <w:rPr>
                <w:color w:val="548DD4" w:themeColor="text2" w:themeTint="99"/>
                <w:lang w:val="es-ES" w:eastAsia="es-CO"/>
                <w:rPrChange w:id="3535" w:author="chris" w:date="2015-04-19T12:09:00Z">
                  <w:rPr>
                    <w:noProof/>
                    <w:color w:val="548DD4" w:themeColor="text2" w:themeTint="99"/>
                    <w:lang w:val="es-CO" w:eastAsia="es-CO"/>
                  </w:rPr>
                </w:rPrChange>
              </w:rPr>
              <w:t xml:space="preserve"> </w:t>
            </w:r>
          </w:p>
          <w:p w14:paraId="3D183B47" w14:textId="512F7F73" w:rsidR="004345B5" w:rsidRPr="006C4628" w:rsidRDefault="004345B5" w:rsidP="00E6040C">
            <w:pPr>
              <w:rPr>
                <w:rFonts w:ascii="Times New Roman" w:hAnsi="Times New Roman" w:cs="Times New Roman"/>
                <w:color w:val="548DD4" w:themeColor="text2" w:themeTint="99"/>
                <w:sz w:val="24"/>
                <w:szCs w:val="24"/>
                <w:lang w:val="es-ES"/>
                <w:rPrChange w:id="3536" w:author="chris" w:date="2015-04-19T12:09:00Z">
                  <w:rPr>
                    <w:rFonts w:ascii="Times New Roman" w:hAnsi="Times New Roman" w:cs="Times New Roman"/>
                    <w:color w:val="548DD4" w:themeColor="text2" w:themeTint="99"/>
                    <w:sz w:val="24"/>
                    <w:szCs w:val="24"/>
                  </w:rPr>
                </w:rPrChange>
              </w:rPr>
            </w:pPr>
            <w:r w:rsidRPr="006C4628">
              <w:rPr>
                <w:rFonts w:ascii="Times New Roman" w:hAnsi="Times New Roman" w:cs="Times New Roman"/>
                <w:b/>
                <w:color w:val="548DD4" w:themeColor="text2" w:themeTint="99"/>
                <w:sz w:val="24"/>
                <w:szCs w:val="24"/>
                <w:lang w:val="es-ES"/>
                <w:rPrChange w:id="3537" w:author="chris" w:date="2015-04-19T12:09:00Z">
                  <w:rPr>
                    <w:rFonts w:ascii="Times New Roman" w:hAnsi="Times New Roman" w:cs="Times New Roman"/>
                    <w:b/>
                    <w:color w:val="548DD4" w:themeColor="text2" w:themeTint="99"/>
                    <w:sz w:val="24"/>
                    <w:szCs w:val="24"/>
                  </w:rPr>
                </w:rPrChange>
              </w:rPr>
              <w:t xml:space="preserve">(Cambiar </w:t>
            </w:r>
            <w:r w:rsidR="00B2184C" w:rsidRPr="006C4628">
              <w:rPr>
                <w:rFonts w:ascii="Times New Roman" w:hAnsi="Times New Roman" w:cs="Times New Roman"/>
                <w:b/>
                <w:color w:val="548DD4" w:themeColor="text2" w:themeTint="99"/>
                <w:sz w:val="24"/>
                <w:szCs w:val="24"/>
                <w:lang w:val="es-ES"/>
                <w:rPrChange w:id="3538" w:author="chris" w:date="2015-04-19T12:09:00Z">
                  <w:rPr>
                    <w:rFonts w:ascii="Times New Roman" w:hAnsi="Times New Roman" w:cs="Times New Roman"/>
                    <w:b/>
                    <w:color w:val="548DD4" w:themeColor="text2" w:themeTint="99"/>
                    <w:sz w:val="24"/>
                    <w:szCs w:val="24"/>
                  </w:rPr>
                </w:rPrChange>
              </w:rPr>
              <w:t xml:space="preserve">libros por el </w:t>
            </w:r>
            <w:proofErr w:type="spellStart"/>
            <w:r w:rsidR="00B2184C" w:rsidRPr="006C4628">
              <w:rPr>
                <w:rFonts w:ascii="Times New Roman" w:hAnsi="Times New Roman" w:cs="Times New Roman"/>
                <w:b/>
                <w:color w:val="548DD4" w:themeColor="text2" w:themeTint="99"/>
                <w:sz w:val="24"/>
                <w:szCs w:val="24"/>
                <w:lang w:val="es-ES"/>
                <w:rPrChange w:id="3539" w:author="chris" w:date="2015-04-19T12:09:00Z">
                  <w:rPr>
                    <w:rFonts w:ascii="Times New Roman" w:hAnsi="Times New Roman" w:cs="Times New Roman"/>
                    <w:b/>
                    <w:color w:val="548DD4" w:themeColor="text2" w:themeTint="99"/>
                    <w:sz w:val="24"/>
                    <w:szCs w:val="24"/>
                  </w:rPr>
                </w:rPrChange>
              </w:rPr>
              <w:t>shutterstock</w:t>
            </w:r>
            <w:proofErr w:type="spellEnd"/>
            <w:r w:rsidR="00B2184C" w:rsidRPr="006C4628">
              <w:rPr>
                <w:rFonts w:ascii="Times New Roman" w:hAnsi="Times New Roman" w:cs="Times New Roman"/>
                <w:b/>
                <w:color w:val="548DD4" w:themeColor="text2" w:themeTint="99"/>
                <w:sz w:val="24"/>
                <w:szCs w:val="24"/>
                <w:lang w:val="es-ES"/>
                <w:rPrChange w:id="3540" w:author="chris" w:date="2015-04-19T12:09:00Z">
                  <w:rPr>
                    <w:rFonts w:ascii="Times New Roman" w:hAnsi="Times New Roman" w:cs="Times New Roman"/>
                    <w:b/>
                    <w:color w:val="548DD4" w:themeColor="text2" w:themeTint="99"/>
                    <w:sz w:val="24"/>
                    <w:szCs w:val="24"/>
                  </w:rPr>
                </w:rPrChange>
              </w:rPr>
              <w:t xml:space="preserve"> 202602934</w:t>
            </w:r>
            <w:r w:rsidRPr="006C4628">
              <w:rPr>
                <w:rFonts w:ascii="Times New Roman" w:hAnsi="Times New Roman" w:cs="Times New Roman"/>
                <w:b/>
                <w:color w:val="548DD4" w:themeColor="text2" w:themeTint="99"/>
                <w:sz w:val="24"/>
                <w:szCs w:val="24"/>
                <w:lang w:val="es-ES"/>
                <w:rPrChange w:id="3541" w:author="chris" w:date="2015-04-19T12:09:00Z">
                  <w:rPr>
                    <w:rFonts w:ascii="Times New Roman" w:hAnsi="Times New Roman" w:cs="Times New Roman"/>
                    <w:b/>
                    <w:color w:val="548DD4" w:themeColor="text2" w:themeTint="99"/>
                    <w:sz w:val="24"/>
                    <w:szCs w:val="24"/>
                  </w:rPr>
                </w:rPrChange>
              </w:rPr>
              <w:t>)</w:t>
            </w:r>
          </w:p>
          <w:p w14:paraId="38038712" w14:textId="22925F77" w:rsidR="00F43BCF" w:rsidRPr="006C4628" w:rsidRDefault="00F43BCF" w:rsidP="00E6040C">
            <w:pPr>
              <w:rPr>
                <w:rFonts w:ascii="Times New Roman" w:hAnsi="Times New Roman" w:cs="Times New Roman"/>
                <w:sz w:val="24"/>
                <w:szCs w:val="24"/>
                <w:lang w:val="es-ES"/>
                <w:rPrChange w:id="3542" w:author="chris" w:date="2015-04-19T12:09:00Z">
                  <w:rPr>
                    <w:rFonts w:ascii="Times New Roman" w:hAnsi="Times New Roman" w:cs="Times New Roman"/>
                    <w:sz w:val="24"/>
                    <w:szCs w:val="24"/>
                  </w:rPr>
                </w:rPrChange>
              </w:rPr>
            </w:pPr>
          </w:p>
          <w:p w14:paraId="7A618804" w14:textId="40E68336" w:rsidR="00F43BCF" w:rsidRPr="006C4628" w:rsidRDefault="00F43BCF" w:rsidP="00E6040C">
            <w:pPr>
              <w:rPr>
                <w:rFonts w:ascii="Times New Roman" w:hAnsi="Times New Roman" w:cs="Times New Roman"/>
                <w:sz w:val="24"/>
                <w:szCs w:val="24"/>
                <w:lang w:val="es-ES"/>
                <w:rPrChange w:id="3543" w:author="chris" w:date="2015-04-19T12:09:00Z">
                  <w:rPr>
                    <w:rFonts w:ascii="Times New Roman" w:hAnsi="Times New Roman" w:cs="Times New Roman"/>
                    <w:sz w:val="24"/>
                    <w:szCs w:val="24"/>
                  </w:rPr>
                </w:rPrChange>
              </w:rPr>
            </w:pPr>
          </w:p>
          <w:p w14:paraId="0AABF06D" w14:textId="646518E4" w:rsidR="00F43BCF" w:rsidRPr="006C4628" w:rsidRDefault="007E5D2C" w:rsidP="00E6040C">
            <w:pPr>
              <w:rPr>
                <w:rFonts w:ascii="Times New Roman" w:hAnsi="Times New Roman" w:cs="Times New Roman"/>
                <w:sz w:val="24"/>
                <w:szCs w:val="24"/>
                <w:lang w:val="es-ES"/>
                <w:rPrChange w:id="3544" w:author="chris" w:date="2015-04-19T12:09:00Z">
                  <w:rPr>
                    <w:rFonts w:ascii="Times New Roman" w:hAnsi="Times New Roman" w:cs="Times New Roman"/>
                    <w:sz w:val="24"/>
                    <w:szCs w:val="24"/>
                  </w:rPr>
                </w:rPrChange>
              </w:rPr>
            </w:pPr>
            <w:r w:rsidRPr="006C4628">
              <w:rPr>
                <w:lang w:val="es-ES" w:eastAsia="es-ES"/>
                <w:rPrChange w:id="3545" w:author="chris" w:date="2015-04-19T12:09:00Z">
                  <w:rPr>
                    <w:noProof/>
                    <w:lang w:val="es-ES" w:eastAsia="es-ES"/>
                  </w:rPr>
                </w:rPrChange>
              </w:rPr>
              <mc:AlternateContent>
                <mc:Choice Requires="wps">
                  <w:drawing>
                    <wp:anchor distT="0" distB="0" distL="114300" distR="114300" simplePos="0" relativeHeight="251671552" behindDoc="0" locked="0" layoutInCell="1" allowOverlap="1" wp14:anchorId="57F6C833" wp14:editId="60F01EA8">
                      <wp:simplePos x="0" y="0"/>
                      <wp:positionH relativeFrom="column">
                        <wp:posOffset>1054686</wp:posOffset>
                      </wp:positionH>
                      <wp:positionV relativeFrom="paragraph">
                        <wp:posOffset>741235</wp:posOffset>
                      </wp:positionV>
                      <wp:extent cx="2422566" cy="308610"/>
                      <wp:effectExtent l="0" t="0" r="15875" b="15240"/>
                      <wp:wrapNone/>
                      <wp:docPr id="64" name="64 Cuadro de texto"/>
                      <wp:cNvGraphicFramePr/>
                      <a:graphic xmlns:a="http://schemas.openxmlformats.org/drawingml/2006/main">
                        <a:graphicData uri="http://schemas.microsoft.com/office/word/2010/wordprocessingShape">
                          <wps:wsp>
                            <wps:cNvSpPr txBox="1"/>
                            <wps:spPr>
                              <a:xfrm>
                                <a:off x="0" y="0"/>
                                <a:ext cx="2422566"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285B26" w14:textId="57EE8425" w:rsidR="00383879" w:rsidRPr="008F0A6E" w:rsidRDefault="00383879" w:rsidP="007E5D2C">
                                  <w:pPr>
                                    <w:jc w:val="center"/>
                                    <w:rPr>
                                      <w:b/>
                                      <w:color w:val="FF0000"/>
                                      <w:lang w:val="es-CO"/>
                                    </w:rPr>
                                  </w:pPr>
                                  <w:r>
                                    <w:rPr>
                                      <w:b/>
                                      <w:color w:val="FF0000"/>
                                      <w:lang w:val="es-CO"/>
                                    </w:rPr>
                                    <w:t xml:space="preserve">500 – 200 ≠ 200 - 500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4 Cuadro de texto" o:spid="_x0000_s1038" type="#_x0000_t202" style="position:absolute;margin-left:83.05pt;margin-top:58.35pt;width:190.75pt;height:24.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" fillcolor="white [3201]" strokecolor="red" strokeweight=".5pt">
                      <v:textbox>
                        <w:txbxContent>
                          <w:p w14:paraId="5F285B26" w14:textId="57EE8425" w:rsidR="00B7242E" w:rsidRPr="008F0A6E" w:rsidRDefault="00B7242E" w:rsidP="007E5D2C">
                            <w:pPr>
                              <w:jc w:val="center"/>
                              <w:rPr>
                                <w:b/>
                                <w:color w:val="FF0000"/>
                                <w:lang w:val="es-CO"/>
                              </w:rPr>
                            </w:pPr>
                            <w:r>
                              <w:rPr>
                                <w:b/>
                                <w:color w:val="FF0000"/>
                                <w:lang w:val="es-CO"/>
                              </w:rPr>
                              <w:t xml:space="preserve">500 – 200 ≠ 200 - 500 </w:t>
                            </w:r>
                          </w:p>
                        </w:txbxContent>
                      </v:textbox>
                    </v:shape>
                  </w:pict>
                </mc:Fallback>
              </mc:AlternateContent>
            </w:r>
            <w:r w:rsidR="00D17A96" w:rsidRPr="006C4628">
              <w:rPr>
                <w:lang w:val="es-ES" w:eastAsia="es-ES"/>
                <w:rPrChange w:id="3546" w:author="chris" w:date="2015-04-19T12:09:00Z">
                  <w:rPr>
                    <w:noProof/>
                    <w:lang w:val="es-ES" w:eastAsia="es-ES"/>
                  </w:rPr>
                </w:rPrChange>
              </w:rPr>
              <w:drawing>
                <wp:inline distT="0" distB="0" distL="0" distR="0" wp14:anchorId="165F7BF7" wp14:editId="76D4FB7A">
                  <wp:extent cx="3467595" cy="1591293"/>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686" t="22712" r="29446" b="31864"/>
                          <a:stretch/>
                        </pic:blipFill>
                        <pic:spPr bwMode="auto">
                          <a:xfrm>
                            <a:off x="0" y="0"/>
                            <a:ext cx="3472068" cy="15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333987" w14:textId="781479B5" w:rsidR="00F43BCF" w:rsidRPr="006C4628" w:rsidRDefault="00F43BCF" w:rsidP="00E6040C">
            <w:pPr>
              <w:rPr>
                <w:rFonts w:ascii="Times New Roman" w:hAnsi="Times New Roman" w:cs="Times New Roman"/>
                <w:sz w:val="24"/>
                <w:szCs w:val="24"/>
                <w:lang w:val="es-ES"/>
                <w:rPrChange w:id="3547" w:author="chris" w:date="2015-04-19T12:09:00Z">
                  <w:rPr>
                    <w:rFonts w:ascii="Times New Roman" w:hAnsi="Times New Roman" w:cs="Times New Roman"/>
                    <w:sz w:val="24"/>
                    <w:szCs w:val="24"/>
                  </w:rPr>
                </w:rPrChange>
              </w:rPr>
            </w:pPr>
          </w:p>
          <w:p w14:paraId="25329ECD" w14:textId="1CFBA8D2" w:rsidR="00F43BCF" w:rsidRPr="006C4628" w:rsidRDefault="007E5D2C" w:rsidP="00E6040C">
            <w:pPr>
              <w:rPr>
                <w:rFonts w:ascii="Times New Roman" w:hAnsi="Times New Roman" w:cs="Times New Roman"/>
                <w:color w:val="FF0000"/>
                <w:sz w:val="24"/>
                <w:szCs w:val="24"/>
                <w:lang w:val="es-ES"/>
                <w:rPrChange w:id="3548"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549" w:author="chris" w:date="2015-04-19T12:09:00Z">
                  <w:rPr>
                    <w:rFonts w:ascii="Times New Roman" w:hAnsi="Times New Roman" w:cs="Times New Roman"/>
                    <w:color w:val="FF0000"/>
                    <w:sz w:val="24"/>
                    <w:szCs w:val="24"/>
                  </w:rPr>
                </w:rPrChange>
              </w:rPr>
              <w:t xml:space="preserve">Por eso no es lo mismo restar 200 a 500, que restar 500 a 200. </w:t>
            </w:r>
          </w:p>
          <w:p w14:paraId="547AD492" w14:textId="77777777" w:rsidR="00F43BCF" w:rsidRPr="006C4628" w:rsidRDefault="00F43BCF" w:rsidP="00E6040C">
            <w:pPr>
              <w:rPr>
                <w:rFonts w:ascii="Times New Roman" w:hAnsi="Times New Roman" w:cs="Times New Roman"/>
                <w:sz w:val="24"/>
                <w:szCs w:val="24"/>
                <w:lang w:val="es-ES"/>
                <w:rPrChange w:id="3550" w:author="chris" w:date="2015-04-19T12:09:00Z">
                  <w:rPr>
                    <w:rFonts w:ascii="Times New Roman" w:hAnsi="Times New Roman" w:cs="Times New Roman"/>
                    <w:sz w:val="24"/>
                    <w:szCs w:val="24"/>
                  </w:rPr>
                </w:rPrChange>
              </w:rPr>
            </w:pPr>
          </w:p>
          <w:p w14:paraId="6E4F3F4E" w14:textId="77777777" w:rsidR="00807621" w:rsidRPr="006C4628" w:rsidRDefault="00807621" w:rsidP="00E6040C">
            <w:pPr>
              <w:rPr>
                <w:rFonts w:ascii="Times New Roman" w:hAnsi="Times New Roman" w:cs="Times New Roman"/>
                <w:sz w:val="24"/>
                <w:szCs w:val="24"/>
                <w:lang w:val="es-ES"/>
                <w:rPrChange w:id="3551" w:author="chris" w:date="2015-04-19T12:09:00Z">
                  <w:rPr>
                    <w:rFonts w:ascii="Times New Roman" w:hAnsi="Times New Roman" w:cs="Times New Roman"/>
                    <w:sz w:val="24"/>
                    <w:szCs w:val="24"/>
                  </w:rPr>
                </w:rPrChange>
              </w:rPr>
            </w:pPr>
          </w:p>
          <w:p w14:paraId="71E18FE6" w14:textId="57A38BDD" w:rsidR="00993BB5" w:rsidRPr="006C4628" w:rsidRDefault="00993BB5" w:rsidP="00E6040C">
            <w:pPr>
              <w:rPr>
                <w:rFonts w:ascii="Times New Roman" w:hAnsi="Times New Roman" w:cs="Times New Roman"/>
                <w:sz w:val="24"/>
                <w:szCs w:val="24"/>
                <w:lang w:val="es-ES"/>
                <w:rPrChange w:id="3552" w:author="chris" w:date="2015-04-19T12:09:00Z">
                  <w:rPr>
                    <w:rFonts w:ascii="Times New Roman" w:hAnsi="Times New Roman" w:cs="Times New Roman"/>
                    <w:sz w:val="24"/>
                    <w:szCs w:val="24"/>
                  </w:rPr>
                </w:rPrChange>
              </w:rPr>
            </w:pPr>
            <w:r w:rsidRPr="006C4628">
              <w:rPr>
                <w:lang w:val="es-ES" w:eastAsia="es-ES"/>
                <w:rPrChange w:id="3553" w:author="chris" w:date="2015-04-19T12:09:00Z">
                  <w:rPr>
                    <w:noProof/>
                    <w:lang w:val="es-ES" w:eastAsia="es-ES"/>
                  </w:rPr>
                </w:rPrChange>
              </w:rPr>
              <mc:AlternateContent>
                <mc:Choice Requires="wps">
                  <w:drawing>
                    <wp:anchor distT="0" distB="0" distL="114300" distR="114300" simplePos="0" relativeHeight="251632640" behindDoc="0" locked="0" layoutInCell="1" allowOverlap="1" wp14:anchorId="5A2E88AB" wp14:editId="63C07F77">
                      <wp:simplePos x="0" y="0"/>
                      <wp:positionH relativeFrom="column">
                        <wp:posOffset>-25</wp:posOffset>
                      </wp:positionH>
                      <wp:positionV relativeFrom="paragraph">
                        <wp:posOffset>-5271</wp:posOffset>
                      </wp:positionV>
                      <wp:extent cx="4239491" cy="498475"/>
                      <wp:effectExtent l="76200" t="38100" r="85090" b="92075"/>
                      <wp:wrapNone/>
                      <wp:docPr id="36" name="36 Rectángulo redondeado"/>
                      <wp:cNvGraphicFramePr/>
                      <a:graphic xmlns:a="http://schemas.openxmlformats.org/drawingml/2006/main">
                        <a:graphicData uri="http://schemas.microsoft.com/office/word/2010/wordprocessingShape">
                          <wps:wsp>
                            <wps:cNvSpPr/>
                            <wps:spPr>
                              <a:xfrm flipV="1">
                                <a:off x="0" y="0"/>
                                <a:ext cx="4239491" cy="498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845853D" id="36 Rectángulo redondeado" o:spid="_x0000_s1026" style="position:absolute;margin-left:0;margin-top:-.4pt;width:333.8pt;height:39.25pt;flip:y;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" filled="f" strokecolor="red" strokeweight="2.25pt">
                      <v:shadow on="t" color="black" opacity="22937f" origin=",.5" offset="0,.63889mm"/>
                    </v:roundrect>
                  </w:pict>
                </mc:Fallback>
              </mc:AlternateContent>
            </w:r>
            <w:r w:rsidRPr="006C4628">
              <w:rPr>
                <w:lang w:val="es-ES" w:eastAsia="es-ES"/>
                <w:rPrChange w:id="3554" w:author="chris" w:date="2015-04-19T12:09:00Z">
                  <w:rPr>
                    <w:noProof/>
                    <w:lang w:val="es-ES" w:eastAsia="es-ES"/>
                  </w:rPr>
                </w:rPrChange>
              </w:rPr>
              <w:drawing>
                <wp:inline distT="0" distB="0" distL="0" distR="0" wp14:anchorId="524F7EC4" wp14:editId="6AE6D3B7">
                  <wp:extent cx="4298866" cy="1840675"/>
                  <wp:effectExtent l="19050" t="19050" r="26035"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111" t="23728" r="14191" b="23729"/>
                          <a:stretch/>
                        </pic:blipFill>
                        <pic:spPr bwMode="auto">
                          <a:xfrm>
                            <a:off x="0" y="0"/>
                            <a:ext cx="4304412"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76538" w14:textId="58EA6354" w:rsidR="00127D83" w:rsidRPr="006C4628" w:rsidRDefault="00BF183F" w:rsidP="00E6040C">
            <w:pPr>
              <w:rPr>
                <w:rFonts w:ascii="Times New Roman" w:hAnsi="Times New Roman" w:cs="Times New Roman"/>
                <w:color w:val="FF0000"/>
                <w:sz w:val="24"/>
                <w:szCs w:val="24"/>
                <w:lang w:val="es-ES"/>
                <w:rPrChange w:id="3555"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556" w:author="chris" w:date="2015-04-19T12:09:00Z">
                  <w:rPr>
                    <w:rFonts w:ascii="Times New Roman" w:hAnsi="Times New Roman" w:cs="Times New Roman"/>
                    <w:color w:val="FF0000"/>
                    <w:sz w:val="24"/>
                    <w:szCs w:val="24"/>
                  </w:rPr>
                </w:rPrChange>
              </w:rPr>
              <w:t xml:space="preserve">Una propiedad que tienen en común la </w:t>
            </w:r>
            <w:r w:rsidRPr="006C4628">
              <w:rPr>
                <w:rFonts w:ascii="Times New Roman" w:hAnsi="Times New Roman" w:cs="Times New Roman"/>
                <w:b/>
                <w:color w:val="FF0000"/>
                <w:sz w:val="24"/>
                <w:szCs w:val="24"/>
                <w:lang w:val="es-ES"/>
                <w:rPrChange w:id="3557" w:author="chris" w:date="2015-04-19T12:09:00Z">
                  <w:rPr>
                    <w:rFonts w:ascii="Times New Roman" w:hAnsi="Times New Roman" w:cs="Times New Roman"/>
                    <w:b/>
                    <w:color w:val="FF0000"/>
                    <w:sz w:val="24"/>
                    <w:szCs w:val="24"/>
                  </w:rPr>
                </w:rPrChange>
              </w:rPr>
              <w:t xml:space="preserve">adición y </w:t>
            </w:r>
            <w:r w:rsidRPr="006C4628">
              <w:rPr>
                <w:rFonts w:ascii="Times New Roman" w:hAnsi="Times New Roman" w:cs="Times New Roman"/>
                <w:color w:val="FF0000"/>
                <w:sz w:val="24"/>
                <w:szCs w:val="24"/>
                <w:lang w:val="es-ES"/>
                <w:rPrChange w:id="3558" w:author="chris" w:date="2015-04-19T12:09:00Z">
                  <w:rPr>
                    <w:rFonts w:ascii="Times New Roman" w:hAnsi="Times New Roman" w:cs="Times New Roman"/>
                    <w:color w:val="FF0000"/>
                    <w:sz w:val="24"/>
                    <w:szCs w:val="24"/>
                  </w:rPr>
                </w:rPrChange>
              </w:rPr>
              <w:t xml:space="preserve">la </w:t>
            </w:r>
            <w:r w:rsidRPr="006C4628">
              <w:rPr>
                <w:rFonts w:ascii="Times New Roman" w:hAnsi="Times New Roman" w:cs="Times New Roman"/>
                <w:b/>
                <w:color w:val="FF0000"/>
                <w:sz w:val="24"/>
                <w:szCs w:val="24"/>
                <w:lang w:val="es-ES"/>
                <w:rPrChange w:id="3559" w:author="chris" w:date="2015-04-19T12:09:00Z">
                  <w:rPr>
                    <w:rFonts w:ascii="Times New Roman" w:hAnsi="Times New Roman" w:cs="Times New Roman"/>
                    <w:b/>
                    <w:color w:val="FF0000"/>
                    <w:sz w:val="24"/>
                    <w:szCs w:val="24"/>
                  </w:rPr>
                </w:rPrChange>
              </w:rPr>
              <w:t>sustracción</w:t>
            </w:r>
            <w:r w:rsidRPr="006C4628">
              <w:rPr>
                <w:rFonts w:ascii="Times New Roman" w:hAnsi="Times New Roman" w:cs="Times New Roman"/>
                <w:color w:val="FF0000"/>
                <w:sz w:val="24"/>
                <w:szCs w:val="24"/>
                <w:lang w:val="es-ES"/>
                <w:rPrChange w:id="3560" w:author="chris" w:date="2015-04-19T12:09:00Z">
                  <w:rPr>
                    <w:rFonts w:ascii="Times New Roman" w:hAnsi="Times New Roman" w:cs="Times New Roman"/>
                    <w:color w:val="FF0000"/>
                    <w:sz w:val="24"/>
                    <w:szCs w:val="24"/>
                  </w:rPr>
                </w:rPrChange>
              </w:rPr>
              <w:t xml:space="preserve"> es la propiedad </w:t>
            </w:r>
            <w:r w:rsidRPr="006C4628">
              <w:rPr>
                <w:rFonts w:ascii="Times New Roman" w:hAnsi="Times New Roman" w:cs="Times New Roman"/>
                <w:b/>
                <w:color w:val="FF0000"/>
                <w:sz w:val="24"/>
                <w:szCs w:val="24"/>
                <w:lang w:val="es-ES"/>
                <w:rPrChange w:id="3561" w:author="chris" w:date="2015-04-19T12:09:00Z">
                  <w:rPr>
                    <w:rFonts w:ascii="Times New Roman" w:hAnsi="Times New Roman" w:cs="Times New Roman"/>
                    <w:b/>
                    <w:color w:val="FF0000"/>
                    <w:sz w:val="24"/>
                    <w:szCs w:val="24"/>
                  </w:rPr>
                </w:rPrChange>
              </w:rPr>
              <w:t xml:space="preserve">modulativa. </w:t>
            </w:r>
            <w:r w:rsidRPr="006C4628">
              <w:rPr>
                <w:rFonts w:ascii="Times New Roman" w:hAnsi="Times New Roman" w:cs="Times New Roman"/>
                <w:color w:val="FF0000"/>
                <w:sz w:val="24"/>
                <w:szCs w:val="24"/>
                <w:lang w:val="es-ES"/>
                <w:rPrChange w:id="3562" w:author="chris" w:date="2015-04-19T12:09:00Z">
                  <w:rPr>
                    <w:rFonts w:ascii="Times New Roman" w:hAnsi="Times New Roman" w:cs="Times New Roman"/>
                    <w:color w:val="FF0000"/>
                    <w:sz w:val="24"/>
                    <w:szCs w:val="24"/>
                  </w:rPr>
                </w:rPrChange>
              </w:rPr>
              <w:t xml:space="preserve">El </w:t>
            </w:r>
            <w:r w:rsidRPr="006C4628">
              <w:rPr>
                <w:rFonts w:ascii="Times New Roman" w:hAnsi="Times New Roman" w:cs="Times New Roman"/>
                <w:b/>
                <w:color w:val="FF0000"/>
                <w:sz w:val="24"/>
                <w:szCs w:val="24"/>
                <w:lang w:val="es-ES"/>
                <w:rPrChange w:id="3563" w:author="chris" w:date="2015-04-19T12:09:00Z">
                  <w:rPr>
                    <w:rFonts w:ascii="Times New Roman" w:hAnsi="Times New Roman" w:cs="Times New Roman"/>
                    <w:b/>
                    <w:color w:val="FF0000"/>
                    <w:sz w:val="24"/>
                    <w:szCs w:val="24"/>
                  </w:rPr>
                </w:rPrChange>
              </w:rPr>
              <w:t>cero</w:t>
            </w:r>
            <w:r w:rsidRPr="006C4628">
              <w:rPr>
                <w:rFonts w:ascii="Times New Roman" w:hAnsi="Times New Roman" w:cs="Times New Roman"/>
                <w:color w:val="FF0000"/>
                <w:sz w:val="24"/>
                <w:szCs w:val="24"/>
                <w:lang w:val="es-ES"/>
                <w:rPrChange w:id="3564" w:author="chris" w:date="2015-04-19T12:09:00Z">
                  <w:rPr>
                    <w:rFonts w:ascii="Times New Roman" w:hAnsi="Times New Roman" w:cs="Times New Roman"/>
                    <w:color w:val="FF0000"/>
                    <w:sz w:val="24"/>
                    <w:szCs w:val="24"/>
                  </w:rPr>
                </w:rPrChange>
              </w:rPr>
              <w:t xml:space="preserve"> (0) es el </w:t>
            </w:r>
            <w:r w:rsidRPr="006C4628">
              <w:rPr>
                <w:rFonts w:ascii="Times New Roman" w:hAnsi="Times New Roman" w:cs="Times New Roman"/>
                <w:b/>
                <w:color w:val="FF0000"/>
                <w:sz w:val="24"/>
                <w:szCs w:val="24"/>
                <w:lang w:val="es-ES"/>
                <w:rPrChange w:id="3565" w:author="chris" w:date="2015-04-19T12:09:00Z">
                  <w:rPr>
                    <w:rFonts w:ascii="Times New Roman" w:hAnsi="Times New Roman" w:cs="Times New Roman"/>
                    <w:b/>
                    <w:color w:val="FF0000"/>
                    <w:sz w:val="24"/>
                    <w:szCs w:val="24"/>
                  </w:rPr>
                </w:rPrChange>
              </w:rPr>
              <w:t>módulo</w:t>
            </w:r>
            <w:r w:rsidRPr="006C4628">
              <w:rPr>
                <w:rFonts w:ascii="Times New Roman" w:hAnsi="Times New Roman" w:cs="Times New Roman"/>
                <w:color w:val="FF0000"/>
                <w:sz w:val="24"/>
                <w:szCs w:val="24"/>
                <w:lang w:val="es-ES"/>
                <w:rPrChange w:id="3566" w:author="chris" w:date="2015-04-19T12:09:00Z">
                  <w:rPr>
                    <w:rFonts w:ascii="Times New Roman" w:hAnsi="Times New Roman" w:cs="Times New Roman"/>
                    <w:color w:val="FF0000"/>
                    <w:sz w:val="24"/>
                    <w:szCs w:val="24"/>
                  </w:rPr>
                </w:rPrChange>
              </w:rPr>
              <w:t xml:space="preserve"> o </w:t>
            </w:r>
            <w:r w:rsidRPr="006C4628">
              <w:rPr>
                <w:rFonts w:ascii="Times New Roman" w:hAnsi="Times New Roman" w:cs="Times New Roman"/>
                <w:b/>
                <w:color w:val="FF0000"/>
                <w:sz w:val="24"/>
                <w:szCs w:val="24"/>
                <w:lang w:val="es-ES"/>
                <w:rPrChange w:id="3567" w:author="chris" w:date="2015-04-19T12:09:00Z">
                  <w:rPr>
                    <w:rFonts w:ascii="Times New Roman" w:hAnsi="Times New Roman" w:cs="Times New Roman"/>
                    <w:b/>
                    <w:color w:val="FF0000"/>
                    <w:sz w:val="24"/>
                    <w:szCs w:val="24"/>
                  </w:rPr>
                </w:rPrChange>
              </w:rPr>
              <w:t>elemento neutro</w:t>
            </w:r>
            <w:r w:rsidRPr="006C4628">
              <w:rPr>
                <w:rFonts w:ascii="Times New Roman" w:hAnsi="Times New Roman" w:cs="Times New Roman"/>
                <w:color w:val="FF0000"/>
                <w:sz w:val="24"/>
                <w:szCs w:val="24"/>
                <w:lang w:val="es-ES"/>
                <w:rPrChange w:id="3568" w:author="chris" w:date="2015-04-19T12:09:00Z">
                  <w:rPr>
                    <w:rFonts w:ascii="Times New Roman" w:hAnsi="Times New Roman" w:cs="Times New Roman"/>
                    <w:color w:val="FF0000"/>
                    <w:sz w:val="24"/>
                    <w:szCs w:val="24"/>
                  </w:rPr>
                </w:rPrChange>
              </w:rPr>
              <w:t xml:space="preserve"> de la sustracción. </w:t>
            </w:r>
          </w:p>
          <w:p w14:paraId="0A22D590" w14:textId="77777777" w:rsidR="00127D83" w:rsidRPr="006C4628" w:rsidRDefault="00127D83" w:rsidP="00E6040C">
            <w:pPr>
              <w:rPr>
                <w:rFonts w:ascii="Times New Roman" w:hAnsi="Times New Roman" w:cs="Times New Roman"/>
                <w:sz w:val="24"/>
                <w:szCs w:val="24"/>
                <w:lang w:val="es-ES"/>
                <w:rPrChange w:id="3569" w:author="chris" w:date="2015-04-19T12:09:00Z">
                  <w:rPr>
                    <w:rFonts w:ascii="Times New Roman" w:hAnsi="Times New Roman" w:cs="Times New Roman"/>
                    <w:sz w:val="24"/>
                    <w:szCs w:val="24"/>
                  </w:rPr>
                </w:rPrChange>
              </w:rPr>
            </w:pPr>
          </w:p>
          <w:p w14:paraId="75679BF9" w14:textId="6FF43C6A" w:rsidR="00127D83" w:rsidRPr="006C4628" w:rsidRDefault="008477BE" w:rsidP="00E6040C">
            <w:pPr>
              <w:rPr>
                <w:rFonts w:ascii="Times New Roman" w:hAnsi="Times New Roman" w:cs="Times New Roman"/>
                <w:sz w:val="24"/>
                <w:szCs w:val="24"/>
                <w:lang w:val="es-ES"/>
                <w:rPrChange w:id="3570" w:author="chris" w:date="2015-04-19T12:09:00Z">
                  <w:rPr>
                    <w:rFonts w:ascii="Times New Roman" w:hAnsi="Times New Roman" w:cs="Times New Roman"/>
                    <w:sz w:val="24"/>
                    <w:szCs w:val="24"/>
                  </w:rPr>
                </w:rPrChange>
              </w:rPr>
            </w:pPr>
            <w:ins w:id="3571" w:author="Johana Montejo Rozo" w:date="2015-03-14T17:49:00Z">
              <w:r w:rsidRPr="006C4628">
                <w:rPr>
                  <w:sz w:val="24"/>
                  <w:szCs w:val="24"/>
                  <w:lang w:val="es-ES"/>
                  <w:rPrChange w:id="3572" w:author="chris" w:date="2015-04-19T12:09:00Z">
                    <w:rPr>
                      <w:sz w:val="24"/>
                      <w:szCs w:val="24"/>
                      <w:lang w:val="es-ES_tradnl"/>
                    </w:rPr>
                  </w:rPrChange>
                </w:rPr>
                <w:object w:dxaOrig="15345" w:dyaOrig="7230" w14:anchorId="73E92194">
                  <v:shape id="_x0000_i1034" type="#_x0000_t75" style="width:336pt;height:157.85pt" o:ole="">
                    <v:imagedata r:id="rId48" o:title=""/>
                  </v:shape>
                  <o:OLEObject Type="Embed" ProgID="PBrush" ShapeID="_x0000_i1034" DrawAspect="Content" ObjectID="_1490958694" r:id="rId49"/>
                </w:object>
              </w:r>
            </w:ins>
          </w:p>
          <w:p w14:paraId="5804B925" w14:textId="60D12734" w:rsidR="008477BE" w:rsidRPr="006C4628" w:rsidRDefault="008477BE" w:rsidP="00E6040C">
            <w:pPr>
              <w:shd w:val="clear" w:color="auto" w:fill="FFFFFF"/>
              <w:spacing w:line="270" w:lineRule="atLeast"/>
              <w:rPr>
                <w:rFonts w:ascii="Times" w:eastAsia="Times New Roman" w:hAnsi="Times" w:cs="Times New Roman"/>
                <w:color w:val="FF0000"/>
                <w:sz w:val="24"/>
                <w:szCs w:val="24"/>
                <w:lang w:val="es-ES" w:eastAsia="es-CO"/>
                <w:rPrChange w:id="3573" w:author="chris" w:date="2015-04-19T12:09:00Z">
                  <w:rPr>
                    <w:rFonts w:ascii="Times" w:eastAsia="Times New Roman" w:hAnsi="Times" w:cs="Times New Roman"/>
                    <w:color w:val="FF0000"/>
                    <w:sz w:val="24"/>
                    <w:szCs w:val="24"/>
                    <w:lang w:val="es-CO" w:eastAsia="es-CO"/>
                  </w:rPr>
                </w:rPrChange>
              </w:rPr>
            </w:pPr>
            <w:r w:rsidRPr="006C4628">
              <w:rPr>
                <w:rFonts w:ascii="Times" w:eastAsia="Times New Roman" w:hAnsi="Times" w:cs="Times New Roman"/>
                <w:color w:val="FF0000"/>
                <w:sz w:val="24"/>
                <w:szCs w:val="24"/>
                <w:lang w:val="es-ES" w:eastAsia="es-CO"/>
                <w:rPrChange w:id="3574" w:author="chris" w:date="2015-04-19T12:09:00Z">
                  <w:rPr>
                    <w:rFonts w:ascii="Times" w:eastAsia="Times New Roman" w:hAnsi="Times" w:cs="Times New Roman"/>
                    <w:color w:val="FF0000"/>
                    <w:sz w:val="24"/>
                    <w:szCs w:val="24"/>
                    <w:lang w:val="es-CO" w:eastAsia="es-CO"/>
                  </w:rPr>
                </w:rPrChange>
              </w:rPr>
              <w:t xml:space="preserve">En cambio, a diferencia de la adición, la </w:t>
            </w:r>
            <w:r w:rsidRPr="006C4628">
              <w:rPr>
                <w:rFonts w:ascii="Times" w:eastAsia="Times New Roman" w:hAnsi="Times" w:cs="Times New Roman"/>
                <w:b/>
                <w:color w:val="FF0000"/>
                <w:sz w:val="24"/>
                <w:szCs w:val="24"/>
                <w:lang w:val="es-ES" w:eastAsia="es-CO"/>
                <w:rPrChange w:id="3575" w:author="chris" w:date="2015-04-19T12:09:00Z">
                  <w:rPr>
                    <w:rFonts w:ascii="Times" w:eastAsia="Times New Roman" w:hAnsi="Times" w:cs="Times New Roman"/>
                    <w:b/>
                    <w:color w:val="FF0000"/>
                    <w:sz w:val="24"/>
                    <w:szCs w:val="24"/>
                    <w:lang w:val="es-CO" w:eastAsia="es-CO"/>
                  </w:rPr>
                </w:rPrChange>
              </w:rPr>
              <w:t>sustracción no tiene propiedad conmutativa.</w:t>
            </w:r>
            <w:r w:rsidRPr="006C4628">
              <w:rPr>
                <w:rFonts w:ascii="Times" w:eastAsia="Times New Roman" w:hAnsi="Times" w:cs="Times New Roman"/>
                <w:color w:val="FF0000"/>
                <w:sz w:val="24"/>
                <w:szCs w:val="24"/>
                <w:lang w:val="es-ES" w:eastAsia="es-CO"/>
                <w:rPrChange w:id="3576" w:author="chris" w:date="2015-04-19T12:09:00Z">
                  <w:rPr>
                    <w:rFonts w:ascii="Times" w:eastAsia="Times New Roman" w:hAnsi="Times" w:cs="Times New Roman"/>
                    <w:color w:val="FF0000"/>
                    <w:sz w:val="24"/>
                    <w:szCs w:val="24"/>
                    <w:lang w:val="es-CO" w:eastAsia="es-CO"/>
                  </w:rPr>
                </w:rPrChange>
              </w:rPr>
              <w:t xml:space="preserve"> El orden de los números </w:t>
            </w:r>
            <w:r w:rsidRPr="006C4628">
              <w:rPr>
                <w:rFonts w:ascii="Times" w:eastAsia="Times New Roman" w:hAnsi="Times" w:cs="Times New Roman"/>
                <w:b/>
                <w:color w:val="FF0000"/>
                <w:sz w:val="24"/>
                <w:szCs w:val="24"/>
                <w:lang w:val="es-ES" w:eastAsia="es-CO"/>
                <w:rPrChange w:id="3577" w:author="chris" w:date="2015-04-19T12:09:00Z">
                  <w:rPr>
                    <w:rFonts w:ascii="Times" w:eastAsia="Times New Roman" w:hAnsi="Times" w:cs="Times New Roman"/>
                    <w:b/>
                    <w:color w:val="FF0000"/>
                    <w:sz w:val="24"/>
                    <w:szCs w:val="24"/>
                    <w:lang w:val="es-CO" w:eastAsia="es-CO"/>
                  </w:rPr>
                </w:rPrChange>
              </w:rPr>
              <w:t>influye</w:t>
            </w:r>
            <w:r w:rsidRPr="006C4628">
              <w:rPr>
                <w:rFonts w:ascii="Times" w:eastAsia="Times New Roman" w:hAnsi="Times" w:cs="Times New Roman"/>
                <w:color w:val="FF0000"/>
                <w:sz w:val="24"/>
                <w:szCs w:val="24"/>
                <w:lang w:val="es-ES" w:eastAsia="es-CO"/>
                <w:rPrChange w:id="3578" w:author="chris" w:date="2015-04-19T12:09:00Z">
                  <w:rPr>
                    <w:rFonts w:ascii="Times" w:eastAsia="Times New Roman" w:hAnsi="Times" w:cs="Times New Roman"/>
                    <w:color w:val="FF0000"/>
                    <w:sz w:val="24"/>
                    <w:szCs w:val="24"/>
                    <w:lang w:val="es-CO" w:eastAsia="es-CO"/>
                  </w:rPr>
                </w:rPrChange>
              </w:rPr>
              <w:t xml:space="preserve"> mucho en el </w:t>
            </w:r>
            <w:r w:rsidRPr="006C4628">
              <w:rPr>
                <w:rFonts w:ascii="Times" w:eastAsia="Times New Roman" w:hAnsi="Times" w:cs="Times New Roman"/>
                <w:b/>
                <w:color w:val="FF0000"/>
                <w:sz w:val="24"/>
                <w:szCs w:val="24"/>
                <w:lang w:val="es-ES" w:eastAsia="es-CO"/>
                <w:rPrChange w:id="3579" w:author="chris" w:date="2015-04-19T12:09:00Z">
                  <w:rPr>
                    <w:rFonts w:ascii="Times" w:eastAsia="Times New Roman" w:hAnsi="Times" w:cs="Times New Roman"/>
                    <w:b/>
                    <w:color w:val="FF0000"/>
                    <w:sz w:val="24"/>
                    <w:szCs w:val="24"/>
                    <w:lang w:val="es-CO" w:eastAsia="es-CO"/>
                  </w:rPr>
                </w:rPrChange>
              </w:rPr>
              <w:t>resultado</w:t>
            </w:r>
            <w:r w:rsidRPr="006C4628">
              <w:rPr>
                <w:rFonts w:ascii="Times" w:eastAsia="Times New Roman" w:hAnsi="Times" w:cs="Times New Roman"/>
                <w:color w:val="FF0000"/>
                <w:sz w:val="24"/>
                <w:szCs w:val="24"/>
                <w:lang w:val="es-ES" w:eastAsia="es-CO"/>
                <w:rPrChange w:id="3580" w:author="chris" w:date="2015-04-19T12:09:00Z">
                  <w:rPr>
                    <w:rFonts w:ascii="Times" w:eastAsia="Times New Roman" w:hAnsi="Times" w:cs="Times New Roman"/>
                    <w:color w:val="FF0000"/>
                    <w:sz w:val="24"/>
                    <w:szCs w:val="24"/>
                    <w:lang w:val="es-CO" w:eastAsia="es-CO"/>
                  </w:rPr>
                </w:rPrChange>
              </w:rPr>
              <w:t xml:space="preserve"> de una sustracción.</w:t>
            </w:r>
          </w:p>
          <w:p w14:paraId="54BCE275" w14:textId="1F08885A" w:rsidR="006F09DE" w:rsidRPr="00222EE7" w:rsidRDefault="0097208A" w:rsidP="00E6040C">
            <w:pPr>
              <w:shd w:val="clear" w:color="auto" w:fill="FFFFFF"/>
              <w:spacing w:line="270" w:lineRule="atLeast"/>
              <w:rPr>
                <w:rFonts w:ascii="Times" w:eastAsia="Times New Roman" w:hAnsi="Times" w:cs="Times New Roman"/>
                <w:b/>
                <w:sz w:val="24"/>
                <w:szCs w:val="24"/>
                <w:lang w:val="es-ES" w:eastAsia="es-CO"/>
                <w:rPrChange w:id="3581" w:author="chris" w:date="2015-04-19T13:43:00Z">
                  <w:rPr>
                    <w:rFonts w:ascii="Times" w:eastAsia="Times New Roman" w:hAnsi="Times" w:cs="Times New Roman"/>
                    <w:sz w:val="24"/>
                    <w:szCs w:val="24"/>
                    <w:u w:val="single"/>
                    <w:lang w:val="es-CO" w:eastAsia="es-CO"/>
                  </w:rPr>
                </w:rPrChange>
              </w:rPr>
            </w:pPr>
            <w:r w:rsidRPr="00222EE7">
              <w:rPr>
                <w:rFonts w:ascii="Times" w:eastAsia="Times New Roman" w:hAnsi="Times" w:cs="Times New Roman"/>
                <w:b/>
                <w:sz w:val="24"/>
                <w:szCs w:val="24"/>
                <w:lang w:val="es-ES" w:eastAsia="es-CO"/>
                <w:rPrChange w:id="3582" w:author="chris" w:date="2015-04-19T13:43:00Z">
                  <w:rPr>
                    <w:rFonts w:ascii="Times" w:eastAsia="Times New Roman" w:hAnsi="Times" w:cs="Times New Roman"/>
                    <w:sz w:val="24"/>
                    <w:szCs w:val="24"/>
                    <w:u w:val="single"/>
                    <w:lang w:val="es-CO" w:eastAsia="es-CO"/>
                  </w:rPr>
                </w:rPrChange>
              </w:rPr>
              <w:t>F</w:t>
            </w:r>
            <w:r w:rsidR="006F09DE" w:rsidRPr="00222EE7">
              <w:rPr>
                <w:rFonts w:ascii="Times" w:eastAsia="Times New Roman" w:hAnsi="Times" w:cs="Times New Roman"/>
                <w:b/>
                <w:sz w:val="24"/>
                <w:szCs w:val="24"/>
                <w:lang w:val="es-ES" w:eastAsia="es-CO"/>
                <w:rPrChange w:id="3583" w:author="chris" w:date="2015-04-19T13:43:00Z">
                  <w:rPr>
                    <w:rFonts w:ascii="Times" w:eastAsia="Times New Roman" w:hAnsi="Times" w:cs="Times New Roman"/>
                    <w:sz w:val="24"/>
                    <w:szCs w:val="24"/>
                    <w:u w:val="single"/>
                    <w:lang w:val="es-CO" w:eastAsia="es-CO"/>
                  </w:rPr>
                </w:rPrChange>
              </w:rPr>
              <w:t>icha del estudiante</w:t>
            </w:r>
            <w:del w:id="3584" w:author="chris" w:date="2015-04-19T12:14:00Z">
              <w:r w:rsidR="006F09DE" w:rsidRPr="00222EE7" w:rsidDel="006C4628">
                <w:rPr>
                  <w:rFonts w:ascii="Times" w:eastAsia="Times New Roman" w:hAnsi="Times" w:cs="Times New Roman"/>
                  <w:b/>
                  <w:sz w:val="24"/>
                  <w:szCs w:val="24"/>
                  <w:lang w:val="es-ES" w:eastAsia="es-CO"/>
                  <w:rPrChange w:id="3585" w:author="chris" w:date="2015-04-19T13:43:00Z">
                    <w:rPr>
                      <w:rFonts w:ascii="Times" w:eastAsia="Times New Roman" w:hAnsi="Times" w:cs="Times New Roman"/>
                      <w:sz w:val="24"/>
                      <w:szCs w:val="24"/>
                      <w:u w:val="single"/>
                      <w:lang w:val="es-CO" w:eastAsia="es-CO"/>
                    </w:rPr>
                  </w:rPrChange>
                </w:rPr>
                <w:delText>:</w:delText>
              </w:r>
            </w:del>
          </w:p>
          <w:p w14:paraId="0B350D7C" w14:textId="77777777" w:rsidR="0097208A" w:rsidRPr="006C4628" w:rsidRDefault="0097208A" w:rsidP="00E6040C">
            <w:pPr>
              <w:shd w:val="clear" w:color="auto" w:fill="FFFFFF"/>
              <w:spacing w:line="270" w:lineRule="atLeast"/>
              <w:rPr>
                <w:rFonts w:ascii="Arial" w:eastAsia="Times New Roman" w:hAnsi="Arial" w:cs="Arial"/>
                <w:b/>
                <w:sz w:val="24"/>
                <w:szCs w:val="24"/>
                <w:lang w:val="es-ES" w:eastAsia="es-CO"/>
                <w:rPrChange w:id="3586"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3587" w:author="chris" w:date="2015-04-19T12:09:00Z">
                  <w:rPr>
                    <w:rFonts w:ascii="Arial" w:eastAsia="Times New Roman" w:hAnsi="Arial" w:cs="Arial"/>
                    <w:b/>
                    <w:sz w:val="24"/>
                    <w:szCs w:val="24"/>
                    <w:lang w:val="es-CO" w:eastAsia="es-CO"/>
                  </w:rPr>
                </w:rPrChange>
              </w:rPr>
              <w:t>Términos de la resta</w:t>
            </w:r>
          </w:p>
          <w:p w14:paraId="0D530A98"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588"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3589" w:author="chris" w:date="2015-04-19T12:09:00Z">
                  <w:rPr>
                    <w:rFonts w:ascii="Arial" w:eastAsia="Times New Roman" w:hAnsi="Arial" w:cs="Arial"/>
                    <w:sz w:val="24"/>
                    <w:szCs w:val="24"/>
                    <w:lang w:val="es-CO" w:eastAsia="es-CO"/>
                  </w:rPr>
                </w:rPrChange>
              </w:rPr>
              <w:lastRenderedPageBreak/>
              <w:t>Los términos de la resta son: minuendo, sustraendo y diferencia.</w:t>
            </w:r>
          </w:p>
          <w:p w14:paraId="45CA13B4"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590"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591" w:author="chris" w:date="2015-04-19T12:09:00Z">
                  <w:rPr>
                    <w:rFonts w:ascii="Arial" w:eastAsia="Times New Roman" w:hAnsi="Arial" w:cs="Arial"/>
                    <w:b/>
                    <w:bCs/>
                    <w:sz w:val="24"/>
                    <w:szCs w:val="24"/>
                    <w:lang w:val="es-CO" w:eastAsia="es-CO"/>
                  </w:rPr>
                </w:rPrChange>
              </w:rPr>
              <w:t>M – S = D</w:t>
            </w:r>
          </w:p>
          <w:p w14:paraId="7462B9DA"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59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3593" w:author="chris" w:date="2015-04-19T12:09:00Z">
                  <w:rPr>
                    <w:rFonts w:ascii="Arial" w:eastAsia="Times New Roman" w:hAnsi="Arial" w:cs="Arial"/>
                    <w:sz w:val="24"/>
                    <w:szCs w:val="24"/>
                    <w:lang w:val="es-CO" w:eastAsia="es-CO"/>
                  </w:rPr>
                </w:rPrChange>
              </w:rPr>
              <w:t>En una resta, el </w:t>
            </w:r>
            <w:r w:rsidRPr="006C4628">
              <w:rPr>
                <w:rFonts w:ascii="Arial" w:eastAsia="Times New Roman" w:hAnsi="Arial" w:cs="Arial"/>
                <w:b/>
                <w:bCs/>
                <w:sz w:val="24"/>
                <w:szCs w:val="24"/>
                <w:lang w:val="es-ES" w:eastAsia="es-CO"/>
                <w:rPrChange w:id="3594" w:author="chris" w:date="2015-04-19T12:09:00Z">
                  <w:rPr>
                    <w:rFonts w:ascii="Arial" w:eastAsia="Times New Roman" w:hAnsi="Arial" w:cs="Arial"/>
                    <w:b/>
                    <w:bCs/>
                    <w:sz w:val="24"/>
                    <w:szCs w:val="24"/>
                    <w:lang w:val="es-CO" w:eastAsia="es-CO"/>
                  </w:rPr>
                </w:rPrChange>
              </w:rPr>
              <w:t>minuendo</w:t>
            </w:r>
            <w:r w:rsidRPr="006C4628">
              <w:rPr>
                <w:rFonts w:ascii="Arial" w:eastAsia="Times New Roman" w:hAnsi="Arial" w:cs="Arial"/>
                <w:sz w:val="24"/>
                <w:szCs w:val="24"/>
                <w:lang w:val="es-ES" w:eastAsia="es-CO"/>
                <w:rPrChange w:id="3595" w:author="chris" w:date="2015-04-19T12:09:00Z">
                  <w:rPr>
                    <w:rFonts w:ascii="Arial" w:eastAsia="Times New Roman" w:hAnsi="Arial" w:cs="Arial"/>
                    <w:sz w:val="24"/>
                    <w:szCs w:val="24"/>
                    <w:lang w:val="es-CO" w:eastAsia="es-CO"/>
                  </w:rPr>
                </w:rPrChange>
              </w:rPr>
              <w:t> es la cantidad de la cual restamos el </w:t>
            </w:r>
            <w:r w:rsidRPr="006C4628">
              <w:rPr>
                <w:rFonts w:ascii="Arial" w:eastAsia="Times New Roman" w:hAnsi="Arial" w:cs="Arial"/>
                <w:b/>
                <w:bCs/>
                <w:sz w:val="24"/>
                <w:szCs w:val="24"/>
                <w:lang w:val="es-ES" w:eastAsia="es-CO"/>
                <w:rPrChange w:id="3596" w:author="chris" w:date="2015-04-19T12:09:00Z">
                  <w:rPr>
                    <w:rFonts w:ascii="Arial" w:eastAsia="Times New Roman" w:hAnsi="Arial" w:cs="Arial"/>
                    <w:b/>
                    <w:bCs/>
                    <w:sz w:val="24"/>
                    <w:szCs w:val="24"/>
                    <w:lang w:val="es-CO" w:eastAsia="es-CO"/>
                  </w:rPr>
                </w:rPrChange>
              </w:rPr>
              <w:t>sustraendo</w:t>
            </w:r>
            <w:r w:rsidRPr="006C4628">
              <w:rPr>
                <w:rFonts w:ascii="Arial" w:eastAsia="Times New Roman" w:hAnsi="Arial" w:cs="Arial"/>
                <w:sz w:val="24"/>
                <w:szCs w:val="24"/>
                <w:lang w:val="es-ES" w:eastAsia="es-CO"/>
                <w:rPrChange w:id="3597" w:author="chris" w:date="2015-04-19T12:09:00Z">
                  <w:rPr>
                    <w:rFonts w:ascii="Arial" w:eastAsia="Times New Roman" w:hAnsi="Arial" w:cs="Arial"/>
                    <w:sz w:val="24"/>
                    <w:szCs w:val="24"/>
                    <w:lang w:val="es-CO" w:eastAsia="es-CO"/>
                  </w:rPr>
                </w:rPrChange>
              </w:rPr>
              <w:t>. El resultado de la resta se llama </w:t>
            </w:r>
            <w:r w:rsidRPr="006C4628">
              <w:rPr>
                <w:rFonts w:ascii="Arial" w:eastAsia="Times New Roman" w:hAnsi="Arial" w:cs="Arial"/>
                <w:b/>
                <w:bCs/>
                <w:sz w:val="24"/>
                <w:szCs w:val="24"/>
                <w:lang w:val="es-ES" w:eastAsia="es-CO"/>
                <w:rPrChange w:id="3598" w:author="chris" w:date="2015-04-19T12:09:00Z">
                  <w:rPr>
                    <w:rFonts w:ascii="Arial" w:eastAsia="Times New Roman" w:hAnsi="Arial" w:cs="Arial"/>
                    <w:b/>
                    <w:bCs/>
                    <w:sz w:val="24"/>
                    <w:szCs w:val="24"/>
                    <w:lang w:val="es-CO" w:eastAsia="es-CO"/>
                  </w:rPr>
                </w:rPrChange>
              </w:rPr>
              <w:t>diferencia</w:t>
            </w:r>
            <w:r w:rsidRPr="006C4628">
              <w:rPr>
                <w:rFonts w:ascii="Arial" w:eastAsia="Times New Roman" w:hAnsi="Arial" w:cs="Arial"/>
                <w:sz w:val="24"/>
                <w:szCs w:val="24"/>
                <w:lang w:val="es-ES" w:eastAsia="es-CO"/>
                <w:rPrChange w:id="3599" w:author="chris" w:date="2015-04-19T12:09:00Z">
                  <w:rPr>
                    <w:rFonts w:ascii="Arial" w:eastAsia="Times New Roman" w:hAnsi="Arial" w:cs="Arial"/>
                    <w:sz w:val="24"/>
                    <w:szCs w:val="24"/>
                    <w:lang w:val="es-CO" w:eastAsia="es-CO"/>
                  </w:rPr>
                </w:rPrChange>
              </w:rPr>
              <w:t>. </w:t>
            </w:r>
          </w:p>
          <w:p w14:paraId="0A80DBC1" w14:textId="77777777" w:rsidR="0097208A" w:rsidRPr="006C4628" w:rsidRDefault="0097208A" w:rsidP="00E6040C">
            <w:pPr>
              <w:shd w:val="clear" w:color="auto" w:fill="FFFFFF"/>
              <w:spacing w:line="270" w:lineRule="atLeast"/>
              <w:rPr>
                <w:rFonts w:ascii="Arial" w:eastAsia="Times New Roman" w:hAnsi="Arial" w:cs="Arial"/>
                <w:b/>
                <w:sz w:val="24"/>
                <w:szCs w:val="24"/>
                <w:lang w:val="es-ES" w:eastAsia="es-CO"/>
                <w:rPrChange w:id="3600"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3601" w:author="chris" w:date="2015-04-19T12:09:00Z">
                  <w:rPr>
                    <w:rFonts w:ascii="Arial" w:eastAsia="Times New Roman" w:hAnsi="Arial" w:cs="Arial"/>
                    <w:b/>
                    <w:sz w:val="24"/>
                    <w:szCs w:val="24"/>
                    <w:lang w:val="es-CO" w:eastAsia="es-CO"/>
                  </w:rPr>
                </w:rPrChange>
              </w:rPr>
              <w:t>Procedimiento de la resta</w:t>
            </w:r>
          </w:p>
          <w:p w14:paraId="0C7B42D3" w14:textId="4750FBE8"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02"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603" w:author="chris" w:date="2015-04-19T12:09:00Z">
                  <w:rPr>
                    <w:rFonts w:ascii="Arial" w:eastAsia="Times New Roman" w:hAnsi="Arial" w:cs="Arial"/>
                    <w:b/>
                    <w:bCs/>
                    <w:sz w:val="24"/>
                    <w:szCs w:val="24"/>
                    <w:lang w:val="es-CO" w:eastAsia="es-CO"/>
                  </w:rPr>
                </w:rPrChange>
              </w:rPr>
              <w:t>Paso 1</w:t>
            </w:r>
            <w:r w:rsidRPr="006C4628">
              <w:rPr>
                <w:rFonts w:ascii="Arial" w:eastAsia="Times New Roman" w:hAnsi="Arial" w:cs="Arial"/>
                <w:sz w:val="24"/>
                <w:szCs w:val="24"/>
                <w:lang w:val="es-ES" w:eastAsia="es-CO"/>
                <w:rPrChange w:id="3604" w:author="chris" w:date="2015-04-19T12:09:00Z">
                  <w:rPr>
                    <w:rFonts w:ascii="Arial" w:eastAsia="Times New Roman" w:hAnsi="Arial" w:cs="Arial"/>
                    <w:sz w:val="24"/>
                    <w:szCs w:val="24"/>
                    <w:lang w:val="es-CO" w:eastAsia="es-CO"/>
                  </w:rPr>
                </w:rPrChange>
              </w:rPr>
              <w:t>: se coloca el sustraendo debajo del minuendo, haciendo coincidir las cifras de unidades, decenas</w:t>
            </w:r>
            <w:r w:rsidR="00873076" w:rsidRPr="006C4628">
              <w:rPr>
                <w:rFonts w:ascii="Arial" w:eastAsia="Times New Roman" w:hAnsi="Arial" w:cs="Arial"/>
                <w:sz w:val="24"/>
                <w:szCs w:val="24"/>
                <w:lang w:val="es-ES" w:eastAsia="es-CO"/>
                <w:rPrChange w:id="3605" w:author="chris" w:date="2015-04-19T12:09:00Z">
                  <w:rPr>
                    <w:rFonts w:ascii="Arial" w:eastAsia="Times New Roman" w:hAnsi="Arial" w:cs="Arial"/>
                    <w:sz w:val="24"/>
                    <w:szCs w:val="24"/>
                    <w:lang w:val="es-CO" w:eastAsia="es-CO"/>
                  </w:rPr>
                </w:rPrChange>
              </w:rPr>
              <w:t xml:space="preserve">, </w:t>
            </w:r>
            <w:r w:rsidRPr="006C4628">
              <w:rPr>
                <w:rFonts w:ascii="Arial" w:eastAsia="Times New Roman" w:hAnsi="Arial" w:cs="Arial"/>
                <w:sz w:val="24"/>
                <w:szCs w:val="24"/>
                <w:lang w:val="es-ES" w:eastAsia="es-CO"/>
                <w:rPrChange w:id="3606" w:author="chris" w:date="2015-04-19T12:09:00Z">
                  <w:rPr>
                    <w:rFonts w:ascii="Arial" w:eastAsia="Times New Roman" w:hAnsi="Arial" w:cs="Arial"/>
                    <w:sz w:val="24"/>
                    <w:szCs w:val="24"/>
                    <w:lang w:val="es-CO" w:eastAsia="es-CO"/>
                  </w:rPr>
                </w:rPrChange>
              </w:rPr>
              <w:t>centenas</w:t>
            </w:r>
            <w:r w:rsidR="00873076" w:rsidRPr="006C4628">
              <w:rPr>
                <w:rFonts w:ascii="Arial" w:eastAsia="Times New Roman" w:hAnsi="Arial" w:cs="Arial"/>
                <w:sz w:val="24"/>
                <w:szCs w:val="24"/>
                <w:lang w:val="es-ES" w:eastAsia="es-CO"/>
                <w:rPrChange w:id="3607" w:author="chris" w:date="2015-04-19T12:09:00Z">
                  <w:rPr>
                    <w:rFonts w:ascii="Arial" w:eastAsia="Times New Roman" w:hAnsi="Arial" w:cs="Arial"/>
                    <w:sz w:val="24"/>
                    <w:szCs w:val="24"/>
                    <w:lang w:val="es-CO" w:eastAsia="es-CO"/>
                  </w:rPr>
                </w:rPrChange>
              </w:rPr>
              <w:t>, unidades de mil, e</w:t>
            </w:r>
            <w:ins w:id="3608" w:author="chris" w:date="2015-04-19T12:14:00Z">
              <w:r w:rsidR="006C4628">
                <w:rPr>
                  <w:rFonts w:ascii="Arial" w:eastAsia="Times New Roman" w:hAnsi="Arial" w:cs="Arial"/>
                  <w:sz w:val="24"/>
                  <w:szCs w:val="24"/>
                  <w:lang w:val="es-CO" w:eastAsia="es-CO"/>
                </w:rPr>
                <w:t>ntre otros</w:t>
              </w:r>
            </w:ins>
            <w:del w:id="3609" w:author="chris" w:date="2015-04-19T12:14:00Z">
              <w:r w:rsidR="00873076" w:rsidRPr="006C4628" w:rsidDel="006C4628">
                <w:rPr>
                  <w:rFonts w:ascii="Arial" w:eastAsia="Times New Roman" w:hAnsi="Arial" w:cs="Arial"/>
                  <w:sz w:val="24"/>
                  <w:szCs w:val="24"/>
                  <w:lang w:val="es-ES" w:eastAsia="es-CO"/>
                  <w:rPrChange w:id="3610" w:author="chris" w:date="2015-04-19T12:09:00Z">
                    <w:rPr>
                      <w:rFonts w:ascii="Arial" w:eastAsia="Times New Roman" w:hAnsi="Arial" w:cs="Arial"/>
                      <w:sz w:val="24"/>
                      <w:szCs w:val="24"/>
                      <w:lang w:val="es-CO" w:eastAsia="es-CO"/>
                    </w:rPr>
                  </w:rPrChange>
                </w:rPr>
                <w:delText>tc.</w:delText>
              </w:r>
            </w:del>
            <w:r w:rsidR="00873076" w:rsidRPr="006C4628">
              <w:rPr>
                <w:rFonts w:ascii="Arial" w:eastAsia="Times New Roman" w:hAnsi="Arial" w:cs="Arial"/>
                <w:sz w:val="24"/>
                <w:szCs w:val="24"/>
                <w:lang w:val="es-ES" w:eastAsia="es-CO"/>
                <w:rPrChange w:id="3611" w:author="chris" w:date="2015-04-19T12:09:00Z">
                  <w:rPr>
                    <w:rFonts w:ascii="Arial" w:eastAsia="Times New Roman" w:hAnsi="Arial" w:cs="Arial"/>
                    <w:sz w:val="24"/>
                    <w:szCs w:val="24"/>
                    <w:lang w:val="es-CO" w:eastAsia="es-CO"/>
                  </w:rPr>
                </w:rPrChange>
              </w:rPr>
              <w:t xml:space="preserve">, </w:t>
            </w:r>
            <w:r w:rsidRPr="006C4628">
              <w:rPr>
                <w:rFonts w:ascii="Arial" w:eastAsia="Times New Roman" w:hAnsi="Arial" w:cs="Arial"/>
                <w:sz w:val="24"/>
                <w:szCs w:val="24"/>
                <w:lang w:val="es-ES" w:eastAsia="es-CO"/>
                <w:rPrChange w:id="3612" w:author="chris" w:date="2015-04-19T12:09:00Z">
                  <w:rPr>
                    <w:rFonts w:ascii="Arial" w:eastAsia="Times New Roman" w:hAnsi="Arial" w:cs="Arial"/>
                    <w:sz w:val="24"/>
                    <w:szCs w:val="24"/>
                    <w:lang w:val="es-CO" w:eastAsia="es-CO"/>
                  </w:rPr>
                </w:rPrChange>
              </w:rPr>
              <w:t>de cada número.</w:t>
            </w:r>
          </w:p>
          <w:p w14:paraId="6FBF459B" w14:textId="271B30BE"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13"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614" w:author="chris" w:date="2015-04-19T12:09:00Z">
                  <w:rPr>
                    <w:rFonts w:ascii="Arial" w:eastAsia="Times New Roman" w:hAnsi="Arial" w:cs="Arial"/>
                    <w:b/>
                    <w:bCs/>
                    <w:sz w:val="24"/>
                    <w:szCs w:val="24"/>
                    <w:lang w:val="es-CO" w:eastAsia="es-CO"/>
                  </w:rPr>
                </w:rPrChange>
              </w:rPr>
              <w:t>Paso 2</w:t>
            </w:r>
            <w:r w:rsidRPr="006C4628">
              <w:rPr>
                <w:rFonts w:ascii="Arial" w:eastAsia="Times New Roman" w:hAnsi="Arial" w:cs="Arial"/>
                <w:sz w:val="24"/>
                <w:szCs w:val="24"/>
                <w:lang w:val="es-ES" w:eastAsia="es-CO"/>
                <w:rPrChange w:id="3615" w:author="chris" w:date="2015-04-19T12:09:00Z">
                  <w:rPr>
                    <w:rFonts w:ascii="Arial" w:eastAsia="Times New Roman" w:hAnsi="Arial" w:cs="Arial"/>
                    <w:sz w:val="24"/>
                    <w:szCs w:val="24"/>
                    <w:lang w:val="es-CO" w:eastAsia="es-CO"/>
                  </w:rPr>
                </w:rPrChange>
              </w:rPr>
              <w:t xml:space="preserve">: </w:t>
            </w:r>
            <w:r w:rsidR="00923881" w:rsidRPr="00687058">
              <w:rPr>
                <w:rFonts w:ascii="Arial" w:eastAsia="Times New Roman" w:hAnsi="Arial" w:cs="Arial"/>
                <w:sz w:val="24"/>
                <w:szCs w:val="24"/>
                <w:lang w:val="es-ES" w:eastAsia="es-CO"/>
                <w:rPrChange w:id="3616" w:author="chris" w:date="2015-04-19T12:28:00Z">
                  <w:rPr>
                    <w:rFonts w:ascii="Arial" w:eastAsia="Times New Roman" w:hAnsi="Arial" w:cs="Arial"/>
                    <w:b/>
                    <w:sz w:val="24"/>
                    <w:szCs w:val="24"/>
                    <w:lang w:val="es-CO" w:eastAsia="es-CO"/>
                  </w:rPr>
                </w:rPrChange>
              </w:rPr>
              <w:t>s</w:t>
            </w:r>
            <w:r w:rsidR="00873076" w:rsidRPr="00687058">
              <w:rPr>
                <w:rFonts w:ascii="Arial" w:eastAsia="Times New Roman" w:hAnsi="Arial" w:cs="Arial"/>
                <w:sz w:val="24"/>
                <w:szCs w:val="24"/>
                <w:lang w:val="es-ES" w:eastAsia="es-CO"/>
                <w:rPrChange w:id="3617" w:author="chris" w:date="2015-04-19T12:28:00Z">
                  <w:rPr>
                    <w:rFonts w:ascii="Arial" w:eastAsia="Times New Roman" w:hAnsi="Arial" w:cs="Arial"/>
                    <w:b/>
                    <w:sz w:val="24"/>
                    <w:szCs w:val="24"/>
                    <w:lang w:val="es-CO" w:eastAsia="es-CO"/>
                  </w:rPr>
                </w:rPrChange>
              </w:rPr>
              <w:t>iempre</w:t>
            </w:r>
            <w:r w:rsidR="00873076" w:rsidRPr="006C4628">
              <w:rPr>
                <w:rFonts w:ascii="Arial" w:eastAsia="Times New Roman" w:hAnsi="Arial" w:cs="Arial"/>
                <w:sz w:val="24"/>
                <w:szCs w:val="24"/>
                <w:lang w:val="es-ES" w:eastAsia="es-CO"/>
                <w:rPrChange w:id="3618" w:author="chris" w:date="2015-04-19T12:09:00Z">
                  <w:rPr>
                    <w:rFonts w:ascii="Arial" w:eastAsia="Times New Roman" w:hAnsi="Arial" w:cs="Arial"/>
                    <w:sz w:val="24"/>
                    <w:szCs w:val="24"/>
                    <w:lang w:val="es-CO" w:eastAsia="es-CO"/>
                  </w:rPr>
                </w:rPrChange>
              </w:rPr>
              <w:t xml:space="preserve"> se inicia por las unidades</w:t>
            </w:r>
            <w:r w:rsidR="00923881" w:rsidRPr="006C4628">
              <w:rPr>
                <w:rFonts w:ascii="Arial" w:eastAsia="Times New Roman" w:hAnsi="Arial" w:cs="Arial"/>
                <w:sz w:val="24"/>
                <w:szCs w:val="24"/>
                <w:lang w:val="es-ES" w:eastAsia="es-CO"/>
                <w:rPrChange w:id="3619" w:author="chris" w:date="2015-04-19T12:09:00Z">
                  <w:rPr>
                    <w:rFonts w:ascii="Arial" w:eastAsia="Times New Roman" w:hAnsi="Arial" w:cs="Arial"/>
                    <w:sz w:val="24"/>
                    <w:szCs w:val="24"/>
                    <w:lang w:val="es-CO" w:eastAsia="es-CO"/>
                  </w:rPr>
                </w:rPrChange>
              </w:rPr>
              <w:t>. Se restan las unidades</w:t>
            </w:r>
            <w:r w:rsidRPr="006C4628">
              <w:rPr>
                <w:rFonts w:ascii="Arial" w:eastAsia="Times New Roman" w:hAnsi="Arial" w:cs="Arial"/>
                <w:sz w:val="24"/>
                <w:szCs w:val="24"/>
                <w:lang w:val="es-ES" w:eastAsia="es-CO"/>
                <w:rPrChange w:id="3620" w:author="chris" w:date="2015-04-19T12:09:00Z">
                  <w:rPr>
                    <w:rFonts w:ascii="Arial" w:eastAsia="Times New Roman" w:hAnsi="Arial" w:cs="Arial"/>
                    <w:sz w:val="24"/>
                    <w:szCs w:val="24"/>
                    <w:lang w:val="es-CO" w:eastAsia="es-CO"/>
                  </w:rPr>
                </w:rPrChange>
              </w:rPr>
              <w:t>.</w:t>
            </w:r>
          </w:p>
          <w:p w14:paraId="17DE4AEA"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21"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622" w:author="chris" w:date="2015-04-19T12:09:00Z">
                  <w:rPr>
                    <w:rFonts w:ascii="Arial" w:eastAsia="Times New Roman" w:hAnsi="Arial" w:cs="Arial"/>
                    <w:b/>
                    <w:bCs/>
                    <w:sz w:val="24"/>
                    <w:szCs w:val="24"/>
                    <w:lang w:val="es-CO" w:eastAsia="es-CO"/>
                  </w:rPr>
                </w:rPrChange>
              </w:rPr>
              <w:t>Paso 3</w:t>
            </w:r>
            <w:r w:rsidRPr="006C4628">
              <w:rPr>
                <w:rFonts w:ascii="Arial" w:eastAsia="Times New Roman" w:hAnsi="Arial" w:cs="Arial"/>
                <w:sz w:val="24"/>
                <w:szCs w:val="24"/>
                <w:lang w:val="es-ES" w:eastAsia="es-CO"/>
                <w:rPrChange w:id="3623" w:author="chris" w:date="2015-04-19T12:09:00Z">
                  <w:rPr>
                    <w:rFonts w:ascii="Arial" w:eastAsia="Times New Roman" w:hAnsi="Arial" w:cs="Arial"/>
                    <w:sz w:val="24"/>
                    <w:szCs w:val="24"/>
                    <w:lang w:val="es-CO" w:eastAsia="es-CO"/>
                  </w:rPr>
                </w:rPrChange>
              </w:rPr>
              <w:t>: si la cifra del minuendo es:</w:t>
            </w:r>
          </w:p>
          <w:p w14:paraId="5929C02A" w14:textId="25CB5943" w:rsidR="00923881" w:rsidRPr="006C4628" w:rsidRDefault="00923881" w:rsidP="00E6040C">
            <w:pPr>
              <w:pStyle w:val="Prrafodelista"/>
              <w:numPr>
                <w:ilvl w:val="0"/>
                <w:numId w:val="1"/>
              </w:numPr>
              <w:shd w:val="clear" w:color="auto" w:fill="FFFFFF"/>
              <w:spacing w:line="270" w:lineRule="atLeast"/>
              <w:rPr>
                <w:rFonts w:ascii="Arial" w:eastAsia="Times New Roman" w:hAnsi="Arial" w:cs="Arial"/>
                <w:lang w:val="es-ES" w:eastAsia="es-CO"/>
                <w:rPrChange w:id="3624" w:author="chris" w:date="2015-04-19T12:09:00Z">
                  <w:rPr>
                    <w:rFonts w:ascii="Arial" w:eastAsia="Times New Roman" w:hAnsi="Arial" w:cs="Arial"/>
                    <w:lang w:val="es-CO" w:eastAsia="es-CO"/>
                  </w:rPr>
                </w:rPrChange>
              </w:rPr>
            </w:pPr>
            <w:r w:rsidRPr="006C4628">
              <w:rPr>
                <w:rFonts w:ascii="Arial" w:eastAsia="Times New Roman" w:hAnsi="Arial" w:cs="Arial"/>
                <w:sz w:val="24"/>
                <w:szCs w:val="24"/>
                <w:lang w:val="es-ES" w:eastAsia="es-CO"/>
                <w:rPrChange w:id="3625" w:author="chris" w:date="2015-04-19T12:09:00Z">
                  <w:rPr>
                    <w:rFonts w:ascii="Arial" w:eastAsia="Times New Roman" w:hAnsi="Arial" w:cs="Arial"/>
                    <w:sz w:val="24"/>
                    <w:szCs w:val="24"/>
                    <w:lang w:val="es-CO" w:eastAsia="es-CO"/>
                  </w:rPr>
                </w:rPrChange>
              </w:rPr>
              <w:t>&gt; o = sustraendo: se escribe el resultado debajo de la línea de resta, en la misma columna.</w:t>
            </w:r>
          </w:p>
          <w:p w14:paraId="052C24F4" w14:textId="67D75D56" w:rsidR="00923881" w:rsidRPr="006C4628" w:rsidRDefault="00923881" w:rsidP="00E6040C">
            <w:pPr>
              <w:pStyle w:val="Prrafodelista"/>
              <w:numPr>
                <w:ilvl w:val="0"/>
                <w:numId w:val="1"/>
              </w:numPr>
              <w:shd w:val="clear" w:color="auto" w:fill="FFFFFF"/>
              <w:spacing w:line="270" w:lineRule="atLeast"/>
              <w:rPr>
                <w:rFonts w:ascii="Arial" w:eastAsia="Times New Roman" w:hAnsi="Arial" w:cs="Arial"/>
                <w:lang w:val="es-ES" w:eastAsia="es-CO"/>
                <w:rPrChange w:id="3626" w:author="chris" w:date="2015-04-19T12:09:00Z">
                  <w:rPr>
                    <w:rFonts w:ascii="Arial" w:eastAsia="Times New Roman" w:hAnsi="Arial" w:cs="Arial"/>
                    <w:lang w:val="es-CO" w:eastAsia="es-CO"/>
                  </w:rPr>
                </w:rPrChange>
              </w:rPr>
            </w:pPr>
            <w:r w:rsidRPr="006C4628">
              <w:rPr>
                <w:rFonts w:ascii="Arial" w:eastAsia="Times New Roman" w:hAnsi="Arial" w:cs="Arial"/>
                <w:sz w:val="24"/>
                <w:szCs w:val="24"/>
                <w:lang w:val="es-ES" w:eastAsia="es-CO"/>
                <w:rPrChange w:id="3627" w:author="chris" w:date="2015-04-19T12:09:00Z">
                  <w:rPr>
                    <w:rFonts w:ascii="Arial" w:eastAsia="Times New Roman" w:hAnsi="Arial" w:cs="Arial"/>
                    <w:sz w:val="24"/>
                    <w:szCs w:val="24"/>
                    <w:lang w:val="es-CO" w:eastAsia="es-CO"/>
                  </w:rPr>
                </w:rPrChange>
              </w:rPr>
              <w:t>&lt; sustraendo: la cifra del minuendo “pide prestada” una decena a la cifra de su izquierda para poder restar. La cifra de la izquierda disminuye en una unidad.</w:t>
            </w:r>
          </w:p>
          <w:p w14:paraId="479124EC"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28"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629" w:author="chris" w:date="2015-04-19T12:09:00Z">
                  <w:rPr>
                    <w:rFonts w:ascii="Arial" w:eastAsia="Times New Roman" w:hAnsi="Arial" w:cs="Arial"/>
                    <w:b/>
                    <w:bCs/>
                    <w:sz w:val="24"/>
                    <w:szCs w:val="24"/>
                    <w:lang w:val="es-CO" w:eastAsia="es-CO"/>
                  </w:rPr>
                </w:rPrChange>
              </w:rPr>
              <w:t>Paso 4</w:t>
            </w:r>
            <w:r w:rsidRPr="006C4628">
              <w:rPr>
                <w:rFonts w:ascii="Arial" w:eastAsia="Times New Roman" w:hAnsi="Arial" w:cs="Arial"/>
                <w:sz w:val="24"/>
                <w:szCs w:val="24"/>
                <w:lang w:val="es-ES" w:eastAsia="es-CO"/>
                <w:rPrChange w:id="3630" w:author="chris" w:date="2015-04-19T12:09:00Z">
                  <w:rPr>
                    <w:rFonts w:ascii="Arial" w:eastAsia="Times New Roman" w:hAnsi="Arial" w:cs="Arial"/>
                    <w:sz w:val="24"/>
                    <w:szCs w:val="24"/>
                    <w:lang w:val="es-CO" w:eastAsia="es-CO"/>
                  </w:rPr>
                </w:rPrChange>
              </w:rPr>
              <w:t>: se repite el procedimiento de resta en la columna siguiente y así sucesivamente para las demás columnas. </w:t>
            </w:r>
          </w:p>
          <w:p w14:paraId="4640462E" w14:textId="77777777" w:rsidR="000C7251" w:rsidRPr="006C4628" w:rsidRDefault="000C7251" w:rsidP="00E6040C">
            <w:pPr>
              <w:shd w:val="clear" w:color="auto" w:fill="FFFFFF"/>
              <w:spacing w:line="270" w:lineRule="atLeast"/>
              <w:rPr>
                <w:rFonts w:ascii="Arial" w:eastAsia="Times New Roman" w:hAnsi="Arial" w:cs="Arial"/>
                <w:b/>
                <w:sz w:val="24"/>
                <w:szCs w:val="24"/>
                <w:lang w:val="es-ES" w:eastAsia="es-CO"/>
                <w:rPrChange w:id="3631" w:author="chris" w:date="2015-04-19T12:09:00Z">
                  <w:rPr>
                    <w:rFonts w:ascii="Arial" w:eastAsia="Times New Roman" w:hAnsi="Arial" w:cs="Arial"/>
                    <w:b/>
                    <w:sz w:val="24"/>
                    <w:szCs w:val="24"/>
                    <w:lang w:val="es-CO" w:eastAsia="es-CO"/>
                  </w:rPr>
                </w:rPrChange>
              </w:rPr>
            </w:pPr>
          </w:p>
          <w:p w14:paraId="2642485A" w14:textId="77777777" w:rsidR="0097208A" w:rsidRPr="006C4628" w:rsidRDefault="0097208A" w:rsidP="00E6040C">
            <w:pPr>
              <w:shd w:val="clear" w:color="auto" w:fill="FFFFFF"/>
              <w:spacing w:line="270" w:lineRule="atLeast"/>
              <w:rPr>
                <w:rFonts w:ascii="Arial" w:eastAsia="Times New Roman" w:hAnsi="Arial" w:cs="Arial"/>
                <w:b/>
                <w:sz w:val="24"/>
                <w:szCs w:val="24"/>
                <w:lang w:val="es-ES" w:eastAsia="es-CO"/>
                <w:rPrChange w:id="3632"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3633" w:author="chris" w:date="2015-04-19T12:09:00Z">
                  <w:rPr>
                    <w:rFonts w:ascii="Arial" w:eastAsia="Times New Roman" w:hAnsi="Arial" w:cs="Arial"/>
                    <w:b/>
                    <w:sz w:val="24"/>
                    <w:szCs w:val="24"/>
                    <w:lang w:val="es-CO" w:eastAsia="es-CO"/>
                  </w:rPr>
                </w:rPrChange>
              </w:rPr>
              <w:t>Prueba de la resta</w:t>
            </w:r>
          </w:p>
          <w:p w14:paraId="57DE7DA2"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34"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3635" w:author="chris" w:date="2015-04-19T12:09:00Z">
                  <w:rPr>
                    <w:rFonts w:ascii="Arial" w:eastAsia="Times New Roman" w:hAnsi="Arial" w:cs="Arial"/>
                    <w:sz w:val="24"/>
                    <w:szCs w:val="24"/>
                    <w:lang w:val="es-CO" w:eastAsia="es-CO"/>
                  </w:rPr>
                </w:rPrChange>
              </w:rPr>
              <w:t>Se utiliza para comprobar que una resta está bien hecha:</w:t>
            </w:r>
          </w:p>
          <w:p w14:paraId="0D86A0FF"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36"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3637" w:author="chris" w:date="2015-04-19T12:09:00Z">
                  <w:rPr>
                    <w:rFonts w:ascii="Arial" w:eastAsia="Times New Roman" w:hAnsi="Arial" w:cs="Arial"/>
                    <w:b/>
                    <w:bCs/>
                    <w:sz w:val="24"/>
                    <w:szCs w:val="24"/>
                    <w:lang w:val="es-CO" w:eastAsia="es-CO"/>
                  </w:rPr>
                </w:rPrChange>
              </w:rPr>
              <w:t>S + D = M</w:t>
            </w:r>
          </w:p>
          <w:p w14:paraId="00DB14C2" w14:textId="77777777" w:rsidR="0097208A" w:rsidRPr="006C4628" w:rsidRDefault="0097208A" w:rsidP="00E6040C">
            <w:pPr>
              <w:shd w:val="clear" w:color="auto" w:fill="FFFFFF"/>
              <w:spacing w:line="270" w:lineRule="atLeast"/>
              <w:rPr>
                <w:rFonts w:ascii="Arial" w:eastAsia="Times New Roman" w:hAnsi="Arial" w:cs="Arial"/>
                <w:sz w:val="24"/>
                <w:szCs w:val="24"/>
                <w:lang w:val="es-ES" w:eastAsia="es-CO"/>
                <w:rPrChange w:id="3638"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3639" w:author="chris" w:date="2015-04-19T12:09:00Z">
                  <w:rPr>
                    <w:rFonts w:ascii="Arial" w:eastAsia="Times New Roman" w:hAnsi="Arial" w:cs="Arial"/>
                    <w:sz w:val="24"/>
                    <w:szCs w:val="24"/>
                    <w:lang w:val="es-CO" w:eastAsia="es-CO"/>
                  </w:rPr>
                </w:rPrChange>
              </w:rPr>
              <w:t>La suma del sustraendo y la diferencia es igual al minuendo.</w:t>
            </w:r>
          </w:p>
          <w:p w14:paraId="5CED7B7C" w14:textId="77777777" w:rsidR="006F09DE" w:rsidRPr="006C4628" w:rsidRDefault="006F09DE" w:rsidP="00E6040C">
            <w:pPr>
              <w:rPr>
                <w:rFonts w:ascii="Times" w:hAnsi="Times" w:cs="Times New Roman"/>
                <w:sz w:val="24"/>
                <w:szCs w:val="24"/>
                <w:u w:val="single"/>
                <w:lang w:val="es-ES"/>
                <w:rPrChange w:id="3640" w:author="chris" w:date="2015-04-19T12:09:00Z">
                  <w:rPr>
                    <w:rFonts w:ascii="Times" w:hAnsi="Times" w:cs="Times New Roman"/>
                    <w:sz w:val="24"/>
                    <w:szCs w:val="24"/>
                    <w:u w:val="single"/>
                    <w:lang w:val="es-CO"/>
                  </w:rPr>
                </w:rPrChange>
              </w:rPr>
            </w:pPr>
          </w:p>
          <w:p w14:paraId="1DA718CB" w14:textId="77777777" w:rsidR="006F09DE" w:rsidRPr="00222EE7" w:rsidRDefault="006F09DE" w:rsidP="00E6040C">
            <w:pPr>
              <w:rPr>
                <w:rFonts w:ascii="Times" w:hAnsi="Times" w:cs="Times New Roman"/>
                <w:b/>
                <w:sz w:val="24"/>
                <w:szCs w:val="24"/>
                <w:lang w:val="es-ES"/>
                <w:rPrChange w:id="3641" w:author="chris" w:date="2015-04-19T13:43:00Z">
                  <w:rPr>
                    <w:rFonts w:ascii="Times" w:hAnsi="Times" w:cs="Times New Roman"/>
                    <w:sz w:val="24"/>
                    <w:szCs w:val="24"/>
                    <w:u w:val="single"/>
                    <w:lang w:val="es-CO"/>
                  </w:rPr>
                </w:rPrChange>
              </w:rPr>
            </w:pPr>
            <w:r w:rsidRPr="00222EE7">
              <w:rPr>
                <w:rFonts w:ascii="Times" w:hAnsi="Times" w:cs="Times New Roman"/>
                <w:b/>
                <w:sz w:val="24"/>
                <w:szCs w:val="24"/>
                <w:lang w:val="es-ES"/>
                <w:rPrChange w:id="3642" w:author="chris" w:date="2015-04-19T13:43:00Z">
                  <w:rPr>
                    <w:rFonts w:ascii="Times" w:hAnsi="Times" w:cs="Times New Roman"/>
                    <w:sz w:val="24"/>
                    <w:szCs w:val="24"/>
                    <w:u w:val="single"/>
                    <w:lang w:val="es-CO"/>
                  </w:rPr>
                </w:rPrChange>
              </w:rPr>
              <w:t>Ficha del docente</w:t>
            </w:r>
            <w:del w:id="3643" w:author="chris" w:date="2015-04-19T12:29:00Z">
              <w:r w:rsidRPr="00222EE7" w:rsidDel="00060345">
                <w:rPr>
                  <w:rFonts w:ascii="Times" w:hAnsi="Times" w:cs="Times New Roman"/>
                  <w:b/>
                  <w:sz w:val="24"/>
                  <w:szCs w:val="24"/>
                  <w:lang w:val="es-ES"/>
                  <w:rPrChange w:id="3644" w:author="chris" w:date="2015-04-19T13:43:00Z">
                    <w:rPr>
                      <w:rFonts w:ascii="Times" w:hAnsi="Times" w:cs="Times New Roman"/>
                      <w:sz w:val="24"/>
                      <w:szCs w:val="24"/>
                      <w:u w:val="single"/>
                      <w:lang w:val="es-CO"/>
                    </w:rPr>
                  </w:rPrChange>
                </w:rPr>
                <w:delText xml:space="preserve">: </w:delText>
              </w:r>
            </w:del>
          </w:p>
          <w:p w14:paraId="2E6EE7EF" w14:textId="77777777" w:rsidR="006F09DE" w:rsidRPr="006C4628" w:rsidRDefault="006F09DE" w:rsidP="00E6040C">
            <w:pPr>
              <w:shd w:val="clear" w:color="auto" w:fill="FFFFFF"/>
              <w:rPr>
                <w:rFonts w:ascii="Times" w:eastAsia="Times New Roman" w:hAnsi="Times" w:cs="Times New Roman"/>
                <w:b/>
                <w:bCs/>
                <w:sz w:val="24"/>
                <w:szCs w:val="24"/>
                <w:lang w:val="es-ES" w:eastAsia="es-CO"/>
                <w:rPrChange w:id="3645" w:author="chris" w:date="2015-04-19T12:09:00Z">
                  <w:rPr>
                    <w:rFonts w:ascii="Times" w:eastAsia="Times New Roman" w:hAnsi="Times" w:cs="Times New Roman"/>
                    <w:b/>
                    <w:bCs/>
                    <w:sz w:val="24"/>
                    <w:szCs w:val="24"/>
                    <w:lang w:val="es-CO" w:eastAsia="es-CO"/>
                  </w:rPr>
                </w:rPrChange>
              </w:rPr>
            </w:pPr>
            <w:r w:rsidRPr="006C4628">
              <w:rPr>
                <w:rFonts w:ascii="Times" w:eastAsia="Times New Roman" w:hAnsi="Times" w:cs="Times New Roman"/>
                <w:b/>
                <w:bCs/>
                <w:sz w:val="24"/>
                <w:szCs w:val="24"/>
                <w:lang w:val="es-ES" w:eastAsia="es-CO"/>
                <w:rPrChange w:id="3646" w:author="chris" w:date="2015-04-19T12:09:00Z">
                  <w:rPr>
                    <w:rFonts w:ascii="Times" w:eastAsia="Times New Roman" w:hAnsi="Times" w:cs="Times New Roman"/>
                    <w:b/>
                    <w:bCs/>
                    <w:sz w:val="24"/>
                    <w:szCs w:val="24"/>
                    <w:lang w:val="es-CO" w:eastAsia="es-CO"/>
                  </w:rPr>
                </w:rPrChange>
              </w:rPr>
              <w:t>Objetivo</w:t>
            </w:r>
          </w:p>
          <w:p w14:paraId="6FC47A89" w14:textId="5DC77F0D" w:rsidR="006F09DE" w:rsidRPr="006C4628" w:rsidRDefault="006F09DE" w:rsidP="00E6040C">
            <w:pPr>
              <w:shd w:val="clear" w:color="auto" w:fill="FFFFFF"/>
              <w:rPr>
                <w:rFonts w:ascii="Times" w:eastAsia="Times New Roman" w:hAnsi="Times" w:cs="Arial"/>
                <w:sz w:val="24"/>
                <w:szCs w:val="24"/>
                <w:lang w:val="es-ES" w:eastAsia="es-CO"/>
                <w:rPrChange w:id="3647"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48" w:author="chris" w:date="2015-04-19T12:09:00Z">
                  <w:rPr>
                    <w:rFonts w:ascii="Times" w:eastAsia="Times New Roman" w:hAnsi="Times" w:cs="Arial"/>
                    <w:sz w:val="24"/>
                    <w:szCs w:val="24"/>
                    <w:lang w:val="es-CO" w:eastAsia="es-CO"/>
                  </w:rPr>
                </w:rPrChange>
              </w:rPr>
              <w:t xml:space="preserve">Mediante este recurso se </w:t>
            </w:r>
            <w:r w:rsidR="00BD531B" w:rsidRPr="006C4628">
              <w:rPr>
                <w:rFonts w:ascii="Times" w:eastAsia="Times New Roman" w:hAnsi="Times" w:cs="Arial"/>
                <w:sz w:val="24"/>
                <w:szCs w:val="24"/>
                <w:lang w:val="es-ES" w:eastAsia="es-CO"/>
                <w:rPrChange w:id="3649" w:author="chris" w:date="2015-04-19T12:09:00Z">
                  <w:rPr>
                    <w:rFonts w:ascii="Times" w:eastAsia="Times New Roman" w:hAnsi="Times" w:cs="Arial"/>
                    <w:sz w:val="24"/>
                    <w:szCs w:val="24"/>
                    <w:lang w:val="es-CO" w:eastAsia="es-CO"/>
                  </w:rPr>
                </w:rPrChange>
              </w:rPr>
              <w:t>pretende </w:t>
            </w:r>
            <w:r w:rsidRPr="006C4628">
              <w:rPr>
                <w:rFonts w:ascii="Times" w:eastAsia="Times New Roman" w:hAnsi="Times" w:cs="Arial"/>
                <w:sz w:val="24"/>
                <w:szCs w:val="24"/>
                <w:lang w:val="es-ES" w:eastAsia="es-CO"/>
                <w:rPrChange w:id="3650" w:author="chris" w:date="2015-04-19T12:09:00Z">
                  <w:rPr>
                    <w:rFonts w:ascii="Times" w:eastAsia="Times New Roman" w:hAnsi="Times" w:cs="Arial"/>
                    <w:sz w:val="24"/>
                    <w:szCs w:val="24"/>
                    <w:lang w:val="es-CO" w:eastAsia="es-CO"/>
                  </w:rPr>
                </w:rPrChange>
              </w:rPr>
              <w:t xml:space="preserve">proporcionar una actividad de repaso que muestre el método para </w:t>
            </w:r>
            <w:r w:rsidR="000C43B2" w:rsidRPr="006C4628">
              <w:rPr>
                <w:rFonts w:ascii="Times" w:eastAsia="Times New Roman" w:hAnsi="Times" w:cs="Arial"/>
                <w:sz w:val="24"/>
                <w:szCs w:val="24"/>
                <w:lang w:val="es-ES" w:eastAsia="es-CO"/>
                <w:rPrChange w:id="3651" w:author="chris" w:date="2015-04-19T12:09:00Z">
                  <w:rPr>
                    <w:rFonts w:ascii="Times" w:eastAsia="Times New Roman" w:hAnsi="Times" w:cs="Arial"/>
                    <w:sz w:val="24"/>
                    <w:szCs w:val="24"/>
                    <w:lang w:val="es-CO" w:eastAsia="es-CO"/>
                  </w:rPr>
                </w:rPrChange>
              </w:rPr>
              <w:t>restar números, así mismo, exponer las propiedades de la sustracci</w:t>
            </w:r>
            <w:r w:rsidR="00E028CC" w:rsidRPr="006C4628">
              <w:rPr>
                <w:rFonts w:ascii="Times" w:eastAsia="Times New Roman" w:hAnsi="Times" w:cs="Arial"/>
                <w:sz w:val="24"/>
                <w:szCs w:val="24"/>
                <w:lang w:val="es-ES" w:eastAsia="es-CO"/>
                <w:rPrChange w:id="3652" w:author="chris" w:date="2015-04-19T12:09:00Z">
                  <w:rPr>
                    <w:rFonts w:ascii="Times" w:eastAsia="Times New Roman" w:hAnsi="Times" w:cs="Arial"/>
                    <w:sz w:val="24"/>
                    <w:szCs w:val="24"/>
                    <w:lang w:val="es-CO" w:eastAsia="es-CO"/>
                  </w:rPr>
                </w:rPrChange>
              </w:rPr>
              <w:t xml:space="preserve">ón (que no cumple). </w:t>
            </w:r>
          </w:p>
          <w:p w14:paraId="5F9DDB3E" w14:textId="77777777" w:rsidR="006F09DE" w:rsidRPr="006C4628" w:rsidRDefault="006F09DE" w:rsidP="00E6040C">
            <w:pPr>
              <w:shd w:val="clear" w:color="auto" w:fill="FFFFFF"/>
              <w:rPr>
                <w:rFonts w:ascii="Times" w:eastAsia="Times New Roman" w:hAnsi="Times" w:cs="Times New Roman"/>
                <w:bCs/>
                <w:sz w:val="24"/>
                <w:szCs w:val="24"/>
                <w:lang w:val="es-ES" w:eastAsia="es-CO"/>
                <w:rPrChange w:id="3653" w:author="chris" w:date="2015-04-19T12:09:00Z">
                  <w:rPr>
                    <w:rFonts w:ascii="Times" w:eastAsia="Times New Roman" w:hAnsi="Times" w:cs="Times New Roman"/>
                    <w:bCs/>
                    <w:sz w:val="24"/>
                    <w:szCs w:val="24"/>
                    <w:lang w:val="es-CO" w:eastAsia="es-CO"/>
                  </w:rPr>
                </w:rPrChange>
              </w:rPr>
            </w:pPr>
          </w:p>
          <w:p w14:paraId="45F0D4EE" w14:textId="77777777" w:rsidR="006F09DE" w:rsidRPr="006C4628" w:rsidRDefault="006F09DE" w:rsidP="00E6040C">
            <w:pPr>
              <w:shd w:val="clear" w:color="auto" w:fill="FFFFFF"/>
              <w:rPr>
                <w:rFonts w:ascii="Times" w:eastAsia="Times New Roman" w:hAnsi="Times" w:cs="Times New Roman"/>
                <w:b/>
                <w:bCs/>
                <w:sz w:val="24"/>
                <w:szCs w:val="24"/>
                <w:lang w:val="es-ES" w:eastAsia="es-CO"/>
                <w:rPrChange w:id="3654" w:author="chris" w:date="2015-04-19T12:09:00Z">
                  <w:rPr>
                    <w:rFonts w:ascii="Times" w:eastAsia="Times New Roman" w:hAnsi="Times" w:cs="Times New Roman"/>
                    <w:b/>
                    <w:bCs/>
                    <w:sz w:val="24"/>
                    <w:szCs w:val="24"/>
                    <w:lang w:val="es-CO" w:eastAsia="es-CO"/>
                  </w:rPr>
                </w:rPrChange>
              </w:rPr>
            </w:pPr>
            <w:r w:rsidRPr="006C4628">
              <w:rPr>
                <w:rFonts w:ascii="Times" w:eastAsia="Times New Roman" w:hAnsi="Times" w:cs="Times New Roman"/>
                <w:b/>
                <w:bCs/>
                <w:sz w:val="24"/>
                <w:szCs w:val="24"/>
                <w:lang w:val="es-ES" w:eastAsia="es-CO"/>
                <w:rPrChange w:id="3655" w:author="chris" w:date="2015-04-19T12:09:00Z">
                  <w:rPr>
                    <w:rFonts w:ascii="Times" w:eastAsia="Times New Roman" w:hAnsi="Times" w:cs="Times New Roman"/>
                    <w:b/>
                    <w:bCs/>
                    <w:sz w:val="24"/>
                    <w:szCs w:val="24"/>
                    <w:lang w:val="es-CO" w:eastAsia="es-CO"/>
                  </w:rPr>
                </w:rPrChange>
              </w:rPr>
              <w:t>Propuesta </w:t>
            </w:r>
          </w:p>
          <w:p w14:paraId="43258E85" w14:textId="2B96EEE4" w:rsidR="006F09DE" w:rsidRPr="00060345" w:rsidRDefault="006F09DE" w:rsidP="00E6040C">
            <w:pPr>
              <w:shd w:val="clear" w:color="auto" w:fill="FFFFFF"/>
              <w:rPr>
                <w:rFonts w:ascii="Times" w:eastAsia="Times New Roman" w:hAnsi="Times" w:cs="Times New Roman"/>
                <w:sz w:val="24"/>
                <w:szCs w:val="24"/>
                <w:lang w:val="es-ES" w:eastAsia="es-CO"/>
                <w:rPrChange w:id="3656" w:author="chris" w:date="2015-04-19T12:29:00Z">
                  <w:rPr>
                    <w:rFonts w:ascii="Times" w:eastAsia="Times New Roman" w:hAnsi="Times" w:cs="Times New Roman"/>
                    <w:sz w:val="24"/>
                    <w:szCs w:val="24"/>
                    <w:u w:val="single"/>
                    <w:lang w:val="es-CO" w:eastAsia="es-CO"/>
                  </w:rPr>
                </w:rPrChange>
              </w:rPr>
            </w:pPr>
            <w:r w:rsidRPr="00060345">
              <w:rPr>
                <w:rFonts w:ascii="Times" w:eastAsia="Times New Roman" w:hAnsi="Times" w:cs="Times New Roman"/>
                <w:b/>
                <w:sz w:val="24"/>
                <w:szCs w:val="24"/>
                <w:lang w:val="es-ES" w:eastAsia="es-CO"/>
                <w:rPrChange w:id="3657" w:author="chris" w:date="2015-04-19T12:32:00Z">
                  <w:rPr>
                    <w:rFonts w:ascii="Times" w:eastAsia="Times New Roman" w:hAnsi="Times" w:cs="Times New Roman"/>
                    <w:sz w:val="24"/>
                    <w:szCs w:val="24"/>
                    <w:u w:val="single"/>
                    <w:lang w:val="es-CO" w:eastAsia="es-CO"/>
                  </w:rPr>
                </w:rPrChange>
              </w:rPr>
              <w:t>Antes de la</w:t>
            </w:r>
            <w:r w:rsidRPr="00060345">
              <w:rPr>
                <w:rFonts w:ascii="Times" w:eastAsia="Times New Roman" w:hAnsi="Times" w:cs="Times New Roman"/>
                <w:sz w:val="24"/>
                <w:szCs w:val="24"/>
                <w:lang w:val="es-ES" w:eastAsia="es-CO"/>
                <w:rPrChange w:id="3658" w:author="chris" w:date="2015-04-19T12:29:00Z">
                  <w:rPr>
                    <w:rFonts w:ascii="Times" w:eastAsia="Times New Roman" w:hAnsi="Times" w:cs="Times New Roman"/>
                    <w:sz w:val="24"/>
                    <w:szCs w:val="24"/>
                    <w:u w:val="single"/>
                    <w:lang w:val="es-CO" w:eastAsia="es-CO"/>
                  </w:rPr>
                </w:rPrChange>
              </w:rPr>
              <w:t xml:space="preserve"> </w:t>
            </w:r>
            <w:r w:rsidRPr="00060345">
              <w:rPr>
                <w:rFonts w:ascii="Times" w:eastAsia="Times New Roman" w:hAnsi="Times" w:cs="Times New Roman"/>
                <w:b/>
                <w:sz w:val="24"/>
                <w:szCs w:val="24"/>
                <w:lang w:val="es-ES" w:eastAsia="es-CO"/>
                <w:rPrChange w:id="3659" w:author="chris" w:date="2015-04-19T12:29:00Z">
                  <w:rPr>
                    <w:rFonts w:ascii="Times" w:eastAsia="Times New Roman" w:hAnsi="Times" w:cs="Times New Roman"/>
                    <w:sz w:val="24"/>
                    <w:szCs w:val="24"/>
                    <w:u w:val="single"/>
                    <w:lang w:val="es-CO" w:eastAsia="es-CO"/>
                  </w:rPr>
                </w:rPrChange>
              </w:rPr>
              <w:t>presentación</w:t>
            </w:r>
            <w:ins w:id="3660" w:author="chris" w:date="2015-04-19T12:29:00Z">
              <w:r w:rsidR="00060345">
                <w:rPr>
                  <w:rFonts w:ascii="Times" w:eastAsia="Times New Roman" w:hAnsi="Times" w:cs="Times New Roman"/>
                  <w:b/>
                  <w:sz w:val="24"/>
                  <w:szCs w:val="24"/>
                  <w:lang w:val="es-ES" w:eastAsia="es-CO"/>
                </w:rPr>
                <w:t>.</w:t>
              </w:r>
            </w:ins>
          </w:p>
          <w:p w14:paraId="12D958EA" w14:textId="77F72B78" w:rsidR="006F09DE" w:rsidRPr="006C4628" w:rsidRDefault="006F09DE" w:rsidP="00E6040C">
            <w:pPr>
              <w:shd w:val="clear" w:color="auto" w:fill="FFFFFF"/>
              <w:rPr>
                <w:rFonts w:ascii="Times" w:eastAsia="Times New Roman" w:hAnsi="Times" w:cs="Arial"/>
                <w:sz w:val="24"/>
                <w:szCs w:val="24"/>
                <w:lang w:val="es-ES" w:eastAsia="es-CO"/>
                <w:rPrChange w:id="3661"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62" w:author="chris" w:date="2015-04-19T12:09:00Z">
                  <w:rPr>
                    <w:rFonts w:ascii="Times" w:eastAsia="Times New Roman" w:hAnsi="Times" w:cs="Arial"/>
                    <w:sz w:val="24"/>
                    <w:szCs w:val="24"/>
                    <w:lang w:val="es-CO" w:eastAsia="es-CO"/>
                  </w:rPr>
                </w:rPrChange>
              </w:rPr>
              <w:t>Se puede</w:t>
            </w:r>
            <w:r w:rsidR="00BD531B" w:rsidRPr="006C4628">
              <w:rPr>
                <w:rFonts w:ascii="Times" w:eastAsia="Times New Roman" w:hAnsi="Times" w:cs="Arial"/>
                <w:sz w:val="24"/>
                <w:szCs w:val="24"/>
                <w:lang w:val="es-ES" w:eastAsia="es-CO"/>
                <w:rPrChange w:id="3663" w:author="chris" w:date="2015-04-19T12:09:00Z">
                  <w:rPr>
                    <w:rFonts w:ascii="Times" w:eastAsia="Times New Roman" w:hAnsi="Times" w:cs="Arial"/>
                    <w:sz w:val="24"/>
                    <w:szCs w:val="24"/>
                    <w:lang w:val="es-CO" w:eastAsia="es-CO"/>
                  </w:rPr>
                </w:rPrChange>
              </w:rPr>
              <w:t>n</w:t>
            </w:r>
            <w:r w:rsidRPr="006C4628">
              <w:rPr>
                <w:rFonts w:ascii="Times" w:eastAsia="Times New Roman" w:hAnsi="Times" w:cs="Arial"/>
                <w:sz w:val="24"/>
                <w:szCs w:val="24"/>
                <w:lang w:val="es-ES" w:eastAsia="es-CO"/>
                <w:rPrChange w:id="3664" w:author="chris" w:date="2015-04-19T12:09:00Z">
                  <w:rPr>
                    <w:rFonts w:ascii="Times" w:eastAsia="Times New Roman" w:hAnsi="Times" w:cs="Arial"/>
                    <w:sz w:val="24"/>
                    <w:szCs w:val="24"/>
                    <w:lang w:val="es-CO" w:eastAsia="es-CO"/>
                  </w:rPr>
                </w:rPrChange>
              </w:rPr>
              <w:t xml:space="preserve"> plantear las siguientes preguntas para introducir a los estudiantes el tema a tratar:</w:t>
            </w:r>
          </w:p>
          <w:p w14:paraId="3734BF42" w14:textId="21655773" w:rsidR="006F09DE" w:rsidRPr="006C4628" w:rsidRDefault="006F09DE" w:rsidP="00E6040C">
            <w:pPr>
              <w:shd w:val="clear" w:color="auto" w:fill="FFFFFF"/>
              <w:rPr>
                <w:rFonts w:ascii="Times" w:eastAsia="Times New Roman" w:hAnsi="Times" w:cs="Arial"/>
                <w:sz w:val="24"/>
                <w:szCs w:val="24"/>
                <w:lang w:val="es-ES" w:eastAsia="es-CO"/>
                <w:rPrChange w:id="3665"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66" w:author="chris" w:date="2015-04-19T12:09:00Z">
                  <w:rPr>
                    <w:rFonts w:ascii="Times" w:eastAsia="Times New Roman" w:hAnsi="Times" w:cs="Arial"/>
                    <w:sz w:val="24"/>
                    <w:szCs w:val="24"/>
                    <w:lang w:val="es-CO" w:eastAsia="es-CO"/>
                  </w:rPr>
                </w:rPrChange>
              </w:rPr>
              <w:t xml:space="preserve">- ¿Qué es una </w:t>
            </w:r>
            <w:r w:rsidR="000452DF" w:rsidRPr="006C4628">
              <w:rPr>
                <w:rFonts w:ascii="Times" w:eastAsia="Times New Roman" w:hAnsi="Times" w:cs="Arial"/>
                <w:sz w:val="24"/>
                <w:szCs w:val="24"/>
                <w:lang w:val="es-ES" w:eastAsia="es-CO"/>
                <w:rPrChange w:id="3667" w:author="chris" w:date="2015-04-19T12:09:00Z">
                  <w:rPr>
                    <w:rFonts w:ascii="Times" w:eastAsia="Times New Roman" w:hAnsi="Times" w:cs="Arial"/>
                    <w:sz w:val="24"/>
                    <w:szCs w:val="24"/>
                    <w:lang w:val="es-CO" w:eastAsia="es-CO"/>
                  </w:rPr>
                </w:rPrChange>
              </w:rPr>
              <w:t>sustracción</w:t>
            </w:r>
            <w:r w:rsidRPr="006C4628">
              <w:rPr>
                <w:rFonts w:ascii="Times" w:eastAsia="Times New Roman" w:hAnsi="Times" w:cs="Arial"/>
                <w:sz w:val="24"/>
                <w:szCs w:val="24"/>
                <w:lang w:val="es-ES" w:eastAsia="es-CO"/>
                <w:rPrChange w:id="3668" w:author="chris" w:date="2015-04-19T12:09:00Z">
                  <w:rPr>
                    <w:rFonts w:ascii="Times" w:eastAsia="Times New Roman" w:hAnsi="Times" w:cs="Arial"/>
                    <w:sz w:val="24"/>
                    <w:szCs w:val="24"/>
                    <w:lang w:val="es-CO" w:eastAsia="es-CO"/>
                  </w:rPr>
                </w:rPrChange>
              </w:rPr>
              <w:t>?</w:t>
            </w:r>
          </w:p>
          <w:p w14:paraId="7D9A0DEE" w14:textId="5C812BA6" w:rsidR="006F09DE" w:rsidRPr="006C4628" w:rsidRDefault="006F09DE" w:rsidP="00E6040C">
            <w:pPr>
              <w:shd w:val="clear" w:color="auto" w:fill="FFFFFF"/>
              <w:rPr>
                <w:rFonts w:ascii="Times" w:eastAsia="Times New Roman" w:hAnsi="Times" w:cs="Arial"/>
                <w:sz w:val="24"/>
                <w:szCs w:val="24"/>
                <w:lang w:val="es-ES" w:eastAsia="es-CO"/>
                <w:rPrChange w:id="3669"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70" w:author="chris" w:date="2015-04-19T12:09:00Z">
                  <w:rPr>
                    <w:rFonts w:ascii="Times" w:eastAsia="Times New Roman" w:hAnsi="Times" w:cs="Arial"/>
                    <w:sz w:val="24"/>
                    <w:szCs w:val="24"/>
                    <w:lang w:val="es-CO" w:eastAsia="es-CO"/>
                  </w:rPr>
                </w:rPrChange>
              </w:rPr>
              <w:t xml:space="preserve">- ¿Para qué sirve </w:t>
            </w:r>
            <w:r w:rsidR="000452DF" w:rsidRPr="006C4628">
              <w:rPr>
                <w:rFonts w:ascii="Times" w:eastAsia="Times New Roman" w:hAnsi="Times" w:cs="Arial"/>
                <w:sz w:val="24"/>
                <w:szCs w:val="24"/>
                <w:lang w:val="es-ES" w:eastAsia="es-CO"/>
                <w:rPrChange w:id="3671" w:author="chris" w:date="2015-04-19T12:09:00Z">
                  <w:rPr>
                    <w:rFonts w:ascii="Times" w:eastAsia="Times New Roman" w:hAnsi="Times" w:cs="Arial"/>
                    <w:sz w:val="24"/>
                    <w:szCs w:val="24"/>
                    <w:lang w:val="es-CO" w:eastAsia="es-CO"/>
                  </w:rPr>
                </w:rPrChange>
              </w:rPr>
              <w:t>restar</w:t>
            </w:r>
            <w:r w:rsidRPr="006C4628">
              <w:rPr>
                <w:rFonts w:ascii="Times" w:eastAsia="Times New Roman" w:hAnsi="Times" w:cs="Arial"/>
                <w:sz w:val="24"/>
                <w:szCs w:val="24"/>
                <w:lang w:val="es-ES" w:eastAsia="es-CO"/>
                <w:rPrChange w:id="3672" w:author="chris" w:date="2015-04-19T12:09:00Z">
                  <w:rPr>
                    <w:rFonts w:ascii="Times" w:eastAsia="Times New Roman" w:hAnsi="Times" w:cs="Arial"/>
                    <w:sz w:val="24"/>
                    <w:szCs w:val="24"/>
                    <w:lang w:val="es-CO" w:eastAsia="es-CO"/>
                  </w:rPr>
                </w:rPrChange>
              </w:rPr>
              <w:t>?</w:t>
            </w:r>
          </w:p>
          <w:p w14:paraId="1A156431" w14:textId="28BCE1E0" w:rsidR="006F09DE" w:rsidRPr="006C4628" w:rsidRDefault="006F09DE" w:rsidP="00E6040C">
            <w:pPr>
              <w:shd w:val="clear" w:color="auto" w:fill="FFFFFF"/>
              <w:rPr>
                <w:rFonts w:ascii="Times" w:eastAsia="Times New Roman" w:hAnsi="Times" w:cs="Arial"/>
                <w:sz w:val="24"/>
                <w:szCs w:val="24"/>
                <w:lang w:val="es-ES" w:eastAsia="es-CO"/>
                <w:rPrChange w:id="3673"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74" w:author="chris" w:date="2015-04-19T12:09:00Z">
                  <w:rPr>
                    <w:rFonts w:ascii="Times" w:eastAsia="Times New Roman" w:hAnsi="Times" w:cs="Arial"/>
                    <w:sz w:val="24"/>
                    <w:szCs w:val="24"/>
                    <w:lang w:val="es-CO" w:eastAsia="es-CO"/>
                  </w:rPr>
                </w:rPrChange>
              </w:rPr>
              <w:t xml:space="preserve">- ¿En qué situaciones del día a día se realizan </w:t>
            </w:r>
            <w:r w:rsidR="000452DF" w:rsidRPr="006C4628">
              <w:rPr>
                <w:rFonts w:ascii="Times" w:eastAsia="Times New Roman" w:hAnsi="Times" w:cs="Arial"/>
                <w:sz w:val="24"/>
                <w:szCs w:val="24"/>
                <w:lang w:val="es-ES" w:eastAsia="es-CO"/>
                <w:rPrChange w:id="3675" w:author="chris" w:date="2015-04-19T12:09:00Z">
                  <w:rPr>
                    <w:rFonts w:ascii="Times" w:eastAsia="Times New Roman" w:hAnsi="Times" w:cs="Arial"/>
                    <w:sz w:val="24"/>
                    <w:szCs w:val="24"/>
                    <w:lang w:val="es-CO" w:eastAsia="es-CO"/>
                  </w:rPr>
                </w:rPrChange>
              </w:rPr>
              <w:t>sustracciones</w:t>
            </w:r>
            <w:r w:rsidRPr="006C4628">
              <w:rPr>
                <w:rFonts w:ascii="Times" w:eastAsia="Times New Roman" w:hAnsi="Times" w:cs="Arial"/>
                <w:sz w:val="24"/>
                <w:szCs w:val="24"/>
                <w:lang w:val="es-ES" w:eastAsia="es-CO"/>
                <w:rPrChange w:id="3676" w:author="chris" w:date="2015-04-19T12:09:00Z">
                  <w:rPr>
                    <w:rFonts w:ascii="Times" w:eastAsia="Times New Roman" w:hAnsi="Times" w:cs="Arial"/>
                    <w:sz w:val="24"/>
                    <w:szCs w:val="24"/>
                    <w:lang w:val="es-CO" w:eastAsia="es-CO"/>
                  </w:rPr>
                </w:rPrChange>
              </w:rPr>
              <w:t>?</w:t>
            </w:r>
          </w:p>
          <w:p w14:paraId="41B161AD" w14:textId="71322524" w:rsidR="006F09DE" w:rsidRPr="006C4628" w:rsidRDefault="006F09DE" w:rsidP="00E6040C">
            <w:pPr>
              <w:shd w:val="clear" w:color="auto" w:fill="FFFFFF"/>
              <w:rPr>
                <w:rFonts w:ascii="Times" w:eastAsia="Times New Roman" w:hAnsi="Times" w:cs="Arial"/>
                <w:sz w:val="24"/>
                <w:szCs w:val="24"/>
                <w:lang w:val="es-ES" w:eastAsia="es-CO"/>
                <w:rPrChange w:id="3677"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78" w:author="chris" w:date="2015-04-19T12:09:00Z">
                  <w:rPr>
                    <w:rFonts w:ascii="Times" w:eastAsia="Times New Roman" w:hAnsi="Times" w:cs="Arial"/>
                    <w:sz w:val="24"/>
                    <w:szCs w:val="24"/>
                    <w:lang w:val="es-CO" w:eastAsia="es-CO"/>
                  </w:rPr>
                </w:rPrChange>
              </w:rPr>
              <w:t>La idea es contextualizar la operación</w:t>
            </w:r>
            <w:r w:rsidR="000452DF" w:rsidRPr="006C4628">
              <w:rPr>
                <w:rFonts w:ascii="Times" w:eastAsia="Times New Roman" w:hAnsi="Times" w:cs="Arial"/>
                <w:sz w:val="24"/>
                <w:szCs w:val="24"/>
                <w:lang w:val="es-ES" w:eastAsia="es-CO"/>
                <w:rPrChange w:id="3679" w:author="chris" w:date="2015-04-19T12:09:00Z">
                  <w:rPr>
                    <w:rFonts w:ascii="Times" w:eastAsia="Times New Roman" w:hAnsi="Times" w:cs="Arial"/>
                    <w:sz w:val="24"/>
                    <w:szCs w:val="24"/>
                    <w:lang w:val="es-CO" w:eastAsia="es-CO"/>
                  </w:rPr>
                </w:rPrChange>
              </w:rPr>
              <w:t xml:space="preserve"> con el diario quehacer del estudiante. </w:t>
            </w:r>
          </w:p>
          <w:p w14:paraId="4CFCF453" w14:textId="77777777" w:rsidR="006F09DE" w:rsidRPr="006C4628" w:rsidRDefault="006F09DE" w:rsidP="00E6040C">
            <w:pPr>
              <w:shd w:val="clear" w:color="auto" w:fill="FFFFFF"/>
              <w:rPr>
                <w:rFonts w:ascii="Times" w:eastAsia="Times New Roman" w:hAnsi="Times" w:cs="Arial"/>
                <w:sz w:val="24"/>
                <w:szCs w:val="24"/>
                <w:lang w:val="es-ES" w:eastAsia="es-CO"/>
                <w:rPrChange w:id="3680" w:author="chris" w:date="2015-04-19T12:09:00Z">
                  <w:rPr>
                    <w:rFonts w:ascii="Times" w:eastAsia="Times New Roman" w:hAnsi="Times" w:cs="Arial"/>
                    <w:sz w:val="24"/>
                    <w:szCs w:val="24"/>
                    <w:lang w:val="es-CO" w:eastAsia="es-CO"/>
                  </w:rPr>
                </w:rPrChange>
              </w:rPr>
            </w:pPr>
          </w:p>
          <w:p w14:paraId="1F360320" w14:textId="585771D4" w:rsidR="006F09DE" w:rsidRPr="00060345" w:rsidRDefault="006F09DE" w:rsidP="00E6040C">
            <w:pPr>
              <w:shd w:val="clear" w:color="auto" w:fill="FFFFFF"/>
              <w:rPr>
                <w:rFonts w:ascii="Times" w:eastAsia="Times New Roman" w:hAnsi="Times" w:cs="Times New Roman"/>
                <w:b/>
                <w:sz w:val="24"/>
                <w:szCs w:val="24"/>
                <w:lang w:val="es-ES" w:eastAsia="es-CO"/>
                <w:rPrChange w:id="3681" w:author="chris" w:date="2015-04-19T12:30:00Z">
                  <w:rPr>
                    <w:rFonts w:ascii="Times" w:eastAsia="Times New Roman" w:hAnsi="Times" w:cs="Times New Roman"/>
                    <w:sz w:val="24"/>
                    <w:szCs w:val="24"/>
                    <w:u w:val="single"/>
                    <w:lang w:val="es-CO" w:eastAsia="es-CO"/>
                  </w:rPr>
                </w:rPrChange>
              </w:rPr>
            </w:pPr>
            <w:r w:rsidRPr="00060345">
              <w:rPr>
                <w:rFonts w:ascii="Times" w:eastAsia="Times New Roman" w:hAnsi="Times" w:cs="Arial"/>
                <w:b/>
                <w:sz w:val="24"/>
                <w:szCs w:val="24"/>
                <w:lang w:val="es-ES" w:eastAsia="es-CO"/>
                <w:rPrChange w:id="3682" w:author="chris" w:date="2015-04-19T12:30:00Z">
                  <w:rPr>
                    <w:rFonts w:ascii="Times" w:eastAsia="Times New Roman" w:hAnsi="Times" w:cs="Arial"/>
                    <w:sz w:val="24"/>
                    <w:szCs w:val="24"/>
                    <w:u w:val="single"/>
                    <w:lang w:val="es-CO" w:eastAsia="es-CO"/>
                  </w:rPr>
                </w:rPrChange>
              </w:rPr>
              <w:t>D</w:t>
            </w:r>
            <w:r w:rsidRPr="00060345">
              <w:rPr>
                <w:rFonts w:ascii="Times" w:eastAsia="Times New Roman" w:hAnsi="Times" w:cs="Times New Roman"/>
                <w:b/>
                <w:sz w:val="24"/>
                <w:szCs w:val="24"/>
                <w:lang w:val="es-ES" w:eastAsia="es-CO"/>
                <w:rPrChange w:id="3683" w:author="chris" w:date="2015-04-19T12:30:00Z">
                  <w:rPr>
                    <w:rFonts w:ascii="Times" w:eastAsia="Times New Roman" w:hAnsi="Times" w:cs="Times New Roman"/>
                    <w:sz w:val="24"/>
                    <w:szCs w:val="24"/>
                    <w:u w:val="single"/>
                    <w:lang w:val="es-CO" w:eastAsia="es-CO"/>
                  </w:rPr>
                </w:rPrChange>
              </w:rPr>
              <w:t>urante la presentación</w:t>
            </w:r>
            <w:ins w:id="3684" w:author="chris" w:date="2015-04-19T12:30:00Z">
              <w:r w:rsidR="00060345">
                <w:rPr>
                  <w:rFonts w:ascii="Times" w:eastAsia="Times New Roman" w:hAnsi="Times" w:cs="Times New Roman"/>
                  <w:b/>
                  <w:sz w:val="24"/>
                  <w:szCs w:val="24"/>
                  <w:lang w:val="es-ES" w:eastAsia="es-CO"/>
                </w:rPr>
                <w:t>.</w:t>
              </w:r>
            </w:ins>
          </w:p>
          <w:p w14:paraId="16C9DBD9" w14:textId="550AFAA8" w:rsidR="00D11656" w:rsidRPr="006C4628" w:rsidRDefault="004819BA" w:rsidP="00E6040C">
            <w:pPr>
              <w:shd w:val="clear" w:color="auto" w:fill="FFFFFF"/>
              <w:rPr>
                <w:rFonts w:ascii="Times" w:eastAsia="Times New Roman" w:hAnsi="Times" w:cs="Arial"/>
                <w:sz w:val="24"/>
                <w:szCs w:val="24"/>
                <w:lang w:val="es-ES" w:eastAsia="es-CO"/>
                <w:rPrChange w:id="3685"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686" w:author="chris" w:date="2015-04-19T12:09:00Z">
                  <w:rPr>
                    <w:rFonts w:ascii="Times" w:eastAsia="Times New Roman" w:hAnsi="Times" w:cs="Arial"/>
                    <w:sz w:val="24"/>
                    <w:szCs w:val="24"/>
                    <w:lang w:val="es-CO" w:eastAsia="es-CO"/>
                  </w:rPr>
                </w:rPrChange>
              </w:rPr>
              <w:t xml:space="preserve">Se propone que se realice paso a paso la exposición del recurso, </w:t>
            </w:r>
            <w:r w:rsidR="00D11656" w:rsidRPr="006C4628">
              <w:rPr>
                <w:rFonts w:ascii="Times" w:eastAsia="Times New Roman" w:hAnsi="Times" w:cs="Arial"/>
                <w:sz w:val="24"/>
                <w:szCs w:val="24"/>
                <w:lang w:val="es-ES" w:eastAsia="es-CO"/>
                <w:rPrChange w:id="3687" w:author="chris" w:date="2015-04-19T12:09:00Z">
                  <w:rPr>
                    <w:rFonts w:ascii="Times" w:eastAsia="Times New Roman" w:hAnsi="Times" w:cs="Arial"/>
                    <w:sz w:val="24"/>
                    <w:szCs w:val="24"/>
                    <w:lang w:val="es-CO" w:eastAsia="es-CO"/>
                  </w:rPr>
                </w:rPrChange>
              </w:rPr>
              <w:t xml:space="preserve">el cual inicia </w:t>
            </w:r>
            <w:del w:id="3688" w:author="chris" w:date="2015-04-19T12:33:00Z">
              <w:r w:rsidR="00D11656" w:rsidRPr="006C4628" w:rsidDel="00060345">
                <w:rPr>
                  <w:rFonts w:ascii="Times" w:eastAsia="Times New Roman" w:hAnsi="Times" w:cs="Arial"/>
                  <w:sz w:val="24"/>
                  <w:szCs w:val="24"/>
                  <w:lang w:val="es-ES" w:eastAsia="es-CO"/>
                  <w:rPrChange w:id="3689" w:author="chris" w:date="2015-04-19T12:09:00Z">
                    <w:rPr>
                      <w:rFonts w:ascii="Times" w:eastAsia="Times New Roman" w:hAnsi="Times" w:cs="Arial"/>
                      <w:sz w:val="24"/>
                      <w:szCs w:val="24"/>
                      <w:lang w:val="es-CO" w:eastAsia="es-CO"/>
                    </w:rPr>
                  </w:rPrChange>
                </w:rPr>
                <w:delText xml:space="preserve">exponiendo </w:delText>
              </w:r>
            </w:del>
            <w:ins w:id="3690" w:author="chris" w:date="2015-04-19T12:33:00Z">
              <w:r w:rsidR="00060345" w:rsidRPr="006C4628">
                <w:rPr>
                  <w:rFonts w:ascii="Times" w:eastAsia="Times New Roman" w:hAnsi="Times" w:cs="Arial"/>
                  <w:sz w:val="24"/>
                  <w:szCs w:val="24"/>
                  <w:lang w:val="es-ES" w:eastAsia="es-CO"/>
                  <w:rPrChange w:id="3691" w:author="chris" w:date="2015-04-19T12:09:00Z">
                    <w:rPr>
                      <w:rFonts w:ascii="Times" w:eastAsia="Times New Roman" w:hAnsi="Times" w:cs="Arial"/>
                      <w:sz w:val="24"/>
                      <w:szCs w:val="24"/>
                      <w:lang w:val="es-CO" w:eastAsia="es-CO"/>
                    </w:rPr>
                  </w:rPrChange>
                </w:rPr>
                <w:t>exp</w:t>
              </w:r>
              <w:r w:rsidR="00060345">
                <w:rPr>
                  <w:rFonts w:ascii="Times" w:eastAsia="Times New Roman" w:hAnsi="Times" w:cs="Arial"/>
                  <w:sz w:val="24"/>
                  <w:szCs w:val="24"/>
                  <w:lang w:val="es-ES" w:eastAsia="es-CO"/>
                </w:rPr>
                <w:t>licando</w:t>
              </w:r>
              <w:r w:rsidR="00060345" w:rsidRPr="006C4628">
                <w:rPr>
                  <w:rFonts w:ascii="Times" w:eastAsia="Times New Roman" w:hAnsi="Times" w:cs="Arial"/>
                  <w:sz w:val="24"/>
                  <w:szCs w:val="24"/>
                  <w:lang w:val="es-ES" w:eastAsia="es-CO"/>
                  <w:rPrChange w:id="3692" w:author="chris" w:date="2015-04-19T12:09:00Z">
                    <w:rPr>
                      <w:rFonts w:ascii="Times" w:eastAsia="Times New Roman" w:hAnsi="Times" w:cs="Arial"/>
                      <w:sz w:val="24"/>
                      <w:szCs w:val="24"/>
                      <w:lang w:val="es-CO" w:eastAsia="es-CO"/>
                    </w:rPr>
                  </w:rPrChange>
                </w:rPr>
                <w:t xml:space="preserve"> </w:t>
              </w:r>
            </w:ins>
            <w:r w:rsidR="00D11656" w:rsidRPr="006C4628">
              <w:rPr>
                <w:rFonts w:ascii="Times" w:eastAsia="Times New Roman" w:hAnsi="Times" w:cs="Arial"/>
                <w:sz w:val="24"/>
                <w:szCs w:val="24"/>
                <w:lang w:val="es-ES" w:eastAsia="es-CO"/>
                <w:rPrChange w:id="3693" w:author="chris" w:date="2015-04-19T12:09:00Z">
                  <w:rPr>
                    <w:rFonts w:ascii="Times" w:eastAsia="Times New Roman" w:hAnsi="Times" w:cs="Arial"/>
                    <w:sz w:val="24"/>
                    <w:szCs w:val="24"/>
                    <w:lang w:val="es-CO" w:eastAsia="es-CO"/>
                  </w:rPr>
                </w:rPrChange>
              </w:rPr>
              <w:t>mediante un ejemplo</w:t>
            </w:r>
            <w:ins w:id="3694" w:author="chris" w:date="2015-04-19T12:33:00Z">
              <w:r w:rsidR="00060345">
                <w:rPr>
                  <w:rFonts w:ascii="Times" w:eastAsia="Times New Roman" w:hAnsi="Times" w:cs="Arial"/>
                  <w:sz w:val="24"/>
                  <w:szCs w:val="24"/>
                  <w:lang w:val="es-ES" w:eastAsia="es-CO"/>
                </w:rPr>
                <w:t>,</w:t>
              </w:r>
            </w:ins>
            <w:r w:rsidR="00D11656" w:rsidRPr="006C4628">
              <w:rPr>
                <w:rFonts w:ascii="Times" w:eastAsia="Times New Roman" w:hAnsi="Times" w:cs="Arial"/>
                <w:sz w:val="24"/>
                <w:szCs w:val="24"/>
                <w:lang w:val="es-ES" w:eastAsia="es-CO"/>
                <w:rPrChange w:id="3695" w:author="chris" w:date="2015-04-19T12:09:00Z">
                  <w:rPr>
                    <w:rFonts w:ascii="Times" w:eastAsia="Times New Roman" w:hAnsi="Times" w:cs="Arial"/>
                    <w:sz w:val="24"/>
                    <w:szCs w:val="24"/>
                    <w:lang w:val="es-CO" w:eastAsia="es-CO"/>
                  </w:rPr>
                </w:rPrChange>
              </w:rPr>
              <w:t xml:space="preserve"> los términos de la sustracción y </w:t>
            </w:r>
            <w:del w:id="3696" w:author="chris" w:date="2015-04-19T12:33:00Z">
              <w:r w:rsidR="00D11656" w:rsidRPr="006C4628" w:rsidDel="00060345">
                <w:rPr>
                  <w:rFonts w:ascii="Times" w:eastAsia="Times New Roman" w:hAnsi="Times" w:cs="Arial"/>
                  <w:sz w:val="24"/>
                  <w:szCs w:val="24"/>
                  <w:lang w:val="es-ES" w:eastAsia="es-CO"/>
                  <w:rPrChange w:id="3697" w:author="chris" w:date="2015-04-19T12:09:00Z">
                    <w:rPr>
                      <w:rFonts w:ascii="Times" w:eastAsia="Times New Roman" w:hAnsi="Times" w:cs="Arial"/>
                      <w:sz w:val="24"/>
                      <w:szCs w:val="24"/>
                      <w:lang w:val="es-CO" w:eastAsia="es-CO"/>
                    </w:rPr>
                  </w:rPrChange>
                </w:rPr>
                <w:delText xml:space="preserve">sigue </w:delText>
              </w:r>
            </w:del>
            <w:ins w:id="3698" w:author="chris" w:date="2015-04-19T12:33:00Z">
              <w:r w:rsidR="00060345">
                <w:rPr>
                  <w:rFonts w:ascii="Times" w:eastAsia="Times New Roman" w:hAnsi="Times" w:cs="Arial"/>
                  <w:sz w:val="24"/>
                  <w:szCs w:val="24"/>
                  <w:lang w:val="es-ES" w:eastAsia="es-CO"/>
                </w:rPr>
                <w:t>continúa</w:t>
              </w:r>
              <w:r w:rsidR="00060345" w:rsidRPr="006C4628">
                <w:rPr>
                  <w:rFonts w:ascii="Times" w:eastAsia="Times New Roman" w:hAnsi="Times" w:cs="Arial"/>
                  <w:sz w:val="24"/>
                  <w:szCs w:val="24"/>
                  <w:lang w:val="es-ES" w:eastAsia="es-CO"/>
                  <w:rPrChange w:id="3699" w:author="chris" w:date="2015-04-19T12:09:00Z">
                    <w:rPr>
                      <w:rFonts w:ascii="Times" w:eastAsia="Times New Roman" w:hAnsi="Times" w:cs="Arial"/>
                      <w:sz w:val="24"/>
                      <w:szCs w:val="24"/>
                      <w:lang w:val="es-CO" w:eastAsia="es-CO"/>
                    </w:rPr>
                  </w:rPrChange>
                </w:rPr>
                <w:t xml:space="preserve"> </w:t>
              </w:r>
            </w:ins>
            <w:r w:rsidR="00D11656" w:rsidRPr="006C4628">
              <w:rPr>
                <w:rFonts w:ascii="Times" w:eastAsia="Times New Roman" w:hAnsi="Times" w:cs="Arial"/>
                <w:sz w:val="24"/>
                <w:szCs w:val="24"/>
                <w:lang w:val="es-ES" w:eastAsia="es-CO"/>
                <w:rPrChange w:id="3700" w:author="chris" w:date="2015-04-19T12:09:00Z">
                  <w:rPr>
                    <w:rFonts w:ascii="Times" w:eastAsia="Times New Roman" w:hAnsi="Times" w:cs="Arial"/>
                    <w:sz w:val="24"/>
                    <w:szCs w:val="24"/>
                    <w:lang w:val="es-CO" w:eastAsia="es-CO"/>
                  </w:rPr>
                </w:rPrChange>
              </w:rPr>
              <w:t>con una comparación entre la adición y la sustracción</w:t>
            </w:r>
            <w:ins w:id="3701" w:author="chris" w:date="2015-04-19T12:34:00Z">
              <w:r w:rsidR="00060345">
                <w:rPr>
                  <w:rFonts w:ascii="Times" w:eastAsia="Times New Roman" w:hAnsi="Times" w:cs="Arial"/>
                  <w:sz w:val="24"/>
                  <w:szCs w:val="24"/>
                  <w:lang w:val="es-ES" w:eastAsia="es-CO"/>
                </w:rPr>
                <w:t>,</w:t>
              </w:r>
            </w:ins>
            <w:r w:rsidR="00D11656" w:rsidRPr="006C4628">
              <w:rPr>
                <w:rFonts w:ascii="Times" w:eastAsia="Times New Roman" w:hAnsi="Times" w:cs="Arial"/>
                <w:sz w:val="24"/>
                <w:szCs w:val="24"/>
                <w:lang w:val="es-ES" w:eastAsia="es-CO"/>
                <w:rPrChange w:id="3702" w:author="chris" w:date="2015-04-19T12:09:00Z">
                  <w:rPr>
                    <w:rFonts w:ascii="Times" w:eastAsia="Times New Roman" w:hAnsi="Times" w:cs="Arial"/>
                    <w:sz w:val="24"/>
                    <w:szCs w:val="24"/>
                    <w:lang w:val="es-CO" w:eastAsia="es-CO"/>
                  </w:rPr>
                </w:rPrChange>
              </w:rPr>
              <w:t xml:space="preserve"> haciendo referencia a las propiedades</w:t>
            </w:r>
            <w:ins w:id="3703" w:author="chris" w:date="2015-04-19T12:34:00Z">
              <w:r w:rsidR="00060345">
                <w:rPr>
                  <w:rFonts w:ascii="Times" w:eastAsia="Times New Roman" w:hAnsi="Times" w:cs="Arial"/>
                  <w:sz w:val="24"/>
                  <w:szCs w:val="24"/>
                  <w:lang w:val="es-ES" w:eastAsia="es-CO"/>
                </w:rPr>
                <w:t xml:space="preserve"> de estas</w:t>
              </w:r>
            </w:ins>
            <w:r w:rsidR="00D11656" w:rsidRPr="006C4628">
              <w:rPr>
                <w:rFonts w:ascii="Times" w:eastAsia="Times New Roman" w:hAnsi="Times" w:cs="Arial"/>
                <w:sz w:val="24"/>
                <w:szCs w:val="24"/>
                <w:lang w:val="es-ES" w:eastAsia="es-CO"/>
                <w:rPrChange w:id="3704" w:author="chris" w:date="2015-04-19T12:09:00Z">
                  <w:rPr>
                    <w:rFonts w:ascii="Times" w:eastAsia="Times New Roman" w:hAnsi="Times" w:cs="Arial"/>
                    <w:sz w:val="24"/>
                    <w:szCs w:val="24"/>
                    <w:lang w:val="es-CO" w:eastAsia="es-CO"/>
                  </w:rPr>
                </w:rPrChange>
              </w:rPr>
              <w:t xml:space="preserve">. </w:t>
            </w:r>
          </w:p>
          <w:p w14:paraId="03075C19" w14:textId="77777777" w:rsidR="00D11656" w:rsidRPr="006C4628" w:rsidRDefault="00D11656" w:rsidP="00E6040C">
            <w:pPr>
              <w:shd w:val="clear" w:color="auto" w:fill="FFFFFF"/>
              <w:rPr>
                <w:rFonts w:ascii="Times" w:eastAsia="Times New Roman" w:hAnsi="Times" w:cs="Arial"/>
                <w:sz w:val="24"/>
                <w:szCs w:val="24"/>
                <w:lang w:val="es-ES" w:eastAsia="es-CO"/>
                <w:rPrChange w:id="3705" w:author="chris" w:date="2015-04-19T12:09:00Z">
                  <w:rPr>
                    <w:rFonts w:ascii="Times" w:eastAsia="Times New Roman" w:hAnsi="Times" w:cs="Arial"/>
                    <w:sz w:val="24"/>
                    <w:szCs w:val="24"/>
                    <w:lang w:val="es-CO" w:eastAsia="es-CO"/>
                  </w:rPr>
                </w:rPrChange>
              </w:rPr>
            </w:pPr>
          </w:p>
          <w:p w14:paraId="7789E8C2" w14:textId="213ED8F3" w:rsidR="00D11656" w:rsidRPr="006C4628" w:rsidRDefault="00D11656" w:rsidP="00E6040C">
            <w:pPr>
              <w:shd w:val="clear" w:color="auto" w:fill="FFFFFF"/>
              <w:rPr>
                <w:rFonts w:ascii="Times" w:eastAsia="Times New Roman" w:hAnsi="Times" w:cs="Arial"/>
                <w:sz w:val="24"/>
                <w:szCs w:val="24"/>
                <w:lang w:val="es-ES" w:eastAsia="es-CO"/>
                <w:rPrChange w:id="3706"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707" w:author="chris" w:date="2015-04-19T12:09:00Z">
                  <w:rPr>
                    <w:rFonts w:ascii="Times" w:eastAsia="Times New Roman" w:hAnsi="Times" w:cs="Arial"/>
                    <w:sz w:val="24"/>
                    <w:szCs w:val="24"/>
                    <w:lang w:val="es-CO" w:eastAsia="es-CO"/>
                  </w:rPr>
                </w:rPrChange>
              </w:rPr>
              <w:t>Finalmente</w:t>
            </w:r>
            <w:ins w:id="3708" w:author="chris" w:date="2015-04-19T12:34:00Z">
              <w:r w:rsidR="00060345">
                <w:rPr>
                  <w:rFonts w:ascii="Times" w:eastAsia="Times New Roman" w:hAnsi="Times" w:cs="Arial"/>
                  <w:sz w:val="24"/>
                  <w:szCs w:val="24"/>
                  <w:lang w:val="es-ES" w:eastAsia="es-CO"/>
                </w:rPr>
                <w:t>,</w:t>
              </w:r>
            </w:ins>
            <w:r w:rsidRPr="006C4628">
              <w:rPr>
                <w:rFonts w:ascii="Times" w:eastAsia="Times New Roman" w:hAnsi="Times" w:cs="Arial"/>
                <w:sz w:val="24"/>
                <w:szCs w:val="24"/>
                <w:lang w:val="es-ES" w:eastAsia="es-CO"/>
                <w:rPrChange w:id="3709" w:author="chris" w:date="2015-04-19T12:09:00Z">
                  <w:rPr>
                    <w:rFonts w:ascii="Times" w:eastAsia="Times New Roman" w:hAnsi="Times" w:cs="Arial"/>
                    <w:sz w:val="24"/>
                    <w:szCs w:val="24"/>
                    <w:lang w:val="es-CO" w:eastAsia="es-CO"/>
                  </w:rPr>
                </w:rPrChange>
              </w:rPr>
              <w:t xml:space="preserve"> se hace una exposición del algoritmo de la sustracción y la </w:t>
            </w:r>
            <w:r w:rsidRPr="006C4628">
              <w:rPr>
                <w:rFonts w:ascii="Times" w:eastAsia="Times New Roman" w:hAnsi="Times" w:cs="Arial"/>
                <w:sz w:val="24"/>
                <w:szCs w:val="24"/>
                <w:lang w:val="es-ES" w:eastAsia="es-CO"/>
                <w:rPrChange w:id="3710" w:author="chris" w:date="2015-04-19T12:09:00Z">
                  <w:rPr>
                    <w:rFonts w:ascii="Times" w:eastAsia="Times New Roman" w:hAnsi="Times" w:cs="Arial"/>
                    <w:sz w:val="24"/>
                    <w:szCs w:val="24"/>
                    <w:lang w:val="es-CO" w:eastAsia="es-CO"/>
                  </w:rPr>
                </w:rPrChange>
              </w:rPr>
              <w:lastRenderedPageBreak/>
              <w:t xml:space="preserve">prueba correspondiente, donde se proponen algunas sustracciones para que los estudiantes practiquen dicha prueba. </w:t>
            </w:r>
          </w:p>
          <w:p w14:paraId="2F5DBB5B" w14:textId="77777777" w:rsidR="00D11656" w:rsidRPr="006C4628" w:rsidRDefault="00D11656" w:rsidP="00E6040C">
            <w:pPr>
              <w:shd w:val="clear" w:color="auto" w:fill="FFFFFF"/>
              <w:rPr>
                <w:rFonts w:ascii="Times" w:eastAsia="Times New Roman" w:hAnsi="Times" w:cs="Arial"/>
                <w:sz w:val="24"/>
                <w:szCs w:val="24"/>
                <w:lang w:val="es-ES" w:eastAsia="es-CO"/>
                <w:rPrChange w:id="3711" w:author="chris" w:date="2015-04-19T12:09:00Z">
                  <w:rPr>
                    <w:rFonts w:ascii="Times" w:eastAsia="Times New Roman" w:hAnsi="Times" w:cs="Arial"/>
                    <w:sz w:val="24"/>
                    <w:szCs w:val="24"/>
                    <w:lang w:val="es-CO" w:eastAsia="es-CO"/>
                  </w:rPr>
                </w:rPrChange>
              </w:rPr>
            </w:pPr>
          </w:p>
          <w:p w14:paraId="39E96322" w14:textId="604B825E" w:rsidR="00D11656" w:rsidRPr="006C4628" w:rsidRDefault="00D11656" w:rsidP="00E6040C">
            <w:pPr>
              <w:shd w:val="clear" w:color="auto" w:fill="FFFFFF"/>
              <w:rPr>
                <w:rFonts w:ascii="Times" w:eastAsia="Times New Roman" w:hAnsi="Times" w:cs="Arial"/>
                <w:sz w:val="24"/>
                <w:szCs w:val="24"/>
                <w:lang w:val="es-ES" w:eastAsia="es-CO"/>
                <w:rPrChange w:id="3712" w:author="chris" w:date="2015-04-19T12:09:00Z">
                  <w:rPr>
                    <w:rFonts w:ascii="Times" w:eastAsia="Times New Roman" w:hAnsi="Times" w:cs="Arial"/>
                    <w:sz w:val="24"/>
                    <w:szCs w:val="24"/>
                    <w:lang w:val="es-CO" w:eastAsia="es-CO"/>
                  </w:rPr>
                </w:rPrChange>
              </w:rPr>
            </w:pPr>
            <w:r w:rsidRPr="006C4628">
              <w:rPr>
                <w:rFonts w:ascii="Times" w:eastAsia="Times New Roman" w:hAnsi="Times" w:cs="Arial"/>
                <w:sz w:val="24"/>
                <w:szCs w:val="24"/>
                <w:lang w:val="es-ES" w:eastAsia="es-CO"/>
                <w:rPrChange w:id="3713" w:author="chris" w:date="2015-04-19T12:09:00Z">
                  <w:rPr>
                    <w:rFonts w:ascii="Times" w:eastAsia="Times New Roman" w:hAnsi="Times" w:cs="Arial"/>
                    <w:sz w:val="24"/>
                    <w:szCs w:val="24"/>
                    <w:lang w:val="es-CO" w:eastAsia="es-CO"/>
                  </w:rPr>
                </w:rPrChange>
              </w:rPr>
              <w:t>Es importante que los estudian</w:t>
            </w:r>
            <w:ins w:id="3714" w:author="Johana Montejo Rozo" w:date="2015-03-14T17:44:00Z">
              <w:r w:rsidR="00BD531B" w:rsidRPr="006C4628">
                <w:rPr>
                  <w:rFonts w:ascii="Times" w:eastAsia="Times New Roman" w:hAnsi="Times" w:cs="Arial"/>
                  <w:sz w:val="24"/>
                  <w:szCs w:val="24"/>
                  <w:lang w:val="es-ES" w:eastAsia="es-CO"/>
                  <w:rPrChange w:id="3715" w:author="chris" w:date="2015-04-19T12:09:00Z">
                    <w:rPr>
                      <w:rFonts w:ascii="Times" w:eastAsia="Times New Roman" w:hAnsi="Times" w:cs="Arial"/>
                      <w:sz w:val="24"/>
                      <w:szCs w:val="24"/>
                      <w:lang w:val="es-CO" w:eastAsia="es-CO"/>
                    </w:rPr>
                  </w:rPrChange>
                </w:rPr>
                <w:t>t</w:t>
              </w:r>
            </w:ins>
            <w:r w:rsidRPr="006C4628">
              <w:rPr>
                <w:rFonts w:ascii="Times" w:eastAsia="Times New Roman" w:hAnsi="Times" w:cs="Arial"/>
                <w:sz w:val="24"/>
                <w:szCs w:val="24"/>
                <w:lang w:val="es-ES" w:eastAsia="es-CO"/>
                <w:rPrChange w:id="3716" w:author="chris" w:date="2015-04-19T12:09:00Z">
                  <w:rPr>
                    <w:rFonts w:ascii="Times" w:eastAsia="Times New Roman" w:hAnsi="Times" w:cs="Arial"/>
                    <w:sz w:val="24"/>
                    <w:szCs w:val="24"/>
                    <w:lang w:val="es-CO" w:eastAsia="es-CO"/>
                  </w:rPr>
                </w:rPrChange>
              </w:rPr>
              <w:t xml:space="preserve">es se familiaricen con las iniciales de los términos de la sustracción: M, S y D, puesto que </w:t>
            </w:r>
            <w:r w:rsidR="009460B1" w:rsidRPr="006C4628">
              <w:rPr>
                <w:rFonts w:ascii="Times" w:eastAsia="Times New Roman" w:hAnsi="Times" w:cs="Arial"/>
                <w:sz w:val="24"/>
                <w:szCs w:val="24"/>
                <w:lang w:val="es-ES" w:eastAsia="es-CO"/>
                <w:rPrChange w:id="3717" w:author="chris" w:date="2015-04-19T12:09:00Z">
                  <w:rPr>
                    <w:rFonts w:ascii="Times" w:eastAsia="Times New Roman" w:hAnsi="Times" w:cs="Arial"/>
                    <w:sz w:val="24"/>
                    <w:szCs w:val="24"/>
                    <w:lang w:val="es-CO" w:eastAsia="es-CO"/>
                  </w:rPr>
                </w:rPrChange>
              </w:rPr>
              <w:t xml:space="preserve">el desarrollo del recurso se trabaja en función de dichas iniciales.  </w:t>
            </w:r>
          </w:p>
          <w:p w14:paraId="70B368EC" w14:textId="4CEF0029" w:rsidR="006F09DE" w:rsidRDefault="00BD531B" w:rsidP="00E6040C">
            <w:pPr>
              <w:shd w:val="clear" w:color="auto" w:fill="FFFFFF"/>
              <w:spacing w:line="270" w:lineRule="atLeast"/>
              <w:rPr>
                <w:ins w:id="3718" w:author="chris" w:date="2015-04-19T12:35:00Z"/>
                <w:rFonts w:ascii="Times" w:eastAsia="Times New Roman" w:hAnsi="Times" w:cs="Arial"/>
                <w:sz w:val="24"/>
                <w:szCs w:val="24"/>
                <w:lang w:val="es-ES" w:eastAsia="es-CO"/>
              </w:rPr>
            </w:pPr>
            <w:r w:rsidRPr="006C4628">
              <w:rPr>
                <w:rFonts w:ascii="Times" w:eastAsia="Times New Roman" w:hAnsi="Times" w:cs="Arial"/>
                <w:sz w:val="24"/>
                <w:szCs w:val="24"/>
                <w:lang w:val="es-ES" w:eastAsia="es-CO"/>
                <w:rPrChange w:id="3719" w:author="chris" w:date="2015-04-19T12:09:00Z">
                  <w:rPr>
                    <w:rFonts w:ascii="Times" w:eastAsia="Times New Roman" w:hAnsi="Times" w:cs="Arial"/>
                    <w:sz w:val="24"/>
                    <w:szCs w:val="24"/>
                    <w:lang w:val="es-CO" w:eastAsia="es-CO"/>
                  </w:rPr>
                </w:rPrChange>
              </w:rPr>
              <w:t>También es necesario</w:t>
            </w:r>
            <w:r w:rsidR="009460B1" w:rsidRPr="006C4628">
              <w:rPr>
                <w:rFonts w:ascii="Times" w:eastAsia="Times New Roman" w:hAnsi="Times" w:cs="Arial"/>
                <w:sz w:val="24"/>
                <w:szCs w:val="24"/>
                <w:lang w:val="es-ES" w:eastAsia="es-CO"/>
                <w:rPrChange w:id="3720" w:author="chris" w:date="2015-04-19T12:09:00Z">
                  <w:rPr>
                    <w:rFonts w:ascii="Times" w:eastAsia="Times New Roman" w:hAnsi="Times" w:cs="Arial"/>
                    <w:sz w:val="24"/>
                    <w:szCs w:val="24"/>
                    <w:lang w:val="es-CO" w:eastAsia="es-CO"/>
                  </w:rPr>
                </w:rPrChange>
              </w:rPr>
              <w:t xml:space="preserve"> </w:t>
            </w:r>
            <w:r w:rsidRPr="006C4628">
              <w:rPr>
                <w:rFonts w:ascii="Times" w:eastAsia="Times New Roman" w:hAnsi="Times" w:cs="Arial"/>
                <w:sz w:val="24"/>
                <w:szCs w:val="24"/>
                <w:lang w:val="es-ES" w:eastAsia="es-CO"/>
                <w:rPrChange w:id="3721" w:author="chris" w:date="2015-04-19T12:09:00Z">
                  <w:rPr>
                    <w:rFonts w:ascii="Times" w:eastAsia="Times New Roman" w:hAnsi="Times" w:cs="Arial"/>
                    <w:sz w:val="24"/>
                    <w:szCs w:val="24"/>
                    <w:lang w:val="es-CO" w:eastAsia="es-CO"/>
                  </w:rPr>
                </w:rPrChange>
              </w:rPr>
              <w:t xml:space="preserve">mencionar a los estudiantes que en los </w:t>
            </w:r>
            <w:ins w:id="3722" w:author="chris" w:date="2015-04-19T12:34:00Z">
              <w:r w:rsidR="00060345">
                <w:rPr>
                  <w:rFonts w:ascii="Times" w:eastAsia="Times New Roman" w:hAnsi="Times" w:cs="Arial"/>
                  <w:sz w:val="24"/>
                  <w:szCs w:val="24"/>
                  <w:lang w:val="es-ES" w:eastAsia="es-CO"/>
                </w:rPr>
                <w:t>n</w:t>
              </w:r>
            </w:ins>
            <w:del w:id="3723" w:author="chris" w:date="2015-04-19T12:34:00Z">
              <w:r w:rsidRPr="006C4628" w:rsidDel="00060345">
                <w:rPr>
                  <w:rFonts w:ascii="Times" w:eastAsia="Times New Roman" w:hAnsi="Times" w:cs="Arial"/>
                  <w:sz w:val="24"/>
                  <w:szCs w:val="24"/>
                  <w:lang w:val="es-ES" w:eastAsia="es-CO"/>
                  <w:rPrChange w:id="3724" w:author="chris" w:date="2015-04-19T12:09:00Z">
                    <w:rPr>
                      <w:rFonts w:ascii="Times" w:eastAsia="Times New Roman" w:hAnsi="Times" w:cs="Arial"/>
                      <w:sz w:val="24"/>
                      <w:szCs w:val="24"/>
                      <w:lang w:val="es-CO" w:eastAsia="es-CO"/>
                    </w:rPr>
                  </w:rPrChange>
                </w:rPr>
                <w:delText>N</w:delText>
              </w:r>
            </w:del>
            <w:r w:rsidRPr="006C4628">
              <w:rPr>
                <w:rFonts w:ascii="Times" w:eastAsia="Times New Roman" w:hAnsi="Times" w:cs="Arial"/>
                <w:sz w:val="24"/>
                <w:szCs w:val="24"/>
                <w:lang w:val="es-ES" w:eastAsia="es-CO"/>
                <w:rPrChange w:id="3725" w:author="chris" w:date="2015-04-19T12:09:00Z">
                  <w:rPr>
                    <w:rFonts w:ascii="Times" w:eastAsia="Times New Roman" w:hAnsi="Times" w:cs="Arial"/>
                    <w:sz w:val="24"/>
                    <w:szCs w:val="24"/>
                    <w:lang w:val="es-CO" w:eastAsia="es-CO"/>
                  </w:rPr>
                </w:rPrChange>
              </w:rPr>
              <w:t xml:space="preserve">úmeros </w:t>
            </w:r>
            <w:ins w:id="3726" w:author="chris" w:date="2015-04-19T12:35:00Z">
              <w:r w:rsidR="00060345">
                <w:rPr>
                  <w:rFonts w:ascii="Times" w:eastAsia="Times New Roman" w:hAnsi="Times" w:cs="Arial"/>
                  <w:sz w:val="24"/>
                  <w:szCs w:val="24"/>
                  <w:lang w:val="es-ES" w:eastAsia="es-CO"/>
                </w:rPr>
                <w:t>n</w:t>
              </w:r>
            </w:ins>
            <w:del w:id="3727" w:author="chris" w:date="2015-04-19T12:35:00Z">
              <w:r w:rsidRPr="006C4628" w:rsidDel="00060345">
                <w:rPr>
                  <w:rFonts w:ascii="Times" w:eastAsia="Times New Roman" w:hAnsi="Times" w:cs="Arial"/>
                  <w:sz w:val="24"/>
                  <w:szCs w:val="24"/>
                  <w:lang w:val="es-ES" w:eastAsia="es-CO"/>
                  <w:rPrChange w:id="3728" w:author="chris" w:date="2015-04-19T12:09:00Z">
                    <w:rPr>
                      <w:rFonts w:ascii="Times" w:eastAsia="Times New Roman" w:hAnsi="Times" w:cs="Arial"/>
                      <w:sz w:val="24"/>
                      <w:szCs w:val="24"/>
                      <w:lang w:val="es-CO" w:eastAsia="es-CO"/>
                    </w:rPr>
                  </w:rPrChange>
                </w:rPr>
                <w:delText>N</w:delText>
              </w:r>
            </w:del>
            <w:r w:rsidRPr="006C4628">
              <w:rPr>
                <w:rFonts w:ascii="Times" w:eastAsia="Times New Roman" w:hAnsi="Times" w:cs="Arial"/>
                <w:sz w:val="24"/>
                <w:szCs w:val="24"/>
                <w:lang w:val="es-ES" w:eastAsia="es-CO"/>
                <w:rPrChange w:id="3729" w:author="chris" w:date="2015-04-19T12:09:00Z">
                  <w:rPr>
                    <w:rFonts w:ascii="Times" w:eastAsia="Times New Roman" w:hAnsi="Times" w:cs="Arial"/>
                    <w:sz w:val="24"/>
                    <w:szCs w:val="24"/>
                    <w:lang w:val="es-CO" w:eastAsia="es-CO"/>
                  </w:rPr>
                </w:rPrChange>
              </w:rPr>
              <w:t>aturales</w:t>
            </w:r>
            <w:r w:rsidR="009460B1" w:rsidRPr="006C4628">
              <w:rPr>
                <w:rFonts w:ascii="Times" w:eastAsia="Times New Roman" w:hAnsi="Times" w:cs="Arial"/>
                <w:sz w:val="24"/>
                <w:szCs w:val="24"/>
                <w:lang w:val="es-ES" w:eastAsia="es-CO"/>
                <w:rPrChange w:id="3730" w:author="chris" w:date="2015-04-19T12:09:00Z">
                  <w:rPr>
                    <w:rFonts w:ascii="Times" w:eastAsia="Times New Roman" w:hAnsi="Times" w:cs="Arial"/>
                    <w:sz w:val="24"/>
                    <w:szCs w:val="24"/>
                    <w:lang w:val="es-CO" w:eastAsia="es-CO"/>
                  </w:rPr>
                </w:rPrChange>
              </w:rPr>
              <w:t xml:space="preserve"> el </w:t>
            </w:r>
            <w:ins w:id="3731" w:author="chris" w:date="2015-04-19T12:35:00Z">
              <w:r w:rsidR="00060345">
                <w:rPr>
                  <w:rFonts w:ascii="Times" w:eastAsia="Times New Roman" w:hAnsi="Times" w:cs="Arial"/>
                  <w:sz w:val="24"/>
                  <w:szCs w:val="24"/>
                  <w:lang w:val="es-ES" w:eastAsia="es-CO"/>
                </w:rPr>
                <w:t>m</w:t>
              </w:r>
            </w:ins>
            <w:del w:id="3732" w:author="chris" w:date="2015-04-19T12:35:00Z">
              <w:r w:rsidR="009460B1" w:rsidRPr="006C4628" w:rsidDel="00060345">
                <w:rPr>
                  <w:rFonts w:ascii="Times" w:eastAsia="Times New Roman" w:hAnsi="Times" w:cs="Arial"/>
                  <w:sz w:val="24"/>
                  <w:szCs w:val="24"/>
                  <w:lang w:val="es-ES" w:eastAsia="es-CO"/>
                  <w:rPrChange w:id="3733" w:author="chris" w:date="2015-04-19T12:09:00Z">
                    <w:rPr>
                      <w:rFonts w:ascii="Times" w:eastAsia="Times New Roman" w:hAnsi="Times" w:cs="Arial"/>
                      <w:sz w:val="24"/>
                      <w:szCs w:val="24"/>
                      <w:lang w:val="es-CO" w:eastAsia="es-CO"/>
                    </w:rPr>
                  </w:rPrChange>
                </w:rPr>
                <w:delText>M</w:delText>
              </w:r>
            </w:del>
            <w:r w:rsidR="009460B1" w:rsidRPr="006C4628">
              <w:rPr>
                <w:rFonts w:ascii="Times" w:eastAsia="Times New Roman" w:hAnsi="Times" w:cs="Arial"/>
                <w:sz w:val="24"/>
                <w:szCs w:val="24"/>
                <w:lang w:val="es-ES" w:eastAsia="es-CO"/>
                <w:rPrChange w:id="3734" w:author="chris" w:date="2015-04-19T12:09:00Z">
                  <w:rPr>
                    <w:rFonts w:ascii="Times" w:eastAsia="Times New Roman" w:hAnsi="Times" w:cs="Arial"/>
                    <w:sz w:val="24"/>
                    <w:szCs w:val="24"/>
                    <w:lang w:val="es-CO" w:eastAsia="es-CO"/>
                  </w:rPr>
                </w:rPrChange>
              </w:rPr>
              <w:t xml:space="preserve">inuendo debe ser mayor que el sustraendo, para ello </w:t>
            </w:r>
            <w:r w:rsidRPr="006C4628">
              <w:rPr>
                <w:rFonts w:ascii="Times" w:eastAsia="Times New Roman" w:hAnsi="Times" w:cs="Arial"/>
                <w:sz w:val="24"/>
                <w:szCs w:val="24"/>
                <w:lang w:val="es-ES" w:eastAsia="es-CO"/>
                <w:rPrChange w:id="3735" w:author="chris" w:date="2015-04-19T12:09:00Z">
                  <w:rPr>
                    <w:rFonts w:ascii="Times" w:eastAsia="Times New Roman" w:hAnsi="Times" w:cs="Arial"/>
                    <w:sz w:val="24"/>
                    <w:szCs w:val="24"/>
                    <w:lang w:val="es-CO" w:eastAsia="es-CO"/>
                  </w:rPr>
                </w:rPrChange>
              </w:rPr>
              <w:t xml:space="preserve">se </w:t>
            </w:r>
            <w:r w:rsidR="009460B1" w:rsidRPr="006C4628">
              <w:rPr>
                <w:rFonts w:ascii="Times" w:eastAsia="Times New Roman" w:hAnsi="Times" w:cs="Arial"/>
                <w:sz w:val="24"/>
                <w:szCs w:val="24"/>
                <w:lang w:val="es-ES" w:eastAsia="es-CO"/>
                <w:rPrChange w:id="3736" w:author="chris" w:date="2015-04-19T12:09:00Z">
                  <w:rPr>
                    <w:rFonts w:ascii="Times" w:eastAsia="Times New Roman" w:hAnsi="Times" w:cs="Arial"/>
                    <w:sz w:val="24"/>
                    <w:szCs w:val="24"/>
                    <w:lang w:val="es-CO" w:eastAsia="es-CO"/>
                  </w:rPr>
                </w:rPrChange>
              </w:rPr>
              <w:t>puede</w:t>
            </w:r>
            <w:r w:rsidRPr="006C4628">
              <w:rPr>
                <w:rFonts w:ascii="Times" w:eastAsia="Times New Roman" w:hAnsi="Times" w:cs="Arial"/>
                <w:sz w:val="24"/>
                <w:szCs w:val="24"/>
                <w:lang w:val="es-ES" w:eastAsia="es-CO"/>
                <w:rPrChange w:id="3737" w:author="chris" w:date="2015-04-19T12:09:00Z">
                  <w:rPr>
                    <w:rFonts w:ascii="Times" w:eastAsia="Times New Roman" w:hAnsi="Times" w:cs="Arial"/>
                    <w:sz w:val="24"/>
                    <w:szCs w:val="24"/>
                    <w:lang w:val="es-CO" w:eastAsia="es-CO"/>
                  </w:rPr>
                </w:rPrChange>
              </w:rPr>
              <w:t>n</w:t>
            </w:r>
            <w:r w:rsidR="009460B1" w:rsidRPr="006C4628">
              <w:rPr>
                <w:rFonts w:ascii="Times" w:eastAsia="Times New Roman" w:hAnsi="Times" w:cs="Arial"/>
                <w:sz w:val="24"/>
                <w:szCs w:val="24"/>
                <w:lang w:val="es-ES" w:eastAsia="es-CO"/>
                <w:rPrChange w:id="3738" w:author="chris" w:date="2015-04-19T12:09:00Z">
                  <w:rPr>
                    <w:rFonts w:ascii="Times" w:eastAsia="Times New Roman" w:hAnsi="Times" w:cs="Arial"/>
                    <w:sz w:val="24"/>
                    <w:szCs w:val="24"/>
                    <w:lang w:val="es-CO" w:eastAsia="es-CO"/>
                  </w:rPr>
                </w:rPrChange>
              </w:rPr>
              <w:t xml:space="preserve"> proponer algunas situaciones de sustracción en las que sea evidente la incoherencia de una sustracción de esa manera. </w:t>
            </w:r>
          </w:p>
          <w:p w14:paraId="07E60422" w14:textId="77777777" w:rsidR="00060345" w:rsidRPr="006C4628" w:rsidRDefault="00060345" w:rsidP="00E6040C">
            <w:pPr>
              <w:shd w:val="clear" w:color="auto" w:fill="FFFFFF"/>
              <w:spacing w:line="270" w:lineRule="atLeast"/>
              <w:rPr>
                <w:rFonts w:ascii="Times" w:eastAsia="Times New Roman" w:hAnsi="Times" w:cs="Arial"/>
                <w:sz w:val="24"/>
                <w:szCs w:val="24"/>
                <w:lang w:val="es-ES" w:eastAsia="es-CO"/>
                <w:rPrChange w:id="3739" w:author="chris" w:date="2015-04-19T12:09:00Z">
                  <w:rPr>
                    <w:rFonts w:ascii="Times" w:eastAsia="Times New Roman" w:hAnsi="Times" w:cs="Arial"/>
                    <w:sz w:val="24"/>
                    <w:szCs w:val="24"/>
                    <w:lang w:val="es-CO" w:eastAsia="es-CO"/>
                  </w:rPr>
                </w:rPrChange>
              </w:rPr>
            </w:pPr>
          </w:p>
          <w:p w14:paraId="32605812" w14:textId="1E393AA9" w:rsidR="006F09DE" w:rsidRPr="00060345" w:rsidRDefault="006F09DE" w:rsidP="00E6040C">
            <w:pPr>
              <w:shd w:val="clear" w:color="auto" w:fill="FFFFFF"/>
              <w:spacing w:line="270" w:lineRule="atLeast"/>
              <w:rPr>
                <w:rFonts w:ascii="Times" w:eastAsia="Times New Roman" w:hAnsi="Times" w:cs="Arial"/>
                <w:b/>
                <w:sz w:val="24"/>
                <w:szCs w:val="24"/>
                <w:lang w:val="es-ES" w:eastAsia="es-CO"/>
                <w:rPrChange w:id="3740" w:author="chris" w:date="2015-04-19T12:35:00Z">
                  <w:rPr>
                    <w:rFonts w:ascii="Times" w:eastAsia="Times New Roman" w:hAnsi="Times" w:cs="Arial"/>
                    <w:sz w:val="24"/>
                    <w:szCs w:val="24"/>
                    <w:u w:val="single"/>
                    <w:lang w:val="es-CO" w:eastAsia="es-CO"/>
                  </w:rPr>
                </w:rPrChange>
              </w:rPr>
            </w:pPr>
            <w:r w:rsidRPr="00060345">
              <w:rPr>
                <w:rFonts w:ascii="Times" w:eastAsia="Times New Roman" w:hAnsi="Times" w:cs="Arial"/>
                <w:b/>
                <w:sz w:val="24"/>
                <w:szCs w:val="24"/>
                <w:lang w:val="es-ES" w:eastAsia="es-CO"/>
                <w:rPrChange w:id="3741" w:author="chris" w:date="2015-04-19T12:35:00Z">
                  <w:rPr>
                    <w:rFonts w:ascii="Times" w:eastAsia="Times New Roman" w:hAnsi="Times" w:cs="Arial"/>
                    <w:sz w:val="24"/>
                    <w:szCs w:val="24"/>
                    <w:u w:val="single"/>
                    <w:lang w:val="es-CO" w:eastAsia="es-CO"/>
                  </w:rPr>
                </w:rPrChange>
              </w:rPr>
              <w:t>Después de la presentación</w:t>
            </w:r>
            <w:ins w:id="3742" w:author="chris" w:date="2015-04-19T12:35:00Z">
              <w:r w:rsidR="00060345">
                <w:rPr>
                  <w:rFonts w:ascii="Times" w:eastAsia="Times New Roman" w:hAnsi="Times" w:cs="Arial"/>
                  <w:b/>
                  <w:sz w:val="24"/>
                  <w:szCs w:val="24"/>
                  <w:lang w:val="es-ES" w:eastAsia="es-CO"/>
                </w:rPr>
                <w:t>.</w:t>
              </w:r>
            </w:ins>
            <w:del w:id="3743" w:author="chris" w:date="2015-04-19T12:35:00Z">
              <w:r w:rsidRPr="00060345" w:rsidDel="00060345">
                <w:rPr>
                  <w:rFonts w:ascii="Times" w:eastAsia="Times New Roman" w:hAnsi="Times" w:cs="Arial"/>
                  <w:b/>
                  <w:sz w:val="24"/>
                  <w:szCs w:val="24"/>
                  <w:lang w:val="es-ES" w:eastAsia="es-CO"/>
                  <w:rPrChange w:id="3744" w:author="chris" w:date="2015-04-19T12:35:00Z">
                    <w:rPr>
                      <w:rFonts w:ascii="Times" w:eastAsia="Times New Roman" w:hAnsi="Times" w:cs="Arial"/>
                      <w:sz w:val="24"/>
                      <w:szCs w:val="24"/>
                      <w:u w:val="single"/>
                      <w:lang w:val="es-CO" w:eastAsia="es-CO"/>
                    </w:rPr>
                  </w:rPrChange>
                </w:rPr>
                <w:delText>:</w:delText>
              </w:r>
            </w:del>
          </w:p>
          <w:p w14:paraId="351F7A6A" w14:textId="50E5AA51" w:rsidR="006F09DE" w:rsidRPr="006C4628" w:rsidRDefault="006F09DE" w:rsidP="00E6040C">
            <w:pPr>
              <w:shd w:val="clear" w:color="auto" w:fill="FFFFFF"/>
              <w:spacing w:line="270" w:lineRule="atLeast"/>
              <w:rPr>
                <w:rFonts w:ascii="Times New Roman" w:hAnsi="Times New Roman" w:cs="Times New Roman"/>
                <w:sz w:val="24"/>
                <w:szCs w:val="24"/>
                <w:lang w:val="es-ES"/>
                <w:rPrChange w:id="3745" w:author="chris" w:date="2015-04-19T12:09:00Z">
                  <w:rPr>
                    <w:rFonts w:ascii="Times New Roman" w:hAnsi="Times New Roman" w:cs="Times New Roman"/>
                    <w:sz w:val="24"/>
                    <w:szCs w:val="24"/>
                  </w:rPr>
                </w:rPrChange>
              </w:rPr>
            </w:pPr>
            <w:r w:rsidRPr="006C4628">
              <w:rPr>
                <w:rFonts w:ascii="Times" w:eastAsia="Times New Roman" w:hAnsi="Times" w:cs="Arial"/>
                <w:sz w:val="24"/>
                <w:szCs w:val="24"/>
                <w:lang w:val="es-ES" w:eastAsia="es-CO"/>
                <w:rPrChange w:id="3746" w:author="chris" w:date="2015-04-19T12:09:00Z">
                  <w:rPr>
                    <w:rFonts w:ascii="Times" w:eastAsia="Times New Roman" w:hAnsi="Times" w:cs="Arial"/>
                    <w:sz w:val="24"/>
                    <w:szCs w:val="24"/>
                    <w:lang w:val="es-CO" w:eastAsia="es-CO"/>
                  </w:rPr>
                </w:rPrChange>
              </w:rPr>
              <w:t xml:space="preserve">El recurso cuenta con un “practica” que genera </w:t>
            </w:r>
            <w:r w:rsidR="009460B1" w:rsidRPr="006C4628">
              <w:rPr>
                <w:rFonts w:ascii="Times" w:eastAsia="Times New Roman" w:hAnsi="Times" w:cs="Arial"/>
                <w:sz w:val="24"/>
                <w:szCs w:val="24"/>
                <w:lang w:val="es-ES" w:eastAsia="es-CO"/>
                <w:rPrChange w:id="3747" w:author="chris" w:date="2015-04-19T12:09:00Z">
                  <w:rPr>
                    <w:rFonts w:ascii="Times" w:eastAsia="Times New Roman" w:hAnsi="Times" w:cs="Arial"/>
                    <w:sz w:val="24"/>
                    <w:szCs w:val="24"/>
                    <w:lang w:val="es-CO" w:eastAsia="es-CO"/>
                  </w:rPr>
                </w:rPrChange>
              </w:rPr>
              <w:t xml:space="preserve">sustracciones para ser probadas. </w:t>
            </w:r>
            <w:r w:rsidR="00FE598D" w:rsidRPr="006C4628">
              <w:rPr>
                <w:rFonts w:ascii="Times" w:eastAsia="Times New Roman" w:hAnsi="Times" w:cs="Arial"/>
                <w:sz w:val="24"/>
                <w:szCs w:val="24"/>
                <w:lang w:val="es-ES" w:eastAsia="es-CO"/>
                <w:rPrChange w:id="3748" w:author="chris" w:date="2015-04-19T12:09:00Z">
                  <w:rPr>
                    <w:rFonts w:ascii="Times" w:eastAsia="Times New Roman" w:hAnsi="Times" w:cs="Arial"/>
                    <w:sz w:val="24"/>
                    <w:szCs w:val="24"/>
                    <w:lang w:val="es-CO" w:eastAsia="es-CO"/>
                  </w:rPr>
                </w:rPrChange>
              </w:rPr>
              <w:t>S</w:t>
            </w:r>
            <w:r w:rsidRPr="006C4628">
              <w:rPr>
                <w:rFonts w:ascii="Times" w:eastAsia="Times New Roman" w:hAnsi="Times" w:cs="Arial"/>
                <w:sz w:val="24"/>
                <w:szCs w:val="24"/>
                <w:lang w:val="es-ES" w:eastAsia="es-CO"/>
                <w:rPrChange w:id="3749" w:author="chris" w:date="2015-04-19T12:09:00Z">
                  <w:rPr>
                    <w:rFonts w:ascii="Times" w:eastAsia="Times New Roman" w:hAnsi="Times" w:cs="Arial"/>
                    <w:sz w:val="24"/>
                    <w:szCs w:val="24"/>
                    <w:lang w:val="es-CO" w:eastAsia="es-CO"/>
                  </w:rPr>
                </w:rPrChange>
              </w:rPr>
              <w:t xml:space="preserve">e recomienda permitir a los estudiantes desarrollar las </w:t>
            </w:r>
            <w:r w:rsidR="00FE598D" w:rsidRPr="006C4628">
              <w:rPr>
                <w:rFonts w:ascii="Times" w:eastAsia="Times New Roman" w:hAnsi="Times" w:cs="Arial"/>
                <w:sz w:val="24"/>
                <w:szCs w:val="24"/>
                <w:lang w:val="es-ES" w:eastAsia="es-CO"/>
                <w:rPrChange w:id="3750" w:author="chris" w:date="2015-04-19T12:09:00Z">
                  <w:rPr>
                    <w:rFonts w:ascii="Times" w:eastAsia="Times New Roman" w:hAnsi="Times" w:cs="Arial"/>
                    <w:sz w:val="24"/>
                    <w:szCs w:val="24"/>
                    <w:lang w:val="es-CO" w:eastAsia="es-CO"/>
                  </w:rPr>
                </w:rPrChange>
              </w:rPr>
              <w:t>pruebas</w:t>
            </w:r>
            <w:r w:rsidRPr="006C4628">
              <w:rPr>
                <w:rFonts w:ascii="Times" w:eastAsia="Times New Roman" w:hAnsi="Times" w:cs="Arial"/>
                <w:sz w:val="24"/>
                <w:szCs w:val="24"/>
                <w:lang w:val="es-ES" w:eastAsia="es-CO"/>
                <w:rPrChange w:id="3751" w:author="chris" w:date="2015-04-19T12:09:00Z">
                  <w:rPr>
                    <w:rFonts w:ascii="Times" w:eastAsia="Times New Roman" w:hAnsi="Times" w:cs="Arial"/>
                    <w:sz w:val="24"/>
                    <w:szCs w:val="24"/>
                    <w:lang w:val="es-CO" w:eastAsia="es-CO"/>
                  </w:rPr>
                </w:rPrChange>
              </w:rPr>
              <w:t xml:space="preserve"> y finalmente</w:t>
            </w:r>
            <w:ins w:id="3752" w:author="chris" w:date="2015-04-19T12:36:00Z">
              <w:r w:rsidR="00060345">
                <w:rPr>
                  <w:rFonts w:ascii="Times" w:eastAsia="Times New Roman" w:hAnsi="Times" w:cs="Arial"/>
                  <w:sz w:val="24"/>
                  <w:szCs w:val="24"/>
                  <w:lang w:val="es-ES" w:eastAsia="es-CO"/>
                </w:rPr>
                <w:t>,</w:t>
              </w:r>
            </w:ins>
            <w:r w:rsidRPr="006C4628">
              <w:rPr>
                <w:rFonts w:ascii="Times" w:eastAsia="Times New Roman" w:hAnsi="Times" w:cs="Arial"/>
                <w:sz w:val="24"/>
                <w:szCs w:val="24"/>
                <w:lang w:val="es-ES" w:eastAsia="es-CO"/>
                <w:rPrChange w:id="3753" w:author="chris" w:date="2015-04-19T12:09:00Z">
                  <w:rPr>
                    <w:rFonts w:ascii="Times" w:eastAsia="Times New Roman" w:hAnsi="Times" w:cs="Arial"/>
                    <w:sz w:val="24"/>
                    <w:szCs w:val="24"/>
                    <w:lang w:val="es-CO" w:eastAsia="es-CO"/>
                  </w:rPr>
                </w:rPrChange>
              </w:rPr>
              <w:t xml:space="preserve"> comparar los resultados obtenidos con los del recurso</w:t>
            </w:r>
            <w:del w:id="3754" w:author="chris" w:date="2015-04-19T12:35:00Z">
              <w:r w:rsidR="00FE598D" w:rsidRPr="006C4628" w:rsidDel="00060345">
                <w:rPr>
                  <w:rFonts w:ascii="Times" w:eastAsia="Times New Roman" w:hAnsi="Times" w:cs="Arial"/>
                  <w:sz w:val="24"/>
                  <w:szCs w:val="24"/>
                  <w:lang w:val="es-ES" w:eastAsia="es-CO"/>
                  <w:rPrChange w:id="3755" w:author="chris" w:date="2015-04-19T12:09:00Z">
                    <w:rPr>
                      <w:rFonts w:ascii="Times" w:eastAsia="Times New Roman" w:hAnsi="Times" w:cs="Arial"/>
                      <w:sz w:val="24"/>
                      <w:szCs w:val="24"/>
                      <w:lang w:val="es-CO" w:eastAsia="es-CO"/>
                    </w:rPr>
                  </w:rPrChange>
                </w:rPr>
                <w:delText>,</w:delText>
              </w:r>
            </w:del>
            <w:ins w:id="3756" w:author="chris" w:date="2015-04-19T12:36:00Z">
              <w:r w:rsidR="00060345">
                <w:rPr>
                  <w:rFonts w:ascii="Times" w:eastAsia="Times New Roman" w:hAnsi="Times" w:cs="Arial"/>
                  <w:sz w:val="24"/>
                  <w:szCs w:val="24"/>
                  <w:lang w:val="es-ES" w:eastAsia="es-CO"/>
                </w:rPr>
                <w:t>.</w:t>
              </w:r>
            </w:ins>
            <w:r w:rsidR="00FE598D" w:rsidRPr="006C4628">
              <w:rPr>
                <w:rFonts w:ascii="Times" w:eastAsia="Times New Roman" w:hAnsi="Times" w:cs="Arial"/>
                <w:sz w:val="24"/>
                <w:szCs w:val="24"/>
                <w:lang w:val="es-ES" w:eastAsia="es-CO"/>
                <w:rPrChange w:id="3757" w:author="chris" w:date="2015-04-19T12:09:00Z">
                  <w:rPr>
                    <w:rFonts w:ascii="Times" w:eastAsia="Times New Roman" w:hAnsi="Times" w:cs="Arial"/>
                    <w:sz w:val="24"/>
                    <w:szCs w:val="24"/>
                    <w:lang w:val="es-CO" w:eastAsia="es-CO"/>
                  </w:rPr>
                </w:rPrChange>
              </w:rPr>
              <w:t xml:space="preserve"> </w:t>
            </w:r>
            <w:ins w:id="3758" w:author="chris" w:date="2015-04-19T12:36:00Z">
              <w:r w:rsidR="00060345">
                <w:rPr>
                  <w:rFonts w:ascii="Times" w:eastAsia="Times New Roman" w:hAnsi="Times" w:cs="Arial"/>
                  <w:sz w:val="24"/>
                  <w:szCs w:val="24"/>
                  <w:lang w:val="es-ES" w:eastAsia="es-CO"/>
                </w:rPr>
                <w:t>E</w:t>
              </w:r>
            </w:ins>
            <w:del w:id="3759" w:author="chris" w:date="2015-04-19T12:36:00Z">
              <w:r w:rsidR="00FE598D" w:rsidRPr="006C4628" w:rsidDel="00060345">
                <w:rPr>
                  <w:rFonts w:ascii="Times" w:eastAsia="Times New Roman" w:hAnsi="Times" w:cs="Arial"/>
                  <w:sz w:val="24"/>
                  <w:szCs w:val="24"/>
                  <w:lang w:val="es-ES" w:eastAsia="es-CO"/>
                  <w:rPrChange w:id="3760" w:author="chris" w:date="2015-04-19T12:09:00Z">
                    <w:rPr>
                      <w:rFonts w:ascii="Times" w:eastAsia="Times New Roman" w:hAnsi="Times" w:cs="Arial"/>
                      <w:sz w:val="24"/>
                      <w:szCs w:val="24"/>
                      <w:lang w:val="es-CO" w:eastAsia="es-CO"/>
                    </w:rPr>
                  </w:rPrChange>
                </w:rPr>
                <w:delText>e</w:delText>
              </w:r>
            </w:del>
            <w:r w:rsidR="00FE598D" w:rsidRPr="006C4628">
              <w:rPr>
                <w:rFonts w:ascii="Times" w:eastAsia="Times New Roman" w:hAnsi="Times" w:cs="Arial"/>
                <w:sz w:val="24"/>
                <w:szCs w:val="24"/>
                <w:lang w:val="es-ES" w:eastAsia="es-CO"/>
                <w:rPrChange w:id="3761" w:author="chris" w:date="2015-04-19T12:09:00Z">
                  <w:rPr>
                    <w:rFonts w:ascii="Times" w:eastAsia="Times New Roman" w:hAnsi="Times" w:cs="Arial"/>
                    <w:sz w:val="24"/>
                    <w:szCs w:val="24"/>
                    <w:lang w:val="es-CO" w:eastAsia="es-CO"/>
                  </w:rPr>
                </w:rPrChange>
              </w:rPr>
              <w:t>s importante que las sustracciones que se prueben como incorrectas, sean corregidas por los estudiantes argumentando los errores que se cometieron.</w:t>
            </w:r>
            <w:del w:id="3762" w:author="chris" w:date="2015-04-19T12:36:00Z">
              <w:r w:rsidR="00FE598D" w:rsidRPr="006C4628" w:rsidDel="00060345">
                <w:rPr>
                  <w:rFonts w:ascii="Times" w:eastAsia="Times New Roman" w:hAnsi="Times" w:cs="Arial"/>
                  <w:sz w:val="24"/>
                  <w:szCs w:val="24"/>
                  <w:lang w:val="es-ES" w:eastAsia="es-CO"/>
                  <w:rPrChange w:id="3763" w:author="chris" w:date="2015-04-19T12:09:00Z">
                    <w:rPr>
                      <w:rFonts w:ascii="Times" w:eastAsia="Times New Roman" w:hAnsi="Times" w:cs="Arial"/>
                      <w:sz w:val="24"/>
                      <w:szCs w:val="24"/>
                      <w:lang w:val="es-CO" w:eastAsia="es-CO"/>
                    </w:rPr>
                  </w:rPrChange>
                </w:rPr>
                <w:delText xml:space="preserve"> </w:delText>
              </w:r>
              <w:r w:rsidRPr="006C4628" w:rsidDel="00060345">
                <w:rPr>
                  <w:rFonts w:ascii="Times" w:eastAsia="Times New Roman" w:hAnsi="Times" w:cs="Arial"/>
                  <w:sz w:val="24"/>
                  <w:szCs w:val="24"/>
                  <w:lang w:val="es-ES" w:eastAsia="es-CO"/>
                  <w:rPrChange w:id="3764" w:author="chris" w:date="2015-04-19T12:09:00Z">
                    <w:rPr>
                      <w:rFonts w:ascii="Times" w:eastAsia="Times New Roman" w:hAnsi="Times" w:cs="Arial"/>
                      <w:sz w:val="24"/>
                      <w:szCs w:val="24"/>
                      <w:lang w:val="es-CO" w:eastAsia="es-CO"/>
                    </w:rPr>
                  </w:rPrChange>
                </w:rPr>
                <w:delText>.</w:delText>
              </w:r>
            </w:del>
            <w:r w:rsidRPr="006C4628">
              <w:rPr>
                <w:rFonts w:ascii="Times" w:eastAsia="Times New Roman" w:hAnsi="Times" w:cs="Arial"/>
                <w:sz w:val="24"/>
                <w:szCs w:val="24"/>
                <w:lang w:val="es-ES" w:eastAsia="es-CO"/>
                <w:rPrChange w:id="3765" w:author="chris" w:date="2015-04-19T12:09:00Z">
                  <w:rPr>
                    <w:rFonts w:ascii="Times" w:eastAsia="Times New Roman" w:hAnsi="Times" w:cs="Arial"/>
                    <w:sz w:val="24"/>
                    <w:szCs w:val="24"/>
                    <w:lang w:val="es-CO" w:eastAsia="es-CO"/>
                  </w:rPr>
                </w:rPrChange>
              </w:rPr>
              <w:t xml:space="preserve"> Se puede utilizar este punto para verificar y aclarar dudas o errores que los estudiantes puedan estar cometiendo. </w:t>
            </w:r>
          </w:p>
        </w:tc>
      </w:tr>
      <w:tr w:rsidR="006F09DE" w:rsidRPr="006C4628" w14:paraId="106284D1" w14:textId="77777777" w:rsidTr="00514861">
        <w:tc>
          <w:tcPr>
            <w:tcW w:w="2518" w:type="dxa"/>
          </w:tcPr>
          <w:p w14:paraId="2F191694" w14:textId="790B938C" w:rsidR="006F09DE" w:rsidRPr="006C4628" w:rsidRDefault="006F09DE" w:rsidP="00E6040C">
            <w:pPr>
              <w:rPr>
                <w:rFonts w:ascii="Times New Roman" w:hAnsi="Times New Roman" w:cs="Times New Roman"/>
                <w:b/>
                <w:color w:val="000000"/>
                <w:sz w:val="24"/>
                <w:szCs w:val="24"/>
                <w:lang w:val="es-ES"/>
                <w:rPrChange w:id="376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767" w:author="chris" w:date="2015-04-19T12:09:00Z">
                  <w:rPr>
                    <w:rFonts w:ascii="Times New Roman" w:hAnsi="Times New Roman" w:cs="Times New Roman"/>
                    <w:b/>
                    <w:color w:val="000000"/>
                    <w:sz w:val="24"/>
                    <w:szCs w:val="24"/>
                  </w:rPr>
                </w:rPrChange>
              </w:rPr>
              <w:lastRenderedPageBreak/>
              <w:t>Título</w:t>
            </w:r>
          </w:p>
        </w:tc>
        <w:tc>
          <w:tcPr>
            <w:tcW w:w="6536" w:type="dxa"/>
          </w:tcPr>
          <w:p w14:paraId="7083EE86" w14:textId="77A0E6F7" w:rsidR="006F09DE" w:rsidRPr="006C4628" w:rsidRDefault="006F09DE" w:rsidP="00E6040C">
            <w:pPr>
              <w:rPr>
                <w:rFonts w:ascii="Times New Roman" w:hAnsi="Times New Roman" w:cs="Times New Roman"/>
                <w:color w:val="000000"/>
                <w:sz w:val="24"/>
                <w:szCs w:val="24"/>
                <w:lang w:val="es-ES"/>
                <w:rPrChange w:id="376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769" w:author="chris" w:date="2015-04-19T12:09:00Z">
                  <w:rPr>
                    <w:rFonts w:ascii="Times New Roman" w:hAnsi="Times New Roman" w:cs="Times New Roman"/>
                    <w:color w:val="000000"/>
                    <w:sz w:val="24"/>
                    <w:szCs w:val="24"/>
                  </w:rPr>
                </w:rPrChange>
              </w:rPr>
              <w:t>Recuerda c</w:t>
            </w:r>
            <w:r w:rsidR="0035500B" w:rsidRPr="006C4628">
              <w:rPr>
                <w:rFonts w:ascii="Times New Roman" w:hAnsi="Times New Roman" w:cs="Times New Roman"/>
                <w:color w:val="000000"/>
                <w:sz w:val="24"/>
                <w:szCs w:val="24"/>
                <w:lang w:val="es-ES"/>
                <w:rPrChange w:id="3770" w:author="chris" w:date="2015-04-19T12:09:00Z">
                  <w:rPr>
                    <w:rFonts w:ascii="Times New Roman" w:hAnsi="Times New Roman" w:cs="Times New Roman"/>
                    <w:color w:val="000000"/>
                    <w:sz w:val="24"/>
                    <w:szCs w:val="24"/>
                  </w:rPr>
                </w:rPrChange>
              </w:rPr>
              <w:t>ómo se resta</w:t>
            </w:r>
          </w:p>
        </w:tc>
      </w:tr>
      <w:tr w:rsidR="006F09DE" w:rsidRPr="006C4628" w14:paraId="0647F560" w14:textId="77777777" w:rsidTr="00514861">
        <w:tc>
          <w:tcPr>
            <w:tcW w:w="2518" w:type="dxa"/>
          </w:tcPr>
          <w:p w14:paraId="2E8DFC66" w14:textId="77777777" w:rsidR="006F09DE" w:rsidRPr="006C4628" w:rsidRDefault="006F09DE" w:rsidP="00E6040C">
            <w:pPr>
              <w:rPr>
                <w:rFonts w:ascii="Times New Roman" w:hAnsi="Times New Roman" w:cs="Times New Roman"/>
                <w:b/>
                <w:color w:val="000000"/>
                <w:sz w:val="24"/>
                <w:szCs w:val="24"/>
                <w:lang w:val="es-ES"/>
                <w:rPrChange w:id="377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772" w:author="chris" w:date="2015-04-19T12:09:00Z">
                  <w:rPr>
                    <w:rFonts w:ascii="Times New Roman" w:hAnsi="Times New Roman" w:cs="Times New Roman"/>
                    <w:b/>
                    <w:color w:val="000000"/>
                    <w:sz w:val="24"/>
                    <w:szCs w:val="24"/>
                  </w:rPr>
                </w:rPrChange>
              </w:rPr>
              <w:t>Descripción</w:t>
            </w:r>
          </w:p>
        </w:tc>
        <w:tc>
          <w:tcPr>
            <w:tcW w:w="6536" w:type="dxa"/>
          </w:tcPr>
          <w:p w14:paraId="1818B0EB" w14:textId="30B40962" w:rsidR="006F09DE" w:rsidRPr="006C4628" w:rsidRDefault="006F09DE" w:rsidP="00E6040C">
            <w:pPr>
              <w:rPr>
                <w:rFonts w:ascii="Times New Roman" w:hAnsi="Times New Roman" w:cs="Times New Roman"/>
                <w:color w:val="000000"/>
                <w:sz w:val="24"/>
                <w:szCs w:val="24"/>
                <w:lang w:val="es-ES"/>
                <w:rPrChange w:id="377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774" w:author="chris" w:date="2015-04-19T12:09:00Z">
                  <w:rPr>
                    <w:rFonts w:ascii="Times New Roman" w:hAnsi="Times New Roman" w:cs="Times New Roman"/>
                    <w:color w:val="000000"/>
                    <w:sz w:val="24"/>
                    <w:szCs w:val="24"/>
                  </w:rPr>
                </w:rPrChange>
              </w:rPr>
              <w:t xml:space="preserve">Interactivo que explica el algoritmo de la </w:t>
            </w:r>
            <w:r w:rsidR="0035500B" w:rsidRPr="006C4628">
              <w:rPr>
                <w:rFonts w:ascii="Times New Roman" w:hAnsi="Times New Roman" w:cs="Times New Roman"/>
                <w:color w:val="000000"/>
                <w:sz w:val="24"/>
                <w:szCs w:val="24"/>
                <w:lang w:val="es-ES"/>
                <w:rPrChange w:id="3775" w:author="chris" w:date="2015-04-19T12:09:00Z">
                  <w:rPr>
                    <w:rFonts w:ascii="Times New Roman" w:hAnsi="Times New Roman" w:cs="Times New Roman"/>
                    <w:color w:val="000000"/>
                    <w:sz w:val="24"/>
                    <w:szCs w:val="24"/>
                  </w:rPr>
                </w:rPrChange>
              </w:rPr>
              <w:t xml:space="preserve">sustracción </w:t>
            </w:r>
            <w:r w:rsidRPr="006C4628">
              <w:rPr>
                <w:rFonts w:ascii="Times New Roman" w:hAnsi="Times New Roman" w:cs="Times New Roman"/>
                <w:color w:val="000000"/>
                <w:sz w:val="24"/>
                <w:szCs w:val="24"/>
                <w:lang w:val="es-ES"/>
                <w:rPrChange w:id="3776" w:author="chris" w:date="2015-04-19T12:09:00Z">
                  <w:rPr>
                    <w:rFonts w:ascii="Times New Roman" w:hAnsi="Times New Roman" w:cs="Times New Roman"/>
                    <w:color w:val="000000"/>
                    <w:sz w:val="24"/>
                    <w:szCs w:val="24"/>
                  </w:rPr>
                </w:rPrChange>
              </w:rPr>
              <w:t>con y sin reagrupación</w:t>
            </w:r>
            <w:r w:rsidR="002B2C1D" w:rsidRPr="006C4628">
              <w:rPr>
                <w:rFonts w:ascii="Times New Roman" w:hAnsi="Times New Roman" w:cs="Times New Roman"/>
                <w:color w:val="000000"/>
                <w:sz w:val="24"/>
                <w:szCs w:val="24"/>
                <w:lang w:val="es-ES"/>
                <w:rPrChange w:id="3777" w:author="chris" w:date="2015-04-19T12:09:00Z">
                  <w:rPr>
                    <w:rFonts w:ascii="Times New Roman" w:hAnsi="Times New Roman" w:cs="Times New Roman"/>
                    <w:color w:val="000000"/>
                    <w:sz w:val="24"/>
                    <w:szCs w:val="24"/>
                  </w:rPr>
                </w:rPrChange>
              </w:rPr>
              <w:t xml:space="preserve"> y aplicando la prueba de la sustracción</w:t>
            </w:r>
            <w:r w:rsidRPr="006C4628">
              <w:rPr>
                <w:rFonts w:ascii="Times New Roman" w:hAnsi="Times New Roman" w:cs="Times New Roman"/>
                <w:color w:val="000000"/>
                <w:sz w:val="24"/>
                <w:szCs w:val="24"/>
                <w:lang w:val="es-ES"/>
                <w:rPrChange w:id="3778" w:author="chris" w:date="2015-04-19T12:09:00Z">
                  <w:rPr>
                    <w:rFonts w:ascii="Times New Roman" w:hAnsi="Times New Roman" w:cs="Times New Roman"/>
                    <w:color w:val="000000"/>
                    <w:sz w:val="24"/>
                    <w:szCs w:val="24"/>
                  </w:rPr>
                </w:rPrChange>
              </w:rPr>
              <w:t xml:space="preserve">. </w:t>
            </w:r>
          </w:p>
        </w:tc>
      </w:tr>
    </w:tbl>
    <w:p w14:paraId="4A3CE9C6" w14:textId="77777777" w:rsidR="006F09DE" w:rsidRPr="006C4628" w:rsidRDefault="006F09DE" w:rsidP="00E6040C">
      <w:pPr>
        <w:spacing w:after="0"/>
        <w:rPr>
          <w:rFonts w:ascii="Arial" w:hAnsi="Arial" w:cs="Arial"/>
          <w:color w:val="000000"/>
          <w:lang w:val="es-ES"/>
          <w:rPrChange w:id="3779"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DD168D" w:rsidRPr="006C4628" w14:paraId="25EBB832" w14:textId="77777777" w:rsidTr="00514861">
        <w:tc>
          <w:tcPr>
            <w:tcW w:w="9033" w:type="dxa"/>
            <w:gridSpan w:val="2"/>
            <w:shd w:val="clear" w:color="auto" w:fill="000000" w:themeFill="text1"/>
          </w:tcPr>
          <w:p w14:paraId="19567C50" w14:textId="77777777" w:rsidR="00DD168D" w:rsidRPr="006C4628" w:rsidRDefault="00DD168D" w:rsidP="00E6040C">
            <w:pPr>
              <w:jc w:val="center"/>
              <w:rPr>
                <w:rFonts w:ascii="Times New Roman" w:hAnsi="Times New Roman" w:cs="Times New Roman"/>
                <w:b/>
                <w:color w:val="FFFFFF" w:themeColor="background1"/>
                <w:sz w:val="24"/>
                <w:szCs w:val="24"/>
                <w:lang w:val="es-ES"/>
                <w:rPrChange w:id="378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781" w:author="chris" w:date="2015-04-19T12:09:00Z">
                  <w:rPr>
                    <w:rFonts w:ascii="Times New Roman" w:hAnsi="Times New Roman" w:cs="Times New Roman"/>
                    <w:b/>
                    <w:color w:val="FFFFFF" w:themeColor="background1"/>
                    <w:sz w:val="24"/>
                    <w:szCs w:val="24"/>
                  </w:rPr>
                </w:rPrChange>
              </w:rPr>
              <w:t>Practica: recurso nuevo</w:t>
            </w:r>
          </w:p>
        </w:tc>
      </w:tr>
      <w:tr w:rsidR="00DD168D" w:rsidRPr="006C4628" w14:paraId="5D878E89" w14:textId="77777777" w:rsidTr="00514861">
        <w:tc>
          <w:tcPr>
            <w:tcW w:w="2518" w:type="dxa"/>
          </w:tcPr>
          <w:p w14:paraId="5F06134E" w14:textId="77777777" w:rsidR="00DD168D" w:rsidRPr="006C4628" w:rsidRDefault="00DD168D" w:rsidP="00E6040C">
            <w:pPr>
              <w:rPr>
                <w:rFonts w:ascii="Times New Roman" w:hAnsi="Times New Roman" w:cs="Times New Roman"/>
                <w:b/>
                <w:color w:val="000000"/>
                <w:sz w:val="24"/>
                <w:szCs w:val="24"/>
                <w:lang w:val="es-ES"/>
                <w:rPrChange w:id="378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783" w:author="chris" w:date="2015-04-19T12:09:00Z">
                  <w:rPr>
                    <w:rFonts w:ascii="Times New Roman" w:hAnsi="Times New Roman" w:cs="Times New Roman"/>
                    <w:b/>
                    <w:color w:val="000000"/>
                    <w:sz w:val="24"/>
                    <w:szCs w:val="24"/>
                  </w:rPr>
                </w:rPrChange>
              </w:rPr>
              <w:t>Código</w:t>
            </w:r>
          </w:p>
        </w:tc>
        <w:tc>
          <w:tcPr>
            <w:tcW w:w="6515" w:type="dxa"/>
          </w:tcPr>
          <w:p w14:paraId="071F7992" w14:textId="19441C7F" w:rsidR="00DD168D" w:rsidRPr="006C4628" w:rsidRDefault="00690E2F" w:rsidP="00E6040C">
            <w:pPr>
              <w:rPr>
                <w:rFonts w:ascii="Times New Roman" w:hAnsi="Times New Roman" w:cs="Times New Roman"/>
                <w:b/>
                <w:color w:val="000000"/>
                <w:sz w:val="24"/>
                <w:szCs w:val="24"/>
                <w:lang w:val="es-ES"/>
                <w:rPrChange w:id="378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785" w:author="chris" w:date="2015-04-19T12:09:00Z">
                  <w:rPr>
                    <w:rFonts w:ascii="Times New Roman" w:hAnsi="Times New Roman" w:cs="Times New Roman"/>
                    <w:color w:val="000000"/>
                    <w:sz w:val="24"/>
                    <w:szCs w:val="24"/>
                  </w:rPr>
                </w:rPrChange>
              </w:rPr>
              <w:t>MA_04_02_CO_</w:t>
            </w:r>
            <w:r w:rsidR="00C02895" w:rsidRPr="006C4628">
              <w:rPr>
                <w:rFonts w:ascii="Times New Roman" w:hAnsi="Times New Roman" w:cs="Times New Roman"/>
                <w:color w:val="000000"/>
                <w:sz w:val="24"/>
                <w:szCs w:val="24"/>
                <w:lang w:val="es-ES"/>
                <w:rPrChange w:id="3786" w:author="chris" w:date="2015-04-19T12:09:00Z">
                  <w:rPr>
                    <w:rFonts w:ascii="Times New Roman" w:hAnsi="Times New Roman" w:cs="Times New Roman"/>
                    <w:color w:val="000000"/>
                    <w:sz w:val="24"/>
                    <w:szCs w:val="24"/>
                  </w:rPr>
                </w:rPrChange>
              </w:rPr>
              <w:t>REC200</w:t>
            </w:r>
          </w:p>
        </w:tc>
      </w:tr>
      <w:tr w:rsidR="00DD168D" w:rsidRPr="006C4628" w14:paraId="720708C3" w14:textId="77777777" w:rsidTr="00514861">
        <w:tc>
          <w:tcPr>
            <w:tcW w:w="2518" w:type="dxa"/>
          </w:tcPr>
          <w:p w14:paraId="3473F5F6" w14:textId="77777777" w:rsidR="00DD168D" w:rsidRPr="006C4628" w:rsidRDefault="00DD168D" w:rsidP="00E6040C">
            <w:pPr>
              <w:rPr>
                <w:rFonts w:ascii="Times New Roman" w:hAnsi="Times New Roman" w:cs="Times New Roman"/>
                <w:color w:val="000000"/>
                <w:sz w:val="24"/>
                <w:szCs w:val="24"/>
                <w:lang w:val="es-ES"/>
                <w:rPrChange w:id="378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788" w:author="chris" w:date="2015-04-19T12:09:00Z">
                  <w:rPr>
                    <w:rFonts w:ascii="Times New Roman" w:hAnsi="Times New Roman" w:cs="Times New Roman"/>
                    <w:b/>
                    <w:color w:val="000000"/>
                    <w:sz w:val="24"/>
                    <w:szCs w:val="24"/>
                  </w:rPr>
                </w:rPrChange>
              </w:rPr>
              <w:t>Título</w:t>
            </w:r>
          </w:p>
        </w:tc>
        <w:tc>
          <w:tcPr>
            <w:tcW w:w="6515" w:type="dxa"/>
          </w:tcPr>
          <w:p w14:paraId="5FAFB030" w14:textId="49D1D0C8" w:rsidR="00DD168D" w:rsidRPr="006C4628" w:rsidRDefault="006C59CB" w:rsidP="00E6040C">
            <w:pPr>
              <w:ind w:left="34" w:hanging="34"/>
              <w:rPr>
                <w:rFonts w:ascii="Times New Roman" w:hAnsi="Times New Roman" w:cs="Times New Roman"/>
                <w:color w:val="000000"/>
                <w:sz w:val="24"/>
                <w:szCs w:val="24"/>
                <w:lang w:val="es-ES"/>
                <w:rPrChange w:id="378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790" w:author="chris" w:date="2015-04-19T12:09:00Z">
                  <w:rPr>
                    <w:rFonts w:ascii="Times New Roman" w:hAnsi="Times New Roman" w:cs="Times New Roman"/>
                    <w:color w:val="000000"/>
                    <w:sz w:val="24"/>
                    <w:szCs w:val="24"/>
                  </w:rPr>
                </w:rPrChange>
              </w:rPr>
              <w:t xml:space="preserve">Resolver problemas </w:t>
            </w:r>
            <w:r w:rsidR="008B77B6" w:rsidRPr="006C4628">
              <w:rPr>
                <w:rFonts w:ascii="Times New Roman" w:hAnsi="Times New Roman" w:cs="Times New Roman"/>
                <w:color w:val="000000"/>
                <w:sz w:val="24"/>
                <w:szCs w:val="24"/>
                <w:lang w:val="es-ES"/>
                <w:rPrChange w:id="3791" w:author="chris" w:date="2015-04-19T12:09:00Z">
                  <w:rPr>
                    <w:rFonts w:ascii="Times New Roman" w:hAnsi="Times New Roman" w:cs="Times New Roman"/>
                    <w:color w:val="000000"/>
                    <w:sz w:val="24"/>
                    <w:szCs w:val="24"/>
                  </w:rPr>
                </w:rPrChange>
              </w:rPr>
              <w:t>aplicando</w:t>
            </w:r>
            <w:r w:rsidRPr="006C4628">
              <w:rPr>
                <w:rFonts w:ascii="Times New Roman" w:hAnsi="Times New Roman" w:cs="Times New Roman"/>
                <w:color w:val="000000"/>
                <w:sz w:val="24"/>
                <w:szCs w:val="24"/>
                <w:lang w:val="es-ES"/>
                <w:rPrChange w:id="3792" w:author="chris" w:date="2015-04-19T12:09:00Z">
                  <w:rPr>
                    <w:rFonts w:ascii="Times New Roman" w:hAnsi="Times New Roman" w:cs="Times New Roman"/>
                    <w:color w:val="000000"/>
                    <w:sz w:val="24"/>
                    <w:szCs w:val="24"/>
                  </w:rPr>
                </w:rPrChange>
              </w:rPr>
              <w:t xml:space="preserve"> sustracción de números </w:t>
            </w:r>
            <w:r w:rsidR="00C02895" w:rsidRPr="006C4628">
              <w:rPr>
                <w:rFonts w:ascii="Times New Roman" w:hAnsi="Times New Roman" w:cs="Times New Roman"/>
                <w:color w:val="000000"/>
                <w:sz w:val="24"/>
                <w:szCs w:val="24"/>
                <w:lang w:val="es-ES"/>
                <w:rPrChange w:id="3793" w:author="chris" w:date="2015-04-19T12:09:00Z">
                  <w:rPr>
                    <w:rFonts w:ascii="Times New Roman" w:hAnsi="Times New Roman" w:cs="Times New Roman"/>
                    <w:color w:val="000000"/>
                    <w:sz w:val="24"/>
                    <w:szCs w:val="24"/>
                  </w:rPr>
                </w:rPrChange>
              </w:rPr>
              <w:t>naturales</w:t>
            </w:r>
            <w:del w:id="3794" w:author="chris" w:date="2015-04-19T12:36:00Z">
              <w:r w:rsidR="00C02895" w:rsidRPr="006C4628" w:rsidDel="00060345">
                <w:rPr>
                  <w:rFonts w:ascii="Times New Roman" w:hAnsi="Times New Roman" w:cs="Times New Roman"/>
                  <w:color w:val="000000"/>
                  <w:sz w:val="24"/>
                  <w:szCs w:val="24"/>
                  <w:lang w:val="es-ES"/>
                  <w:rPrChange w:id="3795" w:author="chris" w:date="2015-04-19T12:09:00Z">
                    <w:rPr>
                      <w:rFonts w:ascii="Times New Roman" w:hAnsi="Times New Roman" w:cs="Times New Roman"/>
                      <w:color w:val="000000"/>
                      <w:sz w:val="24"/>
                      <w:szCs w:val="24"/>
                    </w:rPr>
                  </w:rPrChange>
                </w:rPr>
                <w:delText>.</w:delText>
              </w:r>
            </w:del>
            <w:r w:rsidR="00C02895" w:rsidRPr="006C4628">
              <w:rPr>
                <w:rFonts w:ascii="Times New Roman" w:hAnsi="Times New Roman" w:cs="Times New Roman"/>
                <w:color w:val="000000"/>
                <w:sz w:val="24"/>
                <w:szCs w:val="24"/>
                <w:lang w:val="es-ES"/>
                <w:rPrChange w:id="3796" w:author="chris" w:date="2015-04-19T12:09:00Z">
                  <w:rPr>
                    <w:rFonts w:ascii="Times New Roman" w:hAnsi="Times New Roman" w:cs="Times New Roman"/>
                    <w:color w:val="000000"/>
                    <w:sz w:val="24"/>
                    <w:szCs w:val="24"/>
                  </w:rPr>
                </w:rPrChange>
              </w:rPr>
              <w:t xml:space="preserve"> </w:t>
            </w:r>
          </w:p>
        </w:tc>
      </w:tr>
      <w:tr w:rsidR="00DD168D" w:rsidRPr="006C4628" w14:paraId="45D2C03A" w14:textId="77777777" w:rsidTr="00514861">
        <w:tc>
          <w:tcPr>
            <w:tcW w:w="2518" w:type="dxa"/>
          </w:tcPr>
          <w:p w14:paraId="12E80D30" w14:textId="77777777" w:rsidR="00DD168D" w:rsidRPr="006C4628" w:rsidRDefault="00DD168D" w:rsidP="00E6040C">
            <w:pPr>
              <w:rPr>
                <w:rFonts w:ascii="Times New Roman" w:hAnsi="Times New Roman" w:cs="Times New Roman"/>
                <w:color w:val="000000"/>
                <w:sz w:val="24"/>
                <w:szCs w:val="24"/>
                <w:lang w:val="es-ES"/>
                <w:rPrChange w:id="379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798" w:author="chris" w:date="2015-04-19T12:09:00Z">
                  <w:rPr>
                    <w:rFonts w:ascii="Times New Roman" w:hAnsi="Times New Roman" w:cs="Times New Roman"/>
                    <w:b/>
                    <w:color w:val="000000"/>
                    <w:sz w:val="24"/>
                    <w:szCs w:val="24"/>
                  </w:rPr>
                </w:rPrChange>
              </w:rPr>
              <w:t>Descripción</w:t>
            </w:r>
          </w:p>
        </w:tc>
        <w:tc>
          <w:tcPr>
            <w:tcW w:w="6515" w:type="dxa"/>
          </w:tcPr>
          <w:p w14:paraId="6B4EB716" w14:textId="15C56A15" w:rsidR="00DD168D" w:rsidRPr="006C4628" w:rsidRDefault="004E55A0" w:rsidP="00E6040C">
            <w:pPr>
              <w:rPr>
                <w:rFonts w:ascii="Times New Roman" w:hAnsi="Times New Roman" w:cs="Times New Roman"/>
                <w:color w:val="000000"/>
                <w:sz w:val="24"/>
                <w:szCs w:val="24"/>
                <w:lang w:val="es-ES"/>
                <w:rPrChange w:id="379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800" w:author="chris" w:date="2015-04-19T12:09:00Z">
                  <w:rPr>
                    <w:rFonts w:ascii="Times New Roman" w:hAnsi="Times New Roman" w:cs="Times New Roman"/>
                    <w:color w:val="000000"/>
                    <w:sz w:val="24"/>
                    <w:szCs w:val="24"/>
                  </w:rPr>
                </w:rPrChange>
              </w:rPr>
              <w:t>Actividad para resolver problemas aplicando la sustracción de números naturales.</w:t>
            </w:r>
          </w:p>
        </w:tc>
      </w:tr>
    </w:tbl>
    <w:p w14:paraId="5A725FDA" w14:textId="77777777" w:rsidR="00DD168D" w:rsidRPr="006C4628" w:rsidRDefault="00DD168D" w:rsidP="00E6040C">
      <w:pPr>
        <w:spacing w:after="0"/>
        <w:rPr>
          <w:rFonts w:ascii="Arial" w:hAnsi="Arial" w:cs="Arial"/>
          <w:color w:val="000000"/>
          <w:lang w:val="es-ES"/>
          <w:rPrChange w:id="3801" w:author="chris" w:date="2015-04-19T12:09:00Z">
            <w:rPr>
              <w:rFonts w:ascii="Arial" w:hAnsi="Arial" w:cs="Arial"/>
              <w:color w:val="000000"/>
            </w:rPr>
          </w:rPrChange>
        </w:rPr>
      </w:pPr>
    </w:p>
    <w:p w14:paraId="7CA2AF00" w14:textId="044AE5FE" w:rsidR="00205CFD" w:rsidRPr="006C4628" w:rsidRDefault="00205CFD" w:rsidP="00E6040C">
      <w:pPr>
        <w:spacing w:after="0"/>
        <w:rPr>
          <w:rFonts w:ascii="Arial" w:hAnsi="Arial" w:cs="Arial"/>
          <w:b/>
          <w:lang w:val="es-ES"/>
          <w:rPrChange w:id="3802" w:author="chris" w:date="2015-04-19T12:09:00Z">
            <w:rPr>
              <w:rFonts w:ascii="Arial" w:hAnsi="Arial" w:cs="Arial"/>
              <w:b/>
            </w:rPr>
          </w:rPrChange>
        </w:rPr>
      </w:pPr>
      <w:r w:rsidRPr="006C4628">
        <w:rPr>
          <w:rFonts w:ascii="Arial" w:hAnsi="Arial" w:cs="Arial"/>
          <w:highlight w:val="yellow"/>
          <w:lang w:val="es-ES"/>
          <w:rPrChange w:id="3803" w:author="chris" w:date="2015-04-19T12:09:00Z">
            <w:rPr>
              <w:rFonts w:ascii="Arial" w:hAnsi="Arial" w:cs="Arial"/>
              <w:highlight w:val="yellow"/>
            </w:rPr>
          </w:rPrChange>
        </w:rPr>
        <w:t>[SECCIÓN 2]</w:t>
      </w:r>
      <w:r w:rsidRPr="006C4628">
        <w:rPr>
          <w:rFonts w:ascii="Arial" w:hAnsi="Arial" w:cs="Arial"/>
          <w:lang w:val="es-ES"/>
          <w:rPrChange w:id="3804" w:author="chris" w:date="2015-04-19T12:09:00Z">
            <w:rPr>
              <w:rFonts w:ascii="Arial" w:hAnsi="Arial" w:cs="Arial"/>
            </w:rPr>
          </w:rPrChange>
        </w:rPr>
        <w:t xml:space="preserve"> </w:t>
      </w:r>
      <w:r w:rsidRPr="006C4628">
        <w:rPr>
          <w:rFonts w:ascii="Arial" w:hAnsi="Arial" w:cs="Arial"/>
          <w:b/>
          <w:lang w:val="es-ES"/>
          <w:rPrChange w:id="3805" w:author="chris" w:date="2015-04-19T12:09:00Z">
            <w:rPr>
              <w:rFonts w:ascii="Arial" w:hAnsi="Arial" w:cs="Arial"/>
              <w:b/>
            </w:rPr>
          </w:rPrChange>
        </w:rPr>
        <w:t>2.3 Multiplicación de números naturales</w:t>
      </w:r>
    </w:p>
    <w:p w14:paraId="3AD53437" w14:textId="77777777" w:rsidR="00514861" w:rsidRPr="006C4628" w:rsidRDefault="00514861" w:rsidP="00E6040C">
      <w:pPr>
        <w:spacing w:after="0"/>
        <w:rPr>
          <w:rFonts w:ascii="Arial" w:hAnsi="Arial" w:cs="Arial"/>
          <w:lang w:val="es-ES"/>
          <w:rPrChange w:id="3806" w:author="chris" w:date="2015-04-19T12:09:00Z">
            <w:rPr>
              <w:rFonts w:ascii="Arial" w:hAnsi="Arial" w:cs="Arial"/>
              <w:lang w:val="es-CO"/>
            </w:rPr>
          </w:rPrChange>
        </w:rPr>
      </w:pPr>
    </w:p>
    <w:p w14:paraId="1CFA06AB" w14:textId="53FA1A26" w:rsidR="00514861" w:rsidRPr="006C4628" w:rsidRDefault="00514861" w:rsidP="00E6040C">
      <w:pPr>
        <w:spacing w:after="0"/>
        <w:rPr>
          <w:rFonts w:ascii="Arial" w:hAnsi="Arial" w:cs="Arial"/>
          <w:lang w:val="es-ES"/>
          <w:rPrChange w:id="3807" w:author="chris" w:date="2015-04-19T12:09:00Z">
            <w:rPr>
              <w:rFonts w:ascii="Arial" w:hAnsi="Arial" w:cs="Arial"/>
              <w:lang w:val="es-CO"/>
            </w:rPr>
          </w:rPrChange>
        </w:rPr>
      </w:pPr>
      <w:r w:rsidRPr="006C4628">
        <w:rPr>
          <w:rFonts w:ascii="Arial" w:hAnsi="Arial" w:cs="Arial"/>
          <w:b/>
          <w:lang w:val="es-ES"/>
          <w:rPrChange w:id="3808" w:author="chris" w:date="2015-04-19T12:09:00Z">
            <w:rPr>
              <w:rFonts w:ascii="Arial" w:hAnsi="Arial" w:cs="Arial"/>
              <w:b/>
              <w:lang w:val="es-CO"/>
            </w:rPr>
          </w:rPrChange>
        </w:rPr>
        <w:t>Multiplicar</w:t>
      </w:r>
      <w:r w:rsidRPr="006C4628">
        <w:rPr>
          <w:rFonts w:ascii="Arial" w:hAnsi="Arial" w:cs="Arial"/>
          <w:lang w:val="es-ES"/>
          <w:rPrChange w:id="3809" w:author="chris" w:date="2015-04-19T12:09:00Z">
            <w:rPr>
              <w:rFonts w:ascii="Arial" w:hAnsi="Arial" w:cs="Arial"/>
              <w:lang w:val="es-CO"/>
            </w:rPr>
          </w:rPrChange>
        </w:rPr>
        <w:t xml:space="preserve"> es </w:t>
      </w:r>
      <w:r w:rsidR="000C17D6" w:rsidRPr="006C4628">
        <w:rPr>
          <w:rFonts w:ascii="Arial" w:hAnsi="Arial" w:cs="Arial"/>
          <w:b/>
          <w:lang w:val="es-ES"/>
          <w:rPrChange w:id="3810" w:author="chris" w:date="2015-04-19T12:09:00Z">
            <w:rPr>
              <w:rFonts w:ascii="Arial" w:hAnsi="Arial" w:cs="Arial"/>
              <w:b/>
              <w:lang w:val="es-CO"/>
            </w:rPr>
          </w:rPrChange>
        </w:rPr>
        <w:t>adicionar</w:t>
      </w:r>
      <w:r w:rsidRPr="006C4628">
        <w:rPr>
          <w:rFonts w:ascii="Arial" w:hAnsi="Arial" w:cs="Arial"/>
          <w:b/>
          <w:lang w:val="es-ES"/>
          <w:rPrChange w:id="3811" w:author="chris" w:date="2015-04-19T12:09:00Z">
            <w:rPr>
              <w:rFonts w:ascii="Arial" w:hAnsi="Arial" w:cs="Arial"/>
              <w:b/>
              <w:lang w:val="es-CO"/>
            </w:rPr>
          </w:rPrChange>
        </w:rPr>
        <w:t xml:space="preserve"> varias veces</w:t>
      </w:r>
      <w:r w:rsidRPr="006C4628">
        <w:rPr>
          <w:rFonts w:ascii="Arial" w:hAnsi="Arial" w:cs="Arial"/>
          <w:lang w:val="es-ES"/>
          <w:rPrChange w:id="3812" w:author="chris" w:date="2015-04-19T12:09:00Z">
            <w:rPr>
              <w:rFonts w:ascii="Arial" w:hAnsi="Arial" w:cs="Arial"/>
              <w:lang w:val="es-CO"/>
            </w:rPr>
          </w:rPrChange>
        </w:rPr>
        <w:t xml:space="preserve"> una misma cantidad. En una multiplicación los números que se multiplican se llaman </w:t>
      </w:r>
      <w:r w:rsidRPr="006C4628">
        <w:rPr>
          <w:rFonts w:ascii="Arial" w:hAnsi="Arial" w:cs="Arial"/>
          <w:b/>
          <w:lang w:val="es-ES"/>
          <w:rPrChange w:id="3813" w:author="chris" w:date="2015-04-19T12:09:00Z">
            <w:rPr>
              <w:rFonts w:ascii="Arial" w:hAnsi="Arial" w:cs="Arial"/>
              <w:b/>
              <w:lang w:val="es-CO"/>
            </w:rPr>
          </w:rPrChange>
        </w:rPr>
        <w:t>factores</w:t>
      </w:r>
      <w:r w:rsidRPr="006C4628">
        <w:rPr>
          <w:rFonts w:ascii="Arial" w:hAnsi="Arial" w:cs="Arial"/>
          <w:lang w:val="es-ES"/>
          <w:rPrChange w:id="3814" w:author="chris" w:date="2015-04-19T12:09:00Z">
            <w:rPr>
              <w:rFonts w:ascii="Arial" w:hAnsi="Arial" w:cs="Arial"/>
              <w:lang w:val="es-CO"/>
            </w:rPr>
          </w:rPrChange>
        </w:rPr>
        <w:t xml:space="preserve"> y el resultado es el </w:t>
      </w:r>
      <w:r w:rsidRPr="006C4628">
        <w:rPr>
          <w:rFonts w:ascii="Arial" w:hAnsi="Arial" w:cs="Arial"/>
          <w:b/>
          <w:lang w:val="es-ES"/>
          <w:rPrChange w:id="3815" w:author="chris" w:date="2015-04-19T12:09:00Z">
            <w:rPr>
              <w:rFonts w:ascii="Arial" w:hAnsi="Arial" w:cs="Arial"/>
              <w:b/>
              <w:lang w:val="es-CO"/>
            </w:rPr>
          </w:rPrChange>
        </w:rPr>
        <w:t>producto</w:t>
      </w:r>
      <w:r w:rsidRPr="006C4628">
        <w:rPr>
          <w:rFonts w:ascii="Arial" w:hAnsi="Arial" w:cs="Arial"/>
          <w:lang w:val="es-ES"/>
          <w:rPrChange w:id="3816" w:author="chris" w:date="2015-04-19T12:09:00Z">
            <w:rPr>
              <w:rFonts w:ascii="Arial" w:hAnsi="Arial" w:cs="Arial"/>
              <w:lang w:val="es-CO"/>
            </w:rPr>
          </w:rPrChange>
        </w:rPr>
        <w:t>. El signo que representa la operación es (</w:t>
      </w:r>
      <w:r w:rsidR="006D1401" w:rsidRPr="006C4628">
        <w:rPr>
          <w:rFonts w:ascii="Arial" w:hAnsi="Arial" w:cs="Arial"/>
          <w:lang w:val="es-ES"/>
          <w:rPrChange w:id="3817" w:author="chris" w:date="2015-04-19T12:09:00Z">
            <w:rPr>
              <w:rFonts w:ascii="Arial" w:hAnsi="Arial" w:cs="Arial"/>
              <w:lang w:val="es-CO"/>
            </w:rPr>
          </w:rPrChange>
        </w:rPr>
        <w:t>×</w:t>
      </w:r>
      <w:r w:rsidRPr="006C4628">
        <w:rPr>
          <w:rFonts w:ascii="Arial" w:hAnsi="Arial" w:cs="Arial"/>
          <w:lang w:val="es-ES"/>
          <w:rPrChange w:id="3818" w:author="chris" w:date="2015-04-19T12:09:00Z">
            <w:rPr>
              <w:rFonts w:ascii="Arial" w:hAnsi="Arial" w:cs="Arial"/>
              <w:lang w:val="es-CO"/>
            </w:rPr>
          </w:rPrChange>
        </w:rPr>
        <w:t xml:space="preserve">). </w:t>
      </w:r>
    </w:p>
    <w:p w14:paraId="7860E4C9" w14:textId="77777777" w:rsidR="00514861" w:rsidRPr="006C4628" w:rsidRDefault="00514861" w:rsidP="00E6040C">
      <w:pPr>
        <w:spacing w:after="0"/>
        <w:rPr>
          <w:rFonts w:ascii="Arial" w:hAnsi="Arial" w:cs="Arial"/>
          <w:lang w:val="es-ES"/>
          <w:rPrChange w:id="3819" w:author="chris" w:date="2015-04-19T12:09:00Z">
            <w:rPr>
              <w:rFonts w:ascii="Arial" w:hAnsi="Arial" w:cs="Arial"/>
              <w:lang w:val="es-CO"/>
            </w:rPr>
          </w:rPrChange>
        </w:rPr>
      </w:pPr>
    </w:p>
    <w:p w14:paraId="2040FFA5" w14:textId="43C3EBBB" w:rsidR="00514861" w:rsidRPr="006C4628" w:rsidRDefault="00514861" w:rsidP="00E6040C">
      <w:pPr>
        <w:spacing w:after="0"/>
        <w:rPr>
          <w:rFonts w:ascii="Arial" w:hAnsi="Arial" w:cs="Arial"/>
          <w:lang w:val="es-ES"/>
          <w:rPrChange w:id="3820" w:author="chris" w:date="2015-04-19T12:09:00Z">
            <w:rPr>
              <w:rFonts w:ascii="Arial" w:hAnsi="Arial" w:cs="Arial"/>
              <w:lang w:val="es-CO"/>
            </w:rPr>
          </w:rPrChange>
        </w:rPr>
      </w:pPr>
      <w:r w:rsidRPr="006C4628">
        <w:rPr>
          <w:rFonts w:ascii="Arial" w:hAnsi="Arial" w:cs="Arial"/>
          <w:lang w:val="es-ES"/>
          <w:rPrChange w:id="3821" w:author="chris" w:date="2015-04-19T12:09:00Z">
            <w:rPr>
              <w:rFonts w:ascii="Arial" w:hAnsi="Arial" w:cs="Arial"/>
              <w:lang w:val="es-CO"/>
            </w:rPr>
          </w:rPrChange>
        </w:rPr>
        <w:t xml:space="preserve">Veamos un ejemplo: un comerciante ha comprado 573 cajas de </w:t>
      </w:r>
      <w:r w:rsidR="009F4D99" w:rsidRPr="006C4628">
        <w:rPr>
          <w:rFonts w:ascii="Arial" w:hAnsi="Arial" w:cs="Arial"/>
          <w:lang w:val="es-ES"/>
          <w:rPrChange w:id="3822" w:author="chris" w:date="2015-04-19T12:09:00Z">
            <w:rPr>
              <w:rFonts w:ascii="Arial" w:hAnsi="Arial" w:cs="Arial"/>
              <w:lang w:val="es-CO"/>
            </w:rPr>
          </w:rPrChange>
        </w:rPr>
        <w:t>mandarinas</w:t>
      </w:r>
      <w:r w:rsidRPr="006C4628">
        <w:rPr>
          <w:rFonts w:ascii="Arial" w:hAnsi="Arial" w:cs="Arial"/>
          <w:lang w:val="es-ES"/>
          <w:rPrChange w:id="3823" w:author="chris" w:date="2015-04-19T12:09:00Z">
            <w:rPr>
              <w:rFonts w:ascii="Arial" w:hAnsi="Arial" w:cs="Arial"/>
              <w:lang w:val="es-CO"/>
            </w:rPr>
          </w:rPrChange>
        </w:rPr>
        <w:t xml:space="preserve"> y en cada caja hay </w:t>
      </w:r>
      <w:r w:rsidR="009F4D99" w:rsidRPr="006C4628">
        <w:rPr>
          <w:rFonts w:ascii="Arial" w:hAnsi="Arial" w:cs="Arial"/>
          <w:lang w:val="es-ES"/>
          <w:rPrChange w:id="3824" w:author="chris" w:date="2015-04-19T12:09:00Z">
            <w:rPr>
              <w:rFonts w:ascii="Arial" w:hAnsi="Arial" w:cs="Arial"/>
              <w:lang w:val="es-CO"/>
            </w:rPr>
          </w:rPrChange>
        </w:rPr>
        <w:t>9</w:t>
      </w:r>
      <w:r w:rsidRPr="006C4628">
        <w:rPr>
          <w:rFonts w:ascii="Arial" w:hAnsi="Arial" w:cs="Arial"/>
          <w:lang w:val="es-ES"/>
          <w:rPrChange w:id="3825" w:author="chris" w:date="2015-04-19T12:09:00Z">
            <w:rPr>
              <w:rFonts w:ascii="Arial" w:hAnsi="Arial" w:cs="Arial"/>
              <w:lang w:val="es-CO"/>
            </w:rPr>
          </w:rPrChange>
        </w:rPr>
        <w:t xml:space="preserve"> </w:t>
      </w:r>
      <w:r w:rsidR="009F4D99" w:rsidRPr="006C4628">
        <w:rPr>
          <w:rFonts w:ascii="Arial" w:hAnsi="Arial" w:cs="Arial"/>
          <w:lang w:val="es-ES"/>
          <w:rPrChange w:id="3826" w:author="chris" w:date="2015-04-19T12:09:00Z">
            <w:rPr>
              <w:rFonts w:ascii="Arial" w:hAnsi="Arial" w:cs="Arial"/>
              <w:lang w:val="es-CO"/>
            </w:rPr>
          </w:rPrChange>
        </w:rPr>
        <w:t>unidades</w:t>
      </w:r>
      <w:r w:rsidRPr="006C4628">
        <w:rPr>
          <w:rFonts w:ascii="Arial" w:hAnsi="Arial" w:cs="Arial"/>
          <w:lang w:val="es-ES"/>
          <w:rPrChange w:id="3827" w:author="chris" w:date="2015-04-19T12:09:00Z">
            <w:rPr>
              <w:rFonts w:ascii="Arial" w:hAnsi="Arial" w:cs="Arial"/>
              <w:lang w:val="es-CO"/>
            </w:rPr>
          </w:rPrChange>
        </w:rPr>
        <w:t xml:space="preserve">. Para saber cuántas </w:t>
      </w:r>
      <w:r w:rsidR="009F4D99" w:rsidRPr="006C4628">
        <w:rPr>
          <w:rFonts w:ascii="Arial" w:hAnsi="Arial" w:cs="Arial"/>
          <w:lang w:val="es-ES"/>
          <w:rPrChange w:id="3828" w:author="chris" w:date="2015-04-19T12:09:00Z">
            <w:rPr>
              <w:rFonts w:ascii="Arial" w:hAnsi="Arial" w:cs="Arial"/>
              <w:lang w:val="es-CO"/>
            </w:rPr>
          </w:rPrChange>
        </w:rPr>
        <w:t xml:space="preserve">mandarinas tiene en total debemos </w:t>
      </w:r>
      <w:r w:rsidRPr="006C4628">
        <w:rPr>
          <w:rFonts w:ascii="Arial" w:hAnsi="Arial" w:cs="Arial"/>
          <w:lang w:val="es-ES"/>
          <w:rPrChange w:id="3829" w:author="chris" w:date="2015-04-19T12:09:00Z">
            <w:rPr>
              <w:rFonts w:ascii="Arial" w:hAnsi="Arial" w:cs="Arial"/>
              <w:lang w:val="es-CO"/>
            </w:rPr>
          </w:rPrChange>
        </w:rPr>
        <w:t xml:space="preserve"> realizar la siguiente multiplicación:</w:t>
      </w:r>
    </w:p>
    <w:p w14:paraId="4E374D02" w14:textId="77777777" w:rsidR="009F4D99" w:rsidRPr="006C4628" w:rsidRDefault="009F4D99" w:rsidP="00E6040C">
      <w:pPr>
        <w:spacing w:after="0"/>
        <w:rPr>
          <w:rFonts w:ascii="Arial" w:hAnsi="Arial" w:cs="Arial"/>
          <w:lang w:val="es-ES"/>
          <w:rPrChange w:id="3830" w:author="chris" w:date="2015-04-19T12:09:00Z">
            <w:rPr>
              <w:rFonts w:ascii="Arial" w:hAnsi="Arial" w:cs="Arial"/>
              <w:lang w:val="es-CO"/>
            </w:rPr>
          </w:rPrChange>
        </w:rPr>
      </w:pPr>
    </w:p>
    <w:p w14:paraId="789C125D" w14:textId="2D5194DF" w:rsidR="00514861" w:rsidRPr="006C4628" w:rsidRDefault="00514861" w:rsidP="00E6040C">
      <w:pPr>
        <w:spacing w:after="0"/>
        <w:ind w:left="2124" w:firstLine="708"/>
        <w:rPr>
          <w:rFonts w:ascii="Arial" w:hAnsi="Arial" w:cs="Arial"/>
          <w:lang w:val="es-ES"/>
          <w:rPrChange w:id="3831" w:author="chris" w:date="2015-04-19T12:09:00Z">
            <w:rPr>
              <w:rFonts w:ascii="Arial" w:hAnsi="Arial" w:cs="Arial"/>
              <w:lang w:val="es-CO"/>
            </w:rPr>
          </w:rPrChange>
        </w:rPr>
      </w:pPr>
      <w:r w:rsidRPr="006C4628">
        <w:rPr>
          <w:rFonts w:ascii="Arial" w:hAnsi="Arial" w:cs="Arial"/>
          <w:lang w:val="es-ES"/>
          <w:rPrChange w:id="3832" w:author="chris" w:date="2015-04-19T12:09:00Z">
            <w:rPr>
              <w:rFonts w:ascii="Arial" w:hAnsi="Arial" w:cs="Arial"/>
              <w:lang w:val="es-CO"/>
            </w:rPr>
          </w:rPrChange>
        </w:rPr>
        <w:t xml:space="preserve">573 </w:t>
      </w:r>
      <w:r w:rsidR="006D1401" w:rsidRPr="006C4628">
        <w:rPr>
          <w:rFonts w:ascii="Arial" w:hAnsi="Arial" w:cs="Arial"/>
          <w:lang w:val="es-ES"/>
          <w:rPrChange w:id="3833" w:author="chris" w:date="2015-04-19T12:09:00Z">
            <w:rPr>
              <w:rFonts w:ascii="Arial" w:hAnsi="Arial" w:cs="Arial"/>
              <w:lang w:val="es-CO"/>
            </w:rPr>
          </w:rPrChange>
        </w:rPr>
        <w:t>×</w:t>
      </w:r>
      <w:r w:rsidRPr="006C4628">
        <w:rPr>
          <w:rFonts w:ascii="Arial" w:hAnsi="Arial" w:cs="Arial"/>
          <w:lang w:val="es-ES"/>
          <w:rPrChange w:id="3834" w:author="chris" w:date="2015-04-19T12:09:00Z">
            <w:rPr>
              <w:rFonts w:ascii="Arial" w:hAnsi="Arial" w:cs="Arial"/>
              <w:lang w:val="es-CO"/>
            </w:rPr>
          </w:rPrChange>
        </w:rPr>
        <w:t xml:space="preserve"> </w:t>
      </w:r>
      <w:r w:rsidR="009F4D99" w:rsidRPr="006C4628">
        <w:rPr>
          <w:rFonts w:ascii="Arial" w:hAnsi="Arial" w:cs="Arial"/>
          <w:lang w:val="es-ES"/>
          <w:rPrChange w:id="3835" w:author="chris" w:date="2015-04-19T12:09:00Z">
            <w:rPr>
              <w:rFonts w:ascii="Arial" w:hAnsi="Arial" w:cs="Arial"/>
              <w:lang w:val="es-CO"/>
            </w:rPr>
          </w:rPrChange>
        </w:rPr>
        <w:t>9</w:t>
      </w:r>
      <w:r w:rsidRPr="006C4628">
        <w:rPr>
          <w:rFonts w:ascii="Arial" w:hAnsi="Arial" w:cs="Arial"/>
          <w:lang w:val="es-ES"/>
          <w:rPrChange w:id="3836" w:author="chris" w:date="2015-04-19T12:09:00Z">
            <w:rPr>
              <w:rFonts w:ascii="Arial" w:hAnsi="Arial" w:cs="Arial"/>
              <w:lang w:val="es-CO"/>
            </w:rPr>
          </w:rPrChange>
        </w:rPr>
        <w:t xml:space="preserve"> =</w:t>
      </w:r>
      <w:r w:rsidR="000E0014" w:rsidRPr="006C4628">
        <w:rPr>
          <w:rFonts w:ascii="Arial" w:hAnsi="Arial" w:cs="Arial"/>
          <w:lang w:val="es-ES"/>
          <w:rPrChange w:id="3837" w:author="chris" w:date="2015-04-19T12:09:00Z">
            <w:rPr>
              <w:rFonts w:ascii="Arial" w:hAnsi="Arial" w:cs="Arial"/>
              <w:lang w:val="es-CO"/>
            </w:rPr>
          </w:rPrChange>
        </w:rPr>
        <w:t xml:space="preserve"> </w:t>
      </w:r>
      <w:r w:rsidR="00182B75" w:rsidRPr="006C4628">
        <w:rPr>
          <w:rFonts w:ascii="Arial" w:hAnsi="Arial" w:cs="Arial"/>
          <w:lang w:val="es-ES"/>
          <w:rPrChange w:id="3838" w:author="chris" w:date="2015-04-19T12:09:00Z">
            <w:rPr>
              <w:rFonts w:ascii="Arial" w:hAnsi="Arial" w:cs="Arial"/>
              <w:lang w:val="es-CO"/>
            </w:rPr>
          </w:rPrChange>
        </w:rPr>
        <w:t xml:space="preserve">5 </w:t>
      </w:r>
      <w:r w:rsidR="00396201" w:rsidRPr="006C4628">
        <w:rPr>
          <w:rFonts w:ascii="Arial" w:hAnsi="Arial" w:cs="Arial"/>
          <w:lang w:val="es-ES"/>
          <w:rPrChange w:id="3839" w:author="chris" w:date="2015-04-19T12:09:00Z">
            <w:rPr>
              <w:rFonts w:ascii="Arial" w:hAnsi="Arial" w:cs="Arial"/>
              <w:lang w:val="es-CO"/>
            </w:rPr>
          </w:rPrChange>
        </w:rPr>
        <w:t>157</w:t>
      </w:r>
    </w:p>
    <w:p w14:paraId="3A922B08" w14:textId="77777777" w:rsidR="009F4D99" w:rsidRPr="006C4628" w:rsidRDefault="009F4D99" w:rsidP="00E6040C">
      <w:pPr>
        <w:spacing w:after="0"/>
        <w:ind w:left="2124" w:firstLine="708"/>
        <w:rPr>
          <w:rFonts w:ascii="Arial" w:hAnsi="Arial" w:cs="Arial"/>
          <w:lang w:val="es-ES"/>
          <w:rPrChange w:id="3840" w:author="chris" w:date="2015-04-19T12:09:00Z">
            <w:rPr>
              <w:rFonts w:ascii="Arial" w:hAnsi="Arial" w:cs="Arial"/>
              <w:lang w:val="es-CO"/>
            </w:rPr>
          </w:rPrChange>
        </w:rPr>
      </w:pPr>
    </w:p>
    <w:p w14:paraId="20AF2C84" w14:textId="15C3B3BB" w:rsidR="00514861" w:rsidRPr="006C4628" w:rsidRDefault="00514861" w:rsidP="00E6040C">
      <w:pPr>
        <w:spacing w:after="0"/>
        <w:rPr>
          <w:rFonts w:ascii="Arial" w:hAnsi="Arial" w:cs="Arial"/>
          <w:lang w:val="es-ES"/>
          <w:rPrChange w:id="3841" w:author="chris" w:date="2015-04-19T12:09:00Z">
            <w:rPr>
              <w:rFonts w:ascii="Arial" w:hAnsi="Arial" w:cs="Arial"/>
              <w:lang w:val="es-CO"/>
            </w:rPr>
          </w:rPrChange>
        </w:rPr>
      </w:pPr>
      <w:r w:rsidRPr="006C4628">
        <w:rPr>
          <w:rFonts w:ascii="Arial" w:hAnsi="Arial" w:cs="Arial"/>
          <w:lang w:val="es-ES"/>
          <w:rPrChange w:id="3842" w:author="chris" w:date="2015-04-19T12:09:00Z">
            <w:rPr>
              <w:rFonts w:ascii="Arial" w:hAnsi="Arial" w:cs="Arial"/>
              <w:lang w:val="es-CO"/>
            </w:rPr>
          </w:rPrChange>
        </w:rPr>
        <w:t xml:space="preserve">Los números </w:t>
      </w:r>
      <w:r w:rsidRPr="006C4628">
        <w:rPr>
          <w:rFonts w:ascii="Arial" w:hAnsi="Arial" w:cs="Arial"/>
          <w:b/>
          <w:lang w:val="es-ES"/>
          <w:rPrChange w:id="3843" w:author="chris" w:date="2015-04-19T12:09:00Z">
            <w:rPr>
              <w:rFonts w:ascii="Arial" w:hAnsi="Arial" w:cs="Arial"/>
              <w:b/>
              <w:lang w:val="es-CO"/>
            </w:rPr>
          </w:rPrChange>
        </w:rPr>
        <w:t xml:space="preserve">573 y </w:t>
      </w:r>
      <w:r w:rsidR="009F4D99" w:rsidRPr="006C4628">
        <w:rPr>
          <w:rFonts w:ascii="Arial" w:hAnsi="Arial" w:cs="Arial"/>
          <w:b/>
          <w:lang w:val="es-ES"/>
          <w:rPrChange w:id="3844" w:author="chris" w:date="2015-04-19T12:09:00Z">
            <w:rPr>
              <w:rFonts w:ascii="Arial" w:hAnsi="Arial" w:cs="Arial"/>
              <w:b/>
              <w:lang w:val="es-CO"/>
            </w:rPr>
          </w:rPrChange>
        </w:rPr>
        <w:t>9</w:t>
      </w:r>
      <w:r w:rsidRPr="006C4628">
        <w:rPr>
          <w:rFonts w:ascii="Arial" w:hAnsi="Arial" w:cs="Arial"/>
          <w:lang w:val="es-ES"/>
          <w:rPrChange w:id="3845" w:author="chris" w:date="2015-04-19T12:09:00Z">
            <w:rPr>
              <w:rFonts w:ascii="Arial" w:hAnsi="Arial" w:cs="Arial"/>
              <w:lang w:val="es-CO"/>
            </w:rPr>
          </w:rPrChange>
        </w:rPr>
        <w:t xml:space="preserve"> son los </w:t>
      </w:r>
      <w:r w:rsidRPr="006C4628">
        <w:rPr>
          <w:rFonts w:ascii="Arial" w:hAnsi="Arial" w:cs="Arial"/>
          <w:b/>
          <w:lang w:val="es-ES"/>
          <w:rPrChange w:id="3846" w:author="chris" w:date="2015-04-19T12:09:00Z">
            <w:rPr>
              <w:rFonts w:ascii="Arial" w:hAnsi="Arial" w:cs="Arial"/>
              <w:b/>
              <w:lang w:val="es-CO"/>
            </w:rPr>
          </w:rPrChange>
        </w:rPr>
        <w:t>factores</w:t>
      </w:r>
      <w:r w:rsidRPr="006C4628">
        <w:rPr>
          <w:rFonts w:ascii="Arial" w:hAnsi="Arial" w:cs="Arial"/>
          <w:lang w:val="es-ES"/>
          <w:rPrChange w:id="3847" w:author="chris" w:date="2015-04-19T12:09:00Z">
            <w:rPr>
              <w:rFonts w:ascii="Arial" w:hAnsi="Arial" w:cs="Arial"/>
              <w:lang w:val="es-CO"/>
            </w:rPr>
          </w:rPrChange>
        </w:rPr>
        <w:t xml:space="preserve"> de la multiplicación y </w:t>
      </w:r>
      <w:r w:rsidR="00396201" w:rsidRPr="006C4628">
        <w:rPr>
          <w:rFonts w:ascii="Arial" w:hAnsi="Arial" w:cs="Arial"/>
          <w:b/>
          <w:lang w:val="es-ES"/>
          <w:rPrChange w:id="3848" w:author="chris" w:date="2015-04-19T12:09:00Z">
            <w:rPr>
              <w:rFonts w:ascii="Arial" w:hAnsi="Arial" w:cs="Arial"/>
              <w:b/>
              <w:lang w:val="es-CO"/>
            </w:rPr>
          </w:rPrChange>
        </w:rPr>
        <w:t>5</w:t>
      </w:r>
      <w:r w:rsidR="00182B75" w:rsidRPr="006C4628">
        <w:rPr>
          <w:rFonts w:ascii="Arial" w:hAnsi="Arial" w:cs="Arial"/>
          <w:b/>
          <w:lang w:val="es-ES"/>
          <w:rPrChange w:id="3849" w:author="chris" w:date="2015-04-19T12:09:00Z">
            <w:rPr>
              <w:rFonts w:ascii="Arial" w:hAnsi="Arial" w:cs="Arial"/>
              <w:b/>
              <w:lang w:val="es-CO"/>
            </w:rPr>
          </w:rPrChange>
        </w:rPr>
        <w:t xml:space="preserve"> </w:t>
      </w:r>
      <w:r w:rsidR="00396201" w:rsidRPr="006C4628">
        <w:rPr>
          <w:rFonts w:ascii="Arial" w:hAnsi="Arial" w:cs="Arial"/>
          <w:b/>
          <w:lang w:val="es-ES"/>
          <w:rPrChange w:id="3850" w:author="chris" w:date="2015-04-19T12:09:00Z">
            <w:rPr>
              <w:rFonts w:ascii="Arial" w:hAnsi="Arial" w:cs="Arial"/>
              <w:b/>
              <w:lang w:val="es-CO"/>
            </w:rPr>
          </w:rPrChange>
        </w:rPr>
        <w:t>157</w:t>
      </w:r>
      <w:r w:rsidRPr="006C4628">
        <w:rPr>
          <w:rFonts w:ascii="Arial" w:hAnsi="Arial" w:cs="Arial"/>
          <w:lang w:val="es-ES"/>
          <w:rPrChange w:id="3851" w:author="chris" w:date="2015-04-19T12:09:00Z">
            <w:rPr>
              <w:rFonts w:ascii="Arial" w:hAnsi="Arial" w:cs="Arial"/>
              <w:lang w:val="es-CO"/>
            </w:rPr>
          </w:rPrChange>
        </w:rPr>
        <w:t xml:space="preserve"> es su </w:t>
      </w:r>
      <w:r w:rsidRPr="006C4628">
        <w:rPr>
          <w:rFonts w:ascii="Arial" w:hAnsi="Arial" w:cs="Arial"/>
          <w:b/>
          <w:lang w:val="es-ES"/>
          <w:rPrChange w:id="3852" w:author="chris" w:date="2015-04-19T12:09:00Z">
            <w:rPr>
              <w:rFonts w:ascii="Arial" w:hAnsi="Arial" w:cs="Arial"/>
              <w:b/>
              <w:lang w:val="es-CO"/>
            </w:rPr>
          </w:rPrChange>
        </w:rPr>
        <w:t>producto</w:t>
      </w:r>
      <w:r w:rsidRPr="006C4628">
        <w:rPr>
          <w:rFonts w:ascii="Arial" w:hAnsi="Arial" w:cs="Arial"/>
          <w:lang w:val="es-ES"/>
          <w:rPrChange w:id="3853" w:author="chris" w:date="2015-04-19T12:09:00Z">
            <w:rPr>
              <w:rFonts w:ascii="Arial" w:hAnsi="Arial" w:cs="Arial"/>
              <w:lang w:val="es-CO"/>
            </w:rPr>
          </w:rPrChange>
        </w:rPr>
        <w:t xml:space="preserve">. </w:t>
      </w:r>
      <w:r w:rsidR="00396201" w:rsidRPr="006C4628">
        <w:rPr>
          <w:rFonts w:ascii="Arial" w:hAnsi="Arial" w:cs="Arial"/>
          <w:lang w:val="es-ES"/>
          <w:rPrChange w:id="3854" w:author="chris" w:date="2015-04-19T12:09:00Z">
            <w:rPr>
              <w:rFonts w:ascii="Arial" w:hAnsi="Arial" w:cs="Arial"/>
              <w:lang w:val="es-CO"/>
            </w:rPr>
          </w:rPrChange>
        </w:rPr>
        <w:t>Es decir</w:t>
      </w:r>
      <w:ins w:id="3855" w:author="chris" w:date="2015-04-19T12:38:00Z">
        <w:r w:rsidR="00060345">
          <w:rPr>
            <w:rFonts w:ascii="Arial" w:hAnsi="Arial" w:cs="Arial"/>
            <w:lang w:val="es-ES"/>
          </w:rPr>
          <w:t>,</w:t>
        </w:r>
      </w:ins>
      <w:r w:rsidR="00396201" w:rsidRPr="006C4628">
        <w:rPr>
          <w:rFonts w:ascii="Arial" w:hAnsi="Arial" w:cs="Arial"/>
          <w:lang w:val="es-ES"/>
          <w:rPrChange w:id="3856" w:author="chris" w:date="2015-04-19T12:09:00Z">
            <w:rPr>
              <w:rFonts w:ascii="Arial" w:hAnsi="Arial" w:cs="Arial"/>
              <w:lang w:val="es-CO"/>
            </w:rPr>
          </w:rPrChange>
        </w:rPr>
        <w:t xml:space="preserve"> que </w:t>
      </w:r>
      <w:r w:rsidRPr="006C4628">
        <w:rPr>
          <w:rFonts w:ascii="Arial" w:hAnsi="Arial" w:cs="Arial"/>
          <w:lang w:val="es-ES"/>
          <w:rPrChange w:id="3857" w:author="chris" w:date="2015-04-19T12:09:00Z">
            <w:rPr>
              <w:rFonts w:ascii="Arial" w:hAnsi="Arial" w:cs="Arial"/>
              <w:lang w:val="es-CO"/>
            </w:rPr>
          </w:rPrChange>
        </w:rPr>
        <w:t xml:space="preserve">el comerciante tiene en total </w:t>
      </w:r>
      <w:r w:rsidR="000E0014" w:rsidRPr="006C4628">
        <w:rPr>
          <w:rFonts w:ascii="Arial" w:hAnsi="Arial" w:cs="Arial"/>
          <w:lang w:val="es-ES"/>
          <w:rPrChange w:id="3858" w:author="chris" w:date="2015-04-19T12:09:00Z">
            <w:rPr>
              <w:rFonts w:ascii="Arial" w:hAnsi="Arial" w:cs="Arial"/>
              <w:lang w:val="es-CO"/>
            </w:rPr>
          </w:rPrChange>
        </w:rPr>
        <w:t xml:space="preserve">5 </w:t>
      </w:r>
      <w:r w:rsidR="00396201" w:rsidRPr="006C4628">
        <w:rPr>
          <w:rFonts w:ascii="Arial" w:hAnsi="Arial" w:cs="Arial"/>
          <w:lang w:val="es-ES"/>
          <w:rPrChange w:id="3859" w:author="chris" w:date="2015-04-19T12:09:00Z">
            <w:rPr>
              <w:rFonts w:ascii="Arial" w:hAnsi="Arial" w:cs="Arial"/>
              <w:lang w:val="es-CO"/>
            </w:rPr>
          </w:rPrChange>
        </w:rPr>
        <w:t>157 mandarinas para la venta.</w:t>
      </w:r>
    </w:p>
    <w:p w14:paraId="480B1940" w14:textId="77777777" w:rsidR="00374427" w:rsidRPr="006C4628" w:rsidRDefault="00374427" w:rsidP="00E6040C">
      <w:pPr>
        <w:spacing w:after="0"/>
        <w:rPr>
          <w:rFonts w:ascii="Arial" w:hAnsi="Arial" w:cs="Arial"/>
          <w:lang w:val="es-ES"/>
          <w:rPrChange w:id="3860" w:author="chris" w:date="2015-04-19T12:09:00Z">
            <w:rPr>
              <w:rFonts w:ascii="Arial" w:hAnsi="Arial" w:cs="Arial"/>
              <w:lang w:val="es-CO"/>
            </w:rPr>
          </w:rPrChange>
        </w:rPr>
      </w:pPr>
    </w:p>
    <w:p w14:paraId="6CD4876F" w14:textId="77777777" w:rsidR="00374427" w:rsidRPr="006C4628" w:rsidRDefault="00374427" w:rsidP="00E6040C">
      <w:pPr>
        <w:spacing w:after="0"/>
        <w:rPr>
          <w:rFonts w:ascii="Arial" w:hAnsi="Arial" w:cs="Arial"/>
          <w:highlight w:val="yellow"/>
          <w:lang w:val="es-ES"/>
          <w:rPrChange w:id="3861" w:author="chris" w:date="2015-04-19T12:09:00Z">
            <w:rPr>
              <w:rFonts w:ascii="Arial" w:hAnsi="Arial" w:cs="Arial"/>
              <w:highlight w:val="yellow"/>
              <w:lang w:val="es-CO"/>
            </w:rPr>
          </w:rPrChange>
        </w:rPr>
      </w:pPr>
    </w:p>
    <w:p w14:paraId="73D4C1E5" w14:textId="77777777" w:rsidR="00182B75" w:rsidRPr="006C4628" w:rsidRDefault="00182B75" w:rsidP="00E6040C">
      <w:pPr>
        <w:spacing w:after="0"/>
        <w:rPr>
          <w:rFonts w:ascii="Arial" w:hAnsi="Arial" w:cs="Arial"/>
          <w:highlight w:val="yellow"/>
          <w:lang w:val="es-ES"/>
          <w:rPrChange w:id="3862" w:author="chris" w:date="2015-04-19T12:09:00Z">
            <w:rPr>
              <w:rFonts w:ascii="Arial" w:hAnsi="Arial" w:cs="Arial"/>
              <w:highlight w:val="yellow"/>
              <w:lang w:val="es-CO"/>
            </w:rPr>
          </w:rPrChange>
        </w:rPr>
      </w:pPr>
    </w:p>
    <w:tbl>
      <w:tblPr>
        <w:tblStyle w:val="Tablaconcuadrcula"/>
        <w:tblW w:w="0" w:type="auto"/>
        <w:tblLook w:val="04A0" w:firstRow="1" w:lastRow="0" w:firstColumn="1" w:lastColumn="0" w:noHBand="0" w:noVBand="1"/>
      </w:tblPr>
      <w:tblGrid>
        <w:gridCol w:w="2518"/>
        <w:gridCol w:w="6515"/>
      </w:tblGrid>
      <w:tr w:rsidR="0064009C" w:rsidRPr="006C4628" w14:paraId="5EE4E134" w14:textId="77777777" w:rsidTr="00132CD9">
        <w:tc>
          <w:tcPr>
            <w:tcW w:w="9033" w:type="dxa"/>
            <w:gridSpan w:val="2"/>
            <w:shd w:val="clear" w:color="auto" w:fill="0D0D0D" w:themeFill="text1" w:themeFillTint="F2"/>
          </w:tcPr>
          <w:p w14:paraId="263BCAEE" w14:textId="77777777" w:rsidR="0064009C" w:rsidRPr="006C4628" w:rsidRDefault="0064009C" w:rsidP="00E6040C">
            <w:pPr>
              <w:jc w:val="center"/>
              <w:rPr>
                <w:rFonts w:ascii="Times New Roman" w:hAnsi="Times New Roman" w:cs="Times New Roman"/>
                <w:b/>
                <w:color w:val="FFFFFF" w:themeColor="background1"/>
                <w:sz w:val="24"/>
                <w:szCs w:val="24"/>
                <w:lang w:val="es-ES"/>
                <w:rPrChange w:id="386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864" w:author="chris" w:date="2015-04-19T12:09:00Z">
                  <w:rPr>
                    <w:rFonts w:ascii="Times New Roman" w:hAnsi="Times New Roman" w:cs="Times New Roman"/>
                    <w:b/>
                    <w:color w:val="FFFFFF" w:themeColor="background1"/>
                    <w:sz w:val="24"/>
                    <w:szCs w:val="24"/>
                  </w:rPr>
                </w:rPrChange>
              </w:rPr>
              <w:t>Imagen (fotografía, gráfica o ilustración)</w:t>
            </w:r>
          </w:p>
        </w:tc>
      </w:tr>
      <w:tr w:rsidR="0064009C" w:rsidRPr="006C4628" w14:paraId="11C39552" w14:textId="77777777" w:rsidTr="00132CD9">
        <w:tc>
          <w:tcPr>
            <w:tcW w:w="2518" w:type="dxa"/>
          </w:tcPr>
          <w:p w14:paraId="0DA07271" w14:textId="77777777" w:rsidR="0064009C" w:rsidRPr="006C4628" w:rsidRDefault="0064009C" w:rsidP="00E6040C">
            <w:pPr>
              <w:rPr>
                <w:rFonts w:ascii="Times New Roman" w:hAnsi="Times New Roman" w:cs="Times New Roman"/>
                <w:b/>
                <w:color w:val="000000"/>
                <w:sz w:val="24"/>
                <w:szCs w:val="24"/>
                <w:lang w:val="es-ES"/>
                <w:rPrChange w:id="386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866" w:author="chris" w:date="2015-04-19T12:09:00Z">
                  <w:rPr>
                    <w:rFonts w:ascii="Times New Roman" w:hAnsi="Times New Roman" w:cs="Times New Roman"/>
                    <w:b/>
                    <w:color w:val="000000"/>
                    <w:sz w:val="24"/>
                    <w:szCs w:val="24"/>
                  </w:rPr>
                </w:rPrChange>
              </w:rPr>
              <w:t>Código</w:t>
            </w:r>
          </w:p>
        </w:tc>
        <w:tc>
          <w:tcPr>
            <w:tcW w:w="6515" w:type="dxa"/>
          </w:tcPr>
          <w:p w14:paraId="5F5317C4" w14:textId="0895BF33" w:rsidR="0064009C" w:rsidRPr="006C4628" w:rsidRDefault="00690E2F" w:rsidP="00E6040C">
            <w:pPr>
              <w:rPr>
                <w:rFonts w:ascii="Times New Roman" w:hAnsi="Times New Roman" w:cs="Times New Roman"/>
                <w:b/>
                <w:color w:val="000000"/>
                <w:sz w:val="24"/>
                <w:szCs w:val="24"/>
                <w:lang w:val="es-ES"/>
                <w:rPrChange w:id="386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868"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3869" w:author="chris" w:date="2015-04-19T12:09:00Z">
                  <w:rPr>
                    <w:rFonts w:ascii="Times New Roman" w:hAnsi="Times New Roman" w:cs="Times New Roman"/>
                    <w:color w:val="000000"/>
                    <w:sz w:val="24"/>
                    <w:szCs w:val="24"/>
                  </w:rPr>
                </w:rPrChange>
              </w:rPr>
              <w:t>IMG140</w:t>
            </w:r>
          </w:p>
        </w:tc>
      </w:tr>
      <w:tr w:rsidR="0064009C" w:rsidRPr="006C4628" w14:paraId="3BCA0B43" w14:textId="77777777" w:rsidTr="00132CD9">
        <w:tc>
          <w:tcPr>
            <w:tcW w:w="2518" w:type="dxa"/>
          </w:tcPr>
          <w:p w14:paraId="17441979" w14:textId="77777777" w:rsidR="0064009C" w:rsidRPr="006C4628" w:rsidRDefault="0064009C" w:rsidP="00E6040C">
            <w:pPr>
              <w:rPr>
                <w:rFonts w:ascii="Times New Roman" w:hAnsi="Times New Roman" w:cs="Times New Roman"/>
                <w:color w:val="000000"/>
                <w:sz w:val="24"/>
                <w:szCs w:val="24"/>
                <w:lang w:val="es-ES"/>
                <w:rPrChange w:id="387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871" w:author="chris" w:date="2015-04-19T12:09:00Z">
                  <w:rPr>
                    <w:rFonts w:ascii="Times New Roman" w:hAnsi="Times New Roman" w:cs="Times New Roman"/>
                    <w:b/>
                    <w:color w:val="000000"/>
                    <w:sz w:val="24"/>
                    <w:szCs w:val="24"/>
                  </w:rPr>
                </w:rPrChange>
              </w:rPr>
              <w:t>Descripción</w:t>
            </w:r>
          </w:p>
        </w:tc>
        <w:tc>
          <w:tcPr>
            <w:tcW w:w="6515" w:type="dxa"/>
          </w:tcPr>
          <w:p w14:paraId="2A91F0A7" w14:textId="007AF15A" w:rsidR="0064009C" w:rsidRPr="006C4628" w:rsidRDefault="0064009C" w:rsidP="00E6040C">
            <w:pPr>
              <w:rPr>
                <w:rFonts w:ascii="Times New Roman" w:hAnsi="Times New Roman" w:cs="Times New Roman"/>
                <w:color w:val="000000"/>
                <w:sz w:val="24"/>
                <w:szCs w:val="24"/>
                <w:lang w:val="es-ES"/>
                <w:rPrChange w:id="387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873" w:author="chris" w:date="2015-04-19T12:09:00Z">
                  <w:rPr>
                    <w:rFonts w:ascii="Times New Roman" w:hAnsi="Times New Roman" w:cs="Times New Roman"/>
                    <w:color w:val="000000"/>
                    <w:sz w:val="24"/>
                    <w:szCs w:val="24"/>
                  </w:rPr>
                </w:rPrChange>
              </w:rPr>
              <w:t xml:space="preserve">Caja de 9 mandarinas, empacadas en espacios individuales. </w:t>
            </w:r>
            <w:r w:rsidRPr="006C4628">
              <w:rPr>
                <w:lang w:val="es-ES" w:eastAsia="es-ES"/>
                <w:rPrChange w:id="3874" w:author="chris" w:date="2015-04-19T12:09:00Z">
                  <w:rPr>
                    <w:noProof/>
                    <w:lang w:val="es-ES" w:eastAsia="es-ES"/>
                  </w:rPr>
                </w:rPrChange>
              </w:rPr>
              <w:drawing>
                <wp:inline distT="0" distB="0" distL="0" distR="0" wp14:anchorId="1EAE1415" wp14:editId="34550B5E">
                  <wp:extent cx="1151906" cy="1199852"/>
                  <wp:effectExtent l="0" t="0" r="0" b="635"/>
                  <wp:docPr id="65" name="Imagen 65" descr="http://thumb9.shutterstock.com/display_pic_with_logo/924437/99829766/stock-photo-oranges-or-clementines-arranged-in-a-box-998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9.shutterstock.com/display_pic_with_logo/924437/99829766/stock-photo-oranges-or-clementines-arranged-in-a-box-9982976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1957" cy="1199905"/>
                          </a:xfrm>
                          <a:prstGeom prst="rect">
                            <a:avLst/>
                          </a:prstGeom>
                          <a:noFill/>
                          <a:ln>
                            <a:noFill/>
                          </a:ln>
                        </pic:spPr>
                      </pic:pic>
                    </a:graphicData>
                  </a:graphic>
                </wp:inline>
              </w:drawing>
            </w:r>
          </w:p>
        </w:tc>
      </w:tr>
      <w:tr w:rsidR="0064009C" w:rsidRPr="006C4628" w14:paraId="2A4D2FF2" w14:textId="77777777" w:rsidTr="00132CD9">
        <w:tc>
          <w:tcPr>
            <w:tcW w:w="2518" w:type="dxa"/>
          </w:tcPr>
          <w:p w14:paraId="511EE5F3" w14:textId="77777777" w:rsidR="0064009C" w:rsidRPr="006C4628" w:rsidRDefault="0064009C" w:rsidP="00E6040C">
            <w:pPr>
              <w:rPr>
                <w:rFonts w:ascii="Times New Roman" w:hAnsi="Times New Roman" w:cs="Times New Roman"/>
                <w:color w:val="000000"/>
                <w:sz w:val="24"/>
                <w:szCs w:val="24"/>
                <w:lang w:val="es-ES"/>
                <w:rPrChange w:id="387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876"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3877"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3878"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3879"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3880" w:author="chris" w:date="2015-04-19T12:09:00Z">
                  <w:rPr>
                    <w:rFonts w:ascii="Times New Roman" w:hAnsi="Times New Roman" w:cs="Times New Roman"/>
                    <w:b/>
                    <w:color w:val="000000"/>
                    <w:sz w:val="24"/>
                    <w:szCs w:val="24"/>
                  </w:rPr>
                </w:rPrChange>
              </w:rPr>
              <w:t>)</w:t>
            </w:r>
          </w:p>
        </w:tc>
        <w:tc>
          <w:tcPr>
            <w:tcW w:w="6515" w:type="dxa"/>
          </w:tcPr>
          <w:p w14:paraId="29688899" w14:textId="4FFE6FFB" w:rsidR="0064009C" w:rsidRPr="006C4628" w:rsidRDefault="008D3AD2" w:rsidP="00E6040C">
            <w:pPr>
              <w:rPr>
                <w:rFonts w:ascii="Times New Roman" w:hAnsi="Times New Roman" w:cs="Times New Roman"/>
                <w:color w:val="000000"/>
                <w:sz w:val="24"/>
                <w:szCs w:val="24"/>
                <w:lang w:val="es-ES"/>
                <w:rPrChange w:id="3881"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3882"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3883" w:author="chris" w:date="2015-04-19T12:09:00Z">
                  <w:rPr>
                    <w:rFonts w:ascii="Times New Roman" w:hAnsi="Times New Roman" w:cs="Times New Roman"/>
                    <w:color w:val="000000"/>
                    <w:sz w:val="24"/>
                    <w:szCs w:val="24"/>
                  </w:rPr>
                </w:rPrChange>
              </w:rPr>
              <w:t>: 99829766</w:t>
            </w:r>
          </w:p>
        </w:tc>
      </w:tr>
      <w:tr w:rsidR="0064009C" w:rsidRPr="006C4628" w14:paraId="33D5BA21" w14:textId="77777777" w:rsidTr="00132CD9">
        <w:tc>
          <w:tcPr>
            <w:tcW w:w="2518" w:type="dxa"/>
          </w:tcPr>
          <w:p w14:paraId="6E353300" w14:textId="77777777" w:rsidR="0064009C" w:rsidRPr="006C4628" w:rsidRDefault="0064009C" w:rsidP="00E6040C">
            <w:pPr>
              <w:rPr>
                <w:rFonts w:ascii="Times New Roman" w:hAnsi="Times New Roman" w:cs="Times New Roman"/>
                <w:color w:val="000000"/>
                <w:sz w:val="24"/>
                <w:szCs w:val="24"/>
                <w:lang w:val="es-ES"/>
                <w:rPrChange w:id="388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885" w:author="chris" w:date="2015-04-19T12:09:00Z">
                  <w:rPr>
                    <w:rFonts w:ascii="Times New Roman" w:hAnsi="Times New Roman" w:cs="Times New Roman"/>
                    <w:b/>
                    <w:color w:val="000000"/>
                    <w:sz w:val="24"/>
                    <w:szCs w:val="24"/>
                  </w:rPr>
                </w:rPrChange>
              </w:rPr>
              <w:t>Pie de imagen</w:t>
            </w:r>
          </w:p>
        </w:tc>
        <w:tc>
          <w:tcPr>
            <w:tcW w:w="6515" w:type="dxa"/>
          </w:tcPr>
          <w:p w14:paraId="09F269E9" w14:textId="083B79ED" w:rsidR="0064009C" w:rsidRPr="006C4628" w:rsidRDefault="008D3AD2" w:rsidP="00E6040C">
            <w:pPr>
              <w:rPr>
                <w:rFonts w:ascii="Times New Roman" w:hAnsi="Times New Roman" w:cs="Times New Roman"/>
                <w:color w:val="000000"/>
                <w:sz w:val="24"/>
                <w:szCs w:val="24"/>
                <w:lang w:val="es-ES"/>
                <w:rPrChange w:id="388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887" w:author="chris" w:date="2015-04-19T12:09:00Z">
                  <w:rPr>
                    <w:rFonts w:ascii="Times New Roman" w:hAnsi="Times New Roman" w:cs="Times New Roman"/>
                    <w:color w:val="000000"/>
                    <w:sz w:val="24"/>
                    <w:szCs w:val="24"/>
                  </w:rPr>
                </w:rPrChange>
              </w:rPr>
              <w:t xml:space="preserve">Para calcular el total de mandarinas que el comerciante tenía en 573 cajas con la misma cantidad de mandarinas en cada una, realizamos una </w:t>
            </w:r>
            <w:r w:rsidRPr="006C4628">
              <w:rPr>
                <w:rFonts w:ascii="Times New Roman" w:hAnsi="Times New Roman" w:cs="Times New Roman"/>
                <w:b/>
                <w:color w:val="000000"/>
                <w:sz w:val="24"/>
                <w:szCs w:val="24"/>
                <w:lang w:val="es-ES"/>
                <w:rPrChange w:id="3888" w:author="chris" w:date="2015-04-19T12:09:00Z">
                  <w:rPr>
                    <w:rFonts w:ascii="Times New Roman" w:hAnsi="Times New Roman" w:cs="Times New Roman"/>
                    <w:b/>
                    <w:color w:val="000000"/>
                    <w:sz w:val="24"/>
                    <w:szCs w:val="24"/>
                  </w:rPr>
                </w:rPrChange>
              </w:rPr>
              <w:t>multiplicación.</w:t>
            </w:r>
            <w:r w:rsidRPr="006C4628">
              <w:rPr>
                <w:rFonts w:ascii="Times New Roman" w:hAnsi="Times New Roman" w:cs="Times New Roman"/>
                <w:color w:val="000000"/>
                <w:sz w:val="24"/>
                <w:szCs w:val="24"/>
                <w:lang w:val="es-ES"/>
                <w:rPrChange w:id="3889" w:author="chris" w:date="2015-04-19T12:09:00Z">
                  <w:rPr>
                    <w:rFonts w:ascii="Times New Roman" w:hAnsi="Times New Roman" w:cs="Times New Roman"/>
                    <w:color w:val="000000"/>
                    <w:sz w:val="24"/>
                    <w:szCs w:val="24"/>
                  </w:rPr>
                </w:rPrChange>
              </w:rPr>
              <w:t xml:space="preserve"> </w:t>
            </w:r>
          </w:p>
        </w:tc>
      </w:tr>
    </w:tbl>
    <w:p w14:paraId="35FC2C49" w14:textId="77777777" w:rsidR="0064009C" w:rsidRPr="006C4628" w:rsidRDefault="0064009C" w:rsidP="00E6040C">
      <w:pPr>
        <w:spacing w:after="0"/>
        <w:rPr>
          <w:rFonts w:ascii="Arial" w:hAnsi="Arial" w:cs="Arial"/>
          <w:highlight w:val="yellow"/>
          <w:lang w:val="es-ES"/>
          <w:rPrChange w:id="3890" w:author="chris" w:date="2015-04-19T12:09:00Z">
            <w:rPr>
              <w:rFonts w:ascii="Arial" w:hAnsi="Arial" w:cs="Arial"/>
              <w:highlight w:val="yellow"/>
              <w:lang w:val="es-CO"/>
            </w:rPr>
          </w:rPrChange>
        </w:rPr>
      </w:pPr>
    </w:p>
    <w:tbl>
      <w:tblPr>
        <w:tblStyle w:val="Tablaconcuadrcula"/>
        <w:tblW w:w="0" w:type="auto"/>
        <w:tblLook w:val="04A0" w:firstRow="1" w:lastRow="0" w:firstColumn="1" w:lastColumn="0" w:noHBand="0" w:noVBand="1"/>
      </w:tblPr>
      <w:tblGrid>
        <w:gridCol w:w="2518"/>
        <w:gridCol w:w="6536"/>
      </w:tblGrid>
      <w:tr w:rsidR="00970E14" w:rsidRPr="006C4628" w14:paraId="4F2CCB69" w14:textId="77777777" w:rsidTr="00132CD9">
        <w:tc>
          <w:tcPr>
            <w:tcW w:w="9054" w:type="dxa"/>
            <w:gridSpan w:val="2"/>
            <w:shd w:val="clear" w:color="auto" w:fill="000000" w:themeFill="text1"/>
          </w:tcPr>
          <w:p w14:paraId="35065662" w14:textId="77777777" w:rsidR="00970E14" w:rsidRPr="006C4628" w:rsidRDefault="00970E14" w:rsidP="00E6040C">
            <w:pPr>
              <w:jc w:val="center"/>
              <w:rPr>
                <w:rFonts w:ascii="Times New Roman" w:hAnsi="Times New Roman" w:cs="Times New Roman"/>
                <w:b/>
                <w:color w:val="FFFFFF" w:themeColor="background1"/>
                <w:sz w:val="24"/>
                <w:szCs w:val="24"/>
                <w:lang w:val="es-ES"/>
                <w:rPrChange w:id="389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3892" w:author="chris" w:date="2015-04-19T12:09:00Z">
                  <w:rPr>
                    <w:rFonts w:ascii="Times New Roman" w:hAnsi="Times New Roman" w:cs="Times New Roman"/>
                    <w:b/>
                    <w:color w:val="FFFFFF" w:themeColor="background1"/>
                    <w:sz w:val="24"/>
                    <w:szCs w:val="24"/>
                  </w:rPr>
                </w:rPrChange>
              </w:rPr>
              <w:t>Profundiza: recurso aprovechado</w:t>
            </w:r>
          </w:p>
        </w:tc>
      </w:tr>
      <w:tr w:rsidR="00970E14" w:rsidRPr="006C4628" w14:paraId="3ACD038E" w14:textId="77777777" w:rsidTr="00132CD9">
        <w:tc>
          <w:tcPr>
            <w:tcW w:w="2518" w:type="dxa"/>
          </w:tcPr>
          <w:p w14:paraId="048464DF" w14:textId="77777777" w:rsidR="00970E14" w:rsidRPr="006C4628" w:rsidRDefault="00970E14" w:rsidP="00E6040C">
            <w:pPr>
              <w:rPr>
                <w:rFonts w:ascii="Times New Roman" w:hAnsi="Times New Roman" w:cs="Times New Roman"/>
                <w:b/>
                <w:color w:val="000000"/>
                <w:sz w:val="24"/>
                <w:szCs w:val="24"/>
                <w:lang w:val="es-ES"/>
                <w:rPrChange w:id="389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894" w:author="chris" w:date="2015-04-19T12:09:00Z">
                  <w:rPr>
                    <w:rFonts w:ascii="Times New Roman" w:hAnsi="Times New Roman" w:cs="Times New Roman"/>
                    <w:b/>
                    <w:color w:val="000000"/>
                    <w:sz w:val="24"/>
                    <w:szCs w:val="24"/>
                  </w:rPr>
                </w:rPrChange>
              </w:rPr>
              <w:t>Código</w:t>
            </w:r>
          </w:p>
        </w:tc>
        <w:tc>
          <w:tcPr>
            <w:tcW w:w="6536" w:type="dxa"/>
          </w:tcPr>
          <w:p w14:paraId="661E7DCD" w14:textId="3B7F3927" w:rsidR="00970E14" w:rsidRPr="006C4628" w:rsidRDefault="00690E2F" w:rsidP="00E6040C">
            <w:pPr>
              <w:rPr>
                <w:rFonts w:ascii="Times New Roman" w:hAnsi="Times New Roman" w:cs="Times New Roman"/>
                <w:b/>
                <w:color w:val="000000"/>
                <w:sz w:val="24"/>
                <w:szCs w:val="24"/>
                <w:lang w:val="es-ES"/>
                <w:rPrChange w:id="389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3896" w:author="chris" w:date="2015-04-19T12:09:00Z">
                  <w:rPr>
                    <w:rFonts w:ascii="Times New Roman" w:hAnsi="Times New Roman" w:cs="Times New Roman"/>
                    <w:color w:val="000000"/>
                    <w:sz w:val="24"/>
                    <w:szCs w:val="24"/>
                  </w:rPr>
                </w:rPrChange>
              </w:rPr>
              <w:t>MA_04_02_CO_</w:t>
            </w:r>
            <w:r w:rsidR="00970E14" w:rsidRPr="006C4628">
              <w:rPr>
                <w:rFonts w:ascii="Times New Roman" w:hAnsi="Times New Roman" w:cs="Times New Roman"/>
                <w:color w:val="000000"/>
                <w:sz w:val="24"/>
                <w:szCs w:val="24"/>
                <w:lang w:val="es-ES"/>
                <w:rPrChange w:id="3897" w:author="chris" w:date="2015-04-19T12:09:00Z">
                  <w:rPr>
                    <w:rFonts w:ascii="Times New Roman" w:hAnsi="Times New Roman" w:cs="Times New Roman"/>
                    <w:color w:val="000000"/>
                    <w:sz w:val="24"/>
                    <w:szCs w:val="24"/>
                  </w:rPr>
                </w:rPrChange>
              </w:rPr>
              <w:t>REC210</w:t>
            </w:r>
          </w:p>
        </w:tc>
      </w:tr>
      <w:tr w:rsidR="00970E14" w:rsidRPr="006C4628" w14:paraId="6E3F1A77" w14:textId="77777777" w:rsidTr="00132CD9">
        <w:tc>
          <w:tcPr>
            <w:tcW w:w="2518" w:type="dxa"/>
          </w:tcPr>
          <w:p w14:paraId="660E2F82" w14:textId="77777777" w:rsidR="00970E14" w:rsidRPr="006C4628" w:rsidRDefault="00970E14" w:rsidP="00E6040C">
            <w:pPr>
              <w:rPr>
                <w:rFonts w:ascii="Times New Roman" w:hAnsi="Times New Roman" w:cs="Times New Roman"/>
                <w:color w:val="000000"/>
                <w:sz w:val="24"/>
                <w:szCs w:val="24"/>
                <w:lang w:val="es-ES"/>
                <w:rPrChange w:id="389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3899" w:author="chris" w:date="2015-04-19T12:09:00Z">
                  <w:rPr>
                    <w:rFonts w:ascii="Times New Roman" w:hAnsi="Times New Roman" w:cs="Times New Roman"/>
                    <w:b/>
                    <w:color w:val="000000"/>
                    <w:sz w:val="24"/>
                    <w:szCs w:val="24"/>
                  </w:rPr>
                </w:rPrChange>
              </w:rPr>
              <w:t>Ubicación en Aula Planeta</w:t>
            </w:r>
          </w:p>
        </w:tc>
        <w:tc>
          <w:tcPr>
            <w:tcW w:w="6536" w:type="dxa"/>
          </w:tcPr>
          <w:p w14:paraId="49416EA9" w14:textId="2001D178" w:rsidR="00970E14" w:rsidRPr="006C4628" w:rsidRDefault="00421325" w:rsidP="00E6040C">
            <w:pPr>
              <w:rPr>
                <w:rFonts w:ascii="Times New Roman" w:hAnsi="Times New Roman" w:cs="Times New Roman"/>
                <w:color w:val="000000"/>
                <w:sz w:val="24"/>
                <w:szCs w:val="24"/>
                <w:lang w:val="es-ES"/>
                <w:rPrChange w:id="390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901" w:author="chris" w:date="2015-04-19T12:09:00Z">
                  <w:rPr>
                    <w:rFonts w:ascii="Times New Roman" w:hAnsi="Times New Roman" w:cs="Times New Roman"/>
                    <w:color w:val="000000"/>
                    <w:sz w:val="24"/>
                    <w:szCs w:val="24"/>
                  </w:rPr>
                </w:rPrChange>
              </w:rPr>
              <w:t>5°ESO/Matemáticas/Los números naturales/6 Las opera</w:t>
            </w:r>
            <w:r w:rsidR="00937CD9" w:rsidRPr="006C4628">
              <w:rPr>
                <w:rFonts w:ascii="Times New Roman" w:hAnsi="Times New Roman" w:cs="Times New Roman"/>
                <w:color w:val="000000"/>
                <w:sz w:val="24"/>
                <w:szCs w:val="24"/>
                <w:lang w:val="es-ES"/>
                <w:rPrChange w:id="3902" w:author="chris" w:date="2015-04-19T12:09:00Z">
                  <w:rPr>
                    <w:rFonts w:ascii="Times New Roman" w:hAnsi="Times New Roman" w:cs="Times New Roman"/>
                    <w:color w:val="000000"/>
                    <w:sz w:val="24"/>
                    <w:szCs w:val="24"/>
                  </w:rPr>
                </w:rPrChange>
              </w:rPr>
              <w:t>ciones con números naturales/6.3</w:t>
            </w:r>
            <w:r w:rsidRPr="006C4628">
              <w:rPr>
                <w:rFonts w:ascii="Times New Roman" w:hAnsi="Times New Roman" w:cs="Times New Roman"/>
                <w:color w:val="000000"/>
                <w:sz w:val="24"/>
                <w:szCs w:val="24"/>
                <w:lang w:val="es-ES"/>
                <w:rPrChange w:id="3903" w:author="chris" w:date="2015-04-19T12:09:00Z">
                  <w:rPr>
                    <w:rFonts w:ascii="Times New Roman" w:hAnsi="Times New Roman" w:cs="Times New Roman"/>
                    <w:color w:val="000000"/>
                    <w:sz w:val="24"/>
                    <w:szCs w:val="24"/>
                  </w:rPr>
                </w:rPrChange>
              </w:rPr>
              <w:t xml:space="preserve"> La </w:t>
            </w:r>
            <w:r w:rsidR="00937CD9" w:rsidRPr="006C4628">
              <w:rPr>
                <w:rFonts w:ascii="Times New Roman" w:hAnsi="Times New Roman" w:cs="Times New Roman"/>
                <w:color w:val="000000"/>
                <w:sz w:val="24"/>
                <w:szCs w:val="24"/>
                <w:lang w:val="es-ES"/>
                <w:rPrChange w:id="3904" w:author="chris" w:date="2015-04-19T12:09:00Z">
                  <w:rPr>
                    <w:rFonts w:ascii="Times New Roman" w:hAnsi="Times New Roman" w:cs="Times New Roman"/>
                    <w:color w:val="000000"/>
                    <w:sz w:val="24"/>
                    <w:szCs w:val="24"/>
                  </w:rPr>
                </w:rPrChange>
              </w:rPr>
              <w:t>multiplicación de números naturales</w:t>
            </w:r>
            <w:r w:rsidRPr="006C4628">
              <w:rPr>
                <w:rFonts w:ascii="Times New Roman" w:hAnsi="Times New Roman" w:cs="Times New Roman"/>
                <w:color w:val="000000"/>
                <w:sz w:val="24"/>
                <w:szCs w:val="24"/>
                <w:lang w:val="es-ES"/>
                <w:rPrChange w:id="3905" w:author="chris" w:date="2015-04-19T12:09:00Z">
                  <w:rPr>
                    <w:rFonts w:ascii="Times New Roman" w:hAnsi="Times New Roman" w:cs="Times New Roman"/>
                    <w:color w:val="000000"/>
                    <w:sz w:val="24"/>
                    <w:szCs w:val="24"/>
                  </w:rPr>
                </w:rPrChange>
              </w:rPr>
              <w:t xml:space="preserve">/ Profundiza: </w:t>
            </w:r>
            <w:ins w:id="3906" w:author="chris" w:date="2015-04-19T13:44:00Z">
              <w:r w:rsidR="003B1992">
                <w:rPr>
                  <w:rFonts w:ascii="Times New Roman" w:hAnsi="Times New Roman" w:cs="Times New Roman"/>
                  <w:color w:val="000000"/>
                  <w:sz w:val="24"/>
                  <w:szCs w:val="24"/>
                  <w:lang w:val="es-ES"/>
                </w:rPr>
                <w:t>r</w:t>
              </w:r>
            </w:ins>
            <w:del w:id="3907" w:author="chris" w:date="2015-04-19T13:44:00Z">
              <w:r w:rsidRPr="006C4628" w:rsidDel="003B1992">
                <w:rPr>
                  <w:rFonts w:ascii="Times New Roman" w:hAnsi="Times New Roman" w:cs="Times New Roman"/>
                  <w:color w:val="000000"/>
                  <w:sz w:val="24"/>
                  <w:szCs w:val="24"/>
                  <w:lang w:val="es-ES"/>
                  <w:rPrChange w:id="3908" w:author="chris" w:date="2015-04-19T12:09:00Z">
                    <w:rPr>
                      <w:rFonts w:ascii="Times New Roman" w:hAnsi="Times New Roman" w:cs="Times New Roman"/>
                      <w:color w:val="000000"/>
                      <w:sz w:val="24"/>
                      <w:szCs w:val="24"/>
                    </w:rPr>
                  </w:rPrChange>
                </w:rPr>
                <w:delText>R</w:delText>
              </w:r>
            </w:del>
            <w:r w:rsidRPr="006C4628">
              <w:rPr>
                <w:rFonts w:ascii="Times New Roman" w:hAnsi="Times New Roman" w:cs="Times New Roman"/>
                <w:color w:val="000000"/>
                <w:sz w:val="24"/>
                <w:szCs w:val="24"/>
                <w:lang w:val="es-ES"/>
                <w:rPrChange w:id="3909" w:author="chris" w:date="2015-04-19T12:09:00Z">
                  <w:rPr>
                    <w:rFonts w:ascii="Times New Roman" w:hAnsi="Times New Roman" w:cs="Times New Roman"/>
                    <w:color w:val="000000"/>
                    <w:sz w:val="24"/>
                    <w:szCs w:val="24"/>
                  </w:rPr>
                </w:rPrChange>
              </w:rPr>
              <w:t xml:space="preserve">ecuerda cómo se </w:t>
            </w:r>
            <w:r w:rsidR="00937CD9" w:rsidRPr="006C4628">
              <w:rPr>
                <w:rFonts w:ascii="Times New Roman" w:hAnsi="Times New Roman" w:cs="Times New Roman"/>
                <w:color w:val="000000"/>
                <w:sz w:val="24"/>
                <w:szCs w:val="24"/>
                <w:lang w:val="es-ES"/>
                <w:rPrChange w:id="3910" w:author="chris" w:date="2015-04-19T12:09:00Z">
                  <w:rPr>
                    <w:rFonts w:ascii="Times New Roman" w:hAnsi="Times New Roman" w:cs="Times New Roman"/>
                    <w:color w:val="000000"/>
                    <w:sz w:val="24"/>
                    <w:szCs w:val="24"/>
                  </w:rPr>
                </w:rPrChange>
              </w:rPr>
              <w:t xml:space="preserve">multiplica. </w:t>
            </w:r>
          </w:p>
        </w:tc>
      </w:tr>
      <w:tr w:rsidR="00970E14" w:rsidRPr="006C4628" w14:paraId="298603EC" w14:textId="77777777" w:rsidTr="00132CD9">
        <w:tc>
          <w:tcPr>
            <w:tcW w:w="2518" w:type="dxa"/>
          </w:tcPr>
          <w:p w14:paraId="1AE2A662" w14:textId="77777777" w:rsidR="00970E14" w:rsidRPr="006C4628" w:rsidRDefault="00970E14" w:rsidP="00E6040C">
            <w:pPr>
              <w:rPr>
                <w:rFonts w:ascii="Times New Roman" w:hAnsi="Times New Roman" w:cs="Times New Roman"/>
                <w:b/>
                <w:color w:val="000000"/>
                <w:sz w:val="24"/>
                <w:szCs w:val="24"/>
                <w:lang w:val="es-ES"/>
                <w:rPrChange w:id="391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3912" w:author="chris" w:date="2015-04-19T12:09:00Z">
                  <w:rPr>
                    <w:rFonts w:ascii="Times New Roman" w:hAnsi="Times New Roman" w:cs="Times New Roman"/>
                    <w:b/>
                    <w:color w:val="000000"/>
                    <w:sz w:val="24"/>
                    <w:szCs w:val="24"/>
                  </w:rPr>
                </w:rPrChange>
              </w:rPr>
              <w:t>Cambio (descripción o capturas de pantallas)</w:t>
            </w:r>
          </w:p>
          <w:p w14:paraId="05E7359B" w14:textId="77777777" w:rsidR="00476772" w:rsidRPr="006C4628" w:rsidRDefault="00476772" w:rsidP="00E6040C">
            <w:pPr>
              <w:rPr>
                <w:rFonts w:ascii="Times New Roman" w:hAnsi="Times New Roman" w:cs="Times New Roman"/>
                <w:color w:val="000000"/>
                <w:sz w:val="24"/>
                <w:szCs w:val="24"/>
                <w:lang w:val="es-ES"/>
                <w:rPrChange w:id="3913" w:author="chris" w:date="2015-04-19T12:09:00Z">
                  <w:rPr>
                    <w:rFonts w:ascii="Times New Roman" w:hAnsi="Times New Roman" w:cs="Times New Roman"/>
                    <w:color w:val="000000"/>
                    <w:sz w:val="24"/>
                    <w:szCs w:val="24"/>
                  </w:rPr>
                </w:rPrChange>
              </w:rPr>
            </w:pPr>
          </w:p>
        </w:tc>
        <w:tc>
          <w:tcPr>
            <w:tcW w:w="6536" w:type="dxa"/>
          </w:tcPr>
          <w:p w14:paraId="201266E0" w14:textId="25E39187" w:rsidR="00476772" w:rsidRPr="006C4628" w:rsidRDefault="00AC7FEE" w:rsidP="00E6040C">
            <w:pPr>
              <w:rPr>
                <w:rFonts w:ascii="Times New Roman" w:hAnsi="Times New Roman" w:cs="Times New Roman"/>
                <w:color w:val="000000"/>
                <w:sz w:val="24"/>
                <w:szCs w:val="24"/>
                <w:lang w:val="es-ES"/>
                <w:rPrChange w:id="391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3915" w:author="chris" w:date="2015-04-19T12:09:00Z">
                  <w:rPr>
                    <w:rFonts w:ascii="Times New Roman" w:hAnsi="Times New Roman" w:cs="Times New Roman"/>
                    <w:color w:val="000000"/>
                    <w:sz w:val="24"/>
                    <w:szCs w:val="24"/>
                  </w:rPr>
                </w:rPrChange>
              </w:rPr>
              <w:t xml:space="preserve">Eliminar la expresión encerrada en rojo. </w:t>
            </w:r>
          </w:p>
          <w:p w14:paraId="4D61E402" w14:textId="4F85F10A" w:rsidR="00970E14" w:rsidRPr="006C4628" w:rsidRDefault="00AC7FEE" w:rsidP="00E6040C">
            <w:pPr>
              <w:rPr>
                <w:rFonts w:ascii="Times New Roman" w:hAnsi="Times New Roman" w:cs="Times New Roman"/>
                <w:color w:val="000000"/>
                <w:sz w:val="24"/>
                <w:szCs w:val="24"/>
                <w:lang w:val="es-ES"/>
                <w:rPrChange w:id="3916" w:author="chris" w:date="2015-04-19T12:09:00Z">
                  <w:rPr>
                    <w:rFonts w:ascii="Times New Roman" w:hAnsi="Times New Roman" w:cs="Times New Roman"/>
                    <w:color w:val="000000"/>
                    <w:sz w:val="24"/>
                    <w:szCs w:val="24"/>
                  </w:rPr>
                </w:rPrChange>
              </w:rPr>
            </w:pPr>
            <w:r w:rsidRPr="006C4628">
              <w:rPr>
                <w:lang w:val="es-ES" w:eastAsia="es-ES"/>
                <w:rPrChange w:id="3917" w:author="chris" w:date="2015-04-19T12:09:00Z">
                  <w:rPr>
                    <w:noProof/>
                    <w:lang w:val="es-ES" w:eastAsia="es-ES"/>
                  </w:rPr>
                </w:rPrChange>
              </w:rPr>
              <mc:AlternateContent>
                <mc:Choice Requires="wps">
                  <w:drawing>
                    <wp:anchor distT="0" distB="0" distL="114300" distR="114300" simplePos="0" relativeHeight="251654656" behindDoc="0" locked="0" layoutInCell="1" allowOverlap="1" wp14:anchorId="607CFAED" wp14:editId="3DA1E09A">
                      <wp:simplePos x="0" y="0"/>
                      <wp:positionH relativeFrom="column">
                        <wp:posOffset>990410</wp:posOffset>
                      </wp:positionH>
                      <wp:positionV relativeFrom="paragraph">
                        <wp:posOffset>682180</wp:posOffset>
                      </wp:positionV>
                      <wp:extent cx="237507" cy="190005"/>
                      <wp:effectExtent l="0" t="0" r="10160" b="19685"/>
                      <wp:wrapNone/>
                      <wp:docPr id="2" name="2 Cuadro de texto"/>
                      <wp:cNvGraphicFramePr/>
                      <a:graphic xmlns:a="http://schemas.openxmlformats.org/drawingml/2006/main">
                        <a:graphicData uri="http://schemas.microsoft.com/office/word/2010/wordprocessingShape">
                          <wps:wsp>
                            <wps:cNvSpPr txBox="1"/>
                            <wps:spPr>
                              <a:xfrm>
                                <a:off x="0" y="0"/>
                                <a:ext cx="237507" cy="19000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2C8CB51" w14:textId="7885D47C" w:rsidR="00383879" w:rsidRPr="00AC7FEE" w:rsidRDefault="00383879">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 Cuadro de texto" o:spid="_x0000_s1039" type="#_x0000_t202" style="position:absolute;margin-left:78pt;margin-top:53.7pt;width:18.7pt;height:14.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" filled="f" strokecolor="red" strokeweight="1.5pt">
                      <v:textbox>
                        <w:txbxContent>
                          <w:p w14:paraId="72C8CB51" w14:textId="7885D47C" w:rsidR="00B7242E" w:rsidRPr="00AC7FEE" w:rsidRDefault="00B7242E">
                            <w:pPr>
                              <w:rPr>
                                <w:color w:val="FF0000"/>
                                <w:sz w:val="16"/>
                                <w:lang w:val="es-CO"/>
                              </w:rPr>
                            </w:pPr>
                            <w:proofErr w:type="gramStart"/>
                            <w:r w:rsidRPr="00AC7FEE">
                              <w:rPr>
                                <w:color w:val="FF0000"/>
                                <w:sz w:val="16"/>
                                <w:lang w:val="es-CO"/>
                              </w:rPr>
                              <w:t>x</w:t>
                            </w:r>
                            <w:proofErr w:type="gramEnd"/>
                          </w:p>
                        </w:txbxContent>
                      </v:textbox>
                    </v:shape>
                  </w:pict>
                </mc:Fallback>
              </mc:AlternateContent>
            </w:r>
            <w:r w:rsidR="00132CD9" w:rsidRPr="006C4628">
              <w:rPr>
                <w:lang w:val="es-ES" w:eastAsia="es-ES"/>
                <w:rPrChange w:id="3918" w:author="chris" w:date="2015-04-19T12:09:00Z">
                  <w:rPr>
                    <w:noProof/>
                    <w:lang w:val="es-ES" w:eastAsia="es-ES"/>
                  </w:rPr>
                </w:rPrChange>
              </w:rPr>
              <w:drawing>
                <wp:inline distT="0" distB="0" distL="0" distR="0" wp14:anchorId="43C3DDD9" wp14:editId="06324A6B">
                  <wp:extent cx="3930732" cy="24819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501" t="9153" r="17368" b="20000"/>
                          <a:stretch/>
                        </pic:blipFill>
                        <pic:spPr bwMode="auto">
                          <a:xfrm>
                            <a:off x="0" y="0"/>
                            <a:ext cx="3935803" cy="2485145"/>
                          </a:xfrm>
                          <a:prstGeom prst="rect">
                            <a:avLst/>
                          </a:prstGeom>
                          <a:ln>
                            <a:noFill/>
                          </a:ln>
                          <a:extLst>
                            <a:ext uri="{53640926-AAD7-44D8-BBD7-CCE9431645EC}">
                              <a14:shadowObscured xmlns:a14="http://schemas.microsoft.com/office/drawing/2010/main"/>
                            </a:ext>
                          </a:extLst>
                        </pic:spPr>
                      </pic:pic>
                    </a:graphicData>
                  </a:graphic>
                </wp:inline>
              </w:drawing>
            </w:r>
          </w:p>
          <w:p w14:paraId="3F74EDAE" w14:textId="20C3F507" w:rsidR="00AC7FEE" w:rsidRPr="006C4628" w:rsidRDefault="00F4117C" w:rsidP="00E6040C">
            <w:pPr>
              <w:rPr>
                <w:rFonts w:ascii="Times New Roman" w:hAnsi="Times New Roman" w:cs="Times New Roman"/>
                <w:color w:val="FF0000"/>
                <w:sz w:val="24"/>
                <w:szCs w:val="24"/>
                <w:lang w:val="es-ES"/>
                <w:rPrChange w:id="3919"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920" w:author="chris" w:date="2015-04-19T12:09:00Z">
                  <w:rPr>
                    <w:rFonts w:ascii="Times New Roman" w:hAnsi="Times New Roman" w:cs="Times New Roman"/>
                    <w:color w:val="FF0000"/>
                    <w:sz w:val="24"/>
                    <w:szCs w:val="24"/>
                  </w:rPr>
                </w:rPrChange>
              </w:rPr>
              <w:t>(</w:t>
            </w:r>
            <w:r w:rsidR="0020727B" w:rsidRPr="006C4628">
              <w:rPr>
                <w:rFonts w:ascii="Times New Roman" w:hAnsi="Times New Roman" w:cs="Times New Roman"/>
                <w:color w:val="FF0000"/>
                <w:sz w:val="24"/>
                <w:szCs w:val="24"/>
                <w:lang w:val="es-ES"/>
                <w:rPrChange w:id="3921" w:author="chris" w:date="2015-04-19T12:09:00Z">
                  <w:rPr>
                    <w:rFonts w:ascii="Times New Roman" w:hAnsi="Times New Roman" w:cs="Times New Roman"/>
                    <w:color w:val="FF0000"/>
                    <w:sz w:val="24"/>
                    <w:szCs w:val="24"/>
                  </w:rPr>
                </w:rPrChange>
              </w:rPr>
              <w:t xml:space="preserve">Escribimos </w:t>
            </w:r>
            <w:r w:rsidRPr="006C4628">
              <w:rPr>
                <w:rFonts w:ascii="Times New Roman" w:hAnsi="Times New Roman" w:cs="Times New Roman"/>
                <w:color w:val="FF0000"/>
                <w:sz w:val="24"/>
                <w:szCs w:val="24"/>
                <w:lang w:val="es-ES"/>
                <w:rPrChange w:id="3922" w:author="chris" w:date="2015-04-19T12:09:00Z">
                  <w:rPr>
                    <w:rFonts w:ascii="Times New Roman" w:hAnsi="Times New Roman" w:cs="Times New Roman"/>
                    <w:color w:val="FF0000"/>
                    <w:sz w:val="24"/>
                    <w:szCs w:val="24"/>
                  </w:rPr>
                </w:rPrChange>
              </w:rPr>
              <w:t>el 8 y llevamos 1, que…)</w:t>
            </w:r>
          </w:p>
          <w:p w14:paraId="03CEF498" w14:textId="77777777" w:rsidR="00AC7FEE" w:rsidRPr="006C4628" w:rsidRDefault="00AC7FEE" w:rsidP="00E6040C">
            <w:pPr>
              <w:rPr>
                <w:rFonts w:ascii="Times New Roman" w:hAnsi="Times New Roman" w:cs="Times New Roman"/>
                <w:color w:val="000000"/>
                <w:sz w:val="24"/>
                <w:szCs w:val="24"/>
                <w:lang w:val="es-ES"/>
                <w:rPrChange w:id="3923" w:author="chris" w:date="2015-04-19T12:09:00Z">
                  <w:rPr>
                    <w:rFonts w:ascii="Times New Roman" w:hAnsi="Times New Roman" w:cs="Times New Roman"/>
                    <w:color w:val="000000"/>
                    <w:sz w:val="24"/>
                    <w:szCs w:val="24"/>
                  </w:rPr>
                </w:rPrChange>
              </w:rPr>
            </w:pPr>
          </w:p>
          <w:p w14:paraId="358A3087" w14:textId="011BC77C" w:rsidR="00AC7FEE" w:rsidRPr="006C4628" w:rsidRDefault="00F4117C" w:rsidP="00E6040C">
            <w:pPr>
              <w:rPr>
                <w:rFonts w:ascii="Times New Roman" w:hAnsi="Times New Roman" w:cs="Times New Roman"/>
                <w:color w:val="000000"/>
                <w:sz w:val="24"/>
                <w:szCs w:val="24"/>
                <w:lang w:val="es-ES"/>
                <w:rPrChange w:id="3924" w:author="chris" w:date="2015-04-19T12:09:00Z">
                  <w:rPr>
                    <w:rFonts w:ascii="Times New Roman" w:hAnsi="Times New Roman" w:cs="Times New Roman"/>
                    <w:color w:val="000000"/>
                    <w:sz w:val="24"/>
                    <w:szCs w:val="24"/>
                  </w:rPr>
                </w:rPrChange>
              </w:rPr>
            </w:pPr>
            <w:r w:rsidRPr="006C4628">
              <w:rPr>
                <w:lang w:val="es-ES" w:eastAsia="es-ES"/>
                <w:rPrChange w:id="3925" w:author="chris" w:date="2015-04-19T12:09:00Z">
                  <w:rPr>
                    <w:noProof/>
                    <w:lang w:val="es-ES" w:eastAsia="es-ES"/>
                  </w:rPr>
                </w:rPrChange>
              </w:rPr>
              <w:lastRenderedPageBreak/>
              <mc:AlternateContent>
                <mc:Choice Requires="wps">
                  <w:drawing>
                    <wp:anchor distT="0" distB="0" distL="114300" distR="114300" simplePos="0" relativeHeight="251655680" behindDoc="0" locked="0" layoutInCell="1" allowOverlap="1" wp14:anchorId="68FC98AA" wp14:editId="525D8F83">
                      <wp:simplePos x="0" y="0"/>
                      <wp:positionH relativeFrom="column">
                        <wp:posOffset>915035</wp:posOffset>
                      </wp:positionH>
                      <wp:positionV relativeFrom="paragraph">
                        <wp:posOffset>504380</wp:posOffset>
                      </wp:positionV>
                      <wp:extent cx="237490" cy="189865"/>
                      <wp:effectExtent l="0" t="0" r="10160" b="19685"/>
                      <wp:wrapNone/>
                      <wp:docPr id="15" name="1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15EF0B" w14:textId="77777777" w:rsidR="00383879" w:rsidRPr="00AC7FEE" w:rsidRDefault="00383879"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5 Cuadro de texto" o:spid="_x0000_s1040" type="#_x0000_t202" style="position:absolute;margin-left:72.05pt;margin-top:39.7pt;width:18.7pt;height:14.9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" filled="f" strokecolor="red" strokeweight="1.5pt">
                      <v:textbox>
                        <w:txbxContent>
                          <w:p w14:paraId="4015EF0B" w14:textId="77777777" w:rsidR="00B7242E" w:rsidRPr="00AC7FEE" w:rsidRDefault="00B7242E"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sidRPr="006C4628">
              <w:rPr>
                <w:lang w:val="es-ES" w:eastAsia="es-ES"/>
                <w:rPrChange w:id="3926" w:author="chris" w:date="2015-04-19T12:09:00Z">
                  <w:rPr>
                    <w:noProof/>
                    <w:lang w:val="es-ES" w:eastAsia="es-ES"/>
                  </w:rPr>
                </w:rPrChange>
              </w:rPr>
              <w:drawing>
                <wp:inline distT="0" distB="0" distL="0" distR="0" wp14:anchorId="23C67D71" wp14:editId="6A57679C">
                  <wp:extent cx="3871355" cy="1959429"/>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136" t="14237" r="17793" b="29830"/>
                          <a:stretch/>
                        </pic:blipFill>
                        <pic:spPr bwMode="auto">
                          <a:xfrm>
                            <a:off x="0" y="0"/>
                            <a:ext cx="3876351" cy="1961957"/>
                          </a:xfrm>
                          <a:prstGeom prst="rect">
                            <a:avLst/>
                          </a:prstGeom>
                          <a:ln>
                            <a:noFill/>
                          </a:ln>
                          <a:extLst>
                            <a:ext uri="{53640926-AAD7-44D8-BBD7-CCE9431645EC}">
                              <a14:shadowObscured xmlns:a14="http://schemas.microsoft.com/office/drawing/2010/main"/>
                            </a:ext>
                          </a:extLst>
                        </pic:spPr>
                      </pic:pic>
                    </a:graphicData>
                  </a:graphic>
                </wp:inline>
              </w:drawing>
            </w:r>
          </w:p>
          <w:p w14:paraId="1174858F" w14:textId="3BF9008E" w:rsidR="00AC7FEE" w:rsidRPr="006C4628" w:rsidRDefault="00AF6C5E" w:rsidP="00E6040C">
            <w:pPr>
              <w:rPr>
                <w:rFonts w:ascii="Times New Roman" w:hAnsi="Times New Roman" w:cs="Times New Roman"/>
                <w:color w:val="FF0000"/>
                <w:sz w:val="24"/>
                <w:szCs w:val="24"/>
                <w:lang w:val="es-ES"/>
                <w:rPrChange w:id="3927"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928" w:author="chris" w:date="2015-04-19T12:09:00Z">
                  <w:rPr>
                    <w:rFonts w:ascii="Times New Roman" w:hAnsi="Times New Roman" w:cs="Times New Roman"/>
                    <w:color w:val="FF0000"/>
                    <w:sz w:val="24"/>
                    <w:szCs w:val="24"/>
                  </w:rPr>
                </w:rPrChange>
              </w:rPr>
              <w:t>(Escribi</w:t>
            </w:r>
            <w:r w:rsidR="00F4117C" w:rsidRPr="006C4628">
              <w:rPr>
                <w:rFonts w:ascii="Times New Roman" w:hAnsi="Times New Roman" w:cs="Times New Roman"/>
                <w:color w:val="FF0000"/>
                <w:sz w:val="24"/>
                <w:szCs w:val="24"/>
                <w:lang w:val="es-ES"/>
                <w:rPrChange w:id="3929" w:author="chris" w:date="2015-04-19T12:09:00Z">
                  <w:rPr>
                    <w:rFonts w:ascii="Times New Roman" w:hAnsi="Times New Roman" w:cs="Times New Roman"/>
                    <w:color w:val="FF0000"/>
                    <w:sz w:val="24"/>
                    <w:szCs w:val="24"/>
                  </w:rPr>
                </w:rPrChange>
              </w:rPr>
              <w:t>mos el 7 y llevamos el 1, que …)</w:t>
            </w:r>
          </w:p>
          <w:p w14:paraId="3E34829C" w14:textId="34822D97" w:rsidR="00AC7FEE" w:rsidRPr="006C4628" w:rsidRDefault="00AC7FEE" w:rsidP="00E6040C">
            <w:pPr>
              <w:rPr>
                <w:rFonts w:ascii="Times New Roman" w:hAnsi="Times New Roman" w:cs="Times New Roman"/>
                <w:color w:val="000000"/>
                <w:sz w:val="24"/>
                <w:szCs w:val="24"/>
                <w:lang w:val="es-ES"/>
                <w:rPrChange w:id="3930" w:author="chris" w:date="2015-04-19T12:09:00Z">
                  <w:rPr>
                    <w:rFonts w:ascii="Times New Roman" w:hAnsi="Times New Roman" w:cs="Times New Roman"/>
                    <w:color w:val="000000"/>
                    <w:sz w:val="24"/>
                    <w:szCs w:val="24"/>
                  </w:rPr>
                </w:rPrChange>
              </w:rPr>
            </w:pPr>
          </w:p>
          <w:p w14:paraId="3EAEFE24" w14:textId="77777777" w:rsidR="002E3A0E" w:rsidRPr="006C4628" w:rsidRDefault="002E3A0E" w:rsidP="00E6040C">
            <w:pPr>
              <w:rPr>
                <w:rFonts w:ascii="Times New Roman" w:hAnsi="Times New Roman" w:cs="Times New Roman"/>
                <w:color w:val="000000"/>
                <w:sz w:val="24"/>
                <w:szCs w:val="24"/>
                <w:lang w:val="es-ES"/>
                <w:rPrChange w:id="3931" w:author="chris" w:date="2015-04-19T12:09:00Z">
                  <w:rPr>
                    <w:rFonts w:ascii="Times New Roman" w:hAnsi="Times New Roman" w:cs="Times New Roman"/>
                    <w:color w:val="000000"/>
                    <w:sz w:val="24"/>
                    <w:szCs w:val="24"/>
                  </w:rPr>
                </w:rPrChange>
              </w:rPr>
            </w:pPr>
          </w:p>
          <w:p w14:paraId="7F837555" w14:textId="3631B3D4" w:rsidR="00AC7FEE" w:rsidRPr="006C4628" w:rsidRDefault="002E3A0E" w:rsidP="00E6040C">
            <w:pPr>
              <w:rPr>
                <w:rFonts w:ascii="Times New Roman" w:hAnsi="Times New Roman" w:cs="Times New Roman"/>
                <w:color w:val="000000"/>
                <w:sz w:val="24"/>
                <w:szCs w:val="24"/>
                <w:lang w:val="es-ES"/>
                <w:rPrChange w:id="3932" w:author="chris" w:date="2015-04-19T12:09:00Z">
                  <w:rPr>
                    <w:rFonts w:ascii="Times New Roman" w:hAnsi="Times New Roman" w:cs="Times New Roman"/>
                    <w:color w:val="000000"/>
                    <w:sz w:val="24"/>
                    <w:szCs w:val="24"/>
                  </w:rPr>
                </w:rPrChange>
              </w:rPr>
            </w:pPr>
            <w:r w:rsidRPr="006C4628">
              <w:rPr>
                <w:lang w:val="es-ES" w:eastAsia="es-ES"/>
                <w:rPrChange w:id="3933" w:author="chris" w:date="2015-04-19T12:09:00Z">
                  <w:rPr>
                    <w:noProof/>
                    <w:lang w:val="es-ES" w:eastAsia="es-ES"/>
                  </w:rPr>
                </w:rPrChange>
              </w:rPr>
              <mc:AlternateContent>
                <mc:Choice Requires="wps">
                  <w:drawing>
                    <wp:anchor distT="0" distB="0" distL="114300" distR="114300" simplePos="0" relativeHeight="251656704" behindDoc="0" locked="0" layoutInCell="1" allowOverlap="1" wp14:anchorId="2BCCAA0D" wp14:editId="362EAF67">
                      <wp:simplePos x="0" y="0"/>
                      <wp:positionH relativeFrom="column">
                        <wp:posOffset>118555</wp:posOffset>
                      </wp:positionH>
                      <wp:positionV relativeFrom="paragraph">
                        <wp:posOffset>589915</wp:posOffset>
                      </wp:positionV>
                      <wp:extent cx="237490" cy="189865"/>
                      <wp:effectExtent l="0" t="0" r="10160" b="19685"/>
                      <wp:wrapNone/>
                      <wp:docPr id="25" name="2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5F1C8" w14:textId="77777777" w:rsidR="00383879" w:rsidRPr="00AC7FEE" w:rsidRDefault="00383879"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5 Cuadro de texto" o:spid="_x0000_s1041" type="#_x0000_t202" style="position:absolute;margin-left:9.35pt;margin-top:46.45pt;width:18.7pt;height:14.9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" filled="f" strokecolor="red" strokeweight="1.5pt">
                      <v:textbox>
                        <w:txbxContent>
                          <w:p w14:paraId="26C5F1C8" w14:textId="77777777" w:rsidR="00B7242E" w:rsidRPr="00AC7FEE" w:rsidRDefault="00B7242E"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sidR="00F4117C" w:rsidRPr="006C4628">
              <w:rPr>
                <w:lang w:val="es-ES" w:eastAsia="es-ES"/>
                <w:rPrChange w:id="3934" w:author="chris" w:date="2015-04-19T12:09:00Z">
                  <w:rPr>
                    <w:noProof/>
                    <w:lang w:val="es-ES" w:eastAsia="es-ES"/>
                  </w:rPr>
                </w:rPrChange>
              </w:rPr>
              <w:drawing>
                <wp:inline distT="0" distB="0" distL="0" distR="0" wp14:anchorId="00F135F5" wp14:editId="380BD331">
                  <wp:extent cx="3800103" cy="212568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2924" t="15593" r="19276" b="23729"/>
                          <a:stretch/>
                        </pic:blipFill>
                        <pic:spPr bwMode="auto">
                          <a:xfrm>
                            <a:off x="0" y="0"/>
                            <a:ext cx="3805005" cy="2128425"/>
                          </a:xfrm>
                          <a:prstGeom prst="rect">
                            <a:avLst/>
                          </a:prstGeom>
                          <a:ln>
                            <a:noFill/>
                          </a:ln>
                          <a:extLst>
                            <a:ext uri="{53640926-AAD7-44D8-BBD7-CCE9431645EC}">
                              <a14:shadowObscured xmlns:a14="http://schemas.microsoft.com/office/drawing/2010/main"/>
                            </a:ext>
                          </a:extLst>
                        </pic:spPr>
                      </pic:pic>
                    </a:graphicData>
                  </a:graphic>
                </wp:inline>
              </w:drawing>
            </w:r>
          </w:p>
          <w:p w14:paraId="713935D6" w14:textId="22592B02" w:rsidR="00AC7FEE" w:rsidRPr="006C4628" w:rsidRDefault="002E3A0E" w:rsidP="00E6040C">
            <w:pPr>
              <w:rPr>
                <w:rFonts w:ascii="Times New Roman" w:hAnsi="Times New Roman" w:cs="Times New Roman"/>
                <w:color w:val="FF0000"/>
                <w:sz w:val="24"/>
                <w:szCs w:val="24"/>
                <w:lang w:val="es-ES"/>
                <w:rPrChange w:id="3935"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936" w:author="chris" w:date="2015-04-19T12:09:00Z">
                  <w:rPr>
                    <w:rFonts w:ascii="Times New Roman" w:hAnsi="Times New Roman" w:cs="Times New Roman"/>
                    <w:color w:val="FF0000"/>
                    <w:sz w:val="24"/>
                    <w:szCs w:val="24"/>
                  </w:rPr>
                </w:rPrChange>
              </w:rPr>
              <w:t>(… izquierda de 8. Y llevamos 1, …)</w:t>
            </w:r>
          </w:p>
          <w:p w14:paraId="51D3A007" w14:textId="77777777" w:rsidR="00AC7FEE" w:rsidRPr="006C4628" w:rsidRDefault="00AC7FEE" w:rsidP="00E6040C">
            <w:pPr>
              <w:rPr>
                <w:rFonts w:ascii="Times New Roman" w:hAnsi="Times New Roman" w:cs="Times New Roman"/>
                <w:color w:val="000000"/>
                <w:sz w:val="24"/>
                <w:szCs w:val="24"/>
                <w:lang w:val="es-ES"/>
                <w:rPrChange w:id="3937" w:author="chris" w:date="2015-04-19T12:09:00Z">
                  <w:rPr>
                    <w:rFonts w:ascii="Times New Roman" w:hAnsi="Times New Roman" w:cs="Times New Roman"/>
                    <w:color w:val="000000"/>
                    <w:sz w:val="24"/>
                    <w:szCs w:val="24"/>
                  </w:rPr>
                </w:rPrChange>
              </w:rPr>
            </w:pPr>
          </w:p>
          <w:p w14:paraId="5A587D7F" w14:textId="76FE4854" w:rsidR="002E3A0E" w:rsidRPr="006C4628" w:rsidRDefault="00C26B72" w:rsidP="00E6040C">
            <w:pPr>
              <w:rPr>
                <w:rFonts w:ascii="Times New Roman" w:hAnsi="Times New Roman" w:cs="Times New Roman"/>
                <w:color w:val="000000"/>
                <w:sz w:val="24"/>
                <w:szCs w:val="24"/>
                <w:lang w:val="es-ES"/>
                <w:rPrChange w:id="3938" w:author="chris" w:date="2015-04-19T12:09:00Z">
                  <w:rPr>
                    <w:rFonts w:ascii="Times New Roman" w:hAnsi="Times New Roman" w:cs="Times New Roman"/>
                    <w:color w:val="000000"/>
                    <w:sz w:val="24"/>
                    <w:szCs w:val="24"/>
                  </w:rPr>
                </w:rPrChange>
              </w:rPr>
            </w:pPr>
            <w:r w:rsidRPr="006C4628">
              <w:rPr>
                <w:lang w:val="es-ES" w:eastAsia="es-ES"/>
                <w:rPrChange w:id="3939" w:author="chris" w:date="2015-04-19T12:09:00Z">
                  <w:rPr>
                    <w:noProof/>
                    <w:lang w:val="es-ES" w:eastAsia="es-ES"/>
                  </w:rPr>
                </w:rPrChange>
              </w:rPr>
              <mc:AlternateContent>
                <mc:Choice Requires="wps">
                  <w:drawing>
                    <wp:anchor distT="0" distB="0" distL="114300" distR="114300" simplePos="0" relativeHeight="251657728" behindDoc="0" locked="0" layoutInCell="1" allowOverlap="1" wp14:anchorId="1429B2CF" wp14:editId="38B1D14C">
                      <wp:simplePos x="0" y="0"/>
                      <wp:positionH relativeFrom="column">
                        <wp:posOffset>913756</wp:posOffset>
                      </wp:positionH>
                      <wp:positionV relativeFrom="paragraph">
                        <wp:posOffset>492736</wp:posOffset>
                      </wp:positionV>
                      <wp:extent cx="237490" cy="189865"/>
                      <wp:effectExtent l="0" t="0" r="10160" b="19685"/>
                      <wp:wrapNone/>
                      <wp:docPr id="27" name="27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DD4074" w14:textId="77777777" w:rsidR="00383879" w:rsidRPr="00AC7FEE" w:rsidRDefault="00383879"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7 Cuadro de texto" o:spid="_x0000_s1042" type="#_x0000_t202" style="position:absolute;margin-left:71.95pt;margin-top:38.8pt;width:18.7pt;height:14.9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" filled="f" strokecolor="red" strokeweight="1.5pt">
                      <v:textbox>
                        <w:txbxContent>
                          <w:p w14:paraId="40DD4074" w14:textId="77777777" w:rsidR="00B7242E" w:rsidRPr="00AC7FEE" w:rsidRDefault="00B7242E"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sidRPr="006C4628">
              <w:rPr>
                <w:lang w:val="es-ES" w:eastAsia="es-ES"/>
                <w:rPrChange w:id="3940" w:author="chris" w:date="2015-04-19T12:09:00Z">
                  <w:rPr>
                    <w:noProof/>
                    <w:lang w:val="es-ES" w:eastAsia="es-ES"/>
                  </w:rPr>
                </w:rPrChange>
              </w:rPr>
              <w:drawing>
                <wp:inline distT="0" distB="0" distL="0" distR="0" wp14:anchorId="76C80BD8" wp14:editId="18B729ED">
                  <wp:extent cx="3800103" cy="214943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983" t="14916" r="18217" b="23729"/>
                          <a:stretch/>
                        </pic:blipFill>
                        <pic:spPr bwMode="auto">
                          <a:xfrm>
                            <a:off x="0" y="0"/>
                            <a:ext cx="3805006" cy="2152206"/>
                          </a:xfrm>
                          <a:prstGeom prst="rect">
                            <a:avLst/>
                          </a:prstGeom>
                          <a:ln>
                            <a:noFill/>
                          </a:ln>
                          <a:extLst>
                            <a:ext uri="{53640926-AAD7-44D8-BBD7-CCE9431645EC}">
                              <a14:shadowObscured xmlns:a14="http://schemas.microsoft.com/office/drawing/2010/main"/>
                            </a:ext>
                          </a:extLst>
                        </pic:spPr>
                      </pic:pic>
                    </a:graphicData>
                  </a:graphic>
                </wp:inline>
              </w:drawing>
            </w:r>
          </w:p>
          <w:p w14:paraId="13097989" w14:textId="6A4468FE" w:rsidR="00554409" w:rsidRPr="006C4628" w:rsidRDefault="00C26B72" w:rsidP="00E6040C">
            <w:pPr>
              <w:rPr>
                <w:rFonts w:ascii="Times New Roman" w:hAnsi="Times New Roman" w:cs="Times New Roman"/>
                <w:color w:val="FF0000"/>
                <w:sz w:val="24"/>
                <w:szCs w:val="24"/>
                <w:lang w:val="es-ES"/>
                <w:rPrChange w:id="3941"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FF0000"/>
                <w:sz w:val="24"/>
                <w:szCs w:val="24"/>
                <w:lang w:val="es-ES"/>
                <w:rPrChange w:id="3942" w:author="chris" w:date="2015-04-19T12:09:00Z">
                  <w:rPr>
                    <w:rFonts w:ascii="Times New Roman" w:hAnsi="Times New Roman" w:cs="Times New Roman"/>
                    <w:color w:val="FF0000"/>
                    <w:sz w:val="24"/>
                    <w:szCs w:val="24"/>
                  </w:rPr>
                </w:rPrChange>
              </w:rPr>
              <w:t>(</w:t>
            </w:r>
            <w:r w:rsidR="00AF6C5E" w:rsidRPr="006C4628">
              <w:rPr>
                <w:rFonts w:ascii="Times New Roman" w:hAnsi="Times New Roman" w:cs="Times New Roman"/>
                <w:color w:val="FF0000"/>
                <w:sz w:val="24"/>
                <w:szCs w:val="24"/>
                <w:lang w:val="es-ES"/>
                <w:rPrChange w:id="3943" w:author="chris" w:date="2015-04-19T12:09:00Z">
                  <w:rPr>
                    <w:rFonts w:ascii="Times New Roman" w:hAnsi="Times New Roman" w:cs="Times New Roman"/>
                    <w:color w:val="FF0000"/>
                    <w:sz w:val="24"/>
                    <w:szCs w:val="24"/>
                  </w:rPr>
                </w:rPrChange>
              </w:rPr>
              <w:t>Escribimos</w:t>
            </w:r>
            <w:r w:rsidR="00554409" w:rsidRPr="006C4628">
              <w:rPr>
                <w:rFonts w:ascii="Times New Roman" w:hAnsi="Times New Roman" w:cs="Times New Roman"/>
                <w:color w:val="FF0000"/>
                <w:sz w:val="24"/>
                <w:szCs w:val="24"/>
                <w:lang w:val="es-ES"/>
                <w:rPrChange w:id="3944" w:author="chris" w:date="2015-04-19T12:09:00Z">
                  <w:rPr>
                    <w:rFonts w:ascii="Times New Roman" w:hAnsi="Times New Roman" w:cs="Times New Roman"/>
                    <w:color w:val="FF0000"/>
                    <w:sz w:val="24"/>
                    <w:szCs w:val="24"/>
                  </w:rPr>
                </w:rPrChange>
              </w:rPr>
              <w:t xml:space="preserve"> el 1 y llevamos 1, …)</w:t>
            </w:r>
          </w:p>
          <w:p w14:paraId="6D883DE1" w14:textId="77777777" w:rsidR="00725BE7" w:rsidRPr="006C4628" w:rsidRDefault="00725BE7" w:rsidP="00E6040C">
            <w:pPr>
              <w:rPr>
                <w:rFonts w:ascii="Times New Roman" w:hAnsi="Times New Roman" w:cs="Times New Roman"/>
                <w:color w:val="FF0000"/>
                <w:sz w:val="24"/>
                <w:szCs w:val="24"/>
                <w:lang w:val="es-ES"/>
                <w:rPrChange w:id="3945" w:author="chris" w:date="2015-04-19T12:09:00Z">
                  <w:rPr>
                    <w:rFonts w:ascii="Times New Roman" w:hAnsi="Times New Roman" w:cs="Times New Roman"/>
                    <w:color w:val="FF0000"/>
                    <w:sz w:val="24"/>
                    <w:szCs w:val="24"/>
                  </w:rPr>
                </w:rPrChange>
              </w:rPr>
            </w:pPr>
          </w:p>
          <w:p w14:paraId="1EBADB06" w14:textId="77777777" w:rsidR="00725BE7" w:rsidRPr="006C4628" w:rsidRDefault="00725BE7" w:rsidP="00E6040C">
            <w:pPr>
              <w:rPr>
                <w:rFonts w:ascii="Times New Roman" w:hAnsi="Times New Roman" w:cs="Times New Roman"/>
                <w:color w:val="FF0000"/>
                <w:sz w:val="24"/>
                <w:szCs w:val="24"/>
                <w:lang w:val="es-ES"/>
                <w:rPrChange w:id="3946" w:author="chris" w:date="2015-04-19T12:09:00Z">
                  <w:rPr>
                    <w:rFonts w:ascii="Times New Roman" w:hAnsi="Times New Roman" w:cs="Times New Roman"/>
                    <w:color w:val="FF0000"/>
                    <w:sz w:val="24"/>
                    <w:szCs w:val="24"/>
                  </w:rPr>
                </w:rPrChange>
              </w:rPr>
            </w:pPr>
          </w:p>
          <w:p w14:paraId="1DA11103" w14:textId="47166E3D" w:rsidR="00725BE7" w:rsidRPr="003B1992" w:rsidRDefault="00725BE7" w:rsidP="00E6040C">
            <w:pPr>
              <w:rPr>
                <w:rFonts w:ascii="Times New Roman" w:hAnsi="Times New Roman" w:cs="Times New Roman"/>
                <w:b/>
                <w:sz w:val="24"/>
                <w:szCs w:val="24"/>
                <w:lang w:val="es-ES"/>
                <w:rPrChange w:id="3947" w:author="chris" w:date="2015-04-19T13:44:00Z">
                  <w:rPr>
                    <w:rFonts w:ascii="Times New Roman" w:hAnsi="Times New Roman" w:cs="Times New Roman"/>
                    <w:sz w:val="24"/>
                    <w:szCs w:val="24"/>
                    <w:u w:val="single"/>
                  </w:rPr>
                </w:rPrChange>
              </w:rPr>
            </w:pPr>
            <w:r w:rsidRPr="003B1992">
              <w:rPr>
                <w:rFonts w:ascii="Times New Roman" w:hAnsi="Times New Roman" w:cs="Times New Roman"/>
                <w:b/>
                <w:sz w:val="24"/>
                <w:szCs w:val="24"/>
                <w:lang w:val="es-ES"/>
                <w:rPrChange w:id="3948" w:author="chris" w:date="2015-04-19T13:44:00Z">
                  <w:rPr>
                    <w:rFonts w:ascii="Times New Roman" w:hAnsi="Times New Roman" w:cs="Times New Roman"/>
                    <w:sz w:val="24"/>
                    <w:szCs w:val="24"/>
                    <w:u w:val="single"/>
                  </w:rPr>
                </w:rPrChange>
              </w:rPr>
              <w:t>Ficha del docente</w:t>
            </w:r>
            <w:del w:id="3949" w:author="chris" w:date="2015-04-19T13:44:00Z">
              <w:r w:rsidRPr="003B1992" w:rsidDel="003B1992">
                <w:rPr>
                  <w:rFonts w:ascii="Times New Roman" w:hAnsi="Times New Roman" w:cs="Times New Roman"/>
                  <w:b/>
                  <w:sz w:val="24"/>
                  <w:szCs w:val="24"/>
                  <w:lang w:val="es-ES"/>
                  <w:rPrChange w:id="3950" w:author="chris" w:date="2015-04-19T13:44:00Z">
                    <w:rPr>
                      <w:rFonts w:ascii="Times New Roman" w:hAnsi="Times New Roman" w:cs="Times New Roman"/>
                      <w:sz w:val="24"/>
                      <w:szCs w:val="24"/>
                      <w:u w:val="single"/>
                    </w:rPr>
                  </w:rPrChange>
                </w:rPr>
                <w:delText xml:space="preserve">: </w:delText>
              </w:r>
            </w:del>
          </w:p>
          <w:p w14:paraId="6A3AE0DD" w14:textId="77777777" w:rsidR="00617284" w:rsidRPr="006C4628" w:rsidRDefault="00617284" w:rsidP="00E6040C">
            <w:pPr>
              <w:pStyle w:val="cabecera1"/>
              <w:shd w:val="clear" w:color="auto" w:fill="FFFFFF"/>
              <w:spacing w:before="0" w:beforeAutospacing="0" w:after="0" w:afterAutospacing="0"/>
              <w:rPr>
                <w:rFonts w:ascii="Arial" w:hAnsi="Arial" w:cs="Arial"/>
                <w:b/>
                <w:bCs/>
                <w:sz w:val="24"/>
                <w:szCs w:val="24"/>
                <w:lang w:val="es-ES"/>
                <w:rPrChange w:id="3951" w:author="chris" w:date="2015-04-19T12:09:00Z">
                  <w:rPr>
                    <w:rFonts w:ascii="Arial" w:hAnsi="Arial" w:cs="Arial"/>
                    <w:b/>
                    <w:bCs/>
                    <w:sz w:val="24"/>
                    <w:szCs w:val="24"/>
                  </w:rPr>
                </w:rPrChange>
              </w:rPr>
            </w:pPr>
            <w:r w:rsidRPr="006C4628">
              <w:rPr>
                <w:rFonts w:ascii="Arial" w:hAnsi="Arial" w:cs="Arial"/>
                <w:b/>
                <w:bCs/>
                <w:sz w:val="24"/>
                <w:szCs w:val="24"/>
                <w:lang w:val="es-ES"/>
                <w:rPrChange w:id="3952" w:author="chris" w:date="2015-04-19T12:09:00Z">
                  <w:rPr>
                    <w:rFonts w:ascii="Arial" w:hAnsi="Arial" w:cs="Arial"/>
                    <w:b/>
                    <w:bCs/>
                    <w:sz w:val="24"/>
                    <w:szCs w:val="24"/>
                  </w:rPr>
                </w:rPrChange>
              </w:rPr>
              <w:t>Objetivo</w:t>
            </w:r>
          </w:p>
          <w:p w14:paraId="6FD15F51" w14:textId="713AF7AA" w:rsidR="00617284" w:rsidRDefault="00617284" w:rsidP="00E6040C">
            <w:pPr>
              <w:pStyle w:val="Normal2"/>
              <w:shd w:val="clear" w:color="auto" w:fill="FFFFFF"/>
              <w:spacing w:before="0" w:beforeAutospacing="0" w:after="0" w:afterAutospacing="0" w:line="270" w:lineRule="atLeast"/>
              <w:rPr>
                <w:ins w:id="3953" w:author="chris" w:date="2015-04-19T12:39:00Z"/>
                <w:rFonts w:ascii="Arial" w:hAnsi="Arial" w:cs="Arial"/>
                <w:sz w:val="24"/>
                <w:szCs w:val="24"/>
                <w:lang w:val="es-ES"/>
              </w:rPr>
            </w:pPr>
            <w:r w:rsidRPr="006C4628">
              <w:rPr>
                <w:rFonts w:ascii="Arial" w:hAnsi="Arial" w:cs="Arial"/>
                <w:sz w:val="24"/>
                <w:szCs w:val="24"/>
                <w:lang w:val="es-ES"/>
                <w:rPrChange w:id="3954" w:author="chris" w:date="2015-04-19T12:09:00Z">
                  <w:rPr>
                    <w:rFonts w:ascii="Arial" w:hAnsi="Arial" w:cs="Arial"/>
                    <w:sz w:val="24"/>
                    <w:szCs w:val="24"/>
                  </w:rPr>
                </w:rPrChange>
              </w:rPr>
              <w:t xml:space="preserve">El objetivo de este recurso es proporcionar una actividad </w:t>
            </w:r>
            <w:r w:rsidRPr="006C4628">
              <w:rPr>
                <w:rFonts w:ascii="Arial" w:hAnsi="Arial" w:cs="Arial"/>
                <w:sz w:val="24"/>
                <w:szCs w:val="24"/>
                <w:lang w:val="es-ES"/>
                <w:rPrChange w:id="3955" w:author="chris" w:date="2015-04-19T12:09:00Z">
                  <w:rPr>
                    <w:rFonts w:ascii="Arial" w:hAnsi="Arial" w:cs="Arial"/>
                    <w:sz w:val="24"/>
                    <w:szCs w:val="24"/>
                  </w:rPr>
                </w:rPrChange>
              </w:rPr>
              <w:lastRenderedPageBreak/>
              <w:t xml:space="preserve">de repaso que </w:t>
            </w:r>
            <w:r w:rsidR="00A91081" w:rsidRPr="006C4628">
              <w:rPr>
                <w:rFonts w:ascii="Arial" w:hAnsi="Arial" w:cs="Arial"/>
                <w:sz w:val="24"/>
                <w:szCs w:val="24"/>
                <w:lang w:val="es-ES"/>
                <w:rPrChange w:id="3956" w:author="chris" w:date="2015-04-19T12:09:00Z">
                  <w:rPr>
                    <w:rFonts w:ascii="Arial" w:hAnsi="Arial" w:cs="Arial"/>
                    <w:sz w:val="24"/>
                    <w:szCs w:val="24"/>
                  </w:rPr>
                </w:rPrChange>
              </w:rPr>
              <w:t>permita recordar el</w:t>
            </w:r>
            <w:del w:id="3957" w:author="chris" w:date="2015-04-19T12:39:00Z">
              <w:r w:rsidR="00A91081" w:rsidRPr="006C4628" w:rsidDel="009767A0">
                <w:rPr>
                  <w:rFonts w:ascii="Arial" w:hAnsi="Arial" w:cs="Arial"/>
                  <w:sz w:val="24"/>
                  <w:szCs w:val="24"/>
                  <w:lang w:val="es-ES"/>
                  <w:rPrChange w:id="3958" w:author="chris" w:date="2015-04-19T12:09:00Z">
                    <w:rPr>
                      <w:rFonts w:ascii="Arial" w:hAnsi="Arial" w:cs="Arial"/>
                      <w:sz w:val="24"/>
                      <w:szCs w:val="24"/>
                    </w:rPr>
                  </w:rPrChange>
                </w:rPr>
                <w:delText xml:space="preserve"> </w:delText>
              </w:r>
            </w:del>
            <w:r w:rsidRPr="006C4628">
              <w:rPr>
                <w:rFonts w:ascii="Arial" w:hAnsi="Arial" w:cs="Arial"/>
                <w:sz w:val="24"/>
                <w:szCs w:val="24"/>
                <w:lang w:val="es-ES"/>
                <w:rPrChange w:id="3959" w:author="chris" w:date="2015-04-19T12:09:00Z">
                  <w:rPr>
                    <w:rFonts w:ascii="Arial" w:hAnsi="Arial" w:cs="Arial"/>
                    <w:sz w:val="24"/>
                    <w:szCs w:val="24"/>
                  </w:rPr>
                </w:rPrChange>
              </w:rPr>
              <w:t xml:space="preserve"> algoritmo de la multiplicación.</w:t>
            </w:r>
          </w:p>
          <w:p w14:paraId="60F0204B" w14:textId="77777777" w:rsidR="009767A0" w:rsidRPr="006C4628" w:rsidRDefault="009767A0" w:rsidP="00E6040C">
            <w:pPr>
              <w:pStyle w:val="Normal2"/>
              <w:shd w:val="clear" w:color="auto" w:fill="FFFFFF"/>
              <w:spacing w:before="0" w:beforeAutospacing="0" w:after="0" w:afterAutospacing="0" w:line="270" w:lineRule="atLeast"/>
              <w:rPr>
                <w:rFonts w:ascii="Arial" w:hAnsi="Arial" w:cs="Arial"/>
                <w:sz w:val="24"/>
                <w:szCs w:val="24"/>
                <w:lang w:val="es-ES"/>
                <w:rPrChange w:id="3960" w:author="chris" w:date="2015-04-19T12:09:00Z">
                  <w:rPr>
                    <w:rFonts w:ascii="Arial" w:hAnsi="Arial" w:cs="Arial"/>
                    <w:sz w:val="24"/>
                    <w:szCs w:val="24"/>
                  </w:rPr>
                </w:rPrChange>
              </w:rPr>
            </w:pPr>
          </w:p>
          <w:p w14:paraId="4E4288E2" w14:textId="77777777" w:rsidR="00617284" w:rsidRPr="006C4628" w:rsidRDefault="00617284" w:rsidP="00E6040C">
            <w:pPr>
              <w:pStyle w:val="cabecera1"/>
              <w:shd w:val="clear" w:color="auto" w:fill="FFFFFF"/>
              <w:spacing w:before="0" w:beforeAutospacing="0" w:after="0" w:afterAutospacing="0"/>
              <w:rPr>
                <w:rFonts w:ascii="Arial" w:hAnsi="Arial" w:cs="Arial"/>
                <w:b/>
                <w:bCs/>
                <w:sz w:val="24"/>
                <w:szCs w:val="24"/>
                <w:lang w:val="es-ES"/>
                <w:rPrChange w:id="3961" w:author="chris" w:date="2015-04-19T12:09:00Z">
                  <w:rPr>
                    <w:rFonts w:ascii="Arial" w:hAnsi="Arial" w:cs="Arial"/>
                    <w:b/>
                    <w:bCs/>
                    <w:sz w:val="24"/>
                    <w:szCs w:val="24"/>
                  </w:rPr>
                </w:rPrChange>
              </w:rPr>
            </w:pPr>
            <w:r w:rsidRPr="006C4628">
              <w:rPr>
                <w:rFonts w:ascii="Arial" w:hAnsi="Arial" w:cs="Arial"/>
                <w:b/>
                <w:bCs/>
                <w:sz w:val="24"/>
                <w:szCs w:val="24"/>
                <w:lang w:val="es-ES"/>
                <w:rPrChange w:id="3962" w:author="chris" w:date="2015-04-19T12:09:00Z">
                  <w:rPr>
                    <w:rFonts w:ascii="Arial" w:hAnsi="Arial" w:cs="Arial"/>
                    <w:b/>
                    <w:bCs/>
                    <w:sz w:val="24"/>
                    <w:szCs w:val="24"/>
                  </w:rPr>
                </w:rPrChange>
              </w:rPr>
              <w:t>Propuesta</w:t>
            </w:r>
          </w:p>
          <w:p w14:paraId="7713CCF6" w14:textId="77777777" w:rsidR="009767A0" w:rsidRDefault="009767A0" w:rsidP="00E6040C">
            <w:pPr>
              <w:pStyle w:val="cabecera2"/>
              <w:shd w:val="clear" w:color="auto" w:fill="FFFFFF"/>
              <w:spacing w:before="0" w:beforeAutospacing="0" w:after="0" w:afterAutospacing="0"/>
              <w:rPr>
                <w:ins w:id="3963" w:author="chris" w:date="2015-04-19T12:39:00Z"/>
                <w:rFonts w:ascii="Arial" w:hAnsi="Arial" w:cs="Arial"/>
                <w:b/>
                <w:sz w:val="24"/>
                <w:szCs w:val="24"/>
                <w:lang w:val="es-ES"/>
              </w:rPr>
            </w:pPr>
          </w:p>
          <w:p w14:paraId="698A13A6" w14:textId="32FAF75B" w:rsidR="00617284" w:rsidRPr="006C4628" w:rsidRDefault="00617284" w:rsidP="00E6040C">
            <w:pPr>
              <w:pStyle w:val="cabecera2"/>
              <w:shd w:val="clear" w:color="auto" w:fill="FFFFFF"/>
              <w:spacing w:before="0" w:beforeAutospacing="0" w:after="0" w:afterAutospacing="0"/>
              <w:rPr>
                <w:rFonts w:ascii="Arial" w:hAnsi="Arial" w:cs="Arial"/>
                <w:b/>
                <w:sz w:val="24"/>
                <w:szCs w:val="24"/>
                <w:lang w:val="es-ES"/>
                <w:rPrChange w:id="3964" w:author="chris" w:date="2015-04-19T12:09:00Z">
                  <w:rPr>
                    <w:rFonts w:ascii="Arial" w:hAnsi="Arial" w:cs="Arial"/>
                    <w:b/>
                    <w:sz w:val="24"/>
                    <w:szCs w:val="24"/>
                  </w:rPr>
                </w:rPrChange>
              </w:rPr>
            </w:pPr>
            <w:r w:rsidRPr="006C4628">
              <w:rPr>
                <w:rFonts w:ascii="Arial" w:hAnsi="Arial" w:cs="Arial"/>
                <w:b/>
                <w:sz w:val="24"/>
                <w:szCs w:val="24"/>
                <w:lang w:val="es-ES"/>
                <w:rPrChange w:id="3965" w:author="chris" w:date="2015-04-19T12:09:00Z">
                  <w:rPr>
                    <w:rFonts w:ascii="Arial" w:hAnsi="Arial" w:cs="Arial"/>
                    <w:b/>
                    <w:sz w:val="24"/>
                    <w:szCs w:val="24"/>
                  </w:rPr>
                </w:rPrChange>
              </w:rPr>
              <w:t>Antes de la presentación</w:t>
            </w:r>
            <w:ins w:id="3966" w:author="chris" w:date="2015-04-19T12:39:00Z">
              <w:r w:rsidR="009767A0">
                <w:rPr>
                  <w:rFonts w:ascii="Arial" w:hAnsi="Arial" w:cs="Arial"/>
                  <w:b/>
                  <w:sz w:val="24"/>
                  <w:szCs w:val="24"/>
                  <w:lang w:val="es-ES"/>
                </w:rPr>
                <w:t>.</w:t>
              </w:r>
            </w:ins>
          </w:p>
          <w:p w14:paraId="7120C76E" w14:textId="32BE752A" w:rsidR="00617284" w:rsidRPr="006C4628" w:rsidRDefault="00617284" w:rsidP="00E6040C">
            <w:pPr>
              <w:pStyle w:val="Normal2"/>
              <w:shd w:val="clear" w:color="auto" w:fill="FFFFFF"/>
              <w:spacing w:before="0" w:beforeAutospacing="0" w:after="0" w:afterAutospacing="0" w:line="270" w:lineRule="atLeast"/>
              <w:rPr>
                <w:rFonts w:ascii="Arial" w:hAnsi="Arial" w:cs="Arial"/>
                <w:sz w:val="24"/>
                <w:szCs w:val="24"/>
                <w:lang w:val="es-ES"/>
                <w:rPrChange w:id="3967" w:author="chris" w:date="2015-04-19T12:09:00Z">
                  <w:rPr>
                    <w:rFonts w:ascii="Arial" w:hAnsi="Arial" w:cs="Arial"/>
                    <w:sz w:val="24"/>
                    <w:szCs w:val="24"/>
                  </w:rPr>
                </w:rPrChange>
              </w:rPr>
            </w:pPr>
            <w:r w:rsidRPr="006C4628">
              <w:rPr>
                <w:rFonts w:ascii="Arial" w:hAnsi="Arial" w:cs="Arial"/>
                <w:sz w:val="24"/>
                <w:szCs w:val="24"/>
                <w:lang w:val="es-ES"/>
                <w:rPrChange w:id="3968" w:author="chris" w:date="2015-04-19T12:09:00Z">
                  <w:rPr>
                    <w:rFonts w:ascii="Arial" w:hAnsi="Arial" w:cs="Arial"/>
                    <w:sz w:val="24"/>
                    <w:szCs w:val="24"/>
                  </w:rPr>
                </w:rPrChange>
              </w:rPr>
              <w:t xml:space="preserve">Para introducir el tema, sería interesante hablar con los </w:t>
            </w:r>
            <w:r w:rsidR="009B73E1" w:rsidRPr="006C4628">
              <w:rPr>
                <w:rFonts w:ascii="Arial" w:hAnsi="Arial" w:cs="Arial"/>
                <w:sz w:val="24"/>
                <w:szCs w:val="24"/>
                <w:lang w:val="es-ES"/>
                <w:rPrChange w:id="3969" w:author="chris" w:date="2015-04-19T12:09:00Z">
                  <w:rPr>
                    <w:rFonts w:ascii="Arial" w:hAnsi="Arial" w:cs="Arial"/>
                    <w:sz w:val="24"/>
                    <w:szCs w:val="24"/>
                  </w:rPr>
                </w:rPrChange>
              </w:rPr>
              <w:t xml:space="preserve">estudiantes </w:t>
            </w:r>
            <w:r w:rsidRPr="006C4628">
              <w:rPr>
                <w:rFonts w:ascii="Arial" w:hAnsi="Arial" w:cs="Arial"/>
                <w:sz w:val="24"/>
                <w:szCs w:val="24"/>
                <w:lang w:val="es-ES"/>
                <w:rPrChange w:id="3970" w:author="chris" w:date="2015-04-19T12:09:00Z">
                  <w:rPr>
                    <w:rFonts w:ascii="Arial" w:hAnsi="Arial" w:cs="Arial"/>
                    <w:sz w:val="24"/>
                    <w:szCs w:val="24"/>
                  </w:rPr>
                </w:rPrChange>
              </w:rPr>
              <w:t>acerca de situaciones de la vida real en las que se requiere la resolución de multiplicación. Como, por ejemplo:</w:t>
            </w:r>
          </w:p>
          <w:p w14:paraId="118FB808" w14:textId="5F4819A0" w:rsidR="00617284" w:rsidRPr="006C4628" w:rsidRDefault="009B73E1" w:rsidP="00E6040C">
            <w:pPr>
              <w:pStyle w:val="tab1"/>
              <w:shd w:val="clear" w:color="auto" w:fill="FFFFFF"/>
              <w:spacing w:before="0" w:beforeAutospacing="0" w:after="0" w:afterAutospacing="0" w:line="270" w:lineRule="atLeast"/>
              <w:rPr>
                <w:rFonts w:ascii="Arial" w:hAnsi="Arial" w:cs="Arial"/>
                <w:sz w:val="24"/>
                <w:szCs w:val="24"/>
                <w:lang w:val="es-ES"/>
                <w:rPrChange w:id="3971" w:author="chris" w:date="2015-04-19T12:09:00Z">
                  <w:rPr>
                    <w:rFonts w:ascii="Arial" w:hAnsi="Arial" w:cs="Arial"/>
                    <w:sz w:val="24"/>
                    <w:szCs w:val="24"/>
                  </w:rPr>
                </w:rPrChange>
              </w:rPr>
            </w:pPr>
            <w:r w:rsidRPr="006C4628">
              <w:rPr>
                <w:rFonts w:ascii="Arial" w:hAnsi="Arial" w:cs="Arial"/>
                <w:sz w:val="24"/>
                <w:szCs w:val="24"/>
                <w:lang w:val="es-ES"/>
                <w:rPrChange w:id="3972" w:author="chris" w:date="2015-04-19T12:09:00Z">
                  <w:rPr>
                    <w:rFonts w:ascii="Arial" w:hAnsi="Arial" w:cs="Arial"/>
                    <w:sz w:val="24"/>
                    <w:szCs w:val="24"/>
                  </w:rPr>
                </w:rPrChange>
              </w:rPr>
              <w:t>- Cuando quieren comprar cuatro lá</w:t>
            </w:r>
            <w:r w:rsidR="00617284" w:rsidRPr="006C4628">
              <w:rPr>
                <w:rFonts w:ascii="Arial" w:hAnsi="Arial" w:cs="Arial"/>
                <w:sz w:val="24"/>
                <w:szCs w:val="24"/>
                <w:lang w:val="es-ES"/>
                <w:rPrChange w:id="3973" w:author="chris" w:date="2015-04-19T12:09:00Z">
                  <w:rPr>
                    <w:rFonts w:ascii="Arial" w:hAnsi="Arial" w:cs="Arial"/>
                    <w:sz w:val="24"/>
                    <w:szCs w:val="24"/>
                  </w:rPr>
                </w:rPrChange>
              </w:rPr>
              <w:t>pices y saben el precio de uno.</w:t>
            </w:r>
          </w:p>
          <w:p w14:paraId="5193C221" w14:textId="77777777" w:rsidR="00617284" w:rsidRPr="006C4628" w:rsidRDefault="00617284" w:rsidP="00E6040C">
            <w:pPr>
              <w:pStyle w:val="tab1"/>
              <w:shd w:val="clear" w:color="auto" w:fill="FFFFFF"/>
              <w:spacing w:before="0" w:beforeAutospacing="0" w:after="0" w:afterAutospacing="0" w:line="270" w:lineRule="atLeast"/>
              <w:rPr>
                <w:rFonts w:ascii="Arial" w:hAnsi="Arial" w:cs="Arial"/>
                <w:sz w:val="24"/>
                <w:szCs w:val="24"/>
                <w:lang w:val="es-ES"/>
                <w:rPrChange w:id="3974" w:author="chris" w:date="2015-04-19T12:09:00Z">
                  <w:rPr>
                    <w:rFonts w:ascii="Arial" w:hAnsi="Arial" w:cs="Arial"/>
                    <w:sz w:val="24"/>
                    <w:szCs w:val="24"/>
                  </w:rPr>
                </w:rPrChange>
              </w:rPr>
            </w:pPr>
            <w:r w:rsidRPr="006C4628">
              <w:rPr>
                <w:rFonts w:ascii="Arial" w:hAnsi="Arial" w:cs="Arial"/>
                <w:sz w:val="24"/>
                <w:szCs w:val="24"/>
                <w:lang w:val="es-ES"/>
                <w:rPrChange w:id="3975" w:author="chris" w:date="2015-04-19T12:09:00Z">
                  <w:rPr>
                    <w:rFonts w:ascii="Arial" w:hAnsi="Arial" w:cs="Arial"/>
                    <w:sz w:val="24"/>
                    <w:szCs w:val="24"/>
                  </w:rPr>
                </w:rPrChange>
              </w:rPr>
              <w:t>- Cuando oyen que un equipo ha ganado un partido por el doble de puntos que su competidor.</w:t>
            </w:r>
          </w:p>
          <w:p w14:paraId="2C8B40CF" w14:textId="218D7FDD" w:rsidR="00617284" w:rsidRPr="006C4628" w:rsidRDefault="00617284" w:rsidP="00E6040C">
            <w:pPr>
              <w:pStyle w:val="tab1"/>
              <w:shd w:val="clear" w:color="auto" w:fill="FFFFFF"/>
              <w:spacing w:before="0" w:beforeAutospacing="0" w:after="0" w:afterAutospacing="0" w:line="270" w:lineRule="atLeast"/>
              <w:rPr>
                <w:rFonts w:ascii="Arial" w:hAnsi="Arial" w:cs="Arial"/>
                <w:sz w:val="24"/>
                <w:szCs w:val="24"/>
                <w:lang w:val="es-ES"/>
                <w:rPrChange w:id="3976" w:author="chris" w:date="2015-04-19T12:09:00Z">
                  <w:rPr>
                    <w:rFonts w:ascii="Arial" w:hAnsi="Arial" w:cs="Arial"/>
                    <w:sz w:val="24"/>
                    <w:szCs w:val="24"/>
                  </w:rPr>
                </w:rPrChange>
              </w:rPr>
            </w:pPr>
            <w:r w:rsidRPr="006C4628">
              <w:rPr>
                <w:rFonts w:ascii="Arial" w:hAnsi="Arial" w:cs="Arial"/>
                <w:sz w:val="24"/>
                <w:szCs w:val="24"/>
                <w:lang w:val="es-ES"/>
                <w:rPrChange w:id="3977" w:author="chris" w:date="2015-04-19T12:09:00Z">
                  <w:rPr>
                    <w:rFonts w:ascii="Arial" w:hAnsi="Arial" w:cs="Arial"/>
                    <w:sz w:val="24"/>
                    <w:szCs w:val="24"/>
                  </w:rPr>
                </w:rPrChange>
              </w:rPr>
              <w:t xml:space="preserve">- Cuando en la receta de un pastel </w:t>
            </w:r>
            <w:r w:rsidR="009B73E1" w:rsidRPr="006C4628">
              <w:rPr>
                <w:rFonts w:ascii="Arial" w:hAnsi="Arial" w:cs="Arial"/>
                <w:sz w:val="24"/>
                <w:szCs w:val="24"/>
                <w:lang w:val="es-ES"/>
                <w:rPrChange w:id="3978" w:author="chris" w:date="2015-04-19T12:09:00Z">
                  <w:rPr>
                    <w:rFonts w:ascii="Arial" w:hAnsi="Arial" w:cs="Arial"/>
                    <w:sz w:val="24"/>
                    <w:szCs w:val="24"/>
                  </w:rPr>
                </w:rPrChange>
              </w:rPr>
              <w:t xml:space="preserve">se propone </w:t>
            </w:r>
            <w:r w:rsidRPr="006C4628">
              <w:rPr>
                <w:rFonts w:ascii="Arial" w:hAnsi="Arial" w:cs="Arial"/>
                <w:sz w:val="24"/>
                <w:szCs w:val="24"/>
                <w:lang w:val="es-ES"/>
                <w:rPrChange w:id="3979" w:author="chris" w:date="2015-04-19T12:09:00Z">
                  <w:rPr>
                    <w:rFonts w:ascii="Arial" w:hAnsi="Arial" w:cs="Arial"/>
                    <w:sz w:val="24"/>
                    <w:szCs w:val="24"/>
                  </w:rPr>
                </w:rPrChange>
              </w:rPr>
              <w:t>que hay que añadir el doble de harina que de azúcar.</w:t>
            </w:r>
          </w:p>
          <w:p w14:paraId="75421059" w14:textId="582F28D2" w:rsidR="00617284" w:rsidRPr="006C4628" w:rsidRDefault="00617284" w:rsidP="00E6040C">
            <w:pPr>
              <w:pStyle w:val="tab1"/>
              <w:shd w:val="clear" w:color="auto" w:fill="FFFFFF"/>
              <w:spacing w:before="0" w:beforeAutospacing="0" w:after="0" w:afterAutospacing="0" w:line="270" w:lineRule="atLeast"/>
              <w:rPr>
                <w:rFonts w:ascii="Arial" w:hAnsi="Arial" w:cs="Arial"/>
                <w:sz w:val="24"/>
                <w:szCs w:val="24"/>
                <w:lang w:val="es-ES"/>
                <w:rPrChange w:id="3980" w:author="chris" w:date="2015-04-19T12:09:00Z">
                  <w:rPr>
                    <w:rFonts w:ascii="Arial" w:hAnsi="Arial" w:cs="Arial"/>
                    <w:sz w:val="24"/>
                    <w:szCs w:val="24"/>
                  </w:rPr>
                </w:rPrChange>
              </w:rPr>
            </w:pPr>
            <w:r w:rsidRPr="006C4628">
              <w:rPr>
                <w:rFonts w:ascii="Arial" w:hAnsi="Arial" w:cs="Arial"/>
                <w:sz w:val="24"/>
                <w:szCs w:val="24"/>
                <w:lang w:val="es-ES"/>
                <w:rPrChange w:id="3981" w:author="chris" w:date="2015-04-19T12:09:00Z">
                  <w:rPr>
                    <w:rFonts w:ascii="Arial" w:hAnsi="Arial" w:cs="Arial"/>
                    <w:sz w:val="24"/>
                    <w:szCs w:val="24"/>
                  </w:rPr>
                </w:rPrChange>
              </w:rPr>
              <w:t xml:space="preserve">- Cuando van en </w:t>
            </w:r>
            <w:r w:rsidR="009B73E1" w:rsidRPr="006C4628">
              <w:rPr>
                <w:rFonts w:ascii="Arial" w:hAnsi="Arial" w:cs="Arial"/>
                <w:sz w:val="24"/>
                <w:szCs w:val="24"/>
                <w:lang w:val="es-ES"/>
                <w:rPrChange w:id="3982" w:author="chris" w:date="2015-04-19T12:09:00Z">
                  <w:rPr>
                    <w:rFonts w:ascii="Arial" w:hAnsi="Arial" w:cs="Arial"/>
                    <w:sz w:val="24"/>
                    <w:szCs w:val="24"/>
                  </w:rPr>
                </w:rPrChange>
              </w:rPr>
              <w:t xml:space="preserve">carro </w:t>
            </w:r>
            <w:r w:rsidRPr="006C4628">
              <w:rPr>
                <w:rFonts w:ascii="Arial" w:hAnsi="Arial" w:cs="Arial"/>
                <w:sz w:val="24"/>
                <w:szCs w:val="24"/>
                <w:lang w:val="es-ES"/>
                <w:rPrChange w:id="3983" w:author="chris" w:date="2015-04-19T12:09:00Z">
                  <w:rPr>
                    <w:rFonts w:ascii="Arial" w:hAnsi="Arial" w:cs="Arial"/>
                    <w:sz w:val="24"/>
                    <w:szCs w:val="24"/>
                  </w:rPr>
                </w:rPrChange>
              </w:rPr>
              <w:t>con sus padres y para llegar a casa queda el triple de tiempo del que han viajado.</w:t>
            </w:r>
          </w:p>
          <w:p w14:paraId="027A2DA8" w14:textId="3235535F" w:rsidR="00617284" w:rsidRPr="006C4628" w:rsidRDefault="009B73E1" w:rsidP="00E6040C">
            <w:pPr>
              <w:pStyle w:val="Normal2"/>
              <w:shd w:val="clear" w:color="auto" w:fill="FFFFFF"/>
              <w:spacing w:before="0" w:beforeAutospacing="0" w:after="0" w:afterAutospacing="0" w:line="270" w:lineRule="atLeast"/>
              <w:rPr>
                <w:rFonts w:ascii="Arial" w:hAnsi="Arial" w:cs="Arial"/>
                <w:sz w:val="24"/>
                <w:szCs w:val="24"/>
                <w:lang w:val="es-ES"/>
                <w:rPrChange w:id="3984" w:author="chris" w:date="2015-04-19T12:09:00Z">
                  <w:rPr>
                    <w:rFonts w:ascii="Arial" w:hAnsi="Arial" w:cs="Arial"/>
                    <w:sz w:val="24"/>
                    <w:szCs w:val="24"/>
                  </w:rPr>
                </w:rPrChange>
              </w:rPr>
            </w:pPr>
            <w:r w:rsidRPr="006C4628">
              <w:rPr>
                <w:rFonts w:ascii="Arial" w:hAnsi="Arial" w:cs="Arial"/>
                <w:sz w:val="24"/>
                <w:szCs w:val="24"/>
                <w:lang w:val="es-ES"/>
                <w:rPrChange w:id="3985" w:author="chris" w:date="2015-04-19T12:09:00Z">
                  <w:rPr>
                    <w:rFonts w:ascii="Arial" w:hAnsi="Arial" w:cs="Arial"/>
                    <w:sz w:val="24"/>
                    <w:szCs w:val="24"/>
                  </w:rPr>
                </w:rPrChange>
              </w:rPr>
              <w:t>Solicite a</w:t>
            </w:r>
            <w:ins w:id="3986" w:author="chris" w:date="2015-04-19T12:40:00Z">
              <w:r w:rsidR="009767A0">
                <w:rPr>
                  <w:rFonts w:ascii="Arial" w:hAnsi="Arial" w:cs="Arial"/>
                  <w:sz w:val="24"/>
                  <w:szCs w:val="24"/>
                  <w:lang w:val="es-ES"/>
                </w:rPr>
                <w:t xml:space="preserve"> los</w:t>
              </w:r>
            </w:ins>
            <w:r w:rsidRPr="006C4628">
              <w:rPr>
                <w:rFonts w:ascii="Arial" w:hAnsi="Arial" w:cs="Arial"/>
                <w:sz w:val="24"/>
                <w:szCs w:val="24"/>
                <w:lang w:val="es-ES"/>
                <w:rPrChange w:id="3987" w:author="chris" w:date="2015-04-19T12:09:00Z">
                  <w:rPr>
                    <w:rFonts w:ascii="Arial" w:hAnsi="Arial" w:cs="Arial"/>
                    <w:sz w:val="24"/>
                    <w:szCs w:val="24"/>
                  </w:rPr>
                </w:rPrChange>
              </w:rPr>
              <w:t xml:space="preserve"> estudiantes</w:t>
            </w:r>
            <w:r w:rsidR="00617284" w:rsidRPr="006C4628">
              <w:rPr>
                <w:rFonts w:ascii="Arial" w:hAnsi="Arial" w:cs="Arial"/>
                <w:sz w:val="24"/>
                <w:szCs w:val="24"/>
                <w:lang w:val="es-ES"/>
                <w:rPrChange w:id="3988" w:author="chris" w:date="2015-04-19T12:09:00Z">
                  <w:rPr>
                    <w:rFonts w:ascii="Arial" w:hAnsi="Arial" w:cs="Arial"/>
                    <w:sz w:val="24"/>
                    <w:szCs w:val="24"/>
                  </w:rPr>
                </w:rPrChange>
              </w:rPr>
              <w:t xml:space="preserve"> que piensen y nombren algunas situaciones cotidianas, como las expuestas, en las que deban efect</w:t>
            </w:r>
            <w:r w:rsidRPr="006C4628">
              <w:rPr>
                <w:rFonts w:ascii="Arial" w:hAnsi="Arial" w:cs="Arial"/>
                <w:sz w:val="24"/>
                <w:szCs w:val="24"/>
                <w:lang w:val="es-ES"/>
                <w:rPrChange w:id="3989" w:author="chris" w:date="2015-04-19T12:09:00Z">
                  <w:rPr>
                    <w:rFonts w:ascii="Arial" w:hAnsi="Arial" w:cs="Arial"/>
                    <w:sz w:val="24"/>
                    <w:szCs w:val="24"/>
                  </w:rPr>
                </w:rPrChange>
              </w:rPr>
              <w:t xml:space="preserve">uar esta operación básica. Anótelas en el tablero y hágales </w:t>
            </w:r>
            <w:r w:rsidR="00617284" w:rsidRPr="006C4628">
              <w:rPr>
                <w:rFonts w:ascii="Arial" w:hAnsi="Arial" w:cs="Arial"/>
                <w:sz w:val="24"/>
                <w:szCs w:val="24"/>
                <w:lang w:val="es-ES"/>
                <w:rPrChange w:id="3990" w:author="chris" w:date="2015-04-19T12:09:00Z">
                  <w:rPr>
                    <w:rFonts w:ascii="Arial" w:hAnsi="Arial" w:cs="Arial"/>
                    <w:sz w:val="24"/>
                    <w:szCs w:val="24"/>
                  </w:rPr>
                </w:rPrChange>
              </w:rPr>
              <w:t>ver la importancia de conocer el modo de resolver multiplicaciones</w:t>
            </w:r>
            <w:r w:rsidR="008443A9" w:rsidRPr="006C4628">
              <w:rPr>
                <w:rFonts w:ascii="Arial" w:hAnsi="Arial" w:cs="Arial"/>
                <w:sz w:val="24"/>
                <w:szCs w:val="24"/>
                <w:lang w:val="es-ES"/>
                <w:rPrChange w:id="3991" w:author="chris" w:date="2015-04-19T12:09:00Z">
                  <w:rPr>
                    <w:rFonts w:ascii="Arial" w:hAnsi="Arial" w:cs="Arial"/>
                    <w:sz w:val="24"/>
                    <w:szCs w:val="24"/>
                  </w:rPr>
                </w:rPrChange>
              </w:rPr>
              <w:t>, sobre</w:t>
            </w:r>
            <w:ins w:id="3992" w:author="chris" w:date="2015-04-19T12:40:00Z">
              <w:r w:rsidR="009767A0">
                <w:rPr>
                  <w:rFonts w:ascii="Arial" w:hAnsi="Arial" w:cs="Arial"/>
                  <w:sz w:val="24"/>
                  <w:szCs w:val="24"/>
                  <w:lang w:val="es-ES"/>
                </w:rPr>
                <w:t xml:space="preserve"> </w:t>
              </w:r>
            </w:ins>
            <w:r w:rsidR="008443A9" w:rsidRPr="006C4628">
              <w:rPr>
                <w:rFonts w:ascii="Arial" w:hAnsi="Arial" w:cs="Arial"/>
                <w:sz w:val="24"/>
                <w:szCs w:val="24"/>
                <w:lang w:val="es-ES"/>
                <w:rPrChange w:id="3993" w:author="chris" w:date="2015-04-19T12:09:00Z">
                  <w:rPr>
                    <w:rFonts w:ascii="Arial" w:hAnsi="Arial" w:cs="Arial"/>
                    <w:sz w:val="24"/>
                    <w:szCs w:val="24"/>
                  </w:rPr>
                </w:rPrChange>
              </w:rPr>
              <w:t xml:space="preserve">todo de la conveniencia de aplicar una multiplicación y no la suma reiterada. </w:t>
            </w:r>
          </w:p>
          <w:p w14:paraId="24363B4F" w14:textId="77777777" w:rsidR="00617284" w:rsidRDefault="00617284" w:rsidP="00E6040C">
            <w:pPr>
              <w:pStyle w:val="Normal2"/>
              <w:shd w:val="clear" w:color="auto" w:fill="FFFFFF"/>
              <w:spacing w:before="0" w:beforeAutospacing="0" w:after="0" w:afterAutospacing="0" w:line="270" w:lineRule="atLeast"/>
              <w:rPr>
                <w:ins w:id="3994" w:author="chris" w:date="2015-04-19T12:41:00Z"/>
                <w:rFonts w:ascii="Arial" w:hAnsi="Arial" w:cs="Arial"/>
                <w:sz w:val="24"/>
                <w:szCs w:val="24"/>
                <w:lang w:val="es-ES"/>
              </w:rPr>
            </w:pPr>
            <w:r w:rsidRPr="006C4628">
              <w:rPr>
                <w:rFonts w:ascii="Arial" w:hAnsi="Arial" w:cs="Arial"/>
                <w:sz w:val="24"/>
                <w:szCs w:val="24"/>
                <w:lang w:val="es-ES"/>
                <w:rPrChange w:id="3995" w:author="chris" w:date="2015-04-19T12:09:00Z">
                  <w:rPr>
                    <w:rFonts w:ascii="Arial" w:hAnsi="Arial" w:cs="Arial"/>
                    <w:sz w:val="24"/>
                    <w:szCs w:val="24"/>
                  </w:rPr>
                </w:rPrChange>
              </w:rPr>
              <w:t>La idea es que los alumnos puedan apreciar la utilidad de las matemáticas como herramienta para comprender y resolver problemas reales.</w:t>
            </w:r>
          </w:p>
          <w:p w14:paraId="42CC39FB" w14:textId="77777777" w:rsidR="009767A0" w:rsidRPr="006C4628" w:rsidRDefault="009767A0" w:rsidP="00E6040C">
            <w:pPr>
              <w:pStyle w:val="Normal2"/>
              <w:shd w:val="clear" w:color="auto" w:fill="FFFFFF"/>
              <w:spacing w:before="0" w:beforeAutospacing="0" w:after="0" w:afterAutospacing="0" w:line="270" w:lineRule="atLeast"/>
              <w:rPr>
                <w:rFonts w:ascii="Arial" w:hAnsi="Arial" w:cs="Arial"/>
                <w:sz w:val="24"/>
                <w:szCs w:val="24"/>
                <w:lang w:val="es-ES"/>
                <w:rPrChange w:id="3996" w:author="chris" w:date="2015-04-19T12:09:00Z">
                  <w:rPr>
                    <w:rFonts w:ascii="Arial" w:hAnsi="Arial" w:cs="Arial"/>
                    <w:sz w:val="24"/>
                    <w:szCs w:val="24"/>
                  </w:rPr>
                </w:rPrChange>
              </w:rPr>
            </w:pPr>
          </w:p>
          <w:p w14:paraId="3843B87F" w14:textId="2FD91D30" w:rsidR="008443A9" w:rsidRPr="006C4628" w:rsidRDefault="008443A9" w:rsidP="00E6040C">
            <w:pPr>
              <w:pStyle w:val="Normal2"/>
              <w:shd w:val="clear" w:color="auto" w:fill="FFFFFF"/>
              <w:spacing w:before="0" w:beforeAutospacing="0" w:after="0" w:afterAutospacing="0" w:line="270" w:lineRule="atLeast"/>
              <w:rPr>
                <w:rFonts w:ascii="Arial" w:hAnsi="Arial" w:cs="Arial"/>
                <w:b/>
                <w:sz w:val="24"/>
                <w:szCs w:val="24"/>
                <w:lang w:val="es-ES"/>
                <w:rPrChange w:id="3997" w:author="chris" w:date="2015-04-19T12:09:00Z">
                  <w:rPr>
                    <w:rFonts w:ascii="Arial" w:hAnsi="Arial" w:cs="Arial"/>
                    <w:b/>
                    <w:sz w:val="24"/>
                    <w:szCs w:val="24"/>
                  </w:rPr>
                </w:rPrChange>
              </w:rPr>
            </w:pPr>
            <w:r w:rsidRPr="006C4628">
              <w:rPr>
                <w:rFonts w:ascii="Arial" w:hAnsi="Arial" w:cs="Arial"/>
                <w:b/>
                <w:sz w:val="24"/>
                <w:szCs w:val="24"/>
                <w:lang w:val="es-ES"/>
                <w:rPrChange w:id="3998" w:author="chris" w:date="2015-04-19T12:09:00Z">
                  <w:rPr>
                    <w:rFonts w:ascii="Arial" w:hAnsi="Arial" w:cs="Arial"/>
                    <w:b/>
                    <w:sz w:val="24"/>
                    <w:szCs w:val="24"/>
                  </w:rPr>
                </w:rPrChange>
              </w:rPr>
              <w:t>Durante la presentación</w:t>
            </w:r>
            <w:ins w:id="3999" w:author="chris" w:date="2015-04-19T12:41:00Z">
              <w:r w:rsidR="009767A0">
                <w:rPr>
                  <w:rFonts w:ascii="Arial" w:hAnsi="Arial" w:cs="Arial"/>
                  <w:b/>
                  <w:sz w:val="24"/>
                  <w:szCs w:val="24"/>
                  <w:lang w:val="es-ES"/>
                </w:rPr>
                <w:t>.</w:t>
              </w:r>
            </w:ins>
          </w:p>
          <w:p w14:paraId="37418D75" w14:textId="77777777" w:rsidR="009767A0" w:rsidRDefault="00E05F47" w:rsidP="00E6040C">
            <w:pPr>
              <w:pStyle w:val="Normal2"/>
              <w:shd w:val="clear" w:color="auto" w:fill="FFFFFF"/>
              <w:spacing w:before="0" w:beforeAutospacing="0" w:after="0" w:afterAutospacing="0" w:line="270" w:lineRule="atLeast"/>
              <w:rPr>
                <w:ins w:id="4000" w:author="chris" w:date="2015-04-19T12:41:00Z"/>
                <w:rFonts w:ascii="Arial" w:hAnsi="Arial" w:cs="Arial"/>
                <w:sz w:val="24"/>
                <w:szCs w:val="24"/>
                <w:lang w:val="es-ES"/>
              </w:rPr>
            </w:pPr>
            <w:r w:rsidRPr="006C4628">
              <w:rPr>
                <w:rFonts w:ascii="Arial" w:hAnsi="Arial" w:cs="Arial"/>
                <w:sz w:val="24"/>
                <w:szCs w:val="24"/>
                <w:lang w:val="es-ES"/>
                <w:rPrChange w:id="4001" w:author="chris" w:date="2015-04-19T12:09:00Z">
                  <w:rPr>
                    <w:rFonts w:ascii="Arial" w:hAnsi="Arial" w:cs="Arial"/>
                    <w:sz w:val="24"/>
                    <w:szCs w:val="24"/>
                  </w:rPr>
                </w:rPrChange>
              </w:rPr>
              <w:t>Es importante llevar a cabo una interacción guiada con los estudiantes, permitiendo que en cada paso los estudiantes practiquen lo que se va observando, en papel.</w:t>
            </w:r>
          </w:p>
          <w:p w14:paraId="0314551E" w14:textId="73BBBF91" w:rsidR="00E05F47" w:rsidRPr="006C4628" w:rsidRDefault="00E05F47" w:rsidP="00E6040C">
            <w:pPr>
              <w:pStyle w:val="Normal2"/>
              <w:shd w:val="clear" w:color="auto" w:fill="FFFFFF"/>
              <w:spacing w:before="0" w:beforeAutospacing="0" w:after="0" w:afterAutospacing="0" w:line="270" w:lineRule="atLeast"/>
              <w:rPr>
                <w:rFonts w:ascii="Arial" w:hAnsi="Arial" w:cs="Arial"/>
                <w:sz w:val="24"/>
                <w:szCs w:val="24"/>
                <w:lang w:val="es-ES"/>
                <w:rPrChange w:id="4002" w:author="chris" w:date="2015-04-19T12:09:00Z">
                  <w:rPr>
                    <w:rFonts w:ascii="Arial" w:hAnsi="Arial" w:cs="Arial"/>
                    <w:sz w:val="24"/>
                    <w:szCs w:val="24"/>
                  </w:rPr>
                </w:rPrChange>
              </w:rPr>
            </w:pPr>
            <w:del w:id="4003" w:author="chris" w:date="2015-04-19T12:41:00Z">
              <w:r w:rsidRPr="006C4628" w:rsidDel="009767A0">
                <w:rPr>
                  <w:rFonts w:ascii="Arial" w:hAnsi="Arial" w:cs="Arial"/>
                  <w:sz w:val="24"/>
                  <w:szCs w:val="24"/>
                  <w:lang w:val="es-ES"/>
                  <w:rPrChange w:id="4004" w:author="chris" w:date="2015-04-19T12:09:00Z">
                    <w:rPr>
                      <w:rFonts w:ascii="Arial" w:hAnsi="Arial" w:cs="Arial"/>
                      <w:sz w:val="24"/>
                      <w:szCs w:val="24"/>
                    </w:rPr>
                  </w:rPrChange>
                </w:rPr>
                <w:delText xml:space="preserve"> </w:delText>
              </w:r>
            </w:del>
          </w:p>
          <w:p w14:paraId="1FD9A15F" w14:textId="04B1168A" w:rsidR="00E05F47" w:rsidRPr="006C4628" w:rsidRDefault="00887358" w:rsidP="00E6040C">
            <w:pPr>
              <w:pStyle w:val="Normal2"/>
              <w:shd w:val="clear" w:color="auto" w:fill="FFFFFF"/>
              <w:spacing w:before="0" w:beforeAutospacing="0" w:after="0" w:afterAutospacing="0" w:line="270" w:lineRule="atLeast"/>
              <w:rPr>
                <w:rFonts w:ascii="Arial" w:hAnsi="Arial" w:cs="Arial"/>
                <w:b/>
                <w:sz w:val="24"/>
                <w:szCs w:val="24"/>
                <w:lang w:val="es-ES"/>
                <w:rPrChange w:id="4005" w:author="chris" w:date="2015-04-19T12:09:00Z">
                  <w:rPr>
                    <w:rFonts w:ascii="Arial" w:hAnsi="Arial" w:cs="Arial"/>
                    <w:b/>
                    <w:sz w:val="24"/>
                    <w:szCs w:val="24"/>
                  </w:rPr>
                </w:rPrChange>
              </w:rPr>
            </w:pPr>
            <w:r w:rsidRPr="006C4628">
              <w:rPr>
                <w:rFonts w:ascii="Arial" w:hAnsi="Arial" w:cs="Arial"/>
                <w:b/>
                <w:sz w:val="24"/>
                <w:szCs w:val="24"/>
                <w:lang w:val="es-ES"/>
                <w:rPrChange w:id="4006" w:author="chris" w:date="2015-04-19T12:09:00Z">
                  <w:rPr>
                    <w:rFonts w:ascii="Arial" w:hAnsi="Arial" w:cs="Arial"/>
                    <w:b/>
                    <w:sz w:val="24"/>
                    <w:szCs w:val="24"/>
                  </w:rPr>
                </w:rPrChange>
              </w:rPr>
              <w:t>Después de la presentación</w:t>
            </w:r>
            <w:ins w:id="4007" w:author="chris" w:date="2015-04-19T12:41:00Z">
              <w:r w:rsidR="009767A0">
                <w:rPr>
                  <w:rFonts w:ascii="Arial" w:hAnsi="Arial" w:cs="Arial"/>
                  <w:b/>
                  <w:sz w:val="24"/>
                  <w:szCs w:val="24"/>
                  <w:lang w:val="es-ES"/>
                </w:rPr>
                <w:t>.</w:t>
              </w:r>
            </w:ins>
          </w:p>
          <w:p w14:paraId="6D88AD9D" w14:textId="31E4D126" w:rsidR="00725BE7" w:rsidRPr="006C4628" w:rsidRDefault="00887358" w:rsidP="00E6040C">
            <w:pPr>
              <w:pStyle w:val="Normal2"/>
              <w:shd w:val="clear" w:color="auto" w:fill="FFFFFF"/>
              <w:spacing w:before="0" w:beforeAutospacing="0" w:after="0" w:afterAutospacing="0" w:line="270" w:lineRule="atLeast"/>
              <w:rPr>
                <w:rFonts w:ascii="Arial" w:hAnsi="Arial" w:cs="Arial"/>
                <w:sz w:val="24"/>
                <w:szCs w:val="24"/>
                <w:lang w:val="es-ES"/>
                <w:rPrChange w:id="4008" w:author="chris" w:date="2015-04-19T12:09:00Z">
                  <w:rPr>
                    <w:rFonts w:ascii="Arial" w:hAnsi="Arial" w:cs="Arial"/>
                    <w:sz w:val="24"/>
                    <w:szCs w:val="24"/>
                  </w:rPr>
                </w:rPrChange>
              </w:rPr>
            </w:pPr>
            <w:r w:rsidRPr="006C4628">
              <w:rPr>
                <w:rFonts w:ascii="Arial" w:hAnsi="Arial" w:cs="Arial"/>
                <w:sz w:val="24"/>
                <w:szCs w:val="24"/>
                <w:lang w:val="es-ES"/>
                <w:rPrChange w:id="4009" w:author="chris" w:date="2015-04-19T12:09:00Z">
                  <w:rPr>
                    <w:rFonts w:ascii="Arial" w:hAnsi="Arial" w:cs="Arial"/>
                    <w:sz w:val="24"/>
                    <w:szCs w:val="24"/>
                  </w:rPr>
                </w:rPrChange>
              </w:rPr>
              <w:t>Proponga algunas multiplicaciones</w:t>
            </w:r>
            <w:r w:rsidR="007F7524" w:rsidRPr="006C4628">
              <w:rPr>
                <w:rFonts w:ascii="Arial" w:hAnsi="Arial" w:cs="Arial"/>
                <w:sz w:val="24"/>
                <w:szCs w:val="24"/>
                <w:lang w:val="es-ES"/>
                <w:rPrChange w:id="4010" w:author="chris" w:date="2015-04-19T12:09:00Z">
                  <w:rPr>
                    <w:rFonts w:ascii="Arial" w:hAnsi="Arial" w:cs="Arial"/>
                    <w:sz w:val="24"/>
                    <w:szCs w:val="24"/>
                  </w:rPr>
                </w:rPrChange>
              </w:rPr>
              <w:t xml:space="preserve"> relacionadas con los problemas con que se </w:t>
            </w:r>
            <w:del w:id="4011" w:author="chris" w:date="2015-04-19T12:42:00Z">
              <w:r w:rsidR="007F7524" w:rsidRPr="006C4628" w:rsidDel="009767A0">
                <w:rPr>
                  <w:rFonts w:ascii="Arial" w:hAnsi="Arial" w:cs="Arial"/>
                  <w:sz w:val="24"/>
                  <w:szCs w:val="24"/>
                  <w:lang w:val="es-ES"/>
                  <w:rPrChange w:id="4012" w:author="chris" w:date="2015-04-19T12:09:00Z">
                    <w:rPr>
                      <w:rFonts w:ascii="Arial" w:hAnsi="Arial" w:cs="Arial"/>
                      <w:sz w:val="24"/>
                      <w:szCs w:val="24"/>
                    </w:rPr>
                  </w:rPrChange>
                </w:rPr>
                <w:delText xml:space="preserve">abrieron </w:delText>
              </w:r>
            </w:del>
            <w:proofErr w:type="spellStart"/>
            <w:ins w:id="4013" w:author="chris" w:date="2015-04-19T12:42:00Z">
              <w:r w:rsidR="009767A0">
                <w:rPr>
                  <w:rFonts w:ascii="Arial" w:hAnsi="Arial" w:cs="Arial"/>
                  <w:sz w:val="24"/>
                  <w:szCs w:val="24"/>
                  <w:lang w:val="es-ES"/>
                </w:rPr>
                <w:t>inicio</w:t>
              </w:r>
              <w:proofErr w:type="spellEnd"/>
              <w:r w:rsidR="009767A0" w:rsidRPr="006C4628">
                <w:rPr>
                  <w:rFonts w:ascii="Arial" w:hAnsi="Arial" w:cs="Arial"/>
                  <w:sz w:val="24"/>
                  <w:szCs w:val="24"/>
                  <w:lang w:val="es-ES"/>
                  <w:rPrChange w:id="4014" w:author="chris" w:date="2015-04-19T12:09:00Z">
                    <w:rPr>
                      <w:rFonts w:ascii="Arial" w:hAnsi="Arial" w:cs="Arial"/>
                      <w:sz w:val="24"/>
                      <w:szCs w:val="24"/>
                    </w:rPr>
                  </w:rPrChange>
                </w:rPr>
                <w:t xml:space="preserve"> </w:t>
              </w:r>
            </w:ins>
            <w:r w:rsidR="007F7524" w:rsidRPr="006C4628">
              <w:rPr>
                <w:rFonts w:ascii="Arial" w:hAnsi="Arial" w:cs="Arial"/>
                <w:sz w:val="24"/>
                <w:szCs w:val="24"/>
                <w:lang w:val="es-ES"/>
                <w:rPrChange w:id="4015" w:author="chris" w:date="2015-04-19T12:09:00Z">
                  <w:rPr>
                    <w:rFonts w:ascii="Arial" w:hAnsi="Arial" w:cs="Arial"/>
                    <w:sz w:val="24"/>
                    <w:szCs w:val="24"/>
                  </w:rPr>
                </w:rPrChange>
              </w:rPr>
              <w:t>la clase y soluciónel</w:t>
            </w:r>
            <w:ins w:id="4016" w:author="chris" w:date="2015-04-19T12:42:00Z">
              <w:r w:rsidR="009767A0">
                <w:rPr>
                  <w:rFonts w:ascii="Arial" w:hAnsi="Arial" w:cs="Arial"/>
                  <w:sz w:val="24"/>
                  <w:szCs w:val="24"/>
                  <w:lang w:val="es-ES"/>
                </w:rPr>
                <w:t>o</w:t>
              </w:r>
            </w:ins>
            <w:del w:id="4017" w:author="chris" w:date="2015-04-19T12:42:00Z">
              <w:r w:rsidR="007F7524" w:rsidRPr="006C4628" w:rsidDel="009767A0">
                <w:rPr>
                  <w:rFonts w:ascii="Arial" w:hAnsi="Arial" w:cs="Arial"/>
                  <w:sz w:val="24"/>
                  <w:szCs w:val="24"/>
                  <w:lang w:val="es-ES"/>
                  <w:rPrChange w:id="4018" w:author="chris" w:date="2015-04-19T12:09:00Z">
                    <w:rPr>
                      <w:rFonts w:ascii="Arial" w:hAnsi="Arial" w:cs="Arial"/>
                      <w:sz w:val="24"/>
                      <w:szCs w:val="24"/>
                    </w:rPr>
                  </w:rPrChange>
                </w:rPr>
                <w:delText>a</w:delText>
              </w:r>
            </w:del>
            <w:r w:rsidR="007F7524" w:rsidRPr="006C4628">
              <w:rPr>
                <w:rFonts w:ascii="Arial" w:hAnsi="Arial" w:cs="Arial"/>
                <w:sz w:val="24"/>
                <w:szCs w:val="24"/>
                <w:lang w:val="es-ES"/>
                <w:rPrChange w:id="4019" w:author="chris" w:date="2015-04-19T12:09:00Z">
                  <w:rPr>
                    <w:rFonts w:ascii="Arial" w:hAnsi="Arial" w:cs="Arial"/>
                    <w:sz w:val="24"/>
                    <w:szCs w:val="24"/>
                  </w:rPr>
                </w:rPrChange>
              </w:rPr>
              <w:t>s aplicando el algoritmo de la multiplicación. Permita que los estudiantes expongan sus resultados y sean comparados con los de sus compañeros</w:t>
            </w:r>
            <w:ins w:id="4020" w:author="chris" w:date="2015-04-19T12:43:00Z">
              <w:r w:rsidR="009767A0">
                <w:rPr>
                  <w:rFonts w:ascii="Arial" w:hAnsi="Arial" w:cs="Arial"/>
                  <w:sz w:val="24"/>
                  <w:szCs w:val="24"/>
                  <w:lang w:val="es-ES"/>
                </w:rPr>
                <w:t>.</w:t>
              </w:r>
            </w:ins>
            <w:del w:id="4021" w:author="chris" w:date="2015-04-19T12:43:00Z">
              <w:r w:rsidR="007F7524" w:rsidRPr="006C4628" w:rsidDel="009767A0">
                <w:rPr>
                  <w:rFonts w:ascii="Arial" w:hAnsi="Arial" w:cs="Arial"/>
                  <w:sz w:val="24"/>
                  <w:szCs w:val="24"/>
                  <w:lang w:val="es-ES"/>
                  <w:rPrChange w:id="4022" w:author="chris" w:date="2015-04-19T12:09:00Z">
                    <w:rPr>
                      <w:rFonts w:ascii="Arial" w:hAnsi="Arial" w:cs="Arial"/>
                      <w:sz w:val="24"/>
                      <w:szCs w:val="24"/>
                    </w:rPr>
                  </w:rPrChange>
                </w:rPr>
                <w:delText xml:space="preserve">, así como con las respuestas correctas. </w:delText>
              </w:r>
            </w:del>
          </w:p>
          <w:p w14:paraId="05955E9C" w14:textId="77777777" w:rsidR="006D1401" w:rsidRPr="006C4628" w:rsidRDefault="006D1401" w:rsidP="00E6040C">
            <w:pPr>
              <w:pStyle w:val="Normal2"/>
              <w:shd w:val="clear" w:color="auto" w:fill="FFFFFF"/>
              <w:spacing w:before="0" w:beforeAutospacing="0" w:after="0" w:afterAutospacing="0" w:line="270" w:lineRule="atLeast"/>
              <w:rPr>
                <w:sz w:val="24"/>
                <w:szCs w:val="24"/>
                <w:u w:val="single"/>
                <w:lang w:val="es-ES"/>
                <w:rPrChange w:id="4023" w:author="chris" w:date="2015-04-19T12:09:00Z">
                  <w:rPr>
                    <w:sz w:val="24"/>
                    <w:szCs w:val="24"/>
                    <w:u w:val="single"/>
                  </w:rPr>
                </w:rPrChange>
              </w:rPr>
            </w:pPr>
          </w:p>
          <w:p w14:paraId="2F795E71" w14:textId="5E28D902" w:rsidR="00725BE7" w:rsidRPr="009767A0" w:rsidRDefault="00725BE7" w:rsidP="00E6040C">
            <w:pPr>
              <w:rPr>
                <w:rFonts w:ascii="Times New Roman" w:hAnsi="Times New Roman" w:cs="Times New Roman"/>
                <w:sz w:val="24"/>
                <w:szCs w:val="24"/>
                <w:lang w:val="es-ES"/>
                <w:rPrChange w:id="4024" w:author="chris" w:date="2015-04-19T12:43:00Z">
                  <w:rPr>
                    <w:rFonts w:ascii="Times New Roman" w:hAnsi="Times New Roman" w:cs="Times New Roman"/>
                    <w:sz w:val="24"/>
                    <w:szCs w:val="24"/>
                    <w:u w:val="single"/>
                  </w:rPr>
                </w:rPrChange>
              </w:rPr>
            </w:pPr>
            <w:r w:rsidRPr="00361393">
              <w:rPr>
                <w:rFonts w:ascii="Times New Roman" w:hAnsi="Times New Roman" w:cs="Times New Roman"/>
                <w:b/>
                <w:sz w:val="24"/>
                <w:szCs w:val="24"/>
                <w:lang w:val="es-ES"/>
                <w:rPrChange w:id="4025" w:author="chris" w:date="2015-04-19T13:44:00Z">
                  <w:rPr>
                    <w:rFonts w:ascii="Times New Roman" w:hAnsi="Times New Roman" w:cs="Times New Roman"/>
                    <w:sz w:val="24"/>
                    <w:szCs w:val="24"/>
                    <w:u w:val="single"/>
                  </w:rPr>
                </w:rPrChange>
              </w:rPr>
              <w:t>Ficha del estudiante</w:t>
            </w:r>
            <w:del w:id="4026" w:author="chris" w:date="2015-04-19T12:43:00Z">
              <w:r w:rsidRPr="009767A0" w:rsidDel="009767A0">
                <w:rPr>
                  <w:rFonts w:ascii="Times New Roman" w:hAnsi="Times New Roman" w:cs="Times New Roman"/>
                  <w:sz w:val="24"/>
                  <w:szCs w:val="24"/>
                  <w:lang w:val="es-ES"/>
                  <w:rPrChange w:id="4027" w:author="chris" w:date="2015-04-19T12:43:00Z">
                    <w:rPr>
                      <w:rFonts w:ascii="Times New Roman" w:hAnsi="Times New Roman" w:cs="Times New Roman"/>
                      <w:sz w:val="24"/>
                      <w:szCs w:val="24"/>
                      <w:u w:val="single"/>
                    </w:rPr>
                  </w:rPrChange>
                </w:rPr>
                <w:delText>:</w:delText>
              </w:r>
            </w:del>
          </w:p>
          <w:p w14:paraId="601A1843" w14:textId="77777777" w:rsidR="00725BE7" w:rsidRPr="009767A0" w:rsidRDefault="00725BE7" w:rsidP="00E6040C">
            <w:pPr>
              <w:rPr>
                <w:rFonts w:ascii="Times New Roman" w:hAnsi="Times New Roman" w:cs="Times New Roman"/>
                <w:sz w:val="24"/>
                <w:szCs w:val="24"/>
                <w:lang w:val="es-ES"/>
                <w:rPrChange w:id="4028" w:author="chris" w:date="2015-04-19T12:43:00Z">
                  <w:rPr>
                    <w:rFonts w:ascii="Times New Roman" w:hAnsi="Times New Roman" w:cs="Times New Roman"/>
                    <w:sz w:val="24"/>
                    <w:szCs w:val="24"/>
                    <w:u w:val="single"/>
                  </w:rPr>
                </w:rPrChange>
              </w:rPr>
            </w:pPr>
          </w:p>
          <w:p w14:paraId="13D4B6FB" w14:textId="25EE0994" w:rsidR="00725BE7" w:rsidRPr="006C4628" w:rsidRDefault="00725BE7" w:rsidP="00E6040C">
            <w:pPr>
              <w:shd w:val="clear" w:color="auto" w:fill="FFFFFF"/>
              <w:spacing w:line="270" w:lineRule="atLeast"/>
              <w:rPr>
                <w:rFonts w:ascii="Arial" w:eastAsia="Times New Roman" w:hAnsi="Arial" w:cs="Arial"/>
                <w:b/>
                <w:sz w:val="24"/>
                <w:szCs w:val="24"/>
                <w:lang w:val="es-ES" w:eastAsia="es-CO"/>
                <w:rPrChange w:id="4029"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030" w:author="chris" w:date="2015-04-19T12:09:00Z">
                  <w:rPr>
                    <w:rFonts w:ascii="Arial" w:eastAsia="Times New Roman" w:hAnsi="Arial" w:cs="Arial"/>
                    <w:b/>
                    <w:sz w:val="24"/>
                    <w:szCs w:val="24"/>
                    <w:lang w:val="es-CO" w:eastAsia="es-CO"/>
                  </w:rPr>
                </w:rPrChange>
              </w:rPr>
              <w:t>La multiplicación</w:t>
            </w:r>
            <w:r w:rsidR="00750883" w:rsidRPr="006C4628">
              <w:rPr>
                <w:rFonts w:ascii="Arial" w:eastAsia="Times New Roman" w:hAnsi="Arial" w:cs="Arial"/>
                <w:b/>
                <w:sz w:val="24"/>
                <w:szCs w:val="24"/>
                <w:lang w:val="es-ES" w:eastAsia="es-CO"/>
                <w:rPrChange w:id="4031" w:author="chris" w:date="2015-04-19T12:09:00Z">
                  <w:rPr>
                    <w:rFonts w:ascii="Arial" w:eastAsia="Times New Roman" w:hAnsi="Arial" w:cs="Arial"/>
                    <w:b/>
                    <w:sz w:val="24"/>
                    <w:szCs w:val="24"/>
                    <w:lang w:val="es-CO" w:eastAsia="es-CO"/>
                  </w:rPr>
                </w:rPrChange>
              </w:rPr>
              <w:t xml:space="preserve"> de números naturales</w:t>
            </w:r>
          </w:p>
          <w:p w14:paraId="627C704E" w14:textId="7777777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3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33" w:author="chris" w:date="2015-04-19T12:09:00Z">
                  <w:rPr>
                    <w:rFonts w:ascii="Arial" w:eastAsia="Times New Roman" w:hAnsi="Arial" w:cs="Arial"/>
                    <w:sz w:val="24"/>
                    <w:szCs w:val="24"/>
                    <w:lang w:val="es-CO" w:eastAsia="es-CO"/>
                  </w:rPr>
                </w:rPrChange>
              </w:rPr>
              <w:t>Es una operación matemática que consiste en sumar un mismo número tantas veces como lo indique otro número o factor.</w:t>
            </w:r>
          </w:p>
          <w:p w14:paraId="5AED5838" w14:textId="7777777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34"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35" w:author="chris" w:date="2015-04-19T12:09:00Z">
                  <w:rPr>
                    <w:rFonts w:ascii="Arial" w:eastAsia="Times New Roman" w:hAnsi="Arial" w:cs="Arial"/>
                    <w:sz w:val="24"/>
                    <w:szCs w:val="24"/>
                    <w:lang w:val="es-CO" w:eastAsia="es-CO"/>
                  </w:rPr>
                </w:rPrChange>
              </w:rPr>
              <w:lastRenderedPageBreak/>
              <w:t>Por ejemplo, multiplicar 5 x 3 significa sumar el número 5 tres veces:</w:t>
            </w:r>
          </w:p>
          <w:p w14:paraId="5E5E4E29" w14:textId="64295FA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36"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37" w:author="chris" w:date="2015-04-19T12:09:00Z">
                  <w:rPr>
                    <w:rFonts w:ascii="Arial" w:eastAsia="Times New Roman" w:hAnsi="Arial" w:cs="Arial"/>
                    <w:sz w:val="24"/>
                    <w:szCs w:val="24"/>
                    <w:lang w:val="es-CO" w:eastAsia="es-CO"/>
                  </w:rPr>
                </w:rPrChange>
              </w:rPr>
              <w:t>5 x 3 = 5 + 5 + 5 = 15</w:t>
            </w:r>
            <w:ins w:id="4038" w:author="chris" w:date="2015-04-19T12:44:00Z">
              <w:r w:rsidR="00EE3337">
                <w:rPr>
                  <w:rFonts w:ascii="Arial" w:eastAsia="Times New Roman" w:hAnsi="Arial" w:cs="Arial"/>
                  <w:sz w:val="24"/>
                  <w:szCs w:val="24"/>
                  <w:lang w:val="es-ES" w:eastAsia="es-CO"/>
                </w:rPr>
                <w:t>.</w:t>
              </w:r>
            </w:ins>
            <w:r w:rsidRPr="006C4628">
              <w:rPr>
                <w:rFonts w:ascii="Arial" w:eastAsia="Times New Roman" w:hAnsi="Arial" w:cs="Arial"/>
                <w:sz w:val="24"/>
                <w:szCs w:val="24"/>
                <w:lang w:val="es-ES" w:eastAsia="es-CO"/>
                <w:rPrChange w:id="4039" w:author="chris" w:date="2015-04-19T12:09:00Z">
                  <w:rPr>
                    <w:rFonts w:ascii="Arial" w:eastAsia="Times New Roman" w:hAnsi="Arial" w:cs="Arial"/>
                    <w:sz w:val="24"/>
                    <w:szCs w:val="24"/>
                    <w:lang w:val="es-CO" w:eastAsia="es-CO"/>
                  </w:rPr>
                </w:rPrChange>
              </w:rPr>
              <w:br/>
              <w:t>5 x 3 = 15</w:t>
            </w:r>
            <w:del w:id="4040" w:author="chris" w:date="2015-04-19T12:44:00Z">
              <w:r w:rsidRPr="006C4628" w:rsidDel="00EE3337">
                <w:rPr>
                  <w:rFonts w:ascii="Arial" w:eastAsia="Times New Roman" w:hAnsi="Arial" w:cs="Arial"/>
                  <w:sz w:val="24"/>
                  <w:szCs w:val="24"/>
                  <w:lang w:val="es-ES" w:eastAsia="es-CO"/>
                  <w:rPrChange w:id="4041" w:author="chris" w:date="2015-04-19T12:09:00Z">
                    <w:rPr>
                      <w:rFonts w:ascii="Arial" w:eastAsia="Times New Roman" w:hAnsi="Arial" w:cs="Arial"/>
                      <w:sz w:val="24"/>
                      <w:szCs w:val="24"/>
                      <w:lang w:val="es-CO" w:eastAsia="es-CO"/>
                    </w:rPr>
                  </w:rPrChange>
                </w:rPr>
                <w:delText> </w:delText>
              </w:r>
            </w:del>
            <w:ins w:id="4042" w:author="chris" w:date="2015-04-19T12:44:00Z">
              <w:r w:rsidR="00EE3337">
                <w:rPr>
                  <w:rFonts w:ascii="Arial" w:eastAsia="Times New Roman" w:hAnsi="Arial" w:cs="Arial"/>
                  <w:sz w:val="24"/>
                  <w:szCs w:val="24"/>
                  <w:lang w:val="es-ES" w:eastAsia="es-CO"/>
                </w:rPr>
                <w:t>.</w:t>
              </w:r>
            </w:ins>
          </w:p>
          <w:p w14:paraId="2A7324DD" w14:textId="77777777" w:rsidR="00EE3337" w:rsidRDefault="00EE3337" w:rsidP="00E6040C">
            <w:pPr>
              <w:shd w:val="clear" w:color="auto" w:fill="FFFFFF"/>
              <w:spacing w:line="270" w:lineRule="atLeast"/>
              <w:rPr>
                <w:ins w:id="4043" w:author="chris" w:date="2015-04-19T12:44:00Z"/>
                <w:rFonts w:ascii="Arial" w:eastAsia="Times New Roman" w:hAnsi="Arial" w:cs="Arial"/>
                <w:b/>
                <w:sz w:val="24"/>
                <w:szCs w:val="24"/>
                <w:lang w:val="es-ES" w:eastAsia="es-CO"/>
              </w:rPr>
            </w:pPr>
          </w:p>
          <w:p w14:paraId="62E9515C" w14:textId="77777777" w:rsidR="00725BE7" w:rsidRPr="006C4628" w:rsidRDefault="00725BE7" w:rsidP="00E6040C">
            <w:pPr>
              <w:shd w:val="clear" w:color="auto" w:fill="FFFFFF"/>
              <w:spacing w:line="270" w:lineRule="atLeast"/>
              <w:rPr>
                <w:rFonts w:ascii="Arial" w:eastAsia="Times New Roman" w:hAnsi="Arial" w:cs="Arial"/>
                <w:b/>
                <w:sz w:val="24"/>
                <w:szCs w:val="24"/>
                <w:lang w:val="es-ES" w:eastAsia="es-CO"/>
                <w:rPrChange w:id="4044"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045" w:author="chris" w:date="2015-04-19T12:09:00Z">
                  <w:rPr>
                    <w:rFonts w:ascii="Arial" w:eastAsia="Times New Roman" w:hAnsi="Arial" w:cs="Arial"/>
                    <w:b/>
                    <w:sz w:val="24"/>
                    <w:szCs w:val="24"/>
                    <w:lang w:val="es-CO" w:eastAsia="es-CO"/>
                  </w:rPr>
                </w:rPrChange>
              </w:rPr>
              <w:t>Términos de la multiplicación</w:t>
            </w:r>
          </w:p>
          <w:p w14:paraId="2BE327CA" w14:textId="2C20C55B"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46"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47" w:author="chris" w:date="2015-04-19T12:09:00Z">
                  <w:rPr>
                    <w:rFonts w:ascii="Arial" w:eastAsia="Times New Roman" w:hAnsi="Arial" w:cs="Arial"/>
                    <w:sz w:val="24"/>
                    <w:szCs w:val="24"/>
                    <w:lang w:val="es-CO" w:eastAsia="es-CO"/>
                  </w:rPr>
                </w:rPrChange>
              </w:rPr>
              <w:t xml:space="preserve">Los </w:t>
            </w:r>
            <w:r w:rsidR="00750883" w:rsidRPr="006C4628">
              <w:rPr>
                <w:rFonts w:ascii="Arial" w:eastAsia="Times New Roman" w:hAnsi="Arial" w:cs="Arial"/>
                <w:sz w:val="24"/>
                <w:szCs w:val="24"/>
                <w:lang w:val="es-ES" w:eastAsia="es-CO"/>
                <w:rPrChange w:id="4048" w:author="chris" w:date="2015-04-19T12:09:00Z">
                  <w:rPr>
                    <w:rFonts w:ascii="Arial" w:eastAsia="Times New Roman" w:hAnsi="Arial" w:cs="Arial"/>
                    <w:sz w:val="24"/>
                    <w:szCs w:val="24"/>
                    <w:lang w:val="es-CO" w:eastAsia="es-CO"/>
                  </w:rPr>
                </w:rPrChange>
              </w:rPr>
              <w:t xml:space="preserve">números que se multiplican </w:t>
            </w:r>
            <w:r w:rsidRPr="006C4628">
              <w:rPr>
                <w:rFonts w:ascii="Arial" w:eastAsia="Times New Roman" w:hAnsi="Arial" w:cs="Arial"/>
                <w:sz w:val="24"/>
                <w:szCs w:val="24"/>
                <w:lang w:val="es-ES" w:eastAsia="es-CO"/>
                <w:rPrChange w:id="4049" w:author="chris" w:date="2015-04-19T12:09:00Z">
                  <w:rPr>
                    <w:rFonts w:ascii="Arial" w:eastAsia="Times New Roman" w:hAnsi="Arial" w:cs="Arial"/>
                    <w:sz w:val="24"/>
                    <w:szCs w:val="24"/>
                    <w:lang w:val="es-CO" w:eastAsia="es-CO"/>
                  </w:rPr>
                </w:rPrChange>
              </w:rPr>
              <w:t>se llaman </w:t>
            </w:r>
            <w:r w:rsidRPr="006C4628">
              <w:rPr>
                <w:rFonts w:ascii="Arial" w:eastAsia="Times New Roman" w:hAnsi="Arial" w:cs="Arial"/>
                <w:b/>
                <w:bCs/>
                <w:sz w:val="24"/>
                <w:szCs w:val="24"/>
                <w:lang w:val="es-ES" w:eastAsia="es-CO"/>
                <w:rPrChange w:id="4050" w:author="chris" w:date="2015-04-19T12:09:00Z">
                  <w:rPr>
                    <w:rFonts w:ascii="Arial" w:eastAsia="Times New Roman" w:hAnsi="Arial" w:cs="Arial"/>
                    <w:b/>
                    <w:bCs/>
                    <w:sz w:val="24"/>
                    <w:szCs w:val="24"/>
                    <w:lang w:val="es-CO" w:eastAsia="es-CO"/>
                  </w:rPr>
                </w:rPrChange>
              </w:rPr>
              <w:t>factores</w:t>
            </w:r>
            <w:r w:rsidRPr="006C4628">
              <w:rPr>
                <w:rFonts w:ascii="Arial" w:eastAsia="Times New Roman" w:hAnsi="Arial" w:cs="Arial"/>
                <w:sz w:val="24"/>
                <w:szCs w:val="24"/>
                <w:lang w:val="es-ES" w:eastAsia="es-CO"/>
                <w:rPrChange w:id="4051" w:author="chris" w:date="2015-04-19T12:09:00Z">
                  <w:rPr>
                    <w:rFonts w:ascii="Arial" w:eastAsia="Times New Roman" w:hAnsi="Arial" w:cs="Arial"/>
                    <w:sz w:val="24"/>
                    <w:szCs w:val="24"/>
                    <w:lang w:val="es-CO" w:eastAsia="es-CO"/>
                  </w:rPr>
                </w:rPrChange>
              </w:rPr>
              <w:t> y el resultado se llama </w:t>
            </w:r>
            <w:r w:rsidRPr="006C4628">
              <w:rPr>
                <w:rFonts w:ascii="Arial" w:eastAsia="Times New Roman" w:hAnsi="Arial" w:cs="Arial"/>
                <w:b/>
                <w:bCs/>
                <w:sz w:val="24"/>
                <w:szCs w:val="24"/>
                <w:lang w:val="es-ES" w:eastAsia="es-CO"/>
                <w:rPrChange w:id="4052" w:author="chris" w:date="2015-04-19T12:09:00Z">
                  <w:rPr>
                    <w:rFonts w:ascii="Arial" w:eastAsia="Times New Roman" w:hAnsi="Arial" w:cs="Arial"/>
                    <w:b/>
                    <w:bCs/>
                    <w:sz w:val="24"/>
                    <w:szCs w:val="24"/>
                    <w:lang w:val="es-CO" w:eastAsia="es-CO"/>
                  </w:rPr>
                </w:rPrChange>
              </w:rPr>
              <w:t>producto</w:t>
            </w:r>
            <w:r w:rsidRPr="006C4628">
              <w:rPr>
                <w:rFonts w:ascii="Arial" w:eastAsia="Times New Roman" w:hAnsi="Arial" w:cs="Arial"/>
                <w:sz w:val="24"/>
                <w:szCs w:val="24"/>
                <w:lang w:val="es-ES" w:eastAsia="es-CO"/>
                <w:rPrChange w:id="4053" w:author="chris" w:date="2015-04-19T12:09:00Z">
                  <w:rPr>
                    <w:rFonts w:ascii="Arial" w:eastAsia="Times New Roman" w:hAnsi="Arial" w:cs="Arial"/>
                    <w:sz w:val="24"/>
                    <w:szCs w:val="24"/>
                    <w:lang w:val="es-CO" w:eastAsia="es-CO"/>
                  </w:rPr>
                </w:rPrChange>
              </w:rPr>
              <w:t>.</w:t>
            </w:r>
          </w:p>
          <w:p w14:paraId="447A4367" w14:textId="77777777" w:rsidR="00725BE7" w:rsidRDefault="00725BE7" w:rsidP="00E6040C">
            <w:pPr>
              <w:shd w:val="clear" w:color="auto" w:fill="FFFFFF"/>
              <w:spacing w:line="270" w:lineRule="atLeast"/>
              <w:rPr>
                <w:ins w:id="4054" w:author="chris" w:date="2015-04-19T12:44:00Z"/>
                <w:rFonts w:ascii="Arial" w:eastAsia="Times New Roman" w:hAnsi="Arial" w:cs="Arial"/>
                <w:sz w:val="24"/>
                <w:szCs w:val="24"/>
                <w:lang w:val="es-ES" w:eastAsia="es-CO"/>
              </w:rPr>
            </w:pPr>
            <w:r w:rsidRPr="006C4628">
              <w:rPr>
                <w:rFonts w:ascii="Arial" w:eastAsia="Times New Roman" w:hAnsi="Arial" w:cs="Arial"/>
                <w:sz w:val="24"/>
                <w:szCs w:val="24"/>
                <w:lang w:val="es-ES" w:eastAsia="es-CO"/>
                <w:rPrChange w:id="4055" w:author="chris" w:date="2015-04-19T12:09:00Z">
                  <w:rPr>
                    <w:rFonts w:ascii="Arial" w:eastAsia="Times New Roman" w:hAnsi="Arial" w:cs="Arial"/>
                    <w:sz w:val="24"/>
                    <w:szCs w:val="24"/>
                    <w:lang w:val="es-CO" w:eastAsia="es-CO"/>
                  </w:rPr>
                </w:rPrChange>
              </w:rPr>
              <w:t>Cuando la multiplicación tiene solo dos factores, el número que se suma se llama </w:t>
            </w:r>
            <w:r w:rsidRPr="006C4628">
              <w:rPr>
                <w:rFonts w:ascii="Arial" w:eastAsia="Times New Roman" w:hAnsi="Arial" w:cs="Arial"/>
                <w:b/>
                <w:bCs/>
                <w:sz w:val="24"/>
                <w:szCs w:val="24"/>
                <w:lang w:val="es-ES" w:eastAsia="es-CO"/>
                <w:rPrChange w:id="4056" w:author="chris" w:date="2015-04-19T12:09:00Z">
                  <w:rPr>
                    <w:rFonts w:ascii="Arial" w:eastAsia="Times New Roman" w:hAnsi="Arial" w:cs="Arial"/>
                    <w:b/>
                    <w:bCs/>
                    <w:sz w:val="24"/>
                    <w:szCs w:val="24"/>
                    <w:lang w:val="es-CO" w:eastAsia="es-CO"/>
                  </w:rPr>
                </w:rPrChange>
              </w:rPr>
              <w:t>multiplicando</w:t>
            </w:r>
            <w:r w:rsidRPr="006C4628">
              <w:rPr>
                <w:rFonts w:ascii="Arial" w:eastAsia="Times New Roman" w:hAnsi="Arial" w:cs="Arial"/>
                <w:sz w:val="24"/>
                <w:szCs w:val="24"/>
                <w:lang w:val="es-ES" w:eastAsia="es-CO"/>
                <w:rPrChange w:id="4057" w:author="chris" w:date="2015-04-19T12:09:00Z">
                  <w:rPr>
                    <w:rFonts w:ascii="Arial" w:eastAsia="Times New Roman" w:hAnsi="Arial" w:cs="Arial"/>
                    <w:sz w:val="24"/>
                    <w:szCs w:val="24"/>
                    <w:lang w:val="es-CO" w:eastAsia="es-CO"/>
                  </w:rPr>
                </w:rPrChange>
              </w:rPr>
              <w:t> y el número que representa la cantidad de veces que lo vamos a sumar se llama </w:t>
            </w:r>
            <w:r w:rsidRPr="006C4628">
              <w:rPr>
                <w:rFonts w:ascii="Arial" w:eastAsia="Times New Roman" w:hAnsi="Arial" w:cs="Arial"/>
                <w:b/>
                <w:bCs/>
                <w:sz w:val="24"/>
                <w:szCs w:val="24"/>
                <w:lang w:val="es-ES" w:eastAsia="es-CO"/>
                <w:rPrChange w:id="4058" w:author="chris" w:date="2015-04-19T12:09:00Z">
                  <w:rPr>
                    <w:rFonts w:ascii="Arial" w:eastAsia="Times New Roman" w:hAnsi="Arial" w:cs="Arial"/>
                    <w:b/>
                    <w:bCs/>
                    <w:sz w:val="24"/>
                    <w:szCs w:val="24"/>
                    <w:lang w:val="es-CO" w:eastAsia="es-CO"/>
                  </w:rPr>
                </w:rPrChange>
              </w:rPr>
              <w:t>multiplicador</w:t>
            </w:r>
            <w:r w:rsidRPr="006C4628">
              <w:rPr>
                <w:rFonts w:ascii="Arial" w:eastAsia="Times New Roman" w:hAnsi="Arial" w:cs="Arial"/>
                <w:sz w:val="24"/>
                <w:szCs w:val="24"/>
                <w:lang w:val="es-ES" w:eastAsia="es-CO"/>
                <w:rPrChange w:id="4059" w:author="chris" w:date="2015-04-19T12:09:00Z">
                  <w:rPr>
                    <w:rFonts w:ascii="Arial" w:eastAsia="Times New Roman" w:hAnsi="Arial" w:cs="Arial"/>
                    <w:sz w:val="24"/>
                    <w:szCs w:val="24"/>
                    <w:lang w:val="es-CO" w:eastAsia="es-CO"/>
                  </w:rPr>
                </w:rPrChange>
              </w:rPr>
              <w:t>. </w:t>
            </w:r>
          </w:p>
          <w:p w14:paraId="2247757E" w14:textId="77777777" w:rsidR="00EE3337" w:rsidRPr="006C4628" w:rsidRDefault="00EE3337" w:rsidP="00E6040C">
            <w:pPr>
              <w:shd w:val="clear" w:color="auto" w:fill="FFFFFF"/>
              <w:spacing w:line="270" w:lineRule="atLeast"/>
              <w:rPr>
                <w:rFonts w:ascii="Arial" w:eastAsia="Times New Roman" w:hAnsi="Arial" w:cs="Arial"/>
                <w:sz w:val="24"/>
                <w:szCs w:val="24"/>
                <w:lang w:val="es-ES" w:eastAsia="es-CO"/>
                <w:rPrChange w:id="4060" w:author="chris" w:date="2015-04-19T12:09:00Z">
                  <w:rPr>
                    <w:rFonts w:ascii="Arial" w:eastAsia="Times New Roman" w:hAnsi="Arial" w:cs="Arial"/>
                    <w:sz w:val="24"/>
                    <w:szCs w:val="24"/>
                    <w:lang w:val="es-CO" w:eastAsia="es-CO"/>
                  </w:rPr>
                </w:rPrChange>
              </w:rPr>
            </w:pPr>
          </w:p>
          <w:p w14:paraId="2178AA26" w14:textId="77777777" w:rsidR="00725BE7" w:rsidRPr="006C4628" w:rsidRDefault="00725BE7" w:rsidP="00E6040C">
            <w:pPr>
              <w:shd w:val="clear" w:color="auto" w:fill="FFFFFF"/>
              <w:spacing w:line="270" w:lineRule="atLeast"/>
              <w:rPr>
                <w:rFonts w:ascii="Arial" w:eastAsia="Times New Roman" w:hAnsi="Arial" w:cs="Arial"/>
                <w:b/>
                <w:sz w:val="24"/>
                <w:szCs w:val="24"/>
                <w:lang w:val="es-ES" w:eastAsia="es-CO"/>
                <w:rPrChange w:id="4061"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062" w:author="chris" w:date="2015-04-19T12:09:00Z">
                  <w:rPr>
                    <w:rFonts w:ascii="Arial" w:eastAsia="Times New Roman" w:hAnsi="Arial" w:cs="Arial"/>
                    <w:b/>
                    <w:sz w:val="24"/>
                    <w:szCs w:val="24"/>
                    <w:lang w:val="es-CO" w:eastAsia="es-CO"/>
                  </w:rPr>
                </w:rPrChange>
              </w:rPr>
              <w:t>Procedimiento</w:t>
            </w:r>
          </w:p>
          <w:p w14:paraId="2D244494" w14:textId="7777777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63"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64" w:author="chris" w:date="2015-04-19T12:09:00Z">
                  <w:rPr>
                    <w:rFonts w:ascii="Arial" w:eastAsia="Times New Roman" w:hAnsi="Arial" w:cs="Arial"/>
                    <w:sz w:val="24"/>
                    <w:szCs w:val="24"/>
                    <w:lang w:val="es-CO" w:eastAsia="es-CO"/>
                  </w:rPr>
                </w:rPrChange>
              </w:rPr>
              <w:t>Para multiplicar dos números de varias cifras hay que seguir los siguientes pasos:</w:t>
            </w:r>
          </w:p>
          <w:p w14:paraId="6367B443" w14:textId="7777777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65"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4066" w:author="chris" w:date="2015-04-19T12:09:00Z">
                  <w:rPr>
                    <w:rFonts w:ascii="Arial" w:eastAsia="Times New Roman" w:hAnsi="Arial" w:cs="Arial"/>
                    <w:b/>
                    <w:bCs/>
                    <w:sz w:val="24"/>
                    <w:szCs w:val="24"/>
                    <w:lang w:val="es-CO" w:eastAsia="es-CO"/>
                  </w:rPr>
                </w:rPrChange>
              </w:rPr>
              <w:t>Paso 1</w:t>
            </w:r>
            <w:r w:rsidRPr="006C4628">
              <w:rPr>
                <w:rFonts w:ascii="Arial" w:eastAsia="Times New Roman" w:hAnsi="Arial" w:cs="Arial"/>
                <w:sz w:val="24"/>
                <w:szCs w:val="24"/>
                <w:lang w:val="es-ES" w:eastAsia="es-CO"/>
                <w:rPrChange w:id="4067" w:author="chris" w:date="2015-04-19T12:09:00Z">
                  <w:rPr>
                    <w:rFonts w:ascii="Arial" w:eastAsia="Times New Roman" w:hAnsi="Arial" w:cs="Arial"/>
                    <w:sz w:val="24"/>
                    <w:szCs w:val="24"/>
                    <w:lang w:val="es-CO" w:eastAsia="es-CO"/>
                  </w:rPr>
                </w:rPrChange>
              </w:rPr>
              <w:t>: se escribe el multiplicando y</w:t>
            </w:r>
            <w:del w:id="4068" w:author="chris" w:date="2015-04-19T12:45:00Z">
              <w:r w:rsidRPr="006C4628" w:rsidDel="00EE3337">
                <w:rPr>
                  <w:rFonts w:ascii="Arial" w:eastAsia="Times New Roman" w:hAnsi="Arial" w:cs="Arial"/>
                  <w:sz w:val="24"/>
                  <w:szCs w:val="24"/>
                  <w:lang w:val="es-ES" w:eastAsia="es-CO"/>
                  <w:rPrChange w:id="4069" w:author="chris" w:date="2015-04-19T12:09:00Z">
                    <w:rPr>
                      <w:rFonts w:ascii="Arial" w:eastAsia="Times New Roman" w:hAnsi="Arial" w:cs="Arial"/>
                      <w:sz w:val="24"/>
                      <w:szCs w:val="24"/>
                      <w:lang w:val="es-CO" w:eastAsia="es-CO"/>
                    </w:rPr>
                  </w:rPrChange>
                </w:rPr>
                <w:delText>,</w:delText>
              </w:r>
            </w:del>
            <w:r w:rsidRPr="006C4628">
              <w:rPr>
                <w:rFonts w:ascii="Arial" w:eastAsia="Times New Roman" w:hAnsi="Arial" w:cs="Arial"/>
                <w:sz w:val="24"/>
                <w:szCs w:val="24"/>
                <w:lang w:val="es-ES" w:eastAsia="es-CO"/>
                <w:rPrChange w:id="4070" w:author="chris" w:date="2015-04-19T12:09:00Z">
                  <w:rPr>
                    <w:rFonts w:ascii="Arial" w:eastAsia="Times New Roman" w:hAnsi="Arial" w:cs="Arial"/>
                    <w:sz w:val="24"/>
                    <w:szCs w:val="24"/>
                    <w:lang w:val="es-CO" w:eastAsia="es-CO"/>
                  </w:rPr>
                </w:rPrChange>
              </w:rPr>
              <w:t xml:space="preserve"> debajo</w:t>
            </w:r>
            <w:del w:id="4071" w:author="chris" w:date="2015-04-19T12:45:00Z">
              <w:r w:rsidRPr="006C4628" w:rsidDel="00EE3337">
                <w:rPr>
                  <w:rFonts w:ascii="Arial" w:eastAsia="Times New Roman" w:hAnsi="Arial" w:cs="Arial"/>
                  <w:sz w:val="24"/>
                  <w:szCs w:val="24"/>
                  <w:lang w:val="es-ES" w:eastAsia="es-CO"/>
                  <w:rPrChange w:id="4072" w:author="chris" w:date="2015-04-19T12:09:00Z">
                    <w:rPr>
                      <w:rFonts w:ascii="Arial" w:eastAsia="Times New Roman" w:hAnsi="Arial" w:cs="Arial"/>
                      <w:sz w:val="24"/>
                      <w:szCs w:val="24"/>
                      <w:lang w:val="es-CO" w:eastAsia="es-CO"/>
                    </w:rPr>
                  </w:rPrChange>
                </w:rPr>
                <w:delText>,</w:delText>
              </w:r>
            </w:del>
            <w:r w:rsidRPr="006C4628">
              <w:rPr>
                <w:rFonts w:ascii="Arial" w:eastAsia="Times New Roman" w:hAnsi="Arial" w:cs="Arial"/>
                <w:sz w:val="24"/>
                <w:szCs w:val="24"/>
                <w:lang w:val="es-ES" w:eastAsia="es-CO"/>
                <w:rPrChange w:id="4073" w:author="chris" w:date="2015-04-19T12:09:00Z">
                  <w:rPr>
                    <w:rFonts w:ascii="Arial" w:eastAsia="Times New Roman" w:hAnsi="Arial" w:cs="Arial"/>
                    <w:sz w:val="24"/>
                    <w:szCs w:val="24"/>
                    <w:lang w:val="es-CO" w:eastAsia="es-CO"/>
                  </w:rPr>
                </w:rPrChange>
              </w:rPr>
              <w:t xml:space="preserve"> el multiplicador, trazando una línea por debajo de ambos.</w:t>
            </w:r>
          </w:p>
          <w:p w14:paraId="22409EF4" w14:textId="77777777" w:rsidR="00750883" w:rsidRPr="006C4628" w:rsidRDefault="00725BE7" w:rsidP="00E6040C">
            <w:pPr>
              <w:shd w:val="clear" w:color="auto" w:fill="FFFFFF"/>
              <w:spacing w:line="270" w:lineRule="atLeast"/>
              <w:rPr>
                <w:rFonts w:ascii="Arial" w:eastAsia="Times New Roman" w:hAnsi="Arial" w:cs="Arial"/>
                <w:sz w:val="24"/>
                <w:szCs w:val="24"/>
                <w:lang w:val="es-ES" w:eastAsia="es-CO"/>
                <w:rPrChange w:id="4074"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4075" w:author="chris" w:date="2015-04-19T12:09:00Z">
                  <w:rPr>
                    <w:rFonts w:ascii="Arial" w:eastAsia="Times New Roman" w:hAnsi="Arial" w:cs="Arial"/>
                    <w:b/>
                    <w:bCs/>
                    <w:sz w:val="24"/>
                    <w:szCs w:val="24"/>
                    <w:lang w:val="es-CO" w:eastAsia="es-CO"/>
                  </w:rPr>
                </w:rPrChange>
              </w:rPr>
              <w:t>Paso 2</w:t>
            </w:r>
            <w:r w:rsidRPr="006C4628">
              <w:rPr>
                <w:rFonts w:ascii="Arial" w:eastAsia="Times New Roman" w:hAnsi="Arial" w:cs="Arial"/>
                <w:sz w:val="24"/>
                <w:szCs w:val="24"/>
                <w:lang w:val="es-ES" w:eastAsia="es-CO"/>
                <w:rPrChange w:id="4076" w:author="chris" w:date="2015-04-19T12:09:00Z">
                  <w:rPr>
                    <w:rFonts w:ascii="Arial" w:eastAsia="Times New Roman" w:hAnsi="Arial" w:cs="Arial"/>
                    <w:sz w:val="24"/>
                    <w:szCs w:val="24"/>
                    <w:lang w:val="es-CO" w:eastAsia="es-CO"/>
                  </w:rPr>
                </w:rPrChange>
              </w:rPr>
              <w:t>: se multiplica, de derecha a izquierda</w:t>
            </w:r>
            <w:r w:rsidR="00750883" w:rsidRPr="006C4628">
              <w:rPr>
                <w:rFonts w:ascii="Arial" w:eastAsia="Times New Roman" w:hAnsi="Arial" w:cs="Arial"/>
                <w:sz w:val="24"/>
                <w:szCs w:val="24"/>
                <w:lang w:val="es-ES" w:eastAsia="es-CO"/>
                <w:rPrChange w:id="4077" w:author="chris" w:date="2015-04-19T12:09:00Z">
                  <w:rPr>
                    <w:rFonts w:ascii="Arial" w:eastAsia="Times New Roman" w:hAnsi="Arial" w:cs="Arial"/>
                    <w:sz w:val="24"/>
                    <w:szCs w:val="24"/>
                    <w:lang w:val="es-CO" w:eastAsia="es-CO"/>
                  </w:rPr>
                </w:rPrChange>
              </w:rPr>
              <w:t xml:space="preserve">, siempre empezando por las unidades. </w:t>
            </w:r>
          </w:p>
          <w:p w14:paraId="1C7B47A8" w14:textId="241EBFB3" w:rsidR="00725BE7" w:rsidRPr="006C4628" w:rsidRDefault="00750883" w:rsidP="00E6040C">
            <w:pPr>
              <w:shd w:val="clear" w:color="auto" w:fill="FFFFFF"/>
              <w:spacing w:line="270" w:lineRule="atLeast"/>
              <w:rPr>
                <w:rFonts w:ascii="Arial" w:eastAsia="Times New Roman" w:hAnsi="Arial" w:cs="Arial"/>
                <w:sz w:val="24"/>
                <w:szCs w:val="24"/>
                <w:lang w:val="es-ES" w:eastAsia="es-CO"/>
                <w:rPrChange w:id="4078"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079" w:author="chris" w:date="2015-04-19T12:09:00Z">
                  <w:rPr>
                    <w:rFonts w:ascii="Arial" w:eastAsia="Times New Roman" w:hAnsi="Arial" w:cs="Arial"/>
                    <w:sz w:val="24"/>
                    <w:szCs w:val="24"/>
                    <w:lang w:val="es-CO" w:eastAsia="es-CO"/>
                  </w:rPr>
                </w:rPrChange>
              </w:rPr>
              <w:t>L</w:t>
            </w:r>
            <w:r w:rsidR="00725BE7" w:rsidRPr="006C4628">
              <w:rPr>
                <w:rFonts w:ascii="Arial" w:eastAsia="Times New Roman" w:hAnsi="Arial" w:cs="Arial"/>
                <w:sz w:val="24"/>
                <w:szCs w:val="24"/>
                <w:lang w:val="es-ES" w:eastAsia="es-CO"/>
                <w:rPrChange w:id="4080" w:author="chris" w:date="2015-04-19T12:09:00Z">
                  <w:rPr>
                    <w:rFonts w:ascii="Arial" w:eastAsia="Times New Roman" w:hAnsi="Arial" w:cs="Arial"/>
                    <w:sz w:val="24"/>
                    <w:szCs w:val="24"/>
                    <w:lang w:val="es-CO" w:eastAsia="es-CO"/>
                  </w:rPr>
                </w:rPrChange>
              </w:rPr>
              <w:t>a primera cifra del multiplicador por cada una de las cifras del multiplicando, colocando las unidades de cada producto debajo de la línea. Si el producto es mayor que 9, se suman las decenas al siguiente producto.</w:t>
            </w:r>
          </w:p>
          <w:p w14:paraId="4078BF4A" w14:textId="77777777" w:rsidR="00725BE7" w:rsidRPr="006C4628" w:rsidRDefault="00725BE7" w:rsidP="00E6040C">
            <w:pPr>
              <w:shd w:val="clear" w:color="auto" w:fill="FFFFFF"/>
              <w:spacing w:line="270" w:lineRule="atLeast"/>
              <w:rPr>
                <w:rFonts w:ascii="Arial" w:eastAsia="Times New Roman" w:hAnsi="Arial" w:cs="Arial"/>
                <w:sz w:val="24"/>
                <w:szCs w:val="24"/>
                <w:lang w:val="es-ES" w:eastAsia="es-CO"/>
                <w:rPrChange w:id="4081" w:author="chris" w:date="2015-04-19T12:09:00Z">
                  <w:rPr>
                    <w:rFonts w:ascii="Arial" w:eastAsia="Times New Roman" w:hAnsi="Arial" w:cs="Arial"/>
                    <w:sz w:val="24"/>
                    <w:szCs w:val="24"/>
                    <w:lang w:val="es-CO" w:eastAsia="es-CO"/>
                  </w:rPr>
                </w:rPrChange>
              </w:rPr>
            </w:pPr>
            <w:r w:rsidRPr="006C4628">
              <w:rPr>
                <w:rFonts w:ascii="Arial" w:eastAsia="Times New Roman" w:hAnsi="Arial" w:cs="Arial"/>
                <w:b/>
                <w:bCs/>
                <w:sz w:val="24"/>
                <w:szCs w:val="24"/>
                <w:lang w:val="es-ES" w:eastAsia="es-CO"/>
                <w:rPrChange w:id="4082" w:author="chris" w:date="2015-04-19T12:09:00Z">
                  <w:rPr>
                    <w:rFonts w:ascii="Arial" w:eastAsia="Times New Roman" w:hAnsi="Arial" w:cs="Arial"/>
                    <w:b/>
                    <w:bCs/>
                    <w:sz w:val="24"/>
                    <w:szCs w:val="24"/>
                    <w:lang w:val="es-CO" w:eastAsia="es-CO"/>
                  </w:rPr>
                </w:rPrChange>
              </w:rPr>
              <w:t>Paso 3</w:t>
            </w:r>
            <w:r w:rsidRPr="006C4628">
              <w:rPr>
                <w:rFonts w:ascii="Arial" w:eastAsia="Times New Roman" w:hAnsi="Arial" w:cs="Arial"/>
                <w:sz w:val="24"/>
                <w:szCs w:val="24"/>
                <w:lang w:val="es-ES" w:eastAsia="es-CO"/>
                <w:rPrChange w:id="4083" w:author="chris" w:date="2015-04-19T12:09:00Z">
                  <w:rPr>
                    <w:rFonts w:ascii="Arial" w:eastAsia="Times New Roman" w:hAnsi="Arial" w:cs="Arial"/>
                    <w:sz w:val="24"/>
                    <w:szCs w:val="24"/>
                    <w:lang w:val="es-CO" w:eastAsia="es-CO"/>
                  </w:rPr>
                </w:rPrChange>
              </w:rPr>
              <w:t>: se repite la operación con cada una de las cifras restantes del multiplicador y se colocan debajo de la fila anterior, desplazadas un lugar a la izquierda.</w:t>
            </w:r>
          </w:p>
          <w:p w14:paraId="12001DDB" w14:textId="73E39192" w:rsidR="00725BE7" w:rsidRPr="006C4628" w:rsidRDefault="00725BE7" w:rsidP="00E6040C">
            <w:pPr>
              <w:shd w:val="clear" w:color="auto" w:fill="FFFFFF"/>
              <w:spacing w:line="270" w:lineRule="atLeast"/>
              <w:rPr>
                <w:rFonts w:ascii="Arial" w:eastAsia="Times New Roman" w:hAnsi="Arial" w:cs="Arial"/>
                <w:color w:val="333333"/>
                <w:sz w:val="21"/>
                <w:szCs w:val="21"/>
                <w:lang w:val="es-ES" w:eastAsia="es-CO"/>
                <w:rPrChange w:id="4084" w:author="chris" w:date="2015-04-19T12:09:00Z">
                  <w:rPr>
                    <w:rFonts w:ascii="Arial" w:eastAsia="Times New Roman" w:hAnsi="Arial" w:cs="Arial"/>
                    <w:color w:val="333333"/>
                    <w:sz w:val="21"/>
                    <w:szCs w:val="21"/>
                    <w:lang w:val="es-CO" w:eastAsia="es-CO"/>
                  </w:rPr>
                </w:rPrChange>
              </w:rPr>
            </w:pPr>
            <w:r w:rsidRPr="006C4628">
              <w:rPr>
                <w:rFonts w:ascii="Arial" w:eastAsia="Times New Roman" w:hAnsi="Arial" w:cs="Arial"/>
                <w:b/>
                <w:bCs/>
                <w:sz w:val="24"/>
                <w:szCs w:val="24"/>
                <w:lang w:val="es-ES" w:eastAsia="es-CO"/>
                <w:rPrChange w:id="4085" w:author="chris" w:date="2015-04-19T12:09:00Z">
                  <w:rPr>
                    <w:rFonts w:ascii="Arial" w:eastAsia="Times New Roman" w:hAnsi="Arial" w:cs="Arial"/>
                    <w:b/>
                    <w:bCs/>
                    <w:sz w:val="24"/>
                    <w:szCs w:val="24"/>
                    <w:lang w:val="es-CO" w:eastAsia="es-CO"/>
                  </w:rPr>
                </w:rPrChange>
              </w:rPr>
              <w:t>Paso 4</w:t>
            </w:r>
            <w:r w:rsidRPr="006C4628">
              <w:rPr>
                <w:rFonts w:ascii="Arial" w:eastAsia="Times New Roman" w:hAnsi="Arial" w:cs="Arial"/>
                <w:sz w:val="24"/>
                <w:szCs w:val="24"/>
                <w:lang w:val="es-ES" w:eastAsia="es-CO"/>
                <w:rPrChange w:id="4086" w:author="chris" w:date="2015-04-19T12:09:00Z">
                  <w:rPr>
                    <w:rFonts w:ascii="Arial" w:eastAsia="Times New Roman" w:hAnsi="Arial" w:cs="Arial"/>
                    <w:sz w:val="24"/>
                    <w:szCs w:val="24"/>
                    <w:lang w:val="es-CO" w:eastAsia="es-CO"/>
                  </w:rPr>
                </w:rPrChange>
              </w:rPr>
              <w:t>: después de haber multiplicado todas las cifras, se traza una línea bajo la última fila y se procede a sumar todas las filas. El resultado será el producto de la multiplicación</w:t>
            </w:r>
            <w:r w:rsidRPr="006C4628">
              <w:rPr>
                <w:rFonts w:ascii="Arial" w:eastAsia="Times New Roman" w:hAnsi="Arial" w:cs="Arial"/>
                <w:color w:val="333333"/>
                <w:sz w:val="21"/>
                <w:szCs w:val="21"/>
                <w:lang w:val="es-ES" w:eastAsia="es-CO"/>
                <w:rPrChange w:id="4087" w:author="chris" w:date="2015-04-19T12:09:00Z">
                  <w:rPr>
                    <w:rFonts w:ascii="Arial" w:eastAsia="Times New Roman" w:hAnsi="Arial" w:cs="Arial"/>
                    <w:color w:val="333333"/>
                    <w:sz w:val="21"/>
                    <w:szCs w:val="21"/>
                    <w:lang w:val="es-CO" w:eastAsia="es-CO"/>
                  </w:rPr>
                </w:rPrChange>
              </w:rPr>
              <w:t>.</w:t>
            </w:r>
          </w:p>
        </w:tc>
      </w:tr>
      <w:tr w:rsidR="00970E14" w:rsidRPr="006C4628" w14:paraId="20EF3E68" w14:textId="77777777" w:rsidTr="00132CD9">
        <w:tc>
          <w:tcPr>
            <w:tcW w:w="2518" w:type="dxa"/>
          </w:tcPr>
          <w:p w14:paraId="15513267" w14:textId="77777777" w:rsidR="00970E14" w:rsidRPr="006C4628" w:rsidRDefault="00970E14" w:rsidP="00E6040C">
            <w:pPr>
              <w:rPr>
                <w:rFonts w:ascii="Times New Roman" w:hAnsi="Times New Roman" w:cs="Times New Roman"/>
                <w:b/>
                <w:color w:val="000000"/>
                <w:sz w:val="24"/>
                <w:szCs w:val="24"/>
                <w:lang w:val="es-ES"/>
                <w:rPrChange w:id="408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089" w:author="chris" w:date="2015-04-19T12:09:00Z">
                  <w:rPr>
                    <w:rFonts w:ascii="Times New Roman" w:hAnsi="Times New Roman" w:cs="Times New Roman"/>
                    <w:b/>
                    <w:color w:val="000000"/>
                    <w:sz w:val="24"/>
                    <w:szCs w:val="24"/>
                  </w:rPr>
                </w:rPrChange>
              </w:rPr>
              <w:lastRenderedPageBreak/>
              <w:t>Título</w:t>
            </w:r>
          </w:p>
        </w:tc>
        <w:tc>
          <w:tcPr>
            <w:tcW w:w="6536" w:type="dxa"/>
          </w:tcPr>
          <w:p w14:paraId="67075FB3" w14:textId="160B9D76" w:rsidR="00970E14" w:rsidRPr="006C4628" w:rsidRDefault="00554409" w:rsidP="00E6040C">
            <w:pPr>
              <w:rPr>
                <w:rFonts w:ascii="Times New Roman" w:hAnsi="Times New Roman" w:cs="Times New Roman"/>
                <w:color w:val="000000"/>
                <w:sz w:val="24"/>
                <w:szCs w:val="24"/>
                <w:lang w:val="es-ES"/>
                <w:rPrChange w:id="409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091" w:author="chris" w:date="2015-04-19T12:09:00Z">
                  <w:rPr>
                    <w:rFonts w:ascii="Times New Roman" w:hAnsi="Times New Roman" w:cs="Times New Roman"/>
                    <w:color w:val="000000"/>
                    <w:sz w:val="24"/>
                    <w:szCs w:val="24"/>
                  </w:rPr>
                </w:rPrChange>
              </w:rPr>
              <w:t>Recuerda cómo se multiplica</w:t>
            </w:r>
          </w:p>
        </w:tc>
      </w:tr>
      <w:tr w:rsidR="00970E14" w:rsidRPr="006C4628" w14:paraId="340D6246" w14:textId="77777777" w:rsidTr="00132CD9">
        <w:tc>
          <w:tcPr>
            <w:tcW w:w="2518" w:type="dxa"/>
          </w:tcPr>
          <w:p w14:paraId="1539D03C" w14:textId="77777777" w:rsidR="00970E14" w:rsidRPr="006C4628" w:rsidRDefault="00970E14" w:rsidP="00E6040C">
            <w:pPr>
              <w:rPr>
                <w:rFonts w:ascii="Times New Roman" w:hAnsi="Times New Roman" w:cs="Times New Roman"/>
                <w:b/>
                <w:color w:val="000000"/>
                <w:sz w:val="24"/>
                <w:szCs w:val="24"/>
                <w:lang w:val="es-ES"/>
                <w:rPrChange w:id="409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093" w:author="chris" w:date="2015-04-19T12:09:00Z">
                  <w:rPr>
                    <w:rFonts w:ascii="Times New Roman" w:hAnsi="Times New Roman" w:cs="Times New Roman"/>
                    <w:b/>
                    <w:color w:val="000000"/>
                    <w:sz w:val="24"/>
                    <w:szCs w:val="24"/>
                  </w:rPr>
                </w:rPrChange>
              </w:rPr>
              <w:t>Descripción</w:t>
            </w:r>
          </w:p>
        </w:tc>
        <w:tc>
          <w:tcPr>
            <w:tcW w:w="6536" w:type="dxa"/>
          </w:tcPr>
          <w:p w14:paraId="65F646F7" w14:textId="1701D75B" w:rsidR="00970E14" w:rsidRPr="006C4628" w:rsidRDefault="008971BA" w:rsidP="00E6040C">
            <w:pPr>
              <w:rPr>
                <w:rFonts w:ascii="Times New Roman" w:hAnsi="Times New Roman" w:cs="Times New Roman"/>
                <w:color w:val="000000"/>
                <w:sz w:val="24"/>
                <w:szCs w:val="24"/>
                <w:lang w:val="es-ES"/>
                <w:rPrChange w:id="409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095" w:author="chris" w:date="2015-04-19T12:09:00Z">
                  <w:rPr>
                    <w:rFonts w:ascii="Times New Roman" w:hAnsi="Times New Roman" w:cs="Times New Roman"/>
                    <w:color w:val="000000"/>
                    <w:sz w:val="24"/>
                    <w:szCs w:val="24"/>
                  </w:rPr>
                </w:rPrChange>
              </w:rPr>
              <w:t xml:space="preserve">Interactivo que explica los términos de la multiplicación, el método general para multiplicar números y la multiplicación de factores acabados en ceros. </w:t>
            </w:r>
          </w:p>
        </w:tc>
      </w:tr>
      <w:tr w:rsidR="00DD3CE9" w:rsidRPr="006C4628" w14:paraId="597D4781" w14:textId="77777777" w:rsidTr="008D328D">
        <w:tc>
          <w:tcPr>
            <w:tcW w:w="9054" w:type="dxa"/>
            <w:gridSpan w:val="2"/>
            <w:tcBorders>
              <w:left w:val="nil"/>
              <w:right w:val="nil"/>
            </w:tcBorders>
          </w:tcPr>
          <w:p w14:paraId="171CB5DE" w14:textId="77777777" w:rsidR="00DD3CE9" w:rsidRPr="006C4628" w:rsidRDefault="00DD3CE9" w:rsidP="00E6040C">
            <w:pPr>
              <w:rPr>
                <w:rFonts w:ascii="Times New Roman" w:hAnsi="Times New Roman" w:cs="Times New Roman"/>
                <w:color w:val="000000"/>
                <w:lang w:val="es-ES"/>
                <w:rPrChange w:id="4096" w:author="chris" w:date="2015-04-19T12:09:00Z">
                  <w:rPr>
                    <w:rFonts w:ascii="Times New Roman" w:hAnsi="Times New Roman" w:cs="Times New Roman"/>
                    <w:color w:val="000000"/>
                  </w:rPr>
                </w:rPrChange>
              </w:rPr>
            </w:pPr>
          </w:p>
          <w:p w14:paraId="49443A4C" w14:textId="77777777" w:rsidR="008D328D" w:rsidRPr="006C4628" w:rsidRDefault="008D328D" w:rsidP="00E6040C">
            <w:pPr>
              <w:rPr>
                <w:rFonts w:ascii="Times New Roman" w:hAnsi="Times New Roman" w:cs="Times New Roman"/>
                <w:color w:val="000000"/>
                <w:lang w:val="es-ES"/>
                <w:rPrChange w:id="4097" w:author="chris" w:date="2015-04-19T12:09:00Z">
                  <w:rPr>
                    <w:rFonts w:ascii="Times New Roman" w:hAnsi="Times New Roman" w:cs="Times New Roman"/>
                    <w:color w:val="000000"/>
                  </w:rPr>
                </w:rPrChange>
              </w:rPr>
            </w:pPr>
          </w:p>
        </w:tc>
      </w:tr>
      <w:tr w:rsidR="000E047A" w:rsidRPr="006C4628" w14:paraId="113D9311" w14:textId="77777777" w:rsidTr="00837951">
        <w:tc>
          <w:tcPr>
            <w:tcW w:w="9054" w:type="dxa"/>
            <w:gridSpan w:val="2"/>
            <w:shd w:val="clear" w:color="auto" w:fill="000000" w:themeFill="text1"/>
          </w:tcPr>
          <w:p w14:paraId="566C3BC3" w14:textId="77777777" w:rsidR="000E047A" w:rsidRPr="006C4628" w:rsidRDefault="000E047A" w:rsidP="00E6040C">
            <w:pPr>
              <w:jc w:val="center"/>
              <w:rPr>
                <w:rFonts w:ascii="Times New Roman" w:hAnsi="Times New Roman" w:cs="Times New Roman"/>
                <w:b/>
                <w:color w:val="FFFFFF" w:themeColor="background1"/>
                <w:sz w:val="24"/>
                <w:szCs w:val="24"/>
                <w:lang w:val="es-ES"/>
                <w:rPrChange w:id="409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099" w:author="chris" w:date="2015-04-19T12:09:00Z">
                  <w:rPr>
                    <w:rFonts w:ascii="Times New Roman" w:hAnsi="Times New Roman" w:cs="Times New Roman"/>
                    <w:b/>
                    <w:color w:val="FFFFFF" w:themeColor="background1"/>
                    <w:sz w:val="24"/>
                    <w:szCs w:val="24"/>
                  </w:rPr>
                </w:rPrChange>
              </w:rPr>
              <w:t>Profundiza: recurso aprovechado</w:t>
            </w:r>
          </w:p>
        </w:tc>
      </w:tr>
      <w:tr w:rsidR="000E047A" w:rsidRPr="006C4628" w14:paraId="4143630B" w14:textId="77777777" w:rsidTr="00837951">
        <w:tc>
          <w:tcPr>
            <w:tcW w:w="2518" w:type="dxa"/>
          </w:tcPr>
          <w:p w14:paraId="023FA3E2" w14:textId="77777777" w:rsidR="000E047A" w:rsidRPr="006C4628" w:rsidRDefault="000E047A" w:rsidP="00E6040C">
            <w:pPr>
              <w:rPr>
                <w:rFonts w:ascii="Times New Roman" w:hAnsi="Times New Roman" w:cs="Times New Roman"/>
                <w:b/>
                <w:color w:val="000000"/>
                <w:sz w:val="24"/>
                <w:szCs w:val="24"/>
                <w:lang w:val="es-ES"/>
                <w:rPrChange w:id="410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101" w:author="chris" w:date="2015-04-19T12:09:00Z">
                  <w:rPr>
                    <w:rFonts w:ascii="Times New Roman" w:hAnsi="Times New Roman" w:cs="Times New Roman"/>
                    <w:b/>
                    <w:color w:val="000000"/>
                    <w:sz w:val="24"/>
                    <w:szCs w:val="24"/>
                  </w:rPr>
                </w:rPrChange>
              </w:rPr>
              <w:t>Código</w:t>
            </w:r>
          </w:p>
        </w:tc>
        <w:tc>
          <w:tcPr>
            <w:tcW w:w="6536" w:type="dxa"/>
          </w:tcPr>
          <w:p w14:paraId="5E7ECB20" w14:textId="603720AD" w:rsidR="000E047A" w:rsidRPr="006C4628" w:rsidRDefault="00690E2F" w:rsidP="00E6040C">
            <w:pPr>
              <w:rPr>
                <w:rFonts w:ascii="Times New Roman" w:hAnsi="Times New Roman" w:cs="Times New Roman"/>
                <w:b/>
                <w:color w:val="000000"/>
                <w:sz w:val="24"/>
                <w:szCs w:val="24"/>
                <w:lang w:val="es-ES"/>
                <w:rPrChange w:id="410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103" w:author="chris" w:date="2015-04-19T12:09:00Z">
                  <w:rPr>
                    <w:rFonts w:ascii="Times New Roman" w:hAnsi="Times New Roman" w:cs="Times New Roman"/>
                    <w:color w:val="000000"/>
                    <w:sz w:val="24"/>
                    <w:szCs w:val="24"/>
                  </w:rPr>
                </w:rPrChange>
              </w:rPr>
              <w:t>MA_04_02_CO_</w:t>
            </w:r>
            <w:r w:rsidR="000E047A" w:rsidRPr="006C4628">
              <w:rPr>
                <w:rFonts w:ascii="Times New Roman" w:hAnsi="Times New Roman" w:cs="Times New Roman"/>
                <w:color w:val="000000"/>
                <w:sz w:val="24"/>
                <w:szCs w:val="24"/>
                <w:lang w:val="es-ES"/>
                <w:rPrChange w:id="4104" w:author="chris" w:date="2015-04-19T12:09:00Z">
                  <w:rPr>
                    <w:rFonts w:ascii="Times New Roman" w:hAnsi="Times New Roman" w:cs="Times New Roman"/>
                    <w:color w:val="000000"/>
                    <w:sz w:val="24"/>
                    <w:szCs w:val="24"/>
                  </w:rPr>
                </w:rPrChange>
              </w:rPr>
              <w:t>REC210</w:t>
            </w:r>
          </w:p>
        </w:tc>
      </w:tr>
      <w:tr w:rsidR="000E047A" w:rsidRPr="006C4628" w14:paraId="24D73282" w14:textId="77777777" w:rsidTr="00837951">
        <w:tc>
          <w:tcPr>
            <w:tcW w:w="2518" w:type="dxa"/>
          </w:tcPr>
          <w:p w14:paraId="513B745D" w14:textId="77777777" w:rsidR="000E047A" w:rsidRPr="006C4628" w:rsidRDefault="000E047A" w:rsidP="00E6040C">
            <w:pPr>
              <w:rPr>
                <w:rFonts w:ascii="Times New Roman" w:hAnsi="Times New Roman" w:cs="Times New Roman"/>
                <w:color w:val="000000"/>
                <w:sz w:val="24"/>
                <w:szCs w:val="24"/>
                <w:lang w:val="es-ES"/>
                <w:rPrChange w:id="410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106" w:author="chris" w:date="2015-04-19T12:09:00Z">
                  <w:rPr>
                    <w:rFonts w:ascii="Times New Roman" w:hAnsi="Times New Roman" w:cs="Times New Roman"/>
                    <w:b/>
                    <w:color w:val="000000"/>
                    <w:sz w:val="24"/>
                    <w:szCs w:val="24"/>
                  </w:rPr>
                </w:rPrChange>
              </w:rPr>
              <w:t>Ubicación en Aula Planeta</w:t>
            </w:r>
          </w:p>
        </w:tc>
        <w:tc>
          <w:tcPr>
            <w:tcW w:w="6536" w:type="dxa"/>
          </w:tcPr>
          <w:p w14:paraId="70EBE5AE" w14:textId="32950FB3" w:rsidR="000E047A" w:rsidRPr="006C4628" w:rsidRDefault="000E047A" w:rsidP="00361393">
            <w:pPr>
              <w:rPr>
                <w:rFonts w:ascii="Times New Roman" w:hAnsi="Times New Roman" w:cs="Times New Roman"/>
                <w:color w:val="000000"/>
                <w:sz w:val="24"/>
                <w:szCs w:val="24"/>
                <w:lang w:val="es-ES"/>
                <w:rPrChange w:id="4107" w:author="chris" w:date="2015-04-19T12:09:00Z">
                  <w:rPr>
                    <w:rFonts w:ascii="Times New Roman" w:hAnsi="Times New Roman" w:cs="Times New Roman"/>
                    <w:color w:val="000000"/>
                    <w:sz w:val="24"/>
                    <w:szCs w:val="24"/>
                  </w:rPr>
                </w:rPrChange>
              </w:rPr>
              <w:pPrChange w:id="4108" w:author="chris" w:date="2015-04-19T13:45:00Z">
                <w:pPr/>
              </w:pPrChange>
            </w:pPr>
            <w:r w:rsidRPr="006C4628">
              <w:rPr>
                <w:rFonts w:ascii="Times New Roman" w:hAnsi="Times New Roman" w:cs="Times New Roman"/>
                <w:color w:val="000000"/>
                <w:sz w:val="24"/>
                <w:szCs w:val="24"/>
                <w:lang w:val="es-ES"/>
                <w:rPrChange w:id="4109" w:author="chris" w:date="2015-04-19T12:09:00Z">
                  <w:rPr>
                    <w:rFonts w:ascii="Times New Roman" w:hAnsi="Times New Roman" w:cs="Times New Roman"/>
                    <w:color w:val="000000"/>
                    <w:sz w:val="24"/>
                    <w:szCs w:val="24"/>
                  </w:rPr>
                </w:rPrChange>
              </w:rPr>
              <w:t xml:space="preserve">5°ESO/Matemáticas/Los números naturales/6 Las operaciones con números naturales/6.3 La multiplicación de números naturales/ Practica: </w:t>
            </w:r>
            <w:del w:id="4110" w:author="chris" w:date="2015-04-19T13:45:00Z">
              <w:r w:rsidRPr="006C4628" w:rsidDel="00361393">
                <w:rPr>
                  <w:rFonts w:ascii="Times New Roman" w:hAnsi="Times New Roman" w:cs="Times New Roman"/>
                  <w:color w:val="000000"/>
                  <w:sz w:val="24"/>
                  <w:szCs w:val="24"/>
                  <w:lang w:val="es-ES"/>
                  <w:rPrChange w:id="4111" w:author="chris" w:date="2015-04-19T12:09:00Z">
                    <w:rPr>
                      <w:rFonts w:ascii="Times New Roman" w:hAnsi="Times New Roman" w:cs="Times New Roman"/>
                      <w:color w:val="000000"/>
                      <w:sz w:val="24"/>
                      <w:szCs w:val="24"/>
                    </w:rPr>
                  </w:rPrChange>
                </w:rPr>
                <w:delText>P</w:delText>
              </w:r>
            </w:del>
            <w:ins w:id="4112" w:author="chris" w:date="2015-04-19T13:45:00Z">
              <w:r w:rsidR="00361393">
                <w:rPr>
                  <w:rFonts w:ascii="Times New Roman" w:hAnsi="Times New Roman" w:cs="Times New Roman"/>
                  <w:color w:val="000000"/>
                  <w:sz w:val="24"/>
                  <w:szCs w:val="24"/>
                  <w:lang w:val="es-ES"/>
                </w:rPr>
                <w:t>p</w:t>
              </w:r>
            </w:ins>
            <w:r w:rsidRPr="006C4628">
              <w:rPr>
                <w:rFonts w:ascii="Times New Roman" w:hAnsi="Times New Roman" w:cs="Times New Roman"/>
                <w:color w:val="000000"/>
                <w:sz w:val="24"/>
                <w:szCs w:val="24"/>
                <w:lang w:val="es-ES"/>
                <w:rPrChange w:id="4113" w:author="chris" w:date="2015-04-19T12:09:00Z">
                  <w:rPr>
                    <w:rFonts w:ascii="Times New Roman" w:hAnsi="Times New Roman" w:cs="Times New Roman"/>
                    <w:color w:val="000000"/>
                    <w:sz w:val="24"/>
                    <w:szCs w:val="24"/>
                  </w:rPr>
                </w:rPrChange>
              </w:rPr>
              <w:t xml:space="preserve">ractica las multiplicaciones. </w:t>
            </w:r>
          </w:p>
        </w:tc>
      </w:tr>
      <w:tr w:rsidR="000E047A" w:rsidRPr="006C4628" w14:paraId="4E5383BA" w14:textId="77777777" w:rsidTr="00837951">
        <w:tc>
          <w:tcPr>
            <w:tcW w:w="2518" w:type="dxa"/>
          </w:tcPr>
          <w:p w14:paraId="6EB96716" w14:textId="77777777" w:rsidR="000E047A" w:rsidRPr="006C4628" w:rsidRDefault="000E047A" w:rsidP="00E6040C">
            <w:pPr>
              <w:rPr>
                <w:rFonts w:ascii="Times New Roman" w:hAnsi="Times New Roman" w:cs="Times New Roman"/>
                <w:b/>
                <w:color w:val="000000"/>
                <w:sz w:val="24"/>
                <w:szCs w:val="24"/>
                <w:lang w:val="es-ES"/>
                <w:rPrChange w:id="411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115" w:author="chris" w:date="2015-04-19T12:09:00Z">
                  <w:rPr>
                    <w:rFonts w:ascii="Times New Roman" w:hAnsi="Times New Roman" w:cs="Times New Roman"/>
                    <w:b/>
                    <w:color w:val="000000"/>
                    <w:sz w:val="24"/>
                    <w:szCs w:val="24"/>
                  </w:rPr>
                </w:rPrChange>
              </w:rPr>
              <w:t>Cambio (descripción o capturas de pantallas)</w:t>
            </w:r>
          </w:p>
          <w:p w14:paraId="59B4AA3B" w14:textId="77777777" w:rsidR="000E047A" w:rsidRPr="006C4628" w:rsidRDefault="000E047A" w:rsidP="00E6040C">
            <w:pPr>
              <w:rPr>
                <w:rFonts w:ascii="Times New Roman" w:hAnsi="Times New Roman" w:cs="Times New Roman"/>
                <w:color w:val="000000"/>
                <w:sz w:val="24"/>
                <w:szCs w:val="24"/>
                <w:lang w:val="es-ES"/>
                <w:rPrChange w:id="4116" w:author="chris" w:date="2015-04-19T12:09:00Z">
                  <w:rPr>
                    <w:rFonts w:ascii="Times New Roman" w:hAnsi="Times New Roman" w:cs="Times New Roman"/>
                    <w:color w:val="000000"/>
                    <w:sz w:val="24"/>
                    <w:szCs w:val="24"/>
                  </w:rPr>
                </w:rPrChange>
              </w:rPr>
            </w:pPr>
          </w:p>
        </w:tc>
        <w:tc>
          <w:tcPr>
            <w:tcW w:w="6536" w:type="dxa"/>
          </w:tcPr>
          <w:p w14:paraId="7B0D60AB" w14:textId="32A5EA8A" w:rsidR="000E047A" w:rsidRPr="006C4628" w:rsidRDefault="000E047A" w:rsidP="00E6040C">
            <w:pPr>
              <w:rPr>
                <w:rFonts w:ascii="Times New Roman" w:hAnsi="Times New Roman" w:cs="Times New Roman"/>
                <w:color w:val="FF0000"/>
                <w:sz w:val="24"/>
                <w:szCs w:val="24"/>
                <w:lang w:val="es-ES"/>
                <w:rPrChange w:id="4117" w:author="chris" w:date="2015-04-19T12:09:00Z">
                  <w:rPr>
                    <w:rFonts w:ascii="Times New Roman" w:hAnsi="Times New Roman" w:cs="Times New Roman"/>
                    <w:color w:val="FF0000"/>
                    <w:sz w:val="24"/>
                    <w:szCs w:val="24"/>
                  </w:rPr>
                </w:rPrChange>
              </w:rPr>
            </w:pPr>
            <w:r w:rsidRPr="006C4628">
              <w:rPr>
                <w:rFonts w:ascii="Times New Roman" w:hAnsi="Times New Roman" w:cs="Times New Roman"/>
                <w:color w:val="000000"/>
                <w:sz w:val="24"/>
                <w:szCs w:val="24"/>
                <w:lang w:val="es-ES"/>
                <w:rPrChange w:id="4118" w:author="chris" w:date="2015-04-19T12:09:00Z">
                  <w:rPr>
                    <w:rFonts w:ascii="Times New Roman" w:hAnsi="Times New Roman" w:cs="Times New Roman"/>
                    <w:color w:val="000000"/>
                    <w:sz w:val="24"/>
                    <w:szCs w:val="24"/>
                  </w:rPr>
                </w:rPrChange>
              </w:rPr>
              <w:t>Sin cambios</w:t>
            </w:r>
          </w:p>
          <w:p w14:paraId="4B426CC4" w14:textId="77777777" w:rsidR="000E047A" w:rsidRPr="006C4628" w:rsidRDefault="000E047A" w:rsidP="00E6040C">
            <w:pPr>
              <w:rPr>
                <w:rFonts w:ascii="Times New Roman" w:hAnsi="Times New Roman" w:cs="Times New Roman"/>
                <w:color w:val="000000"/>
                <w:sz w:val="24"/>
                <w:szCs w:val="24"/>
                <w:lang w:val="es-ES"/>
                <w:rPrChange w:id="4119" w:author="chris" w:date="2015-04-19T12:09:00Z">
                  <w:rPr>
                    <w:rFonts w:ascii="Times New Roman" w:hAnsi="Times New Roman" w:cs="Times New Roman"/>
                    <w:color w:val="000000"/>
                    <w:sz w:val="24"/>
                    <w:szCs w:val="24"/>
                  </w:rPr>
                </w:rPrChange>
              </w:rPr>
            </w:pPr>
          </w:p>
        </w:tc>
      </w:tr>
      <w:tr w:rsidR="000E047A" w:rsidRPr="006C4628" w14:paraId="13BD84A3" w14:textId="77777777" w:rsidTr="00837951">
        <w:tc>
          <w:tcPr>
            <w:tcW w:w="2518" w:type="dxa"/>
          </w:tcPr>
          <w:p w14:paraId="74F15F51" w14:textId="77777777" w:rsidR="000E047A" w:rsidRPr="006C4628" w:rsidRDefault="000E047A" w:rsidP="00E6040C">
            <w:pPr>
              <w:rPr>
                <w:rFonts w:ascii="Times New Roman" w:hAnsi="Times New Roman" w:cs="Times New Roman"/>
                <w:b/>
                <w:color w:val="000000"/>
                <w:sz w:val="24"/>
                <w:szCs w:val="24"/>
                <w:lang w:val="es-ES"/>
                <w:rPrChange w:id="412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121" w:author="chris" w:date="2015-04-19T12:09:00Z">
                  <w:rPr>
                    <w:rFonts w:ascii="Times New Roman" w:hAnsi="Times New Roman" w:cs="Times New Roman"/>
                    <w:b/>
                    <w:color w:val="000000"/>
                    <w:sz w:val="24"/>
                    <w:szCs w:val="24"/>
                  </w:rPr>
                </w:rPrChange>
              </w:rPr>
              <w:lastRenderedPageBreak/>
              <w:t>Título</w:t>
            </w:r>
          </w:p>
        </w:tc>
        <w:tc>
          <w:tcPr>
            <w:tcW w:w="6536" w:type="dxa"/>
          </w:tcPr>
          <w:p w14:paraId="6AE2A414" w14:textId="0ABB1D0A" w:rsidR="000E047A" w:rsidRPr="006C4628" w:rsidRDefault="000E047A" w:rsidP="00E6040C">
            <w:pPr>
              <w:rPr>
                <w:rFonts w:ascii="Times New Roman" w:hAnsi="Times New Roman" w:cs="Times New Roman"/>
                <w:color w:val="000000"/>
                <w:sz w:val="24"/>
                <w:szCs w:val="24"/>
                <w:lang w:val="es-ES"/>
                <w:rPrChange w:id="412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123" w:author="chris" w:date="2015-04-19T12:09:00Z">
                  <w:rPr>
                    <w:rFonts w:ascii="Times New Roman" w:hAnsi="Times New Roman" w:cs="Times New Roman"/>
                    <w:color w:val="000000"/>
                    <w:sz w:val="24"/>
                    <w:szCs w:val="24"/>
                  </w:rPr>
                </w:rPrChange>
              </w:rPr>
              <w:t>Practic</w:t>
            </w:r>
            <w:r w:rsidR="004F06FC" w:rsidRPr="006C4628">
              <w:rPr>
                <w:rFonts w:ascii="Times New Roman" w:hAnsi="Times New Roman" w:cs="Times New Roman"/>
                <w:color w:val="000000"/>
                <w:sz w:val="24"/>
                <w:szCs w:val="24"/>
                <w:lang w:val="es-ES"/>
                <w:rPrChange w:id="4124" w:author="chris" w:date="2015-04-19T12:09:00Z">
                  <w:rPr>
                    <w:rFonts w:ascii="Times New Roman" w:hAnsi="Times New Roman" w:cs="Times New Roman"/>
                    <w:color w:val="000000"/>
                    <w:sz w:val="24"/>
                    <w:szCs w:val="24"/>
                  </w:rPr>
                </w:rPrChange>
              </w:rPr>
              <w:t>ar</w:t>
            </w:r>
            <w:r w:rsidRPr="006C4628">
              <w:rPr>
                <w:rFonts w:ascii="Times New Roman" w:hAnsi="Times New Roman" w:cs="Times New Roman"/>
                <w:color w:val="000000"/>
                <w:sz w:val="24"/>
                <w:szCs w:val="24"/>
                <w:lang w:val="es-ES"/>
                <w:rPrChange w:id="4125" w:author="chris" w:date="2015-04-19T12:09:00Z">
                  <w:rPr>
                    <w:rFonts w:ascii="Times New Roman" w:hAnsi="Times New Roman" w:cs="Times New Roman"/>
                    <w:color w:val="000000"/>
                    <w:sz w:val="24"/>
                    <w:szCs w:val="24"/>
                  </w:rPr>
                </w:rPrChange>
              </w:rPr>
              <w:t xml:space="preserve"> </w:t>
            </w:r>
            <w:del w:id="4126" w:author="chris" w:date="2015-04-19T12:46:00Z">
              <w:r w:rsidRPr="006C4628" w:rsidDel="00EE3337">
                <w:rPr>
                  <w:rFonts w:ascii="Times New Roman" w:hAnsi="Times New Roman" w:cs="Times New Roman"/>
                  <w:color w:val="000000"/>
                  <w:sz w:val="24"/>
                  <w:szCs w:val="24"/>
                  <w:lang w:val="es-ES"/>
                  <w:rPrChange w:id="4127" w:author="chris" w:date="2015-04-19T12:09:00Z">
                    <w:rPr>
                      <w:rFonts w:ascii="Times New Roman" w:hAnsi="Times New Roman" w:cs="Times New Roman"/>
                      <w:color w:val="000000"/>
                      <w:sz w:val="24"/>
                      <w:szCs w:val="24"/>
                    </w:rPr>
                  </w:rPrChange>
                </w:rPr>
                <w:delText xml:space="preserve"> </w:delText>
              </w:r>
            </w:del>
            <w:r w:rsidRPr="006C4628">
              <w:rPr>
                <w:rFonts w:ascii="Times New Roman" w:hAnsi="Times New Roman" w:cs="Times New Roman"/>
                <w:color w:val="000000"/>
                <w:sz w:val="24"/>
                <w:szCs w:val="24"/>
                <w:lang w:val="es-ES"/>
                <w:rPrChange w:id="4128" w:author="chris" w:date="2015-04-19T12:09:00Z">
                  <w:rPr>
                    <w:rFonts w:ascii="Times New Roman" w:hAnsi="Times New Roman" w:cs="Times New Roman"/>
                    <w:color w:val="000000"/>
                    <w:sz w:val="24"/>
                    <w:szCs w:val="24"/>
                  </w:rPr>
                </w:rPrChange>
              </w:rPr>
              <w:t>multiplicaciones</w:t>
            </w:r>
            <w:del w:id="4129" w:author="chris" w:date="2015-04-19T12:46:00Z">
              <w:r w:rsidRPr="006C4628" w:rsidDel="00EE3337">
                <w:rPr>
                  <w:rFonts w:ascii="Times New Roman" w:hAnsi="Times New Roman" w:cs="Times New Roman"/>
                  <w:color w:val="000000"/>
                  <w:sz w:val="24"/>
                  <w:szCs w:val="24"/>
                  <w:lang w:val="es-ES"/>
                  <w:rPrChange w:id="4130" w:author="chris" w:date="2015-04-19T12:09:00Z">
                    <w:rPr>
                      <w:rFonts w:ascii="Times New Roman" w:hAnsi="Times New Roman" w:cs="Times New Roman"/>
                      <w:color w:val="000000"/>
                      <w:sz w:val="24"/>
                      <w:szCs w:val="24"/>
                    </w:rPr>
                  </w:rPrChange>
                </w:rPr>
                <w:delText xml:space="preserve">. </w:delText>
              </w:r>
            </w:del>
          </w:p>
        </w:tc>
      </w:tr>
      <w:tr w:rsidR="000E047A" w:rsidRPr="006C4628" w14:paraId="613F3EAF" w14:textId="77777777" w:rsidTr="00837951">
        <w:tc>
          <w:tcPr>
            <w:tcW w:w="2518" w:type="dxa"/>
          </w:tcPr>
          <w:p w14:paraId="68960DF2" w14:textId="77777777" w:rsidR="000E047A" w:rsidRPr="006C4628" w:rsidRDefault="000E047A" w:rsidP="00E6040C">
            <w:pPr>
              <w:rPr>
                <w:rFonts w:ascii="Times New Roman" w:hAnsi="Times New Roman" w:cs="Times New Roman"/>
                <w:b/>
                <w:color w:val="000000"/>
                <w:sz w:val="24"/>
                <w:szCs w:val="24"/>
                <w:lang w:val="es-ES"/>
                <w:rPrChange w:id="413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132" w:author="chris" w:date="2015-04-19T12:09:00Z">
                  <w:rPr>
                    <w:rFonts w:ascii="Times New Roman" w:hAnsi="Times New Roman" w:cs="Times New Roman"/>
                    <w:b/>
                    <w:color w:val="000000"/>
                    <w:sz w:val="24"/>
                    <w:szCs w:val="24"/>
                  </w:rPr>
                </w:rPrChange>
              </w:rPr>
              <w:t>Descripción</w:t>
            </w:r>
          </w:p>
        </w:tc>
        <w:tc>
          <w:tcPr>
            <w:tcW w:w="6536" w:type="dxa"/>
          </w:tcPr>
          <w:p w14:paraId="5FA1E79C" w14:textId="206501B6" w:rsidR="000E047A" w:rsidRPr="006C4628" w:rsidRDefault="000E047A" w:rsidP="00E6040C">
            <w:pPr>
              <w:rPr>
                <w:rFonts w:ascii="Times New Roman" w:hAnsi="Times New Roman" w:cs="Times New Roman"/>
                <w:color w:val="000000"/>
                <w:sz w:val="24"/>
                <w:szCs w:val="24"/>
                <w:lang w:val="es-ES"/>
                <w:rPrChange w:id="413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134" w:author="chris" w:date="2015-04-19T12:09:00Z">
                  <w:rPr>
                    <w:rFonts w:ascii="Times New Roman" w:hAnsi="Times New Roman" w:cs="Times New Roman"/>
                    <w:color w:val="000000"/>
                    <w:sz w:val="24"/>
                    <w:szCs w:val="24"/>
                  </w:rPr>
                </w:rPrChange>
              </w:rPr>
              <w:t>Actividad para practicar el algo</w:t>
            </w:r>
            <w:r w:rsidR="00687366" w:rsidRPr="006C4628">
              <w:rPr>
                <w:rFonts w:ascii="Times New Roman" w:hAnsi="Times New Roman" w:cs="Times New Roman"/>
                <w:color w:val="000000"/>
                <w:sz w:val="24"/>
                <w:szCs w:val="24"/>
                <w:lang w:val="es-ES"/>
                <w:rPrChange w:id="4135" w:author="chris" w:date="2015-04-19T12:09:00Z">
                  <w:rPr>
                    <w:rFonts w:ascii="Times New Roman" w:hAnsi="Times New Roman" w:cs="Times New Roman"/>
                    <w:color w:val="000000"/>
                    <w:sz w:val="24"/>
                    <w:szCs w:val="24"/>
                  </w:rPr>
                </w:rPrChange>
              </w:rPr>
              <w:t>r</w:t>
            </w:r>
            <w:r w:rsidRPr="006C4628">
              <w:rPr>
                <w:rFonts w:ascii="Times New Roman" w:hAnsi="Times New Roman" w:cs="Times New Roman"/>
                <w:color w:val="000000"/>
                <w:sz w:val="24"/>
                <w:szCs w:val="24"/>
                <w:lang w:val="es-ES"/>
                <w:rPrChange w:id="4136" w:author="chris" w:date="2015-04-19T12:09:00Z">
                  <w:rPr>
                    <w:rFonts w:ascii="Times New Roman" w:hAnsi="Times New Roman" w:cs="Times New Roman"/>
                    <w:color w:val="000000"/>
                    <w:sz w:val="24"/>
                    <w:szCs w:val="24"/>
                  </w:rPr>
                </w:rPrChange>
              </w:rPr>
              <w:t>i</w:t>
            </w:r>
            <w:r w:rsidR="00687366" w:rsidRPr="006C4628">
              <w:rPr>
                <w:rFonts w:ascii="Times New Roman" w:hAnsi="Times New Roman" w:cs="Times New Roman"/>
                <w:color w:val="000000"/>
                <w:sz w:val="24"/>
                <w:szCs w:val="24"/>
                <w:lang w:val="es-ES"/>
                <w:rPrChange w:id="4137" w:author="chris" w:date="2015-04-19T12:09:00Z">
                  <w:rPr>
                    <w:rFonts w:ascii="Times New Roman" w:hAnsi="Times New Roman" w:cs="Times New Roman"/>
                    <w:color w:val="000000"/>
                    <w:sz w:val="24"/>
                    <w:szCs w:val="24"/>
                  </w:rPr>
                </w:rPrChange>
              </w:rPr>
              <w:t>t</w:t>
            </w:r>
            <w:r w:rsidRPr="006C4628">
              <w:rPr>
                <w:rFonts w:ascii="Times New Roman" w:hAnsi="Times New Roman" w:cs="Times New Roman"/>
                <w:color w:val="000000"/>
                <w:sz w:val="24"/>
                <w:szCs w:val="24"/>
                <w:lang w:val="es-ES"/>
                <w:rPrChange w:id="4138" w:author="chris" w:date="2015-04-19T12:09:00Z">
                  <w:rPr>
                    <w:rFonts w:ascii="Times New Roman" w:hAnsi="Times New Roman" w:cs="Times New Roman"/>
                    <w:color w:val="000000"/>
                    <w:sz w:val="24"/>
                    <w:szCs w:val="24"/>
                  </w:rPr>
                </w:rPrChange>
              </w:rPr>
              <w:t xml:space="preserve">mo de la multiplicación. </w:t>
            </w:r>
          </w:p>
        </w:tc>
      </w:tr>
    </w:tbl>
    <w:p w14:paraId="0C8F9DBA" w14:textId="77777777" w:rsidR="00205CFD" w:rsidRPr="006C4628" w:rsidRDefault="00205CFD" w:rsidP="00E6040C">
      <w:pPr>
        <w:spacing w:after="0"/>
        <w:rPr>
          <w:rFonts w:ascii="Arial" w:hAnsi="Arial" w:cs="Arial"/>
          <w:color w:val="000000"/>
          <w:lang w:val="es-ES"/>
          <w:rPrChange w:id="4139" w:author="chris" w:date="2015-04-19T12:09:00Z">
            <w:rPr>
              <w:rFonts w:ascii="Arial" w:hAnsi="Arial" w:cs="Arial"/>
              <w:color w:val="000000"/>
            </w:rPr>
          </w:rPrChange>
        </w:rPr>
      </w:pPr>
    </w:p>
    <w:p w14:paraId="3DF82974" w14:textId="565B58EE" w:rsidR="00AC6198" w:rsidRPr="006C4628" w:rsidRDefault="00AC6198" w:rsidP="00E6040C">
      <w:pPr>
        <w:spacing w:after="0"/>
        <w:rPr>
          <w:rFonts w:ascii="Arial" w:hAnsi="Arial" w:cs="Arial"/>
          <w:highlight w:val="yellow"/>
          <w:lang w:val="es-ES"/>
          <w:rPrChange w:id="4140" w:author="chris" w:date="2015-04-19T12:09:00Z">
            <w:rPr>
              <w:rFonts w:ascii="Arial" w:hAnsi="Arial" w:cs="Arial"/>
              <w:highlight w:val="yellow"/>
            </w:rPr>
          </w:rPrChange>
        </w:rPr>
      </w:pPr>
      <w:r w:rsidRPr="006C4628">
        <w:rPr>
          <w:rFonts w:ascii="Arial" w:hAnsi="Arial" w:cs="Arial"/>
          <w:highlight w:val="yellow"/>
          <w:lang w:val="es-ES"/>
          <w:rPrChange w:id="4141" w:author="chris" w:date="2015-04-19T12:09:00Z">
            <w:rPr>
              <w:rFonts w:ascii="Arial" w:hAnsi="Arial" w:cs="Arial"/>
              <w:highlight w:val="yellow"/>
            </w:rPr>
          </w:rPrChange>
        </w:rPr>
        <w:t>[SECCIÓN 3]</w:t>
      </w:r>
      <w:r w:rsidRPr="006C4628">
        <w:rPr>
          <w:rFonts w:ascii="Arial" w:hAnsi="Arial" w:cs="Arial"/>
          <w:lang w:val="es-ES"/>
          <w:rPrChange w:id="4142" w:author="chris" w:date="2015-04-19T12:09:00Z">
            <w:rPr>
              <w:rFonts w:ascii="Arial" w:hAnsi="Arial" w:cs="Arial"/>
            </w:rPr>
          </w:rPrChange>
        </w:rPr>
        <w:t xml:space="preserve"> </w:t>
      </w:r>
      <w:r w:rsidRPr="006C4628">
        <w:rPr>
          <w:rFonts w:ascii="Arial" w:hAnsi="Arial" w:cs="Arial"/>
          <w:b/>
          <w:lang w:val="es-ES"/>
          <w:rPrChange w:id="4143" w:author="chris" w:date="2015-04-19T12:09:00Z">
            <w:rPr>
              <w:rFonts w:ascii="Arial" w:hAnsi="Arial" w:cs="Arial"/>
              <w:b/>
            </w:rPr>
          </w:rPrChange>
        </w:rPr>
        <w:t>2.3.1 Propiedades de la multiplicación</w:t>
      </w:r>
    </w:p>
    <w:p w14:paraId="2373D274" w14:textId="77777777" w:rsidR="007467B4" w:rsidRPr="006C4628" w:rsidRDefault="007467B4" w:rsidP="00E6040C">
      <w:pPr>
        <w:spacing w:after="0"/>
        <w:rPr>
          <w:rFonts w:ascii="Arial" w:hAnsi="Arial" w:cs="Arial"/>
          <w:color w:val="000000"/>
          <w:lang w:val="es-ES"/>
          <w:rPrChange w:id="4144" w:author="chris" w:date="2015-04-19T12:09:00Z">
            <w:rPr>
              <w:rFonts w:ascii="Arial" w:hAnsi="Arial" w:cs="Arial"/>
              <w:color w:val="000000"/>
            </w:rPr>
          </w:rPrChange>
        </w:rPr>
      </w:pPr>
    </w:p>
    <w:p w14:paraId="0B2AC346" w14:textId="1E59EDB5" w:rsidR="00176E63" w:rsidRPr="006C4628" w:rsidRDefault="004E5849" w:rsidP="00E6040C">
      <w:pPr>
        <w:spacing w:after="0"/>
        <w:rPr>
          <w:rFonts w:ascii="Arial" w:hAnsi="Arial" w:cs="Arial"/>
          <w:color w:val="000000"/>
          <w:lang w:val="es-ES"/>
          <w:rPrChange w:id="4145" w:author="chris" w:date="2015-04-19T12:09:00Z">
            <w:rPr>
              <w:rFonts w:ascii="Arial" w:hAnsi="Arial" w:cs="Arial"/>
              <w:color w:val="000000"/>
            </w:rPr>
          </w:rPrChange>
        </w:rPr>
      </w:pPr>
      <w:r w:rsidRPr="006C4628">
        <w:rPr>
          <w:rFonts w:ascii="Arial" w:hAnsi="Arial" w:cs="Arial"/>
          <w:color w:val="000000"/>
          <w:lang w:val="es-ES"/>
          <w:rPrChange w:id="4146" w:author="chris" w:date="2015-04-19T12:09:00Z">
            <w:rPr>
              <w:rFonts w:ascii="Arial" w:hAnsi="Arial" w:cs="Arial"/>
              <w:color w:val="000000"/>
            </w:rPr>
          </w:rPrChange>
        </w:rPr>
        <w:t>La multiplicación</w:t>
      </w:r>
      <w:r w:rsidR="003830C0" w:rsidRPr="006C4628">
        <w:rPr>
          <w:rFonts w:ascii="Arial" w:hAnsi="Arial" w:cs="Arial"/>
          <w:color w:val="000000"/>
          <w:lang w:val="es-ES"/>
          <w:rPrChange w:id="4147" w:author="chris" w:date="2015-04-19T12:09:00Z">
            <w:rPr>
              <w:rFonts w:ascii="Arial" w:hAnsi="Arial" w:cs="Arial"/>
              <w:color w:val="000000"/>
            </w:rPr>
          </w:rPrChange>
        </w:rPr>
        <w:t xml:space="preserve">, como la adición, </w:t>
      </w:r>
      <w:r w:rsidRPr="006C4628">
        <w:rPr>
          <w:rFonts w:ascii="Arial" w:hAnsi="Arial" w:cs="Arial"/>
          <w:color w:val="000000"/>
          <w:lang w:val="es-ES"/>
          <w:rPrChange w:id="4148" w:author="chris" w:date="2015-04-19T12:09:00Z">
            <w:rPr>
              <w:rFonts w:ascii="Arial" w:hAnsi="Arial" w:cs="Arial"/>
              <w:color w:val="000000"/>
            </w:rPr>
          </w:rPrChange>
        </w:rPr>
        <w:t xml:space="preserve">también cumple </w:t>
      </w:r>
      <w:r w:rsidR="003F1E11" w:rsidRPr="006C4628">
        <w:rPr>
          <w:rFonts w:ascii="Arial" w:hAnsi="Arial" w:cs="Arial"/>
          <w:color w:val="000000"/>
          <w:lang w:val="es-ES"/>
          <w:rPrChange w:id="4149" w:author="chris" w:date="2015-04-19T12:09:00Z">
            <w:rPr>
              <w:rFonts w:ascii="Arial" w:hAnsi="Arial" w:cs="Arial"/>
              <w:color w:val="000000"/>
            </w:rPr>
          </w:rPrChange>
        </w:rPr>
        <w:t>algunas propiedades</w:t>
      </w:r>
      <w:r w:rsidR="003830C0" w:rsidRPr="006C4628">
        <w:rPr>
          <w:rFonts w:ascii="Arial" w:hAnsi="Arial" w:cs="Arial"/>
          <w:color w:val="000000"/>
          <w:lang w:val="es-ES"/>
          <w:rPrChange w:id="4150" w:author="chris" w:date="2015-04-19T12:09:00Z">
            <w:rPr>
              <w:rFonts w:ascii="Arial" w:hAnsi="Arial" w:cs="Arial"/>
              <w:color w:val="000000"/>
            </w:rPr>
          </w:rPrChange>
        </w:rPr>
        <w:t xml:space="preserve"> que facilitan los cálculos. </w:t>
      </w:r>
      <w:r w:rsidR="00176E63" w:rsidRPr="006C4628">
        <w:rPr>
          <w:rFonts w:ascii="Arial" w:hAnsi="Arial" w:cs="Arial"/>
          <w:color w:val="000000"/>
          <w:lang w:val="es-ES"/>
          <w:rPrChange w:id="4151" w:author="chris" w:date="2015-04-19T12:09:00Z">
            <w:rPr>
              <w:rFonts w:ascii="Arial" w:hAnsi="Arial" w:cs="Arial"/>
              <w:color w:val="000000"/>
            </w:rPr>
          </w:rPrChange>
        </w:rPr>
        <w:t>Observa cada propiedad con algunos ejemplos</w:t>
      </w:r>
      <w:del w:id="4152" w:author="chris" w:date="2015-04-19T12:47:00Z">
        <w:r w:rsidR="00176E63" w:rsidRPr="006C4628" w:rsidDel="00EE3337">
          <w:rPr>
            <w:rFonts w:ascii="Arial" w:hAnsi="Arial" w:cs="Arial"/>
            <w:color w:val="000000"/>
            <w:lang w:val="es-ES"/>
            <w:rPrChange w:id="4153" w:author="chris" w:date="2015-04-19T12:09:00Z">
              <w:rPr>
                <w:rFonts w:ascii="Arial" w:hAnsi="Arial" w:cs="Arial"/>
                <w:color w:val="000000"/>
              </w:rPr>
            </w:rPrChange>
          </w:rPr>
          <w:delText xml:space="preserve"> de cada una</w:delText>
        </w:r>
      </w:del>
      <w:r w:rsidR="00176E63" w:rsidRPr="006C4628">
        <w:rPr>
          <w:rFonts w:ascii="Arial" w:hAnsi="Arial" w:cs="Arial"/>
          <w:color w:val="000000"/>
          <w:lang w:val="es-ES"/>
          <w:rPrChange w:id="4154" w:author="chris" w:date="2015-04-19T12:09:00Z">
            <w:rPr>
              <w:rFonts w:ascii="Arial" w:hAnsi="Arial" w:cs="Arial"/>
              <w:color w:val="000000"/>
            </w:rPr>
          </w:rPrChange>
        </w:rPr>
        <w:t xml:space="preserve">. </w:t>
      </w:r>
    </w:p>
    <w:p w14:paraId="1C59DAE9" w14:textId="77777777" w:rsidR="006D1401" w:rsidRPr="006C4628" w:rsidRDefault="006D1401" w:rsidP="00E6040C">
      <w:pPr>
        <w:spacing w:after="0"/>
        <w:rPr>
          <w:rFonts w:ascii="Arial" w:hAnsi="Arial" w:cs="Arial"/>
          <w:color w:val="000000"/>
          <w:lang w:val="es-ES"/>
          <w:rPrChange w:id="4155" w:author="chris" w:date="2015-04-19T12:09:00Z">
            <w:rPr>
              <w:rFonts w:ascii="Arial" w:hAnsi="Arial" w:cs="Arial"/>
              <w:color w:val="000000"/>
            </w:rPr>
          </w:rPrChange>
        </w:rPr>
      </w:pPr>
    </w:p>
    <w:p w14:paraId="638B9AC5" w14:textId="74157B5E" w:rsidR="004E3034" w:rsidRPr="006C4628" w:rsidRDefault="004E3034" w:rsidP="00E6040C">
      <w:pPr>
        <w:pStyle w:val="Prrafodelista"/>
        <w:numPr>
          <w:ilvl w:val="0"/>
          <w:numId w:val="1"/>
        </w:numPr>
        <w:spacing w:after="0"/>
        <w:rPr>
          <w:rFonts w:ascii="Arial" w:hAnsi="Arial" w:cs="Arial"/>
          <w:b/>
          <w:color w:val="000000"/>
          <w:lang w:val="es-ES"/>
          <w:rPrChange w:id="4156" w:author="chris" w:date="2015-04-19T12:09:00Z">
            <w:rPr>
              <w:rFonts w:ascii="Arial" w:hAnsi="Arial" w:cs="Arial"/>
              <w:b/>
              <w:color w:val="000000"/>
            </w:rPr>
          </w:rPrChange>
        </w:rPr>
      </w:pPr>
      <w:r w:rsidRPr="006C4628">
        <w:rPr>
          <w:rFonts w:ascii="Arial" w:hAnsi="Arial" w:cs="Arial"/>
          <w:b/>
          <w:color w:val="000000"/>
          <w:lang w:val="es-ES"/>
          <w:rPrChange w:id="4157" w:author="chris" w:date="2015-04-19T12:09:00Z">
            <w:rPr>
              <w:rFonts w:ascii="Arial" w:hAnsi="Arial" w:cs="Arial"/>
              <w:b/>
              <w:color w:val="000000"/>
            </w:rPr>
          </w:rPrChange>
        </w:rPr>
        <w:t>Propiedad modulativa de la multiplicación</w:t>
      </w:r>
    </w:p>
    <w:p w14:paraId="66C68EDB" w14:textId="77777777" w:rsidR="004E3034" w:rsidRPr="006C4628" w:rsidRDefault="004E3034" w:rsidP="006D1401">
      <w:pPr>
        <w:spacing w:after="0"/>
        <w:ind w:firstLine="708"/>
        <w:rPr>
          <w:rFonts w:ascii="Arial" w:hAnsi="Arial" w:cs="Arial"/>
          <w:color w:val="000000"/>
          <w:lang w:val="es-ES"/>
          <w:rPrChange w:id="4158" w:author="chris" w:date="2015-04-19T12:09:00Z">
            <w:rPr>
              <w:rFonts w:ascii="Arial" w:hAnsi="Arial" w:cs="Arial"/>
              <w:color w:val="000000"/>
            </w:rPr>
          </w:rPrChange>
        </w:rPr>
      </w:pPr>
      <w:r w:rsidRPr="006C4628">
        <w:rPr>
          <w:rFonts w:ascii="Arial" w:hAnsi="Arial" w:cs="Arial"/>
          <w:color w:val="000000"/>
          <w:lang w:val="es-ES"/>
          <w:rPrChange w:id="4159" w:author="chris" w:date="2015-04-19T12:09:00Z">
            <w:rPr>
              <w:rFonts w:ascii="Arial" w:hAnsi="Arial" w:cs="Arial"/>
              <w:color w:val="000000"/>
            </w:rPr>
          </w:rPrChange>
        </w:rPr>
        <w:t xml:space="preserve">Todo número </w:t>
      </w:r>
      <w:r w:rsidRPr="006C4628">
        <w:rPr>
          <w:rFonts w:ascii="Arial" w:hAnsi="Arial" w:cs="Arial"/>
          <w:b/>
          <w:color w:val="000000"/>
          <w:lang w:val="es-ES"/>
          <w:rPrChange w:id="4160" w:author="chris" w:date="2015-04-19T12:09:00Z">
            <w:rPr>
              <w:rFonts w:ascii="Arial" w:hAnsi="Arial" w:cs="Arial"/>
              <w:b/>
              <w:color w:val="000000"/>
            </w:rPr>
          </w:rPrChange>
        </w:rPr>
        <w:t>multiplicado por 1</w:t>
      </w:r>
      <w:r w:rsidRPr="006C4628">
        <w:rPr>
          <w:rFonts w:ascii="Arial" w:hAnsi="Arial" w:cs="Arial"/>
          <w:color w:val="000000"/>
          <w:lang w:val="es-ES"/>
          <w:rPrChange w:id="4161" w:author="chris" w:date="2015-04-19T12:09:00Z">
            <w:rPr>
              <w:rFonts w:ascii="Arial" w:hAnsi="Arial" w:cs="Arial"/>
              <w:color w:val="000000"/>
            </w:rPr>
          </w:rPrChange>
        </w:rPr>
        <w:t xml:space="preserve">, da como resultado el mismo número. </w:t>
      </w:r>
    </w:p>
    <w:p w14:paraId="01E9BD04" w14:textId="77777777" w:rsidR="004E3034" w:rsidRPr="006C4628" w:rsidRDefault="004E3034" w:rsidP="006D1401">
      <w:pPr>
        <w:spacing w:after="0"/>
        <w:ind w:firstLine="708"/>
        <w:rPr>
          <w:rFonts w:ascii="Arial" w:hAnsi="Arial" w:cs="Arial"/>
          <w:color w:val="000000"/>
          <w:lang w:val="es-ES"/>
          <w:rPrChange w:id="4162" w:author="chris" w:date="2015-04-19T12:09:00Z">
            <w:rPr>
              <w:rFonts w:ascii="Arial" w:hAnsi="Arial" w:cs="Arial"/>
              <w:color w:val="000000"/>
            </w:rPr>
          </w:rPrChange>
        </w:rPr>
      </w:pPr>
      <w:r w:rsidRPr="006C4628">
        <w:rPr>
          <w:rFonts w:ascii="Arial" w:hAnsi="Arial" w:cs="Arial"/>
          <w:color w:val="000000"/>
          <w:lang w:val="es-ES"/>
          <w:rPrChange w:id="4163" w:author="chris" w:date="2015-04-19T12:09:00Z">
            <w:rPr>
              <w:rFonts w:ascii="Arial" w:hAnsi="Arial" w:cs="Arial"/>
              <w:color w:val="000000"/>
            </w:rPr>
          </w:rPrChange>
        </w:rPr>
        <w:t>Ejemplos:</w:t>
      </w:r>
    </w:p>
    <w:p w14:paraId="7F04FE51" w14:textId="5CBD6D62" w:rsidR="004E3034" w:rsidRPr="006C4628" w:rsidRDefault="000E0014" w:rsidP="006D1401">
      <w:pPr>
        <w:pStyle w:val="Prrafodelista"/>
        <w:spacing w:after="0"/>
        <w:rPr>
          <w:rFonts w:ascii="Arial" w:hAnsi="Arial" w:cs="Arial"/>
          <w:color w:val="000000"/>
          <w:lang w:val="es-ES"/>
          <w:rPrChange w:id="4164" w:author="chris" w:date="2015-04-19T12:09:00Z">
            <w:rPr>
              <w:rFonts w:ascii="Arial" w:hAnsi="Arial" w:cs="Arial"/>
              <w:color w:val="000000"/>
            </w:rPr>
          </w:rPrChange>
        </w:rPr>
      </w:pPr>
      <w:r w:rsidRPr="006C4628">
        <w:rPr>
          <w:rFonts w:ascii="Arial" w:hAnsi="Arial" w:cs="Arial"/>
          <w:color w:val="000000"/>
          <w:lang w:val="es-ES"/>
          <w:rPrChange w:id="4165" w:author="chris" w:date="2015-04-19T12:09:00Z">
            <w:rPr>
              <w:rFonts w:ascii="Arial" w:hAnsi="Arial" w:cs="Arial"/>
              <w:color w:val="000000"/>
            </w:rPr>
          </w:rPrChange>
        </w:rPr>
        <w:t xml:space="preserve">5 </w:t>
      </w:r>
      <w:r w:rsidR="004E3034" w:rsidRPr="006C4628">
        <w:rPr>
          <w:rFonts w:ascii="Arial" w:hAnsi="Arial" w:cs="Arial"/>
          <w:color w:val="000000"/>
          <w:lang w:val="es-ES"/>
          <w:rPrChange w:id="4166" w:author="chris" w:date="2015-04-19T12:09:00Z">
            <w:rPr>
              <w:rFonts w:ascii="Arial" w:hAnsi="Arial" w:cs="Arial"/>
              <w:color w:val="000000"/>
            </w:rPr>
          </w:rPrChange>
        </w:rPr>
        <w:t xml:space="preserve">234 </w:t>
      </w:r>
      <w:r w:rsidR="006D1401" w:rsidRPr="006C4628">
        <w:rPr>
          <w:rFonts w:ascii="Arial" w:hAnsi="Arial" w:cs="Arial"/>
          <w:lang w:val="es-ES"/>
          <w:rPrChange w:id="4167" w:author="chris" w:date="2015-04-19T12:09:00Z">
            <w:rPr>
              <w:rFonts w:ascii="Arial" w:hAnsi="Arial" w:cs="Arial"/>
              <w:lang w:val="es-CO"/>
            </w:rPr>
          </w:rPrChange>
        </w:rPr>
        <w:t>×</w:t>
      </w:r>
      <w:r w:rsidR="004E3034" w:rsidRPr="006C4628">
        <w:rPr>
          <w:rFonts w:ascii="Arial" w:hAnsi="Arial" w:cs="Arial"/>
          <w:color w:val="000000"/>
          <w:lang w:val="es-ES"/>
          <w:rPrChange w:id="4168" w:author="chris" w:date="2015-04-19T12:09:00Z">
            <w:rPr>
              <w:rFonts w:ascii="Arial" w:hAnsi="Arial" w:cs="Arial"/>
              <w:color w:val="000000"/>
            </w:rPr>
          </w:rPrChange>
        </w:rPr>
        <w:t xml:space="preserve"> 1 =</w:t>
      </w:r>
      <w:ins w:id="4169" w:author="Johana Montejo Rozo" w:date="2015-03-14T18:06:00Z">
        <w:r w:rsidR="00A91081" w:rsidRPr="006C4628">
          <w:rPr>
            <w:rFonts w:ascii="Arial" w:hAnsi="Arial" w:cs="Arial"/>
            <w:color w:val="000000"/>
            <w:lang w:val="es-ES"/>
            <w:rPrChange w:id="4170" w:author="chris" w:date="2015-04-19T12:09:00Z">
              <w:rPr>
                <w:rFonts w:ascii="Arial" w:hAnsi="Arial" w:cs="Arial"/>
                <w:color w:val="000000"/>
              </w:rPr>
            </w:rPrChange>
          </w:rPr>
          <w:t xml:space="preserve"> </w:t>
        </w:r>
      </w:ins>
      <w:r w:rsidRPr="006C4628">
        <w:rPr>
          <w:rFonts w:ascii="Arial" w:hAnsi="Arial" w:cs="Arial"/>
          <w:color w:val="000000"/>
          <w:lang w:val="es-ES"/>
          <w:rPrChange w:id="4171" w:author="chris" w:date="2015-04-19T12:09:00Z">
            <w:rPr>
              <w:rFonts w:ascii="Arial" w:hAnsi="Arial" w:cs="Arial"/>
              <w:color w:val="000000"/>
            </w:rPr>
          </w:rPrChange>
        </w:rPr>
        <w:t xml:space="preserve">5 </w:t>
      </w:r>
      <w:r w:rsidR="004E3034" w:rsidRPr="006C4628">
        <w:rPr>
          <w:rFonts w:ascii="Arial" w:hAnsi="Arial" w:cs="Arial"/>
          <w:color w:val="000000"/>
          <w:lang w:val="es-ES"/>
          <w:rPrChange w:id="4172" w:author="chris" w:date="2015-04-19T12:09:00Z">
            <w:rPr>
              <w:rFonts w:ascii="Arial" w:hAnsi="Arial" w:cs="Arial"/>
              <w:color w:val="000000"/>
            </w:rPr>
          </w:rPrChange>
        </w:rPr>
        <w:t>234</w:t>
      </w:r>
    </w:p>
    <w:p w14:paraId="7D9D6EA6" w14:textId="609878EA" w:rsidR="004E3034" w:rsidRPr="006C4628" w:rsidRDefault="004E3034" w:rsidP="006D1401">
      <w:pPr>
        <w:pStyle w:val="Prrafodelista"/>
        <w:spacing w:after="0"/>
        <w:rPr>
          <w:rFonts w:ascii="Arial" w:hAnsi="Arial" w:cs="Arial"/>
          <w:color w:val="000000"/>
          <w:lang w:val="es-ES"/>
          <w:rPrChange w:id="4173" w:author="chris" w:date="2015-04-19T12:09:00Z">
            <w:rPr>
              <w:rFonts w:ascii="Arial" w:hAnsi="Arial" w:cs="Arial"/>
              <w:color w:val="000000"/>
            </w:rPr>
          </w:rPrChange>
        </w:rPr>
      </w:pPr>
      <w:r w:rsidRPr="006C4628">
        <w:rPr>
          <w:rFonts w:ascii="Arial" w:hAnsi="Arial" w:cs="Arial"/>
          <w:color w:val="000000"/>
          <w:lang w:val="es-ES"/>
          <w:rPrChange w:id="4174" w:author="chris" w:date="2015-04-19T12:09:00Z">
            <w:rPr>
              <w:rFonts w:ascii="Arial" w:hAnsi="Arial" w:cs="Arial"/>
              <w:color w:val="000000"/>
            </w:rPr>
          </w:rPrChange>
        </w:rPr>
        <w:t xml:space="preserve">1 </w:t>
      </w:r>
      <w:r w:rsidR="006D1401" w:rsidRPr="006C4628">
        <w:rPr>
          <w:rFonts w:ascii="Arial" w:hAnsi="Arial" w:cs="Arial"/>
          <w:lang w:val="es-ES"/>
          <w:rPrChange w:id="4175" w:author="chris" w:date="2015-04-19T12:09:00Z">
            <w:rPr>
              <w:rFonts w:ascii="Arial" w:hAnsi="Arial" w:cs="Arial"/>
              <w:lang w:val="es-CO"/>
            </w:rPr>
          </w:rPrChange>
        </w:rPr>
        <w:t>×</w:t>
      </w:r>
      <w:r w:rsidR="000E0014" w:rsidRPr="006C4628">
        <w:rPr>
          <w:rFonts w:ascii="Arial" w:hAnsi="Arial" w:cs="Arial"/>
          <w:color w:val="000000"/>
          <w:lang w:val="es-ES"/>
          <w:rPrChange w:id="4176" w:author="chris" w:date="2015-04-19T12:09:00Z">
            <w:rPr>
              <w:rFonts w:ascii="Arial" w:hAnsi="Arial" w:cs="Arial"/>
              <w:color w:val="000000"/>
            </w:rPr>
          </w:rPrChange>
        </w:rPr>
        <w:t xml:space="preserve"> 97 238 = 97 </w:t>
      </w:r>
      <w:r w:rsidRPr="006C4628">
        <w:rPr>
          <w:rFonts w:ascii="Arial" w:hAnsi="Arial" w:cs="Arial"/>
          <w:color w:val="000000"/>
          <w:lang w:val="es-ES"/>
          <w:rPrChange w:id="4177" w:author="chris" w:date="2015-04-19T12:09:00Z">
            <w:rPr>
              <w:rFonts w:ascii="Arial" w:hAnsi="Arial" w:cs="Arial"/>
              <w:color w:val="000000"/>
            </w:rPr>
          </w:rPrChange>
        </w:rPr>
        <w:t>238</w:t>
      </w:r>
    </w:p>
    <w:p w14:paraId="3E510F78" w14:textId="77777777" w:rsidR="006D1401" w:rsidRPr="006C4628" w:rsidRDefault="006D1401" w:rsidP="00E6040C">
      <w:pPr>
        <w:spacing w:after="0"/>
        <w:rPr>
          <w:rFonts w:ascii="Arial" w:hAnsi="Arial" w:cs="Arial"/>
          <w:color w:val="000000"/>
          <w:lang w:val="es-ES"/>
          <w:rPrChange w:id="4178" w:author="chris" w:date="2015-04-19T12:09:00Z">
            <w:rPr>
              <w:rFonts w:ascii="Arial" w:hAnsi="Arial" w:cs="Arial"/>
              <w:color w:val="000000"/>
            </w:rPr>
          </w:rPrChange>
        </w:rPr>
      </w:pPr>
    </w:p>
    <w:p w14:paraId="016A6835" w14:textId="77777777" w:rsidR="004E3034" w:rsidRPr="006C4628" w:rsidRDefault="004E3034" w:rsidP="006D1401">
      <w:pPr>
        <w:spacing w:after="0"/>
        <w:ind w:firstLine="708"/>
        <w:rPr>
          <w:rFonts w:ascii="Arial" w:hAnsi="Arial" w:cs="Arial"/>
          <w:color w:val="000000"/>
          <w:lang w:val="es-ES"/>
          <w:rPrChange w:id="4179" w:author="chris" w:date="2015-04-19T12:09:00Z">
            <w:rPr>
              <w:rFonts w:ascii="Arial" w:hAnsi="Arial" w:cs="Arial"/>
              <w:color w:val="000000"/>
            </w:rPr>
          </w:rPrChange>
        </w:rPr>
      </w:pPr>
      <w:r w:rsidRPr="006C4628">
        <w:rPr>
          <w:rFonts w:ascii="Arial" w:hAnsi="Arial" w:cs="Arial"/>
          <w:color w:val="000000"/>
          <w:lang w:val="es-ES"/>
          <w:rPrChange w:id="4180" w:author="chris" w:date="2015-04-19T12:09:00Z">
            <w:rPr>
              <w:rFonts w:ascii="Arial" w:hAnsi="Arial" w:cs="Arial"/>
              <w:color w:val="000000"/>
            </w:rPr>
          </w:rPrChange>
        </w:rPr>
        <w:t xml:space="preserve">El </w:t>
      </w:r>
      <w:r w:rsidRPr="006C4628">
        <w:rPr>
          <w:rFonts w:ascii="Arial" w:hAnsi="Arial" w:cs="Arial"/>
          <w:b/>
          <w:color w:val="000000"/>
          <w:lang w:val="es-ES"/>
          <w:rPrChange w:id="4181" w:author="chris" w:date="2015-04-19T12:09:00Z">
            <w:rPr>
              <w:rFonts w:ascii="Arial" w:hAnsi="Arial" w:cs="Arial"/>
              <w:b/>
              <w:color w:val="000000"/>
            </w:rPr>
          </w:rPrChange>
        </w:rPr>
        <w:t>módulo</w:t>
      </w:r>
      <w:r w:rsidRPr="006C4628">
        <w:rPr>
          <w:rFonts w:ascii="Arial" w:hAnsi="Arial" w:cs="Arial"/>
          <w:color w:val="000000"/>
          <w:lang w:val="es-ES"/>
          <w:rPrChange w:id="4182" w:author="chris" w:date="2015-04-19T12:09:00Z">
            <w:rPr>
              <w:rFonts w:ascii="Arial" w:hAnsi="Arial" w:cs="Arial"/>
              <w:color w:val="000000"/>
            </w:rPr>
          </w:rPrChange>
        </w:rPr>
        <w:t xml:space="preserve"> o </w:t>
      </w:r>
      <w:r w:rsidRPr="006C4628">
        <w:rPr>
          <w:rFonts w:ascii="Arial" w:hAnsi="Arial" w:cs="Arial"/>
          <w:b/>
          <w:color w:val="000000"/>
          <w:lang w:val="es-ES"/>
          <w:rPrChange w:id="4183" w:author="chris" w:date="2015-04-19T12:09:00Z">
            <w:rPr>
              <w:rFonts w:ascii="Arial" w:hAnsi="Arial" w:cs="Arial"/>
              <w:b/>
              <w:color w:val="000000"/>
            </w:rPr>
          </w:rPrChange>
        </w:rPr>
        <w:t>elemento neutro</w:t>
      </w:r>
      <w:r w:rsidRPr="006C4628">
        <w:rPr>
          <w:rFonts w:ascii="Arial" w:hAnsi="Arial" w:cs="Arial"/>
          <w:color w:val="000000"/>
          <w:lang w:val="es-ES"/>
          <w:rPrChange w:id="4184" w:author="chris" w:date="2015-04-19T12:09:00Z">
            <w:rPr>
              <w:rFonts w:ascii="Arial" w:hAnsi="Arial" w:cs="Arial"/>
              <w:color w:val="000000"/>
            </w:rPr>
          </w:rPrChange>
        </w:rPr>
        <w:t xml:space="preserve"> de la multiplicación es el número uno (1). </w:t>
      </w:r>
    </w:p>
    <w:p w14:paraId="642AC5F7" w14:textId="77777777" w:rsidR="004E3034" w:rsidRPr="006C4628" w:rsidRDefault="004E3034" w:rsidP="00E6040C">
      <w:pPr>
        <w:spacing w:after="0"/>
        <w:rPr>
          <w:rFonts w:ascii="Arial" w:hAnsi="Arial" w:cs="Arial"/>
          <w:color w:val="000000"/>
          <w:lang w:val="es-ES"/>
          <w:rPrChange w:id="4185" w:author="chris" w:date="2015-04-19T12:09:00Z">
            <w:rPr>
              <w:rFonts w:ascii="Arial" w:hAnsi="Arial" w:cs="Arial"/>
              <w:color w:val="000000"/>
            </w:rPr>
          </w:rPrChange>
        </w:rPr>
      </w:pPr>
    </w:p>
    <w:p w14:paraId="772AC666" w14:textId="281C092E" w:rsidR="004E3034" w:rsidRPr="006C4628" w:rsidRDefault="004E3034" w:rsidP="00E6040C">
      <w:pPr>
        <w:pStyle w:val="Prrafodelista"/>
        <w:numPr>
          <w:ilvl w:val="0"/>
          <w:numId w:val="1"/>
        </w:numPr>
        <w:spacing w:after="0"/>
        <w:rPr>
          <w:rFonts w:ascii="Arial" w:hAnsi="Arial" w:cs="Arial"/>
          <w:b/>
          <w:color w:val="000000"/>
          <w:lang w:val="es-ES"/>
          <w:rPrChange w:id="4186" w:author="chris" w:date="2015-04-19T12:09:00Z">
            <w:rPr>
              <w:rFonts w:ascii="Arial" w:hAnsi="Arial" w:cs="Arial"/>
              <w:b/>
              <w:color w:val="000000"/>
            </w:rPr>
          </w:rPrChange>
        </w:rPr>
      </w:pPr>
      <w:r w:rsidRPr="006C4628">
        <w:rPr>
          <w:rFonts w:ascii="Arial" w:hAnsi="Arial" w:cs="Arial"/>
          <w:b/>
          <w:color w:val="000000"/>
          <w:lang w:val="es-ES"/>
          <w:rPrChange w:id="4187" w:author="chris" w:date="2015-04-19T12:09:00Z">
            <w:rPr>
              <w:rFonts w:ascii="Arial" w:hAnsi="Arial" w:cs="Arial"/>
              <w:b/>
              <w:color w:val="000000"/>
            </w:rPr>
          </w:rPrChange>
        </w:rPr>
        <w:t>Propiedad conmutativa de la multiplicación</w:t>
      </w:r>
    </w:p>
    <w:p w14:paraId="46ADAEF4" w14:textId="77777777" w:rsidR="004E3034" w:rsidRPr="006C4628" w:rsidRDefault="004E3034" w:rsidP="006D1401">
      <w:pPr>
        <w:spacing w:after="0"/>
        <w:ind w:firstLine="708"/>
        <w:rPr>
          <w:rFonts w:ascii="Arial" w:hAnsi="Arial" w:cs="Arial"/>
          <w:color w:val="000000"/>
          <w:lang w:val="es-ES"/>
          <w:rPrChange w:id="4188" w:author="chris" w:date="2015-04-19T12:09:00Z">
            <w:rPr>
              <w:rFonts w:ascii="Arial" w:hAnsi="Arial" w:cs="Arial"/>
              <w:color w:val="000000"/>
            </w:rPr>
          </w:rPrChange>
        </w:rPr>
      </w:pPr>
      <w:r w:rsidRPr="006C4628">
        <w:rPr>
          <w:rFonts w:ascii="Arial" w:hAnsi="Arial" w:cs="Arial"/>
          <w:color w:val="000000"/>
          <w:lang w:val="es-ES"/>
          <w:rPrChange w:id="4189" w:author="chris" w:date="2015-04-19T12:09:00Z">
            <w:rPr>
              <w:rFonts w:ascii="Arial" w:hAnsi="Arial" w:cs="Arial"/>
              <w:color w:val="000000"/>
            </w:rPr>
          </w:rPrChange>
        </w:rPr>
        <w:t xml:space="preserve">El </w:t>
      </w:r>
      <w:r w:rsidRPr="006C4628">
        <w:rPr>
          <w:rFonts w:ascii="Arial" w:hAnsi="Arial" w:cs="Arial"/>
          <w:b/>
          <w:color w:val="000000"/>
          <w:lang w:val="es-ES"/>
          <w:rPrChange w:id="4190" w:author="chris" w:date="2015-04-19T12:09:00Z">
            <w:rPr>
              <w:rFonts w:ascii="Arial" w:hAnsi="Arial" w:cs="Arial"/>
              <w:b/>
              <w:color w:val="000000"/>
            </w:rPr>
          </w:rPrChange>
        </w:rPr>
        <w:t>orden</w:t>
      </w:r>
      <w:r w:rsidRPr="006C4628">
        <w:rPr>
          <w:rFonts w:ascii="Arial" w:hAnsi="Arial" w:cs="Arial"/>
          <w:color w:val="000000"/>
          <w:lang w:val="es-ES"/>
          <w:rPrChange w:id="4191" w:author="chris" w:date="2015-04-19T12:09:00Z">
            <w:rPr>
              <w:rFonts w:ascii="Arial" w:hAnsi="Arial" w:cs="Arial"/>
              <w:color w:val="000000"/>
            </w:rPr>
          </w:rPrChange>
        </w:rPr>
        <w:t xml:space="preserve"> de los factores </w:t>
      </w:r>
      <w:r w:rsidRPr="006C4628">
        <w:rPr>
          <w:rFonts w:ascii="Arial" w:hAnsi="Arial" w:cs="Arial"/>
          <w:b/>
          <w:color w:val="000000"/>
          <w:lang w:val="es-ES"/>
          <w:rPrChange w:id="4192" w:author="chris" w:date="2015-04-19T12:09:00Z">
            <w:rPr>
              <w:rFonts w:ascii="Arial" w:hAnsi="Arial" w:cs="Arial"/>
              <w:b/>
              <w:color w:val="000000"/>
            </w:rPr>
          </w:rPrChange>
        </w:rPr>
        <w:t>no cambia</w:t>
      </w:r>
      <w:r w:rsidRPr="006C4628">
        <w:rPr>
          <w:rFonts w:ascii="Arial" w:hAnsi="Arial" w:cs="Arial"/>
          <w:color w:val="000000"/>
          <w:lang w:val="es-ES"/>
          <w:rPrChange w:id="4193" w:author="chris" w:date="2015-04-19T12:09:00Z">
            <w:rPr>
              <w:rFonts w:ascii="Arial" w:hAnsi="Arial" w:cs="Arial"/>
              <w:color w:val="000000"/>
            </w:rPr>
          </w:rPrChange>
        </w:rPr>
        <w:t xml:space="preserve"> el producto. </w:t>
      </w:r>
    </w:p>
    <w:p w14:paraId="5C9C751A" w14:textId="77777777" w:rsidR="004E3034" w:rsidRPr="006C4628" w:rsidRDefault="004E3034" w:rsidP="006D1401">
      <w:pPr>
        <w:spacing w:after="0"/>
        <w:ind w:left="708"/>
        <w:rPr>
          <w:rFonts w:ascii="Arial" w:hAnsi="Arial" w:cs="Arial"/>
          <w:color w:val="000000"/>
          <w:lang w:val="es-ES"/>
          <w:rPrChange w:id="4194" w:author="chris" w:date="2015-04-19T12:09:00Z">
            <w:rPr>
              <w:rFonts w:ascii="Arial" w:hAnsi="Arial" w:cs="Arial"/>
              <w:color w:val="000000"/>
            </w:rPr>
          </w:rPrChange>
        </w:rPr>
      </w:pPr>
      <w:r w:rsidRPr="006C4628">
        <w:rPr>
          <w:rFonts w:ascii="Arial" w:hAnsi="Arial" w:cs="Arial"/>
          <w:color w:val="000000"/>
          <w:lang w:val="es-ES"/>
          <w:rPrChange w:id="4195" w:author="chris" w:date="2015-04-19T12:09:00Z">
            <w:rPr>
              <w:rFonts w:ascii="Arial" w:hAnsi="Arial" w:cs="Arial"/>
              <w:color w:val="000000"/>
            </w:rPr>
          </w:rPrChange>
        </w:rPr>
        <w:t xml:space="preserve">Comprueba la propiedad conmutativa de la multiplicación desarrollando las siguientes multiplicaciones y verificando que el producto que se obtiene es el mismo. </w:t>
      </w:r>
    </w:p>
    <w:p w14:paraId="43BCE827" w14:textId="2551E46F" w:rsidR="00805635" w:rsidRPr="006C4628" w:rsidRDefault="004E3034" w:rsidP="006D1401">
      <w:pPr>
        <w:pStyle w:val="Prrafodelista"/>
        <w:spacing w:after="0"/>
        <w:rPr>
          <w:rFonts w:ascii="Arial" w:hAnsi="Arial" w:cs="Arial"/>
          <w:color w:val="000000"/>
          <w:lang w:val="es-ES"/>
          <w:rPrChange w:id="4196" w:author="chris" w:date="2015-04-19T12:09:00Z">
            <w:rPr>
              <w:rFonts w:ascii="Arial" w:hAnsi="Arial" w:cs="Arial"/>
              <w:color w:val="000000"/>
            </w:rPr>
          </w:rPrChange>
        </w:rPr>
      </w:pPr>
      <w:r w:rsidRPr="006C4628">
        <w:rPr>
          <w:rFonts w:ascii="Arial" w:hAnsi="Arial" w:cs="Arial"/>
          <w:color w:val="000000"/>
          <w:lang w:val="es-ES"/>
          <w:rPrChange w:id="4197" w:author="chris" w:date="2015-04-19T12:09:00Z">
            <w:rPr>
              <w:rFonts w:ascii="Arial" w:hAnsi="Arial" w:cs="Arial"/>
              <w:color w:val="000000"/>
            </w:rPr>
          </w:rPrChange>
        </w:rPr>
        <w:t xml:space="preserve">712 </w:t>
      </w:r>
      <w:r w:rsidR="006D1401" w:rsidRPr="006C4628">
        <w:rPr>
          <w:rFonts w:ascii="Arial" w:hAnsi="Arial" w:cs="Arial"/>
          <w:lang w:val="es-ES"/>
          <w:rPrChange w:id="4198" w:author="chris" w:date="2015-04-19T12:09:00Z">
            <w:rPr>
              <w:rFonts w:ascii="Arial" w:hAnsi="Arial" w:cs="Arial"/>
              <w:lang w:val="es-CO"/>
            </w:rPr>
          </w:rPrChange>
        </w:rPr>
        <w:t>×</w:t>
      </w:r>
      <w:r w:rsidRPr="006C4628">
        <w:rPr>
          <w:rFonts w:ascii="Arial" w:hAnsi="Arial" w:cs="Arial"/>
          <w:color w:val="000000"/>
          <w:lang w:val="es-ES"/>
          <w:rPrChange w:id="4199" w:author="chris" w:date="2015-04-19T12:09:00Z">
            <w:rPr>
              <w:rFonts w:ascii="Arial" w:hAnsi="Arial" w:cs="Arial"/>
              <w:color w:val="000000"/>
            </w:rPr>
          </w:rPrChange>
        </w:rPr>
        <w:t xml:space="preserve"> 52 = 52 </w:t>
      </w:r>
      <w:r w:rsidR="006D1401" w:rsidRPr="006C4628">
        <w:rPr>
          <w:rFonts w:ascii="Arial" w:hAnsi="Arial" w:cs="Arial"/>
          <w:lang w:val="es-ES"/>
          <w:rPrChange w:id="4200" w:author="chris" w:date="2015-04-19T12:09:00Z">
            <w:rPr>
              <w:rFonts w:ascii="Arial" w:hAnsi="Arial" w:cs="Arial"/>
              <w:lang w:val="es-CO"/>
            </w:rPr>
          </w:rPrChange>
        </w:rPr>
        <w:t>×</w:t>
      </w:r>
      <w:r w:rsidRPr="006C4628">
        <w:rPr>
          <w:rFonts w:ascii="Arial" w:hAnsi="Arial" w:cs="Arial"/>
          <w:color w:val="000000"/>
          <w:lang w:val="es-ES"/>
          <w:rPrChange w:id="4201" w:author="chris" w:date="2015-04-19T12:09:00Z">
            <w:rPr>
              <w:rFonts w:ascii="Arial" w:hAnsi="Arial" w:cs="Arial"/>
              <w:color w:val="000000"/>
            </w:rPr>
          </w:rPrChange>
        </w:rPr>
        <w:t xml:space="preserve"> 712</w:t>
      </w:r>
    </w:p>
    <w:p w14:paraId="14F20FCC" w14:textId="7F245919" w:rsidR="008F6AC7" w:rsidRPr="006C4628" w:rsidRDefault="000E0014" w:rsidP="006D1401">
      <w:pPr>
        <w:pStyle w:val="Prrafodelista"/>
        <w:spacing w:after="0"/>
        <w:rPr>
          <w:rFonts w:ascii="Arial" w:hAnsi="Arial" w:cs="Arial"/>
          <w:color w:val="000000"/>
          <w:lang w:val="es-ES"/>
          <w:rPrChange w:id="4202" w:author="chris" w:date="2015-04-19T12:09:00Z">
            <w:rPr>
              <w:rFonts w:ascii="Arial" w:hAnsi="Arial" w:cs="Arial"/>
              <w:color w:val="000000"/>
            </w:rPr>
          </w:rPrChange>
        </w:rPr>
      </w:pPr>
      <w:r w:rsidRPr="006C4628">
        <w:rPr>
          <w:rFonts w:ascii="Arial" w:hAnsi="Arial" w:cs="Arial"/>
          <w:color w:val="000000"/>
          <w:lang w:val="es-ES"/>
          <w:rPrChange w:id="4203" w:author="chris" w:date="2015-04-19T12:09:00Z">
            <w:rPr>
              <w:rFonts w:ascii="Arial" w:hAnsi="Arial" w:cs="Arial"/>
              <w:color w:val="000000"/>
            </w:rPr>
          </w:rPrChange>
        </w:rPr>
        <w:t xml:space="preserve">11 </w:t>
      </w:r>
      <w:r w:rsidR="004E3034" w:rsidRPr="006C4628">
        <w:rPr>
          <w:rFonts w:ascii="Arial" w:hAnsi="Arial" w:cs="Arial"/>
          <w:color w:val="000000"/>
          <w:lang w:val="es-ES"/>
          <w:rPrChange w:id="4204" w:author="chris" w:date="2015-04-19T12:09:00Z">
            <w:rPr>
              <w:rFonts w:ascii="Arial" w:hAnsi="Arial" w:cs="Arial"/>
              <w:color w:val="000000"/>
            </w:rPr>
          </w:rPrChange>
        </w:rPr>
        <w:t xml:space="preserve">623 </w:t>
      </w:r>
      <w:r w:rsidR="006D1401" w:rsidRPr="006C4628">
        <w:rPr>
          <w:rFonts w:ascii="Arial" w:hAnsi="Arial" w:cs="Arial"/>
          <w:lang w:val="es-ES"/>
          <w:rPrChange w:id="4205" w:author="chris" w:date="2015-04-19T12:09:00Z">
            <w:rPr>
              <w:rFonts w:ascii="Arial" w:hAnsi="Arial" w:cs="Arial"/>
              <w:lang w:val="es-CO"/>
            </w:rPr>
          </w:rPrChange>
        </w:rPr>
        <w:t>×</w:t>
      </w:r>
      <w:r w:rsidR="004E3034" w:rsidRPr="006C4628">
        <w:rPr>
          <w:rFonts w:ascii="Arial" w:hAnsi="Arial" w:cs="Arial"/>
          <w:color w:val="000000"/>
          <w:lang w:val="es-ES"/>
          <w:rPrChange w:id="4206" w:author="chris" w:date="2015-04-19T12:09:00Z">
            <w:rPr>
              <w:rFonts w:ascii="Arial" w:hAnsi="Arial" w:cs="Arial"/>
              <w:color w:val="000000"/>
            </w:rPr>
          </w:rPrChange>
        </w:rPr>
        <w:t xml:space="preserve"> 804 = 804 </w:t>
      </w:r>
      <w:r w:rsidR="006D1401" w:rsidRPr="006C4628">
        <w:rPr>
          <w:rFonts w:ascii="Arial" w:hAnsi="Arial" w:cs="Arial"/>
          <w:lang w:val="es-ES"/>
          <w:rPrChange w:id="4207" w:author="chris" w:date="2015-04-19T12:09:00Z">
            <w:rPr>
              <w:rFonts w:ascii="Arial" w:hAnsi="Arial" w:cs="Arial"/>
              <w:lang w:val="es-CO"/>
            </w:rPr>
          </w:rPrChange>
        </w:rPr>
        <w:t>×</w:t>
      </w:r>
      <w:r w:rsidRPr="006C4628">
        <w:rPr>
          <w:rFonts w:ascii="Arial" w:hAnsi="Arial" w:cs="Arial"/>
          <w:color w:val="000000"/>
          <w:lang w:val="es-ES"/>
          <w:rPrChange w:id="4208" w:author="chris" w:date="2015-04-19T12:09:00Z">
            <w:rPr>
              <w:rFonts w:ascii="Arial" w:hAnsi="Arial" w:cs="Arial"/>
              <w:color w:val="000000"/>
            </w:rPr>
          </w:rPrChange>
        </w:rPr>
        <w:t xml:space="preserve"> 11 </w:t>
      </w:r>
      <w:r w:rsidR="004E3034" w:rsidRPr="006C4628">
        <w:rPr>
          <w:rFonts w:ascii="Arial" w:hAnsi="Arial" w:cs="Arial"/>
          <w:color w:val="000000"/>
          <w:lang w:val="es-ES"/>
          <w:rPrChange w:id="4209" w:author="chris" w:date="2015-04-19T12:09:00Z">
            <w:rPr>
              <w:rFonts w:ascii="Arial" w:hAnsi="Arial" w:cs="Arial"/>
              <w:color w:val="000000"/>
            </w:rPr>
          </w:rPrChange>
        </w:rPr>
        <w:t>623</w:t>
      </w:r>
    </w:p>
    <w:p w14:paraId="02DE93D7" w14:textId="77777777" w:rsidR="00805635" w:rsidRPr="006C4628" w:rsidRDefault="00805635" w:rsidP="00E6040C">
      <w:pPr>
        <w:pStyle w:val="Prrafodelista"/>
        <w:spacing w:after="0"/>
        <w:rPr>
          <w:rFonts w:ascii="Arial" w:hAnsi="Arial" w:cs="Arial"/>
          <w:color w:val="000000"/>
          <w:lang w:val="es-ES"/>
          <w:rPrChange w:id="4210" w:author="chris" w:date="2015-04-19T12:09:00Z">
            <w:rPr>
              <w:rFonts w:ascii="Arial" w:hAnsi="Arial" w:cs="Arial"/>
              <w:color w:val="000000"/>
            </w:rPr>
          </w:rPrChange>
        </w:rPr>
      </w:pPr>
    </w:p>
    <w:p w14:paraId="5A1215E3" w14:textId="2950D783" w:rsidR="00805635" w:rsidRPr="006C4628" w:rsidRDefault="00805635" w:rsidP="00E6040C">
      <w:pPr>
        <w:pStyle w:val="Prrafodelista"/>
        <w:numPr>
          <w:ilvl w:val="0"/>
          <w:numId w:val="1"/>
        </w:numPr>
        <w:spacing w:after="0"/>
        <w:rPr>
          <w:rFonts w:ascii="Arial" w:hAnsi="Arial" w:cs="Arial"/>
          <w:b/>
          <w:color w:val="000000"/>
          <w:lang w:val="es-ES"/>
          <w:rPrChange w:id="4211" w:author="chris" w:date="2015-04-19T12:09:00Z">
            <w:rPr>
              <w:rFonts w:ascii="Arial" w:hAnsi="Arial" w:cs="Arial"/>
              <w:b/>
              <w:color w:val="000000"/>
            </w:rPr>
          </w:rPrChange>
        </w:rPr>
      </w:pPr>
      <w:r w:rsidRPr="006C4628">
        <w:rPr>
          <w:rFonts w:ascii="Arial" w:hAnsi="Arial" w:cs="Arial"/>
          <w:b/>
          <w:color w:val="000000"/>
          <w:lang w:val="es-ES"/>
          <w:rPrChange w:id="4212" w:author="chris" w:date="2015-04-19T12:09:00Z">
            <w:rPr>
              <w:rFonts w:ascii="Arial" w:hAnsi="Arial" w:cs="Arial"/>
              <w:b/>
              <w:color w:val="000000"/>
            </w:rPr>
          </w:rPrChange>
        </w:rPr>
        <w:t>Propiedad asociativa de la multiplicación</w:t>
      </w:r>
    </w:p>
    <w:p w14:paraId="14787724" w14:textId="77777777" w:rsidR="00D6601C" w:rsidRPr="006C4628" w:rsidRDefault="00D6601C" w:rsidP="006D1401">
      <w:pPr>
        <w:spacing w:after="0"/>
        <w:ind w:firstLine="708"/>
        <w:rPr>
          <w:rFonts w:ascii="Arial" w:hAnsi="Arial" w:cs="Arial"/>
          <w:color w:val="000000"/>
          <w:lang w:val="es-ES"/>
          <w:rPrChange w:id="4213" w:author="chris" w:date="2015-04-19T12:09:00Z">
            <w:rPr>
              <w:rFonts w:ascii="Arial" w:hAnsi="Arial" w:cs="Arial"/>
              <w:color w:val="000000"/>
            </w:rPr>
          </w:rPrChange>
        </w:rPr>
      </w:pPr>
      <w:r w:rsidRPr="006C4628">
        <w:rPr>
          <w:rFonts w:ascii="Arial" w:hAnsi="Arial" w:cs="Arial"/>
          <w:color w:val="000000"/>
          <w:lang w:val="es-ES"/>
          <w:rPrChange w:id="4214" w:author="chris" w:date="2015-04-19T12:09:00Z">
            <w:rPr>
              <w:rFonts w:ascii="Arial" w:hAnsi="Arial" w:cs="Arial"/>
              <w:color w:val="000000"/>
            </w:rPr>
          </w:rPrChange>
        </w:rPr>
        <w:t xml:space="preserve">La forma como se </w:t>
      </w:r>
      <w:r w:rsidRPr="006C4628">
        <w:rPr>
          <w:rFonts w:ascii="Arial" w:hAnsi="Arial" w:cs="Arial"/>
          <w:b/>
          <w:color w:val="000000"/>
          <w:lang w:val="es-ES"/>
          <w:rPrChange w:id="4215" w:author="chris" w:date="2015-04-19T12:09:00Z">
            <w:rPr>
              <w:rFonts w:ascii="Arial" w:hAnsi="Arial" w:cs="Arial"/>
              <w:b/>
              <w:color w:val="000000"/>
            </w:rPr>
          </w:rPrChange>
        </w:rPr>
        <w:t>asocien</w:t>
      </w:r>
      <w:r w:rsidRPr="006C4628">
        <w:rPr>
          <w:rFonts w:ascii="Arial" w:hAnsi="Arial" w:cs="Arial"/>
          <w:color w:val="000000"/>
          <w:lang w:val="es-ES"/>
          <w:rPrChange w:id="4216" w:author="chris" w:date="2015-04-19T12:09:00Z">
            <w:rPr>
              <w:rFonts w:ascii="Arial" w:hAnsi="Arial" w:cs="Arial"/>
              <w:color w:val="000000"/>
            </w:rPr>
          </w:rPrChange>
        </w:rPr>
        <w:t xml:space="preserve"> los factores </w:t>
      </w:r>
      <w:r w:rsidRPr="006C4628">
        <w:rPr>
          <w:rFonts w:ascii="Arial" w:hAnsi="Arial" w:cs="Arial"/>
          <w:b/>
          <w:color w:val="000000"/>
          <w:lang w:val="es-ES"/>
          <w:rPrChange w:id="4217" w:author="chris" w:date="2015-04-19T12:09:00Z">
            <w:rPr>
              <w:rFonts w:ascii="Arial" w:hAnsi="Arial" w:cs="Arial"/>
              <w:b/>
              <w:color w:val="000000"/>
            </w:rPr>
          </w:rPrChange>
        </w:rPr>
        <w:t>no cambia</w:t>
      </w:r>
      <w:r w:rsidRPr="006C4628">
        <w:rPr>
          <w:rFonts w:ascii="Arial" w:hAnsi="Arial" w:cs="Arial"/>
          <w:color w:val="000000"/>
          <w:lang w:val="es-ES"/>
          <w:rPrChange w:id="4218" w:author="chris" w:date="2015-04-19T12:09:00Z">
            <w:rPr>
              <w:rFonts w:ascii="Arial" w:hAnsi="Arial" w:cs="Arial"/>
              <w:color w:val="000000"/>
            </w:rPr>
          </w:rPrChange>
        </w:rPr>
        <w:t xml:space="preserve"> el producto.  </w:t>
      </w:r>
    </w:p>
    <w:p w14:paraId="6F448E43" w14:textId="77777777" w:rsidR="00D6601C" w:rsidRPr="006C4628" w:rsidRDefault="00D6601C" w:rsidP="006D1401">
      <w:pPr>
        <w:spacing w:after="0"/>
        <w:ind w:left="708"/>
        <w:rPr>
          <w:rFonts w:ascii="Arial" w:hAnsi="Arial" w:cs="Arial"/>
          <w:color w:val="000000"/>
          <w:lang w:val="es-ES"/>
          <w:rPrChange w:id="4219" w:author="chris" w:date="2015-04-19T12:09:00Z">
            <w:rPr>
              <w:rFonts w:ascii="Arial" w:hAnsi="Arial" w:cs="Arial"/>
              <w:color w:val="000000"/>
            </w:rPr>
          </w:rPrChange>
        </w:rPr>
      </w:pPr>
      <w:r w:rsidRPr="006C4628">
        <w:rPr>
          <w:rFonts w:ascii="Arial" w:hAnsi="Arial" w:cs="Arial"/>
          <w:color w:val="000000"/>
          <w:lang w:val="es-ES"/>
          <w:rPrChange w:id="4220" w:author="chris" w:date="2015-04-19T12:09:00Z">
            <w:rPr>
              <w:rFonts w:ascii="Arial" w:hAnsi="Arial" w:cs="Arial"/>
              <w:color w:val="000000"/>
            </w:rPr>
          </w:rPrChange>
        </w:rPr>
        <w:t xml:space="preserve">Observa la aplicación de la propiedad asociativa de la multiplicación.  </w:t>
      </w:r>
    </w:p>
    <w:p w14:paraId="47F0D9E6" w14:textId="4CDCD90C" w:rsidR="00D6601C" w:rsidRPr="006C4628" w:rsidRDefault="00EF0D10" w:rsidP="00EF0D10">
      <w:pPr>
        <w:spacing w:after="0"/>
        <w:ind w:firstLine="708"/>
        <w:jc w:val="center"/>
        <w:rPr>
          <w:rFonts w:ascii="Arial" w:hAnsi="Arial" w:cs="Arial"/>
          <w:color w:val="000000"/>
          <w:lang w:val="es-ES"/>
          <w:rPrChange w:id="4221" w:author="chris" w:date="2015-04-19T12:09:00Z">
            <w:rPr>
              <w:rFonts w:ascii="Arial" w:hAnsi="Arial" w:cs="Arial"/>
              <w:color w:val="000000"/>
            </w:rPr>
          </w:rPrChange>
        </w:rPr>
      </w:pPr>
      <w:r w:rsidRPr="006C4628">
        <w:rPr>
          <w:rFonts w:ascii="Arial" w:hAnsi="Arial" w:cs="Arial"/>
          <w:color w:val="000000"/>
          <w:lang w:val="es-ES"/>
          <w:rPrChange w:id="4222" w:author="chris" w:date="2015-04-19T12:09:00Z">
            <w:rPr>
              <w:rFonts w:ascii="Arial" w:hAnsi="Arial" w:cs="Arial"/>
              <w:color w:val="000000"/>
            </w:rPr>
          </w:rPrChange>
        </w:rPr>
        <w:t xml:space="preserve">3 </w:t>
      </w:r>
      <w:r w:rsidRPr="006C4628">
        <w:rPr>
          <w:rFonts w:ascii="Arial" w:hAnsi="Arial" w:cs="Arial"/>
          <w:lang w:val="es-ES"/>
          <w:rPrChange w:id="4223" w:author="chris" w:date="2015-04-19T12:09:00Z">
            <w:rPr>
              <w:rFonts w:ascii="Arial" w:hAnsi="Arial" w:cs="Arial"/>
              <w:lang w:val="es-CO"/>
            </w:rPr>
          </w:rPrChange>
        </w:rPr>
        <w:t>×</w:t>
      </w:r>
      <w:r w:rsidRPr="006C4628">
        <w:rPr>
          <w:rFonts w:ascii="Arial" w:hAnsi="Arial" w:cs="Arial"/>
          <w:color w:val="000000"/>
          <w:lang w:val="es-ES"/>
          <w:rPrChange w:id="4224" w:author="chris" w:date="2015-04-19T12:09:00Z">
            <w:rPr>
              <w:rFonts w:ascii="Arial" w:hAnsi="Arial" w:cs="Arial"/>
              <w:color w:val="000000"/>
            </w:rPr>
          </w:rPrChange>
        </w:rPr>
        <w:t xml:space="preserve"> 7 </w:t>
      </w:r>
      <w:r w:rsidRPr="006C4628">
        <w:rPr>
          <w:rFonts w:ascii="Arial" w:hAnsi="Arial" w:cs="Arial"/>
          <w:lang w:val="es-ES"/>
          <w:rPrChange w:id="4225" w:author="chris" w:date="2015-04-19T12:09:00Z">
            <w:rPr>
              <w:rFonts w:ascii="Arial" w:hAnsi="Arial" w:cs="Arial"/>
              <w:lang w:val="es-CO"/>
            </w:rPr>
          </w:rPrChange>
        </w:rPr>
        <w:t>×</w:t>
      </w:r>
      <w:r w:rsidRPr="006C4628">
        <w:rPr>
          <w:rFonts w:ascii="Arial" w:hAnsi="Arial" w:cs="Arial"/>
          <w:color w:val="000000"/>
          <w:lang w:val="es-ES"/>
          <w:rPrChange w:id="4226" w:author="chris" w:date="2015-04-19T12:09:00Z">
            <w:rPr>
              <w:rFonts w:ascii="Arial" w:hAnsi="Arial" w:cs="Arial"/>
              <w:color w:val="000000"/>
            </w:rPr>
          </w:rPrChange>
        </w:rPr>
        <w:t xml:space="preserve"> 5 = 3 </w:t>
      </w:r>
      <w:r w:rsidRPr="006C4628">
        <w:rPr>
          <w:rFonts w:ascii="Arial" w:hAnsi="Arial" w:cs="Arial"/>
          <w:lang w:val="es-ES"/>
          <w:rPrChange w:id="4227" w:author="chris" w:date="2015-04-19T12:09:00Z">
            <w:rPr>
              <w:rFonts w:ascii="Arial" w:hAnsi="Arial" w:cs="Arial"/>
              <w:lang w:val="es-CO"/>
            </w:rPr>
          </w:rPrChange>
        </w:rPr>
        <w:t>×</w:t>
      </w:r>
      <w:r w:rsidRPr="006C4628">
        <w:rPr>
          <w:rFonts w:ascii="Arial" w:hAnsi="Arial" w:cs="Arial"/>
          <w:color w:val="000000"/>
          <w:lang w:val="es-ES"/>
          <w:rPrChange w:id="4228" w:author="chris" w:date="2015-04-19T12:09:00Z">
            <w:rPr>
              <w:rFonts w:ascii="Arial" w:hAnsi="Arial" w:cs="Arial"/>
              <w:color w:val="000000"/>
            </w:rPr>
          </w:rPrChange>
        </w:rPr>
        <w:t xml:space="preserve"> 7 </w:t>
      </w:r>
      <w:r w:rsidRPr="006C4628">
        <w:rPr>
          <w:rFonts w:ascii="Arial" w:hAnsi="Arial" w:cs="Arial"/>
          <w:lang w:val="es-ES"/>
          <w:rPrChange w:id="4229" w:author="chris" w:date="2015-04-19T12:09:00Z">
            <w:rPr>
              <w:rFonts w:ascii="Arial" w:hAnsi="Arial" w:cs="Arial"/>
              <w:lang w:val="es-CO"/>
            </w:rPr>
          </w:rPrChange>
        </w:rPr>
        <w:t>×</w:t>
      </w:r>
      <w:r w:rsidR="00D6601C" w:rsidRPr="006C4628">
        <w:rPr>
          <w:rFonts w:ascii="Arial" w:hAnsi="Arial" w:cs="Arial"/>
          <w:color w:val="000000"/>
          <w:lang w:val="es-ES"/>
          <w:rPrChange w:id="4230" w:author="chris" w:date="2015-04-19T12:09:00Z">
            <w:rPr>
              <w:rFonts w:ascii="Arial" w:hAnsi="Arial" w:cs="Arial"/>
              <w:color w:val="000000"/>
            </w:rPr>
          </w:rPrChange>
        </w:rPr>
        <w:t xml:space="preserve"> 5</w:t>
      </w:r>
    </w:p>
    <w:p w14:paraId="7DE4397F" w14:textId="3791DD82" w:rsidR="00D6601C" w:rsidRPr="006C4628" w:rsidRDefault="00EF0D10" w:rsidP="00EF0D10">
      <w:pPr>
        <w:spacing w:after="0"/>
        <w:ind w:firstLine="708"/>
        <w:jc w:val="center"/>
        <w:rPr>
          <w:rFonts w:ascii="Arial" w:hAnsi="Arial" w:cs="Arial"/>
          <w:color w:val="000000"/>
          <w:lang w:val="es-ES"/>
          <w:rPrChange w:id="4231" w:author="chris" w:date="2015-04-19T12:09:00Z">
            <w:rPr>
              <w:rFonts w:ascii="Arial" w:hAnsi="Arial" w:cs="Arial"/>
              <w:color w:val="000000"/>
            </w:rPr>
          </w:rPrChange>
        </w:rPr>
      </w:pPr>
      <w:r w:rsidRPr="006C4628">
        <w:rPr>
          <w:rFonts w:ascii="Arial" w:hAnsi="Arial" w:cs="Arial"/>
          <w:color w:val="000000"/>
          <w:lang w:val="es-ES"/>
          <w:rPrChange w:id="4232" w:author="chris" w:date="2015-04-19T12:09:00Z">
            <w:rPr>
              <w:rFonts w:ascii="Arial" w:hAnsi="Arial" w:cs="Arial"/>
              <w:color w:val="000000"/>
            </w:rPr>
          </w:rPrChange>
        </w:rPr>
        <w:t>(</w:t>
      </w:r>
      <w:r w:rsidR="00D6601C" w:rsidRPr="006C4628">
        <w:rPr>
          <w:rFonts w:ascii="Arial" w:hAnsi="Arial" w:cs="Arial"/>
          <w:color w:val="000000"/>
          <w:lang w:val="es-ES"/>
          <w:rPrChange w:id="4233" w:author="chris" w:date="2015-04-19T12:09:00Z">
            <w:rPr>
              <w:rFonts w:ascii="Arial" w:hAnsi="Arial" w:cs="Arial"/>
              <w:color w:val="000000"/>
            </w:rPr>
          </w:rPrChange>
        </w:rPr>
        <w:t xml:space="preserve">3 </w:t>
      </w:r>
      <w:r w:rsidRPr="006C4628">
        <w:rPr>
          <w:rFonts w:ascii="Arial" w:hAnsi="Arial" w:cs="Arial"/>
          <w:lang w:val="es-ES"/>
          <w:rPrChange w:id="4234" w:author="chris" w:date="2015-04-19T12:09:00Z">
            <w:rPr>
              <w:rFonts w:ascii="Arial" w:hAnsi="Arial" w:cs="Arial"/>
              <w:lang w:val="es-CO"/>
            </w:rPr>
          </w:rPrChange>
        </w:rPr>
        <w:t>×</w:t>
      </w:r>
      <w:r w:rsidR="00D6601C" w:rsidRPr="006C4628">
        <w:rPr>
          <w:rFonts w:ascii="Arial" w:hAnsi="Arial" w:cs="Arial"/>
          <w:color w:val="000000"/>
          <w:lang w:val="es-ES"/>
          <w:rPrChange w:id="4235" w:author="chris" w:date="2015-04-19T12:09:00Z">
            <w:rPr>
              <w:rFonts w:ascii="Arial" w:hAnsi="Arial" w:cs="Arial"/>
              <w:color w:val="000000"/>
            </w:rPr>
          </w:rPrChange>
        </w:rPr>
        <w:t xml:space="preserve"> 7) </w:t>
      </w:r>
      <w:r w:rsidRPr="006C4628">
        <w:rPr>
          <w:rFonts w:ascii="Arial" w:hAnsi="Arial" w:cs="Arial"/>
          <w:lang w:val="es-ES"/>
          <w:rPrChange w:id="4236" w:author="chris" w:date="2015-04-19T12:09:00Z">
            <w:rPr>
              <w:rFonts w:ascii="Arial" w:hAnsi="Arial" w:cs="Arial"/>
              <w:lang w:val="es-CO"/>
            </w:rPr>
          </w:rPrChange>
        </w:rPr>
        <w:t>×</w:t>
      </w:r>
      <w:r w:rsidRPr="006C4628">
        <w:rPr>
          <w:rFonts w:ascii="Arial" w:hAnsi="Arial" w:cs="Arial"/>
          <w:color w:val="000000"/>
          <w:lang w:val="es-ES"/>
          <w:rPrChange w:id="4237" w:author="chris" w:date="2015-04-19T12:09:00Z">
            <w:rPr>
              <w:rFonts w:ascii="Arial" w:hAnsi="Arial" w:cs="Arial"/>
              <w:color w:val="000000"/>
            </w:rPr>
          </w:rPrChange>
        </w:rPr>
        <w:t xml:space="preserve"> 5 = 3 </w:t>
      </w:r>
      <w:r w:rsidRPr="006C4628">
        <w:rPr>
          <w:rFonts w:ascii="Arial" w:hAnsi="Arial" w:cs="Arial"/>
          <w:lang w:val="es-ES"/>
          <w:rPrChange w:id="4238" w:author="chris" w:date="2015-04-19T12:09:00Z">
            <w:rPr>
              <w:rFonts w:ascii="Arial" w:hAnsi="Arial" w:cs="Arial"/>
              <w:lang w:val="es-CO"/>
            </w:rPr>
          </w:rPrChange>
        </w:rPr>
        <w:t>×</w:t>
      </w:r>
      <w:r w:rsidRPr="006C4628">
        <w:rPr>
          <w:rFonts w:ascii="Arial" w:hAnsi="Arial" w:cs="Arial"/>
          <w:color w:val="000000"/>
          <w:lang w:val="es-ES"/>
          <w:rPrChange w:id="4239" w:author="chris" w:date="2015-04-19T12:09:00Z">
            <w:rPr>
              <w:rFonts w:ascii="Arial" w:hAnsi="Arial" w:cs="Arial"/>
              <w:color w:val="000000"/>
            </w:rPr>
          </w:rPrChange>
        </w:rPr>
        <w:t xml:space="preserve"> (</w:t>
      </w:r>
      <w:r w:rsidR="00D6601C" w:rsidRPr="006C4628">
        <w:rPr>
          <w:rFonts w:ascii="Arial" w:hAnsi="Arial" w:cs="Arial"/>
          <w:color w:val="000000"/>
          <w:lang w:val="es-ES"/>
          <w:rPrChange w:id="4240" w:author="chris" w:date="2015-04-19T12:09:00Z">
            <w:rPr>
              <w:rFonts w:ascii="Arial" w:hAnsi="Arial" w:cs="Arial"/>
              <w:color w:val="000000"/>
            </w:rPr>
          </w:rPrChange>
        </w:rPr>
        <w:t xml:space="preserve">7 </w:t>
      </w:r>
      <w:r w:rsidRPr="006C4628">
        <w:rPr>
          <w:rFonts w:ascii="Arial" w:hAnsi="Arial" w:cs="Arial"/>
          <w:lang w:val="es-ES"/>
          <w:rPrChange w:id="4241" w:author="chris" w:date="2015-04-19T12:09:00Z">
            <w:rPr>
              <w:rFonts w:ascii="Arial" w:hAnsi="Arial" w:cs="Arial"/>
              <w:lang w:val="es-CO"/>
            </w:rPr>
          </w:rPrChange>
        </w:rPr>
        <w:t>×</w:t>
      </w:r>
      <w:r w:rsidRPr="006C4628">
        <w:rPr>
          <w:rFonts w:ascii="Arial" w:hAnsi="Arial" w:cs="Arial"/>
          <w:color w:val="000000"/>
          <w:lang w:val="es-ES"/>
          <w:rPrChange w:id="4242" w:author="chris" w:date="2015-04-19T12:09:00Z">
            <w:rPr>
              <w:rFonts w:ascii="Arial" w:hAnsi="Arial" w:cs="Arial"/>
              <w:color w:val="000000"/>
            </w:rPr>
          </w:rPrChange>
        </w:rPr>
        <w:t xml:space="preserve"> </w:t>
      </w:r>
      <w:r w:rsidR="00D6601C" w:rsidRPr="006C4628">
        <w:rPr>
          <w:rFonts w:ascii="Arial" w:hAnsi="Arial" w:cs="Arial"/>
          <w:color w:val="000000"/>
          <w:lang w:val="es-ES"/>
          <w:rPrChange w:id="4243" w:author="chris" w:date="2015-04-19T12:09:00Z">
            <w:rPr>
              <w:rFonts w:ascii="Arial" w:hAnsi="Arial" w:cs="Arial"/>
              <w:color w:val="000000"/>
            </w:rPr>
          </w:rPrChange>
        </w:rPr>
        <w:t>5)</w:t>
      </w:r>
    </w:p>
    <w:p w14:paraId="377EC163" w14:textId="6A3A25C3" w:rsidR="00D6601C" w:rsidRPr="006C4628" w:rsidRDefault="00EF0D10" w:rsidP="00EF0D10">
      <w:pPr>
        <w:spacing w:after="0"/>
        <w:ind w:firstLine="708"/>
        <w:jc w:val="center"/>
        <w:rPr>
          <w:rFonts w:ascii="Arial" w:hAnsi="Arial" w:cs="Arial"/>
          <w:color w:val="000000"/>
          <w:lang w:val="es-ES"/>
          <w:rPrChange w:id="4244" w:author="chris" w:date="2015-04-19T12:09:00Z">
            <w:rPr>
              <w:rFonts w:ascii="Arial" w:hAnsi="Arial" w:cs="Arial"/>
              <w:color w:val="000000"/>
            </w:rPr>
          </w:rPrChange>
        </w:rPr>
      </w:pPr>
      <w:r w:rsidRPr="006C4628">
        <w:rPr>
          <w:rFonts w:ascii="Arial" w:hAnsi="Arial" w:cs="Arial"/>
          <w:color w:val="000000"/>
          <w:lang w:val="es-ES"/>
          <w:rPrChange w:id="4245" w:author="chris" w:date="2015-04-19T12:09:00Z">
            <w:rPr>
              <w:rFonts w:ascii="Arial" w:hAnsi="Arial" w:cs="Arial"/>
              <w:color w:val="000000"/>
            </w:rPr>
          </w:rPrChange>
        </w:rPr>
        <w:t xml:space="preserve">21 </w:t>
      </w:r>
      <w:r w:rsidRPr="006C4628">
        <w:rPr>
          <w:rFonts w:ascii="Arial" w:hAnsi="Arial" w:cs="Arial"/>
          <w:lang w:val="es-ES"/>
          <w:rPrChange w:id="4246" w:author="chris" w:date="2015-04-19T12:09:00Z">
            <w:rPr>
              <w:rFonts w:ascii="Arial" w:hAnsi="Arial" w:cs="Arial"/>
              <w:lang w:val="es-CO"/>
            </w:rPr>
          </w:rPrChange>
        </w:rPr>
        <w:t>×</w:t>
      </w:r>
      <w:r w:rsidRPr="006C4628">
        <w:rPr>
          <w:rFonts w:ascii="Arial" w:hAnsi="Arial" w:cs="Arial"/>
          <w:color w:val="000000"/>
          <w:lang w:val="es-ES"/>
          <w:rPrChange w:id="4247" w:author="chris" w:date="2015-04-19T12:09:00Z">
            <w:rPr>
              <w:rFonts w:ascii="Arial" w:hAnsi="Arial" w:cs="Arial"/>
              <w:color w:val="000000"/>
            </w:rPr>
          </w:rPrChange>
        </w:rPr>
        <w:t xml:space="preserve"> 5 </w:t>
      </w:r>
      <w:r w:rsidR="00D6601C" w:rsidRPr="006C4628">
        <w:rPr>
          <w:rFonts w:ascii="Arial" w:hAnsi="Arial" w:cs="Arial"/>
          <w:color w:val="000000"/>
          <w:lang w:val="es-ES"/>
          <w:rPrChange w:id="4248" w:author="chris" w:date="2015-04-19T12:09:00Z">
            <w:rPr>
              <w:rFonts w:ascii="Arial" w:hAnsi="Arial" w:cs="Arial"/>
              <w:color w:val="000000"/>
            </w:rPr>
          </w:rPrChange>
        </w:rPr>
        <w:t>=</w:t>
      </w:r>
      <w:r w:rsidRPr="006C4628">
        <w:rPr>
          <w:rFonts w:ascii="Arial" w:hAnsi="Arial" w:cs="Arial"/>
          <w:color w:val="000000"/>
          <w:lang w:val="es-ES"/>
          <w:rPrChange w:id="4249" w:author="chris" w:date="2015-04-19T12:09:00Z">
            <w:rPr>
              <w:rFonts w:ascii="Arial" w:hAnsi="Arial" w:cs="Arial"/>
              <w:color w:val="000000"/>
            </w:rPr>
          </w:rPrChange>
        </w:rPr>
        <w:t xml:space="preserve"> 3 </w:t>
      </w:r>
      <w:r w:rsidRPr="006C4628">
        <w:rPr>
          <w:rFonts w:ascii="Arial" w:hAnsi="Arial" w:cs="Arial"/>
          <w:lang w:val="es-ES"/>
          <w:rPrChange w:id="4250" w:author="chris" w:date="2015-04-19T12:09:00Z">
            <w:rPr>
              <w:rFonts w:ascii="Arial" w:hAnsi="Arial" w:cs="Arial"/>
              <w:lang w:val="es-CO"/>
            </w:rPr>
          </w:rPrChange>
        </w:rPr>
        <w:t>×</w:t>
      </w:r>
      <w:r w:rsidRPr="006C4628">
        <w:rPr>
          <w:rFonts w:ascii="Arial" w:hAnsi="Arial" w:cs="Arial"/>
          <w:color w:val="000000"/>
          <w:lang w:val="es-ES"/>
          <w:rPrChange w:id="4251" w:author="chris" w:date="2015-04-19T12:09:00Z">
            <w:rPr>
              <w:rFonts w:ascii="Arial" w:hAnsi="Arial" w:cs="Arial"/>
              <w:color w:val="000000"/>
            </w:rPr>
          </w:rPrChange>
        </w:rPr>
        <w:t xml:space="preserve"> </w:t>
      </w:r>
      <w:r w:rsidR="00D6601C" w:rsidRPr="006C4628">
        <w:rPr>
          <w:rFonts w:ascii="Arial" w:hAnsi="Arial" w:cs="Arial"/>
          <w:color w:val="000000"/>
          <w:lang w:val="es-ES"/>
          <w:rPrChange w:id="4252" w:author="chris" w:date="2015-04-19T12:09:00Z">
            <w:rPr>
              <w:rFonts w:ascii="Arial" w:hAnsi="Arial" w:cs="Arial"/>
              <w:color w:val="000000"/>
            </w:rPr>
          </w:rPrChange>
        </w:rPr>
        <w:t>35</w:t>
      </w:r>
    </w:p>
    <w:p w14:paraId="14CDBD5F" w14:textId="6C22811C" w:rsidR="00D6601C" w:rsidRPr="006C4628" w:rsidRDefault="00EE3337" w:rsidP="0057410B">
      <w:pPr>
        <w:spacing w:after="0"/>
        <w:jc w:val="center"/>
        <w:rPr>
          <w:rFonts w:ascii="Arial" w:hAnsi="Arial" w:cs="Arial"/>
          <w:color w:val="000000"/>
          <w:lang w:val="es-ES"/>
          <w:rPrChange w:id="4253" w:author="chris" w:date="2015-04-19T12:09:00Z">
            <w:rPr>
              <w:rFonts w:ascii="Arial" w:hAnsi="Arial" w:cs="Arial"/>
              <w:color w:val="000000"/>
            </w:rPr>
          </w:rPrChange>
        </w:rPr>
      </w:pPr>
      <w:ins w:id="4254" w:author="chris" w:date="2015-04-19T12:48:00Z">
        <w:r>
          <w:rPr>
            <w:rFonts w:ascii="Arial" w:hAnsi="Arial" w:cs="Arial"/>
            <w:color w:val="000000"/>
            <w:lang w:val="es-ES"/>
          </w:rPr>
          <w:t xml:space="preserve">       </w:t>
        </w:r>
      </w:ins>
      <w:r w:rsidR="00D6601C" w:rsidRPr="006C4628">
        <w:rPr>
          <w:rFonts w:ascii="Arial" w:hAnsi="Arial" w:cs="Arial"/>
          <w:color w:val="000000"/>
          <w:lang w:val="es-ES"/>
          <w:rPrChange w:id="4255" w:author="chris" w:date="2015-04-19T12:09:00Z">
            <w:rPr>
              <w:rFonts w:ascii="Arial" w:hAnsi="Arial" w:cs="Arial"/>
              <w:color w:val="000000"/>
            </w:rPr>
          </w:rPrChange>
        </w:rPr>
        <w:t>105</w:t>
      </w:r>
      <w:r w:rsidR="0057410B" w:rsidRPr="006C4628">
        <w:rPr>
          <w:rFonts w:ascii="Arial" w:hAnsi="Arial" w:cs="Arial"/>
          <w:color w:val="000000"/>
          <w:lang w:val="es-ES"/>
          <w:rPrChange w:id="4256" w:author="chris" w:date="2015-04-19T12:09:00Z">
            <w:rPr>
              <w:rFonts w:ascii="Arial" w:hAnsi="Arial" w:cs="Arial"/>
              <w:color w:val="000000"/>
            </w:rPr>
          </w:rPrChange>
        </w:rPr>
        <w:t xml:space="preserve"> </w:t>
      </w:r>
      <w:ins w:id="4257" w:author="chris" w:date="2015-04-19T12:47:00Z">
        <w:r>
          <w:rPr>
            <w:rFonts w:ascii="Arial" w:hAnsi="Arial" w:cs="Arial"/>
            <w:color w:val="000000"/>
            <w:lang w:val="es-ES"/>
          </w:rPr>
          <w:t xml:space="preserve">   </w:t>
        </w:r>
      </w:ins>
      <w:r w:rsidR="00D6601C" w:rsidRPr="006C4628">
        <w:rPr>
          <w:rFonts w:ascii="Arial" w:hAnsi="Arial" w:cs="Arial"/>
          <w:color w:val="000000"/>
          <w:lang w:val="es-ES"/>
          <w:rPrChange w:id="4258" w:author="chris" w:date="2015-04-19T12:09:00Z">
            <w:rPr>
              <w:rFonts w:ascii="Arial" w:hAnsi="Arial" w:cs="Arial"/>
              <w:color w:val="000000"/>
            </w:rPr>
          </w:rPrChange>
        </w:rPr>
        <w:t>=</w:t>
      </w:r>
      <w:r w:rsidR="0057410B" w:rsidRPr="006C4628">
        <w:rPr>
          <w:rFonts w:ascii="Arial" w:hAnsi="Arial" w:cs="Arial"/>
          <w:color w:val="000000"/>
          <w:lang w:val="es-ES"/>
          <w:rPrChange w:id="4259" w:author="chris" w:date="2015-04-19T12:09:00Z">
            <w:rPr>
              <w:rFonts w:ascii="Arial" w:hAnsi="Arial" w:cs="Arial"/>
              <w:color w:val="000000"/>
            </w:rPr>
          </w:rPrChange>
        </w:rPr>
        <w:t xml:space="preserve"> </w:t>
      </w:r>
      <w:r w:rsidR="00D6601C" w:rsidRPr="006C4628">
        <w:rPr>
          <w:rFonts w:ascii="Arial" w:hAnsi="Arial" w:cs="Arial"/>
          <w:color w:val="000000"/>
          <w:lang w:val="es-ES"/>
          <w:rPrChange w:id="4260" w:author="chris" w:date="2015-04-19T12:09:00Z">
            <w:rPr>
              <w:rFonts w:ascii="Arial" w:hAnsi="Arial" w:cs="Arial"/>
              <w:color w:val="000000"/>
            </w:rPr>
          </w:rPrChange>
        </w:rPr>
        <w:t>105</w:t>
      </w:r>
    </w:p>
    <w:p w14:paraId="2554B37E" w14:textId="651216DD" w:rsidR="008F6AC7" w:rsidRPr="006C4628" w:rsidRDefault="00D6601C" w:rsidP="00E6040C">
      <w:pPr>
        <w:spacing w:after="0"/>
        <w:rPr>
          <w:rFonts w:ascii="Arial" w:hAnsi="Arial" w:cs="Arial"/>
          <w:color w:val="000000"/>
          <w:lang w:val="es-ES"/>
          <w:rPrChange w:id="4261" w:author="chris" w:date="2015-04-19T12:09:00Z">
            <w:rPr>
              <w:rFonts w:ascii="Arial" w:hAnsi="Arial" w:cs="Arial"/>
              <w:color w:val="000000"/>
            </w:rPr>
          </w:rPrChange>
        </w:rPr>
      </w:pPr>
      <w:r w:rsidRPr="006C4628">
        <w:rPr>
          <w:rFonts w:ascii="Arial" w:hAnsi="Arial" w:cs="Arial"/>
          <w:color w:val="000000"/>
          <w:lang w:val="es-ES"/>
          <w:rPrChange w:id="4262" w:author="chris" w:date="2015-04-19T12:09:00Z">
            <w:rPr>
              <w:rFonts w:ascii="Arial" w:hAnsi="Arial" w:cs="Arial"/>
              <w:color w:val="000000"/>
            </w:rPr>
          </w:rPrChange>
        </w:rPr>
        <w:t>Aplica la propiedad asociativa en la siguiente multiplicación</w:t>
      </w:r>
    </w:p>
    <w:p w14:paraId="5494A1DA" w14:textId="5FAD49CB" w:rsidR="00D6601C" w:rsidRPr="006C4628" w:rsidRDefault="00116DD8" w:rsidP="0057410B">
      <w:pPr>
        <w:spacing w:after="0"/>
        <w:rPr>
          <w:rFonts w:ascii="Arial" w:hAnsi="Arial" w:cs="Arial"/>
          <w:color w:val="000000"/>
          <w:lang w:val="es-ES"/>
          <w:rPrChange w:id="4263" w:author="chris" w:date="2015-04-19T12:09:00Z">
            <w:rPr>
              <w:rFonts w:ascii="Arial" w:hAnsi="Arial" w:cs="Arial"/>
              <w:color w:val="000000"/>
            </w:rPr>
          </w:rPrChange>
        </w:rPr>
      </w:pPr>
      <w:r w:rsidRPr="006C4628">
        <w:rPr>
          <w:rFonts w:ascii="Arial" w:hAnsi="Arial" w:cs="Arial"/>
          <w:color w:val="000000"/>
          <w:lang w:val="es-ES"/>
          <w:rPrChange w:id="4264" w:author="chris" w:date="2015-04-19T12:09:00Z">
            <w:rPr>
              <w:rFonts w:ascii="Arial" w:hAnsi="Arial" w:cs="Arial"/>
              <w:color w:val="000000"/>
            </w:rPr>
          </w:rPrChange>
        </w:rPr>
        <w:t xml:space="preserve">32 </w:t>
      </w:r>
      <w:r w:rsidR="0057410B" w:rsidRPr="006C4628">
        <w:rPr>
          <w:rFonts w:ascii="Arial" w:hAnsi="Arial" w:cs="Arial"/>
          <w:lang w:val="es-ES"/>
          <w:rPrChange w:id="4265" w:author="chris" w:date="2015-04-19T12:09:00Z">
            <w:rPr>
              <w:rFonts w:ascii="Arial" w:hAnsi="Arial" w:cs="Arial"/>
              <w:lang w:val="es-CO"/>
            </w:rPr>
          </w:rPrChange>
        </w:rPr>
        <w:t>×</w:t>
      </w:r>
      <w:r w:rsidRPr="006C4628">
        <w:rPr>
          <w:rFonts w:ascii="Arial" w:hAnsi="Arial" w:cs="Arial"/>
          <w:color w:val="000000"/>
          <w:lang w:val="es-ES"/>
          <w:rPrChange w:id="4266" w:author="chris" w:date="2015-04-19T12:09:00Z">
            <w:rPr>
              <w:rFonts w:ascii="Arial" w:hAnsi="Arial" w:cs="Arial"/>
              <w:color w:val="000000"/>
            </w:rPr>
          </w:rPrChange>
        </w:rPr>
        <w:t xml:space="preserve"> 14 </w:t>
      </w:r>
      <w:r w:rsidR="0057410B" w:rsidRPr="006C4628">
        <w:rPr>
          <w:rFonts w:ascii="Arial" w:hAnsi="Arial" w:cs="Arial"/>
          <w:lang w:val="es-ES"/>
          <w:rPrChange w:id="4267" w:author="chris" w:date="2015-04-19T12:09:00Z">
            <w:rPr>
              <w:rFonts w:ascii="Arial" w:hAnsi="Arial" w:cs="Arial"/>
              <w:lang w:val="es-CO"/>
            </w:rPr>
          </w:rPrChange>
        </w:rPr>
        <w:t>×</w:t>
      </w:r>
      <w:r w:rsidRPr="006C4628">
        <w:rPr>
          <w:rFonts w:ascii="Arial" w:hAnsi="Arial" w:cs="Arial"/>
          <w:color w:val="000000"/>
          <w:lang w:val="es-ES"/>
          <w:rPrChange w:id="4268" w:author="chris" w:date="2015-04-19T12:09:00Z">
            <w:rPr>
              <w:rFonts w:ascii="Arial" w:hAnsi="Arial" w:cs="Arial"/>
              <w:color w:val="000000"/>
            </w:rPr>
          </w:rPrChange>
        </w:rPr>
        <w:t xml:space="preserve"> 5</w:t>
      </w:r>
    </w:p>
    <w:p w14:paraId="2D5D781F" w14:textId="626E54D3" w:rsidR="007467B4" w:rsidRPr="006C4628" w:rsidRDefault="007467B4" w:rsidP="00E6040C">
      <w:pPr>
        <w:spacing w:after="0"/>
        <w:rPr>
          <w:rFonts w:ascii="Arial" w:hAnsi="Arial" w:cs="Arial"/>
          <w:color w:val="000000"/>
          <w:lang w:val="es-ES"/>
          <w:rPrChange w:id="4269"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096B60" w:rsidRPr="006C4628" w14:paraId="22199203" w14:textId="77777777" w:rsidTr="00837951">
        <w:tc>
          <w:tcPr>
            <w:tcW w:w="9033" w:type="dxa"/>
            <w:gridSpan w:val="2"/>
            <w:shd w:val="clear" w:color="auto" w:fill="000000" w:themeFill="text1"/>
          </w:tcPr>
          <w:p w14:paraId="5BD8AAB4" w14:textId="77777777" w:rsidR="00096B60" w:rsidRPr="006C4628" w:rsidRDefault="00096B60" w:rsidP="00E6040C">
            <w:pPr>
              <w:jc w:val="center"/>
              <w:rPr>
                <w:rFonts w:ascii="Times New Roman" w:hAnsi="Times New Roman" w:cs="Times New Roman"/>
                <w:b/>
                <w:color w:val="FFFFFF" w:themeColor="background1"/>
                <w:sz w:val="24"/>
                <w:szCs w:val="24"/>
                <w:lang w:val="es-ES"/>
                <w:rPrChange w:id="427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271" w:author="chris" w:date="2015-04-19T12:09:00Z">
                  <w:rPr>
                    <w:rFonts w:ascii="Times New Roman" w:hAnsi="Times New Roman" w:cs="Times New Roman"/>
                    <w:b/>
                    <w:color w:val="FFFFFF" w:themeColor="background1"/>
                    <w:sz w:val="24"/>
                    <w:szCs w:val="24"/>
                  </w:rPr>
                </w:rPrChange>
              </w:rPr>
              <w:t>Profundiza: recurso nuevo</w:t>
            </w:r>
          </w:p>
        </w:tc>
      </w:tr>
      <w:tr w:rsidR="00096B60" w:rsidRPr="006C4628" w14:paraId="3312C509" w14:textId="77777777" w:rsidTr="00837951">
        <w:tc>
          <w:tcPr>
            <w:tcW w:w="2518" w:type="dxa"/>
          </w:tcPr>
          <w:p w14:paraId="4A032FAB" w14:textId="77777777" w:rsidR="00096B60" w:rsidRPr="006C4628" w:rsidRDefault="00096B60" w:rsidP="00E6040C">
            <w:pPr>
              <w:rPr>
                <w:rFonts w:ascii="Times New Roman" w:hAnsi="Times New Roman" w:cs="Times New Roman"/>
                <w:b/>
                <w:color w:val="000000"/>
                <w:sz w:val="24"/>
                <w:szCs w:val="24"/>
                <w:lang w:val="es-ES"/>
                <w:rPrChange w:id="427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273" w:author="chris" w:date="2015-04-19T12:09:00Z">
                  <w:rPr>
                    <w:rFonts w:ascii="Times New Roman" w:hAnsi="Times New Roman" w:cs="Times New Roman"/>
                    <w:b/>
                    <w:color w:val="000000"/>
                    <w:sz w:val="24"/>
                    <w:szCs w:val="24"/>
                  </w:rPr>
                </w:rPrChange>
              </w:rPr>
              <w:t>Código</w:t>
            </w:r>
          </w:p>
        </w:tc>
        <w:tc>
          <w:tcPr>
            <w:tcW w:w="6515" w:type="dxa"/>
          </w:tcPr>
          <w:p w14:paraId="77487DE5" w14:textId="59666A24" w:rsidR="00096B60" w:rsidRPr="006C4628" w:rsidRDefault="00690E2F" w:rsidP="00E6040C">
            <w:pPr>
              <w:rPr>
                <w:rFonts w:ascii="Times New Roman" w:hAnsi="Times New Roman" w:cs="Times New Roman"/>
                <w:b/>
                <w:color w:val="000000"/>
                <w:sz w:val="24"/>
                <w:szCs w:val="24"/>
                <w:lang w:val="es-ES"/>
                <w:rPrChange w:id="427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275" w:author="chris" w:date="2015-04-19T12:09:00Z">
                  <w:rPr>
                    <w:rFonts w:ascii="Times New Roman" w:hAnsi="Times New Roman" w:cs="Times New Roman"/>
                    <w:color w:val="000000"/>
                    <w:sz w:val="24"/>
                    <w:szCs w:val="24"/>
                  </w:rPr>
                </w:rPrChange>
              </w:rPr>
              <w:t>MA_04_02_CO_</w:t>
            </w:r>
            <w:r w:rsidR="00096B60" w:rsidRPr="006C4628">
              <w:rPr>
                <w:rFonts w:ascii="Times New Roman" w:hAnsi="Times New Roman" w:cs="Times New Roman"/>
                <w:color w:val="000000"/>
                <w:sz w:val="24"/>
                <w:szCs w:val="24"/>
                <w:lang w:val="es-ES"/>
                <w:rPrChange w:id="4276" w:author="chris" w:date="2015-04-19T12:09:00Z">
                  <w:rPr>
                    <w:rFonts w:ascii="Times New Roman" w:hAnsi="Times New Roman" w:cs="Times New Roman"/>
                    <w:color w:val="000000"/>
                    <w:sz w:val="24"/>
                    <w:szCs w:val="24"/>
                  </w:rPr>
                </w:rPrChange>
              </w:rPr>
              <w:t>REC</w:t>
            </w:r>
            <w:r w:rsidR="0027175D" w:rsidRPr="006C4628">
              <w:rPr>
                <w:rFonts w:ascii="Times New Roman" w:hAnsi="Times New Roman" w:cs="Times New Roman"/>
                <w:color w:val="000000"/>
                <w:sz w:val="24"/>
                <w:szCs w:val="24"/>
                <w:lang w:val="es-ES"/>
                <w:rPrChange w:id="4277" w:author="chris" w:date="2015-04-19T12:09:00Z">
                  <w:rPr>
                    <w:rFonts w:ascii="Times New Roman" w:hAnsi="Times New Roman" w:cs="Times New Roman"/>
                    <w:color w:val="000000"/>
                    <w:sz w:val="24"/>
                    <w:szCs w:val="24"/>
                  </w:rPr>
                </w:rPrChange>
              </w:rPr>
              <w:t>230</w:t>
            </w:r>
          </w:p>
        </w:tc>
      </w:tr>
      <w:tr w:rsidR="00096B60" w:rsidRPr="006C4628" w14:paraId="1703AE42" w14:textId="77777777" w:rsidTr="00837951">
        <w:tc>
          <w:tcPr>
            <w:tcW w:w="2518" w:type="dxa"/>
          </w:tcPr>
          <w:p w14:paraId="721DB412" w14:textId="77777777" w:rsidR="00096B60" w:rsidRPr="006C4628" w:rsidRDefault="00096B60" w:rsidP="00E6040C">
            <w:pPr>
              <w:rPr>
                <w:rFonts w:ascii="Times New Roman" w:hAnsi="Times New Roman" w:cs="Times New Roman"/>
                <w:color w:val="000000"/>
                <w:sz w:val="24"/>
                <w:szCs w:val="24"/>
                <w:lang w:val="es-ES"/>
                <w:rPrChange w:id="427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279" w:author="chris" w:date="2015-04-19T12:09:00Z">
                  <w:rPr>
                    <w:rFonts w:ascii="Times New Roman" w:hAnsi="Times New Roman" w:cs="Times New Roman"/>
                    <w:b/>
                    <w:color w:val="000000"/>
                    <w:sz w:val="24"/>
                    <w:szCs w:val="24"/>
                  </w:rPr>
                </w:rPrChange>
              </w:rPr>
              <w:t>Título</w:t>
            </w:r>
          </w:p>
        </w:tc>
        <w:tc>
          <w:tcPr>
            <w:tcW w:w="6515" w:type="dxa"/>
          </w:tcPr>
          <w:p w14:paraId="78921384" w14:textId="2E792B91" w:rsidR="00096B60" w:rsidRPr="006C4628" w:rsidRDefault="00FC19CB" w:rsidP="00E6040C">
            <w:pPr>
              <w:rPr>
                <w:rFonts w:ascii="Times New Roman" w:hAnsi="Times New Roman" w:cs="Times New Roman"/>
                <w:color w:val="000000"/>
                <w:sz w:val="24"/>
                <w:szCs w:val="24"/>
                <w:lang w:val="es-ES"/>
                <w:rPrChange w:id="428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281" w:author="chris" w:date="2015-04-19T12:09:00Z">
                  <w:rPr>
                    <w:rFonts w:ascii="Times New Roman" w:hAnsi="Times New Roman" w:cs="Times New Roman"/>
                    <w:color w:val="000000"/>
                    <w:sz w:val="24"/>
                    <w:szCs w:val="24"/>
                  </w:rPr>
                </w:rPrChange>
              </w:rPr>
              <w:t xml:space="preserve">Propiedad distributiva de la multiplicación </w:t>
            </w:r>
          </w:p>
        </w:tc>
      </w:tr>
      <w:tr w:rsidR="00096B60" w:rsidRPr="006C4628" w14:paraId="2EC18ED8" w14:textId="77777777" w:rsidTr="00837951">
        <w:tc>
          <w:tcPr>
            <w:tcW w:w="2518" w:type="dxa"/>
          </w:tcPr>
          <w:p w14:paraId="0340E4D5" w14:textId="77777777" w:rsidR="00096B60" w:rsidRPr="006C4628" w:rsidRDefault="00096B60" w:rsidP="00E6040C">
            <w:pPr>
              <w:rPr>
                <w:rFonts w:ascii="Times New Roman" w:hAnsi="Times New Roman" w:cs="Times New Roman"/>
                <w:color w:val="000000"/>
                <w:sz w:val="24"/>
                <w:szCs w:val="24"/>
                <w:lang w:val="es-ES"/>
                <w:rPrChange w:id="428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283" w:author="chris" w:date="2015-04-19T12:09:00Z">
                  <w:rPr>
                    <w:rFonts w:ascii="Times New Roman" w:hAnsi="Times New Roman" w:cs="Times New Roman"/>
                    <w:b/>
                    <w:color w:val="000000"/>
                    <w:sz w:val="24"/>
                    <w:szCs w:val="24"/>
                  </w:rPr>
                </w:rPrChange>
              </w:rPr>
              <w:t>Descripción</w:t>
            </w:r>
          </w:p>
        </w:tc>
        <w:tc>
          <w:tcPr>
            <w:tcW w:w="6515" w:type="dxa"/>
          </w:tcPr>
          <w:p w14:paraId="6B978476" w14:textId="387ACEF5" w:rsidR="00096B60" w:rsidRPr="006C4628" w:rsidRDefault="00FC19CB" w:rsidP="00E6040C">
            <w:pPr>
              <w:rPr>
                <w:rFonts w:ascii="Times New Roman" w:hAnsi="Times New Roman" w:cs="Times New Roman"/>
                <w:color w:val="000000"/>
                <w:sz w:val="24"/>
                <w:szCs w:val="24"/>
                <w:lang w:val="es-ES"/>
                <w:rPrChange w:id="428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285" w:author="chris" w:date="2015-04-19T12:09:00Z">
                  <w:rPr>
                    <w:rFonts w:ascii="Times New Roman" w:hAnsi="Times New Roman" w:cs="Times New Roman"/>
                    <w:color w:val="000000"/>
                    <w:sz w:val="24"/>
                    <w:szCs w:val="24"/>
                  </w:rPr>
                </w:rPrChange>
              </w:rPr>
              <w:t xml:space="preserve">Interactivo que explica la propiedad distributiva de la multiplicación con respecto a la adición. </w:t>
            </w:r>
          </w:p>
        </w:tc>
      </w:tr>
    </w:tbl>
    <w:p w14:paraId="406ACA1E" w14:textId="77777777" w:rsidR="00096B60" w:rsidRPr="006C4628" w:rsidRDefault="00096B60" w:rsidP="00E6040C">
      <w:pPr>
        <w:spacing w:after="0"/>
        <w:rPr>
          <w:rFonts w:ascii="Arial" w:hAnsi="Arial" w:cs="Arial"/>
          <w:color w:val="000000"/>
          <w:lang w:val="es-ES"/>
          <w:rPrChange w:id="4286"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981E9E" w:rsidRPr="006C4628" w14:paraId="290CFCF0" w14:textId="77777777" w:rsidTr="00837951">
        <w:tc>
          <w:tcPr>
            <w:tcW w:w="9033" w:type="dxa"/>
            <w:gridSpan w:val="2"/>
            <w:shd w:val="clear" w:color="auto" w:fill="000000" w:themeFill="text1"/>
          </w:tcPr>
          <w:p w14:paraId="5554960B" w14:textId="77777777" w:rsidR="00981E9E" w:rsidRPr="006C4628" w:rsidRDefault="00981E9E" w:rsidP="00E6040C">
            <w:pPr>
              <w:jc w:val="center"/>
              <w:rPr>
                <w:rFonts w:ascii="Times New Roman" w:hAnsi="Times New Roman" w:cs="Times New Roman"/>
                <w:b/>
                <w:color w:val="FFFFFF" w:themeColor="background1"/>
                <w:sz w:val="24"/>
                <w:szCs w:val="24"/>
                <w:lang w:val="es-ES"/>
                <w:rPrChange w:id="428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288" w:author="chris" w:date="2015-04-19T12:09:00Z">
                  <w:rPr>
                    <w:rFonts w:ascii="Times New Roman" w:hAnsi="Times New Roman" w:cs="Times New Roman"/>
                    <w:b/>
                    <w:color w:val="FFFFFF" w:themeColor="background1"/>
                    <w:sz w:val="24"/>
                    <w:szCs w:val="24"/>
                  </w:rPr>
                </w:rPrChange>
              </w:rPr>
              <w:t>Profundiza: recurso nuevo</w:t>
            </w:r>
          </w:p>
        </w:tc>
      </w:tr>
      <w:tr w:rsidR="00981E9E" w:rsidRPr="006C4628" w14:paraId="618B9E6B" w14:textId="77777777" w:rsidTr="00837951">
        <w:tc>
          <w:tcPr>
            <w:tcW w:w="2518" w:type="dxa"/>
          </w:tcPr>
          <w:p w14:paraId="72504DF7" w14:textId="77777777" w:rsidR="00981E9E" w:rsidRPr="006C4628" w:rsidRDefault="00981E9E" w:rsidP="00E6040C">
            <w:pPr>
              <w:rPr>
                <w:rFonts w:ascii="Times New Roman" w:hAnsi="Times New Roman" w:cs="Times New Roman"/>
                <w:b/>
                <w:color w:val="000000"/>
                <w:sz w:val="24"/>
                <w:szCs w:val="24"/>
                <w:lang w:val="es-ES"/>
                <w:rPrChange w:id="428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290" w:author="chris" w:date="2015-04-19T12:09:00Z">
                  <w:rPr>
                    <w:rFonts w:ascii="Times New Roman" w:hAnsi="Times New Roman" w:cs="Times New Roman"/>
                    <w:b/>
                    <w:color w:val="000000"/>
                    <w:sz w:val="24"/>
                    <w:szCs w:val="24"/>
                  </w:rPr>
                </w:rPrChange>
              </w:rPr>
              <w:t>Código</w:t>
            </w:r>
          </w:p>
        </w:tc>
        <w:tc>
          <w:tcPr>
            <w:tcW w:w="6515" w:type="dxa"/>
          </w:tcPr>
          <w:p w14:paraId="0DCBE136" w14:textId="0A95BEB3" w:rsidR="00981E9E" w:rsidRPr="006C4628" w:rsidRDefault="00690E2F" w:rsidP="00E6040C">
            <w:pPr>
              <w:rPr>
                <w:rFonts w:ascii="Times New Roman" w:hAnsi="Times New Roman" w:cs="Times New Roman"/>
                <w:b/>
                <w:color w:val="000000"/>
                <w:sz w:val="24"/>
                <w:szCs w:val="24"/>
                <w:lang w:val="es-ES"/>
                <w:rPrChange w:id="429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292" w:author="chris" w:date="2015-04-19T12:09:00Z">
                  <w:rPr>
                    <w:rFonts w:ascii="Times New Roman" w:hAnsi="Times New Roman" w:cs="Times New Roman"/>
                    <w:color w:val="000000"/>
                    <w:sz w:val="24"/>
                    <w:szCs w:val="24"/>
                  </w:rPr>
                </w:rPrChange>
              </w:rPr>
              <w:t>MA_04_02_CO_</w:t>
            </w:r>
            <w:r w:rsidR="00981E9E" w:rsidRPr="006C4628">
              <w:rPr>
                <w:rFonts w:ascii="Times New Roman" w:hAnsi="Times New Roman" w:cs="Times New Roman"/>
                <w:color w:val="000000"/>
                <w:sz w:val="24"/>
                <w:szCs w:val="24"/>
                <w:lang w:val="es-ES"/>
                <w:rPrChange w:id="4293" w:author="chris" w:date="2015-04-19T12:09:00Z">
                  <w:rPr>
                    <w:rFonts w:ascii="Times New Roman" w:hAnsi="Times New Roman" w:cs="Times New Roman"/>
                    <w:color w:val="000000"/>
                    <w:sz w:val="24"/>
                    <w:szCs w:val="24"/>
                  </w:rPr>
                </w:rPrChange>
              </w:rPr>
              <w:t>REC</w:t>
            </w:r>
            <w:r w:rsidR="0027175D" w:rsidRPr="006C4628">
              <w:rPr>
                <w:rFonts w:ascii="Times New Roman" w:hAnsi="Times New Roman" w:cs="Times New Roman"/>
                <w:color w:val="000000"/>
                <w:sz w:val="24"/>
                <w:szCs w:val="24"/>
                <w:lang w:val="es-ES"/>
                <w:rPrChange w:id="4294" w:author="chris" w:date="2015-04-19T12:09:00Z">
                  <w:rPr>
                    <w:rFonts w:ascii="Times New Roman" w:hAnsi="Times New Roman" w:cs="Times New Roman"/>
                    <w:color w:val="000000"/>
                    <w:sz w:val="24"/>
                    <w:szCs w:val="24"/>
                  </w:rPr>
                </w:rPrChange>
              </w:rPr>
              <w:t>240</w:t>
            </w:r>
          </w:p>
        </w:tc>
      </w:tr>
      <w:tr w:rsidR="00981E9E" w:rsidRPr="006C4628" w14:paraId="62D7007E" w14:textId="77777777" w:rsidTr="00837951">
        <w:tc>
          <w:tcPr>
            <w:tcW w:w="2518" w:type="dxa"/>
          </w:tcPr>
          <w:p w14:paraId="44496BDA" w14:textId="77777777" w:rsidR="00981E9E" w:rsidRPr="006C4628" w:rsidRDefault="00981E9E" w:rsidP="00E6040C">
            <w:pPr>
              <w:rPr>
                <w:rFonts w:ascii="Times New Roman" w:hAnsi="Times New Roman" w:cs="Times New Roman"/>
                <w:color w:val="000000"/>
                <w:sz w:val="24"/>
                <w:szCs w:val="24"/>
                <w:lang w:val="es-ES"/>
                <w:rPrChange w:id="429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296" w:author="chris" w:date="2015-04-19T12:09:00Z">
                  <w:rPr>
                    <w:rFonts w:ascii="Times New Roman" w:hAnsi="Times New Roman" w:cs="Times New Roman"/>
                    <w:b/>
                    <w:color w:val="000000"/>
                    <w:sz w:val="24"/>
                    <w:szCs w:val="24"/>
                  </w:rPr>
                </w:rPrChange>
              </w:rPr>
              <w:t>Título</w:t>
            </w:r>
          </w:p>
        </w:tc>
        <w:tc>
          <w:tcPr>
            <w:tcW w:w="6515" w:type="dxa"/>
          </w:tcPr>
          <w:p w14:paraId="4FBB6322" w14:textId="0B509CCB" w:rsidR="00981E9E" w:rsidRPr="006C4628" w:rsidRDefault="0027175D" w:rsidP="00E6040C">
            <w:pPr>
              <w:rPr>
                <w:rFonts w:ascii="Times New Roman" w:hAnsi="Times New Roman" w:cs="Times New Roman"/>
                <w:color w:val="000000"/>
                <w:sz w:val="24"/>
                <w:szCs w:val="24"/>
                <w:lang w:val="es-ES"/>
                <w:rPrChange w:id="429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298" w:author="chris" w:date="2015-04-19T12:09:00Z">
                  <w:rPr>
                    <w:rFonts w:ascii="Times New Roman" w:hAnsi="Times New Roman" w:cs="Times New Roman"/>
                    <w:color w:val="000000"/>
                    <w:sz w:val="24"/>
                    <w:szCs w:val="24"/>
                  </w:rPr>
                </w:rPrChange>
              </w:rPr>
              <w:t xml:space="preserve">Aplicación de las propiedades de la multiplicación </w:t>
            </w:r>
          </w:p>
        </w:tc>
      </w:tr>
      <w:tr w:rsidR="00981E9E" w:rsidRPr="006C4628" w14:paraId="2BA6809E" w14:textId="77777777" w:rsidTr="00837951">
        <w:tc>
          <w:tcPr>
            <w:tcW w:w="2518" w:type="dxa"/>
          </w:tcPr>
          <w:p w14:paraId="6D3AC640" w14:textId="77777777" w:rsidR="00981E9E" w:rsidRPr="006C4628" w:rsidRDefault="00981E9E" w:rsidP="00E6040C">
            <w:pPr>
              <w:rPr>
                <w:rFonts w:ascii="Times New Roman" w:hAnsi="Times New Roman" w:cs="Times New Roman"/>
                <w:color w:val="000000"/>
                <w:sz w:val="24"/>
                <w:szCs w:val="24"/>
                <w:lang w:val="es-ES"/>
                <w:rPrChange w:id="429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300" w:author="chris" w:date="2015-04-19T12:09:00Z">
                  <w:rPr>
                    <w:rFonts w:ascii="Times New Roman" w:hAnsi="Times New Roman" w:cs="Times New Roman"/>
                    <w:b/>
                    <w:color w:val="000000"/>
                    <w:sz w:val="24"/>
                    <w:szCs w:val="24"/>
                  </w:rPr>
                </w:rPrChange>
              </w:rPr>
              <w:t>Descripción</w:t>
            </w:r>
          </w:p>
        </w:tc>
        <w:tc>
          <w:tcPr>
            <w:tcW w:w="6515" w:type="dxa"/>
          </w:tcPr>
          <w:p w14:paraId="02D47559" w14:textId="0C1B90C6" w:rsidR="00981E9E" w:rsidRPr="006C4628" w:rsidRDefault="0027175D" w:rsidP="00E6040C">
            <w:pPr>
              <w:rPr>
                <w:rFonts w:ascii="Times New Roman" w:hAnsi="Times New Roman" w:cs="Times New Roman"/>
                <w:color w:val="000000"/>
                <w:sz w:val="24"/>
                <w:szCs w:val="24"/>
                <w:lang w:val="es-ES"/>
                <w:rPrChange w:id="430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302" w:author="chris" w:date="2015-04-19T12:09:00Z">
                  <w:rPr>
                    <w:rFonts w:ascii="Times New Roman" w:hAnsi="Times New Roman" w:cs="Times New Roman"/>
                    <w:color w:val="000000"/>
                    <w:sz w:val="24"/>
                    <w:szCs w:val="24"/>
                  </w:rPr>
                </w:rPrChange>
              </w:rPr>
              <w:t xml:space="preserve">Interactivo que expone la aplicación de las propiedades de la multiplicación en la resolución de problemas. </w:t>
            </w:r>
          </w:p>
        </w:tc>
      </w:tr>
    </w:tbl>
    <w:p w14:paraId="5291B522" w14:textId="77777777" w:rsidR="00096B60" w:rsidRPr="006C4628" w:rsidRDefault="00096B60" w:rsidP="00E6040C">
      <w:pPr>
        <w:spacing w:after="0"/>
        <w:rPr>
          <w:rFonts w:ascii="Arial" w:hAnsi="Arial" w:cs="Arial"/>
          <w:color w:val="000000"/>
          <w:lang w:val="es-ES"/>
          <w:rPrChange w:id="4303" w:author="chris" w:date="2015-04-19T12:09:00Z">
            <w:rPr>
              <w:rFonts w:ascii="Arial" w:hAnsi="Arial" w:cs="Arial"/>
              <w:color w:val="000000"/>
            </w:rPr>
          </w:rPrChange>
        </w:rPr>
      </w:pPr>
    </w:p>
    <w:p w14:paraId="0923522F" w14:textId="12C86CE1" w:rsidR="004132D7" w:rsidRPr="006C4628" w:rsidRDefault="004132D7" w:rsidP="00E6040C">
      <w:pPr>
        <w:spacing w:after="0"/>
        <w:rPr>
          <w:rFonts w:ascii="Arial" w:hAnsi="Arial" w:cs="Arial"/>
          <w:b/>
          <w:lang w:val="es-ES"/>
          <w:rPrChange w:id="4304" w:author="chris" w:date="2015-04-19T12:09:00Z">
            <w:rPr>
              <w:rFonts w:ascii="Arial" w:hAnsi="Arial" w:cs="Arial"/>
              <w:b/>
            </w:rPr>
          </w:rPrChange>
        </w:rPr>
      </w:pPr>
      <w:r w:rsidRPr="006C4628">
        <w:rPr>
          <w:rFonts w:ascii="Arial" w:hAnsi="Arial" w:cs="Arial"/>
          <w:highlight w:val="yellow"/>
          <w:lang w:val="es-ES"/>
          <w:rPrChange w:id="4305" w:author="chris" w:date="2015-04-19T12:09:00Z">
            <w:rPr>
              <w:rFonts w:ascii="Arial" w:hAnsi="Arial" w:cs="Arial"/>
              <w:highlight w:val="yellow"/>
            </w:rPr>
          </w:rPrChange>
        </w:rPr>
        <w:lastRenderedPageBreak/>
        <w:t>[SECCIÓN 2]</w:t>
      </w:r>
      <w:r w:rsidRPr="006C4628">
        <w:rPr>
          <w:rFonts w:ascii="Arial" w:hAnsi="Arial" w:cs="Arial"/>
          <w:lang w:val="es-ES"/>
          <w:rPrChange w:id="4306" w:author="chris" w:date="2015-04-19T12:09:00Z">
            <w:rPr>
              <w:rFonts w:ascii="Arial" w:hAnsi="Arial" w:cs="Arial"/>
            </w:rPr>
          </w:rPrChange>
        </w:rPr>
        <w:t xml:space="preserve"> </w:t>
      </w:r>
      <w:r w:rsidRPr="006C4628">
        <w:rPr>
          <w:rFonts w:ascii="Arial" w:hAnsi="Arial" w:cs="Arial"/>
          <w:b/>
          <w:lang w:val="es-ES"/>
          <w:rPrChange w:id="4307" w:author="chris" w:date="2015-04-19T12:09:00Z">
            <w:rPr>
              <w:rFonts w:ascii="Arial" w:hAnsi="Arial" w:cs="Arial"/>
              <w:b/>
            </w:rPr>
          </w:rPrChange>
        </w:rPr>
        <w:t>2.4 División de números naturales</w:t>
      </w:r>
    </w:p>
    <w:p w14:paraId="5C64266F" w14:textId="77777777" w:rsidR="004132D7" w:rsidRPr="006C4628" w:rsidRDefault="004132D7" w:rsidP="00E6040C">
      <w:pPr>
        <w:spacing w:after="0"/>
        <w:rPr>
          <w:rFonts w:ascii="Arial" w:hAnsi="Arial" w:cs="Arial"/>
          <w:color w:val="000000"/>
          <w:lang w:val="es-ES"/>
          <w:rPrChange w:id="4308" w:author="chris" w:date="2015-04-19T12:09:00Z">
            <w:rPr>
              <w:rFonts w:ascii="Arial" w:hAnsi="Arial" w:cs="Arial"/>
              <w:color w:val="000000"/>
            </w:rPr>
          </w:rPrChange>
        </w:rPr>
      </w:pPr>
    </w:p>
    <w:p w14:paraId="510B895B" w14:textId="77777777" w:rsidR="00812151" w:rsidRPr="006C4628" w:rsidRDefault="004512BB" w:rsidP="00E6040C">
      <w:pPr>
        <w:spacing w:after="0"/>
        <w:rPr>
          <w:rFonts w:ascii="Arial" w:hAnsi="Arial" w:cs="Arial"/>
          <w:color w:val="000000"/>
          <w:lang w:val="es-ES"/>
          <w:rPrChange w:id="4309" w:author="chris" w:date="2015-04-19T12:09:00Z">
            <w:rPr>
              <w:rFonts w:ascii="Arial" w:hAnsi="Arial" w:cs="Arial"/>
              <w:color w:val="000000"/>
              <w:lang w:val="es-CO"/>
            </w:rPr>
          </w:rPrChange>
        </w:rPr>
      </w:pPr>
      <w:r w:rsidRPr="006C4628">
        <w:rPr>
          <w:rFonts w:ascii="Arial" w:hAnsi="Arial" w:cs="Arial"/>
          <w:b/>
          <w:color w:val="000000"/>
          <w:lang w:val="es-ES"/>
          <w:rPrChange w:id="4310" w:author="chris" w:date="2015-04-19T12:09:00Z">
            <w:rPr>
              <w:rFonts w:ascii="Arial" w:hAnsi="Arial" w:cs="Arial"/>
              <w:b/>
              <w:color w:val="000000"/>
              <w:lang w:val="es-CO"/>
            </w:rPr>
          </w:rPrChange>
        </w:rPr>
        <w:t>Dividir</w:t>
      </w:r>
      <w:r w:rsidRPr="006C4628">
        <w:rPr>
          <w:rFonts w:ascii="Arial" w:hAnsi="Arial" w:cs="Arial"/>
          <w:color w:val="000000"/>
          <w:lang w:val="es-ES"/>
          <w:rPrChange w:id="4311" w:author="chris" w:date="2015-04-19T12:09:00Z">
            <w:rPr>
              <w:rFonts w:ascii="Arial" w:hAnsi="Arial" w:cs="Arial"/>
              <w:color w:val="000000"/>
              <w:lang w:val="es-CO"/>
            </w:rPr>
          </w:rPrChange>
        </w:rPr>
        <w:t xml:space="preserve"> es </w:t>
      </w:r>
      <w:r w:rsidRPr="006C4628">
        <w:rPr>
          <w:rFonts w:ascii="Arial" w:hAnsi="Arial" w:cs="Arial"/>
          <w:b/>
          <w:color w:val="000000"/>
          <w:lang w:val="es-ES"/>
          <w:rPrChange w:id="4312" w:author="chris" w:date="2015-04-19T12:09:00Z">
            <w:rPr>
              <w:rFonts w:ascii="Arial" w:hAnsi="Arial" w:cs="Arial"/>
              <w:b/>
              <w:color w:val="000000"/>
              <w:lang w:val="es-CO"/>
            </w:rPr>
          </w:rPrChange>
        </w:rPr>
        <w:t>repartir</w:t>
      </w:r>
      <w:r w:rsidRPr="006C4628">
        <w:rPr>
          <w:rFonts w:ascii="Arial" w:hAnsi="Arial" w:cs="Arial"/>
          <w:color w:val="000000"/>
          <w:lang w:val="es-ES"/>
          <w:rPrChange w:id="4313" w:author="chris" w:date="2015-04-19T12:09:00Z">
            <w:rPr>
              <w:rFonts w:ascii="Arial" w:hAnsi="Arial" w:cs="Arial"/>
              <w:color w:val="000000"/>
              <w:lang w:val="es-CO"/>
            </w:rPr>
          </w:rPrChange>
        </w:rPr>
        <w:t xml:space="preserve"> una cantidad en partes iguales. El signo que representa la operación es (</w:t>
      </w:r>
      <w:r w:rsidRPr="006C4628">
        <w:rPr>
          <w:rFonts w:ascii="Arial" w:hAnsi="Arial" w:cs="Arial"/>
          <w:b/>
          <w:color w:val="000000"/>
          <w:lang w:val="es-ES"/>
          <w:rPrChange w:id="4314" w:author="chris" w:date="2015-04-19T12:09:00Z">
            <w:rPr>
              <w:rFonts w:ascii="Arial" w:hAnsi="Arial" w:cs="Arial"/>
              <w:b/>
              <w:color w:val="000000"/>
              <w:lang w:val="es-CO"/>
            </w:rPr>
          </w:rPrChange>
        </w:rPr>
        <w:t>÷</w:t>
      </w:r>
      <w:r w:rsidRPr="006C4628">
        <w:rPr>
          <w:rFonts w:ascii="Arial" w:hAnsi="Arial" w:cs="Arial"/>
          <w:color w:val="000000"/>
          <w:lang w:val="es-ES"/>
          <w:rPrChange w:id="4315" w:author="chris" w:date="2015-04-19T12:09:00Z">
            <w:rPr>
              <w:rFonts w:ascii="Arial" w:hAnsi="Arial" w:cs="Arial"/>
              <w:color w:val="000000"/>
              <w:lang w:val="es-CO"/>
            </w:rPr>
          </w:rPrChange>
        </w:rPr>
        <w:t xml:space="preserve">). </w:t>
      </w:r>
    </w:p>
    <w:p w14:paraId="42A5C0FB" w14:textId="77777777" w:rsidR="00812151" w:rsidRPr="006C4628" w:rsidRDefault="00812151" w:rsidP="00E6040C">
      <w:pPr>
        <w:spacing w:after="0"/>
        <w:rPr>
          <w:rFonts w:ascii="Arial" w:hAnsi="Arial" w:cs="Arial"/>
          <w:color w:val="000000"/>
          <w:lang w:val="es-ES"/>
          <w:rPrChange w:id="4316"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460"/>
      </w:tblGrid>
      <w:tr w:rsidR="00AF6C5E" w:rsidRPr="006C4628" w14:paraId="11A6BA6F" w14:textId="77777777" w:rsidTr="005A36AC">
        <w:tc>
          <w:tcPr>
            <w:tcW w:w="8978" w:type="dxa"/>
            <w:gridSpan w:val="2"/>
            <w:shd w:val="clear" w:color="auto" w:fill="000000" w:themeFill="text1"/>
          </w:tcPr>
          <w:p w14:paraId="73C2C259" w14:textId="77777777" w:rsidR="00AF6C5E" w:rsidRPr="006C4628" w:rsidRDefault="00AF6C5E" w:rsidP="005A36AC">
            <w:pPr>
              <w:jc w:val="center"/>
              <w:rPr>
                <w:rFonts w:ascii="Times New Roman" w:hAnsi="Times New Roman" w:cs="Times New Roman"/>
                <w:b/>
                <w:color w:val="FFFFFF" w:themeColor="background1"/>
                <w:sz w:val="24"/>
                <w:szCs w:val="24"/>
                <w:lang w:val="es-ES"/>
                <w:rPrChange w:id="431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318" w:author="chris" w:date="2015-04-19T12:09:00Z">
                  <w:rPr>
                    <w:rFonts w:ascii="Times New Roman" w:hAnsi="Times New Roman" w:cs="Times New Roman"/>
                    <w:b/>
                    <w:color w:val="FFFFFF" w:themeColor="background1"/>
                    <w:sz w:val="24"/>
                    <w:szCs w:val="24"/>
                  </w:rPr>
                </w:rPrChange>
              </w:rPr>
              <w:t>Destacado</w:t>
            </w:r>
          </w:p>
        </w:tc>
      </w:tr>
      <w:tr w:rsidR="00AF6C5E" w:rsidRPr="006C4628" w14:paraId="0154EA77" w14:textId="77777777" w:rsidTr="005A36AC">
        <w:tc>
          <w:tcPr>
            <w:tcW w:w="2518" w:type="dxa"/>
          </w:tcPr>
          <w:p w14:paraId="444AEF98" w14:textId="77777777" w:rsidR="00AF6C5E" w:rsidRPr="006C4628" w:rsidRDefault="00AF6C5E" w:rsidP="005A36AC">
            <w:pPr>
              <w:rPr>
                <w:rFonts w:ascii="Times New Roman" w:hAnsi="Times New Roman" w:cs="Times New Roman"/>
                <w:b/>
                <w:sz w:val="24"/>
                <w:szCs w:val="24"/>
                <w:lang w:val="es-ES"/>
                <w:rPrChange w:id="4319"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4320" w:author="chris" w:date="2015-04-19T12:09:00Z">
                  <w:rPr>
                    <w:rFonts w:ascii="Times New Roman" w:hAnsi="Times New Roman" w:cs="Times New Roman"/>
                    <w:b/>
                    <w:sz w:val="24"/>
                    <w:szCs w:val="24"/>
                  </w:rPr>
                </w:rPrChange>
              </w:rPr>
              <w:t>Título</w:t>
            </w:r>
          </w:p>
        </w:tc>
        <w:tc>
          <w:tcPr>
            <w:tcW w:w="6460" w:type="dxa"/>
          </w:tcPr>
          <w:p w14:paraId="09D667B3" w14:textId="34E1D4FA" w:rsidR="00AF6C5E" w:rsidRPr="00361393" w:rsidRDefault="00AF6C5E" w:rsidP="00361393">
            <w:pPr>
              <w:rPr>
                <w:rFonts w:ascii="Times New Roman" w:hAnsi="Times New Roman" w:cs="Times New Roman"/>
                <w:sz w:val="24"/>
                <w:szCs w:val="24"/>
                <w:lang w:val="es-ES"/>
                <w:rPrChange w:id="4321" w:author="chris" w:date="2015-04-19T13:45:00Z">
                  <w:rPr>
                    <w:rFonts w:ascii="Times New Roman" w:hAnsi="Times New Roman" w:cs="Times New Roman"/>
                    <w:b/>
                    <w:sz w:val="24"/>
                    <w:szCs w:val="24"/>
                  </w:rPr>
                </w:rPrChange>
              </w:rPr>
              <w:pPrChange w:id="4322" w:author="chris" w:date="2015-04-19T13:45:00Z">
                <w:pPr>
                  <w:jc w:val="center"/>
                </w:pPr>
              </w:pPrChange>
            </w:pPr>
            <w:r w:rsidRPr="00361393">
              <w:rPr>
                <w:rFonts w:ascii="Times New Roman" w:hAnsi="Times New Roman" w:cs="Times New Roman"/>
                <w:sz w:val="24"/>
                <w:szCs w:val="24"/>
                <w:lang w:val="es-ES"/>
                <w:rPrChange w:id="4323" w:author="chris" w:date="2015-04-19T13:45:00Z">
                  <w:rPr>
                    <w:rFonts w:ascii="Times New Roman" w:hAnsi="Times New Roman" w:cs="Times New Roman"/>
                    <w:b/>
                    <w:sz w:val="24"/>
                    <w:szCs w:val="24"/>
                  </w:rPr>
                </w:rPrChange>
              </w:rPr>
              <w:t>Partes de la división</w:t>
            </w:r>
          </w:p>
        </w:tc>
      </w:tr>
      <w:tr w:rsidR="00AF6C5E" w:rsidRPr="006C4628" w14:paraId="1CD05390" w14:textId="77777777" w:rsidTr="005A36AC">
        <w:tc>
          <w:tcPr>
            <w:tcW w:w="2518" w:type="dxa"/>
          </w:tcPr>
          <w:p w14:paraId="31B37FB1" w14:textId="77777777" w:rsidR="00AF6C5E" w:rsidRPr="006C4628" w:rsidRDefault="00AF6C5E" w:rsidP="005A36AC">
            <w:pPr>
              <w:rPr>
                <w:rFonts w:ascii="Times New Roman" w:hAnsi="Times New Roman" w:cs="Times New Roman"/>
                <w:sz w:val="24"/>
                <w:szCs w:val="24"/>
                <w:lang w:val="es-ES"/>
                <w:rPrChange w:id="4324"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4325" w:author="chris" w:date="2015-04-19T12:09:00Z">
                  <w:rPr>
                    <w:rFonts w:ascii="Times New Roman" w:hAnsi="Times New Roman" w:cs="Times New Roman"/>
                    <w:b/>
                    <w:sz w:val="24"/>
                    <w:szCs w:val="24"/>
                  </w:rPr>
                </w:rPrChange>
              </w:rPr>
              <w:t>Contenido</w:t>
            </w:r>
          </w:p>
        </w:tc>
        <w:tc>
          <w:tcPr>
            <w:tcW w:w="6460" w:type="dxa"/>
          </w:tcPr>
          <w:p w14:paraId="5B8312B5" w14:textId="77777777" w:rsidR="00AF6C5E" w:rsidRPr="006C4628" w:rsidRDefault="00AF6C5E" w:rsidP="00AF6C5E">
            <w:pPr>
              <w:rPr>
                <w:rFonts w:ascii="Arial" w:hAnsi="Arial" w:cs="Arial"/>
                <w:color w:val="000000"/>
                <w:lang w:val="es-ES"/>
                <w:rPrChange w:id="4326" w:author="chris" w:date="2015-04-19T12:09:00Z">
                  <w:rPr>
                    <w:rFonts w:ascii="Arial" w:hAnsi="Arial" w:cs="Arial"/>
                    <w:color w:val="000000"/>
                    <w:lang w:val="es-CO"/>
                  </w:rPr>
                </w:rPrChange>
              </w:rPr>
            </w:pPr>
            <w:r w:rsidRPr="006C4628">
              <w:rPr>
                <w:rFonts w:ascii="Arial" w:hAnsi="Arial" w:cs="Arial"/>
                <w:b/>
                <w:color w:val="000000"/>
                <w:lang w:val="es-ES"/>
                <w:rPrChange w:id="4327" w:author="chris" w:date="2015-04-19T12:09:00Z">
                  <w:rPr>
                    <w:rFonts w:ascii="Arial" w:hAnsi="Arial" w:cs="Arial"/>
                    <w:b/>
                    <w:color w:val="000000"/>
                    <w:lang w:val="es-CO"/>
                  </w:rPr>
                </w:rPrChange>
              </w:rPr>
              <w:t xml:space="preserve">Dividendo: </w:t>
            </w:r>
            <w:r w:rsidRPr="006C4628">
              <w:rPr>
                <w:rFonts w:ascii="Arial" w:hAnsi="Arial" w:cs="Arial"/>
                <w:color w:val="000000"/>
                <w:lang w:val="es-ES"/>
                <w:rPrChange w:id="4328" w:author="chris" w:date="2015-04-19T12:09:00Z">
                  <w:rPr>
                    <w:rFonts w:ascii="Arial" w:hAnsi="Arial" w:cs="Arial"/>
                    <w:color w:val="000000"/>
                    <w:lang w:val="es-CO"/>
                  </w:rPr>
                </w:rPrChange>
              </w:rPr>
              <w:t>cantidad que se reparte.</w:t>
            </w:r>
          </w:p>
          <w:p w14:paraId="4E7199C5" w14:textId="77777777" w:rsidR="00AF6C5E" w:rsidRPr="006C4628" w:rsidRDefault="00AF6C5E" w:rsidP="00AF6C5E">
            <w:pPr>
              <w:rPr>
                <w:rFonts w:ascii="Arial" w:hAnsi="Arial" w:cs="Arial"/>
                <w:b/>
                <w:color w:val="000000"/>
                <w:lang w:val="es-ES"/>
                <w:rPrChange w:id="4329" w:author="chris" w:date="2015-04-19T12:09:00Z">
                  <w:rPr>
                    <w:rFonts w:ascii="Arial" w:hAnsi="Arial" w:cs="Arial"/>
                    <w:b/>
                    <w:color w:val="000000"/>
                    <w:lang w:val="es-CO"/>
                  </w:rPr>
                </w:rPrChange>
              </w:rPr>
            </w:pPr>
            <w:r w:rsidRPr="006C4628">
              <w:rPr>
                <w:rFonts w:ascii="Arial" w:hAnsi="Arial" w:cs="Arial"/>
                <w:b/>
                <w:color w:val="000000"/>
                <w:lang w:val="es-ES"/>
                <w:rPrChange w:id="4330" w:author="chris" w:date="2015-04-19T12:09:00Z">
                  <w:rPr>
                    <w:rFonts w:ascii="Arial" w:hAnsi="Arial" w:cs="Arial"/>
                    <w:b/>
                    <w:color w:val="000000"/>
                    <w:lang w:val="es-CO"/>
                  </w:rPr>
                </w:rPrChange>
              </w:rPr>
              <w:t xml:space="preserve">Divisor: </w:t>
            </w:r>
            <w:r w:rsidRPr="006C4628">
              <w:rPr>
                <w:rFonts w:ascii="Arial" w:hAnsi="Arial" w:cs="Arial"/>
                <w:color w:val="000000"/>
                <w:lang w:val="es-ES"/>
                <w:rPrChange w:id="4331" w:author="chris" w:date="2015-04-19T12:09:00Z">
                  <w:rPr>
                    <w:rFonts w:ascii="Arial" w:hAnsi="Arial" w:cs="Arial"/>
                    <w:color w:val="000000"/>
                    <w:lang w:val="es-CO"/>
                  </w:rPr>
                </w:rPrChange>
              </w:rPr>
              <w:t>cantidad entre la que se divide el dividendo.</w:t>
            </w:r>
          </w:p>
          <w:p w14:paraId="7725099B" w14:textId="77777777" w:rsidR="00AF6C5E" w:rsidRPr="006C4628" w:rsidRDefault="00AF6C5E" w:rsidP="00AF6C5E">
            <w:pPr>
              <w:rPr>
                <w:rFonts w:ascii="Arial" w:hAnsi="Arial" w:cs="Arial"/>
                <w:color w:val="000000"/>
                <w:lang w:val="es-ES"/>
                <w:rPrChange w:id="4332" w:author="chris" w:date="2015-04-19T12:09:00Z">
                  <w:rPr>
                    <w:rFonts w:ascii="Arial" w:hAnsi="Arial" w:cs="Arial"/>
                    <w:color w:val="000000"/>
                    <w:lang w:val="es-CO"/>
                  </w:rPr>
                </w:rPrChange>
              </w:rPr>
            </w:pPr>
            <w:r w:rsidRPr="006C4628">
              <w:rPr>
                <w:rFonts w:ascii="Arial" w:hAnsi="Arial" w:cs="Arial"/>
                <w:b/>
                <w:color w:val="000000"/>
                <w:lang w:val="es-ES"/>
                <w:rPrChange w:id="4333" w:author="chris" w:date="2015-04-19T12:09:00Z">
                  <w:rPr>
                    <w:rFonts w:ascii="Arial" w:hAnsi="Arial" w:cs="Arial"/>
                    <w:b/>
                    <w:color w:val="000000"/>
                    <w:lang w:val="es-CO"/>
                  </w:rPr>
                </w:rPrChange>
              </w:rPr>
              <w:t>Cociente:</w:t>
            </w:r>
            <w:r w:rsidRPr="006C4628">
              <w:rPr>
                <w:rFonts w:ascii="Arial" w:hAnsi="Arial" w:cs="Arial"/>
                <w:color w:val="000000"/>
                <w:lang w:val="es-ES"/>
                <w:rPrChange w:id="4334" w:author="chris" w:date="2015-04-19T12:09:00Z">
                  <w:rPr>
                    <w:rFonts w:ascii="Arial" w:hAnsi="Arial" w:cs="Arial"/>
                    <w:color w:val="000000"/>
                    <w:lang w:val="es-CO"/>
                  </w:rPr>
                </w:rPrChange>
              </w:rPr>
              <w:t xml:space="preserve"> resultado de la división</w:t>
            </w:r>
          </w:p>
          <w:p w14:paraId="4E368670" w14:textId="62EE86DA" w:rsidR="00AF6C5E" w:rsidRPr="006C4628" w:rsidRDefault="00AF6C5E" w:rsidP="00AF6C5E">
            <w:pPr>
              <w:rPr>
                <w:rFonts w:ascii="Arial" w:hAnsi="Arial" w:cs="Arial"/>
                <w:color w:val="000000"/>
                <w:lang w:val="es-ES"/>
                <w:rPrChange w:id="4335" w:author="chris" w:date="2015-04-19T12:09:00Z">
                  <w:rPr>
                    <w:rFonts w:ascii="Arial" w:hAnsi="Arial" w:cs="Arial"/>
                    <w:color w:val="000000"/>
                    <w:lang w:val="es-ES"/>
                  </w:rPr>
                </w:rPrChange>
              </w:rPr>
            </w:pPr>
            <w:r w:rsidRPr="006C4628">
              <w:rPr>
                <w:rFonts w:ascii="Arial" w:hAnsi="Arial" w:cs="Arial"/>
                <w:b/>
                <w:color w:val="000000"/>
                <w:lang w:val="es-ES"/>
                <w:rPrChange w:id="4336" w:author="chris" w:date="2015-04-19T12:09:00Z">
                  <w:rPr>
                    <w:rFonts w:ascii="Arial" w:hAnsi="Arial" w:cs="Arial"/>
                    <w:b/>
                    <w:color w:val="000000"/>
                    <w:lang w:val="es-CO"/>
                  </w:rPr>
                </w:rPrChange>
              </w:rPr>
              <w:t xml:space="preserve">Residuo </w:t>
            </w:r>
            <w:r w:rsidRPr="006C4628">
              <w:rPr>
                <w:rFonts w:ascii="Arial" w:hAnsi="Arial" w:cs="Arial"/>
                <w:color w:val="000000"/>
                <w:lang w:val="es-ES"/>
                <w:rPrChange w:id="4337" w:author="chris" w:date="2015-04-19T12:09:00Z">
                  <w:rPr>
                    <w:rFonts w:ascii="Arial" w:hAnsi="Arial" w:cs="Arial"/>
                    <w:color w:val="000000"/>
                    <w:lang w:val="es-CO"/>
                  </w:rPr>
                </w:rPrChange>
              </w:rPr>
              <w:t>número de elementos que no se han podido repartir de forma exacta</w:t>
            </w:r>
          </w:p>
        </w:tc>
      </w:tr>
    </w:tbl>
    <w:p w14:paraId="2CD66201" w14:textId="77777777" w:rsidR="00AF6C5E" w:rsidRPr="006C4628" w:rsidRDefault="00AF6C5E" w:rsidP="00E6040C">
      <w:pPr>
        <w:spacing w:after="0"/>
        <w:rPr>
          <w:rFonts w:ascii="Arial" w:hAnsi="Arial" w:cs="Arial"/>
          <w:b/>
          <w:color w:val="000000"/>
          <w:lang w:val="es-ES"/>
          <w:rPrChange w:id="4338" w:author="chris" w:date="2015-04-19T12:09:00Z">
            <w:rPr>
              <w:rFonts w:ascii="Arial" w:hAnsi="Arial" w:cs="Arial"/>
              <w:b/>
              <w:color w:val="000000"/>
            </w:rPr>
          </w:rPrChange>
        </w:rPr>
      </w:pPr>
    </w:p>
    <w:p w14:paraId="66A80FFD" w14:textId="06EA2EED" w:rsidR="004512BB" w:rsidRPr="006C4628" w:rsidRDefault="004512BB" w:rsidP="00E6040C">
      <w:pPr>
        <w:spacing w:after="0"/>
        <w:rPr>
          <w:rFonts w:ascii="Arial" w:hAnsi="Arial" w:cs="Arial"/>
          <w:color w:val="000000"/>
          <w:lang w:val="es-ES"/>
          <w:rPrChange w:id="4339" w:author="chris" w:date="2015-04-19T12:09:00Z">
            <w:rPr>
              <w:rFonts w:ascii="Arial" w:hAnsi="Arial" w:cs="Arial"/>
              <w:color w:val="000000"/>
              <w:lang w:val="es-CO"/>
            </w:rPr>
          </w:rPrChange>
        </w:rPr>
      </w:pPr>
      <w:r w:rsidRPr="006C4628">
        <w:rPr>
          <w:rFonts w:ascii="Arial" w:hAnsi="Arial" w:cs="Arial"/>
          <w:color w:val="000000"/>
          <w:lang w:val="es-ES"/>
          <w:rPrChange w:id="4340" w:author="chris" w:date="2015-04-19T12:09:00Z">
            <w:rPr>
              <w:rFonts w:ascii="Arial" w:hAnsi="Arial" w:cs="Arial"/>
              <w:color w:val="000000"/>
              <w:lang w:val="es-CO"/>
            </w:rPr>
          </w:rPrChange>
        </w:rPr>
        <w:t>Veamos un ejemplo: un</w:t>
      </w:r>
      <w:r w:rsidR="00B739FC" w:rsidRPr="006C4628">
        <w:rPr>
          <w:rFonts w:ascii="Arial" w:hAnsi="Arial" w:cs="Arial"/>
          <w:color w:val="000000"/>
          <w:lang w:val="es-ES"/>
          <w:rPrChange w:id="4341" w:author="chris" w:date="2015-04-19T12:09:00Z">
            <w:rPr>
              <w:rFonts w:ascii="Arial" w:hAnsi="Arial" w:cs="Arial"/>
              <w:color w:val="000000"/>
              <w:lang w:val="es-CO"/>
            </w:rPr>
          </w:rPrChange>
        </w:rPr>
        <w:t xml:space="preserve"> fabricante tiene que empacar</w:t>
      </w:r>
      <w:r w:rsidRPr="006C4628">
        <w:rPr>
          <w:rFonts w:ascii="Arial" w:hAnsi="Arial" w:cs="Arial"/>
          <w:color w:val="000000"/>
          <w:lang w:val="es-ES"/>
          <w:rPrChange w:id="4342" w:author="chris" w:date="2015-04-19T12:09:00Z">
            <w:rPr>
              <w:rFonts w:ascii="Arial" w:hAnsi="Arial" w:cs="Arial"/>
              <w:color w:val="000000"/>
              <w:lang w:val="es-CO"/>
            </w:rPr>
          </w:rPrChange>
        </w:rPr>
        <w:t xml:space="preserve"> 414 cortinas en cajas de 6 unidades cada una.</w:t>
      </w:r>
      <w:r w:rsidR="00B739FC" w:rsidRPr="006C4628">
        <w:rPr>
          <w:rFonts w:ascii="Arial" w:hAnsi="Arial" w:cs="Arial"/>
          <w:color w:val="000000"/>
          <w:lang w:val="es-ES"/>
          <w:rPrChange w:id="4343" w:author="chris" w:date="2015-04-19T12:09:00Z">
            <w:rPr>
              <w:rFonts w:ascii="Arial" w:hAnsi="Arial" w:cs="Arial"/>
              <w:color w:val="000000"/>
              <w:lang w:val="es-CO"/>
            </w:rPr>
          </w:rPrChange>
        </w:rPr>
        <w:t xml:space="preserve"> </w:t>
      </w:r>
      <w:r w:rsidRPr="006C4628">
        <w:rPr>
          <w:rFonts w:ascii="Arial" w:hAnsi="Arial" w:cs="Arial"/>
          <w:color w:val="000000"/>
          <w:lang w:val="es-ES"/>
          <w:rPrChange w:id="4344" w:author="chris" w:date="2015-04-19T12:09:00Z">
            <w:rPr>
              <w:rFonts w:ascii="Arial" w:hAnsi="Arial" w:cs="Arial"/>
              <w:color w:val="000000"/>
              <w:lang w:val="es-CO"/>
            </w:rPr>
          </w:rPrChange>
        </w:rPr>
        <w:t xml:space="preserve">Para saber cuántas cortinas tienen que ir </w:t>
      </w:r>
      <w:r w:rsidR="00B739FC" w:rsidRPr="006C4628">
        <w:rPr>
          <w:rFonts w:ascii="Arial" w:hAnsi="Arial" w:cs="Arial"/>
          <w:color w:val="000000"/>
          <w:lang w:val="es-ES"/>
          <w:rPrChange w:id="4345" w:author="chris" w:date="2015-04-19T12:09:00Z">
            <w:rPr>
              <w:rFonts w:ascii="Arial" w:hAnsi="Arial" w:cs="Arial"/>
              <w:color w:val="000000"/>
              <w:lang w:val="es-CO"/>
            </w:rPr>
          </w:rPrChange>
        </w:rPr>
        <w:t xml:space="preserve">en cada caja, </w:t>
      </w:r>
      <w:r w:rsidRPr="006C4628">
        <w:rPr>
          <w:rFonts w:ascii="Arial" w:hAnsi="Arial" w:cs="Arial"/>
          <w:color w:val="000000"/>
          <w:lang w:val="es-ES"/>
          <w:rPrChange w:id="4346" w:author="chris" w:date="2015-04-19T12:09:00Z">
            <w:rPr>
              <w:rFonts w:ascii="Arial" w:hAnsi="Arial" w:cs="Arial"/>
              <w:color w:val="000000"/>
              <w:lang w:val="es-CO"/>
            </w:rPr>
          </w:rPrChange>
        </w:rPr>
        <w:t>de</w:t>
      </w:r>
      <w:r w:rsidR="00B739FC" w:rsidRPr="006C4628">
        <w:rPr>
          <w:rFonts w:ascii="Arial" w:hAnsi="Arial" w:cs="Arial"/>
          <w:color w:val="000000"/>
          <w:lang w:val="es-ES"/>
          <w:rPrChange w:id="4347" w:author="chris" w:date="2015-04-19T12:09:00Z">
            <w:rPr>
              <w:rFonts w:ascii="Arial" w:hAnsi="Arial" w:cs="Arial"/>
              <w:color w:val="000000"/>
              <w:lang w:val="es-CO"/>
            </w:rPr>
          </w:rPrChange>
        </w:rPr>
        <w:t>be</w:t>
      </w:r>
      <w:r w:rsidRPr="006C4628">
        <w:rPr>
          <w:rFonts w:ascii="Arial" w:hAnsi="Arial" w:cs="Arial"/>
          <w:color w:val="000000"/>
          <w:lang w:val="es-ES"/>
          <w:rPrChange w:id="4348" w:author="chris" w:date="2015-04-19T12:09:00Z">
            <w:rPr>
              <w:rFonts w:ascii="Arial" w:hAnsi="Arial" w:cs="Arial"/>
              <w:color w:val="000000"/>
              <w:lang w:val="es-CO"/>
            </w:rPr>
          </w:rPrChange>
        </w:rPr>
        <w:t xml:space="preserve"> realizar la siguiente división:</w:t>
      </w:r>
    </w:p>
    <w:p w14:paraId="6116E016" w14:textId="77777777" w:rsidR="00AF6C5E" w:rsidRPr="006C4628" w:rsidRDefault="00AF6C5E" w:rsidP="00E6040C">
      <w:pPr>
        <w:spacing w:after="0"/>
        <w:rPr>
          <w:rFonts w:ascii="Arial" w:hAnsi="Arial" w:cs="Arial"/>
          <w:color w:val="000000"/>
          <w:lang w:val="es-ES"/>
          <w:rPrChange w:id="4349" w:author="chris" w:date="2015-04-19T12:09:00Z">
            <w:rPr>
              <w:rFonts w:ascii="Arial" w:hAnsi="Arial" w:cs="Arial"/>
              <w:color w:val="000000"/>
              <w:lang w:val="es-CO"/>
            </w:rPr>
          </w:rPrChange>
        </w:rPr>
      </w:pPr>
    </w:p>
    <w:p w14:paraId="587A45BC" w14:textId="63A9ABD8" w:rsidR="004512BB" w:rsidRPr="006C4628" w:rsidRDefault="00B739FC" w:rsidP="00E6040C">
      <w:pPr>
        <w:spacing w:after="0"/>
        <w:rPr>
          <w:rFonts w:ascii="Arial" w:hAnsi="Arial" w:cs="Arial"/>
          <w:color w:val="000000"/>
          <w:lang w:val="es-ES"/>
          <w:rPrChange w:id="4350" w:author="chris" w:date="2015-04-19T12:09:00Z">
            <w:rPr>
              <w:rFonts w:ascii="Arial" w:hAnsi="Arial" w:cs="Arial"/>
              <w:color w:val="000000"/>
              <w:lang w:val="es-CO"/>
            </w:rPr>
          </w:rPrChange>
        </w:rPr>
      </w:pPr>
      <w:r w:rsidRPr="006C4628">
        <w:rPr>
          <w:rFonts w:ascii="Arial" w:hAnsi="Arial" w:cs="Arial"/>
          <w:color w:val="000000"/>
          <w:lang w:val="es-ES"/>
          <w:rPrChange w:id="4351" w:author="chris" w:date="2015-04-19T12:09:00Z">
            <w:rPr>
              <w:rFonts w:ascii="Arial" w:hAnsi="Arial" w:cs="Arial"/>
              <w:color w:val="000000"/>
              <w:lang w:val="es-CO"/>
            </w:rPr>
          </w:rPrChange>
        </w:rPr>
        <w:t xml:space="preserve">414 ÷ 6 = 69, con residuo </w:t>
      </w:r>
      <w:r w:rsidR="004512BB" w:rsidRPr="006C4628">
        <w:rPr>
          <w:rFonts w:ascii="Arial" w:hAnsi="Arial" w:cs="Arial"/>
          <w:color w:val="000000"/>
          <w:lang w:val="es-ES"/>
          <w:rPrChange w:id="4352" w:author="chris" w:date="2015-04-19T12:09:00Z">
            <w:rPr>
              <w:rFonts w:ascii="Arial" w:hAnsi="Arial" w:cs="Arial"/>
              <w:color w:val="000000"/>
              <w:lang w:val="es-CO"/>
            </w:rPr>
          </w:rPrChange>
        </w:rPr>
        <w:t>0</w:t>
      </w:r>
      <w:ins w:id="4353" w:author="chris" w:date="2015-04-19T12:51:00Z">
        <w:r w:rsidR="0047070E">
          <w:rPr>
            <w:rFonts w:ascii="Arial" w:hAnsi="Arial" w:cs="Arial"/>
            <w:color w:val="000000"/>
            <w:lang w:val="es-ES"/>
          </w:rPr>
          <w:t>.</w:t>
        </w:r>
      </w:ins>
    </w:p>
    <w:p w14:paraId="459F895A" w14:textId="77777777" w:rsidR="00AF6C5E" w:rsidRPr="006C4628" w:rsidRDefault="00AF6C5E" w:rsidP="00E6040C">
      <w:pPr>
        <w:spacing w:after="0"/>
        <w:rPr>
          <w:rFonts w:ascii="Arial" w:hAnsi="Arial" w:cs="Arial"/>
          <w:color w:val="000000"/>
          <w:lang w:val="es-ES"/>
          <w:rPrChange w:id="4354"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15"/>
      </w:tblGrid>
      <w:tr w:rsidR="005931B6" w:rsidRPr="006C4628" w14:paraId="0D4AEF90" w14:textId="77777777" w:rsidTr="00837951">
        <w:tc>
          <w:tcPr>
            <w:tcW w:w="9033" w:type="dxa"/>
            <w:gridSpan w:val="2"/>
            <w:shd w:val="clear" w:color="auto" w:fill="0D0D0D" w:themeFill="text1" w:themeFillTint="F2"/>
          </w:tcPr>
          <w:p w14:paraId="7FF5A1BE" w14:textId="77777777" w:rsidR="005931B6" w:rsidRPr="006C4628" w:rsidRDefault="005931B6" w:rsidP="00E6040C">
            <w:pPr>
              <w:jc w:val="center"/>
              <w:rPr>
                <w:rFonts w:ascii="Times New Roman" w:hAnsi="Times New Roman" w:cs="Times New Roman"/>
                <w:b/>
                <w:color w:val="FFFFFF" w:themeColor="background1"/>
                <w:sz w:val="24"/>
                <w:szCs w:val="24"/>
                <w:lang w:val="es-ES"/>
                <w:rPrChange w:id="435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356" w:author="chris" w:date="2015-04-19T12:09:00Z">
                  <w:rPr>
                    <w:rFonts w:ascii="Times New Roman" w:hAnsi="Times New Roman" w:cs="Times New Roman"/>
                    <w:b/>
                    <w:color w:val="FFFFFF" w:themeColor="background1"/>
                    <w:sz w:val="24"/>
                    <w:szCs w:val="24"/>
                  </w:rPr>
                </w:rPrChange>
              </w:rPr>
              <w:t>Imagen (fotografía, gráfica o ilustración)</w:t>
            </w:r>
          </w:p>
        </w:tc>
      </w:tr>
      <w:tr w:rsidR="005931B6" w:rsidRPr="006C4628" w14:paraId="09D44C79" w14:textId="77777777" w:rsidTr="00837951">
        <w:tc>
          <w:tcPr>
            <w:tcW w:w="2518" w:type="dxa"/>
          </w:tcPr>
          <w:p w14:paraId="0ED50C68" w14:textId="77777777" w:rsidR="005931B6" w:rsidRPr="006C4628" w:rsidRDefault="005931B6" w:rsidP="00E6040C">
            <w:pPr>
              <w:rPr>
                <w:rFonts w:ascii="Times New Roman" w:hAnsi="Times New Roman" w:cs="Times New Roman"/>
                <w:b/>
                <w:color w:val="000000"/>
                <w:sz w:val="24"/>
                <w:szCs w:val="24"/>
                <w:lang w:val="es-ES"/>
                <w:rPrChange w:id="435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358" w:author="chris" w:date="2015-04-19T12:09:00Z">
                  <w:rPr>
                    <w:rFonts w:ascii="Times New Roman" w:hAnsi="Times New Roman" w:cs="Times New Roman"/>
                    <w:b/>
                    <w:color w:val="000000"/>
                    <w:sz w:val="24"/>
                    <w:szCs w:val="24"/>
                  </w:rPr>
                </w:rPrChange>
              </w:rPr>
              <w:t>Código</w:t>
            </w:r>
          </w:p>
        </w:tc>
        <w:tc>
          <w:tcPr>
            <w:tcW w:w="6515" w:type="dxa"/>
          </w:tcPr>
          <w:p w14:paraId="1E49A1E3" w14:textId="39A893BB" w:rsidR="005931B6" w:rsidRPr="006C4628" w:rsidRDefault="00690E2F" w:rsidP="00E6040C">
            <w:pPr>
              <w:rPr>
                <w:rFonts w:ascii="Times New Roman" w:hAnsi="Times New Roman" w:cs="Times New Roman"/>
                <w:b/>
                <w:color w:val="000000"/>
                <w:sz w:val="24"/>
                <w:szCs w:val="24"/>
                <w:lang w:val="es-ES"/>
                <w:rPrChange w:id="435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360"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4361" w:author="chris" w:date="2015-04-19T12:09:00Z">
                  <w:rPr>
                    <w:rFonts w:ascii="Times New Roman" w:hAnsi="Times New Roman" w:cs="Times New Roman"/>
                    <w:color w:val="000000"/>
                    <w:sz w:val="24"/>
                    <w:szCs w:val="24"/>
                  </w:rPr>
                </w:rPrChange>
              </w:rPr>
              <w:t>IMG150</w:t>
            </w:r>
          </w:p>
        </w:tc>
      </w:tr>
      <w:tr w:rsidR="005931B6" w:rsidRPr="006C4628" w14:paraId="4AEBEBFA" w14:textId="77777777" w:rsidTr="00837951">
        <w:tc>
          <w:tcPr>
            <w:tcW w:w="2518" w:type="dxa"/>
          </w:tcPr>
          <w:p w14:paraId="30866A9E" w14:textId="77777777" w:rsidR="005931B6" w:rsidRPr="006C4628" w:rsidRDefault="005931B6" w:rsidP="00E6040C">
            <w:pPr>
              <w:rPr>
                <w:rFonts w:ascii="Times New Roman" w:hAnsi="Times New Roman" w:cs="Times New Roman"/>
                <w:color w:val="000000"/>
                <w:sz w:val="24"/>
                <w:szCs w:val="24"/>
                <w:lang w:val="es-ES"/>
                <w:rPrChange w:id="436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363" w:author="chris" w:date="2015-04-19T12:09:00Z">
                  <w:rPr>
                    <w:rFonts w:ascii="Times New Roman" w:hAnsi="Times New Roman" w:cs="Times New Roman"/>
                    <w:b/>
                    <w:color w:val="000000"/>
                    <w:sz w:val="24"/>
                    <w:szCs w:val="24"/>
                  </w:rPr>
                </w:rPrChange>
              </w:rPr>
              <w:t>Descripción</w:t>
            </w:r>
          </w:p>
        </w:tc>
        <w:tc>
          <w:tcPr>
            <w:tcW w:w="6515" w:type="dxa"/>
          </w:tcPr>
          <w:p w14:paraId="2F01AFA2" w14:textId="7F3265EA" w:rsidR="00210963" w:rsidRPr="006C4628" w:rsidRDefault="00757A52" w:rsidP="00E6040C">
            <w:pPr>
              <w:rPr>
                <w:rFonts w:ascii="Times New Roman" w:hAnsi="Times New Roman" w:cs="Times New Roman"/>
                <w:b/>
                <w:color w:val="FF0000"/>
                <w:sz w:val="24"/>
                <w:szCs w:val="24"/>
                <w:lang w:val="es-ES"/>
                <w:rPrChange w:id="4364"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color w:val="000000"/>
                <w:sz w:val="24"/>
                <w:szCs w:val="24"/>
                <w:lang w:val="es-ES"/>
                <w:rPrChange w:id="4365" w:author="chris" w:date="2015-04-19T12:09:00Z">
                  <w:rPr>
                    <w:rFonts w:ascii="Times New Roman" w:hAnsi="Times New Roman" w:cs="Times New Roman"/>
                    <w:color w:val="000000"/>
                    <w:sz w:val="24"/>
                    <w:szCs w:val="24"/>
                  </w:rPr>
                </w:rPrChange>
              </w:rPr>
              <w:t xml:space="preserve">Imagen que muestra el desarrollo </w:t>
            </w:r>
            <w:r w:rsidR="0031558C" w:rsidRPr="006C4628">
              <w:rPr>
                <w:rFonts w:ascii="Times New Roman" w:hAnsi="Times New Roman" w:cs="Times New Roman"/>
                <w:color w:val="000000"/>
                <w:sz w:val="24"/>
                <w:szCs w:val="24"/>
                <w:lang w:val="es-ES"/>
                <w:rPrChange w:id="4366" w:author="chris" w:date="2015-04-19T12:09:00Z">
                  <w:rPr>
                    <w:rFonts w:ascii="Times New Roman" w:hAnsi="Times New Roman" w:cs="Times New Roman"/>
                    <w:color w:val="000000"/>
                    <w:sz w:val="24"/>
                    <w:szCs w:val="24"/>
                  </w:rPr>
                </w:rPrChange>
              </w:rPr>
              <w:t xml:space="preserve">de la división indicada en el ejemplo del texto. </w:t>
            </w:r>
            <w:r w:rsidR="00210963" w:rsidRPr="006C4628">
              <w:rPr>
                <w:rFonts w:ascii="Times New Roman" w:hAnsi="Times New Roman" w:cs="Times New Roman"/>
                <w:color w:val="000000"/>
                <w:sz w:val="24"/>
                <w:szCs w:val="24"/>
                <w:lang w:val="es-ES"/>
                <w:rPrChange w:id="4367" w:author="chris" w:date="2015-04-19T12:09:00Z">
                  <w:rPr>
                    <w:rFonts w:ascii="Times New Roman" w:hAnsi="Times New Roman" w:cs="Times New Roman"/>
                    <w:color w:val="000000"/>
                    <w:sz w:val="24"/>
                    <w:szCs w:val="24"/>
                  </w:rPr>
                </w:rPrChange>
              </w:rPr>
              <w:t xml:space="preserve">La imagen fue tomada de </w:t>
            </w:r>
            <w:proofErr w:type="spellStart"/>
            <w:r w:rsidR="00210963" w:rsidRPr="006C4628">
              <w:rPr>
                <w:rFonts w:ascii="Times New Roman" w:hAnsi="Times New Roman" w:cs="Times New Roman"/>
                <w:color w:val="000000"/>
                <w:sz w:val="24"/>
                <w:szCs w:val="24"/>
                <w:lang w:val="es-ES"/>
                <w:rPrChange w:id="4368" w:author="chris" w:date="2015-04-19T12:09:00Z">
                  <w:rPr>
                    <w:rFonts w:ascii="Times New Roman" w:hAnsi="Times New Roman" w:cs="Times New Roman"/>
                    <w:color w:val="000000"/>
                    <w:sz w:val="24"/>
                    <w:szCs w:val="24"/>
                  </w:rPr>
                </w:rPrChange>
              </w:rPr>
              <w:t>AulaPlaneta</w:t>
            </w:r>
            <w:proofErr w:type="spellEnd"/>
            <w:ins w:id="4369" w:author="chris" w:date="2015-04-19T12:51:00Z">
              <w:r w:rsidR="0047070E">
                <w:rPr>
                  <w:rFonts w:ascii="Times New Roman" w:hAnsi="Times New Roman" w:cs="Times New Roman"/>
                  <w:color w:val="000000"/>
                  <w:sz w:val="24"/>
                  <w:szCs w:val="24"/>
                  <w:lang w:val="es-ES"/>
                </w:rPr>
                <w:t>;</w:t>
              </w:r>
            </w:ins>
            <w:del w:id="4370" w:author="chris" w:date="2015-04-19T12:51:00Z">
              <w:r w:rsidR="00210963" w:rsidRPr="006C4628" w:rsidDel="0047070E">
                <w:rPr>
                  <w:rFonts w:ascii="Times New Roman" w:hAnsi="Times New Roman" w:cs="Times New Roman"/>
                  <w:color w:val="000000"/>
                  <w:sz w:val="24"/>
                  <w:szCs w:val="24"/>
                  <w:lang w:val="es-ES"/>
                  <w:rPrChange w:id="4371" w:author="chris" w:date="2015-04-19T12:09:00Z">
                    <w:rPr>
                      <w:rFonts w:ascii="Times New Roman" w:hAnsi="Times New Roman" w:cs="Times New Roman"/>
                      <w:color w:val="000000"/>
                      <w:sz w:val="24"/>
                      <w:szCs w:val="24"/>
                    </w:rPr>
                  </w:rPrChange>
                </w:rPr>
                <w:delText>,</w:delText>
              </w:r>
            </w:del>
            <w:r w:rsidR="00210963" w:rsidRPr="006C4628">
              <w:rPr>
                <w:rFonts w:ascii="Times New Roman" w:hAnsi="Times New Roman" w:cs="Times New Roman"/>
                <w:color w:val="000000"/>
                <w:sz w:val="24"/>
                <w:szCs w:val="24"/>
                <w:lang w:val="es-ES"/>
                <w:rPrChange w:id="4372" w:author="chris" w:date="2015-04-19T12:09:00Z">
                  <w:rPr>
                    <w:rFonts w:ascii="Times New Roman" w:hAnsi="Times New Roman" w:cs="Times New Roman"/>
                    <w:color w:val="000000"/>
                    <w:sz w:val="24"/>
                    <w:szCs w:val="24"/>
                  </w:rPr>
                </w:rPrChange>
              </w:rPr>
              <w:t xml:space="preserve"> sin embargo, </w:t>
            </w:r>
            <w:r w:rsidR="00210963" w:rsidRPr="006C4628">
              <w:rPr>
                <w:rFonts w:ascii="Times New Roman" w:hAnsi="Times New Roman" w:cs="Times New Roman"/>
                <w:b/>
                <w:color w:val="FF0000"/>
                <w:sz w:val="24"/>
                <w:szCs w:val="24"/>
                <w:lang w:val="es-ES"/>
                <w:rPrChange w:id="4373" w:author="chris" w:date="2015-04-19T12:09:00Z">
                  <w:rPr>
                    <w:rFonts w:ascii="Times New Roman" w:hAnsi="Times New Roman" w:cs="Times New Roman"/>
                    <w:b/>
                    <w:color w:val="FF0000"/>
                    <w:sz w:val="24"/>
                    <w:szCs w:val="24"/>
                  </w:rPr>
                </w:rPrChange>
              </w:rPr>
              <w:t xml:space="preserve">se debe cambiar </w:t>
            </w:r>
            <w:r w:rsidR="0049465B" w:rsidRPr="006C4628">
              <w:rPr>
                <w:rFonts w:ascii="Times New Roman" w:hAnsi="Times New Roman" w:cs="Times New Roman"/>
                <w:b/>
                <w:color w:val="FF0000"/>
                <w:sz w:val="24"/>
                <w:szCs w:val="24"/>
                <w:lang w:val="es-ES"/>
                <w:rPrChange w:id="4374" w:author="chris" w:date="2015-04-19T12:09:00Z">
                  <w:rPr>
                    <w:rFonts w:ascii="Times New Roman" w:hAnsi="Times New Roman" w:cs="Times New Roman"/>
                    <w:b/>
                    <w:color w:val="FF0000"/>
                    <w:sz w:val="24"/>
                    <w:szCs w:val="24"/>
                  </w:rPr>
                </w:rPrChange>
              </w:rPr>
              <w:t xml:space="preserve">la palabra #Resto” por “Residuo” y la posición del último cero. Ver segunda imagen. </w:t>
            </w:r>
          </w:p>
          <w:p w14:paraId="29484029" w14:textId="77777777" w:rsidR="0049465B" w:rsidRPr="006C4628" w:rsidRDefault="0049465B" w:rsidP="00E6040C">
            <w:pPr>
              <w:rPr>
                <w:rFonts w:ascii="Times New Roman" w:hAnsi="Times New Roman" w:cs="Times New Roman"/>
                <w:color w:val="000000"/>
                <w:sz w:val="24"/>
                <w:szCs w:val="24"/>
                <w:lang w:val="es-ES"/>
                <w:rPrChange w:id="4375" w:author="chris" w:date="2015-04-19T12:09:00Z">
                  <w:rPr>
                    <w:rFonts w:ascii="Times New Roman" w:hAnsi="Times New Roman" w:cs="Times New Roman"/>
                    <w:color w:val="000000"/>
                    <w:sz w:val="24"/>
                    <w:szCs w:val="24"/>
                  </w:rPr>
                </w:rPrChange>
              </w:rPr>
            </w:pPr>
          </w:p>
          <w:p w14:paraId="1469C5CA" w14:textId="148DBC13" w:rsidR="00210963" w:rsidRPr="006C4628" w:rsidRDefault="00A57D01" w:rsidP="00E6040C">
            <w:pPr>
              <w:rPr>
                <w:rFonts w:ascii="Times New Roman" w:hAnsi="Times New Roman" w:cs="Times New Roman"/>
                <w:color w:val="000000"/>
                <w:sz w:val="24"/>
                <w:szCs w:val="24"/>
                <w:lang w:val="es-ES"/>
                <w:rPrChange w:id="4376" w:author="chris" w:date="2015-04-19T12:09:00Z">
                  <w:rPr>
                    <w:rFonts w:ascii="Times New Roman" w:hAnsi="Times New Roman" w:cs="Times New Roman"/>
                    <w:color w:val="000000"/>
                    <w:sz w:val="24"/>
                    <w:szCs w:val="24"/>
                  </w:rPr>
                </w:rPrChange>
              </w:rPr>
            </w:pPr>
            <w:r w:rsidRPr="006C4628">
              <w:rPr>
                <w:lang w:val="es-ES" w:eastAsia="es-ES"/>
                <w:rPrChange w:id="4377" w:author="chris" w:date="2015-04-19T12:09:00Z">
                  <w:rPr>
                    <w:noProof/>
                    <w:lang w:val="es-ES" w:eastAsia="es-ES"/>
                  </w:rPr>
                </w:rPrChange>
              </w:rPr>
              <mc:AlternateContent>
                <mc:Choice Requires="wps">
                  <w:drawing>
                    <wp:anchor distT="0" distB="0" distL="114300" distR="114300" simplePos="0" relativeHeight="251658752" behindDoc="0" locked="0" layoutInCell="1" allowOverlap="1" wp14:anchorId="1C74CF50" wp14:editId="45D0305B">
                      <wp:simplePos x="0" y="0"/>
                      <wp:positionH relativeFrom="column">
                        <wp:posOffset>1904810</wp:posOffset>
                      </wp:positionH>
                      <wp:positionV relativeFrom="paragraph">
                        <wp:posOffset>853778</wp:posOffset>
                      </wp:positionV>
                      <wp:extent cx="748146" cy="534390"/>
                      <wp:effectExtent l="76200" t="38100" r="71120" b="94615"/>
                      <wp:wrapNone/>
                      <wp:docPr id="52" name="52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3CDC5E9" id="52 Rectángulo redondeado" o:spid="_x0000_s1026" style="position:absolute;margin-left:150pt;margin-top:67.25pt;width:58.9pt;height:42.1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" filled="f" strokecolor="red" strokeweight="2.25pt">
                      <v:shadow on="t" color="black" opacity="22937f" origin=",.5" offset="0,.63889mm"/>
                    </v:roundrect>
                  </w:pict>
                </mc:Fallback>
              </mc:AlternateContent>
            </w:r>
            <w:r w:rsidR="00210963" w:rsidRPr="006C4628">
              <w:rPr>
                <w:lang w:val="es-ES" w:eastAsia="es-ES"/>
                <w:rPrChange w:id="4378" w:author="chris" w:date="2015-04-19T12:09:00Z">
                  <w:rPr>
                    <w:noProof/>
                    <w:lang w:val="es-ES" w:eastAsia="es-ES"/>
                  </w:rPr>
                </w:rPrChange>
              </w:rPr>
              <w:drawing>
                <wp:inline distT="0" distB="0" distL="0" distR="0" wp14:anchorId="23DB89AE" wp14:editId="5EDBE2EE">
                  <wp:extent cx="3649149" cy="1389413"/>
                  <wp:effectExtent l="0" t="0" r="8890" b="1270"/>
                  <wp:docPr id="37" name="Imagen 37" descr="http://profesores.aulaplaneta.com/DNNPlayerPackages/Package11536/InfoGuion/cuadernoestudio/images_xml/MT_3C_24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1536/InfoGuion/cuadernoestudio/images_xml/MT_3C_24_img16_smal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0005" cy="1389739"/>
                          </a:xfrm>
                          <a:prstGeom prst="rect">
                            <a:avLst/>
                          </a:prstGeom>
                          <a:noFill/>
                          <a:ln>
                            <a:noFill/>
                          </a:ln>
                        </pic:spPr>
                      </pic:pic>
                    </a:graphicData>
                  </a:graphic>
                </wp:inline>
              </w:drawing>
            </w:r>
          </w:p>
          <w:p w14:paraId="38D59CE4" w14:textId="77777777" w:rsidR="0049465B" w:rsidRPr="006C4628" w:rsidRDefault="0049465B" w:rsidP="00E6040C">
            <w:pPr>
              <w:rPr>
                <w:rFonts w:ascii="Times New Roman" w:hAnsi="Times New Roman" w:cs="Times New Roman"/>
                <w:color w:val="000000"/>
                <w:sz w:val="24"/>
                <w:szCs w:val="24"/>
                <w:lang w:val="es-ES"/>
                <w:rPrChange w:id="4379" w:author="chris" w:date="2015-04-19T12:09:00Z">
                  <w:rPr>
                    <w:rFonts w:ascii="Times New Roman" w:hAnsi="Times New Roman" w:cs="Times New Roman"/>
                    <w:color w:val="000000"/>
                    <w:sz w:val="24"/>
                    <w:szCs w:val="24"/>
                  </w:rPr>
                </w:rPrChange>
              </w:rPr>
            </w:pPr>
          </w:p>
          <w:p w14:paraId="707945D6" w14:textId="77777777" w:rsidR="0049465B" w:rsidRPr="006C4628" w:rsidRDefault="0049465B" w:rsidP="00E6040C">
            <w:pPr>
              <w:rPr>
                <w:rFonts w:ascii="Times New Roman" w:hAnsi="Times New Roman" w:cs="Times New Roman"/>
                <w:color w:val="000000"/>
                <w:sz w:val="24"/>
                <w:szCs w:val="24"/>
                <w:lang w:val="es-ES"/>
                <w:rPrChange w:id="4380" w:author="chris" w:date="2015-04-19T12:09:00Z">
                  <w:rPr>
                    <w:rFonts w:ascii="Times New Roman" w:hAnsi="Times New Roman" w:cs="Times New Roman"/>
                    <w:color w:val="000000"/>
                    <w:sz w:val="24"/>
                    <w:szCs w:val="24"/>
                  </w:rPr>
                </w:rPrChange>
              </w:rPr>
            </w:pPr>
          </w:p>
          <w:p w14:paraId="75F0ADBE" w14:textId="754AAF97" w:rsidR="0049465B" w:rsidRPr="006C4628" w:rsidRDefault="00A57D01" w:rsidP="00E6040C">
            <w:pPr>
              <w:rPr>
                <w:rFonts w:ascii="Times New Roman" w:hAnsi="Times New Roman" w:cs="Times New Roman"/>
                <w:color w:val="000000"/>
                <w:sz w:val="24"/>
                <w:szCs w:val="24"/>
                <w:lang w:val="es-ES"/>
                <w:rPrChange w:id="4381" w:author="chris" w:date="2015-04-19T12:09:00Z">
                  <w:rPr>
                    <w:rFonts w:ascii="Times New Roman" w:hAnsi="Times New Roman" w:cs="Times New Roman"/>
                    <w:color w:val="000000"/>
                    <w:sz w:val="24"/>
                    <w:szCs w:val="24"/>
                  </w:rPr>
                </w:rPrChange>
              </w:rPr>
            </w:pPr>
            <w:r w:rsidRPr="006C4628">
              <w:rPr>
                <w:lang w:val="es-ES" w:eastAsia="es-ES"/>
                <w:rPrChange w:id="4382" w:author="chris" w:date="2015-04-19T12:09:00Z">
                  <w:rPr>
                    <w:noProof/>
                    <w:lang w:val="es-ES" w:eastAsia="es-ES"/>
                  </w:rPr>
                </w:rPrChange>
              </w:rPr>
              <mc:AlternateContent>
                <mc:Choice Requires="wps">
                  <w:drawing>
                    <wp:anchor distT="0" distB="0" distL="114300" distR="114300" simplePos="0" relativeHeight="251659776" behindDoc="0" locked="0" layoutInCell="1" allowOverlap="1" wp14:anchorId="4D3F32A2" wp14:editId="349DB66E">
                      <wp:simplePos x="0" y="0"/>
                      <wp:positionH relativeFrom="column">
                        <wp:posOffset>2308126</wp:posOffset>
                      </wp:positionH>
                      <wp:positionV relativeFrom="paragraph">
                        <wp:posOffset>941070</wp:posOffset>
                      </wp:positionV>
                      <wp:extent cx="748146" cy="534390"/>
                      <wp:effectExtent l="76200" t="38100" r="71120" b="94615"/>
                      <wp:wrapNone/>
                      <wp:docPr id="70" name="70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79573AC" id="70 Rectángulo redondeado" o:spid="_x0000_s1026" style="position:absolute;margin-left:181.75pt;margin-top:74.1pt;width:58.9pt;height:42.1pt;z-index:25165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" filled="f" strokecolor="red" strokeweight="2.25pt">
                      <v:shadow on="t" color="black" opacity="22937f" origin=",.5" offset="0,.63889mm"/>
                    </v:roundrect>
                  </w:pict>
                </mc:Fallback>
              </mc:AlternateContent>
            </w:r>
            <w:r w:rsidR="0049465B" w:rsidRPr="006C4628">
              <w:rPr>
                <w:sz w:val="24"/>
                <w:szCs w:val="24"/>
                <w:lang w:val="es-ES"/>
                <w:rPrChange w:id="4383" w:author="chris" w:date="2015-04-19T12:09:00Z">
                  <w:rPr>
                    <w:sz w:val="24"/>
                    <w:szCs w:val="24"/>
                    <w:lang w:val="es-ES_tradnl"/>
                  </w:rPr>
                </w:rPrChange>
              </w:rPr>
              <w:object w:dxaOrig="5880" w:dyaOrig="2445" w14:anchorId="741F7DDA">
                <v:shape id="_x0000_i1035" type="#_x0000_t75" style="width:294pt;height:121.85pt" o:ole="">
                  <v:imagedata r:id="rId56" o:title=""/>
                </v:shape>
                <o:OLEObject Type="Embed" ProgID="PBrush" ShapeID="_x0000_i1035" DrawAspect="Content" ObjectID="_1490958695" r:id="rId57"/>
              </w:object>
            </w:r>
          </w:p>
          <w:p w14:paraId="2FB4ECC4" w14:textId="4852999A" w:rsidR="0049465B" w:rsidRPr="006C4628" w:rsidRDefault="0049465B" w:rsidP="00E6040C">
            <w:pPr>
              <w:rPr>
                <w:rFonts w:ascii="Times New Roman" w:hAnsi="Times New Roman" w:cs="Times New Roman"/>
                <w:color w:val="000000"/>
                <w:sz w:val="24"/>
                <w:szCs w:val="24"/>
                <w:lang w:val="es-ES"/>
                <w:rPrChange w:id="4384" w:author="chris" w:date="2015-04-19T12:09:00Z">
                  <w:rPr>
                    <w:rFonts w:ascii="Times New Roman" w:hAnsi="Times New Roman" w:cs="Times New Roman"/>
                    <w:color w:val="000000"/>
                    <w:sz w:val="24"/>
                    <w:szCs w:val="24"/>
                  </w:rPr>
                </w:rPrChange>
              </w:rPr>
            </w:pPr>
          </w:p>
        </w:tc>
      </w:tr>
      <w:tr w:rsidR="005931B6" w:rsidRPr="006C4628" w14:paraId="1138B449" w14:textId="77777777" w:rsidTr="00837951">
        <w:tc>
          <w:tcPr>
            <w:tcW w:w="2518" w:type="dxa"/>
          </w:tcPr>
          <w:p w14:paraId="57C8A851" w14:textId="77777777" w:rsidR="005931B6" w:rsidRPr="006C4628" w:rsidRDefault="005931B6" w:rsidP="00E6040C">
            <w:pPr>
              <w:rPr>
                <w:rFonts w:ascii="Times New Roman" w:hAnsi="Times New Roman" w:cs="Times New Roman"/>
                <w:color w:val="000000"/>
                <w:sz w:val="24"/>
                <w:szCs w:val="24"/>
                <w:lang w:val="es-ES"/>
                <w:rPrChange w:id="438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386"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4387"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4388" w:author="chris" w:date="2015-04-19T12:09:00Z">
                  <w:rPr>
                    <w:rFonts w:ascii="Times New Roman" w:hAnsi="Times New Roman" w:cs="Times New Roman"/>
                    <w:b/>
                    <w:color w:val="000000"/>
                    <w:sz w:val="24"/>
                    <w:szCs w:val="24"/>
                  </w:rPr>
                </w:rPrChange>
              </w:rPr>
              <w:t xml:space="preserve"> </w:t>
            </w:r>
            <w:r w:rsidRPr="006C4628">
              <w:rPr>
                <w:rFonts w:ascii="Times New Roman" w:hAnsi="Times New Roman" w:cs="Times New Roman"/>
                <w:b/>
                <w:color w:val="000000"/>
                <w:sz w:val="24"/>
                <w:szCs w:val="24"/>
                <w:lang w:val="es-ES"/>
                <w:rPrChange w:id="4389" w:author="chris" w:date="2015-04-19T12:09:00Z">
                  <w:rPr>
                    <w:rFonts w:ascii="Times New Roman" w:hAnsi="Times New Roman" w:cs="Times New Roman"/>
                    <w:b/>
                    <w:color w:val="000000"/>
                    <w:sz w:val="24"/>
                    <w:szCs w:val="24"/>
                  </w:rPr>
                </w:rPrChange>
              </w:rPr>
              <w:lastRenderedPageBreak/>
              <w:t xml:space="preserve">(o URL o la ruta en </w:t>
            </w:r>
            <w:proofErr w:type="spellStart"/>
            <w:r w:rsidRPr="006C4628">
              <w:rPr>
                <w:rFonts w:ascii="Times New Roman" w:hAnsi="Times New Roman" w:cs="Times New Roman"/>
                <w:b/>
                <w:color w:val="000000"/>
                <w:sz w:val="24"/>
                <w:szCs w:val="24"/>
                <w:lang w:val="es-ES"/>
                <w:rPrChange w:id="4390"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4391" w:author="chris" w:date="2015-04-19T12:09:00Z">
                  <w:rPr>
                    <w:rFonts w:ascii="Times New Roman" w:hAnsi="Times New Roman" w:cs="Times New Roman"/>
                    <w:b/>
                    <w:color w:val="000000"/>
                    <w:sz w:val="24"/>
                    <w:szCs w:val="24"/>
                  </w:rPr>
                </w:rPrChange>
              </w:rPr>
              <w:t>)</w:t>
            </w:r>
          </w:p>
        </w:tc>
        <w:tc>
          <w:tcPr>
            <w:tcW w:w="6515" w:type="dxa"/>
          </w:tcPr>
          <w:p w14:paraId="47EE04BD" w14:textId="51205E2B" w:rsidR="00F52944" w:rsidRPr="006C4628" w:rsidRDefault="00F52944" w:rsidP="00E6040C">
            <w:pPr>
              <w:rPr>
                <w:rFonts w:ascii="Times New Roman" w:hAnsi="Times New Roman" w:cs="Times New Roman"/>
                <w:color w:val="000000"/>
                <w:sz w:val="24"/>
                <w:szCs w:val="24"/>
                <w:lang w:val="es-ES"/>
                <w:rPrChange w:id="439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393" w:author="chris" w:date="2015-04-19T12:09:00Z">
                  <w:rPr>
                    <w:rFonts w:ascii="Times New Roman" w:hAnsi="Times New Roman" w:cs="Times New Roman"/>
                    <w:color w:val="000000"/>
                    <w:sz w:val="24"/>
                    <w:szCs w:val="24"/>
                  </w:rPr>
                </w:rPrChange>
              </w:rPr>
              <w:lastRenderedPageBreak/>
              <w:t xml:space="preserve">5°ESO/Matemáticas/Los números naturales/6 Las operaciones </w:t>
            </w:r>
            <w:r w:rsidRPr="006C4628">
              <w:rPr>
                <w:rFonts w:ascii="Times New Roman" w:hAnsi="Times New Roman" w:cs="Times New Roman"/>
                <w:color w:val="000000"/>
                <w:sz w:val="24"/>
                <w:szCs w:val="24"/>
                <w:lang w:val="es-ES"/>
                <w:rPrChange w:id="4394" w:author="chris" w:date="2015-04-19T12:09:00Z">
                  <w:rPr>
                    <w:rFonts w:ascii="Times New Roman" w:hAnsi="Times New Roman" w:cs="Times New Roman"/>
                    <w:color w:val="000000"/>
                    <w:sz w:val="24"/>
                    <w:szCs w:val="24"/>
                  </w:rPr>
                </w:rPrChange>
              </w:rPr>
              <w:lastRenderedPageBreak/>
              <w:t xml:space="preserve">con números naturales/6.4 La división de números naturales/ Primera imagen. </w:t>
            </w:r>
          </w:p>
        </w:tc>
      </w:tr>
      <w:tr w:rsidR="005931B6" w:rsidRPr="006C4628" w14:paraId="19DF13A2" w14:textId="77777777" w:rsidTr="00837951">
        <w:tc>
          <w:tcPr>
            <w:tcW w:w="2518" w:type="dxa"/>
          </w:tcPr>
          <w:p w14:paraId="4768FE08" w14:textId="1F67EA09" w:rsidR="005931B6" w:rsidRPr="006C4628" w:rsidRDefault="005931B6" w:rsidP="00E6040C">
            <w:pPr>
              <w:rPr>
                <w:rFonts w:ascii="Times New Roman" w:hAnsi="Times New Roman" w:cs="Times New Roman"/>
                <w:color w:val="000000"/>
                <w:sz w:val="24"/>
                <w:szCs w:val="24"/>
                <w:lang w:val="es-ES"/>
                <w:rPrChange w:id="439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396" w:author="chris" w:date="2015-04-19T12:09:00Z">
                  <w:rPr>
                    <w:rFonts w:ascii="Times New Roman" w:hAnsi="Times New Roman" w:cs="Times New Roman"/>
                    <w:b/>
                    <w:color w:val="000000"/>
                    <w:sz w:val="24"/>
                    <w:szCs w:val="24"/>
                  </w:rPr>
                </w:rPrChange>
              </w:rPr>
              <w:lastRenderedPageBreak/>
              <w:t>Pie de imagen</w:t>
            </w:r>
          </w:p>
        </w:tc>
        <w:tc>
          <w:tcPr>
            <w:tcW w:w="6515" w:type="dxa"/>
          </w:tcPr>
          <w:p w14:paraId="21E64483" w14:textId="7A2FE44A" w:rsidR="005931B6" w:rsidRPr="006C4628" w:rsidRDefault="00F52944" w:rsidP="00E6040C">
            <w:pPr>
              <w:rPr>
                <w:rFonts w:ascii="Times New Roman" w:hAnsi="Times New Roman" w:cs="Times New Roman"/>
                <w:color w:val="000000"/>
                <w:sz w:val="24"/>
                <w:szCs w:val="24"/>
                <w:lang w:val="es-ES"/>
                <w:rPrChange w:id="439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398" w:author="chris" w:date="2015-04-19T12:09:00Z">
                  <w:rPr>
                    <w:rFonts w:ascii="Times New Roman" w:hAnsi="Times New Roman" w:cs="Times New Roman"/>
                    <w:color w:val="000000"/>
                    <w:sz w:val="24"/>
                    <w:szCs w:val="24"/>
                  </w:rPr>
                </w:rPrChange>
              </w:rPr>
              <w:t xml:space="preserve">Para repartir el número total de cortinas en cajas iguales de </w:t>
            </w:r>
            <w:r w:rsidR="00C659FB" w:rsidRPr="006C4628">
              <w:rPr>
                <w:rFonts w:ascii="Times New Roman" w:hAnsi="Times New Roman" w:cs="Times New Roman"/>
                <w:color w:val="000000"/>
                <w:sz w:val="24"/>
                <w:szCs w:val="24"/>
                <w:lang w:val="es-ES"/>
                <w:rPrChange w:id="4399" w:author="chris" w:date="2015-04-19T12:09:00Z">
                  <w:rPr>
                    <w:rFonts w:ascii="Times New Roman" w:hAnsi="Times New Roman" w:cs="Times New Roman"/>
                    <w:color w:val="000000"/>
                    <w:sz w:val="24"/>
                    <w:szCs w:val="24"/>
                  </w:rPr>
                </w:rPrChange>
              </w:rPr>
              <w:t xml:space="preserve">6 cortinas en cada una, debemos hacer la división: </w:t>
            </w:r>
            <w:r w:rsidR="00C659FB" w:rsidRPr="006C4628">
              <w:rPr>
                <w:rFonts w:ascii="Arial" w:hAnsi="Arial" w:cs="Arial"/>
                <w:color w:val="000000"/>
                <w:lang w:val="es-ES"/>
                <w:rPrChange w:id="4400" w:author="chris" w:date="2015-04-19T12:09:00Z">
                  <w:rPr>
                    <w:rFonts w:ascii="Arial" w:hAnsi="Arial" w:cs="Arial"/>
                    <w:color w:val="000000"/>
                    <w:lang w:val="es-CO"/>
                  </w:rPr>
                </w:rPrChange>
              </w:rPr>
              <w:t xml:space="preserve">414 ÷ 6. </w:t>
            </w:r>
          </w:p>
        </w:tc>
      </w:tr>
    </w:tbl>
    <w:p w14:paraId="063677BC" w14:textId="77777777" w:rsidR="00B739FC" w:rsidRPr="006C4628" w:rsidRDefault="00B739FC" w:rsidP="00E6040C">
      <w:pPr>
        <w:spacing w:after="0"/>
        <w:rPr>
          <w:rFonts w:ascii="Arial" w:hAnsi="Arial" w:cs="Arial"/>
          <w:color w:val="000000"/>
          <w:lang w:val="es-ES"/>
          <w:rPrChange w:id="4401" w:author="chris" w:date="2015-04-19T12:09:00Z">
            <w:rPr>
              <w:rFonts w:ascii="Arial" w:hAnsi="Arial" w:cs="Arial"/>
              <w:color w:val="000000"/>
              <w:lang w:val="es-CO"/>
            </w:rPr>
          </w:rPrChange>
        </w:rPr>
      </w:pPr>
    </w:p>
    <w:p w14:paraId="4217699F" w14:textId="4B7CCA27" w:rsidR="004512BB" w:rsidRPr="006C4628" w:rsidRDefault="004512BB" w:rsidP="00E6040C">
      <w:pPr>
        <w:spacing w:after="0"/>
        <w:rPr>
          <w:rFonts w:ascii="Arial" w:hAnsi="Arial" w:cs="Arial"/>
          <w:color w:val="000000"/>
          <w:lang w:val="es-ES"/>
          <w:rPrChange w:id="4402" w:author="chris" w:date="2015-04-19T12:09:00Z">
            <w:rPr>
              <w:rFonts w:ascii="Arial" w:hAnsi="Arial" w:cs="Arial"/>
              <w:color w:val="000000"/>
              <w:lang w:val="es-CO"/>
            </w:rPr>
          </w:rPrChange>
        </w:rPr>
      </w:pPr>
      <w:r w:rsidRPr="006C4628">
        <w:rPr>
          <w:rFonts w:ascii="Arial" w:hAnsi="Arial" w:cs="Arial"/>
          <w:color w:val="000000"/>
          <w:lang w:val="es-ES"/>
          <w:rPrChange w:id="4403" w:author="chris" w:date="2015-04-19T12:09:00Z">
            <w:rPr>
              <w:rFonts w:ascii="Arial" w:hAnsi="Arial" w:cs="Arial"/>
              <w:color w:val="000000"/>
              <w:lang w:val="es-CO"/>
            </w:rPr>
          </w:rPrChange>
        </w:rPr>
        <w:t xml:space="preserve">El número 414 es el dividendo de esta operación, el 6 es el divisor y el resultado se compone del cociente 69 y el </w:t>
      </w:r>
      <w:r w:rsidR="00B739FC" w:rsidRPr="006C4628">
        <w:rPr>
          <w:rFonts w:ascii="Arial" w:hAnsi="Arial" w:cs="Arial"/>
          <w:color w:val="000000"/>
          <w:lang w:val="es-ES"/>
          <w:rPrChange w:id="4404" w:author="chris" w:date="2015-04-19T12:09:00Z">
            <w:rPr>
              <w:rFonts w:ascii="Arial" w:hAnsi="Arial" w:cs="Arial"/>
              <w:color w:val="000000"/>
              <w:lang w:val="es-CO"/>
            </w:rPr>
          </w:rPrChange>
        </w:rPr>
        <w:t>residuo</w:t>
      </w:r>
      <w:r w:rsidRPr="006C4628">
        <w:rPr>
          <w:rFonts w:ascii="Arial" w:hAnsi="Arial" w:cs="Arial"/>
          <w:color w:val="000000"/>
          <w:lang w:val="es-ES"/>
          <w:rPrChange w:id="4405" w:author="chris" w:date="2015-04-19T12:09:00Z">
            <w:rPr>
              <w:rFonts w:ascii="Arial" w:hAnsi="Arial" w:cs="Arial"/>
              <w:color w:val="000000"/>
              <w:lang w:val="es-CO"/>
            </w:rPr>
          </w:rPrChange>
        </w:rPr>
        <w:t xml:space="preserve"> 0. Así pues, ha de colocar</w:t>
      </w:r>
      <w:ins w:id="4406" w:author="chris" w:date="2015-04-19T12:52:00Z">
        <w:r w:rsidR="0047070E">
          <w:rPr>
            <w:rFonts w:ascii="Arial" w:hAnsi="Arial" w:cs="Arial"/>
            <w:color w:val="000000"/>
            <w:lang w:val="es-ES"/>
          </w:rPr>
          <w:t>se</w:t>
        </w:r>
      </w:ins>
      <w:r w:rsidRPr="006C4628">
        <w:rPr>
          <w:rFonts w:ascii="Arial" w:hAnsi="Arial" w:cs="Arial"/>
          <w:color w:val="000000"/>
          <w:lang w:val="es-ES"/>
          <w:rPrChange w:id="4407" w:author="chris" w:date="2015-04-19T12:09:00Z">
            <w:rPr>
              <w:rFonts w:ascii="Arial" w:hAnsi="Arial" w:cs="Arial"/>
              <w:color w:val="000000"/>
              <w:lang w:val="es-CO"/>
            </w:rPr>
          </w:rPrChange>
        </w:rPr>
        <w:t xml:space="preserve"> 69 cortinas en cada caja</w:t>
      </w:r>
      <w:del w:id="4408" w:author="chris" w:date="2015-04-19T12:52:00Z">
        <w:r w:rsidRPr="006C4628" w:rsidDel="0047070E">
          <w:rPr>
            <w:rFonts w:ascii="Arial" w:hAnsi="Arial" w:cs="Arial"/>
            <w:color w:val="000000"/>
            <w:lang w:val="es-ES"/>
            <w:rPrChange w:id="4409" w:author="chris" w:date="2015-04-19T12:09:00Z">
              <w:rPr>
                <w:rFonts w:ascii="Arial" w:hAnsi="Arial" w:cs="Arial"/>
                <w:color w:val="000000"/>
                <w:lang w:val="es-CO"/>
              </w:rPr>
            </w:rPrChange>
          </w:rPr>
          <w:delText>,</w:delText>
        </w:r>
      </w:del>
      <w:r w:rsidRPr="006C4628">
        <w:rPr>
          <w:rFonts w:ascii="Arial" w:hAnsi="Arial" w:cs="Arial"/>
          <w:color w:val="000000"/>
          <w:lang w:val="es-ES"/>
          <w:rPrChange w:id="4410" w:author="chris" w:date="2015-04-19T12:09:00Z">
            <w:rPr>
              <w:rFonts w:ascii="Arial" w:hAnsi="Arial" w:cs="Arial"/>
              <w:color w:val="000000"/>
              <w:lang w:val="es-CO"/>
            </w:rPr>
          </w:rPrChange>
        </w:rPr>
        <w:t xml:space="preserve"> y no le sobrará ninguna.</w:t>
      </w:r>
    </w:p>
    <w:tbl>
      <w:tblPr>
        <w:tblStyle w:val="Tablaconcuadrcula"/>
        <w:tblW w:w="0" w:type="auto"/>
        <w:tblLook w:val="04A0" w:firstRow="1" w:lastRow="0" w:firstColumn="1" w:lastColumn="0" w:noHBand="0" w:noVBand="1"/>
      </w:tblPr>
      <w:tblGrid>
        <w:gridCol w:w="2518"/>
        <w:gridCol w:w="6460"/>
      </w:tblGrid>
      <w:tr w:rsidR="00A240EE" w:rsidRPr="006C4628" w14:paraId="3C4B9075" w14:textId="77777777" w:rsidTr="00837951">
        <w:tc>
          <w:tcPr>
            <w:tcW w:w="8978" w:type="dxa"/>
            <w:gridSpan w:val="2"/>
            <w:shd w:val="clear" w:color="auto" w:fill="000000" w:themeFill="text1"/>
          </w:tcPr>
          <w:p w14:paraId="777E1DD6" w14:textId="77777777" w:rsidR="00A240EE" w:rsidRPr="006C4628" w:rsidRDefault="00A240EE" w:rsidP="00E6040C">
            <w:pPr>
              <w:jc w:val="center"/>
              <w:rPr>
                <w:rFonts w:ascii="Times New Roman" w:hAnsi="Times New Roman" w:cs="Times New Roman"/>
                <w:b/>
                <w:color w:val="FFFFFF" w:themeColor="background1"/>
                <w:sz w:val="24"/>
                <w:szCs w:val="24"/>
                <w:lang w:val="es-ES"/>
                <w:rPrChange w:id="441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412" w:author="chris" w:date="2015-04-19T12:09:00Z">
                  <w:rPr>
                    <w:rFonts w:ascii="Times New Roman" w:hAnsi="Times New Roman" w:cs="Times New Roman"/>
                    <w:b/>
                    <w:color w:val="FFFFFF" w:themeColor="background1"/>
                    <w:sz w:val="24"/>
                    <w:szCs w:val="24"/>
                  </w:rPr>
                </w:rPrChange>
              </w:rPr>
              <w:t>Destacado</w:t>
            </w:r>
          </w:p>
        </w:tc>
      </w:tr>
      <w:tr w:rsidR="00A240EE" w:rsidRPr="006C4628" w14:paraId="42B4DFD5" w14:textId="77777777" w:rsidTr="00837951">
        <w:tc>
          <w:tcPr>
            <w:tcW w:w="2518" w:type="dxa"/>
          </w:tcPr>
          <w:p w14:paraId="39F199C4" w14:textId="77777777" w:rsidR="00A240EE" w:rsidRPr="006C4628" w:rsidRDefault="00A240EE" w:rsidP="00E6040C">
            <w:pPr>
              <w:rPr>
                <w:rFonts w:ascii="Times New Roman" w:hAnsi="Times New Roman" w:cs="Times New Roman"/>
                <w:b/>
                <w:sz w:val="24"/>
                <w:szCs w:val="24"/>
                <w:lang w:val="es-ES"/>
                <w:rPrChange w:id="4413" w:author="chris" w:date="2015-04-19T12:09:00Z">
                  <w:rPr>
                    <w:rFonts w:ascii="Times New Roman" w:hAnsi="Times New Roman" w:cs="Times New Roman"/>
                    <w:b/>
                    <w:sz w:val="24"/>
                    <w:szCs w:val="24"/>
                  </w:rPr>
                </w:rPrChange>
              </w:rPr>
            </w:pPr>
            <w:r w:rsidRPr="006C4628">
              <w:rPr>
                <w:rFonts w:ascii="Times New Roman" w:hAnsi="Times New Roman" w:cs="Times New Roman"/>
                <w:b/>
                <w:sz w:val="24"/>
                <w:szCs w:val="24"/>
                <w:lang w:val="es-ES"/>
                <w:rPrChange w:id="4414" w:author="chris" w:date="2015-04-19T12:09:00Z">
                  <w:rPr>
                    <w:rFonts w:ascii="Times New Roman" w:hAnsi="Times New Roman" w:cs="Times New Roman"/>
                    <w:b/>
                    <w:sz w:val="24"/>
                    <w:szCs w:val="24"/>
                  </w:rPr>
                </w:rPrChange>
              </w:rPr>
              <w:t>Título</w:t>
            </w:r>
          </w:p>
        </w:tc>
        <w:tc>
          <w:tcPr>
            <w:tcW w:w="6460" w:type="dxa"/>
          </w:tcPr>
          <w:p w14:paraId="04A4D610" w14:textId="0D30ADB7" w:rsidR="00A240EE" w:rsidRPr="008835AD" w:rsidRDefault="00A240EE" w:rsidP="008835AD">
            <w:pPr>
              <w:rPr>
                <w:rFonts w:ascii="Times New Roman" w:hAnsi="Times New Roman" w:cs="Times New Roman"/>
                <w:sz w:val="24"/>
                <w:szCs w:val="24"/>
                <w:lang w:val="es-ES"/>
                <w:rPrChange w:id="4415" w:author="chris" w:date="2015-04-19T13:46:00Z">
                  <w:rPr>
                    <w:rFonts w:ascii="Times New Roman" w:hAnsi="Times New Roman" w:cs="Times New Roman"/>
                    <w:b/>
                    <w:sz w:val="24"/>
                    <w:szCs w:val="24"/>
                  </w:rPr>
                </w:rPrChange>
              </w:rPr>
              <w:pPrChange w:id="4416" w:author="chris" w:date="2015-04-19T13:46:00Z">
                <w:pPr>
                  <w:jc w:val="center"/>
                </w:pPr>
              </w:pPrChange>
            </w:pPr>
            <w:r w:rsidRPr="008835AD">
              <w:rPr>
                <w:rFonts w:ascii="Times New Roman" w:hAnsi="Times New Roman" w:cs="Times New Roman"/>
                <w:sz w:val="24"/>
                <w:szCs w:val="24"/>
                <w:lang w:val="es-ES"/>
                <w:rPrChange w:id="4417" w:author="chris" w:date="2015-04-19T13:46:00Z">
                  <w:rPr>
                    <w:rFonts w:ascii="Times New Roman" w:hAnsi="Times New Roman" w:cs="Times New Roman"/>
                    <w:b/>
                    <w:sz w:val="24"/>
                    <w:szCs w:val="24"/>
                  </w:rPr>
                </w:rPrChange>
              </w:rPr>
              <w:t>Operaciones inversas</w:t>
            </w:r>
          </w:p>
        </w:tc>
      </w:tr>
      <w:tr w:rsidR="00A240EE" w:rsidRPr="006C4628" w14:paraId="4DE0F729" w14:textId="77777777" w:rsidTr="00837951">
        <w:tc>
          <w:tcPr>
            <w:tcW w:w="2518" w:type="dxa"/>
          </w:tcPr>
          <w:p w14:paraId="2FFBB4D0" w14:textId="77777777" w:rsidR="00A240EE" w:rsidRPr="006C4628" w:rsidRDefault="00A240EE" w:rsidP="00E6040C">
            <w:pPr>
              <w:rPr>
                <w:rFonts w:ascii="Times New Roman" w:hAnsi="Times New Roman" w:cs="Times New Roman"/>
                <w:sz w:val="24"/>
                <w:szCs w:val="24"/>
                <w:lang w:val="es-ES"/>
                <w:rPrChange w:id="4418" w:author="chris" w:date="2015-04-19T12:09:00Z">
                  <w:rPr>
                    <w:rFonts w:ascii="Times New Roman" w:hAnsi="Times New Roman" w:cs="Times New Roman"/>
                    <w:sz w:val="24"/>
                    <w:szCs w:val="24"/>
                  </w:rPr>
                </w:rPrChange>
              </w:rPr>
            </w:pPr>
            <w:r w:rsidRPr="006C4628">
              <w:rPr>
                <w:rFonts w:ascii="Times New Roman" w:hAnsi="Times New Roman" w:cs="Times New Roman"/>
                <w:b/>
                <w:sz w:val="24"/>
                <w:szCs w:val="24"/>
                <w:lang w:val="es-ES"/>
                <w:rPrChange w:id="4419" w:author="chris" w:date="2015-04-19T12:09:00Z">
                  <w:rPr>
                    <w:rFonts w:ascii="Times New Roman" w:hAnsi="Times New Roman" w:cs="Times New Roman"/>
                    <w:b/>
                    <w:sz w:val="24"/>
                    <w:szCs w:val="24"/>
                  </w:rPr>
                </w:rPrChange>
              </w:rPr>
              <w:t>Contenido</w:t>
            </w:r>
          </w:p>
        </w:tc>
        <w:tc>
          <w:tcPr>
            <w:tcW w:w="6460" w:type="dxa"/>
          </w:tcPr>
          <w:p w14:paraId="616ED404" w14:textId="50503F76" w:rsidR="00A240EE" w:rsidRPr="006C4628" w:rsidRDefault="00A240EE" w:rsidP="00E6040C">
            <w:pPr>
              <w:rPr>
                <w:rFonts w:ascii="Times New Roman" w:hAnsi="Times New Roman" w:cs="Times New Roman"/>
                <w:sz w:val="24"/>
                <w:szCs w:val="24"/>
                <w:lang w:val="es-ES"/>
                <w:rPrChange w:id="4420"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4421" w:author="chris" w:date="2015-04-19T12:09:00Z">
                  <w:rPr>
                    <w:rFonts w:ascii="Times New Roman" w:hAnsi="Times New Roman" w:cs="Times New Roman"/>
                    <w:sz w:val="24"/>
                    <w:szCs w:val="24"/>
                  </w:rPr>
                </w:rPrChange>
              </w:rPr>
              <w:t>La división es la operación inversa a la multiplicación</w:t>
            </w:r>
            <w:r w:rsidR="00442586" w:rsidRPr="006C4628">
              <w:rPr>
                <w:rFonts w:ascii="Times New Roman" w:hAnsi="Times New Roman" w:cs="Times New Roman"/>
                <w:sz w:val="24"/>
                <w:szCs w:val="24"/>
                <w:lang w:val="es-ES"/>
                <w:rPrChange w:id="4422" w:author="chris" w:date="2015-04-19T12:09:00Z">
                  <w:rPr>
                    <w:rFonts w:ascii="Times New Roman" w:hAnsi="Times New Roman" w:cs="Times New Roman"/>
                    <w:sz w:val="24"/>
                    <w:szCs w:val="24"/>
                  </w:rPr>
                </w:rPrChange>
              </w:rPr>
              <w:t xml:space="preserve">, porque </w:t>
            </w:r>
            <w:r w:rsidR="003D28D9" w:rsidRPr="006C4628">
              <w:rPr>
                <w:rFonts w:ascii="Times New Roman" w:hAnsi="Times New Roman" w:cs="Times New Roman"/>
                <w:sz w:val="24"/>
                <w:szCs w:val="24"/>
                <w:lang w:val="es-ES"/>
                <w:rPrChange w:id="4423" w:author="chris" w:date="2015-04-19T12:09:00Z">
                  <w:rPr>
                    <w:rFonts w:ascii="Times New Roman" w:hAnsi="Times New Roman" w:cs="Times New Roman"/>
                    <w:sz w:val="24"/>
                    <w:szCs w:val="24"/>
                  </w:rPr>
                </w:rPrChange>
              </w:rPr>
              <w:t>para solucionar una división utilizamos una</w:t>
            </w:r>
            <w:r w:rsidR="00442586" w:rsidRPr="006C4628">
              <w:rPr>
                <w:rFonts w:ascii="Times New Roman" w:hAnsi="Times New Roman" w:cs="Times New Roman"/>
                <w:sz w:val="24"/>
                <w:szCs w:val="24"/>
                <w:lang w:val="es-ES"/>
                <w:rPrChange w:id="4424" w:author="chris" w:date="2015-04-19T12:09:00Z">
                  <w:rPr>
                    <w:rFonts w:ascii="Times New Roman" w:hAnsi="Times New Roman" w:cs="Times New Roman"/>
                    <w:sz w:val="24"/>
                    <w:szCs w:val="24"/>
                  </w:rPr>
                </w:rPrChange>
              </w:rPr>
              <w:t xml:space="preserve"> multiplicación</w:t>
            </w:r>
            <w:r w:rsidR="003D28D9" w:rsidRPr="006C4628">
              <w:rPr>
                <w:rFonts w:ascii="Times New Roman" w:hAnsi="Times New Roman" w:cs="Times New Roman"/>
                <w:sz w:val="24"/>
                <w:szCs w:val="24"/>
                <w:lang w:val="es-ES"/>
                <w:rPrChange w:id="4425" w:author="chris" w:date="2015-04-19T12:09:00Z">
                  <w:rPr>
                    <w:rFonts w:ascii="Times New Roman" w:hAnsi="Times New Roman" w:cs="Times New Roman"/>
                    <w:sz w:val="24"/>
                    <w:szCs w:val="24"/>
                  </w:rPr>
                </w:rPrChange>
              </w:rPr>
              <w:t>. Observa:</w:t>
            </w:r>
          </w:p>
          <w:p w14:paraId="4E370667" w14:textId="1F694968" w:rsidR="003D28D9" w:rsidRPr="006C4628" w:rsidRDefault="003D28D9" w:rsidP="00E6040C">
            <w:pPr>
              <w:rPr>
                <w:rFonts w:ascii="Times New Roman" w:hAnsi="Times New Roman" w:cs="Times New Roman"/>
                <w:sz w:val="24"/>
                <w:szCs w:val="24"/>
                <w:lang w:val="es-ES"/>
                <w:rPrChange w:id="4426" w:author="chris" w:date="2015-04-19T12:09:00Z">
                  <w:rPr>
                    <w:rFonts w:ascii="Times New Roman" w:hAnsi="Times New Roman" w:cs="Times New Roman"/>
                    <w:sz w:val="24"/>
                    <w:szCs w:val="24"/>
                  </w:rPr>
                </w:rPrChange>
              </w:rPr>
            </w:pPr>
            <w:r w:rsidRPr="006C4628">
              <w:rPr>
                <w:rFonts w:ascii="Times New Roman" w:hAnsi="Times New Roman" w:cs="Times New Roman"/>
                <w:sz w:val="24"/>
                <w:szCs w:val="24"/>
                <w:lang w:val="es-ES"/>
                <w:rPrChange w:id="4427" w:author="chris" w:date="2015-04-19T12:09:00Z">
                  <w:rPr>
                    <w:rFonts w:ascii="Times New Roman" w:hAnsi="Times New Roman" w:cs="Times New Roman"/>
                    <w:sz w:val="24"/>
                    <w:szCs w:val="24"/>
                  </w:rPr>
                </w:rPrChange>
              </w:rPr>
              <w:t xml:space="preserve">                  30 ÷ 5 = 6 </w:t>
            </w:r>
            <w:r w:rsidRPr="006C4628">
              <w:rPr>
                <w:rFonts w:ascii="Times New Roman" w:hAnsi="Times New Roman" w:cs="Times New Roman"/>
                <w:b/>
                <w:sz w:val="24"/>
                <w:szCs w:val="24"/>
                <w:lang w:val="es-ES"/>
                <w:rPrChange w:id="4428" w:author="chris" w:date="2015-04-19T12:09:00Z">
                  <w:rPr>
                    <w:rFonts w:ascii="Times New Roman" w:hAnsi="Times New Roman" w:cs="Times New Roman"/>
                    <w:b/>
                    <w:sz w:val="24"/>
                    <w:szCs w:val="24"/>
                  </w:rPr>
                </w:rPrChange>
              </w:rPr>
              <w:t>porque</w:t>
            </w:r>
            <w:r w:rsidRPr="006C4628">
              <w:rPr>
                <w:rFonts w:ascii="Times New Roman" w:hAnsi="Times New Roman" w:cs="Times New Roman"/>
                <w:sz w:val="24"/>
                <w:szCs w:val="24"/>
                <w:lang w:val="es-ES"/>
                <w:rPrChange w:id="4429" w:author="chris" w:date="2015-04-19T12:09:00Z">
                  <w:rPr>
                    <w:rFonts w:ascii="Times New Roman" w:hAnsi="Times New Roman" w:cs="Times New Roman"/>
                    <w:sz w:val="24"/>
                    <w:szCs w:val="24"/>
                  </w:rPr>
                </w:rPrChange>
              </w:rPr>
              <w:t xml:space="preserve"> 6 </w:t>
            </w:r>
            <w:r w:rsidR="00812151" w:rsidRPr="006C4628">
              <w:rPr>
                <w:rFonts w:ascii="Arial" w:hAnsi="Arial" w:cs="Arial"/>
                <w:lang w:val="es-ES"/>
                <w:rPrChange w:id="4430" w:author="chris" w:date="2015-04-19T12:09:00Z">
                  <w:rPr>
                    <w:rFonts w:ascii="Arial" w:hAnsi="Arial" w:cs="Arial"/>
                    <w:lang w:val="es-CO"/>
                  </w:rPr>
                </w:rPrChange>
              </w:rPr>
              <w:t>×</w:t>
            </w:r>
            <w:r w:rsidRPr="006C4628">
              <w:rPr>
                <w:rFonts w:ascii="Times New Roman" w:hAnsi="Times New Roman" w:cs="Times New Roman"/>
                <w:sz w:val="24"/>
                <w:szCs w:val="24"/>
                <w:lang w:val="es-ES"/>
                <w:rPrChange w:id="4431" w:author="chris" w:date="2015-04-19T12:09:00Z">
                  <w:rPr>
                    <w:rFonts w:ascii="Times New Roman" w:hAnsi="Times New Roman" w:cs="Times New Roman"/>
                    <w:sz w:val="24"/>
                    <w:szCs w:val="24"/>
                  </w:rPr>
                </w:rPrChange>
              </w:rPr>
              <w:t xml:space="preserve"> 5 = 30</w:t>
            </w:r>
          </w:p>
          <w:p w14:paraId="66545F82" w14:textId="7011441C" w:rsidR="00442586" w:rsidRPr="006C4628" w:rsidRDefault="00442586" w:rsidP="00E6040C">
            <w:pPr>
              <w:rPr>
                <w:rFonts w:ascii="Times New Roman" w:hAnsi="Times New Roman" w:cs="Times New Roman"/>
                <w:sz w:val="24"/>
                <w:szCs w:val="24"/>
                <w:lang w:val="es-ES"/>
                <w:rPrChange w:id="4432" w:author="chris" w:date="2015-04-19T12:09:00Z">
                  <w:rPr>
                    <w:rFonts w:ascii="Times New Roman" w:hAnsi="Times New Roman" w:cs="Times New Roman"/>
                    <w:sz w:val="24"/>
                    <w:szCs w:val="24"/>
                  </w:rPr>
                </w:rPrChange>
              </w:rPr>
            </w:pPr>
          </w:p>
        </w:tc>
      </w:tr>
    </w:tbl>
    <w:p w14:paraId="1B6032D9" w14:textId="77777777" w:rsidR="00A240EE" w:rsidRPr="006C4628" w:rsidRDefault="00A240EE" w:rsidP="00E6040C">
      <w:pPr>
        <w:spacing w:after="0"/>
        <w:rPr>
          <w:rFonts w:ascii="Arial" w:hAnsi="Arial" w:cs="Arial"/>
          <w:color w:val="000000"/>
          <w:lang w:val="es-ES"/>
          <w:rPrChange w:id="4433"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1772"/>
        <w:gridCol w:w="617"/>
        <w:gridCol w:w="6439"/>
      </w:tblGrid>
      <w:tr w:rsidR="00556723" w:rsidRPr="006C4628" w14:paraId="71DE87FE" w14:textId="77777777" w:rsidTr="00812151">
        <w:tc>
          <w:tcPr>
            <w:tcW w:w="8828" w:type="dxa"/>
            <w:gridSpan w:val="3"/>
            <w:shd w:val="clear" w:color="auto" w:fill="000000" w:themeFill="text1"/>
          </w:tcPr>
          <w:p w14:paraId="42167049" w14:textId="77777777" w:rsidR="00556723" w:rsidRPr="006C4628" w:rsidRDefault="00556723" w:rsidP="00E6040C">
            <w:pPr>
              <w:jc w:val="center"/>
              <w:rPr>
                <w:rFonts w:ascii="Times New Roman" w:hAnsi="Times New Roman" w:cs="Times New Roman"/>
                <w:b/>
                <w:color w:val="FFFFFF" w:themeColor="background1"/>
                <w:sz w:val="24"/>
                <w:szCs w:val="24"/>
                <w:lang w:val="es-ES"/>
                <w:rPrChange w:id="4434"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435" w:author="chris" w:date="2015-04-19T12:09:00Z">
                  <w:rPr>
                    <w:rFonts w:ascii="Times New Roman" w:hAnsi="Times New Roman" w:cs="Times New Roman"/>
                    <w:b/>
                    <w:color w:val="FFFFFF" w:themeColor="background1"/>
                    <w:sz w:val="24"/>
                    <w:szCs w:val="24"/>
                  </w:rPr>
                </w:rPrChange>
              </w:rPr>
              <w:t>Profundiza: recurso aprovechado</w:t>
            </w:r>
          </w:p>
        </w:tc>
      </w:tr>
      <w:tr w:rsidR="00556723" w:rsidRPr="006C4628" w14:paraId="6132844D" w14:textId="77777777" w:rsidTr="00812151">
        <w:tc>
          <w:tcPr>
            <w:tcW w:w="1772" w:type="dxa"/>
          </w:tcPr>
          <w:p w14:paraId="01141590" w14:textId="77777777" w:rsidR="00556723" w:rsidRPr="006C4628" w:rsidRDefault="00556723" w:rsidP="00E6040C">
            <w:pPr>
              <w:rPr>
                <w:rFonts w:ascii="Times New Roman" w:hAnsi="Times New Roman" w:cs="Times New Roman"/>
                <w:b/>
                <w:color w:val="000000"/>
                <w:sz w:val="24"/>
                <w:szCs w:val="24"/>
                <w:lang w:val="es-ES"/>
                <w:rPrChange w:id="443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437" w:author="chris" w:date="2015-04-19T12:09:00Z">
                  <w:rPr>
                    <w:rFonts w:ascii="Times New Roman" w:hAnsi="Times New Roman" w:cs="Times New Roman"/>
                    <w:b/>
                    <w:color w:val="000000"/>
                    <w:sz w:val="24"/>
                    <w:szCs w:val="24"/>
                  </w:rPr>
                </w:rPrChange>
              </w:rPr>
              <w:t>Código</w:t>
            </w:r>
          </w:p>
        </w:tc>
        <w:tc>
          <w:tcPr>
            <w:tcW w:w="7056" w:type="dxa"/>
            <w:gridSpan w:val="2"/>
          </w:tcPr>
          <w:p w14:paraId="7A8BD335" w14:textId="65440B27" w:rsidR="00556723" w:rsidRPr="006C4628" w:rsidRDefault="00690E2F" w:rsidP="00E6040C">
            <w:pPr>
              <w:rPr>
                <w:rFonts w:ascii="Times New Roman" w:hAnsi="Times New Roman" w:cs="Times New Roman"/>
                <w:b/>
                <w:color w:val="000000"/>
                <w:sz w:val="24"/>
                <w:szCs w:val="24"/>
                <w:lang w:val="es-ES"/>
                <w:rPrChange w:id="443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439" w:author="chris" w:date="2015-04-19T12:09:00Z">
                  <w:rPr>
                    <w:rFonts w:ascii="Times New Roman" w:hAnsi="Times New Roman" w:cs="Times New Roman"/>
                    <w:color w:val="000000"/>
                    <w:sz w:val="24"/>
                    <w:szCs w:val="24"/>
                  </w:rPr>
                </w:rPrChange>
              </w:rPr>
              <w:t>MA_04_02_CO_</w:t>
            </w:r>
            <w:r w:rsidR="00556723" w:rsidRPr="006C4628">
              <w:rPr>
                <w:rFonts w:ascii="Times New Roman" w:hAnsi="Times New Roman" w:cs="Times New Roman"/>
                <w:color w:val="000000"/>
                <w:sz w:val="24"/>
                <w:szCs w:val="24"/>
                <w:lang w:val="es-ES"/>
                <w:rPrChange w:id="4440" w:author="chris" w:date="2015-04-19T12:09:00Z">
                  <w:rPr>
                    <w:rFonts w:ascii="Times New Roman" w:hAnsi="Times New Roman" w:cs="Times New Roman"/>
                    <w:color w:val="000000"/>
                    <w:sz w:val="24"/>
                    <w:szCs w:val="24"/>
                  </w:rPr>
                </w:rPrChange>
              </w:rPr>
              <w:t>REC250</w:t>
            </w:r>
          </w:p>
        </w:tc>
      </w:tr>
      <w:tr w:rsidR="00556723" w:rsidRPr="006C4628" w14:paraId="46E00A81" w14:textId="77777777" w:rsidTr="00812151">
        <w:tc>
          <w:tcPr>
            <w:tcW w:w="1772" w:type="dxa"/>
          </w:tcPr>
          <w:p w14:paraId="6A0A6080" w14:textId="77777777" w:rsidR="00556723" w:rsidRPr="006C4628" w:rsidRDefault="00556723" w:rsidP="00E6040C">
            <w:pPr>
              <w:rPr>
                <w:rFonts w:ascii="Times New Roman" w:hAnsi="Times New Roman" w:cs="Times New Roman"/>
                <w:color w:val="000000"/>
                <w:sz w:val="24"/>
                <w:szCs w:val="24"/>
                <w:lang w:val="es-ES"/>
                <w:rPrChange w:id="444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442" w:author="chris" w:date="2015-04-19T12:09:00Z">
                  <w:rPr>
                    <w:rFonts w:ascii="Times New Roman" w:hAnsi="Times New Roman" w:cs="Times New Roman"/>
                    <w:b/>
                    <w:color w:val="000000"/>
                    <w:sz w:val="24"/>
                    <w:szCs w:val="24"/>
                  </w:rPr>
                </w:rPrChange>
              </w:rPr>
              <w:t>Ubicación en Aula Planeta</w:t>
            </w:r>
          </w:p>
        </w:tc>
        <w:tc>
          <w:tcPr>
            <w:tcW w:w="7056" w:type="dxa"/>
            <w:gridSpan w:val="2"/>
          </w:tcPr>
          <w:p w14:paraId="2B25093C" w14:textId="76E0CB2D" w:rsidR="00556723" w:rsidRPr="006C4628" w:rsidRDefault="00556723" w:rsidP="00E6040C">
            <w:pPr>
              <w:rPr>
                <w:rFonts w:ascii="Times New Roman" w:hAnsi="Times New Roman" w:cs="Times New Roman"/>
                <w:color w:val="000000"/>
                <w:sz w:val="24"/>
                <w:szCs w:val="24"/>
                <w:lang w:val="es-ES"/>
                <w:rPrChange w:id="444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444" w:author="chris" w:date="2015-04-19T12:09:00Z">
                  <w:rPr>
                    <w:rFonts w:ascii="Times New Roman" w:hAnsi="Times New Roman" w:cs="Times New Roman"/>
                    <w:color w:val="000000"/>
                    <w:sz w:val="24"/>
                    <w:szCs w:val="24"/>
                  </w:rPr>
                </w:rPrChange>
              </w:rPr>
              <w:t xml:space="preserve">5°ESO/Matemáticas/Los números naturales/6 Las operaciones con números naturales/6.4 La división de números naturales/ Profundiza: </w:t>
            </w:r>
            <w:ins w:id="4445" w:author="chris" w:date="2015-04-19T13:46:00Z">
              <w:r w:rsidR="008835AD">
                <w:rPr>
                  <w:rFonts w:ascii="Times New Roman" w:hAnsi="Times New Roman" w:cs="Times New Roman"/>
                  <w:color w:val="000000"/>
                  <w:sz w:val="24"/>
                  <w:szCs w:val="24"/>
                  <w:lang w:val="es-ES"/>
                </w:rPr>
                <w:t>l</w:t>
              </w:r>
            </w:ins>
            <w:del w:id="4446" w:author="chris" w:date="2015-04-19T13:46:00Z">
              <w:r w:rsidRPr="006C4628" w:rsidDel="008835AD">
                <w:rPr>
                  <w:rFonts w:ascii="Times New Roman" w:hAnsi="Times New Roman" w:cs="Times New Roman"/>
                  <w:color w:val="000000"/>
                  <w:sz w:val="24"/>
                  <w:szCs w:val="24"/>
                  <w:lang w:val="es-ES"/>
                  <w:rPrChange w:id="4447" w:author="chris" w:date="2015-04-19T12:09:00Z">
                    <w:rPr>
                      <w:rFonts w:ascii="Times New Roman" w:hAnsi="Times New Roman" w:cs="Times New Roman"/>
                      <w:color w:val="000000"/>
                      <w:sz w:val="24"/>
                      <w:szCs w:val="24"/>
                    </w:rPr>
                  </w:rPrChange>
                </w:rPr>
                <w:delText>L</w:delText>
              </w:r>
            </w:del>
            <w:r w:rsidRPr="006C4628">
              <w:rPr>
                <w:rFonts w:ascii="Times New Roman" w:hAnsi="Times New Roman" w:cs="Times New Roman"/>
                <w:color w:val="000000"/>
                <w:sz w:val="24"/>
                <w:szCs w:val="24"/>
                <w:lang w:val="es-ES"/>
                <w:rPrChange w:id="4448" w:author="chris" w:date="2015-04-19T12:09:00Z">
                  <w:rPr>
                    <w:rFonts w:ascii="Times New Roman" w:hAnsi="Times New Roman" w:cs="Times New Roman"/>
                    <w:color w:val="000000"/>
                    <w:sz w:val="24"/>
                    <w:szCs w:val="24"/>
                  </w:rPr>
                </w:rPrChange>
              </w:rPr>
              <w:t xml:space="preserve">os términos de la división: </w:t>
            </w:r>
            <w:ins w:id="4449" w:author="chris" w:date="2015-04-19T12:53:00Z">
              <w:r w:rsidR="0047070E">
                <w:rPr>
                  <w:rFonts w:ascii="Times New Roman" w:hAnsi="Times New Roman" w:cs="Times New Roman"/>
                  <w:color w:val="000000"/>
                  <w:sz w:val="24"/>
                  <w:szCs w:val="24"/>
                  <w:lang w:val="es-ES"/>
                </w:rPr>
                <w:t>d</w:t>
              </w:r>
            </w:ins>
            <w:del w:id="4450" w:author="chris" w:date="2015-04-19T12:53:00Z">
              <w:r w:rsidRPr="006C4628" w:rsidDel="0047070E">
                <w:rPr>
                  <w:rFonts w:ascii="Times New Roman" w:hAnsi="Times New Roman" w:cs="Times New Roman"/>
                  <w:color w:val="000000"/>
                  <w:sz w:val="24"/>
                  <w:szCs w:val="24"/>
                  <w:lang w:val="es-ES"/>
                  <w:rPrChange w:id="4451" w:author="chris" w:date="2015-04-19T12:09:00Z">
                    <w:rPr>
                      <w:rFonts w:ascii="Times New Roman" w:hAnsi="Times New Roman" w:cs="Times New Roman"/>
                      <w:color w:val="000000"/>
                      <w:sz w:val="24"/>
                      <w:szCs w:val="24"/>
                    </w:rPr>
                  </w:rPrChange>
                </w:rPr>
                <w:delText>D</w:delText>
              </w:r>
            </w:del>
            <w:r w:rsidRPr="006C4628">
              <w:rPr>
                <w:rFonts w:ascii="Times New Roman" w:hAnsi="Times New Roman" w:cs="Times New Roman"/>
                <w:color w:val="000000"/>
                <w:sz w:val="24"/>
                <w:szCs w:val="24"/>
                <w:lang w:val="es-ES"/>
                <w:rPrChange w:id="4452" w:author="chris" w:date="2015-04-19T12:09:00Z">
                  <w:rPr>
                    <w:rFonts w:ascii="Times New Roman" w:hAnsi="Times New Roman" w:cs="Times New Roman"/>
                    <w:color w:val="000000"/>
                    <w:sz w:val="24"/>
                    <w:szCs w:val="24"/>
                  </w:rPr>
                </w:rPrChange>
              </w:rPr>
              <w:t>ivisi</w:t>
            </w:r>
            <w:r w:rsidR="00FA58E3" w:rsidRPr="006C4628">
              <w:rPr>
                <w:rFonts w:ascii="Times New Roman" w:hAnsi="Times New Roman" w:cs="Times New Roman"/>
                <w:color w:val="000000"/>
                <w:sz w:val="24"/>
                <w:szCs w:val="24"/>
                <w:lang w:val="es-ES"/>
                <w:rPrChange w:id="4453" w:author="chris" w:date="2015-04-19T12:09:00Z">
                  <w:rPr>
                    <w:rFonts w:ascii="Times New Roman" w:hAnsi="Times New Roman" w:cs="Times New Roman"/>
                    <w:color w:val="000000"/>
                    <w:sz w:val="24"/>
                    <w:szCs w:val="24"/>
                  </w:rPr>
                </w:rPrChange>
              </w:rPr>
              <w:t>ón exacta y entera</w:t>
            </w:r>
            <w:r w:rsidRPr="006C4628">
              <w:rPr>
                <w:rFonts w:ascii="Times New Roman" w:hAnsi="Times New Roman" w:cs="Times New Roman"/>
                <w:color w:val="000000"/>
                <w:sz w:val="24"/>
                <w:szCs w:val="24"/>
                <w:lang w:val="es-ES"/>
                <w:rPrChange w:id="4454" w:author="chris" w:date="2015-04-19T12:09:00Z">
                  <w:rPr>
                    <w:rFonts w:ascii="Times New Roman" w:hAnsi="Times New Roman" w:cs="Times New Roman"/>
                    <w:color w:val="000000"/>
                    <w:sz w:val="24"/>
                    <w:szCs w:val="24"/>
                  </w:rPr>
                </w:rPrChange>
              </w:rPr>
              <w:t xml:space="preserve">. </w:t>
            </w:r>
          </w:p>
        </w:tc>
      </w:tr>
      <w:tr w:rsidR="00556723" w:rsidRPr="006C4628" w14:paraId="6F2251B6" w14:textId="77777777" w:rsidTr="00812151">
        <w:tc>
          <w:tcPr>
            <w:tcW w:w="1772" w:type="dxa"/>
          </w:tcPr>
          <w:p w14:paraId="1BFFCA30" w14:textId="77777777" w:rsidR="00556723" w:rsidRPr="006C4628" w:rsidRDefault="00556723" w:rsidP="00E6040C">
            <w:pPr>
              <w:rPr>
                <w:rFonts w:ascii="Times New Roman" w:hAnsi="Times New Roman" w:cs="Times New Roman"/>
                <w:color w:val="000000"/>
                <w:sz w:val="24"/>
                <w:szCs w:val="24"/>
                <w:lang w:val="es-ES"/>
                <w:rPrChange w:id="445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456" w:author="chris" w:date="2015-04-19T12:09:00Z">
                  <w:rPr>
                    <w:rFonts w:ascii="Times New Roman" w:hAnsi="Times New Roman" w:cs="Times New Roman"/>
                    <w:b/>
                    <w:color w:val="000000"/>
                    <w:sz w:val="24"/>
                    <w:szCs w:val="24"/>
                  </w:rPr>
                </w:rPrChange>
              </w:rPr>
              <w:t>Cambio (descripción o capturas de pantallas)</w:t>
            </w:r>
          </w:p>
        </w:tc>
        <w:tc>
          <w:tcPr>
            <w:tcW w:w="7056" w:type="dxa"/>
            <w:gridSpan w:val="2"/>
          </w:tcPr>
          <w:p w14:paraId="753A1008" w14:textId="77777777" w:rsidR="00556723" w:rsidRPr="006C4628" w:rsidRDefault="00843553" w:rsidP="00E6040C">
            <w:pPr>
              <w:rPr>
                <w:rFonts w:ascii="Times New Roman" w:hAnsi="Times New Roman" w:cs="Times New Roman"/>
                <w:color w:val="000000"/>
                <w:sz w:val="24"/>
                <w:szCs w:val="24"/>
                <w:lang w:val="es-ES"/>
                <w:rPrChange w:id="445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458" w:author="chris" w:date="2015-04-19T12:09:00Z">
                  <w:rPr>
                    <w:rFonts w:ascii="Times New Roman" w:hAnsi="Times New Roman" w:cs="Times New Roman"/>
                    <w:color w:val="000000"/>
                    <w:sz w:val="24"/>
                    <w:szCs w:val="24"/>
                  </w:rPr>
                </w:rPrChange>
              </w:rPr>
              <w:t>Cambiar “Entera” por “Inexacta” y “Resto” por “Residuo”.</w:t>
            </w:r>
          </w:p>
          <w:p w14:paraId="70307C0D" w14:textId="77777777" w:rsidR="00DC04C6" w:rsidRPr="006C4628" w:rsidRDefault="00DC04C6" w:rsidP="00E6040C">
            <w:pPr>
              <w:rPr>
                <w:rFonts w:ascii="Times New Roman" w:hAnsi="Times New Roman" w:cs="Times New Roman"/>
                <w:color w:val="000000"/>
                <w:sz w:val="24"/>
                <w:szCs w:val="24"/>
                <w:lang w:val="es-ES"/>
                <w:rPrChange w:id="4459" w:author="chris" w:date="2015-04-19T12:09:00Z">
                  <w:rPr>
                    <w:rFonts w:ascii="Times New Roman" w:hAnsi="Times New Roman" w:cs="Times New Roman"/>
                    <w:color w:val="000000"/>
                    <w:sz w:val="24"/>
                    <w:szCs w:val="24"/>
                  </w:rPr>
                </w:rPrChange>
              </w:rPr>
            </w:pPr>
          </w:p>
          <w:p w14:paraId="4F85F758" w14:textId="43EBC632" w:rsidR="00461522" w:rsidRPr="006C4628" w:rsidRDefault="00DC04C6" w:rsidP="00E6040C">
            <w:pPr>
              <w:jc w:val="center"/>
              <w:rPr>
                <w:rFonts w:ascii="Times New Roman" w:hAnsi="Times New Roman" w:cs="Times New Roman"/>
                <w:color w:val="000000"/>
                <w:sz w:val="24"/>
                <w:szCs w:val="24"/>
                <w:lang w:val="es-ES"/>
                <w:rPrChange w:id="4460" w:author="chris" w:date="2015-04-19T12:09:00Z">
                  <w:rPr>
                    <w:rFonts w:ascii="Times New Roman" w:hAnsi="Times New Roman" w:cs="Times New Roman"/>
                    <w:color w:val="000000"/>
                    <w:sz w:val="24"/>
                    <w:szCs w:val="24"/>
                  </w:rPr>
                </w:rPrChange>
              </w:rPr>
            </w:pPr>
            <w:r w:rsidRPr="006C4628">
              <w:rPr>
                <w:lang w:val="es-ES" w:eastAsia="es-ES"/>
                <w:rPrChange w:id="4461" w:author="chris" w:date="2015-04-19T12:09:00Z">
                  <w:rPr>
                    <w:noProof/>
                    <w:lang w:val="es-ES" w:eastAsia="es-ES"/>
                  </w:rPr>
                </w:rPrChange>
              </w:rPr>
              <mc:AlternateContent>
                <mc:Choice Requires="wps">
                  <w:drawing>
                    <wp:anchor distT="0" distB="0" distL="114300" distR="114300" simplePos="0" relativeHeight="251660800" behindDoc="0" locked="0" layoutInCell="1" allowOverlap="1" wp14:anchorId="7EED90E6" wp14:editId="216C5801">
                      <wp:simplePos x="0" y="0"/>
                      <wp:positionH relativeFrom="column">
                        <wp:posOffset>2687510</wp:posOffset>
                      </wp:positionH>
                      <wp:positionV relativeFrom="paragraph">
                        <wp:posOffset>508635</wp:posOffset>
                      </wp:positionV>
                      <wp:extent cx="1021278" cy="368135"/>
                      <wp:effectExtent l="76200" t="38100" r="83820" b="89535"/>
                      <wp:wrapNone/>
                      <wp:docPr id="72" name="72 Rectángulo redondeado"/>
                      <wp:cNvGraphicFramePr/>
                      <a:graphic xmlns:a="http://schemas.openxmlformats.org/drawingml/2006/main">
                        <a:graphicData uri="http://schemas.microsoft.com/office/word/2010/wordprocessingShape">
                          <wps:wsp>
                            <wps:cNvSpPr/>
                            <wps:spPr>
                              <a:xfrm>
                                <a:off x="0" y="0"/>
                                <a:ext cx="1021278" cy="36813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350F34" w14:textId="64832BC7" w:rsidR="00383879" w:rsidRPr="00607865" w:rsidRDefault="00383879" w:rsidP="00607865">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2 Rectángulo redondeado" o:spid="_x0000_s1043" style="position:absolute;left:0;text-align:left;margin-left:211.6pt;margin-top:40.05pt;width:80.4pt;height: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" filled="f" strokecolor="red" strokeweight="2.25pt">
                      <v:shadow on="t" color="black" opacity="22937f" origin=",.5" offset="0,.63889mm"/>
                      <v:textbox>
                        <w:txbxContent>
                          <w:p w14:paraId="63350F34" w14:textId="64832BC7" w:rsidR="00B7242E" w:rsidRPr="00607865" w:rsidRDefault="00B7242E" w:rsidP="00607865">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v:textbox>
                    </v:roundrect>
                  </w:pict>
                </mc:Fallback>
              </mc:AlternateContent>
            </w:r>
            <w:r w:rsidRPr="006C4628">
              <w:rPr>
                <w:lang w:val="es-ES" w:eastAsia="es-ES"/>
                <w:rPrChange w:id="4462" w:author="chris" w:date="2015-04-19T12:09:00Z">
                  <w:rPr>
                    <w:noProof/>
                    <w:lang w:val="es-ES" w:eastAsia="es-ES"/>
                  </w:rPr>
                </w:rPrChange>
              </w:rPr>
              <w:drawing>
                <wp:inline distT="0" distB="0" distL="0" distR="0" wp14:anchorId="2F55B4AE" wp14:editId="5478E120">
                  <wp:extent cx="2956955" cy="2481943"/>
                  <wp:effectExtent l="38100" t="38100" r="34290" b="330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247" t="22034" r="24997" b="7119"/>
                          <a:stretch/>
                        </pic:blipFill>
                        <pic:spPr bwMode="auto">
                          <a:xfrm>
                            <a:off x="0" y="0"/>
                            <a:ext cx="2960768" cy="248514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616ECF4C" w14:textId="77777777" w:rsidR="00461522" w:rsidRPr="006C4628" w:rsidRDefault="00461522" w:rsidP="00E6040C">
            <w:pPr>
              <w:rPr>
                <w:rFonts w:ascii="Times New Roman" w:hAnsi="Times New Roman" w:cs="Times New Roman"/>
                <w:color w:val="000000"/>
                <w:sz w:val="24"/>
                <w:szCs w:val="24"/>
                <w:lang w:val="es-ES"/>
                <w:rPrChange w:id="4463" w:author="chris" w:date="2015-04-19T12:09:00Z">
                  <w:rPr>
                    <w:rFonts w:ascii="Times New Roman" w:hAnsi="Times New Roman" w:cs="Times New Roman"/>
                    <w:color w:val="000000"/>
                    <w:sz w:val="24"/>
                    <w:szCs w:val="24"/>
                  </w:rPr>
                </w:rPrChange>
              </w:rPr>
            </w:pPr>
          </w:p>
          <w:p w14:paraId="731378C3" w14:textId="77777777" w:rsidR="00461522" w:rsidRPr="006C4628" w:rsidRDefault="00461522" w:rsidP="00E6040C">
            <w:pPr>
              <w:rPr>
                <w:rFonts w:ascii="Times New Roman" w:hAnsi="Times New Roman" w:cs="Times New Roman"/>
                <w:color w:val="000000"/>
                <w:sz w:val="24"/>
                <w:szCs w:val="24"/>
                <w:lang w:val="es-ES"/>
                <w:rPrChange w:id="4464" w:author="chris" w:date="2015-04-19T12:09:00Z">
                  <w:rPr>
                    <w:rFonts w:ascii="Times New Roman" w:hAnsi="Times New Roman" w:cs="Times New Roman"/>
                    <w:color w:val="000000"/>
                    <w:sz w:val="24"/>
                    <w:szCs w:val="24"/>
                  </w:rPr>
                </w:rPrChange>
              </w:rPr>
            </w:pPr>
          </w:p>
          <w:p w14:paraId="17335301" w14:textId="1E317C1E" w:rsidR="00607865" w:rsidRPr="006C4628" w:rsidRDefault="00607865" w:rsidP="00E6040C">
            <w:pPr>
              <w:jc w:val="center"/>
              <w:rPr>
                <w:rFonts w:ascii="Times New Roman" w:hAnsi="Times New Roman" w:cs="Times New Roman"/>
                <w:color w:val="000000"/>
                <w:sz w:val="24"/>
                <w:szCs w:val="24"/>
                <w:lang w:val="es-ES"/>
                <w:rPrChange w:id="4465" w:author="chris" w:date="2015-04-19T12:09:00Z">
                  <w:rPr>
                    <w:rFonts w:ascii="Times New Roman" w:hAnsi="Times New Roman" w:cs="Times New Roman"/>
                    <w:color w:val="000000"/>
                    <w:sz w:val="24"/>
                    <w:szCs w:val="24"/>
                  </w:rPr>
                </w:rPrChange>
              </w:rPr>
            </w:pPr>
            <w:r w:rsidRPr="006C4628">
              <w:rPr>
                <w:lang w:val="es-ES" w:eastAsia="es-ES"/>
                <w:rPrChange w:id="4466" w:author="chris" w:date="2015-04-19T12:09:00Z">
                  <w:rPr>
                    <w:noProof/>
                    <w:lang w:val="es-ES" w:eastAsia="es-ES"/>
                  </w:rPr>
                </w:rPrChange>
              </w:rPr>
              <w:lastRenderedPageBreak/>
              <mc:AlternateContent>
                <mc:Choice Requires="wps">
                  <w:drawing>
                    <wp:anchor distT="0" distB="0" distL="114300" distR="114300" simplePos="0" relativeHeight="251662848" behindDoc="0" locked="0" layoutInCell="1" allowOverlap="1" wp14:anchorId="6B73462A" wp14:editId="3C615C65">
                      <wp:simplePos x="0" y="0"/>
                      <wp:positionH relativeFrom="column">
                        <wp:posOffset>226563</wp:posOffset>
                      </wp:positionH>
                      <wp:positionV relativeFrom="paragraph">
                        <wp:posOffset>1997207</wp:posOffset>
                      </wp:positionV>
                      <wp:extent cx="1021080" cy="367665"/>
                      <wp:effectExtent l="76200" t="38100" r="83820" b="89535"/>
                      <wp:wrapNone/>
                      <wp:docPr id="76" name="76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D4FF6" w14:textId="77777777" w:rsidR="00383879" w:rsidRPr="00607865" w:rsidRDefault="00383879"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6 Rectángulo redondeado" o:spid="_x0000_s1044" style="position:absolute;left:0;text-align:left;margin-left:17.85pt;margin-top:157.25pt;width:80.4pt;height: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" filled="f" strokecolor="red" strokeweight="2.25pt">
                      <v:shadow on="t" color="black" opacity="22937f" origin=",.5" offset="0,.63889mm"/>
                      <v:textbox>
                        <w:txbxContent>
                          <w:p w14:paraId="6F3D4FF6" w14:textId="77777777" w:rsidR="00B7242E" w:rsidRPr="00607865" w:rsidRDefault="00B7242E" w:rsidP="00607865">
                            <w:pPr>
                              <w:jc w:val="center"/>
                              <w:rPr>
                                <w:b/>
                                <w:color w:val="FF0000"/>
                                <w:sz w:val="28"/>
                                <w:lang w:val="es-CO"/>
                              </w:rPr>
                            </w:pPr>
                            <w:r>
                              <w:rPr>
                                <w:b/>
                                <w:color w:val="FF0000"/>
                                <w:sz w:val="28"/>
                                <w:lang w:val="es-CO"/>
                              </w:rPr>
                              <w:t>Residuo</w:t>
                            </w:r>
                          </w:p>
                        </w:txbxContent>
                      </v:textbox>
                    </v:roundrect>
                  </w:pict>
                </mc:Fallback>
              </mc:AlternateContent>
            </w:r>
            <w:r w:rsidRPr="006C4628">
              <w:rPr>
                <w:lang w:val="es-ES" w:eastAsia="es-ES"/>
                <w:rPrChange w:id="4467" w:author="chris" w:date="2015-04-19T12:09:00Z">
                  <w:rPr>
                    <w:noProof/>
                    <w:lang w:val="es-ES" w:eastAsia="es-ES"/>
                  </w:rPr>
                </w:rPrChange>
              </w:rPr>
              <mc:AlternateContent>
                <mc:Choice Requires="wps">
                  <w:drawing>
                    <wp:anchor distT="0" distB="0" distL="114300" distR="114300" simplePos="0" relativeHeight="251661824" behindDoc="0" locked="0" layoutInCell="1" allowOverlap="1" wp14:anchorId="6116668C" wp14:editId="7E226B60">
                      <wp:simplePos x="0" y="0"/>
                      <wp:positionH relativeFrom="column">
                        <wp:posOffset>297815</wp:posOffset>
                      </wp:positionH>
                      <wp:positionV relativeFrom="paragraph">
                        <wp:posOffset>1011555</wp:posOffset>
                      </wp:positionV>
                      <wp:extent cx="1021080" cy="367665"/>
                      <wp:effectExtent l="76200" t="38100" r="83820" b="89535"/>
                      <wp:wrapNone/>
                      <wp:docPr id="75" name="75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5FA8A7" w14:textId="48CE6D74" w:rsidR="00383879" w:rsidRPr="00607865" w:rsidRDefault="00383879"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5 Rectángulo redondeado" o:spid="_x0000_s1045" style="position:absolute;left:0;text-align:left;margin-left:23.45pt;margin-top:79.65pt;width:80.4pt;height:28.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" filled="f" strokecolor="red" strokeweight="2.25pt">
                      <v:shadow on="t" color="black" opacity="22937f" origin=",.5" offset="0,.63889mm"/>
                      <v:textbox>
                        <w:txbxContent>
                          <w:p w14:paraId="795FA8A7" w14:textId="48CE6D74" w:rsidR="00B7242E" w:rsidRPr="00607865" w:rsidRDefault="00B7242E" w:rsidP="00607865">
                            <w:pPr>
                              <w:jc w:val="center"/>
                              <w:rPr>
                                <w:b/>
                                <w:color w:val="FF0000"/>
                                <w:sz w:val="28"/>
                                <w:lang w:val="es-CO"/>
                              </w:rPr>
                            </w:pPr>
                            <w:r>
                              <w:rPr>
                                <w:b/>
                                <w:color w:val="FF0000"/>
                                <w:sz w:val="28"/>
                                <w:lang w:val="es-CO"/>
                              </w:rPr>
                              <w:t>Residuo</w:t>
                            </w:r>
                          </w:p>
                        </w:txbxContent>
                      </v:textbox>
                    </v:roundrect>
                  </w:pict>
                </mc:Fallback>
              </mc:AlternateContent>
            </w:r>
            <w:r w:rsidRPr="006C4628">
              <w:rPr>
                <w:lang w:val="es-ES" w:eastAsia="es-ES"/>
                <w:rPrChange w:id="4468" w:author="chris" w:date="2015-04-19T12:09:00Z">
                  <w:rPr>
                    <w:noProof/>
                    <w:lang w:val="es-ES" w:eastAsia="es-ES"/>
                  </w:rPr>
                </w:rPrChange>
              </w:rPr>
              <w:drawing>
                <wp:inline distT="0" distB="0" distL="0" distR="0" wp14:anchorId="51E31232" wp14:editId="097E362B">
                  <wp:extent cx="2956955" cy="2185060"/>
                  <wp:effectExtent l="19050" t="19050" r="15240"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2247" t="13559" r="24997" b="24068"/>
                          <a:stretch/>
                        </pic:blipFill>
                        <pic:spPr bwMode="auto">
                          <a:xfrm>
                            <a:off x="0" y="0"/>
                            <a:ext cx="2960769" cy="2187878"/>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p w14:paraId="4D0CCF18" w14:textId="77777777" w:rsidR="00461522" w:rsidRPr="006C4628" w:rsidRDefault="00461522" w:rsidP="00E6040C">
            <w:pPr>
              <w:rPr>
                <w:rFonts w:ascii="Times New Roman" w:hAnsi="Times New Roman" w:cs="Times New Roman"/>
                <w:color w:val="000000"/>
                <w:sz w:val="24"/>
                <w:szCs w:val="24"/>
                <w:lang w:val="es-ES"/>
                <w:rPrChange w:id="4469" w:author="chris" w:date="2015-04-19T12:09:00Z">
                  <w:rPr>
                    <w:rFonts w:ascii="Times New Roman" w:hAnsi="Times New Roman" w:cs="Times New Roman"/>
                    <w:color w:val="000000"/>
                    <w:sz w:val="24"/>
                    <w:szCs w:val="24"/>
                  </w:rPr>
                </w:rPrChange>
              </w:rPr>
            </w:pPr>
          </w:p>
          <w:p w14:paraId="7F71A81A" w14:textId="3DF5C65A" w:rsidR="00461522" w:rsidRPr="006C4628" w:rsidRDefault="00461522" w:rsidP="00E6040C">
            <w:pPr>
              <w:rPr>
                <w:rFonts w:ascii="Times New Roman" w:hAnsi="Times New Roman" w:cs="Times New Roman"/>
                <w:color w:val="000000"/>
                <w:sz w:val="24"/>
                <w:szCs w:val="24"/>
                <w:lang w:val="es-ES"/>
                <w:rPrChange w:id="4470" w:author="chris" w:date="2015-04-19T12:09:00Z">
                  <w:rPr>
                    <w:rFonts w:ascii="Times New Roman" w:hAnsi="Times New Roman" w:cs="Times New Roman"/>
                    <w:color w:val="000000"/>
                    <w:sz w:val="24"/>
                    <w:szCs w:val="24"/>
                  </w:rPr>
                </w:rPrChange>
              </w:rPr>
            </w:pPr>
          </w:p>
          <w:p w14:paraId="464AEC39" w14:textId="4E24801A" w:rsidR="00461522" w:rsidRPr="006C4628" w:rsidRDefault="00461522" w:rsidP="00E6040C">
            <w:pPr>
              <w:rPr>
                <w:rFonts w:ascii="Times New Roman" w:hAnsi="Times New Roman" w:cs="Times New Roman"/>
                <w:color w:val="000000"/>
                <w:sz w:val="24"/>
                <w:szCs w:val="24"/>
                <w:lang w:val="es-ES"/>
                <w:rPrChange w:id="4471" w:author="chris" w:date="2015-04-19T12:09:00Z">
                  <w:rPr>
                    <w:rFonts w:ascii="Times New Roman" w:hAnsi="Times New Roman" w:cs="Times New Roman"/>
                    <w:color w:val="000000"/>
                    <w:sz w:val="24"/>
                    <w:szCs w:val="24"/>
                  </w:rPr>
                </w:rPrChange>
              </w:rPr>
            </w:pPr>
          </w:p>
          <w:p w14:paraId="43552D6F" w14:textId="770DFFD5" w:rsidR="00461522" w:rsidRPr="006C4628" w:rsidRDefault="00917E75" w:rsidP="00E6040C">
            <w:pPr>
              <w:rPr>
                <w:rFonts w:ascii="Times New Roman" w:hAnsi="Times New Roman" w:cs="Times New Roman"/>
                <w:color w:val="000000"/>
                <w:sz w:val="24"/>
                <w:szCs w:val="24"/>
                <w:lang w:val="es-ES"/>
                <w:rPrChange w:id="4472" w:author="chris" w:date="2015-04-19T12:09:00Z">
                  <w:rPr>
                    <w:rFonts w:ascii="Times New Roman" w:hAnsi="Times New Roman" w:cs="Times New Roman"/>
                    <w:color w:val="000000"/>
                    <w:sz w:val="24"/>
                    <w:szCs w:val="24"/>
                  </w:rPr>
                </w:rPrChange>
              </w:rPr>
            </w:pPr>
            <w:r w:rsidRPr="006C4628">
              <w:rPr>
                <w:lang w:val="es-ES" w:eastAsia="es-ES"/>
                <w:rPrChange w:id="4473" w:author="chris" w:date="2015-04-19T12:09:00Z">
                  <w:rPr>
                    <w:noProof/>
                    <w:lang w:val="es-ES" w:eastAsia="es-ES"/>
                  </w:rPr>
                </w:rPrChange>
              </w:rPr>
              <mc:AlternateContent>
                <mc:Choice Requires="wps">
                  <w:drawing>
                    <wp:anchor distT="0" distB="0" distL="114300" distR="114300" simplePos="0" relativeHeight="251663872" behindDoc="0" locked="0" layoutInCell="1" allowOverlap="1" wp14:anchorId="686A93D1" wp14:editId="3241025D">
                      <wp:simplePos x="0" y="0"/>
                      <wp:positionH relativeFrom="column">
                        <wp:posOffset>3183890</wp:posOffset>
                      </wp:positionH>
                      <wp:positionV relativeFrom="paragraph">
                        <wp:posOffset>299085</wp:posOffset>
                      </wp:positionV>
                      <wp:extent cx="1021080" cy="367665"/>
                      <wp:effectExtent l="76200" t="38100" r="83820" b="89535"/>
                      <wp:wrapNone/>
                      <wp:docPr id="78" name="78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F3DD63" w14:textId="67C2C3FD" w:rsidR="00383879" w:rsidRPr="00607865" w:rsidRDefault="00383879" w:rsidP="00917E75">
                                  <w:pPr>
                                    <w:jc w:val="center"/>
                                    <w:rPr>
                                      <w:b/>
                                      <w:color w:val="FF0000"/>
                                      <w:sz w:val="28"/>
                                      <w:lang w:val="es-CO"/>
                                    </w:rPr>
                                  </w:pPr>
                                  <w:proofErr w:type="gramStart"/>
                                  <w:r>
                                    <w:rPr>
                                      <w:b/>
                                      <w:color w:val="FF0000"/>
                                      <w:sz w:val="28"/>
                                      <w:lang w:val="es-CO"/>
                                    </w:rPr>
                                    <w:t>i</w:t>
                                  </w:r>
                                  <w:r w:rsidRPr="00607865">
                                    <w:rPr>
                                      <w:b/>
                                      <w:color w:val="FF0000"/>
                                      <w:sz w:val="28"/>
                                      <w:lang w:val="es-CO"/>
                                    </w:rPr>
                                    <w:t>nexacta</w:t>
                                  </w:r>
                                  <w:r>
                                    <w:rPr>
                                      <w:b/>
                                      <w:color w:val="FF0000"/>
                                      <w:sz w:val="28"/>
                                      <w:lang w:val="es-CO"/>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8 Rectángulo redondeado" o:spid="_x0000_s1046" style="position:absolute;margin-left:250.7pt;margin-top:23.55pt;width:80.4pt;height:2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" filled="f" strokecolor="red" strokeweight="2.25pt">
                      <v:shadow on="t" color="black" opacity="22937f" origin=",.5" offset="0,.63889mm"/>
                      <v:textbox>
                        <w:txbxContent>
                          <w:p w14:paraId="6FF3DD63" w14:textId="67C2C3FD" w:rsidR="00383879" w:rsidRPr="00607865" w:rsidRDefault="00383879" w:rsidP="00917E75">
                            <w:pPr>
                              <w:jc w:val="center"/>
                              <w:rPr>
                                <w:b/>
                                <w:color w:val="FF0000"/>
                                <w:sz w:val="28"/>
                                <w:lang w:val="es-CO"/>
                              </w:rPr>
                            </w:pPr>
                            <w:proofErr w:type="gramStart"/>
                            <w:r>
                              <w:rPr>
                                <w:b/>
                                <w:color w:val="FF0000"/>
                                <w:sz w:val="28"/>
                                <w:lang w:val="es-CO"/>
                              </w:rPr>
                              <w:t>i</w:t>
                            </w:r>
                            <w:r w:rsidRPr="00607865">
                              <w:rPr>
                                <w:b/>
                                <w:color w:val="FF0000"/>
                                <w:sz w:val="28"/>
                                <w:lang w:val="es-CO"/>
                              </w:rPr>
                              <w:t>nexacta</w:t>
                            </w:r>
                            <w:r>
                              <w:rPr>
                                <w:b/>
                                <w:color w:val="FF0000"/>
                                <w:sz w:val="28"/>
                                <w:lang w:val="es-CO"/>
                              </w:rPr>
                              <w:t>s</w:t>
                            </w:r>
                            <w:proofErr w:type="gramEnd"/>
                          </w:p>
                        </w:txbxContent>
                      </v:textbox>
                    </v:roundrect>
                  </w:pict>
                </mc:Fallback>
              </mc:AlternateContent>
            </w:r>
            <w:r w:rsidRPr="006C4628">
              <w:rPr>
                <w:lang w:val="es-ES" w:eastAsia="es-ES"/>
                <w:rPrChange w:id="4474" w:author="chris" w:date="2015-04-19T12:09:00Z">
                  <w:rPr>
                    <w:noProof/>
                    <w:lang w:val="es-ES" w:eastAsia="es-ES"/>
                  </w:rPr>
                </w:rPrChange>
              </w:rPr>
              <w:drawing>
                <wp:inline distT="0" distB="0" distL="0" distR="0" wp14:anchorId="208FB6BB" wp14:editId="33EF6DF6">
                  <wp:extent cx="4085112" cy="1911928"/>
                  <wp:effectExtent l="38100" t="38100" r="29845" b="317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1441" t="11187" r="15674" b="34237"/>
                          <a:stretch/>
                        </pic:blipFill>
                        <pic:spPr bwMode="auto">
                          <a:xfrm>
                            <a:off x="0" y="0"/>
                            <a:ext cx="4090383" cy="1914395"/>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5BCD64A" w14:textId="6F1C7853" w:rsidR="00461522" w:rsidRPr="006C4628" w:rsidRDefault="0047070E" w:rsidP="00E6040C">
            <w:pPr>
              <w:rPr>
                <w:rFonts w:ascii="Times New Roman" w:hAnsi="Times New Roman" w:cs="Times New Roman"/>
                <w:color w:val="000000"/>
                <w:sz w:val="24"/>
                <w:szCs w:val="24"/>
                <w:lang w:val="es-ES"/>
                <w:rPrChange w:id="4475" w:author="chris" w:date="2015-04-19T12:09:00Z">
                  <w:rPr>
                    <w:rFonts w:ascii="Times New Roman" w:hAnsi="Times New Roman" w:cs="Times New Roman"/>
                    <w:color w:val="000000"/>
                    <w:sz w:val="24"/>
                    <w:szCs w:val="24"/>
                  </w:rPr>
                </w:rPrChange>
              </w:rPr>
            </w:pPr>
            <w:ins w:id="4476" w:author="chris" w:date="2015-04-19T12:55:00Z">
              <w:r w:rsidRPr="006C4628">
                <w:rPr>
                  <w:lang w:val="es-ES" w:eastAsia="es-ES"/>
                  <w:rPrChange w:id="4477" w:author="chris" w:date="2015-04-19T12:09:00Z">
                    <w:rPr>
                      <w:noProof/>
                      <w:lang w:val="es-ES" w:eastAsia="es-ES"/>
                    </w:rPr>
                  </w:rPrChange>
                </w:rPr>
                <mc:AlternateContent>
                  <mc:Choice Requires="wps">
                    <w:drawing>
                      <wp:anchor distT="0" distB="0" distL="114300" distR="114300" simplePos="0" relativeHeight="251702784" behindDoc="0" locked="0" layoutInCell="1" allowOverlap="1" wp14:anchorId="4381B15D" wp14:editId="03046728">
                        <wp:simplePos x="0" y="0"/>
                        <wp:positionH relativeFrom="column">
                          <wp:posOffset>2106930</wp:posOffset>
                        </wp:positionH>
                        <wp:positionV relativeFrom="paragraph">
                          <wp:posOffset>61595</wp:posOffset>
                        </wp:positionV>
                        <wp:extent cx="1021080" cy="367665"/>
                        <wp:effectExtent l="76200" t="38100" r="83820" b="89535"/>
                        <wp:wrapNone/>
                        <wp:docPr id="4" name="4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856DC1D" w14:textId="77777777" w:rsidR="0047070E" w:rsidRPr="00607865" w:rsidRDefault="0047070E" w:rsidP="0047070E">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 Rectángulo redondeado" o:spid="_x0000_s1047" style="position:absolute;margin-left:165.9pt;margin-top:4.85pt;width:80.4pt;height:28.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" filled="f" strokecolor="red" strokeweight="2.25pt">
                        <v:shadow on="t" color="black" opacity="22937f" origin=",.5" offset="0,.63889mm"/>
                        <v:textbox>
                          <w:txbxContent>
                            <w:p w14:paraId="0856DC1D" w14:textId="77777777" w:rsidR="0047070E" w:rsidRPr="00607865" w:rsidRDefault="0047070E" w:rsidP="0047070E">
                              <w:pPr>
                                <w:jc w:val="center"/>
                                <w:rPr>
                                  <w:b/>
                                  <w:color w:val="FF0000"/>
                                  <w:sz w:val="28"/>
                                  <w:lang w:val="es-CO"/>
                                </w:rPr>
                              </w:pPr>
                              <w:r>
                                <w:rPr>
                                  <w:b/>
                                  <w:color w:val="FF0000"/>
                                  <w:sz w:val="28"/>
                                  <w:lang w:val="es-CO"/>
                                </w:rPr>
                                <w:t>Residuo</w:t>
                              </w:r>
                            </w:p>
                          </w:txbxContent>
                        </v:textbox>
                      </v:roundrect>
                    </w:pict>
                  </mc:Fallback>
                </mc:AlternateContent>
              </w:r>
            </w:ins>
          </w:p>
          <w:p w14:paraId="28759BFE" w14:textId="0FB97CF7" w:rsidR="00461522" w:rsidRPr="006C4628" w:rsidRDefault="00202307" w:rsidP="00E6040C">
            <w:pPr>
              <w:rPr>
                <w:rFonts w:ascii="Times New Roman" w:hAnsi="Times New Roman" w:cs="Times New Roman"/>
                <w:color w:val="000000"/>
                <w:sz w:val="24"/>
                <w:szCs w:val="24"/>
                <w:lang w:val="es-ES"/>
                <w:rPrChange w:id="4478" w:author="chris" w:date="2015-04-19T12:09:00Z">
                  <w:rPr>
                    <w:rFonts w:ascii="Times New Roman" w:hAnsi="Times New Roman" w:cs="Times New Roman"/>
                    <w:color w:val="000000"/>
                    <w:sz w:val="24"/>
                    <w:szCs w:val="24"/>
                  </w:rPr>
                </w:rPrChange>
              </w:rPr>
            </w:pPr>
            <w:r w:rsidRPr="006C4628">
              <w:rPr>
                <w:lang w:val="es-ES" w:eastAsia="es-ES"/>
                <w:rPrChange w:id="4479" w:author="chris" w:date="2015-04-19T12:09:00Z">
                  <w:rPr>
                    <w:noProof/>
                    <w:lang w:val="es-ES" w:eastAsia="es-ES"/>
                  </w:rPr>
                </w:rPrChange>
              </w:rPr>
              <mc:AlternateContent>
                <mc:Choice Requires="wps">
                  <w:drawing>
                    <wp:anchor distT="0" distB="0" distL="114300" distR="114300" simplePos="0" relativeHeight="251664896" behindDoc="0" locked="0" layoutInCell="1" allowOverlap="1" wp14:anchorId="3FA70D2B" wp14:editId="035A55C1">
                      <wp:simplePos x="0" y="0"/>
                      <wp:positionH relativeFrom="column">
                        <wp:posOffset>2528570</wp:posOffset>
                      </wp:positionH>
                      <wp:positionV relativeFrom="paragraph">
                        <wp:posOffset>409575</wp:posOffset>
                      </wp:positionV>
                      <wp:extent cx="1021080" cy="367665"/>
                      <wp:effectExtent l="76200" t="38100" r="83820" b="89535"/>
                      <wp:wrapNone/>
                      <wp:docPr id="80" name="80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7D5D4D9" w14:textId="2A73FA51" w:rsidR="00383879" w:rsidRPr="00607865" w:rsidRDefault="00383879" w:rsidP="00202307">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0 Rectángulo redondeado" o:spid="_x0000_s1047" style="position:absolute;margin-left:199.1pt;margin-top:32.25pt;width:80.4pt;height:2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" filled="f" strokecolor="red" strokeweight="2.25pt">
                      <v:shadow on="t" color="black" opacity="22937f" origin=",.5" offset="0,.63889mm"/>
                      <v:textbox>
                        <w:txbxContent>
                          <w:p w14:paraId="77D5D4D9" w14:textId="2A73FA51" w:rsidR="00B7242E" w:rsidRPr="00607865" w:rsidRDefault="00B7242E" w:rsidP="00202307">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v:textbox>
                    </v:roundrect>
                  </w:pict>
                </mc:Fallback>
              </mc:AlternateContent>
            </w:r>
            <w:r w:rsidR="00386F1D" w:rsidRPr="006C4628">
              <w:rPr>
                <w:lang w:val="es-ES" w:eastAsia="es-ES"/>
                <w:rPrChange w:id="4480" w:author="chris" w:date="2015-04-19T12:09:00Z">
                  <w:rPr>
                    <w:noProof/>
                    <w:lang w:val="es-ES" w:eastAsia="es-ES"/>
                  </w:rPr>
                </w:rPrChange>
              </w:rPr>
              <w:drawing>
                <wp:inline distT="0" distB="0" distL="0" distR="0" wp14:anchorId="2D5A0DAE" wp14:editId="3B98895B">
                  <wp:extent cx="4263241" cy="1555667"/>
                  <wp:effectExtent l="38100" t="38100" r="42545" b="450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653" t="21695" r="12284" b="33898"/>
                          <a:stretch/>
                        </pic:blipFill>
                        <pic:spPr bwMode="auto">
                          <a:xfrm>
                            <a:off x="0" y="0"/>
                            <a:ext cx="4268741" cy="1557674"/>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789ECBD6" w14:textId="77777777" w:rsidR="00386F1D" w:rsidRPr="006C4628" w:rsidRDefault="00386F1D" w:rsidP="00E6040C">
            <w:pPr>
              <w:rPr>
                <w:rFonts w:ascii="Times New Roman" w:hAnsi="Times New Roman" w:cs="Times New Roman"/>
                <w:color w:val="000000"/>
                <w:sz w:val="24"/>
                <w:szCs w:val="24"/>
                <w:lang w:val="es-ES"/>
                <w:rPrChange w:id="4481" w:author="chris" w:date="2015-04-19T12:09:00Z">
                  <w:rPr>
                    <w:rFonts w:ascii="Times New Roman" w:hAnsi="Times New Roman" w:cs="Times New Roman"/>
                    <w:color w:val="000000"/>
                    <w:sz w:val="24"/>
                    <w:szCs w:val="24"/>
                  </w:rPr>
                </w:rPrChange>
              </w:rPr>
            </w:pPr>
          </w:p>
          <w:p w14:paraId="7EFED0F1" w14:textId="52FE4768" w:rsidR="00386F1D" w:rsidRPr="006C4628" w:rsidRDefault="001D711A" w:rsidP="00E6040C">
            <w:pPr>
              <w:jc w:val="center"/>
              <w:rPr>
                <w:rFonts w:ascii="Times New Roman" w:hAnsi="Times New Roman" w:cs="Times New Roman"/>
                <w:color w:val="000000"/>
                <w:sz w:val="24"/>
                <w:szCs w:val="24"/>
                <w:lang w:val="es-ES"/>
                <w:rPrChange w:id="4482" w:author="chris" w:date="2015-04-19T12:09:00Z">
                  <w:rPr>
                    <w:rFonts w:ascii="Times New Roman" w:hAnsi="Times New Roman" w:cs="Times New Roman"/>
                    <w:color w:val="000000"/>
                    <w:sz w:val="24"/>
                    <w:szCs w:val="24"/>
                  </w:rPr>
                </w:rPrChange>
              </w:rPr>
            </w:pPr>
            <w:ins w:id="4483" w:author="Johana Montejo Rozo" w:date="2015-03-14T19:11:00Z">
              <w:r w:rsidRPr="006C4628">
                <w:rPr>
                  <w:lang w:val="es-ES" w:eastAsia="es-ES"/>
                  <w:rPrChange w:id="4484" w:author="chris" w:date="2015-04-19T12:09:00Z">
                    <w:rPr>
                      <w:noProof/>
                      <w:lang w:val="es-ES" w:eastAsia="es-ES"/>
                    </w:rPr>
                  </w:rPrChange>
                </w:rPr>
                <w:lastRenderedPageBreak/>
                <mc:AlternateContent>
                  <mc:Choice Requires="wps">
                    <w:drawing>
                      <wp:anchor distT="0" distB="0" distL="114300" distR="114300" simplePos="0" relativeHeight="251690496" behindDoc="0" locked="0" layoutInCell="1" allowOverlap="1" wp14:anchorId="00065320" wp14:editId="65DA4365">
                        <wp:simplePos x="0" y="0"/>
                        <wp:positionH relativeFrom="column">
                          <wp:posOffset>584835</wp:posOffset>
                        </wp:positionH>
                        <wp:positionV relativeFrom="paragraph">
                          <wp:posOffset>2170430</wp:posOffset>
                        </wp:positionV>
                        <wp:extent cx="895350" cy="323850"/>
                        <wp:effectExtent l="57150" t="19050" r="76200" b="95250"/>
                        <wp:wrapNone/>
                        <wp:docPr id="33" name="Rectángulo redondeado 33"/>
                        <wp:cNvGraphicFramePr/>
                        <a:graphic xmlns:a="http://schemas.openxmlformats.org/drawingml/2006/main">
                          <a:graphicData uri="http://schemas.microsoft.com/office/word/2010/wordprocessingShape">
                            <wps:wsp>
                              <wps:cNvSpPr/>
                              <wps:spPr>
                                <a:xfrm>
                                  <a:off x="0" y="0"/>
                                  <a:ext cx="895350" cy="3238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5A2A8C" w14:textId="198EA7F2" w:rsidR="00383879" w:rsidRPr="001D711A" w:rsidRDefault="00383879" w:rsidP="001D711A">
                                    <w:pPr>
                                      <w:jc w:val="center"/>
                                      <w:rPr>
                                        <w:b/>
                                        <w:color w:val="FF0000"/>
                                      </w:rPr>
                                    </w:pPr>
                                    <w:proofErr w:type="gramStart"/>
                                    <w:r w:rsidRPr="001D711A">
                                      <w:rPr>
                                        <w:b/>
                                        <w:color w:val="FF0000"/>
                                      </w:rPr>
                                      <w:t>residuo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redondeado 33" o:spid="_x0000_s1048" style="position:absolute;left:0;text-align:left;margin-left:46.05pt;margin-top:170.9pt;width:70.5pt;height:25.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" filled="f" strokecolor="red" strokeweight="1.75pt">
                        <v:shadow on="t" color="black" opacity="22937f" origin=",.5" offset="0,.63889mm"/>
                        <v:textbox>
                          <w:txbxContent>
                            <w:p w14:paraId="005A2A8C" w14:textId="198EA7F2" w:rsidR="00B7242E" w:rsidRPr="001D711A" w:rsidRDefault="00B7242E" w:rsidP="001D711A">
                              <w:pPr>
                                <w:jc w:val="center"/>
                                <w:rPr>
                                  <w:b/>
                                  <w:color w:val="FF0000"/>
                                </w:rPr>
                              </w:pPr>
                              <w:proofErr w:type="gramStart"/>
                              <w:r w:rsidRPr="001D711A">
                                <w:rPr>
                                  <w:b/>
                                  <w:color w:val="FF0000"/>
                                </w:rPr>
                                <w:t>residuo</w:t>
                              </w:r>
                              <w:proofErr w:type="gramEnd"/>
                            </w:p>
                          </w:txbxContent>
                        </v:textbox>
                      </v:roundrect>
                    </w:pict>
                  </mc:Fallback>
                </mc:AlternateContent>
              </w:r>
            </w:ins>
            <w:r w:rsidR="005E5B75" w:rsidRPr="006C4628">
              <w:rPr>
                <w:lang w:val="es-ES" w:eastAsia="es-ES"/>
                <w:rPrChange w:id="4485" w:author="chris" w:date="2015-04-19T12:09:00Z">
                  <w:rPr>
                    <w:noProof/>
                    <w:lang w:val="es-ES" w:eastAsia="es-ES"/>
                  </w:rPr>
                </w:rPrChange>
              </w:rPr>
              <mc:AlternateContent>
                <mc:Choice Requires="wps">
                  <w:drawing>
                    <wp:anchor distT="0" distB="0" distL="114300" distR="114300" simplePos="0" relativeHeight="251666944" behindDoc="0" locked="0" layoutInCell="1" allowOverlap="1" wp14:anchorId="6EB7FDBE" wp14:editId="015863A5">
                      <wp:simplePos x="0" y="0"/>
                      <wp:positionH relativeFrom="column">
                        <wp:posOffset>513088</wp:posOffset>
                      </wp:positionH>
                      <wp:positionV relativeFrom="paragraph">
                        <wp:posOffset>1154521</wp:posOffset>
                      </wp:positionV>
                      <wp:extent cx="783772" cy="237506"/>
                      <wp:effectExtent l="76200" t="38100" r="35560" b="86360"/>
                      <wp:wrapNone/>
                      <wp:docPr id="83" name="83 Rectángulo redondeado"/>
                      <wp:cNvGraphicFramePr/>
                      <a:graphic xmlns:a="http://schemas.openxmlformats.org/drawingml/2006/main">
                        <a:graphicData uri="http://schemas.microsoft.com/office/word/2010/wordprocessingShape">
                          <wps:wsp>
                            <wps:cNvSpPr/>
                            <wps:spPr>
                              <a:xfrm>
                                <a:off x="0" y="0"/>
                                <a:ext cx="783772" cy="23750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44E04" w14:textId="62BF755F" w:rsidR="00383879" w:rsidRPr="005E5B75" w:rsidRDefault="00383879" w:rsidP="00202307">
                                  <w:pPr>
                                    <w:jc w:val="center"/>
                                    <w:rPr>
                                      <w:b/>
                                      <w:color w:val="FF0000"/>
                                      <w:sz w:val="18"/>
                                      <w:lang w:val="es-CO"/>
                                    </w:rPr>
                                  </w:pPr>
                                  <w:r w:rsidRPr="005E5B75">
                                    <w:rPr>
                                      <w:b/>
                                      <w:color w:val="FF0000"/>
                                      <w:sz w:val="1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3 Rectángulo redondeado" o:spid="_x0000_s1049" style="position:absolute;left:0;text-align:left;margin-left:40.4pt;margin-top:90.9pt;width:61.7pt;height:18.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" filled="f" strokecolor="red" strokeweight="2.25pt">
                      <v:shadow on="t" color="black" opacity="22937f" origin=",.5" offset="0,.63889mm"/>
                      <v:textbox>
                        <w:txbxContent>
                          <w:p w14:paraId="34244E04" w14:textId="62BF755F" w:rsidR="00B7242E" w:rsidRPr="005E5B75" w:rsidRDefault="00B7242E" w:rsidP="00202307">
                            <w:pPr>
                              <w:jc w:val="center"/>
                              <w:rPr>
                                <w:b/>
                                <w:color w:val="FF0000"/>
                                <w:sz w:val="18"/>
                                <w:lang w:val="es-CO"/>
                              </w:rPr>
                            </w:pPr>
                            <w:r w:rsidRPr="005E5B75">
                              <w:rPr>
                                <w:b/>
                                <w:color w:val="FF0000"/>
                                <w:sz w:val="18"/>
                                <w:lang w:val="es-CO"/>
                              </w:rPr>
                              <w:t>Residuo</w:t>
                            </w:r>
                          </w:p>
                        </w:txbxContent>
                      </v:textbox>
                    </v:roundrect>
                  </w:pict>
                </mc:Fallback>
              </mc:AlternateContent>
            </w:r>
            <w:r w:rsidR="005E5B75" w:rsidRPr="006C4628">
              <w:rPr>
                <w:lang w:val="es-ES" w:eastAsia="es-ES"/>
                <w:rPrChange w:id="4486" w:author="chris" w:date="2015-04-19T12:09:00Z">
                  <w:rPr>
                    <w:noProof/>
                    <w:lang w:val="es-ES" w:eastAsia="es-ES"/>
                  </w:rPr>
                </w:rPrChange>
              </w:rPr>
              <mc:AlternateContent>
                <mc:Choice Requires="wps">
                  <w:drawing>
                    <wp:anchor distT="0" distB="0" distL="114300" distR="114300" simplePos="0" relativeHeight="251665920" behindDoc="0" locked="0" layoutInCell="1" allowOverlap="1" wp14:anchorId="21260F17" wp14:editId="36F35E46">
                      <wp:simplePos x="0" y="0"/>
                      <wp:positionH relativeFrom="column">
                        <wp:posOffset>1473200</wp:posOffset>
                      </wp:positionH>
                      <wp:positionV relativeFrom="paragraph">
                        <wp:posOffset>1735645</wp:posOffset>
                      </wp:positionV>
                      <wp:extent cx="866899" cy="296042"/>
                      <wp:effectExtent l="76200" t="38100" r="85725" b="104140"/>
                      <wp:wrapNone/>
                      <wp:docPr id="82" name="82 Rectángulo redondeado"/>
                      <wp:cNvGraphicFramePr/>
                      <a:graphic xmlns:a="http://schemas.openxmlformats.org/drawingml/2006/main">
                        <a:graphicData uri="http://schemas.microsoft.com/office/word/2010/wordprocessingShape">
                          <wps:wsp>
                            <wps:cNvSpPr/>
                            <wps:spPr>
                              <a:xfrm>
                                <a:off x="0" y="0"/>
                                <a:ext cx="866899" cy="296042"/>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89A085" w14:textId="77777777" w:rsidR="00383879" w:rsidRPr="005E5B75" w:rsidRDefault="00383879" w:rsidP="00202307">
                                  <w:pPr>
                                    <w:jc w:val="center"/>
                                    <w:rPr>
                                      <w:b/>
                                      <w:color w:val="FF0000"/>
                                      <w:sz w:val="22"/>
                                      <w:lang w:val="es-CO"/>
                                    </w:rPr>
                                  </w:pPr>
                                  <w:proofErr w:type="gramStart"/>
                                  <w:r w:rsidRPr="005E5B75">
                                    <w:rPr>
                                      <w:b/>
                                      <w:color w:val="FF0000"/>
                                      <w:sz w:val="22"/>
                                      <w:lang w:val="es-CO"/>
                                    </w:rPr>
                                    <w:t>inexacta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2 Rectángulo redondeado" o:spid="_x0000_s1050" style="position:absolute;left:0;text-align:left;margin-left:116pt;margin-top:136.65pt;width:68.2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" filled="f" strokecolor="red" strokeweight="2.25pt">
                      <v:shadow on="t" color="black" opacity="22937f" origin=",.5" offset="0,.63889mm"/>
                      <v:textbox>
                        <w:txbxContent>
                          <w:p w14:paraId="6B89A085" w14:textId="77777777" w:rsidR="00B7242E" w:rsidRPr="005E5B75" w:rsidRDefault="00B7242E" w:rsidP="00202307">
                            <w:pPr>
                              <w:jc w:val="center"/>
                              <w:rPr>
                                <w:b/>
                                <w:color w:val="FF0000"/>
                                <w:sz w:val="22"/>
                                <w:lang w:val="es-CO"/>
                              </w:rPr>
                            </w:pPr>
                            <w:proofErr w:type="gramStart"/>
                            <w:r w:rsidRPr="005E5B75">
                              <w:rPr>
                                <w:b/>
                                <w:color w:val="FF0000"/>
                                <w:sz w:val="22"/>
                                <w:lang w:val="es-CO"/>
                              </w:rPr>
                              <w:t>inexacta</w:t>
                            </w:r>
                            <w:proofErr w:type="gramEnd"/>
                          </w:p>
                        </w:txbxContent>
                      </v:textbox>
                    </v:roundrect>
                  </w:pict>
                </mc:Fallback>
              </mc:AlternateContent>
            </w:r>
            <w:r w:rsidR="005E5B75" w:rsidRPr="006C4628">
              <w:rPr>
                <w:lang w:val="es-ES" w:eastAsia="es-ES"/>
                <w:rPrChange w:id="4487" w:author="chris" w:date="2015-04-19T12:09:00Z">
                  <w:rPr>
                    <w:noProof/>
                    <w:lang w:val="es-ES" w:eastAsia="es-ES"/>
                  </w:rPr>
                </w:rPrChange>
              </w:rPr>
              <w:drawing>
                <wp:inline distT="0" distB="0" distL="0" distR="0" wp14:anchorId="3807EF04" wp14:editId="31747926">
                  <wp:extent cx="3681351" cy="2351315"/>
                  <wp:effectExtent l="38100" t="38100" r="33655" b="304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255" t="15593" r="19064" b="17288"/>
                          <a:stretch/>
                        </pic:blipFill>
                        <pic:spPr bwMode="auto">
                          <a:xfrm>
                            <a:off x="0" y="0"/>
                            <a:ext cx="3686099" cy="2354348"/>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10A2A5AA" w14:textId="77777777" w:rsidR="00386F1D" w:rsidRPr="006C4628" w:rsidRDefault="00386F1D" w:rsidP="00E6040C">
            <w:pPr>
              <w:rPr>
                <w:rFonts w:ascii="Times New Roman" w:hAnsi="Times New Roman" w:cs="Times New Roman"/>
                <w:color w:val="000000"/>
                <w:sz w:val="24"/>
                <w:szCs w:val="24"/>
                <w:lang w:val="es-ES"/>
                <w:rPrChange w:id="4488" w:author="chris" w:date="2015-04-19T12:09:00Z">
                  <w:rPr>
                    <w:rFonts w:ascii="Times New Roman" w:hAnsi="Times New Roman" w:cs="Times New Roman"/>
                    <w:color w:val="000000"/>
                    <w:sz w:val="24"/>
                    <w:szCs w:val="24"/>
                  </w:rPr>
                </w:rPrChange>
              </w:rPr>
            </w:pPr>
          </w:p>
          <w:p w14:paraId="4ABA24D4" w14:textId="77777777" w:rsidR="00386F1D" w:rsidRPr="0047070E" w:rsidRDefault="000F3C81" w:rsidP="00E6040C">
            <w:pPr>
              <w:rPr>
                <w:rFonts w:ascii="Times New Roman" w:hAnsi="Times New Roman" w:cs="Times New Roman"/>
                <w:color w:val="000000"/>
                <w:sz w:val="24"/>
                <w:szCs w:val="24"/>
                <w:lang w:val="es-ES"/>
                <w:rPrChange w:id="4489" w:author="chris" w:date="2015-04-19T12:55:00Z">
                  <w:rPr>
                    <w:rFonts w:ascii="Times New Roman" w:hAnsi="Times New Roman" w:cs="Times New Roman"/>
                    <w:color w:val="000000"/>
                    <w:sz w:val="24"/>
                    <w:szCs w:val="24"/>
                    <w:u w:val="single"/>
                  </w:rPr>
                </w:rPrChange>
              </w:rPr>
            </w:pPr>
            <w:r w:rsidRPr="0047070E">
              <w:rPr>
                <w:rFonts w:ascii="Times New Roman" w:hAnsi="Times New Roman" w:cs="Times New Roman"/>
                <w:b/>
                <w:color w:val="000000"/>
                <w:sz w:val="24"/>
                <w:szCs w:val="24"/>
                <w:lang w:val="es-ES"/>
                <w:rPrChange w:id="4490" w:author="chris" w:date="2015-04-19T12:55:00Z">
                  <w:rPr>
                    <w:rFonts w:ascii="Times New Roman" w:hAnsi="Times New Roman" w:cs="Times New Roman"/>
                    <w:color w:val="000000"/>
                    <w:sz w:val="24"/>
                    <w:szCs w:val="24"/>
                    <w:u w:val="single"/>
                  </w:rPr>
                </w:rPrChange>
              </w:rPr>
              <w:t>Ficha del docente</w:t>
            </w:r>
            <w:del w:id="4491" w:author="chris" w:date="2015-04-19T12:55:00Z">
              <w:r w:rsidRPr="0047070E" w:rsidDel="0047070E">
                <w:rPr>
                  <w:rFonts w:ascii="Times New Roman" w:hAnsi="Times New Roman" w:cs="Times New Roman"/>
                  <w:color w:val="000000"/>
                  <w:sz w:val="24"/>
                  <w:szCs w:val="24"/>
                  <w:lang w:val="es-ES"/>
                  <w:rPrChange w:id="4492" w:author="chris" w:date="2015-04-19T12:55:00Z">
                    <w:rPr>
                      <w:rFonts w:ascii="Times New Roman" w:hAnsi="Times New Roman" w:cs="Times New Roman"/>
                      <w:color w:val="000000"/>
                      <w:sz w:val="24"/>
                      <w:szCs w:val="24"/>
                      <w:u w:val="single"/>
                    </w:rPr>
                  </w:rPrChange>
                </w:rPr>
                <w:delText xml:space="preserve">: </w:delText>
              </w:r>
            </w:del>
          </w:p>
          <w:p w14:paraId="6F7C9686" w14:textId="77777777" w:rsidR="000F3C81" w:rsidRPr="006C4628" w:rsidRDefault="000F3C81" w:rsidP="00E6040C">
            <w:pPr>
              <w:rPr>
                <w:rFonts w:ascii="Times New Roman" w:hAnsi="Times New Roman" w:cs="Times New Roman"/>
                <w:color w:val="000000"/>
                <w:sz w:val="24"/>
                <w:szCs w:val="24"/>
                <w:lang w:val="es-ES"/>
                <w:rPrChange w:id="4493" w:author="chris" w:date="2015-04-19T12:09:00Z">
                  <w:rPr>
                    <w:rFonts w:ascii="Times New Roman" w:hAnsi="Times New Roman" w:cs="Times New Roman"/>
                    <w:color w:val="000000"/>
                    <w:sz w:val="24"/>
                    <w:szCs w:val="24"/>
                  </w:rPr>
                </w:rPrChange>
              </w:rPr>
            </w:pPr>
          </w:p>
          <w:p w14:paraId="0E26C34D" w14:textId="77777777" w:rsidR="003D2043" w:rsidRPr="006C4628" w:rsidRDefault="003D2043" w:rsidP="00E6040C">
            <w:pPr>
              <w:rPr>
                <w:rFonts w:ascii="Times New Roman" w:hAnsi="Times New Roman" w:cs="Times New Roman"/>
                <w:b/>
                <w:color w:val="000000"/>
                <w:sz w:val="24"/>
                <w:szCs w:val="24"/>
                <w:lang w:val="es-ES"/>
                <w:rPrChange w:id="449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495" w:author="chris" w:date="2015-04-19T12:09:00Z">
                  <w:rPr>
                    <w:rFonts w:ascii="Times New Roman" w:hAnsi="Times New Roman" w:cs="Times New Roman"/>
                    <w:b/>
                    <w:color w:val="000000"/>
                    <w:sz w:val="24"/>
                    <w:szCs w:val="24"/>
                  </w:rPr>
                </w:rPrChange>
              </w:rPr>
              <w:t>Objetivo</w:t>
            </w:r>
          </w:p>
          <w:p w14:paraId="001F1A72" w14:textId="75D19A4C" w:rsidR="003D2043" w:rsidRPr="006C4628" w:rsidRDefault="003D2043" w:rsidP="00E6040C">
            <w:pPr>
              <w:rPr>
                <w:rFonts w:ascii="Times New Roman" w:hAnsi="Times New Roman" w:cs="Times New Roman"/>
                <w:color w:val="000000"/>
                <w:sz w:val="24"/>
                <w:szCs w:val="24"/>
                <w:lang w:val="es-ES"/>
                <w:rPrChange w:id="449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497" w:author="chris" w:date="2015-04-19T12:09:00Z">
                  <w:rPr>
                    <w:rFonts w:ascii="Times New Roman" w:hAnsi="Times New Roman" w:cs="Times New Roman"/>
                    <w:color w:val="000000"/>
                    <w:sz w:val="24"/>
                    <w:szCs w:val="24"/>
                  </w:rPr>
                </w:rPrChange>
              </w:rPr>
              <w:t xml:space="preserve">El objetivo de este recurso es introducir la división de números naturales, recordando el concepto de </w:t>
            </w:r>
            <w:del w:id="4498" w:author="chris" w:date="2015-04-19T13:09:00Z">
              <w:r w:rsidRPr="006C4628" w:rsidDel="001A6F0E">
                <w:rPr>
                  <w:rFonts w:ascii="Times New Roman" w:hAnsi="Times New Roman" w:cs="Times New Roman"/>
                  <w:color w:val="000000"/>
                  <w:sz w:val="24"/>
                  <w:szCs w:val="24"/>
                  <w:lang w:val="es-ES"/>
                  <w:rPrChange w:id="4499" w:author="chris" w:date="2015-04-19T12:09:00Z">
                    <w:rPr>
                      <w:rFonts w:ascii="Times New Roman" w:hAnsi="Times New Roman" w:cs="Times New Roman"/>
                      <w:color w:val="000000"/>
                      <w:sz w:val="24"/>
                      <w:szCs w:val="24"/>
                    </w:rPr>
                  </w:rPrChange>
                </w:rPr>
                <w:delText>división,</w:delText>
              </w:r>
            </w:del>
            <w:ins w:id="4500" w:author="chris" w:date="2015-04-19T13:09:00Z">
              <w:r w:rsidR="001A6F0E">
                <w:rPr>
                  <w:rFonts w:ascii="Times New Roman" w:hAnsi="Times New Roman" w:cs="Times New Roman"/>
                  <w:color w:val="000000"/>
                  <w:sz w:val="24"/>
                  <w:szCs w:val="24"/>
                  <w:lang w:val="es-ES"/>
                </w:rPr>
                <w:t>esta,</w:t>
              </w:r>
            </w:ins>
            <w:r w:rsidRPr="006C4628">
              <w:rPr>
                <w:rFonts w:ascii="Times New Roman" w:hAnsi="Times New Roman" w:cs="Times New Roman"/>
                <w:color w:val="000000"/>
                <w:sz w:val="24"/>
                <w:szCs w:val="24"/>
                <w:lang w:val="es-ES"/>
                <w:rPrChange w:id="4501" w:author="chris" w:date="2015-04-19T12:09:00Z">
                  <w:rPr>
                    <w:rFonts w:ascii="Times New Roman" w:hAnsi="Times New Roman" w:cs="Times New Roman"/>
                    <w:color w:val="000000"/>
                    <w:sz w:val="24"/>
                    <w:szCs w:val="24"/>
                  </w:rPr>
                </w:rPrChange>
              </w:rPr>
              <w:t xml:space="preserve"> sus términos y los conceptos de división exacta </w:t>
            </w:r>
            <w:del w:id="4502" w:author="chris" w:date="2015-04-19T12:56:00Z">
              <w:r w:rsidRPr="006C4628" w:rsidDel="0047070E">
                <w:rPr>
                  <w:rFonts w:ascii="Times New Roman" w:hAnsi="Times New Roman" w:cs="Times New Roman"/>
                  <w:color w:val="000000"/>
                  <w:sz w:val="24"/>
                  <w:szCs w:val="24"/>
                  <w:lang w:val="es-ES"/>
                  <w:rPrChange w:id="4503" w:author="chris" w:date="2015-04-19T12:09:00Z">
                    <w:rPr>
                      <w:rFonts w:ascii="Times New Roman" w:hAnsi="Times New Roman" w:cs="Times New Roman"/>
                      <w:color w:val="000000"/>
                      <w:sz w:val="24"/>
                      <w:szCs w:val="24"/>
                    </w:rPr>
                  </w:rPrChange>
                </w:rPr>
                <w:delText>y división</w:delText>
              </w:r>
            </w:del>
            <w:ins w:id="4504" w:author="chris" w:date="2015-04-19T12:56:00Z">
              <w:r w:rsidR="0047070E">
                <w:rPr>
                  <w:rFonts w:ascii="Times New Roman" w:hAnsi="Times New Roman" w:cs="Times New Roman"/>
                  <w:color w:val="000000"/>
                  <w:sz w:val="24"/>
                  <w:szCs w:val="24"/>
                  <w:lang w:val="es-ES"/>
                </w:rPr>
                <w:t>e</w:t>
              </w:r>
            </w:ins>
            <w:r w:rsidRPr="006C4628">
              <w:rPr>
                <w:rFonts w:ascii="Times New Roman" w:hAnsi="Times New Roman" w:cs="Times New Roman"/>
                <w:color w:val="000000"/>
                <w:sz w:val="24"/>
                <w:szCs w:val="24"/>
                <w:lang w:val="es-ES"/>
                <w:rPrChange w:id="4505" w:author="chris" w:date="2015-04-19T12:09:00Z">
                  <w:rPr>
                    <w:rFonts w:ascii="Times New Roman" w:hAnsi="Times New Roman" w:cs="Times New Roman"/>
                    <w:color w:val="000000"/>
                    <w:sz w:val="24"/>
                    <w:szCs w:val="24"/>
                  </w:rPr>
                </w:rPrChange>
              </w:rPr>
              <w:t xml:space="preserve"> inexacta.</w:t>
            </w:r>
          </w:p>
          <w:p w14:paraId="4446471A" w14:textId="77777777" w:rsidR="003D2043" w:rsidRPr="006C4628" w:rsidRDefault="003D2043" w:rsidP="00E6040C">
            <w:pPr>
              <w:rPr>
                <w:rFonts w:ascii="Times New Roman" w:hAnsi="Times New Roman" w:cs="Times New Roman"/>
                <w:color w:val="000000"/>
                <w:sz w:val="24"/>
                <w:szCs w:val="24"/>
                <w:lang w:val="es-ES"/>
                <w:rPrChange w:id="4506" w:author="chris" w:date="2015-04-19T12:09:00Z">
                  <w:rPr>
                    <w:rFonts w:ascii="Times New Roman" w:hAnsi="Times New Roman" w:cs="Times New Roman"/>
                    <w:color w:val="000000"/>
                    <w:sz w:val="24"/>
                    <w:szCs w:val="24"/>
                  </w:rPr>
                </w:rPrChange>
              </w:rPr>
            </w:pPr>
          </w:p>
          <w:p w14:paraId="5722996C" w14:textId="77777777" w:rsidR="003D2043" w:rsidRPr="006C4628" w:rsidRDefault="003D2043" w:rsidP="00E6040C">
            <w:pPr>
              <w:rPr>
                <w:rFonts w:ascii="Times New Roman" w:hAnsi="Times New Roman" w:cs="Times New Roman"/>
                <w:b/>
                <w:color w:val="000000"/>
                <w:sz w:val="24"/>
                <w:szCs w:val="24"/>
                <w:lang w:val="es-ES"/>
                <w:rPrChange w:id="450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508" w:author="chris" w:date="2015-04-19T12:09:00Z">
                  <w:rPr>
                    <w:rFonts w:ascii="Times New Roman" w:hAnsi="Times New Roman" w:cs="Times New Roman"/>
                    <w:b/>
                    <w:color w:val="000000"/>
                    <w:sz w:val="24"/>
                    <w:szCs w:val="24"/>
                  </w:rPr>
                </w:rPrChange>
              </w:rPr>
              <w:t>Propuesta</w:t>
            </w:r>
          </w:p>
          <w:p w14:paraId="65649874" w14:textId="03B1D7AE" w:rsidR="003D2043" w:rsidRPr="006C4628" w:rsidRDefault="003D2043" w:rsidP="00E6040C">
            <w:pPr>
              <w:rPr>
                <w:rFonts w:ascii="Times New Roman" w:hAnsi="Times New Roman" w:cs="Times New Roman"/>
                <w:b/>
                <w:color w:val="000000"/>
                <w:sz w:val="24"/>
                <w:szCs w:val="24"/>
                <w:lang w:val="es-ES"/>
                <w:rPrChange w:id="450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510" w:author="chris" w:date="2015-04-19T12:09:00Z">
                  <w:rPr>
                    <w:rFonts w:ascii="Times New Roman" w:hAnsi="Times New Roman" w:cs="Times New Roman"/>
                    <w:b/>
                    <w:color w:val="000000"/>
                    <w:sz w:val="24"/>
                    <w:szCs w:val="24"/>
                  </w:rPr>
                </w:rPrChange>
              </w:rPr>
              <w:t>Antes de la presentación</w:t>
            </w:r>
            <w:ins w:id="4511" w:author="chris" w:date="2015-04-19T12:56:00Z">
              <w:r w:rsidR="0047070E">
                <w:rPr>
                  <w:rFonts w:ascii="Times New Roman" w:hAnsi="Times New Roman" w:cs="Times New Roman"/>
                  <w:b/>
                  <w:color w:val="000000"/>
                  <w:sz w:val="24"/>
                  <w:szCs w:val="24"/>
                  <w:lang w:val="es-ES"/>
                </w:rPr>
                <w:t>.</w:t>
              </w:r>
            </w:ins>
          </w:p>
          <w:p w14:paraId="5F397A46" w14:textId="3D065803" w:rsidR="003D2043" w:rsidRPr="006C4628" w:rsidRDefault="008716E6" w:rsidP="00E6040C">
            <w:pPr>
              <w:rPr>
                <w:rFonts w:ascii="Times New Roman" w:hAnsi="Times New Roman" w:cs="Times New Roman"/>
                <w:color w:val="000000"/>
                <w:sz w:val="24"/>
                <w:szCs w:val="24"/>
                <w:lang w:val="es-ES"/>
                <w:rPrChange w:id="451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13" w:author="chris" w:date="2015-04-19T12:09:00Z">
                  <w:rPr>
                    <w:rFonts w:ascii="Times New Roman" w:hAnsi="Times New Roman" w:cs="Times New Roman"/>
                    <w:color w:val="000000"/>
                    <w:sz w:val="24"/>
                    <w:szCs w:val="24"/>
                  </w:rPr>
                </w:rPrChange>
              </w:rPr>
              <w:t xml:space="preserve">Se recomienda </w:t>
            </w:r>
            <w:r w:rsidR="003D2043" w:rsidRPr="006C4628">
              <w:rPr>
                <w:rFonts w:ascii="Times New Roman" w:hAnsi="Times New Roman" w:cs="Times New Roman"/>
                <w:color w:val="000000"/>
                <w:sz w:val="24"/>
                <w:szCs w:val="24"/>
                <w:lang w:val="es-ES"/>
                <w:rPrChange w:id="4514" w:author="chris" w:date="2015-04-19T12:09:00Z">
                  <w:rPr>
                    <w:rFonts w:ascii="Times New Roman" w:hAnsi="Times New Roman" w:cs="Times New Roman"/>
                    <w:color w:val="000000"/>
                    <w:sz w:val="24"/>
                    <w:szCs w:val="24"/>
                  </w:rPr>
                </w:rPrChange>
              </w:rPr>
              <w:t>introducir el tema, pregunta</w:t>
            </w:r>
            <w:r w:rsidRPr="006C4628">
              <w:rPr>
                <w:rFonts w:ascii="Times New Roman" w:hAnsi="Times New Roman" w:cs="Times New Roman"/>
                <w:color w:val="000000"/>
                <w:sz w:val="24"/>
                <w:szCs w:val="24"/>
                <w:lang w:val="es-ES"/>
                <w:rPrChange w:id="4515" w:author="chris" w:date="2015-04-19T12:09:00Z">
                  <w:rPr>
                    <w:rFonts w:ascii="Times New Roman" w:hAnsi="Times New Roman" w:cs="Times New Roman"/>
                    <w:color w:val="000000"/>
                    <w:sz w:val="24"/>
                    <w:szCs w:val="24"/>
                  </w:rPr>
                </w:rPrChange>
              </w:rPr>
              <w:t>ndo</w:t>
            </w:r>
            <w:r w:rsidR="003D2043" w:rsidRPr="006C4628">
              <w:rPr>
                <w:rFonts w:ascii="Times New Roman" w:hAnsi="Times New Roman" w:cs="Times New Roman"/>
                <w:color w:val="000000"/>
                <w:sz w:val="24"/>
                <w:szCs w:val="24"/>
                <w:lang w:val="es-ES"/>
                <w:rPrChange w:id="4516" w:author="chris" w:date="2015-04-19T12:09:00Z">
                  <w:rPr>
                    <w:rFonts w:ascii="Times New Roman" w:hAnsi="Times New Roman" w:cs="Times New Roman"/>
                    <w:color w:val="000000"/>
                    <w:sz w:val="24"/>
                    <w:szCs w:val="24"/>
                  </w:rPr>
                </w:rPrChange>
              </w:rPr>
              <w:t xml:space="preserve"> a los </w:t>
            </w:r>
            <w:r w:rsidRPr="006C4628">
              <w:rPr>
                <w:rFonts w:ascii="Times New Roman" w:hAnsi="Times New Roman" w:cs="Times New Roman"/>
                <w:color w:val="000000"/>
                <w:sz w:val="24"/>
                <w:szCs w:val="24"/>
                <w:lang w:val="es-ES"/>
                <w:rPrChange w:id="4517" w:author="chris" w:date="2015-04-19T12:09:00Z">
                  <w:rPr>
                    <w:rFonts w:ascii="Times New Roman" w:hAnsi="Times New Roman" w:cs="Times New Roman"/>
                    <w:color w:val="000000"/>
                    <w:sz w:val="24"/>
                    <w:szCs w:val="24"/>
                  </w:rPr>
                </w:rPrChange>
              </w:rPr>
              <w:t xml:space="preserve">estudiantes </w:t>
            </w:r>
            <w:r w:rsidR="003D2043" w:rsidRPr="006C4628">
              <w:rPr>
                <w:rFonts w:ascii="Times New Roman" w:hAnsi="Times New Roman" w:cs="Times New Roman"/>
                <w:color w:val="000000"/>
                <w:sz w:val="24"/>
                <w:szCs w:val="24"/>
                <w:lang w:val="es-ES"/>
                <w:rPrChange w:id="4518" w:author="chris" w:date="2015-04-19T12:09:00Z">
                  <w:rPr>
                    <w:rFonts w:ascii="Times New Roman" w:hAnsi="Times New Roman" w:cs="Times New Roman"/>
                    <w:color w:val="000000"/>
                    <w:sz w:val="24"/>
                    <w:szCs w:val="24"/>
                  </w:rPr>
                </w:rPrChange>
              </w:rPr>
              <w:t xml:space="preserve">acerca de </w:t>
            </w:r>
            <w:del w:id="4519" w:author="chris" w:date="2015-04-19T13:09:00Z">
              <w:r w:rsidR="003D2043" w:rsidRPr="006C4628" w:rsidDel="001A6F0E">
                <w:rPr>
                  <w:rFonts w:ascii="Times New Roman" w:hAnsi="Times New Roman" w:cs="Times New Roman"/>
                  <w:color w:val="000000"/>
                  <w:sz w:val="24"/>
                  <w:szCs w:val="24"/>
                  <w:lang w:val="es-ES"/>
                  <w:rPrChange w:id="4520" w:author="chris" w:date="2015-04-19T12:09:00Z">
                    <w:rPr>
                      <w:rFonts w:ascii="Times New Roman" w:hAnsi="Times New Roman" w:cs="Times New Roman"/>
                      <w:color w:val="000000"/>
                      <w:sz w:val="24"/>
                      <w:szCs w:val="24"/>
                    </w:rPr>
                  </w:rPrChange>
                </w:rPr>
                <w:delText>las</w:delText>
              </w:r>
            </w:del>
            <w:r w:rsidR="003D2043" w:rsidRPr="006C4628">
              <w:rPr>
                <w:rFonts w:ascii="Times New Roman" w:hAnsi="Times New Roman" w:cs="Times New Roman"/>
                <w:color w:val="000000"/>
                <w:sz w:val="24"/>
                <w:szCs w:val="24"/>
                <w:lang w:val="es-ES"/>
                <w:rPrChange w:id="4521" w:author="chris" w:date="2015-04-19T12:09:00Z">
                  <w:rPr>
                    <w:rFonts w:ascii="Times New Roman" w:hAnsi="Times New Roman" w:cs="Times New Roman"/>
                    <w:color w:val="000000"/>
                    <w:sz w:val="24"/>
                    <w:szCs w:val="24"/>
                  </w:rPr>
                </w:rPrChange>
              </w:rPr>
              <w:t xml:space="preserve"> situaciones de la vida real en las que se requiere la resolución de</w:t>
            </w:r>
            <w:r w:rsidRPr="006C4628">
              <w:rPr>
                <w:rFonts w:ascii="Times New Roman" w:hAnsi="Times New Roman" w:cs="Times New Roman"/>
                <w:color w:val="000000"/>
                <w:sz w:val="24"/>
                <w:szCs w:val="24"/>
                <w:lang w:val="es-ES"/>
                <w:rPrChange w:id="4522" w:author="chris" w:date="2015-04-19T12:09:00Z">
                  <w:rPr>
                    <w:rFonts w:ascii="Times New Roman" w:hAnsi="Times New Roman" w:cs="Times New Roman"/>
                    <w:color w:val="000000"/>
                    <w:sz w:val="24"/>
                    <w:szCs w:val="24"/>
                  </w:rPr>
                </w:rPrChange>
              </w:rPr>
              <w:t xml:space="preserve"> divisiones o reparticiones en partes iguales. </w:t>
            </w:r>
          </w:p>
          <w:p w14:paraId="3B14AAFE" w14:textId="77777777" w:rsidR="003D2043" w:rsidRPr="006C4628" w:rsidRDefault="003D2043" w:rsidP="00E6040C">
            <w:pPr>
              <w:rPr>
                <w:rFonts w:ascii="Times New Roman" w:hAnsi="Times New Roman" w:cs="Times New Roman"/>
                <w:color w:val="000000"/>
                <w:sz w:val="24"/>
                <w:szCs w:val="24"/>
                <w:lang w:val="es-ES"/>
                <w:rPrChange w:id="4523" w:author="chris" w:date="2015-04-19T12:09:00Z">
                  <w:rPr>
                    <w:rFonts w:ascii="Times New Roman" w:hAnsi="Times New Roman" w:cs="Times New Roman"/>
                    <w:color w:val="000000"/>
                    <w:sz w:val="24"/>
                    <w:szCs w:val="24"/>
                  </w:rPr>
                </w:rPrChange>
              </w:rPr>
            </w:pPr>
          </w:p>
          <w:p w14:paraId="22F0AAC4" w14:textId="41688034" w:rsidR="003D2043" w:rsidRPr="006C4628" w:rsidRDefault="00B26CEC" w:rsidP="00E6040C">
            <w:pPr>
              <w:rPr>
                <w:rFonts w:ascii="Times New Roman" w:hAnsi="Times New Roman" w:cs="Times New Roman"/>
                <w:color w:val="000000"/>
                <w:sz w:val="24"/>
                <w:szCs w:val="24"/>
                <w:lang w:val="es-ES"/>
                <w:rPrChange w:id="452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25" w:author="chris" w:date="2015-04-19T12:09:00Z">
                  <w:rPr>
                    <w:rFonts w:ascii="Times New Roman" w:hAnsi="Times New Roman" w:cs="Times New Roman"/>
                    <w:color w:val="000000"/>
                    <w:sz w:val="24"/>
                    <w:szCs w:val="24"/>
                  </w:rPr>
                </w:rPrChange>
              </w:rPr>
              <w:t>Se propone trabajar problemas del tipo:</w:t>
            </w:r>
          </w:p>
          <w:p w14:paraId="05D3E88A" w14:textId="77777777" w:rsidR="003D2043" w:rsidRPr="006C4628" w:rsidRDefault="003D2043" w:rsidP="00E6040C">
            <w:pPr>
              <w:rPr>
                <w:rFonts w:ascii="Times New Roman" w:hAnsi="Times New Roman" w:cs="Times New Roman"/>
                <w:color w:val="000000"/>
                <w:sz w:val="24"/>
                <w:szCs w:val="24"/>
                <w:lang w:val="es-ES"/>
                <w:rPrChange w:id="4526" w:author="chris" w:date="2015-04-19T12:09:00Z">
                  <w:rPr>
                    <w:rFonts w:ascii="Times New Roman" w:hAnsi="Times New Roman" w:cs="Times New Roman"/>
                    <w:color w:val="000000"/>
                    <w:sz w:val="24"/>
                    <w:szCs w:val="24"/>
                  </w:rPr>
                </w:rPrChange>
              </w:rPr>
            </w:pPr>
          </w:p>
          <w:p w14:paraId="2D8CA69D" w14:textId="14007640" w:rsidR="003D2043" w:rsidRPr="006C4628" w:rsidRDefault="003D2043" w:rsidP="00E6040C">
            <w:pPr>
              <w:rPr>
                <w:rFonts w:ascii="Times New Roman" w:hAnsi="Times New Roman" w:cs="Times New Roman"/>
                <w:color w:val="000000"/>
                <w:sz w:val="24"/>
                <w:szCs w:val="24"/>
                <w:lang w:val="es-ES"/>
                <w:rPrChange w:id="452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28" w:author="chris" w:date="2015-04-19T12:09:00Z">
                  <w:rPr>
                    <w:rFonts w:ascii="Times New Roman" w:hAnsi="Times New Roman" w:cs="Times New Roman"/>
                    <w:color w:val="000000"/>
                    <w:sz w:val="24"/>
                    <w:szCs w:val="24"/>
                  </w:rPr>
                </w:rPrChange>
              </w:rPr>
              <w:t>Imaginemo</w:t>
            </w:r>
            <w:r w:rsidR="00B26CEC" w:rsidRPr="006C4628">
              <w:rPr>
                <w:rFonts w:ascii="Times New Roman" w:hAnsi="Times New Roman" w:cs="Times New Roman"/>
                <w:color w:val="000000"/>
                <w:sz w:val="24"/>
                <w:szCs w:val="24"/>
                <w:lang w:val="es-ES"/>
                <w:rPrChange w:id="4529" w:author="chris" w:date="2015-04-19T12:09:00Z">
                  <w:rPr>
                    <w:rFonts w:ascii="Times New Roman" w:hAnsi="Times New Roman" w:cs="Times New Roman"/>
                    <w:color w:val="000000"/>
                    <w:sz w:val="24"/>
                    <w:szCs w:val="24"/>
                  </w:rPr>
                </w:rPrChange>
              </w:rPr>
              <w:t>s que la dueña de una floristerí</w:t>
            </w:r>
            <w:r w:rsidRPr="006C4628">
              <w:rPr>
                <w:rFonts w:ascii="Times New Roman" w:hAnsi="Times New Roman" w:cs="Times New Roman"/>
                <w:color w:val="000000"/>
                <w:sz w:val="24"/>
                <w:szCs w:val="24"/>
                <w:lang w:val="es-ES"/>
                <w:rPrChange w:id="4530" w:author="chris" w:date="2015-04-19T12:09:00Z">
                  <w:rPr>
                    <w:rFonts w:ascii="Times New Roman" w:hAnsi="Times New Roman" w:cs="Times New Roman"/>
                    <w:color w:val="000000"/>
                    <w:sz w:val="24"/>
                    <w:szCs w:val="24"/>
                  </w:rPr>
                </w:rPrChange>
              </w:rPr>
              <w:t>a recibe una cantidad de flores cada semana. Si quisiera saber cuántos ramos puede hacer con la cantidad de flores que tiene, ¿qué cálculo debe hacer? ¿Debe ir restando mientras hace los grupos de flores? ¿O puede saberlo de antemano de una forma rápida y fácil?</w:t>
            </w:r>
          </w:p>
          <w:p w14:paraId="07E09C85" w14:textId="77777777" w:rsidR="003D2043" w:rsidRPr="006C4628" w:rsidRDefault="003D2043" w:rsidP="00E6040C">
            <w:pPr>
              <w:rPr>
                <w:rFonts w:ascii="Times New Roman" w:hAnsi="Times New Roman" w:cs="Times New Roman"/>
                <w:color w:val="000000"/>
                <w:sz w:val="24"/>
                <w:szCs w:val="24"/>
                <w:lang w:val="es-ES"/>
                <w:rPrChange w:id="4531" w:author="chris" w:date="2015-04-19T12:09:00Z">
                  <w:rPr>
                    <w:rFonts w:ascii="Times New Roman" w:hAnsi="Times New Roman" w:cs="Times New Roman"/>
                    <w:color w:val="000000"/>
                    <w:sz w:val="24"/>
                    <w:szCs w:val="24"/>
                  </w:rPr>
                </w:rPrChange>
              </w:rPr>
            </w:pPr>
          </w:p>
          <w:p w14:paraId="4EE158BB" w14:textId="68099B38" w:rsidR="003D2043" w:rsidRPr="006C4628" w:rsidRDefault="003D2043" w:rsidP="00E6040C">
            <w:pPr>
              <w:rPr>
                <w:rFonts w:ascii="Times New Roman" w:hAnsi="Times New Roman" w:cs="Times New Roman"/>
                <w:color w:val="000000"/>
                <w:sz w:val="24"/>
                <w:szCs w:val="24"/>
                <w:lang w:val="es-ES"/>
                <w:rPrChange w:id="453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33" w:author="chris" w:date="2015-04-19T12:09:00Z">
                  <w:rPr>
                    <w:rFonts w:ascii="Times New Roman" w:hAnsi="Times New Roman" w:cs="Times New Roman"/>
                    <w:color w:val="000000"/>
                    <w:sz w:val="24"/>
                    <w:szCs w:val="24"/>
                  </w:rPr>
                </w:rPrChange>
              </w:rPr>
              <w:t xml:space="preserve">Si </w:t>
            </w:r>
            <w:del w:id="4534" w:author="chris" w:date="2015-04-19T13:10:00Z">
              <w:r w:rsidRPr="006C4628" w:rsidDel="001A6F0E">
                <w:rPr>
                  <w:rFonts w:ascii="Times New Roman" w:hAnsi="Times New Roman" w:cs="Times New Roman"/>
                  <w:color w:val="000000"/>
                  <w:sz w:val="24"/>
                  <w:szCs w:val="24"/>
                  <w:lang w:val="es-ES"/>
                  <w:rPrChange w:id="4535" w:author="chris" w:date="2015-04-19T12:09:00Z">
                    <w:rPr>
                      <w:rFonts w:ascii="Times New Roman" w:hAnsi="Times New Roman" w:cs="Times New Roman"/>
                      <w:color w:val="000000"/>
                      <w:sz w:val="24"/>
                      <w:szCs w:val="24"/>
                    </w:rPr>
                  </w:rPrChange>
                </w:rPr>
                <w:delText xml:space="preserve">sabemos </w:delText>
              </w:r>
            </w:del>
            <w:ins w:id="4536" w:author="chris" w:date="2015-04-19T13:10:00Z">
              <w:r w:rsidR="001A6F0E">
                <w:rPr>
                  <w:rFonts w:ascii="Times New Roman" w:hAnsi="Times New Roman" w:cs="Times New Roman"/>
                  <w:color w:val="000000"/>
                  <w:sz w:val="24"/>
                  <w:szCs w:val="24"/>
                  <w:lang w:val="es-ES"/>
                </w:rPr>
                <w:t>se sabe</w:t>
              </w:r>
              <w:r w:rsidR="001A6F0E" w:rsidRPr="006C4628">
                <w:rPr>
                  <w:rFonts w:ascii="Times New Roman" w:hAnsi="Times New Roman" w:cs="Times New Roman"/>
                  <w:color w:val="000000"/>
                  <w:sz w:val="24"/>
                  <w:szCs w:val="24"/>
                  <w:lang w:val="es-ES"/>
                  <w:rPrChange w:id="4537" w:author="chris" w:date="2015-04-19T12:09:00Z">
                    <w:rPr>
                      <w:rFonts w:ascii="Times New Roman" w:hAnsi="Times New Roman" w:cs="Times New Roman"/>
                      <w:color w:val="000000"/>
                      <w:sz w:val="24"/>
                      <w:szCs w:val="24"/>
                    </w:rPr>
                  </w:rPrChange>
                </w:rPr>
                <w:t xml:space="preserve"> </w:t>
              </w:r>
            </w:ins>
            <w:r w:rsidRPr="006C4628">
              <w:rPr>
                <w:rFonts w:ascii="Times New Roman" w:hAnsi="Times New Roman" w:cs="Times New Roman"/>
                <w:color w:val="000000"/>
                <w:sz w:val="24"/>
                <w:szCs w:val="24"/>
                <w:lang w:val="es-ES"/>
                <w:rPrChange w:id="4538" w:author="chris" w:date="2015-04-19T12:09:00Z">
                  <w:rPr>
                    <w:rFonts w:ascii="Times New Roman" w:hAnsi="Times New Roman" w:cs="Times New Roman"/>
                    <w:color w:val="000000"/>
                    <w:sz w:val="24"/>
                    <w:szCs w:val="24"/>
                  </w:rPr>
                </w:rPrChange>
              </w:rPr>
              <w:t xml:space="preserve">el número total de flores y cuántas debe tener cada ramo, entonces </w:t>
            </w:r>
            <w:del w:id="4539" w:author="chris" w:date="2015-04-19T13:10:00Z">
              <w:r w:rsidRPr="006C4628" w:rsidDel="001A6F0E">
                <w:rPr>
                  <w:rFonts w:ascii="Times New Roman" w:hAnsi="Times New Roman" w:cs="Times New Roman"/>
                  <w:color w:val="000000"/>
                  <w:sz w:val="24"/>
                  <w:szCs w:val="24"/>
                  <w:lang w:val="es-ES"/>
                  <w:rPrChange w:id="4540" w:author="chris" w:date="2015-04-19T12:09:00Z">
                    <w:rPr>
                      <w:rFonts w:ascii="Times New Roman" w:hAnsi="Times New Roman" w:cs="Times New Roman"/>
                      <w:color w:val="000000"/>
                      <w:sz w:val="24"/>
                      <w:szCs w:val="24"/>
                    </w:rPr>
                  </w:rPrChange>
                </w:rPr>
                <w:delText>podremos saberlo fácilmente</w:delText>
              </w:r>
            </w:del>
            <w:ins w:id="4541" w:author="chris" w:date="2015-04-19T13:10:00Z">
              <w:r w:rsidR="001A6F0E">
                <w:rPr>
                  <w:rFonts w:ascii="Times New Roman" w:hAnsi="Times New Roman" w:cs="Times New Roman"/>
                  <w:color w:val="000000"/>
                  <w:sz w:val="24"/>
                  <w:szCs w:val="24"/>
                  <w:lang w:val="es-ES"/>
                </w:rPr>
                <w:t>saber el n</w:t>
              </w:r>
            </w:ins>
            <w:ins w:id="4542" w:author="chris" w:date="2015-04-19T13:11:00Z">
              <w:r w:rsidR="001A6F0E">
                <w:rPr>
                  <w:rFonts w:ascii="Times New Roman" w:hAnsi="Times New Roman" w:cs="Times New Roman"/>
                  <w:color w:val="000000"/>
                  <w:sz w:val="24"/>
                  <w:szCs w:val="24"/>
                  <w:lang w:val="es-ES"/>
                </w:rPr>
                <w:t>úmero de ramos es fácil</w:t>
              </w:r>
            </w:ins>
            <w:r w:rsidRPr="006C4628">
              <w:rPr>
                <w:rFonts w:ascii="Times New Roman" w:hAnsi="Times New Roman" w:cs="Times New Roman"/>
                <w:color w:val="000000"/>
                <w:sz w:val="24"/>
                <w:szCs w:val="24"/>
                <w:lang w:val="es-ES"/>
                <w:rPrChange w:id="4543" w:author="chris" w:date="2015-04-19T12:09:00Z">
                  <w:rPr>
                    <w:rFonts w:ascii="Times New Roman" w:hAnsi="Times New Roman" w:cs="Times New Roman"/>
                    <w:color w:val="000000"/>
                    <w:sz w:val="24"/>
                    <w:szCs w:val="24"/>
                  </w:rPr>
                </w:rPrChange>
              </w:rPr>
              <w:t xml:space="preserve">. Incluso, </w:t>
            </w:r>
            <w:ins w:id="4544" w:author="chris" w:date="2015-04-19T13:11:00Z">
              <w:r w:rsidR="001A6F0E">
                <w:rPr>
                  <w:rFonts w:ascii="Times New Roman" w:hAnsi="Times New Roman" w:cs="Times New Roman"/>
                  <w:color w:val="000000"/>
                  <w:sz w:val="24"/>
                  <w:szCs w:val="24"/>
                  <w:lang w:val="es-ES"/>
                </w:rPr>
                <w:t>se podría</w:t>
              </w:r>
            </w:ins>
            <w:del w:id="4545" w:author="chris" w:date="2015-04-19T13:11:00Z">
              <w:r w:rsidRPr="006C4628" w:rsidDel="001A6F0E">
                <w:rPr>
                  <w:rFonts w:ascii="Times New Roman" w:hAnsi="Times New Roman" w:cs="Times New Roman"/>
                  <w:color w:val="000000"/>
                  <w:sz w:val="24"/>
                  <w:szCs w:val="24"/>
                  <w:lang w:val="es-ES"/>
                  <w:rPrChange w:id="4546" w:author="chris" w:date="2015-04-19T12:09:00Z">
                    <w:rPr>
                      <w:rFonts w:ascii="Times New Roman" w:hAnsi="Times New Roman" w:cs="Times New Roman"/>
                      <w:color w:val="000000"/>
                      <w:sz w:val="24"/>
                      <w:szCs w:val="24"/>
                    </w:rPr>
                  </w:rPrChange>
                </w:rPr>
                <w:delText>podríamos</w:delText>
              </w:r>
            </w:del>
            <w:r w:rsidRPr="006C4628">
              <w:rPr>
                <w:rFonts w:ascii="Times New Roman" w:hAnsi="Times New Roman" w:cs="Times New Roman"/>
                <w:color w:val="000000"/>
                <w:sz w:val="24"/>
                <w:szCs w:val="24"/>
                <w:lang w:val="es-ES"/>
                <w:rPrChange w:id="4547" w:author="chris" w:date="2015-04-19T12:09:00Z">
                  <w:rPr>
                    <w:rFonts w:ascii="Times New Roman" w:hAnsi="Times New Roman" w:cs="Times New Roman"/>
                    <w:color w:val="000000"/>
                    <w:sz w:val="24"/>
                    <w:szCs w:val="24"/>
                  </w:rPr>
                </w:rPrChange>
              </w:rPr>
              <w:t xml:space="preserve"> saber si después de hacer los ramos quedarían algunas flores sueltas o no. ¿Qu</w:t>
            </w:r>
            <w:r w:rsidR="00327258" w:rsidRPr="006C4628">
              <w:rPr>
                <w:rFonts w:ascii="Times New Roman" w:hAnsi="Times New Roman" w:cs="Times New Roman"/>
                <w:color w:val="000000"/>
                <w:sz w:val="24"/>
                <w:szCs w:val="24"/>
                <w:lang w:val="es-ES"/>
                <w:rPrChange w:id="4548" w:author="chris" w:date="2015-04-19T12:09:00Z">
                  <w:rPr>
                    <w:rFonts w:ascii="Times New Roman" w:hAnsi="Times New Roman" w:cs="Times New Roman"/>
                    <w:color w:val="000000"/>
                    <w:sz w:val="24"/>
                    <w:szCs w:val="24"/>
                  </w:rPr>
                </w:rPrChange>
              </w:rPr>
              <w:t>é</w:t>
            </w:r>
            <w:r w:rsidRPr="006C4628">
              <w:rPr>
                <w:rFonts w:ascii="Times New Roman" w:hAnsi="Times New Roman" w:cs="Times New Roman"/>
                <w:color w:val="000000"/>
                <w:sz w:val="24"/>
                <w:szCs w:val="24"/>
                <w:lang w:val="es-ES"/>
                <w:rPrChange w:id="4549" w:author="chris" w:date="2015-04-19T12:09:00Z">
                  <w:rPr>
                    <w:rFonts w:ascii="Times New Roman" w:hAnsi="Times New Roman" w:cs="Times New Roman"/>
                    <w:color w:val="000000"/>
                    <w:sz w:val="24"/>
                    <w:szCs w:val="24"/>
                  </w:rPr>
                </w:rPrChange>
              </w:rPr>
              <w:t xml:space="preserve"> operación nos permitiría conocer estos datos? La división.</w:t>
            </w:r>
          </w:p>
          <w:p w14:paraId="3615E38A" w14:textId="77777777" w:rsidR="003D2043" w:rsidRPr="006C4628" w:rsidRDefault="003D2043" w:rsidP="00E6040C">
            <w:pPr>
              <w:rPr>
                <w:rFonts w:ascii="Times New Roman" w:hAnsi="Times New Roman" w:cs="Times New Roman"/>
                <w:color w:val="000000"/>
                <w:sz w:val="24"/>
                <w:szCs w:val="24"/>
                <w:lang w:val="es-ES"/>
                <w:rPrChange w:id="4550" w:author="chris" w:date="2015-04-19T12:09:00Z">
                  <w:rPr>
                    <w:rFonts w:ascii="Times New Roman" w:hAnsi="Times New Roman" w:cs="Times New Roman"/>
                    <w:color w:val="000000"/>
                    <w:sz w:val="24"/>
                    <w:szCs w:val="24"/>
                  </w:rPr>
                </w:rPrChange>
              </w:rPr>
            </w:pPr>
          </w:p>
          <w:p w14:paraId="00C6E44D" w14:textId="77777777" w:rsidR="003D2043" w:rsidRPr="006C4628" w:rsidRDefault="003D2043" w:rsidP="00E6040C">
            <w:pPr>
              <w:rPr>
                <w:rFonts w:ascii="Times New Roman" w:hAnsi="Times New Roman" w:cs="Times New Roman"/>
                <w:color w:val="000000"/>
                <w:sz w:val="24"/>
                <w:szCs w:val="24"/>
                <w:lang w:val="es-ES"/>
                <w:rPrChange w:id="455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52" w:author="chris" w:date="2015-04-19T12:09:00Z">
                  <w:rPr>
                    <w:rFonts w:ascii="Times New Roman" w:hAnsi="Times New Roman" w:cs="Times New Roman"/>
                    <w:color w:val="000000"/>
                    <w:sz w:val="24"/>
                    <w:szCs w:val="24"/>
                  </w:rPr>
                </w:rPrChange>
              </w:rPr>
              <w:t>Si se divide la cantidad total de flores entre el número que tiene un ramo, se sabrá cuantos ramos se podrán hacer. Si en la división, el resto es diferente de cero, entonces sabremos que quedarán flores sueltas después de hacer los ramos.</w:t>
            </w:r>
          </w:p>
          <w:p w14:paraId="610B27A6" w14:textId="77777777" w:rsidR="00B26CEC" w:rsidRPr="006C4628" w:rsidRDefault="00B26CEC" w:rsidP="00E6040C">
            <w:pPr>
              <w:rPr>
                <w:rFonts w:ascii="Times New Roman" w:hAnsi="Times New Roman" w:cs="Times New Roman"/>
                <w:color w:val="000000"/>
                <w:sz w:val="24"/>
                <w:szCs w:val="24"/>
                <w:lang w:val="es-ES"/>
                <w:rPrChange w:id="4553" w:author="chris" w:date="2015-04-19T12:09:00Z">
                  <w:rPr>
                    <w:rFonts w:ascii="Times New Roman" w:hAnsi="Times New Roman" w:cs="Times New Roman"/>
                    <w:color w:val="000000"/>
                    <w:sz w:val="24"/>
                    <w:szCs w:val="24"/>
                  </w:rPr>
                </w:rPrChange>
              </w:rPr>
            </w:pPr>
          </w:p>
          <w:p w14:paraId="03FD0691" w14:textId="08742DA9" w:rsidR="00B26CEC" w:rsidRPr="006C4628" w:rsidRDefault="00B26CEC" w:rsidP="00E6040C">
            <w:pPr>
              <w:rPr>
                <w:rFonts w:ascii="Times New Roman" w:hAnsi="Times New Roman" w:cs="Times New Roman"/>
                <w:color w:val="000000"/>
                <w:sz w:val="24"/>
                <w:szCs w:val="24"/>
                <w:lang w:val="es-ES"/>
                <w:rPrChange w:id="455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55" w:author="chris" w:date="2015-04-19T12:09:00Z">
                  <w:rPr>
                    <w:rFonts w:ascii="Times New Roman" w:hAnsi="Times New Roman" w:cs="Times New Roman"/>
                    <w:color w:val="000000"/>
                    <w:sz w:val="24"/>
                    <w:szCs w:val="24"/>
                  </w:rPr>
                </w:rPrChange>
              </w:rPr>
              <w:lastRenderedPageBreak/>
              <w:t xml:space="preserve">Es importante que en el desarrollo tanto del interactivo como de la explicación se acompañe </w:t>
            </w:r>
            <w:ins w:id="4556" w:author="chris" w:date="2015-04-19T13:12:00Z">
              <w:r w:rsidR="001A6F0E">
                <w:rPr>
                  <w:rFonts w:ascii="Times New Roman" w:hAnsi="Times New Roman" w:cs="Times New Roman"/>
                  <w:color w:val="000000"/>
                  <w:sz w:val="24"/>
                  <w:szCs w:val="24"/>
                  <w:lang w:val="es-ES"/>
                </w:rPr>
                <w:t xml:space="preserve">con </w:t>
              </w:r>
            </w:ins>
            <w:r w:rsidRPr="006C4628">
              <w:rPr>
                <w:rFonts w:ascii="Times New Roman" w:hAnsi="Times New Roman" w:cs="Times New Roman"/>
                <w:color w:val="000000"/>
                <w:sz w:val="24"/>
                <w:szCs w:val="24"/>
                <w:lang w:val="es-ES"/>
                <w:rPrChange w:id="4557" w:author="chris" w:date="2015-04-19T12:09:00Z">
                  <w:rPr>
                    <w:rFonts w:ascii="Times New Roman" w:hAnsi="Times New Roman" w:cs="Times New Roman"/>
                    <w:color w:val="000000"/>
                    <w:sz w:val="24"/>
                    <w:szCs w:val="24"/>
                  </w:rPr>
                </w:rPrChange>
              </w:rPr>
              <w:t>el diálogo</w:t>
            </w:r>
            <w:ins w:id="4558" w:author="chris" w:date="2015-04-19T13:12:00Z">
              <w:r w:rsidR="001A6F0E">
                <w:rPr>
                  <w:rFonts w:ascii="Times New Roman" w:hAnsi="Times New Roman" w:cs="Times New Roman"/>
                  <w:color w:val="000000"/>
                  <w:sz w:val="24"/>
                  <w:szCs w:val="24"/>
                  <w:lang w:val="es-ES"/>
                </w:rPr>
                <w:t>,</w:t>
              </w:r>
            </w:ins>
            <w:r w:rsidRPr="006C4628">
              <w:rPr>
                <w:rFonts w:ascii="Times New Roman" w:hAnsi="Times New Roman" w:cs="Times New Roman"/>
                <w:color w:val="000000"/>
                <w:sz w:val="24"/>
                <w:szCs w:val="24"/>
                <w:lang w:val="es-ES"/>
                <w:rPrChange w:id="4559" w:author="chris" w:date="2015-04-19T12:09:00Z">
                  <w:rPr>
                    <w:rFonts w:ascii="Times New Roman" w:hAnsi="Times New Roman" w:cs="Times New Roman"/>
                    <w:color w:val="000000"/>
                    <w:sz w:val="24"/>
                    <w:szCs w:val="24"/>
                  </w:rPr>
                </w:rPrChange>
              </w:rPr>
              <w:t xml:space="preserve"> con ilustraciones del problema y de los repartos</w:t>
            </w:r>
            <w:r w:rsidR="00D348C3" w:rsidRPr="006C4628">
              <w:rPr>
                <w:rFonts w:ascii="Times New Roman" w:hAnsi="Times New Roman" w:cs="Times New Roman"/>
                <w:color w:val="000000"/>
                <w:sz w:val="24"/>
                <w:szCs w:val="24"/>
                <w:lang w:val="es-ES"/>
                <w:rPrChange w:id="4560" w:author="chris" w:date="2015-04-19T12:09:00Z">
                  <w:rPr>
                    <w:rFonts w:ascii="Times New Roman" w:hAnsi="Times New Roman" w:cs="Times New Roman"/>
                    <w:color w:val="000000"/>
                    <w:sz w:val="24"/>
                    <w:szCs w:val="24"/>
                  </w:rPr>
                </w:rPrChange>
              </w:rPr>
              <w:t xml:space="preserve">. </w:t>
            </w:r>
          </w:p>
          <w:p w14:paraId="6931162B" w14:textId="77777777" w:rsidR="003D2043" w:rsidRPr="006C4628" w:rsidRDefault="003D2043" w:rsidP="00E6040C">
            <w:pPr>
              <w:rPr>
                <w:rFonts w:ascii="Times New Roman" w:hAnsi="Times New Roman" w:cs="Times New Roman"/>
                <w:color w:val="000000"/>
                <w:sz w:val="24"/>
                <w:szCs w:val="24"/>
                <w:lang w:val="es-ES"/>
                <w:rPrChange w:id="4561" w:author="chris" w:date="2015-04-19T12:09:00Z">
                  <w:rPr>
                    <w:rFonts w:ascii="Times New Roman" w:hAnsi="Times New Roman" w:cs="Times New Roman"/>
                    <w:color w:val="000000"/>
                    <w:sz w:val="24"/>
                    <w:szCs w:val="24"/>
                  </w:rPr>
                </w:rPrChange>
              </w:rPr>
            </w:pPr>
          </w:p>
          <w:p w14:paraId="1B2C524E" w14:textId="6C0853E1" w:rsidR="003D2043" w:rsidRPr="006C4628" w:rsidRDefault="003D2043" w:rsidP="00E6040C">
            <w:pPr>
              <w:rPr>
                <w:rFonts w:ascii="Times New Roman" w:hAnsi="Times New Roman" w:cs="Times New Roman"/>
                <w:b/>
                <w:color w:val="000000"/>
                <w:sz w:val="24"/>
                <w:szCs w:val="24"/>
                <w:lang w:val="es-ES"/>
                <w:rPrChange w:id="456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563" w:author="chris" w:date="2015-04-19T12:09:00Z">
                  <w:rPr>
                    <w:rFonts w:ascii="Times New Roman" w:hAnsi="Times New Roman" w:cs="Times New Roman"/>
                    <w:b/>
                    <w:color w:val="000000"/>
                    <w:sz w:val="24"/>
                    <w:szCs w:val="24"/>
                  </w:rPr>
                </w:rPrChange>
              </w:rPr>
              <w:t>Después de la presentación</w:t>
            </w:r>
            <w:ins w:id="4564" w:author="chris" w:date="2015-04-19T13:12:00Z">
              <w:r w:rsidR="001A6F0E">
                <w:rPr>
                  <w:rFonts w:ascii="Times New Roman" w:hAnsi="Times New Roman" w:cs="Times New Roman"/>
                  <w:b/>
                  <w:color w:val="000000"/>
                  <w:sz w:val="24"/>
                  <w:szCs w:val="24"/>
                  <w:lang w:val="es-ES"/>
                </w:rPr>
                <w:t>.</w:t>
              </w:r>
            </w:ins>
          </w:p>
          <w:p w14:paraId="0E5E41BF" w14:textId="719C7161" w:rsidR="003D2043" w:rsidRPr="006C4628" w:rsidRDefault="003D2043" w:rsidP="00E6040C">
            <w:pPr>
              <w:rPr>
                <w:rFonts w:ascii="Times New Roman" w:hAnsi="Times New Roman" w:cs="Times New Roman"/>
                <w:color w:val="000000"/>
                <w:sz w:val="24"/>
                <w:szCs w:val="24"/>
                <w:lang w:val="es-ES"/>
                <w:rPrChange w:id="456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566" w:author="chris" w:date="2015-04-19T12:09:00Z">
                  <w:rPr>
                    <w:rFonts w:ascii="Times New Roman" w:hAnsi="Times New Roman" w:cs="Times New Roman"/>
                    <w:color w:val="000000"/>
                    <w:sz w:val="24"/>
                    <w:szCs w:val="24"/>
                  </w:rPr>
                </w:rPrChange>
              </w:rPr>
              <w:t>Se propone la práctica de ejercicios simples e</w:t>
            </w:r>
            <w:r w:rsidR="00327258" w:rsidRPr="006C4628">
              <w:rPr>
                <w:rFonts w:ascii="Times New Roman" w:hAnsi="Times New Roman" w:cs="Times New Roman"/>
                <w:color w:val="000000"/>
                <w:sz w:val="24"/>
                <w:szCs w:val="24"/>
                <w:lang w:val="es-ES"/>
                <w:rPrChange w:id="4567" w:author="chris" w:date="2015-04-19T12:09:00Z">
                  <w:rPr>
                    <w:rFonts w:ascii="Times New Roman" w:hAnsi="Times New Roman" w:cs="Times New Roman"/>
                    <w:color w:val="000000"/>
                    <w:sz w:val="24"/>
                    <w:szCs w:val="24"/>
                  </w:rPr>
                </w:rPrChange>
              </w:rPr>
              <w:t>n los cuales</w:t>
            </w:r>
            <w:r w:rsidRPr="006C4628">
              <w:rPr>
                <w:rFonts w:ascii="Times New Roman" w:hAnsi="Times New Roman" w:cs="Times New Roman"/>
                <w:color w:val="000000"/>
                <w:sz w:val="24"/>
                <w:szCs w:val="24"/>
                <w:lang w:val="es-ES"/>
                <w:rPrChange w:id="4568" w:author="chris" w:date="2015-04-19T12:09:00Z">
                  <w:rPr>
                    <w:rFonts w:ascii="Times New Roman" w:hAnsi="Times New Roman" w:cs="Times New Roman"/>
                    <w:color w:val="000000"/>
                    <w:sz w:val="24"/>
                    <w:szCs w:val="24"/>
                  </w:rPr>
                </w:rPrChange>
              </w:rPr>
              <w:t xml:space="preserve"> los </w:t>
            </w:r>
            <w:r w:rsidR="00D348C3" w:rsidRPr="006C4628">
              <w:rPr>
                <w:rFonts w:ascii="Times New Roman" w:hAnsi="Times New Roman" w:cs="Times New Roman"/>
                <w:color w:val="000000"/>
                <w:sz w:val="24"/>
                <w:szCs w:val="24"/>
                <w:lang w:val="es-ES"/>
                <w:rPrChange w:id="4569" w:author="chris" w:date="2015-04-19T12:09:00Z">
                  <w:rPr>
                    <w:rFonts w:ascii="Times New Roman" w:hAnsi="Times New Roman" w:cs="Times New Roman"/>
                    <w:color w:val="000000"/>
                    <w:sz w:val="24"/>
                    <w:szCs w:val="24"/>
                  </w:rPr>
                </w:rPrChange>
              </w:rPr>
              <w:t>estudiantes</w:t>
            </w:r>
            <w:r w:rsidRPr="006C4628">
              <w:rPr>
                <w:rFonts w:ascii="Times New Roman" w:hAnsi="Times New Roman" w:cs="Times New Roman"/>
                <w:color w:val="000000"/>
                <w:sz w:val="24"/>
                <w:szCs w:val="24"/>
                <w:lang w:val="es-ES"/>
                <w:rPrChange w:id="4570" w:author="chris" w:date="2015-04-19T12:09:00Z">
                  <w:rPr>
                    <w:rFonts w:ascii="Times New Roman" w:hAnsi="Times New Roman" w:cs="Times New Roman"/>
                    <w:color w:val="000000"/>
                    <w:sz w:val="24"/>
                    <w:szCs w:val="24"/>
                  </w:rPr>
                </w:rPrChange>
              </w:rPr>
              <w:t xml:space="preserve"> deb</w:t>
            </w:r>
            <w:r w:rsidR="00327258" w:rsidRPr="006C4628">
              <w:rPr>
                <w:rFonts w:ascii="Times New Roman" w:hAnsi="Times New Roman" w:cs="Times New Roman"/>
                <w:color w:val="000000"/>
                <w:sz w:val="24"/>
                <w:szCs w:val="24"/>
                <w:lang w:val="es-ES"/>
                <w:rPrChange w:id="4571" w:author="chris" w:date="2015-04-19T12:09:00Z">
                  <w:rPr>
                    <w:rFonts w:ascii="Times New Roman" w:hAnsi="Times New Roman" w:cs="Times New Roman"/>
                    <w:color w:val="000000"/>
                    <w:sz w:val="24"/>
                    <w:szCs w:val="24"/>
                  </w:rPr>
                </w:rPrChange>
              </w:rPr>
              <w:t>an</w:t>
            </w:r>
            <w:r w:rsidRPr="006C4628">
              <w:rPr>
                <w:rFonts w:ascii="Times New Roman" w:hAnsi="Times New Roman" w:cs="Times New Roman"/>
                <w:color w:val="000000"/>
                <w:sz w:val="24"/>
                <w:szCs w:val="24"/>
                <w:lang w:val="es-ES"/>
                <w:rPrChange w:id="4572" w:author="chris" w:date="2015-04-19T12:09:00Z">
                  <w:rPr>
                    <w:rFonts w:ascii="Times New Roman" w:hAnsi="Times New Roman" w:cs="Times New Roman"/>
                    <w:color w:val="000000"/>
                    <w:sz w:val="24"/>
                    <w:szCs w:val="24"/>
                  </w:rPr>
                </w:rPrChange>
              </w:rPr>
              <w:t xml:space="preserve"> identificar los elementos de la división.</w:t>
            </w:r>
          </w:p>
          <w:p w14:paraId="78F31C19" w14:textId="77777777" w:rsidR="003D2043" w:rsidRPr="006C4628" w:rsidRDefault="003D2043" w:rsidP="00E6040C">
            <w:pPr>
              <w:rPr>
                <w:rFonts w:ascii="Times New Roman" w:hAnsi="Times New Roman" w:cs="Times New Roman"/>
                <w:color w:val="000000"/>
                <w:sz w:val="24"/>
                <w:szCs w:val="24"/>
                <w:u w:val="single"/>
                <w:lang w:val="es-ES"/>
                <w:rPrChange w:id="4573" w:author="chris" w:date="2015-04-19T12:09:00Z">
                  <w:rPr>
                    <w:rFonts w:ascii="Times New Roman" w:hAnsi="Times New Roman" w:cs="Times New Roman"/>
                    <w:color w:val="000000"/>
                    <w:sz w:val="24"/>
                    <w:szCs w:val="24"/>
                    <w:u w:val="single"/>
                  </w:rPr>
                </w:rPrChange>
              </w:rPr>
            </w:pPr>
            <w:r w:rsidRPr="006C4628">
              <w:rPr>
                <w:rFonts w:ascii="Times New Roman" w:hAnsi="Times New Roman" w:cs="Times New Roman"/>
                <w:color w:val="000000"/>
                <w:sz w:val="24"/>
                <w:szCs w:val="24"/>
                <w:u w:val="single"/>
                <w:lang w:val="es-ES"/>
                <w:rPrChange w:id="4574" w:author="chris" w:date="2015-04-19T12:09:00Z">
                  <w:rPr>
                    <w:rFonts w:ascii="Times New Roman" w:hAnsi="Times New Roman" w:cs="Times New Roman"/>
                    <w:color w:val="000000"/>
                    <w:sz w:val="24"/>
                    <w:szCs w:val="24"/>
                    <w:u w:val="single"/>
                  </w:rPr>
                </w:rPrChange>
              </w:rPr>
              <w:t xml:space="preserve">  </w:t>
            </w:r>
          </w:p>
          <w:p w14:paraId="469868A9" w14:textId="5059C905" w:rsidR="000F3C81" w:rsidRPr="001A6F0E" w:rsidRDefault="000F3C81" w:rsidP="00E6040C">
            <w:pPr>
              <w:rPr>
                <w:rFonts w:ascii="Times New Roman" w:hAnsi="Times New Roman" w:cs="Times New Roman"/>
                <w:b/>
                <w:color w:val="000000"/>
                <w:sz w:val="24"/>
                <w:szCs w:val="24"/>
                <w:lang w:val="es-ES"/>
                <w:rPrChange w:id="4575" w:author="chris" w:date="2015-04-19T13:12:00Z">
                  <w:rPr>
                    <w:rFonts w:ascii="Times New Roman" w:hAnsi="Times New Roman" w:cs="Times New Roman"/>
                    <w:color w:val="000000"/>
                    <w:sz w:val="24"/>
                    <w:szCs w:val="24"/>
                    <w:u w:val="single"/>
                  </w:rPr>
                </w:rPrChange>
              </w:rPr>
            </w:pPr>
            <w:r w:rsidRPr="001A6F0E">
              <w:rPr>
                <w:rFonts w:ascii="Times New Roman" w:hAnsi="Times New Roman" w:cs="Times New Roman"/>
                <w:b/>
                <w:color w:val="000000"/>
                <w:sz w:val="24"/>
                <w:szCs w:val="24"/>
                <w:lang w:val="es-ES"/>
                <w:rPrChange w:id="4576" w:author="chris" w:date="2015-04-19T13:12:00Z">
                  <w:rPr>
                    <w:rFonts w:ascii="Times New Roman" w:hAnsi="Times New Roman" w:cs="Times New Roman"/>
                    <w:color w:val="000000"/>
                    <w:sz w:val="24"/>
                    <w:szCs w:val="24"/>
                    <w:u w:val="single"/>
                  </w:rPr>
                </w:rPrChange>
              </w:rPr>
              <w:t>Ficha del estudiante</w:t>
            </w:r>
            <w:del w:id="4577" w:author="chris" w:date="2015-04-19T13:12:00Z">
              <w:r w:rsidRPr="001A6F0E" w:rsidDel="001A6F0E">
                <w:rPr>
                  <w:rFonts w:ascii="Times New Roman" w:hAnsi="Times New Roman" w:cs="Times New Roman"/>
                  <w:b/>
                  <w:color w:val="000000"/>
                  <w:sz w:val="24"/>
                  <w:szCs w:val="24"/>
                  <w:lang w:val="es-ES"/>
                  <w:rPrChange w:id="4578" w:author="chris" w:date="2015-04-19T13:12:00Z">
                    <w:rPr>
                      <w:rFonts w:ascii="Times New Roman" w:hAnsi="Times New Roman" w:cs="Times New Roman"/>
                      <w:color w:val="000000"/>
                      <w:sz w:val="24"/>
                      <w:szCs w:val="24"/>
                      <w:u w:val="single"/>
                    </w:rPr>
                  </w:rPrChange>
                </w:rPr>
                <w:delText>:</w:delText>
              </w:r>
            </w:del>
          </w:p>
          <w:p w14:paraId="5F1B3464" w14:textId="6399D485" w:rsidR="000F3C81" w:rsidRPr="006C4628" w:rsidRDefault="000F3C81" w:rsidP="00E6040C">
            <w:pPr>
              <w:pStyle w:val="cabecera2"/>
              <w:shd w:val="clear" w:color="auto" w:fill="FFFFFF"/>
              <w:spacing w:before="0" w:beforeAutospacing="0" w:after="0" w:afterAutospacing="0" w:line="270" w:lineRule="atLeast"/>
              <w:rPr>
                <w:rFonts w:ascii="Times" w:hAnsi="Times"/>
                <w:b/>
                <w:sz w:val="24"/>
                <w:szCs w:val="24"/>
                <w:lang w:val="es-ES"/>
                <w:rPrChange w:id="4579" w:author="chris" w:date="2015-04-19T12:09:00Z">
                  <w:rPr>
                    <w:rFonts w:ascii="Times" w:hAnsi="Times"/>
                    <w:b/>
                    <w:sz w:val="24"/>
                    <w:szCs w:val="24"/>
                  </w:rPr>
                </w:rPrChange>
              </w:rPr>
            </w:pPr>
            <w:r w:rsidRPr="006C4628">
              <w:rPr>
                <w:rFonts w:ascii="Times" w:hAnsi="Times"/>
                <w:b/>
                <w:sz w:val="24"/>
                <w:szCs w:val="24"/>
                <w:lang w:val="es-ES"/>
                <w:rPrChange w:id="4580" w:author="chris" w:date="2015-04-19T12:09:00Z">
                  <w:rPr>
                    <w:rFonts w:ascii="Times" w:hAnsi="Times"/>
                    <w:b/>
                    <w:sz w:val="24"/>
                    <w:szCs w:val="24"/>
                  </w:rPr>
                </w:rPrChange>
              </w:rPr>
              <w:t>La división de números naturales</w:t>
            </w:r>
          </w:p>
          <w:p w14:paraId="31B5CC73" w14:textId="77777777"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581" w:author="chris" w:date="2015-04-19T12:09:00Z">
                  <w:rPr>
                    <w:rFonts w:ascii="Times" w:hAnsi="Times" w:cs="Arial"/>
                    <w:sz w:val="24"/>
                    <w:szCs w:val="24"/>
                  </w:rPr>
                </w:rPrChange>
              </w:rPr>
            </w:pPr>
            <w:r w:rsidRPr="006C4628">
              <w:rPr>
                <w:rFonts w:ascii="Times" w:hAnsi="Times" w:cs="Arial"/>
                <w:sz w:val="24"/>
                <w:szCs w:val="24"/>
                <w:lang w:val="es-ES"/>
                <w:rPrChange w:id="4582" w:author="chris" w:date="2015-04-19T12:09:00Z">
                  <w:rPr>
                    <w:rFonts w:ascii="Times" w:hAnsi="Times" w:cs="Arial"/>
                    <w:sz w:val="24"/>
                    <w:szCs w:val="24"/>
                  </w:rPr>
                </w:rPrChange>
              </w:rPr>
              <w:t>Es una operación matemática que consiste en averiguar cuántas veces un número (el divisor) está contenido en otro número (el dividendo).</w:t>
            </w:r>
          </w:p>
          <w:p w14:paraId="267135BD" w14:textId="77777777"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583" w:author="chris" w:date="2015-04-19T12:09:00Z">
                  <w:rPr>
                    <w:rFonts w:ascii="Times" w:hAnsi="Times" w:cs="Arial"/>
                    <w:sz w:val="24"/>
                    <w:szCs w:val="24"/>
                  </w:rPr>
                </w:rPrChange>
              </w:rPr>
            </w:pPr>
            <w:r w:rsidRPr="006C4628">
              <w:rPr>
                <w:rFonts w:ascii="Times" w:hAnsi="Times" w:cs="Arial"/>
                <w:sz w:val="24"/>
                <w:szCs w:val="24"/>
                <w:lang w:val="es-ES"/>
                <w:rPrChange w:id="4584" w:author="chris" w:date="2015-04-19T12:09:00Z">
                  <w:rPr>
                    <w:rFonts w:ascii="Times" w:hAnsi="Times" w:cs="Arial"/>
                    <w:sz w:val="24"/>
                    <w:szCs w:val="24"/>
                  </w:rPr>
                </w:rPrChange>
              </w:rPr>
              <w:t>La división tiene cuatro</w:t>
            </w:r>
            <w:r w:rsidRPr="006C4628">
              <w:rPr>
                <w:rStyle w:val="apple-converted-space"/>
                <w:rFonts w:ascii="Times" w:hAnsi="Times" w:cs="Arial"/>
                <w:sz w:val="24"/>
                <w:szCs w:val="24"/>
                <w:lang w:val="es-ES"/>
                <w:rPrChange w:id="4585" w:author="chris" w:date="2015-04-19T12:09:00Z">
                  <w:rPr>
                    <w:rStyle w:val="apple-converted-space"/>
                    <w:rFonts w:ascii="Times" w:hAnsi="Times" w:cs="Arial"/>
                    <w:sz w:val="24"/>
                    <w:szCs w:val="24"/>
                  </w:rPr>
                </w:rPrChange>
              </w:rPr>
              <w:t> </w:t>
            </w:r>
            <w:r w:rsidRPr="006C4628">
              <w:rPr>
                <w:rStyle w:val="negrita"/>
                <w:rFonts w:ascii="Times" w:hAnsi="Times" w:cs="Arial"/>
                <w:b/>
                <w:bCs/>
                <w:sz w:val="24"/>
                <w:szCs w:val="24"/>
                <w:lang w:val="es-ES"/>
                <w:rPrChange w:id="4586" w:author="chris" w:date="2015-04-19T12:09:00Z">
                  <w:rPr>
                    <w:rStyle w:val="negrita"/>
                    <w:rFonts w:ascii="Times" w:hAnsi="Times" w:cs="Arial"/>
                    <w:b/>
                    <w:bCs/>
                    <w:sz w:val="24"/>
                    <w:szCs w:val="24"/>
                  </w:rPr>
                </w:rPrChange>
              </w:rPr>
              <w:t>elementos</w:t>
            </w:r>
            <w:r w:rsidRPr="006C4628">
              <w:rPr>
                <w:rFonts w:ascii="Times" w:hAnsi="Times" w:cs="Arial"/>
                <w:sz w:val="24"/>
                <w:szCs w:val="24"/>
                <w:lang w:val="es-ES"/>
                <w:rPrChange w:id="4587" w:author="chris" w:date="2015-04-19T12:09:00Z">
                  <w:rPr>
                    <w:rFonts w:ascii="Times" w:hAnsi="Times" w:cs="Arial"/>
                    <w:sz w:val="24"/>
                    <w:szCs w:val="24"/>
                  </w:rPr>
                </w:rPrChange>
              </w:rPr>
              <w:t>:</w:t>
            </w:r>
          </w:p>
          <w:p w14:paraId="602764F5" w14:textId="77777777" w:rsidR="000F3C81" w:rsidRPr="006C4628" w:rsidRDefault="000F3C81" w:rsidP="00E6040C">
            <w:pPr>
              <w:pStyle w:val="tab1"/>
              <w:shd w:val="clear" w:color="auto" w:fill="FFFFFF"/>
              <w:spacing w:before="0" w:beforeAutospacing="0" w:after="0" w:afterAutospacing="0" w:line="270" w:lineRule="atLeast"/>
              <w:rPr>
                <w:rFonts w:ascii="Times" w:hAnsi="Times" w:cs="Arial"/>
                <w:sz w:val="24"/>
                <w:szCs w:val="24"/>
                <w:lang w:val="es-ES"/>
                <w:rPrChange w:id="4588" w:author="chris" w:date="2015-04-19T12:09:00Z">
                  <w:rPr>
                    <w:rFonts w:ascii="Times" w:hAnsi="Times" w:cs="Arial"/>
                    <w:sz w:val="24"/>
                    <w:szCs w:val="24"/>
                  </w:rPr>
                </w:rPrChange>
              </w:rPr>
            </w:pPr>
            <w:r w:rsidRPr="006C4628">
              <w:rPr>
                <w:rStyle w:val="negrita"/>
                <w:rFonts w:ascii="Times" w:hAnsi="Times" w:cs="Arial"/>
                <w:b/>
                <w:bCs/>
                <w:sz w:val="24"/>
                <w:szCs w:val="24"/>
                <w:lang w:val="es-ES"/>
                <w:rPrChange w:id="4589" w:author="chris" w:date="2015-04-19T12:09:00Z">
                  <w:rPr>
                    <w:rStyle w:val="negrita"/>
                    <w:rFonts w:ascii="Times" w:hAnsi="Times" w:cs="Arial"/>
                    <w:b/>
                    <w:bCs/>
                    <w:sz w:val="24"/>
                    <w:szCs w:val="24"/>
                  </w:rPr>
                </w:rPrChange>
              </w:rPr>
              <w:t>- Dividendo</w:t>
            </w:r>
            <w:r w:rsidRPr="006C4628">
              <w:rPr>
                <w:rFonts w:ascii="Times" w:hAnsi="Times" w:cs="Arial"/>
                <w:sz w:val="24"/>
                <w:szCs w:val="24"/>
                <w:lang w:val="es-ES"/>
                <w:rPrChange w:id="4590" w:author="chris" w:date="2015-04-19T12:09:00Z">
                  <w:rPr>
                    <w:rFonts w:ascii="Times" w:hAnsi="Times" w:cs="Arial"/>
                    <w:sz w:val="24"/>
                    <w:szCs w:val="24"/>
                  </w:rPr>
                </w:rPrChange>
              </w:rPr>
              <w:t>.</w:t>
            </w:r>
          </w:p>
          <w:p w14:paraId="6258E7EA" w14:textId="77777777" w:rsidR="000F3C81" w:rsidRPr="006C4628" w:rsidRDefault="000F3C81" w:rsidP="00E6040C">
            <w:pPr>
              <w:pStyle w:val="tab1"/>
              <w:shd w:val="clear" w:color="auto" w:fill="FFFFFF"/>
              <w:spacing w:before="0" w:beforeAutospacing="0" w:after="0" w:afterAutospacing="0" w:line="270" w:lineRule="atLeast"/>
              <w:rPr>
                <w:rFonts w:ascii="Times" w:hAnsi="Times" w:cs="Arial"/>
                <w:sz w:val="24"/>
                <w:szCs w:val="24"/>
                <w:lang w:val="es-ES"/>
                <w:rPrChange w:id="4591" w:author="chris" w:date="2015-04-19T12:09:00Z">
                  <w:rPr>
                    <w:rFonts w:ascii="Times" w:hAnsi="Times" w:cs="Arial"/>
                    <w:sz w:val="24"/>
                    <w:szCs w:val="24"/>
                  </w:rPr>
                </w:rPrChange>
              </w:rPr>
            </w:pPr>
            <w:r w:rsidRPr="006C4628">
              <w:rPr>
                <w:rStyle w:val="negrita"/>
                <w:rFonts w:ascii="Times" w:hAnsi="Times" w:cs="Arial"/>
                <w:b/>
                <w:bCs/>
                <w:sz w:val="24"/>
                <w:szCs w:val="24"/>
                <w:lang w:val="es-ES"/>
                <w:rPrChange w:id="4592" w:author="chris" w:date="2015-04-19T12:09:00Z">
                  <w:rPr>
                    <w:rStyle w:val="negrita"/>
                    <w:rFonts w:ascii="Times" w:hAnsi="Times" w:cs="Arial"/>
                    <w:b/>
                    <w:bCs/>
                    <w:sz w:val="24"/>
                    <w:szCs w:val="24"/>
                  </w:rPr>
                </w:rPrChange>
              </w:rPr>
              <w:t>- Divisor</w:t>
            </w:r>
            <w:r w:rsidRPr="006C4628">
              <w:rPr>
                <w:rFonts w:ascii="Times" w:hAnsi="Times" w:cs="Arial"/>
                <w:sz w:val="24"/>
                <w:szCs w:val="24"/>
                <w:lang w:val="es-ES"/>
                <w:rPrChange w:id="4593" w:author="chris" w:date="2015-04-19T12:09:00Z">
                  <w:rPr>
                    <w:rFonts w:ascii="Times" w:hAnsi="Times" w:cs="Arial"/>
                    <w:sz w:val="24"/>
                    <w:szCs w:val="24"/>
                  </w:rPr>
                </w:rPrChange>
              </w:rPr>
              <w:t>.</w:t>
            </w:r>
          </w:p>
          <w:p w14:paraId="07C5DED8" w14:textId="77777777" w:rsidR="000F3C81" w:rsidRPr="006C4628" w:rsidRDefault="000F3C81" w:rsidP="00E6040C">
            <w:pPr>
              <w:pStyle w:val="tab1"/>
              <w:shd w:val="clear" w:color="auto" w:fill="FFFFFF"/>
              <w:spacing w:before="0" w:beforeAutospacing="0" w:after="0" w:afterAutospacing="0" w:line="270" w:lineRule="atLeast"/>
              <w:rPr>
                <w:rFonts w:ascii="Times" w:hAnsi="Times" w:cs="Arial"/>
                <w:sz w:val="24"/>
                <w:szCs w:val="24"/>
                <w:lang w:val="es-ES"/>
                <w:rPrChange w:id="4594" w:author="chris" w:date="2015-04-19T12:09:00Z">
                  <w:rPr>
                    <w:rFonts w:ascii="Times" w:hAnsi="Times" w:cs="Arial"/>
                    <w:sz w:val="24"/>
                    <w:szCs w:val="24"/>
                  </w:rPr>
                </w:rPrChange>
              </w:rPr>
            </w:pPr>
            <w:r w:rsidRPr="006C4628">
              <w:rPr>
                <w:rStyle w:val="negrita"/>
                <w:rFonts w:ascii="Times" w:hAnsi="Times" w:cs="Arial"/>
                <w:b/>
                <w:bCs/>
                <w:sz w:val="24"/>
                <w:szCs w:val="24"/>
                <w:lang w:val="es-ES"/>
                <w:rPrChange w:id="4595" w:author="chris" w:date="2015-04-19T12:09:00Z">
                  <w:rPr>
                    <w:rStyle w:val="negrita"/>
                    <w:rFonts w:ascii="Times" w:hAnsi="Times" w:cs="Arial"/>
                    <w:b/>
                    <w:bCs/>
                    <w:sz w:val="24"/>
                    <w:szCs w:val="24"/>
                  </w:rPr>
                </w:rPrChange>
              </w:rPr>
              <w:t>- Cociente</w:t>
            </w:r>
            <w:r w:rsidRPr="006C4628">
              <w:rPr>
                <w:rFonts w:ascii="Times" w:hAnsi="Times" w:cs="Arial"/>
                <w:sz w:val="24"/>
                <w:szCs w:val="24"/>
                <w:lang w:val="es-ES"/>
                <w:rPrChange w:id="4596" w:author="chris" w:date="2015-04-19T12:09:00Z">
                  <w:rPr>
                    <w:rFonts w:ascii="Times" w:hAnsi="Times" w:cs="Arial"/>
                    <w:sz w:val="24"/>
                    <w:szCs w:val="24"/>
                  </w:rPr>
                </w:rPrChange>
              </w:rPr>
              <w:t>.</w:t>
            </w:r>
          </w:p>
          <w:p w14:paraId="4D02A7FC" w14:textId="4CD55E1E" w:rsidR="000F3C81" w:rsidRPr="006C4628" w:rsidRDefault="000F3C81" w:rsidP="00E6040C">
            <w:pPr>
              <w:pStyle w:val="tab1"/>
              <w:shd w:val="clear" w:color="auto" w:fill="FFFFFF"/>
              <w:spacing w:before="0" w:beforeAutospacing="0" w:after="0" w:afterAutospacing="0" w:line="270" w:lineRule="atLeast"/>
              <w:rPr>
                <w:rFonts w:ascii="Times" w:hAnsi="Times" w:cs="Arial"/>
                <w:sz w:val="24"/>
                <w:szCs w:val="24"/>
                <w:lang w:val="es-ES"/>
                <w:rPrChange w:id="4597" w:author="chris" w:date="2015-04-19T12:09:00Z">
                  <w:rPr>
                    <w:rFonts w:ascii="Times" w:hAnsi="Times" w:cs="Arial"/>
                    <w:sz w:val="24"/>
                    <w:szCs w:val="24"/>
                  </w:rPr>
                </w:rPrChange>
              </w:rPr>
            </w:pPr>
            <w:r w:rsidRPr="006C4628">
              <w:rPr>
                <w:rStyle w:val="negrita"/>
                <w:rFonts w:ascii="Times" w:hAnsi="Times" w:cs="Arial"/>
                <w:b/>
                <w:bCs/>
                <w:sz w:val="24"/>
                <w:szCs w:val="24"/>
                <w:lang w:val="es-ES"/>
                <w:rPrChange w:id="4598" w:author="chris" w:date="2015-04-19T12:09:00Z">
                  <w:rPr>
                    <w:rStyle w:val="negrita"/>
                    <w:rFonts w:ascii="Times" w:hAnsi="Times" w:cs="Arial"/>
                    <w:b/>
                    <w:bCs/>
                    <w:sz w:val="24"/>
                    <w:szCs w:val="24"/>
                  </w:rPr>
                </w:rPrChange>
              </w:rPr>
              <w:t>- Residuo</w:t>
            </w:r>
            <w:r w:rsidRPr="006C4628">
              <w:rPr>
                <w:rFonts w:ascii="Times" w:hAnsi="Times" w:cs="Arial"/>
                <w:sz w:val="24"/>
                <w:szCs w:val="24"/>
                <w:lang w:val="es-ES"/>
                <w:rPrChange w:id="4599" w:author="chris" w:date="2015-04-19T12:09:00Z">
                  <w:rPr>
                    <w:rFonts w:ascii="Times" w:hAnsi="Times" w:cs="Arial"/>
                    <w:sz w:val="24"/>
                    <w:szCs w:val="24"/>
                  </w:rPr>
                </w:rPrChange>
              </w:rPr>
              <w:t>.</w:t>
            </w:r>
          </w:p>
          <w:p w14:paraId="79F34C21" w14:textId="77777777" w:rsidR="000F3C81" w:rsidRPr="006C4628" w:rsidRDefault="000F3C81" w:rsidP="00E6040C">
            <w:pPr>
              <w:pStyle w:val="cabecera3"/>
              <w:shd w:val="clear" w:color="auto" w:fill="FFFFFF"/>
              <w:spacing w:before="0" w:beforeAutospacing="0" w:after="0" w:afterAutospacing="0" w:line="270" w:lineRule="atLeast"/>
              <w:rPr>
                <w:rFonts w:ascii="Times" w:hAnsi="Times"/>
                <w:sz w:val="24"/>
                <w:szCs w:val="24"/>
                <w:lang w:val="es-ES"/>
                <w:rPrChange w:id="4600" w:author="chris" w:date="2015-04-19T12:09:00Z">
                  <w:rPr>
                    <w:rFonts w:ascii="Times" w:hAnsi="Times"/>
                    <w:sz w:val="24"/>
                    <w:szCs w:val="24"/>
                  </w:rPr>
                </w:rPrChange>
              </w:rPr>
            </w:pPr>
            <w:r w:rsidRPr="006C4628">
              <w:rPr>
                <w:rFonts w:ascii="Times" w:hAnsi="Times"/>
                <w:sz w:val="24"/>
                <w:szCs w:val="24"/>
                <w:lang w:val="es-ES"/>
                <w:rPrChange w:id="4601" w:author="chris" w:date="2015-04-19T12:09:00Z">
                  <w:rPr>
                    <w:rFonts w:ascii="Times" w:hAnsi="Times"/>
                    <w:sz w:val="24"/>
                    <w:szCs w:val="24"/>
                  </w:rPr>
                </w:rPrChange>
              </w:rPr>
              <w:t>Tipos de división</w:t>
            </w:r>
          </w:p>
          <w:p w14:paraId="05BC892D" w14:textId="665DF241"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602" w:author="chris" w:date="2015-04-19T12:09:00Z">
                  <w:rPr>
                    <w:rFonts w:ascii="Times" w:hAnsi="Times" w:cs="Arial"/>
                    <w:sz w:val="24"/>
                    <w:szCs w:val="24"/>
                  </w:rPr>
                </w:rPrChange>
              </w:rPr>
            </w:pPr>
            <w:r w:rsidRPr="006C4628">
              <w:rPr>
                <w:rFonts w:ascii="Times" w:hAnsi="Times" w:cs="Arial"/>
                <w:sz w:val="24"/>
                <w:szCs w:val="24"/>
                <w:lang w:val="es-ES"/>
                <w:rPrChange w:id="4603" w:author="chris" w:date="2015-04-19T12:09:00Z">
                  <w:rPr>
                    <w:rFonts w:ascii="Times" w:hAnsi="Times" w:cs="Arial"/>
                    <w:sz w:val="24"/>
                    <w:szCs w:val="24"/>
                  </w:rPr>
                </w:rPrChange>
              </w:rPr>
              <w:t>Una división es</w:t>
            </w:r>
            <w:r w:rsidRPr="006C4628">
              <w:rPr>
                <w:rStyle w:val="apple-converted-space"/>
                <w:rFonts w:ascii="Times" w:hAnsi="Times" w:cs="Arial"/>
                <w:sz w:val="24"/>
                <w:szCs w:val="24"/>
                <w:lang w:val="es-ES"/>
                <w:rPrChange w:id="4604" w:author="chris" w:date="2015-04-19T12:09:00Z">
                  <w:rPr>
                    <w:rStyle w:val="apple-converted-space"/>
                    <w:rFonts w:ascii="Times" w:hAnsi="Times" w:cs="Arial"/>
                    <w:sz w:val="24"/>
                    <w:szCs w:val="24"/>
                  </w:rPr>
                </w:rPrChange>
              </w:rPr>
              <w:t> </w:t>
            </w:r>
            <w:r w:rsidRPr="006C4628">
              <w:rPr>
                <w:rStyle w:val="negrita"/>
                <w:rFonts w:ascii="Times" w:hAnsi="Times" w:cs="Arial"/>
                <w:b/>
                <w:bCs/>
                <w:sz w:val="24"/>
                <w:szCs w:val="24"/>
                <w:lang w:val="es-ES"/>
                <w:rPrChange w:id="4605" w:author="chris" w:date="2015-04-19T12:09:00Z">
                  <w:rPr>
                    <w:rStyle w:val="negrita"/>
                    <w:rFonts w:ascii="Times" w:hAnsi="Times" w:cs="Arial"/>
                    <w:b/>
                    <w:bCs/>
                    <w:sz w:val="24"/>
                    <w:szCs w:val="24"/>
                  </w:rPr>
                </w:rPrChange>
              </w:rPr>
              <w:t>exacta</w:t>
            </w:r>
            <w:r w:rsidRPr="006C4628">
              <w:rPr>
                <w:rStyle w:val="apple-converted-space"/>
                <w:rFonts w:ascii="Times" w:hAnsi="Times" w:cs="Arial"/>
                <w:sz w:val="24"/>
                <w:szCs w:val="24"/>
                <w:lang w:val="es-ES"/>
                <w:rPrChange w:id="4606" w:author="chris" w:date="2015-04-19T12:09:00Z">
                  <w:rPr>
                    <w:rStyle w:val="apple-converted-space"/>
                    <w:rFonts w:ascii="Times" w:hAnsi="Times" w:cs="Arial"/>
                    <w:sz w:val="24"/>
                    <w:szCs w:val="24"/>
                  </w:rPr>
                </w:rPrChange>
              </w:rPr>
              <w:t> </w:t>
            </w:r>
            <w:r w:rsidRPr="006C4628">
              <w:rPr>
                <w:rFonts w:ascii="Times" w:hAnsi="Times" w:cs="Arial"/>
                <w:sz w:val="24"/>
                <w:szCs w:val="24"/>
                <w:lang w:val="es-ES"/>
                <w:rPrChange w:id="4607" w:author="chris" w:date="2015-04-19T12:09:00Z">
                  <w:rPr>
                    <w:rFonts w:ascii="Times" w:hAnsi="Times" w:cs="Arial"/>
                    <w:sz w:val="24"/>
                    <w:szCs w:val="24"/>
                  </w:rPr>
                </w:rPrChange>
              </w:rPr>
              <w:t>cuando el res</w:t>
            </w:r>
            <w:ins w:id="4608" w:author="chris" w:date="2015-04-19T13:13:00Z">
              <w:r w:rsidR="001A6F0E">
                <w:rPr>
                  <w:rFonts w:ascii="Times" w:hAnsi="Times" w:cs="Arial"/>
                  <w:sz w:val="24"/>
                  <w:szCs w:val="24"/>
                  <w:lang w:val="es-ES"/>
                </w:rPr>
                <w:t>iduo</w:t>
              </w:r>
            </w:ins>
            <w:del w:id="4609" w:author="chris" w:date="2015-04-19T13:13:00Z">
              <w:r w:rsidRPr="006C4628" w:rsidDel="001A6F0E">
                <w:rPr>
                  <w:rFonts w:ascii="Times" w:hAnsi="Times" w:cs="Arial"/>
                  <w:sz w:val="24"/>
                  <w:szCs w:val="24"/>
                  <w:lang w:val="es-ES"/>
                  <w:rPrChange w:id="4610" w:author="chris" w:date="2015-04-19T12:09:00Z">
                    <w:rPr>
                      <w:rFonts w:ascii="Times" w:hAnsi="Times" w:cs="Arial"/>
                      <w:sz w:val="24"/>
                      <w:szCs w:val="24"/>
                    </w:rPr>
                  </w:rPrChange>
                </w:rPr>
                <w:delText>to</w:delText>
              </w:r>
            </w:del>
            <w:r w:rsidRPr="006C4628">
              <w:rPr>
                <w:rFonts w:ascii="Times" w:hAnsi="Times" w:cs="Arial"/>
                <w:sz w:val="24"/>
                <w:szCs w:val="24"/>
                <w:lang w:val="es-ES"/>
                <w:rPrChange w:id="4611" w:author="chris" w:date="2015-04-19T12:09:00Z">
                  <w:rPr>
                    <w:rFonts w:ascii="Times" w:hAnsi="Times" w:cs="Arial"/>
                    <w:sz w:val="24"/>
                    <w:szCs w:val="24"/>
                  </w:rPr>
                </w:rPrChange>
              </w:rPr>
              <w:t xml:space="preserve"> es cero.</w:t>
            </w:r>
          </w:p>
          <w:p w14:paraId="2CE72824" w14:textId="77777777"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612" w:author="chris" w:date="2015-04-19T12:09:00Z">
                  <w:rPr>
                    <w:rFonts w:ascii="Times" w:hAnsi="Times" w:cs="Arial"/>
                    <w:sz w:val="24"/>
                    <w:szCs w:val="24"/>
                  </w:rPr>
                </w:rPrChange>
              </w:rPr>
            </w:pPr>
            <w:r w:rsidRPr="006C4628">
              <w:rPr>
                <w:rFonts w:ascii="Times" w:hAnsi="Times" w:cs="Arial"/>
                <w:sz w:val="24"/>
                <w:szCs w:val="24"/>
                <w:lang w:val="es-ES"/>
                <w:rPrChange w:id="4613" w:author="chris" w:date="2015-04-19T12:09:00Z">
                  <w:rPr>
                    <w:rFonts w:ascii="Times" w:hAnsi="Times" w:cs="Arial"/>
                    <w:sz w:val="24"/>
                    <w:szCs w:val="24"/>
                  </w:rPr>
                </w:rPrChange>
              </w:rPr>
              <w:t>Por ejemplo:</w:t>
            </w:r>
          </w:p>
          <w:p w14:paraId="3AFBA7AC" w14:textId="77777777"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614" w:author="chris" w:date="2015-04-19T12:09:00Z">
                  <w:rPr>
                    <w:rFonts w:ascii="Times" w:hAnsi="Times" w:cs="Arial"/>
                    <w:sz w:val="24"/>
                    <w:szCs w:val="24"/>
                  </w:rPr>
                </w:rPrChange>
              </w:rPr>
            </w:pPr>
            <w:r w:rsidRPr="006C4628">
              <w:rPr>
                <w:rFonts w:ascii="Times" w:hAnsi="Times" w:cs="Arial"/>
                <w:sz w:val="24"/>
                <w:szCs w:val="24"/>
                <w:lang w:val="es-ES"/>
                <w:rPrChange w:id="4615" w:author="chris" w:date="2015-04-19T12:09:00Z">
                  <w:rPr>
                    <w:rFonts w:ascii="Times" w:hAnsi="Times" w:cs="Arial"/>
                    <w:sz w:val="24"/>
                    <w:szCs w:val="24"/>
                  </w:rPr>
                </w:rPrChange>
              </w:rPr>
              <w:t>Si dividimos a 24 personas en 6 grupos de igual cantidad de miembros, cada grupo tendrá 4 personas y ninguna persona habrá quedado fuera de los grupos. Esto representa una división exacta. La cantidad total de personas es perfectamente divisible entre la cantidad de grupos que se quieren formar.</w:t>
            </w:r>
          </w:p>
          <w:p w14:paraId="635C4CF8" w14:textId="1B7758FA"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616" w:author="chris" w:date="2015-04-19T12:09:00Z">
                  <w:rPr>
                    <w:rFonts w:ascii="Times" w:hAnsi="Times" w:cs="Arial"/>
                    <w:sz w:val="24"/>
                    <w:szCs w:val="24"/>
                  </w:rPr>
                </w:rPrChange>
              </w:rPr>
            </w:pPr>
            <w:r w:rsidRPr="006C4628">
              <w:rPr>
                <w:rFonts w:ascii="Times" w:hAnsi="Times" w:cs="Arial"/>
                <w:sz w:val="24"/>
                <w:szCs w:val="24"/>
                <w:lang w:val="es-ES"/>
                <w:rPrChange w:id="4617" w:author="chris" w:date="2015-04-19T12:09:00Z">
                  <w:rPr>
                    <w:rFonts w:ascii="Times" w:hAnsi="Times" w:cs="Arial"/>
                    <w:sz w:val="24"/>
                    <w:szCs w:val="24"/>
                  </w:rPr>
                </w:rPrChange>
              </w:rPr>
              <w:t>Una división es</w:t>
            </w:r>
            <w:r w:rsidRPr="006C4628">
              <w:rPr>
                <w:rStyle w:val="apple-converted-space"/>
                <w:rFonts w:ascii="Times" w:hAnsi="Times" w:cs="Arial"/>
                <w:sz w:val="24"/>
                <w:szCs w:val="24"/>
                <w:lang w:val="es-ES"/>
                <w:rPrChange w:id="4618" w:author="chris" w:date="2015-04-19T12:09:00Z">
                  <w:rPr>
                    <w:rStyle w:val="apple-converted-space"/>
                    <w:rFonts w:ascii="Times" w:hAnsi="Times" w:cs="Arial"/>
                    <w:sz w:val="24"/>
                    <w:szCs w:val="24"/>
                  </w:rPr>
                </w:rPrChange>
              </w:rPr>
              <w:t> </w:t>
            </w:r>
            <w:r w:rsidR="000E6D3E" w:rsidRPr="006C4628">
              <w:rPr>
                <w:rStyle w:val="negrita"/>
                <w:rFonts w:ascii="Times" w:hAnsi="Times" w:cs="Arial"/>
                <w:b/>
                <w:bCs/>
                <w:sz w:val="24"/>
                <w:szCs w:val="24"/>
                <w:lang w:val="es-ES"/>
                <w:rPrChange w:id="4619" w:author="chris" w:date="2015-04-19T12:09:00Z">
                  <w:rPr>
                    <w:rStyle w:val="negrita"/>
                    <w:rFonts w:ascii="Times" w:hAnsi="Times" w:cs="Arial"/>
                    <w:b/>
                    <w:bCs/>
                    <w:sz w:val="24"/>
                    <w:szCs w:val="24"/>
                  </w:rPr>
                </w:rPrChange>
              </w:rPr>
              <w:t>inexacta</w:t>
            </w:r>
            <w:r w:rsidRPr="006C4628">
              <w:rPr>
                <w:rStyle w:val="apple-converted-space"/>
                <w:rFonts w:ascii="Times" w:hAnsi="Times" w:cs="Arial"/>
                <w:sz w:val="24"/>
                <w:szCs w:val="24"/>
                <w:lang w:val="es-ES"/>
                <w:rPrChange w:id="4620" w:author="chris" w:date="2015-04-19T12:09:00Z">
                  <w:rPr>
                    <w:rStyle w:val="apple-converted-space"/>
                    <w:rFonts w:ascii="Times" w:hAnsi="Times" w:cs="Arial"/>
                    <w:sz w:val="24"/>
                    <w:szCs w:val="24"/>
                  </w:rPr>
                </w:rPrChange>
              </w:rPr>
              <w:t> </w:t>
            </w:r>
            <w:r w:rsidRPr="006C4628">
              <w:rPr>
                <w:rFonts w:ascii="Times" w:hAnsi="Times" w:cs="Arial"/>
                <w:sz w:val="24"/>
                <w:szCs w:val="24"/>
                <w:lang w:val="es-ES"/>
                <w:rPrChange w:id="4621" w:author="chris" w:date="2015-04-19T12:09:00Z">
                  <w:rPr>
                    <w:rFonts w:ascii="Times" w:hAnsi="Times" w:cs="Arial"/>
                    <w:sz w:val="24"/>
                    <w:szCs w:val="24"/>
                  </w:rPr>
                </w:rPrChange>
              </w:rPr>
              <w:t>cuando el resto es diferente de cero.</w:t>
            </w:r>
          </w:p>
          <w:p w14:paraId="6701BDFA" w14:textId="77777777" w:rsidR="000F3C81" w:rsidRPr="006C4628" w:rsidRDefault="000F3C81" w:rsidP="00E6040C">
            <w:pPr>
              <w:pStyle w:val="Normal2"/>
              <w:shd w:val="clear" w:color="auto" w:fill="FFFFFF"/>
              <w:spacing w:before="0" w:beforeAutospacing="0" w:after="0" w:afterAutospacing="0" w:line="270" w:lineRule="atLeast"/>
              <w:rPr>
                <w:rFonts w:ascii="Times" w:hAnsi="Times" w:cs="Arial"/>
                <w:sz w:val="24"/>
                <w:szCs w:val="24"/>
                <w:lang w:val="es-ES"/>
                <w:rPrChange w:id="4622" w:author="chris" w:date="2015-04-19T12:09:00Z">
                  <w:rPr>
                    <w:rFonts w:ascii="Times" w:hAnsi="Times" w:cs="Arial"/>
                    <w:sz w:val="24"/>
                    <w:szCs w:val="24"/>
                  </w:rPr>
                </w:rPrChange>
              </w:rPr>
            </w:pPr>
            <w:r w:rsidRPr="006C4628">
              <w:rPr>
                <w:rFonts w:ascii="Times" w:hAnsi="Times" w:cs="Arial"/>
                <w:sz w:val="24"/>
                <w:szCs w:val="24"/>
                <w:lang w:val="es-ES"/>
                <w:rPrChange w:id="4623" w:author="chris" w:date="2015-04-19T12:09:00Z">
                  <w:rPr>
                    <w:rFonts w:ascii="Times" w:hAnsi="Times" w:cs="Arial"/>
                    <w:sz w:val="24"/>
                    <w:szCs w:val="24"/>
                  </w:rPr>
                </w:rPrChange>
              </w:rPr>
              <w:t>Por ejemplo:</w:t>
            </w:r>
          </w:p>
          <w:p w14:paraId="3EFC4650" w14:textId="3D238580" w:rsidR="00461522" w:rsidRPr="006C4628" w:rsidRDefault="000F3C81" w:rsidP="00E6040C">
            <w:pPr>
              <w:pStyle w:val="Normal2"/>
              <w:shd w:val="clear" w:color="auto" w:fill="FFFFFF"/>
              <w:spacing w:before="0" w:beforeAutospacing="0" w:after="0" w:afterAutospacing="0" w:line="270" w:lineRule="atLeast"/>
              <w:rPr>
                <w:color w:val="000000"/>
                <w:sz w:val="24"/>
                <w:szCs w:val="24"/>
                <w:lang w:val="es-ES"/>
                <w:rPrChange w:id="4624" w:author="chris" w:date="2015-04-19T12:09:00Z">
                  <w:rPr>
                    <w:color w:val="000000"/>
                    <w:sz w:val="24"/>
                    <w:szCs w:val="24"/>
                  </w:rPr>
                </w:rPrChange>
              </w:rPr>
            </w:pPr>
            <w:r w:rsidRPr="006C4628">
              <w:rPr>
                <w:rFonts w:ascii="Times" w:hAnsi="Times" w:cs="Arial"/>
                <w:sz w:val="24"/>
                <w:szCs w:val="24"/>
                <w:lang w:val="es-ES"/>
                <w:rPrChange w:id="4625" w:author="chris" w:date="2015-04-19T12:09:00Z">
                  <w:rPr>
                    <w:rFonts w:ascii="Times" w:hAnsi="Times" w:cs="Arial"/>
                    <w:sz w:val="24"/>
                    <w:szCs w:val="24"/>
                  </w:rPr>
                </w:rPrChange>
              </w:rPr>
              <w:t xml:space="preserve">Si dividimos a 33 personas en 6 grupos de igual cantidad de miembros, cada grupo tendrá 5 personas. Pero 3 personas quedarán fuera de los grupos. Esto representa una división </w:t>
            </w:r>
            <w:ins w:id="4626" w:author="chris" w:date="2015-04-19T13:13:00Z">
              <w:r w:rsidR="001A6F0E">
                <w:rPr>
                  <w:rFonts w:ascii="Times" w:hAnsi="Times" w:cs="Arial"/>
                  <w:sz w:val="24"/>
                  <w:szCs w:val="24"/>
                  <w:lang w:val="es-ES"/>
                </w:rPr>
                <w:t>inexacta</w:t>
              </w:r>
            </w:ins>
            <w:del w:id="4627" w:author="chris" w:date="2015-04-19T13:13:00Z">
              <w:r w:rsidRPr="006C4628" w:rsidDel="001A6F0E">
                <w:rPr>
                  <w:rFonts w:ascii="Times" w:hAnsi="Times" w:cs="Arial"/>
                  <w:sz w:val="24"/>
                  <w:szCs w:val="24"/>
                  <w:lang w:val="es-ES"/>
                  <w:rPrChange w:id="4628" w:author="chris" w:date="2015-04-19T12:09:00Z">
                    <w:rPr>
                      <w:rFonts w:ascii="Times" w:hAnsi="Times" w:cs="Arial"/>
                      <w:sz w:val="24"/>
                      <w:szCs w:val="24"/>
                    </w:rPr>
                  </w:rPrChange>
                </w:rPr>
                <w:delText>entera</w:delText>
              </w:r>
            </w:del>
            <w:r w:rsidRPr="006C4628">
              <w:rPr>
                <w:rFonts w:ascii="Times" w:hAnsi="Times" w:cs="Arial"/>
                <w:sz w:val="24"/>
                <w:szCs w:val="24"/>
                <w:lang w:val="es-ES"/>
                <w:rPrChange w:id="4629" w:author="chris" w:date="2015-04-19T12:09:00Z">
                  <w:rPr>
                    <w:rFonts w:ascii="Times" w:hAnsi="Times" w:cs="Arial"/>
                    <w:sz w:val="24"/>
                    <w:szCs w:val="24"/>
                  </w:rPr>
                </w:rPrChange>
              </w:rPr>
              <w:t>. La cantidad total de personas supera la cantidad de miembros que pueden estar repartidos de manera equitativa entre la cantidad de grupos que se quieren formar.</w:t>
            </w:r>
          </w:p>
        </w:tc>
      </w:tr>
      <w:tr w:rsidR="00556723" w:rsidRPr="006C4628" w14:paraId="1A0E7EA9" w14:textId="77777777" w:rsidTr="00AF6C5E">
        <w:tc>
          <w:tcPr>
            <w:tcW w:w="1772" w:type="dxa"/>
            <w:tcBorders>
              <w:bottom w:val="single" w:sz="4" w:space="0" w:color="000000" w:themeColor="text1"/>
            </w:tcBorders>
          </w:tcPr>
          <w:p w14:paraId="12A5AD7A" w14:textId="4B657C8E" w:rsidR="00556723" w:rsidRPr="006C4628" w:rsidRDefault="00556723" w:rsidP="00E6040C">
            <w:pPr>
              <w:rPr>
                <w:rFonts w:ascii="Times New Roman" w:hAnsi="Times New Roman" w:cs="Times New Roman"/>
                <w:b/>
                <w:color w:val="000000"/>
                <w:sz w:val="24"/>
                <w:szCs w:val="24"/>
                <w:lang w:val="es-ES"/>
                <w:rPrChange w:id="463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631" w:author="chris" w:date="2015-04-19T12:09:00Z">
                  <w:rPr>
                    <w:rFonts w:ascii="Times New Roman" w:hAnsi="Times New Roman" w:cs="Times New Roman"/>
                    <w:b/>
                    <w:color w:val="000000"/>
                    <w:sz w:val="24"/>
                    <w:szCs w:val="24"/>
                  </w:rPr>
                </w:rPrChange>
              </w:rPr>
              <w:lastRenderedPageBreak/>
              <w:t>Título</w:t>
            </w:r>
          </w:p>
        </w:tc>
        <w:tc>
          <w:tcPr>
            <w:tcW w:w="7056" w:type="dxa"/>
            <w:gridSpan w:val="2"/>
            <w:tcBorders>
              <w:bottom w:val="single" w:sz="4" w:space="0" w:color="000000" w:themeColor="text1"/>
            </w:tcBorders>
          </w:tcPr>
          <w:p w14:paraId="78FCEC9F" w14:textId="16C549D5" w:rsidR="00556723" w:rsidRPr="006C4628" w:rsidRDefault="00FA58E3" w:rsidP="00E6040C">
            <w:pPr>
              <w:rPr>
                <w:rFonts w:ascii="Times New Roman" w:hAnsi="Times New Roman" w:cs="Times New Roman"/>
                <w:color w:val="000000"/>
                <w:sz w:val="24"/>
                <w:szCs w:val="24"/>
                <w:lang w:val="es-ES"/>
                <w:rPrChange w:id="463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33" w:author="chris" w:date="2015-04-19T12:09:00Z">
                  <w:rPr>
                    <w:rFonts w:ascii="Times New Roman" w:hAnsi="Times New Roman" w:cs="Times New Roman"/>
                    <w:color w:val="000000"/>
                    <w:sz w:val="24"/>
                    <w:szCs w:val="24"/>
                  </w:rPr>
                </w:rPrChange>
              </w:rPr>
              <w:t xml:space="preserve">Los términos de la división: </w:t>
            </w:r>
            <w:ins w:id="4634" w:author="chris" w:date="2015-04-19T13:14:00Z">
              <w:r w:rsidR="001A6F0E">
                <w:rPr>
                  <w:rFonts w:ascii="Times New Roman" w:hAnsi="Times New Roman" w:cs="Times New Roman"/>
                  <w:color w:val="000000"/>
                  <w:sz w:val="24"/>
                  <w:szCs w:val="24"/>
                  <w:lang w:val="es-ES"/>
                </w:rPr>
                <w:t>d</w:t>
              </w:r>
            </w:ins>
            <w:del w:id="4635" w:author="chris" w:date="2015-04-19T13:14:00Z">
              <w:r w:rsidRPr="006C4628" w:rsidDel="001A6F0E">
                <w:rPr>
                  <w:rFonts w:ascii="Times New Roman" w:hAnsi="Times New Roman" w:cs="Times New Roman"/>
                  <w:color w:val="000000"/>
                  <w:sz w:val="24"/>
                  <w:szCs w:val="24"/>
                  <w:lang w:val="es-ES"/>
                  <w:rPrChange w:id="4636" w:author="chris" w:date="2015-04-19T12:09:00Z">
                    <w:rPr>
                      <w:rFonts w:ascii="Times New Roman" w:hAnsi="Times New Roman" w:cs="Times New Roman"/>
                      <w:color w:val="000000"/>
                      <w:sz w:val="24"/>
                      <w:szCs w:val="24"/>
                    </w:rPr>
                  </w:rPrChange>
                </w:rPr>
                <w:delText>D</w:delText>
              </w:r>
            </w:del>
            <w:r w:rsidRPr="006C4628">
              <w:rPr>
                <w:rFonts w:ascii="Times New Roman" w:hAnsi="Times New Roman" w:cs="Times New Roman"/>
                <w:color w:val="000000"/>
                <w:sz w:val="24"/>
                <w:szCs w:val="24"/>
                <w:lang w:val="es-ES"/>
                <w:rPrChange w:id="4637" w:author="chris" w:date="2015-04-19T12:09:00Z">
                  <w:rPr>
                    <w:rFonts w:ascii="Times New Roman" w:hAnsi="Times New Roman" w:cs="Times New Roman"/>
                    <w:color w:val="000000"/>
                    <w:sz w:val="24"/>
                    <w:szCs w:val="24"/>
                  </w:rPr>
                </w:rPrChange>
              </w:rPr>
              <w:t>ivisión exacta e inexacta</w:t>
            </w:r>
            <w:del w:id="4638" w:author="chris" w:date="2015-04-19T13:14:00Z">
              <w:r w:rsidRPr="006C4628" w:rsidDel="001A6F0E">
                <w:rPr>
                  <w:rFonts w:ascii="Times New Roman" w:hAnsi="Times New Roman" w:cs="Times New Roman"/>
                  <w:color w:val="000000"/>
                  <w:sz w:val="24"/>
                  <w:szCs w:val="24"/>
                  <w:lang w:val="es-ES"/>
                  <w:rPrChange w:id="4639" w:author="chris" w:date="2015-04-19T12:09:00Z">
                    <w:rPr>
                      <w:rFonts w:ascii="Times New Roman" w:hAnsi="Times New Roman" w:cs="Times New Roman"/>
                      <w:color w:val="000000"/>
                      <w:sz w:val="24"/>
                      <w:szCs w:val="24"/>
                    </w:rPr>
                  </w:rPrChange>
                </w:rPr>
                <w:delText>.</w:delText>
              </w:r>
            </w:del>
          </w:p>
        </w:tc>
      </w:tr>
      <w:tr w:rsidR="00556723" w:rsidRPr="006C4628" w14:paraId="7BA7A495" w14:textId="77777777" w:rsidTr="00AF6C5E">
        <w:tc>
          <w:tcPr>
            <w:tcW w:w="1772" w:type="dxa"/>
            <w:tcBorders>
              <w:bottom w:val="single" w:sz="4" w:space="0" w:color="auto"/>
            </w:tcBorders>
          </w:tcPr>
          <w:p w14:paraId="391DC647" w14:textId="77777777" w:rsidR="00556723" w:rsidRPr="006C4628" w:rsidRDefault="00556723" w:rsidP="00E6040C">
            <w:pPr>
              <w:rPr>
                <w:rFonts w:ascii="Times New Roman" w:hAnsi="Times New Roman" w:cs="Times New Roman"/>
                <w:b/>
                <w:color w:val="000000"/>
                <w:sz w:val="24"/>
                <w:szCs w:val="24"/>
                <w:lang w:val="es-ES"/>
                <w:rPrChange w:id="464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641" w:author="chris" w:date="2015-04-19T12:09:00Z">
                  <w:rPr>
                    <w:rFonts w:ascii="Times New Roman" w:hAnsi="Times New Roman" w:cs="Times New Roman"/>
                    <w:b/>
                    <w:color w:val="000000"/>
                    <w:sz w:val="24"/>
                    <w:szCs w:val="24"/>
                  </w:rPr>
                </w:rPrChange>
              </w:rPr>
              <w:t>Descripción</w:t>
            </w:r>
          </w:p>
        </w:tc>
        <w:tc>
          <w:tcPr>
            <w:tcW w:w="7056" w:type="dxa"/>
            <w:gridSpan w:val="2"/>
            <w:tcBorders>
              <w:bottom w:val="single" w:sz="4" w:space="0" w:color="auto"/>
            </w:tcBorders>
          </w:tcPr>
          <w:p w14:paraId="464C6410" w14:textId="3349F553" w:rsidR="00556723" w:rsidRPr="006C4628" w:rsidRDefault="00FA58E3" w:rsidP="00E6040C">
            <w:pPr>
              <w:rPr>
                <w:rFonts w:ascii="Times New Roman" w:hAnsi="Times New Roman" w:cs="Times New Roman"/>
                <w:color w:val="000000"/>
                <w:sz w:val="24"/>
                <w:szCs w:val="24"/>
                <w:lang w:val="es-ES"/>
                <w:rPrChange w:id="464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43" w:author="chris" w:date="2015-04-19T12:09:00Z">
                  <w:rPr>
                    <w:rFonts w:ascii="Times New Roman" w:hAnsi="Times New Roman" w:cs="Times New Roman"/>
                    <w:color w:val="000000"/>
                    <w:sz w:val="24"/>
                    <w:szCs w:val="24"/>
                  </w:rPr>
                </w:rPrChange>
              </w:rPr>
              <w:t>Interactivo que explica el con</w:t>
            </w:r>
            <w:r w:rsidR="008331A1" w:rsidRPr="006C4628">
              <w:rPr>
                <w:rFonts w:ascii="Times New Roman" w:hAnsi="Times New Roman" w:cs="Times New Roman"/>
                <w:color w:val="000000"/>
                <w:sz w:val="24"/>
                <w:szCs w:val="24"/>
                <w:lang w:val="es-ES"/>
                <w:rPrChange w:id="4644" w:author="chris" w:date="2015-04-19T12:09:00Z">
                  <w:rPr>
                    <w:rFonts w:ascii="Times New Roman" w:hAnsi="Times New Roman" w:cs="Times New Roman"/>
                    <w:color w:val="000000"/>
                    <w:sz w:val="24"/>
                    <w:szCs w:val="24"/>
                  </w:rPr>
                </w:rPrChange>
              </w:rPr>
              <w:t>c</w:t>
            </w:r>
            <w:r w:rsidRPr="006C4628">
              <w:rPr>
                <w:rFonts w:ascii="Times New Roman" w:hAnsi="Times New Roman" w:cs="Times New Roman"/>
                <w:color w:val="000000"/>
                <w:sz w:val="24"/>
                <w:szCs w:val="24"/>
                <w:lang w:val="es-ES"/>
                <w:rPrChange w:id="4645" w:author="chris" w:date="2015-04-19T12:09:00Z">
                  <w:rPr>
                    <w:rFonts w:ascii="Times New Roman" w:hAnsi="Times New Roman" w:cs="Times New Roman"/>
                    <w:color w:val="000000"/>
                    <w:sz w:val="24"/>
                    <w:szCs w:val="24"/>
                  </w:rPr>
                </w:rPrChange>
              </w:rPr>
              <w:t xml:space="preserve">epto de división, sus términos y la división exacta e inexacta. </w:t>
            </w:r>
          </w:p>
        </w:tc>
      </w:tr>
      <w:tr w:rsidR="00AF6C5E" w:rsidRPr="006C4628" w14:paraId="2F489AF5" w14:textId="77777777" w:rsidTr="00AF6C5E">
        <w:tc>
          <w:tcPr>
            <w:tcW w:w="1772" w:type="dxa"/>
            <w:tcBorders>
              <w:top w:val="single" w:sz="4" w:space="0" w:color="auto"/>
              <w:left w:val="nil"/>
              <w:bottom w:val="single" w:sz="4" w:space="0" w:color="auto"/>
              <w:right w:val="nil"/>
            </w:tcBorders>
          </w:tcPr>
          <w:p w14:paraId="0F6D63FA" w14:textId="77777777" w:rsidR="00AF6C5E" w:rsidRPr="006C4628" w:rsidRDefault="00AF6C5E" w:rsidP="00E6040C">
            <w:pPr>
              <w:rPr>
                <w:rFonts w:ascii="Times New Roman" w:hAnsi="Times New Roman" w:cs="Times New Roman"/>
                <w:b/>
                <w:color w:val="000000"/>
                <w:lang w:val="es-ES"/>
                <w:rPrChange w:id="4646" w:author="chris" w:date="2015-04-19T12:09:00Z">
                  <w:rPr>
                    <w:rFonts w:ascii="Times New Roman" w:hAnsi="Times New Roman" w:cs="Times New Roman"/>
                    <w:b/>
                    <w:color w:val="000000"/>
                  </w:rPr>
                </w:rPrChange>
              </w:rPr>
            </w:pPr>
          </w:p>
          <w:p w14:paraId="0A07003B" w14:textId="77777777" w:rsidR="00AF6C5E" w:rsidRPr="006C4628" w:rsidRDefault="00AF6C5E" w:rsidP="00E6040C">
            <w:pPr>
              <w:rPr>
                <w:rFonts w:ascii="Times New Roman" w:hAnsi="Times New Roman" w:cs="Times New Roman"/>
                <w:b/>
                <w:color w:val="000000"/>
                <w:lang w:val="es-ES"/>
                <w:rPrChange w:id="4647" w:author="chris" w:date="2015-04-19T12:09:00Z">
                  <w:rPr>
                    <w:rFonts w:ascii="Times New Roman" w:hAnsi="Times New Roman" w:cs="Times New Roman"/>
                    <w:b/>
                    <w:color w:val="000000"/>
                  </w:rPr>
                </w:rPrChange>
              </w:rPr>
            </w:pPr>
          </w:p>
        </w:tc>
        <w:tc>
          <w:tcPr>
            <w:tcW w:w="7056" w:type="dxa"/>
            <w:gridSpan w:val="2"/>
            <w:tcBorders>
              <w:top w:val="single" w:sz="4" w:space="0" w:color="auto"/>
              <w:left w:val="nil"/>
              <w:bottom w:val="single" w:sz="4" w:space="0" w:color="auto"/>
              <w:right w:val="nil"/>
            </w:tcBorders>
          </w:tcPr>
          <w:p w14:paraId="49A08CDB" w14:textId="77777777" w:rsidR="00AF6C5E" w:rsidRPr="006C4628" w:rsidRDefault="00AF6C5E" w:rsidP="00E6040C">
            <w:pPr>
              <w:rPr>
                <w:rFonts w:ascii="Times New Roman" w:hAnsi="Times New Roman" w:cs="Times New Roman"/>
                <w:color w:val="000000"/>
                <w:lang w:val="es-ES"/>
                <w:rPrChange w:id="4648" w:author="chris" w:date="2015-04-19T12:09:00Z">
                  <w:rPr>
                    <w:rFonts w:ascii="Times New Roman" w:hAnsi="Times New Roman" w:cs="Times New Roman"/>
                    <w:color w:val="000000"/>
                  </w:rPr>
                </w:rPrChange>
              </w:rPr>
            </w:pPr>
          </w:p>
        </w:tc>
      </w:tr>
      <w:tr w:rsidR="00A61F32" w:rsidRPr="006C4628" w14:paraId="3C03B1F5" w14:textId="77777777" w:rsidTr="00AF6C5E">
        <w:tc>
          <w:tcPr>
            <w:tcW w:w="8828" w:type="dxa"/>
            <w:gridSpan w:val="3"/>
            <w:tcBorders>
              <w:top w:val="single" w:sz="4" w:space="0" w:color="auto"/>
            </w:tcBorders>
            <w:shd w:val="clear" w:color="auto" w:fill="000000" w:themeFill="text1"/>
          </w:tcPr>
          <w:p w14:paraId="6214335F" w14:textId="77777777" w:rsidR="00A61F32" w:rsidRPr="006C4628" w:rsidRDefault="00A61F32" w:rsidP="00E6040C">
            <w:pPr>
              <w:jc w:val="center"/>
              <w:rPr>
                <w:rFonts w:ascii="Times New Roman" w:hAnsi="Times New Roman" w:cs="Times New Roman"/>
                <w:b/>
                <w:color w:val="FFFFFF" w:themeColor="background1"/>
                <w:sz w:val="24"/>
                <w:szCs w:val="24"/>
                <w:lang w:val="es-ES"/>
                <w:rPrChange w:id="4649"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650" w:author="chris" w:date="2015-04-19T12:09:00Z">
                  <w:rPr>
                    <w:rFonts w:ascii="Times New Roman" w:hAnsi="Times New Roman" w:cs="Times New Roman"/>
                    <w:b/>
                    <w:color w:val="FFFFFF" w:themeColor="background1"/>
                    <w:sz w:val="24"/>
                    <w:szCs w:val="24"/>
                  </w:rPr>
                </w:rPrChange>
              </w:rPr>
              <w:t>Practica: recurso aprovechado</w:t>
            </w:r>
          </w:p>
        </w:tc>
      </w:tr>
      <w:tr w:rsidR="00A61F32" w:rsidRPr="006C4628" w14:paraId="4955C61E" w14:textId="77777777" w:rsidTr="00812151">
        <w:tc>
          <w:tcPr>
            <w:tcW w:w="2389" w:type="dxa"/>
            <w:gridSpan w:val="2"/>
          </w:tcPr>
          <w:p w14:paraId="74CED3CD" w14:textId="77777777" w:rsidR="00A61F32" w:rsidRPr="006C4628" w:rsidRDefault="00A61F32" w:rsidP="00E6040C">
            <w:pPr>
              <w:rPr>
                <w:rFonts w:ascii="Times New Roman" w:hAnsi="Times New Roman" w:cs="Times New Roman"/>
                <w:b/>
                <w:color w:val="000000"/>
                <w:sz w:val="24"/>
                <w:szCs w:val="24"/>
                <w:lang w:val="es-ES"/>
                <w:rPrChange w:id="465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652" w:author="chris" w:date="2015-04-19T12:09:00Z">
                  <w:rPr>
                    <w:rFonts w:ascii="Times New Roman" w:hAnsi="Times New Roman" w:cs="Times New Roman"/>
                    <w:b/>
                    <w:color w:val="000000"/>
                    <w:sz w:val="24"/>
                    <w:szCs w:val="24"/>
                  </w:rPr>
                </w:rPrChange>
              </w:rPr>
              <w:t>Código</w:t>
            </w:r>
          </w:p>
        </w:tc>
        <w:tc>
          <w:tcPr>
            <w:tcW w:w="6439" w:type="dxa"/>
          </w:tcPr>
          <w:p w14:paraId="3DA04A79" w14:textId="52938052" w:rsidR="00A61F32" w:rsidRPr="006C4628" w:rsidRDefault="00690E2F" w:rsidP="00E6040C">
            <w:pPr>
              <w:rPr>
                <w:rFonts w:ascii="Times New Roman" w:hAnsi="Times New Roman" w:cs="Times New Roman"/>
                <w:b/>
                <w:color w:val="000000"/>
                <w:sz w:val="24"/>
                <w:szCs w:val="24"/>
                <w:lang w:val="es-ES"/>
                <w:rPrChange w:id="465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654" w:author="chris" w:date="2015-04-19T12:09:00Z">
                  <w:rPr>
                    <w:rFonts w:ascii="Times New Roman" w:hAnsi="Times New Roman" w:cs="Times New Roman"/>
                    <w:color w:val="000000"/>
                    <w:sz w:val="24"/>
                    <w:szCs w:val="24"/>
                  </w:rPr>
                </w:rPrChange>
              </w:rPr>
              <w:t>MA_04_02_CO_</w:t>
            </w:r>
            <w:r w:rsidR="00A61F32" w:rsidRPr="006C4628">
              <w:rPr>
                <w:rFonts w:ascii="Times New Roman" w:hAnsi="Times New Roman" w:cs="Times New Roman"/>
                <w:color w:val="000000"/>
                <w:sz w:val="24"/>
                <w:szCs w:val="24"/>
                <w:lang w:val="es-ES"/>
                <w:rPrChange w:id="4655" w:author="chris" w:date="2015-04-19T12:09:00Z">
                  <w:rPr>
                    <w:rFonts w:ascii="Times New Roman" w:hAnsi="Times New Roman" w:cs="Times New Roman"/>
                    <w:color w:val="000000"/>
                    <w:sz w:val="24"/>
                    <w:szCs w:val="24"/>
                  </w:rPr>
                </w:rPrChange>
              </w:rPr>
              <w:t>REC</w:t>
            </w:r>
            <w:r w:rsidRPr="006C4628">
              <w:rPr>
                <w:rFonts w:ascii="Times New Roman" w:hAnsi="Times New Roman" w:cs="Times New Roman"/>
                <w:color w:val="000000"/>
                <w:sz w:val="24"/>
                <w:szCs w:val="24"/>
                <w:lang w:val="es-ES"/>
                <w:rPrChange w:id="4656" w:author="chris" w:date="2015-04-19T12:09:00Z">
                  <w:rPr>
                    <w:rFonts w:ascii="Times New Roman" w:hAnsi="Times New Roman" w:cs="Times New Roman"/>
                    <w:color w:val="000000"/>
                    <w:sz w:val="24"/>
                    <w:szCs w:val="24"/>
                  </w:rPr>
                </w:rPrChange>
              </w:rPr>
              <w:t>260</w:t>
            </w:r>
          </w:p>
        </w:tc>
      </w:tr>
      <w:tr w:rsidR="00A61F32" w:rsidRPr="006C4628" w14:paraId="2712F096" w14:textId="77777777" w:rsidTr="00812151">
        <w:tc>
          <w:tcPr>
            <w:tcW w:w="2389" w:type="dxa"/>
            <w:gridSpan w:val="2"/>
          </w:tcPr>
          <w:p w14:paraId="7A9E55A5" w14:textId="77777777" w:rsidR="00A61F32" w:rsidRPr="006C4628" w:rsidRDefault="00A61F32" w:rsidP="00E6040C">
            <w:pPr>
              <w:rPr>
                <w:rFonts w:ascii="Times New Roman" w:hAnsi="Times New Roman" w:cs="Times New Roman"/>
                <w:color w:val="000000"/>
                <w:sz w:val="24"/>
                <w:szCs w:val="24"/>
                <w:lang w:val="es-ES"/>
                <w:rPrChange w:id="465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658" w:author="chris" w:date="2015-04-19T12:09:00Z">
                  <w:rPr>
                    <w:rFonts w:ascii="Times New Roman" w:hAnsi="Times New Roman" w:cs="Times New Roman"/>
                    <w:b/>
                    <w:color w:val="000000"/>
                    <w:sz w:val="24"/>
                    <w:szCs w:val="24"/>
                  </w:rPr>
                </w:rPrChange>
              </w:rPr>
              <w:t>Ubicación en Aula Planeta</w:t>
            </w:r>
          </w:p>
        </w:tc>
        <w:tc>
          <w:tcPr>
            <w:tcW w:w="6439" w:type="dxa"/>
          </w:tcPr>
          <w:p w14:paraId="27489899" w14:textId="28DF6739" w:rsidR="00A61F32" w:rsidRPr="006C4628" w:rsidRDefault="00A61F32" w:rsidP="00E6040C">
            <w:pPr>
              <w:rPr>
                <w:rFonts w:ascii="Times New Roman" w:hAnsi="Times New Roman" w:cs="Times New Roman"/>
                <w:color w:val="000000"/>
                <w:sz w:val="24"/>
                <w:szCs w:val="24"/>
                <w:lang w:val="es-ES"/>
                <w:rPrChange w:id="465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60" w:author="chris" w:date="2015-04-19T12:09:00Z">
                  <w:rPr>
                    <w:rFonts w:ascii="Times New Roman" w:hAnsi="Times New Roman" w:cs="Times New Roman"/>
                    <w:color w:val="000000"/>
                    <w:sz w:val="24"/>
                    <w:szCs w:val="24"/>
                  </w:rPr>
                </w:rPrChange>
              </w:rPr>
              <w:t xml:space="preserve">5°ESO/Matemáticas/Los números naturales/6 Las operaciones con números naturales/6.4 La división de números naturales/ </w:t>
            </w:r>
            <w:r w:rsidR="002C5ED4" w:rsidRPr="006C4628">
              <w:rPr>
                <w:rFonts w:ascii="Times New Roman" w:hAnsi="Times New Roman" w:cs="Times New Roman"/>
                <w:color w:val="000000"/>
                <w:sz w:val="24"/>
                <w:szCs w:val="24"/>
                <w:lang w:val="es-ES"/>
                <w:rPrChange w:id="4661" w:author="chris" w:date="2015-04-19T12:09:00Z">
                  <w:rPr>
                    <w:rFonts w:ascii="Times New Roman" w:hAnsi="Times New Roman" w:cs="Times New Roman"/>
                    <w:color w:val="000000"/>
                    <w:sz w:val="24"/>
                    <w:szCs w:val="24"/>
                  </w:rPr>
                </w:rPrChange>
              </w:rPr>
              <w:t xml:space="preserve">Practica: </w:t>
            </w:r>
            <w:ins w:id="4662" w:author="chris" w:date="2015-04-19T13:46:00Z">
              <w:r w:rsidR="008835AD">
                <w:rPr>
                  <w:rFonts w:ascii="Times New Roman" w:hAnsi="Times New Roman" w:cs="Times New Roman"/>
                  <w:color w:val="000000"/>
                  <w:sz w:val="24"/>
                  <w:szCs w:val="24"/>
                  <w:lang w:val="es-ES"/>
                </w:rPr>
                <w:t>p</w:t>
              </w:r>
            </w:ins>
            <w:del w:id="4663" w:author="chris" w:date="2015-04-19T13:46:00Z">
              <w:r w:rsidR="002C5ED4" w:rsidRPr="006C4628" w:rsidDel="008835AD">
                <w:rPr>
                  <w:rFonts w:ascii="Times New Roman" w:hAnsi="Times New Roman" w:cs="Times New Roman"/>
                  <w:color w:val="000000"/>
                  <w:sz w:val="24"/>
                  <w:szCs w:val="24"/>
                  <w:lang w:val="es-ES"/>
                  <w:rPrChange w:id="4664" w:author="chris" w:date="2015-04-19T12:09:00Z">
                    <w:rPr>
                      <w:rFonts w:ascii="Times New Roman" w:hAnsi="Times New Roman" w:cs="Times New Roman"/>
                      <w:color w:val="000000"/>
                      <w:sz w:val="24"/>
                      <w:szCs w:val="24"/>
                    </w:rPr>
                  </w:rPrChange>
                </w:rPr>
                <w:delText>P</w:delText>
              </w:r>
            </w:del>
            <w:r w:rsidR="002C5ED4" w:rsidRPr="006C4628">
              <w:rPr>
                <w:rFonts w:ascii="Times New Roman" w:hAnsi="Times New Roman" w:cs="Times New Roman"/>
                <w:color w:val="000000"/>
                <w:sz w:val="24"/>
                <w:szCs w:val="24"/>
                <w:lang w:val="es-ES"/>
                <w:rPrChange w:id="4665" w:author="chris" w:date="2015-04-19T12:09:00Z">
                  <w:rPr>
                    <w:rFonts w:ascii="Times New Roman" w:hAnsi="Times New Roman" w:cs="Times New Roman"/>
                    <w:color w:val="000000"/>
                    <w:sz w:val="24"/>
                    <w:szCs w:val="24"/>
                  </w:rPr>
                </w:rPrChange>
              </w:rPr>
              <w:t>ractica las divisiones</w:t>
            </w:r>
          </w:p>
        </w:tc>
      </w:tr>
      <w:tr w:rsidR="00A61F32" w:rsidRPr="006C4628" w14:paraId="7A16908F" w14:textId="77777777" w:rsidTr="00812151">
        <w:tc>
          <w:tcPr>
            <w:tcW w:w="2389" w:type="dxa"/>
            <w:gridSpan w:val="2"/>
          </w:tcPr>
          <w:p w14:paraId="1CA47D84" w14:textId="77777777" w:rsidR="00A61F32" w:rsidRPr="006C4628" w:rsidRDefault="00A61F32" w:rsidP="00E6040C">
            <w:pPr>
              <w:rPr>
                <w:rFonts w:ascii="Times New Roman" w:hAnsi="Times New Roman" w:cs="Times New Roman"/>
                <w:color w:val="000000"/>
                <w:sz w:val="24"/>
                <w:szCs w:val="24"/>
                <w:lang w:val="es-ES"/>
                <w:rPrChange w:id="466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667" w:author="chris" w:date="2015-04-19T12:09:00Z">
                  <w:rPr>
                    <w:rFonts w:ascii="Times New Roman" w:hAnsi="Times New Roman" w:cs="Times New Roman"/>
                    <w:b/>
                    <w:color w:val="000000"/>
                    <w:sz w:val="24"/>
                    <w:szCs w:val="24"/>
                  </w:rPr>
                </w:rPrChange>
              </w:rPr>
              <w:t>Cambio (descripción o capturas de pantallas)</w:t>
            </w:r>
          </w:p>
        </w:tc>
        <w:tc>
          <w:tcPr>
            <w:tcW w:w="6439" w:type="dxa"/>
          </w:tcPr>
          <w:p w14:paraId="74DF2AF2" w14:textId="60F1C145" w:rsidR="00A61F32" w:rsidRPr="006C4628" w:rsidRDefault="002C5ED4" w:rsidP="00E6040C">
            <w:pPr>
              <w:rPr>
                <w:rFonts w:ascii="Times New Roman" w:hAnsi="Times New Roman" w:cs="Times New Roman"/>
                <w:color w:val="000000"/>
                <w:sz w:val="24"/>
                <w:szCs w:val="24"/>
                <w:lang w:val="es-ES"/>
                <w:rPrChange w:id="466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69" w:author="chris" w:date="2015-04-19T12:09:00Z">
                  <w:rPr>
                    <w:rFonts w:ascii="Times New Roman" w:hAnsi="Times New Roman" w:cs="Times New Roman"/>
                    <w:color w:val="000000"/>
                    <w:sz w:val="24"/>
                    <w:szCs w:val="24"/>
                  </w:rPr>
                </w:rPrChange>
              </w:rPr>
              <w:t>En todos los ejercicios se debe cambiar el símbolo “:” por “÷”.</w:t>
            </w:r>
          </w:p>
          <w:p w14:paraId="2449811A" w14:textId="77777777" w:rsidR="002C5ED4" w:rsidRPr="006C4628" w:rsidRDefault="002C5ED4" w:rsidP="00E6040C">
            <w:pPr>
              <w:rPr>
                <w:rFonts w:ascii="Times New Roman" w:hAnsi="Times New Roman" w:cs="Times New Roman"/>
                <w:color w:val="000000"/>
                <w:sz w:val="24"/>
                <w:szCs w:val="24"/>
                <w:lang w:val="es-ES"/>
                <w:rPrChange w:id="4670" w:author="chris" w:date="2015-04-19T12:09:00Z">
                  <w:rPr>
                    <w:rFonts w:ascii="Times New Roman" w:hAnsi="Times New Roman" w:cs="Times New Roman"/>
                    <w:color w:val="000000"/>
                    <w:sz w:val="24"/>
                    <w:szCs w:val="24"/>
                  </w:rPr>
                </w:rPrChange>
              </w:rPr>
            </w:pPr>
          </w:p>
          <w:p w14:paraId="32EA8F9F" w14:textId="77777777" w:rsidR="002C5ED4" w:rsidRPr="006C4628" w:rsidRDefault="002C5ED4" w:rsidP="00E6040C">
            <w:pPr>
              <w:rPr>
                <w:rFonts w:ascii="Times New Roman" w:hAnsi="Times New Roman" w:cs="Times New Roman"/>
                <w:color w:val="000000"/>
                <w:sz w:val="24"/>
                <w:szCs w:val="24"/>
                <w:lang w:val="es-ES"/>
                <w:rPrChange w:id="467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72" w:author="chris" w:date="2015-04-19T12:09:00Z">
                  <w:rPr>
                    <w:rFonts w:ascii="Times New Roman" w:hAnsi="Times New Roman" w:cs="Times New Roman"/>
                    <w:color w:val="000000"/>
                    <w:sz w:val="24"/>
                    <w:szCs w:val="24"/>
                  </w:rPr>
                </w:rPrChange>
              </w:rPr>
              <w:t>Por ejemplo:</w:t>
            </w:r>
          </w:p>
          <w:p w14:paraId="40663FAB" w14:textId="74FA0EC2" w:rsidR="002C5ED4" w:rsidRPr="006C4628" w:rsidRDefault="009C6AA8" w:rsidP="00E6040C">
            <w:pPr>
              <w:rPr>
                <w:rFonts w:ascii="Times New Roman" w:hAnsi="Times New Roman" w:cs="Times New Roman"/>
                <w:color w:val="000000"/>
                <w:sz w:val="24"/>
                <w:szCs w:val="24"/>
                <w:lang w:val="es-ES"/>
                <w:rPrChange w:id="4673" w:author="chris" w:date="2015-04-19T12:09:00Z">
                  <w:rPr>
                    <w:rFonts w:ascii="Times New Roman" w:hAnsi="Times New Roman" w:cs="Times New Roman"/>
                    <w:color w:val="000000"/>
                    <w:sz w:val="24"/>
                    <w:szCs w:val="24"/>
                  </w:rPr>
                </w:rPrChange>
              </w:rPr>
            </w:pPr>
            <w:r w:rsidRPr="006C4628">
              <w:rPr>
                <w:lang w:val="es-ES" w:eastAsia="es-ES"/>
                <w:rPrChange w:id="4674" w:author="chris" w:date="2015-04-19T12:09:00Z">
                  <w:rPr>
                    <w:noProof/>
                    <w:lang w:val="es-ES" w:eastAsia="es-ES"/>
                  </w:rPr>
                </w:rPrChange>
              </w:rPr>
              <w:lastRenderedPageBreak/>
              <mc:AlternateContent>
                <mc:Choice Requires="wps">
                  <w:drawing>
                    <wp:anchor distT="0" distB="0" distL="114300" distR="114300" simplePos="0" relativeHeight="251667968" behindDoc="0" locked="0" layoutInCell="1" allowOverlap="1" wp14:anchorId="796BD991" wp14:editId="5C588450">
                      <wp:simplePos x="0" y="0"/>
                      <wp:positionH relativeFrom="column">
                        <wp:posOffset>12700</wp:posOffset>
                      </wp:positionH>
                      <wp:positionV relativeFrom="paragraph">
                        <wp:posOffset>440055</wp:posOffset>
                      </wp:positionV>
                      <wp:extent cx="866775" cy="295910"/>
                      <wp:effectExtent l="76200" t="38100" r="85725" b="104140"/>
                      <wp:wrapNone/>
                      <wp:docPr id="86" name="86 Rectángulo redondeado"/>
                      <wp:cNvGraphicFramePr/>
                      <a:graphic xmlns:a="http://schemas.openxmlformats.org/drawingml/2006/main">
                        <a:graphicData uri="http://schemas.microsoft.com/office/word/2010/wordprocessingShape">
                          <wps:wsp>
                            <wps:cNvSpPr/>
                            <wps:spPr>
                              <a:xfrm>
                                <a:off x="0" y="0"/>
                                <a:ext cx="866775" cy="29591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59B7A" w14:textId="58EA24A7" w:rsidR="00383879" w:rsidRPr="005E5B75" w:rsidRDefault="00383879" w:rsidP="009C6AA8">
                                  <w:pPr>
                                    <w:jc w:val="center"/>
                                    <w:rPr>
                                      <w:b/>
                                      <w:color w:val="FF0000"/>
                                      <w:sz w:val="22"/>
                                      <w:lang w:val="es-CO"/>
                                    </w:rPr>
                                  </w:pPr>
                                  <w:r>
                                    <w:rPr>
                                      <w:b/>
                                      <w:color w:val="FF0000"/>
                                      <w:sz w:val="22"/>
                                      <w:lang w:val="es-CO"/>
                                    </w:rPr>
                                    <w:t>90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6 Rectángulo redondeado" o:spid="_x0000_s1051" style="position:absolute;margin-left:1pt;margin-top:34.65pt;width:68.25pt;height:2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" filled="f" strokecolor="red" strokeweight="2.25pt">
                      <v:shadow on="t" color="black" opacity="22937f" origin=",.5" offset="0,.63889mm"/>
                      <v:textbox>
                        <w:txbxContent>
                          <w:p w14:paraId="4DA59B7A" w14:textId="58EA24A7" w:rsidR="00B7242E" w:rsidRPr="005E5B75" w:rsidRDefault="00B7242E" w:rsidP="009C6AA8">
                            <w:pPr>
                              <w:jc w:val="center"/>
                              <w:rPr>
                                <w:b/>
                                <w:color w:val="FF0000"/>
                                <w:sz w:val="22"/>
                                <w:lang w:val="es-CO"/>
                              </w:rPr>
                            </w:pPr>
                            <w:r>
                              <w:rPr>
                                <w:b/>
                                <w:color w:val="FF0000"/>
                                <w:sz w:val="22"/>
                                <w:lang w:val="es-CO"/>
                              </w:rPr>
                              <w:t>90 ÷ 5</w:t>
                            </w:r>
                          </w:p>
                        </w:txbxContent>
                      </v:textbox>
                    </v:roundrect>
                  </w:pict>
                </mc:Fallback>
              </mc:AlternateContent>
            </w:r>
            <w:r w:rsidR="002C5ED4" w:rsidRPr="006C4628">
              <w:rPr>
                <w:lang w:val="es-ES" w:eastAsia="es-ES"/>
                <w:rPrChange w:id="4675" w:author="chris" w:date="2015-04-19T12:09:00Z">
                  <w:rPr>
                    <w:noProof/>
                    <w:lang w:val="es-ES" w:eastAsia="es-ES"/>
                  </w:rPr>
                </w:rPrChange>
              </w:rPr>
              <w:drawing>
                <wp:inline distT="0" distB="0" distL="0" distR="0" wp14:anchorId="45710180" wp14:editId="4AD8E547">
                  <wp:extent cx="3512455" cy="62939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4800" t="51276" r="61863" b="42034"/>
                          <a:stretch/>
                        </pic:blipFill>
                        <pic:spPr bwMode="auto">
                          <a:xfrm>
                            <a:off x="0" y="0"/>
                            <a:ext cx="3518810" cy="630531"/>
                          </a:xfrm>
                          <a:prstGeom prst="rect">
                            <a:avLst/>
                          </a:prstGeom>
                          <a:ln>
                            <a:noFill/>
                          </a:ln>
                          <a:extLst>
                            <a:ext uri="{53640926-AAD7-44D8-BBD7-CCE9431645EC}">
                              <a14:shadowObscured xmlns:a14="http://schemas.microsoft.com/office/drawing/2010/main"/>
                            </a:ext>
                          </a:extLst>
                        </pic:spPr>
                      </pic:pic>
                    </a:graphicData>
                  </a:graphic>
                </wp:inline>
              </w:drawing>
            </w:r>
          </w:p>
          <w:p w14:paraId="2DA55EC3" w14:textId="77777777" w:rsidR="002C5ED4" w:rsidRPr="006C4628" w:rsidRDefault="002C5ED4" w:rsidP="00E6040C">
            <w:pPr>
              <w:rPr>
                <w:rFonts w:ascii="Times New Roman" w:hAnsi="Times New Roman" w:cs="Times New Roman"/>
                <w:color w:val="000000"/>
                <w:sz w:val="24"/>
                <w:szCs w:val="24"/>
                <w:lang w:val="es-ES"/>
                <w:rPrChange w:id="4676" w:author="chris" w:date="2015-04-19T12:09:00Z">
                  <w:rPr>
                    <w:rFonts w:ascii="Times New Roman" w:hAnsi="Times New Roman" w:cs="Times New Roman"/>
                    <w:color w:val="000000"/>
                    <w:sz w:val="24"/>
                    <w:szCs w:val="24"/>
                  </w:rPr>
                </w:rPrChange>
              </w:rPr>
            </w:pPr>
          </w:p>
          <w:p w14:paraId="6D6FEE51" w14:textId="3006184E" w:rsidR="002C5ED4" w:rsidRPr="006C4628" w:rsidRDefault="002C5ED4" w:rsidP="00E6040C">
            <w:pPr>
              <w:rPr>
                <w:rFonts w:ascii="Times New Roman" w:hAnsi="Times New Roman" w:cs="Times New Roman"/>
                <w:color w:val="000000"/>
                <w:sz w:val="24"/>
                <w:szCs w:val="24"/>
                <w:lang w:val="es-ES"/>
                <w:rPrChange w:id="4677" w:author="chris" w:date="2015-04-19T12:09:00Z">
                  <w:rPr>
                    <w:rFonts w:ascii="Times New Roman" w:hAnsi="Times New Roman" w:cs="Times New Roman"/>
                    <w:color w:val="000000"/>
                    <w:sz w:val="24"/>
                    <w:szCs w:val="24"/>
                  </w:rPr>
                </w:rPrChange>
              </w:rPr>
            </w:pPr>
          </w:p>
        </w:tc>
      </w:tr>
      <w:tr w:rsidR="00A61F32" w:rsidRPr="006C4628" w14:paraId="59D4CEDC" w14:textId="77777777" w:rsidTr="00812151">
        <w:tc>
          <w:tcPr>
            <w:tcW w:w="2389" w:type="dxa"/>
            <w:gridSpan w:val="2"/>
          </w:tcPr>
          <w:p w14:paraId="4EB4B6F5" w14:textId="6B94A40C" w:rsidR="00A61F32" w:rsidRPr="006C4628" w:rsidRDefault="00A61F32" w:rsidP="00E6040C">
            <w:pPr>
              <w:rPr>
                <w:rFonts w:ascii="Times New Roman" w:hAnsi="Times New Roman" w:cs="Times New Roman"/>
                <w:b/>
                <w:color w:val="000000"/>
                <w:sz w:val="24"/>
                <w:szCs w:val="24"/>
                <w:lang w:val="es-ES"/>
                <w:rPrChange w:id="467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679" w:author="chris" w:date="2015-04-19T12:09:00Z">
                  <w:rPr>
                    <w:rFonts w:ascii="Times New Roman" w:hAnsi="Times New Roman" w:cs="Times New Roman"/>
                    <w:b/>
                    <w:color w:val="000000"/>
                    <w:sz w:val="24"/>
                    <w:szCs w:val="24"/>
                  </w:rPr>
                </w:rPrChange>
              </w:rPr>
              <w:lastRenderedPageBreak/>
              <w:t>Título</w:t>
            </w:r>
          </w:p>
        </w:tc>
        <w:tc>
          <w:tcPr>
            <w:tcW w:w="6439" w:type="dxa"/>
          </w:tcPr>
          <w:p w14:paraId="05DBBC55" w14:textId="6ED9DC61" w:rsidR="00A61F32" w:rsidRPr="006C4628" w:rsidRDefault="008209C1" w:rsidP="00E6040C">
            <w:pPr>
              <w:rPr>
                <w:rFonts w:ascii="Times New Roman" w:hAnsi="Times New Roman" w:cs="Times New Roman"/>
                <w:color w:val="000000"/>
                <w:sz w:val="24"/>
                <w:szCs w:val="24"/>
                <w:lang w:val="es-ES"/>
                <w:rPrChange w:id="468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81" w:author="chris" w:date="2015-04-19T12:09:00Z">
                  <w:rPr>
                    <w:rFonts w:ascii="Times New Roman" w:hAnsi="Times New Roman" w:cs="Times New Roman"/>
                    <w:color w:val="000000"/>
                    <w:sz w:val="24"/>
                    <w:szCs w:val="24"/>
                  </w:rPr>
                </w:rPrChange>
              </w:rPr>
              <w:t>Practica divisiones</w:t>
            </w:r>
            <w:del w:id="4682" w:author="chris" w:date="2015-04-19T13:14:00Z">
              <w:r w:rsidRPr="006C4628" w:rsidDel="001A6F0E">
                <w:rPr>
                  <w:rFonts w:ascii="Times New Roman" w:hAnsi="Times New Roman" w:cs="Times New Roman"/>
                  <w:color w:val="000000"/>
                  <w:sz w:val="24"/>
                  <w:szCs w:val="24"/>
                  <w:lang w:val="es-ES"/>
                  <w:rPrChange w:id="4683" w:author="chris" w:date="2015-04-19T12:09:00Z">
                    <w:rPr>
                      <w:rFonts w:ascii="Times New Roman" w:hAnsi="Times New Roman" w:cs="Times New Roman"/>
                      <w:color w:val="000000"/>
                      <w:sz w:val="24"/>
                      <w:szCs w:val="24"/>
                    </w:rPr>
                  </w:rPrChange>
                </w:rPr>
                <w:delText>.</w:delText>
              </w:r>
            </w:del>
          </w:p>
        </w:tc>
      </w:tr>
      <w:tr w:rsidR="00A61F32" w:rsidRPr="006C4628" w14:paraId="7C1E6375" w14:textId="77777777" w:rsidTr="00812151">
        <w:tc>
          <w:tcPr>
            <w:tcW w:w="2389" w:type="dxa"/>
            <w:gridSpan w:val="2"/>
          </w:tcPr>
          <w:p w14:paraId="5410C0C9" w14:textId="77777777" w:rsidR="00A61F32" w:rsidRPr="006C4628" w:rsidRDefault="00A61F32" w:rsidP="00E6040C">
            <w:pPr>
              <w:rPr>
                <w:rFonts w:ascii="Times New Roman" w:hAnsi="Times New Roman" w:cs="Times New Roman"/>
                <w:b/>
                <w:color w:val="000000"/>
                <w:sz w:val="24"/>
                <w:szCs w:val="24"/>
                <w:lang w:val="es-ES"/>
                <w:rPrChange w:id="468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685" w:author="chris" w:date="2015-04-19T12:09:00Z">
                  <w:rPr>
                    <w:rFonts w:ascii="Times New Roman" w:hAnsi="Times New Roman" w:cs="Times New Roman"/>
                    <w:b/>
                    <w:color w:val="000000"/>
                    <w:sz w:val="24"/>
                    <w:szCs w:val="24"/>
                  </w:rPr>
                </w:rPrChange>
              </w:rPr>
              <w:t>Descripción</w:t>
            </w:r>
          </w:p>
        </w:tc>
        <w:tc>
          <w:tcPr>
            <w:tcW w:w="6439" w:type="dxa"/>
          </w:tcPr>
          <w:p w14:paraId="21C0CA52" w14:textId="1EDC2756" w:rsidR="00A61F32" w:rsidRPr="006C4628" w:rsidRDefault="00F138CA" w:rsidP="00E6040C">
            <w:pPr>
              <w:rPr>
                <w:rFonts w:ascii="Times New Roman" w:hAnsi="Times New Roman" w:cs="Times New Roman"/>
                <w:color w:val="000000"/>
                <w:sz w:val="24"/>
                <w:szCs w:val="24"/>
                <w:lang w:val="es-ES"/>
                <w:rPrChange w:id="468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687" w:author="chris" w:date="2015-04-19T12:09:00Z">
                  <w:rPr>
                    <w:rFonts w:ascii="Times New Roman" w:hAnsi="Times New Roman" w:cs="Times New Roman"/>
                    <w:color w:val="000000"/>
                    <w:sz w:val="24"/>
                    <w:szCs w:val="24"/>
                  </w:rPr>
                </w:rPrChange>
              </w:rPr>
              <w:t>Actividad para practicar el algoritmo</w:t>
            </w:r>
            <w:r w:rsidR="008717E7" w:rsidRPr="006C4628">
              <w:rPr>
                <w:rFonts w:ascii="Times New Roman" w:hAnsi="Times New Roman" w:cs="Times New Roman"/>
                <w:color w:val="000000"/>
                <w:sz w:val="24"/>
                <w:szCs w:val="24"/>
                <w:lang w:val="es-ES"/>
                <w:rPrChange w:id="4688"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4689" w:author="chris" w:date="2015-04-19T12:09:00Z">
                  <w:rPr>
                    <w:rFonts w:ascii="Times New Roman" w:hAnsi="Times New Roman" w:cs="Times New Roman"/>
                    <w:color w:val="000000"/>
                    <w:sz w:val="24"/>
                    <w:szCs w:val="24"/>
                  </w:rPr>
                </w:rPrChange>
              </w:rPr>
              <w:t xml:space="preserve">de la división. </w:t>
            </w:r>
          </w:p>
        </w:tc>
      </w:tr>
    </w:tbl>
    <w:p w14:paraId="770EB9A6" w14:textId="77777777" w:rsidR="00A61F32" w:rsidRPr="006C4628" w:rsidRDefault="00A61F32" w:rsidP="00E6040C">
      <w:pPr>
        <w:spacing w:after="0"/>
        <w:rPr>
          <w:rFonts w:ascii="Arial" w:hAnsi="Arial" w:cs="Arial"/>
          <w:color w:val="000000"/>
          <w:lang w:val="es-ES"/>
          <w:rPrChange w:id="4690" w:author="chris" w:date="2015-04-19T12:09:00Z">
            <w:rPr>
              <w:rFonts w:ascii="Arial" w:hAnsi="Arial" w:cs="Arial"/>
              <w:color w:val="000000"/>
            </w:rPr>
          </w:rPrChange>
        </w:rPr>
      </w:pPr>
    </w:p>
    <w:p w14:paraId="20EE89AF" w14:textId="20A12396" w:rsidR="004F6D4B" w:rsidRPr="006C4628" w:rsidRDefault="004F6D4B" w:rsidP="00E6040C">
      <w:pPr>
        <w:spacing w:after="0"/>
        <w:rPr>
          <w:rFonts w:ascii="Arial" w:hAnsi="Arial" w:cs="Arial"/>
          <w:highlight w:val="yellow"/>
          <w:lang w:val="es-ES"/>
          <w:rPrChange w:id="4691" w:author="chris" w:date="2015-04-19T12:09:00Z">
            <w:rPr>
              <w:rFonts w:ascii="Arial" w:hAnsi="Arial" w:cs="Arial"/>
              <w:highlight w:val="yellow"/>
            </w:rPr>
          </w:rPrChange>
        </w:rPr>
      </w:pPr>
      <w:r w:rsidRPr="006C4628">
        <w:rPr>
          <w:rFonts w:ascii="Arial" w:hAnsi="Arial" w:cs="Arial"/>
          <w:highlight w:val="yellow"/>
          <w:lang w:val="es-ES"/>
          <w:rPrChange w:id="4692" w:author="chris" w:date="2015-04-19T12:09:00Z">
            <w:rPr>
              <w:rFonts w:ascii="Arial" w:hAnsi="Arial" w:cs="Arial"/>
              <w:highlight w:val="yellow"/>
            </w:rPr>
          </w:rPrChange>
        </w:rPr>
        <w:t>[SECCIÓN 2]</w:t>
      </w:r>
      <w:r w:rsidRPr="006C4628">
        <w:rPr>
          <w:rFonts w:ascii="Arial" w:hAnsi="Arial" w:cs="Arial"/>
          <w:lang w:val="es-ES"/>
          <w:rPrChange w:id="4693" w:author="chris" w:date="2015-04-19T12:09:00Z">
            <w:rPr>
              <w:rFonts w:ascii="Arial" w:hAnsi="Arial" w:cs="Arial"/>
            </w:rPr>
          </w:rPrChange>
        </w:rPr>
        <w:t xml:space="preserve"> </w:t>
      </w:r>
      <w:r w:rsidRPr="006C4628">
        <w:rPr>
          <w:rFonts w:ascii="Arial" w:hAnsi="Arial" w:cs="Arial"/>
          <w:b/>
          <w:lang w:val="es-ES"/>
          <w:rPrChange w:id="4694" w:author="chris" w:date="2015-04-19T12:09:00Z">
            <w:rPr>
              <w:rFonts w:ascii="Arial" w:hAnsi="Arial" w:cs="Arial"/>
              <w:b/>
            </w:rPr>
          </w:rPrChange>
        </w:rPr>
        <w:t>2.5 Operaciones combinadas</w:t>
      </w:r>
      <w:r w:rsidR="00AE0DD7" w:rsidRPr="006C4628">
        <w:rPr>
          <w:rFonts w:ascii="Arial" w:hAnsi="Arial" w:cs="Arial"/>
          <w:b/>
          <w:lang w:val="es-ES"/>
          <w:rPrChange w:id="4695" w:author="chris" w:date="2015-04-19T12:09:00Z">
            <w:rPr>
              <w:rFonts w:ascii="Arial" w:hAnsi="Arial" w:cs="Arial"/>
              <w:b/>
            </w:rPr>
          </w:rPrChange>
        </w:rPr>
        <w:t xml:space="preserve"> de números naturales</w:t>
      </w:r>
    </w:p>
    <w:p w14:paraId="2531D215" w14:textId="77777777" w:rsidR="00812151" w:rsidRPr="006C4628" w:rsidRDefault="00812151" w:rsidP="00E6040C">
      <w:pPr>
        <w:tabs>
          <w:tab w:val="left" w:pos="2805"/>
        </w:tabs>
        <w:spacing w:after="0"/>
        <w:rPr>
          <w:rFonts w:ascii="Arial" w:hAnsi="Arial" w:cs="Arial"/>
          <w:color w:val="000000"/>
          <w:lang w:val="es-ES"/>
          <w:rPrChange w:id="4696" w:author="chris" w:date="2015-04-19T12:09:00Z">
            <w:rPr>
              <w:rFonts w:ascii="Arial" w:hAnsi="Arial" w:cs="Arial"/>
              <w:color w:val="000000"/>
              <w:lang w:val="es-CO"/>
            </w:rPr>
          </w:rPrChange>
        </w:rPr>
      </w:pPr>
    </w:p>
    <w:p w14:paraId="29D345D5" w14:textId="7E73A041" w:rsidR="00AE0DD7" w:rsidRPr="006C4628" w:rsidRDefault="00CA451D" w:rsidP="00E6040C">
      <w:pPr>
        <w:tabs>
          <w:tab w:val="left" w:pos="2805"/>
        </w:tabs>
        <w:spacing w:after="0"/>
        <w:rPr>
          <w:rFonts w:ascii="Arial" w:hAnsi="Arial" w:cs="Arial"/>
          <w:color w:val="000000"/>
          <w:lang w:val="es-ES"/>
          <w:rPrChange w:id="4697" w:author="chris" w:date="2015-04-19T12:09:00Z">
            <w:rPr>
              <w:rFonts w:ascii="Arial" w:hAnsi="Arial" w:cs="Arial"/>
              <w:color w:val="000000"/>
              <w:lang w:val="es-CO"/>
            </w:rPr>
          </w:rPrChange>
        </w:rPr>
      </w:pPr>
      <w:r w:rsidRPr="006C4628">
        <w:rPr>
          <w:rFonts w:ascii="Arial" w:hAnsi="Arial" w:cs="Arial"/>
          <w:color w:val="000000"/>
          <w:lang w:val="es-ES"/>
          <w:rPrChange w:id="4698" w:author="chris" w:date="2015-04-19T12:09:00Z">
            <w:rPr>
              <w:rFonts w:ascii="Arial" w:hAnsi="Arial" w:cs="Arial"/>
              <w:color w:val="000000"/>
              <w:lang w:val="es-CO"/>
            </w:rPr>
          </w:rPrChange>
        </w:rPr>
        <w:t xml:space="preserve">Muchas veces es necesario realizar varias operaciones matemáticas antes de obtener un resultado final. Por ejemplo, </w:t>
      </w:r>
    </w:p>
    <w:p w14:paraId="34D7DAE5" w14:textId="77777777" w:rsidR="00CA451D" w:rsidRPr="006C4628" w:rsidRDefault="00CA451D" w:rsidP="00E6040C">
      <w:pPr>
        <w:tabs>
          <w:tab w:val="left" w:pos="2805"/>
        </w:tabs>
        <w:spacing w:after="0"/>
        <w:rPr>
          <w:rFonts w:ascii="Arial" w:hAnsi="Arial" w:cs="Arial"/>
          <w:color w:val="000000"/>
          <w:lang w:val="es-ES"/>
          <w:rPrChange w:id="4699" w:author="chris" w:date="2015-04-19T12:09:00Z">
            <w:rPr>
              <w:rFonts w:ascii="Arial" w:hAnsi="Arial" w:cs="Arial"/>
              <w:color w:val="000000"/>
              <w:lang w:val="es-CO"/>
            </w:rPr>
          </w:rPrChange>
        </w:rPr>
      </w:pPr>
    </w:p>
    <w:p w14:paraId="292ABED8" w14:textId="5D3C6459" w:rsidR="00AE0DD7" w:rsidRPr="006C4628" w:rsidRDefault="00AE0DD7" w:rsidP="00CA451D">
      <w:pPr>
        <w:spacing w:after="0"/>
        <w:jc w:val="center"/>
        <w:rPr>
          <w:rFonts w:ascii="Arial" w:hAnsi="Arial" w:cs="Arial"/>
          <w:color w:val="000000"/>
          <w:lang w:val="es-ES"/>
          <w:rPrChange w:id="4700" w:author="chris" w:date="2015-04-19T12:09:00Z">
            <w:rPr>
              <w:rFonts w:ascii="Arial" w:hAnsi="Arial" w:cs="Arial"/>
              <w:color w:val="000000"/>
              <w:lang w:val="es-CO"/>
            </w:rPr>
          </w:rPrChange>
        </w:rPr>
      </w:pPr>
      <w:r w:rsidRPr="006C4628">
        <w:rPr>
          <w:rFonts w:ascii="Arial" w:hAnsi="Arial" w:cs="Arial"/>
          <w:color w:val="000000"/>
          <w:lang w:val="es-ES"/>
          <w:rPrChange w:id="4701" w:author="chris" w:date="2015-04-19T12:09:00Z">
            <w:rPr>
              <w:rFonts w:ascii="Arial" w:hAnsi="Arial" w:cs="Arial"/>
              <w:color w:val="000000"/>
              <w:lang w:val="es-CO"/>
            </w:rPr>
          </w:rPrChange>
        </w:rPr>
        <w:t>4 × (6 + 1) + (7 − 1) ÷ 3</w:t>
      </w:r>
    </w:p>
    <w:p w14:paraId="57F551A4" w14:textId="3FCE0256" w:rsidR="00CA451D" w:rsidRPr="006C4628" w:rsidRDefault="00CA451D" w:rsidP="00CA451D">
      <w:pPr>
        <w:tabs>
          <w:tab w:val="left" w:pos="2805"/>
        </w:tabs>
        <w:spacing w:after="0"/>
        <w:jc w:val="center"/>
        <w:rPr>
          <w:rFonts w:ascii="Arial" w:hAnsi="Arial" w:cs="Arial"/>
          <w:color w:val="000000"/>
          <w:lang w:val="es-ES"/>
          <w:rPrChange w:id="4702" w:author="chris" w:date="2015-04-19T12:09:00Z">
            <w:rPr>
              <w:rFonts w:ascii="Arial" w:hAnsi="Arial" w:cs="Arial"/>
              <w:color w:val="000000"/>
              <w:lang w:val="es-CO"/>
            </w:rPr>
          </w:rPrChange>
        </w:rPr>
      </w:pPr>
      <w:r w:rsidRPr="006C4628">
        <w:rPr>
          <w:rFonts w:ascii="Arial" w:hAnsi="Arial" w:cs="Arial"/>
          <w:color w:val="000000"/>
          <w:lang w:val="es-ES"/>
          <w:rPrChange w:id="4703" w:author="chris" w:date="2015-04-19T12:09:00Z">
            <w:rPr>
              <w:rFonts w:ascii="Arial" w:hAnsi="Arial" w:cs="Arial"/>
              <w:color w:val="000000"/>
              <w:lang w:val="es-CO"/>
            </w:rPr>
          </w:rPrChange>
        </w:rPr>
        <w:t xml:space="preserve">(8 + 7) </w:t>
      </w:r>
      <w:r w:rsidRPr="006C4628">
        <w:rPr>
          <w:rFonts w:ascii="Cambria Math" w:hAnsi="Cambria Math" w:cs="Arial"/>
          <w:color w:val="000000"/>
          <w:lang w:val="es-ES"/>
          <w:rPrChange w:id="4704" w:author="chris" w:date="2015-04-19T12:09:00Z">
            <w:rPr>
              <w:rFonts w:ascii="Cambria Math" w:hAnsi="Cambria Math" w:cs="Arial"/>
              <w:color w:val="000000"/>
              <w:lang w:val="es-CO"/>
            </w:rPr>
          </w:rPrChange>
        </w:rPr>
        <w:t xml:space="preserve">÷ (3 + 2) </w:t>
      </w:r>
      <w:r w:rsidRPr="006C4628">
        <w:rPr>
          <w:rFonts w:ascii="Arial" w:hAnsi="Arial" w:cs="Arial"/>
          <w:color w:val="000000"/>
          <w:lang w:val="es-ES"/>
          <w:rPrChange w:id="4705" w:author="chris" w:date="2015-04-19T12:09:00Z">
            <w:rPr>
              <w:rFonts w:ascii="Arial" w:hAnsi="Arial" w:cs="Arial"/>
              <w:color w:val="000000"/>
              <w:lang w:val="es-CO"/>
            </w:rPr>
          </w:rPrChange>
        </w:rPr>
        <w:t>× (5 – 1)</w:t>
      </w:r>
    </w:p>
    <w:p w14:paraId="61501825" w14:textId="77777777" w:rsidR="00812151" w:rsidRPr="006C4628" w:rsidRDefault="00812151" w:rsidP="00E6040C">
      <w:pPr>
        <w:tabs>
          <w:tab w:val="left" w:pos="2805"/>
        </w:tabs>
        <w:spacing w:after="0"/>
        <w:rPr>
          <w:rFonts w:ascii="Arial" w:hAnsi="Arial" w:cs="Arial"/>
          <w:color w:val="000000"/>
          <w:lang w:val="es-ES"/>
          <w:rPrChange w:id="4706" w:author="chris" w:date="2015-04-19T12:09:00Z">
            <w:rPr>
              <w:rFonts w:ascii="Arial" w:hAnsi="Arial" w:cs="Arial"/>
              <w:color w:val="000000"/>
              <w:lang w:val="es-CO"/>
            </w:rPr>
          </w:rPrChange>
        </w:rPr>
      </w:pPr>
    </w:p>
    <w:p w14:paraId="0C1E9AE6" w14:textId="0D2924C0" w:rsidR="00CA451D" w:rsidRPr="006C4628" w:rsidRDefault="00CA451D" w:rsidP="00E6040C">
      <w:pPr>
        <w:tabs>
          <w:tab w:val="left" w:pos="2805"/>
        </w:tabs>
        <w:spacing w:after="0"/>
        <w:rPr>
          <w:rFonts w:ascii="Arial" w:hAnsi="Arial" w:cs="Arial"/>
          <w:color w:val="000000"/>
          <w:lang w:val="es-ES"/>
          <w:rPrChange w:id="4707" w:author="chris" w:date="2015-04-19T12:09:00Z">
            <w:rPr>
              <w:rFonts w:ascii="Arial" w:hAnsi="Arial" w:cs="Arial"/>
              <w:color w:val="000000"/>
              <w:lang w:val="es-CO"/>
            </w:rPr>
          </w:rPrChange>
        </w:rPr>
      </w:pPr>
      <w:r w:rsidRPr="006C4628">
        <w:rPr>
          <w:rFonts w:ascii="Arial" w:hAnsi="Arial" w:cs="Arial"/>
          <w:color w:val="000000"/>
          <w:lang w:val="es-ES"/>
          <w:rPrChange w:id="4708" w:author="chris" w:date="2015-04-19T12:09:00Z">
            <w:rPr>
              <w:rFonts w:ascii="Arial" w:hAnsi="Arial" w:cs="Arial"/>
              <w:color w:val="000000"/>
              <w:lang w:val="es-CO"/>
            </w:rPr>
          </w:rPrChange>
        </w:rPr>
        <w:t xml:space="preserve">Estas expresiones se conocen como </w:t>
      </w:r>
      <w:r w:rsidRPr="006C4628">
        <w:rPr>
          <w:rFonts w:ascii="Arial" w:hAnsi="Arial" w:cs="Arial"/>
          <w:b/>
          <w:color w:val="000000"/>
          <w:lang w:val="es-ES"/>
          <w:rPrChange w:id="4709" w:author="chris" w:date="2015-04-19T12:09:00Z">
            <w:rPr>
              <w:rFonts w:ascii="Arial" w:hAnsi="Arial" w:cs="Arial"/>
              <w:b/>
              <w:color w:val="000000"/>
              <w:lang w:val="es-CO"/>
            </w:rPr>
          </w:rPrChange>
        </w:rPr>
        <w:t>operaciones combinadas</w:t>
      </w:r>
      <w:r w:rsidRPr="006C4628">
        <w:rPr>
          <w:rFonts w:ascii="Arial" w:hAnsi="Arial" w:cs="Arial"/>
          <w:color w:val="000000"/>
          <w:lang w:val="es-ES"/>
          <w:rPrChange w:id="4710" w:author="chris" w:date="2015-04-19T12:09:00Z">
            <w:rPr>
              <w:rFonts w:ascii="Arial" w:hAnsi="Arial" w:cs="Arial"/>
              <w:color w:val="000000"/>
              <w:lang w:val="es-CO"/>
            </w:rPr>
          </w:rPrChange>
        </w:rPr>
        <w:t>.</w:t>
      </w:r>
    </w:p>
    <w:p w14:paraId="70E292A1" w14:textId="77777777" w:rsidR="00CA451D" w:rsidRPr="006C4628" w:rsidRDefault="00CA451D" w:rsidP="00E6040C">
      <w:pPr>
        <w:tabs>
          <w:tab w:val="left" w:pos="2805"/>
        </w:tabs>
        <w:spacing w:after="0"/>
        <w:rPr>
          <w:rFonts w:ascii="Arial" w:hAnsi="Arial" w:cs="Arial"/>
          <w:color w:val="000000"/>
          <w:lang w:val="es-ES"/>
          <w:rPrChange w:id="4711" w:author="chris" w:date="2015-04-19T12:09:00Z">
            <w:rPr>
              <w:rFonts w:ascii="Arial" w:hAnsi="Arial" w:cs="Arial"/>
              <w:color w:val="000000"/>
              <w:lang w:val="es-CO"/>
            </w:rPr>
          </w:rPrChange>
        </w:rPr>
      </w:pPr>
    </w:p>
    <w:p w14:paraId="67E81C5D" w14:textId="4F2CA465" w:rsidR="00AE0DD7" w:rsidRPr="006C4628" w:rsidRDefault="00AE0DD7" w:rsidP="00E6040C">
      <w:pPr>
        <w:tabs>
          <w:tab w:val="left" w:pos="2805"/>
        </w:tabs>
        <w:spacing w:after="0"/>
        <w:rPr>
          <w:rFonts w:ascii="Arial" w:hAnsi="Arial" w:cs="Arial"/>
          <w:color w:val="000000"/>
          <w:lang w:val="es-ES"/>
          <w:rPrChange w:id="4712" w:author="chris" w:date="2015-04-19T12:09:00Z">
            <w:rPr>
              <w:rFonts w:ascii="Arial" w:hAnsi="Arial" w:cs="Arial"/>
              <w:color w:val="000000"/>
              <w:lang w:val="es-CO"/>
            </w:rPr>
          </w:rPrChange>
        </w:rPr>
      </w:pPr>
      <w:r w:rsidRPr="006C4628">
        <w:rPr>
          <w:rFonts w:ascii="Arial" w:hAnsi="Arial" w:cs="Arial"/>
          <w:color w:val="000000"/>
          <w:lang w:val="es-ES"/>
          <w:rPrChange w:id="4713" w:author="chris" w:date="2015-04-19T12:09:00Z">
            <w:rPr>
              <w:rFonts w:ascii="Arial" w:hAnsi="Arial" w:cs="Arial"/>
              <w:color w:val="000000"/>
              <w:lang w:val="es-CO"/>
            </w:rPr>
          </w:rPrChange>
        </w:rPr>
        <w:t>Para res</w:t>
      </w:r>
      <w:r w:rsidR="00BB19F7" w:rsidRPr="006C4628">
        <w:rPr>
          <w:rFonts w:ascii="Arial" w:hAnsi="Arial" w:cs="Arial"/>
          <w:color w:val="000000"/>
          <w:lang w:val="es-ES"/>
          <w:rPrChange w:id="4714" w:author="chris" w:date="2015-04-19T12:09:00Z">
            <w:rPr>
              <w:rFonts w:ascii="Arial" w:hAnsi="Arial" w:cs="Arial"/>
              <w:color w:val="000000"/>
              <w:lang w:val="es-CO"/>
            </w:rPr>
          </w:rPrChange>
        </w:rPr>
        <w:t xml:space="preserve">olver estas operaciones </w:t>
      </w:r>
      <w:r w:rsidR="00CA451D" w:rsidRPr="006C4628">
        <w:rPr>
          <w:rFonts w:ascii="Arial" w:hAnsi="Arial" w:cs="Arial"/>
          <w:color w:val="000000"/>
          <w:lang w:val="es-ES"/>
          <w:rPrChange w:id="4715" w:author="chris" w:date="2015-04-19T12:09:00Z">
            <w:rPr>
              <w:rFonts w:ascii="Arial" w:hAnsi="Arial" w:cs="Arial"/>
              <w:color w:val="000000"/>
              <w:lang w:val="es-CO"/>
            </w:rPr>
          </w:rPrChange>
        </w:rPr>
        <w:t xml:space="preserve">es necesario seguir </w:t>
      </w:r>
      <w:del w:id="4716" w:author="chris" w:date="2015-04-19T13:15:00Z">
        <w:r w:rsidR="00BB19F7" w:rsidRPr="006C4628" w:rsidDel="001A6F0E">
          <w:rPr>
            <w:rFonts w:ascii="Arial" w:hAnsi="Arial" w:cs="Arial"/>
            <w:color w:val="000000"/>
            <w:lang w:val="es-ES"/>
            <w:rPrChange w:id="4717" w:author="chris" w:date="2015-04-19T12:09:00Z">
              <w:rPr>
                <w:rFonts w:ascii="Arial" w:hAnsi="Arial" w:cs="Arial"/>
                <w:color w:val="000000"/>
                <w:lang w:val="es-CO"/>
              </w:rPr>
            </w:rPrChange>
          </w:rPr>
          <w:delText xml:space="preserve"> </w:delText>
        </w:r>
      </w:del>
      <w:r w:rsidR="00BB19F7" w:rsidRPr="006C4628">
        <w:rPr>
          <w:rFonts w:ascii="Arial" w:hAnsi="Arial" w:cs="Arial"/>
          <w:color w:val="000000"/>
          <w:lang w:val="es-ES"/>
          <w:rPrChange w:id="4718" w:author="chris" w:date="2015-04-19T12:09:00Z">
            <w:rPr>
              <w:rFonts w:ascii="Arial" w:hAnsi="Arial" w:cs="Arial"/>
              <w:color w:val="000000"/>
              <w:lang w:val="es-CO"/>
            </w:rPr>
          </w:rPrChange>
        </w:rPr>
        <w:t xml:space="preserve">un </w:t>
      </w:r>
      <w:r w:rsidRPr="006C4628">
        <w:rPr>
          <w:rFonts w:ascii="Arial" w:hAnsi="Arial" w:cs="Arial"/>
          <w:b/>
          <w:color w:val="000000"/>
          <w:lang w:val="es-ES"/>
          <w:rPrChange w:id="4719" w:author="chris" w:date="2015-04-19T12:09:00Z">
            <w:rPr>
              <w:rFonts w:ascii="Arial" w:hAnsi="Arial" w:cs="Arial"/>
              <w:b/>
              <w:color w:val="000000"/>
              <w:lang w:val="es-CO"/>
            </w:rPr>
          </w:rPrChange>
        </w:rPr>
        <w:t>orden</w:t>
      </w:r>
      <w:r w:rsidRPr="006C4628">
        <w:rPr>
          <w:rFonts w:ascii="Arial" w:hAnsi="Arial" w:cs="Arial"/>
          <w:color w:val="000000"/>
          <w:lang w:val="es-ES"/>
          <w:rPrChange w:id="4720" w:author="chris" w:date="2015-04-19T12:09:00Z">
            <w:rPr>
              <w:rFonts w:ascii="Arial" w:hAnsi="Arial" w:cs="Arial"/>
              <w:color w:val="000000"/>
              <w:lang w:val="es-CO"/>
            </w:rPr>
          </w:rPrChange>
        </w:rPr>
        <w:t>, de la siguiente manera:</w:t>
      </w:r>
    </w:p>
    <w:p w14:paraId="6AD5436A" w14:textId="72CCA3F8" w:rsidR="00BB19F7" w:rsidRPr="006C4628" w:rsidRDefault="00CA451D" w:rsidP="00E6040C">
      <w:pPr>
        <w:pStyle w:val="Prrafodelista"/>
        <w:numPr>
          <w:ilvl w:val="0"/>
          <w:numId w:val="6"/>
        </w:numPr>
        <w:tabs>
          <w:tab w:val="left" w:pos="2805"/>
        </w:tabs>
        <w:spacing w:after="0"/>
        <w:rPr>
          <w:rFonts w:ascii="Arial" w:hAnsi="Arial" w:cs="Arial"/>
          <w:color w:val="000000"/>
          <w:lang w:val="es-ES"/>
          <w:rPrChange w:id="4721" w:author="chris" w:date="2015-04-19T12:09:00Z">
            <w:rPr>
              <w:rFonts w:ascii="Arial" w:hAnsi="Arial" w:cs="Arial"/>
              <w:color w:val="000000"/>
              <w:lang w:val="es-CO"/>
            </w:rPr>
          </w:rPrChange>
        </w:rPr>
      </w:pPr>
      <w:r w:rsidRPr="006C4628">
        <w:rPr>
          <w:rFonts w:ascii="Arial" w:hAnsi="Arial" w:cs="Arial"/>
          <w:color w:val="000000"/>
          <w:lang w:val="es-ES"/>
          <w:rPrChange w:id="4722" w:author="chris" w:date="2015-04-19T12:09:00Z">
            <w:rPr>
              <w:rFonts w:ascii="Arial" w:hAnsi="Arial" w:cs="Arial"/>
              <w:color w:val="000000"/>
              <w:lang w:val="es-CO"/>
            </w:rPr>
          </w:rPrChange>
        </w:rPr>
        <w:t>Se resuelven</w:t>
      </w:r>
      <w:r w:rsidR="00AE0DD7" w:rsidRPr="006C4628">
        <w:rPr>
          <w:rFonts w:ascii="Arial" w:hAnsi="Arial" w:cs="Arial"/>
          <w:color w:val="000000"/>
          <w:lang w:val="es-ES"/>
          <w:rPrChange w:id="4723" w:author="chris" w:date="2015-04-19T12:09:00Z">
            <w:rPr>
              <w:rFonts w:ascii="Arial" w:hAnsi="Arial" w:cs="Arial"/>
              <w:color w:val="000000"/>
              <w:lang w:val="es-CO"/>
            </w:rPr>
          </w:rPrChange>
        </w:rPr>
        <w:t xml:space="preserve"> las operaciones que </w:t>
      </w:r>
      <w:r w:rsidRPr="006C4628">
        <w:rPr>
          <w:rFonts w:ascii="Arial" w:hAnsi="Arial" w:cs="Arial"/>
          <w:color w:val="000000"/>
          <w:lang w:val="es-ES"/>
          <w:rPrChange w:id="4724" w:author="chris" w:date="2015-04-19T12:09:00Z">
            <w:rPr>
              <w:rFonts w:ascii="Arial" w:hAnsi="Arial" w:cs="Arial"/>
              <w:color w:val="000000"/>
              <w:lang w:val="es-CO"/>
            </w:rPr>
          </w:rPrChange>
        </w:rPr>
        <w:t>están agrupadas</w:t>
      </w:r>
      <w:r w:rsidR="00AE0DD7" w:rsidRPr="006C4628">
        <w:rPr>
          <w:rFonts w:ascii="Arial" w:hAnsi="Arial" w:cs="Arial"/>
          <w:color w:val="000000"/>
          <w:lang w:val="es-ES"/>
          <w:rPrChange w:id="4725" w:author="chris" w:date="2015-04-19T12:09:00Z">
            <w:rPr>
              <w:rFonts w:ascii="Arial" w:hAnsi="Arial" w:cs="Arial"/>
              <w:color w:val="000000"/>
              <w:lang w:val="es-CO"/>
            </w:rPr>
          </w:rPrChange>
        </w:rPr>
        <w:t xml:space="preserve"> dentro de los </w:t>
      </w:r>
      <w:r w:rsidR="00AE0DD7" w:rsidRPr="006C4628">
        <w:rPr>
          <w:rFonts w:ascii="Arial" w:hAnsi="Arial" w:cs="Arial"/>
          <w:b/>
          <w:color w:val="000000"/>
          <w:lang w:val="es-ES"/>
          <w:rPrChange w:id="4726" w:author="chris" w:date="2015-04-19T12:09:00Z">
            <w:rPr>
              <w:rFonts w:ascii="Arial" w:hAnsi="Arial" w:cs="Arial"/>
              <w:b/>
              <w:color w:val="000000"/>
              <w:lang w:val="es-CO"/>
            </w:rPr>
          </w:rPrChange>
        </w:rPr>
        <w:t>paréntesis</w:t>
      </w:r>
      <w:r w:rsidR="00AE0DD7" w:rsidRPr="006C4628">
        <w:rPr>
          <w:rFonts w:ascii="Arial" w:hAnsi="Arial" w:cs="Arial"/>
          <w:color w:val="000000"/>
          <w:lang w:val="es-ES"/>
          <w:rPrChange w:id="4727" w:author="chris" w:date="2015-04-19T12:09:00Z">
            <w:rPr>
              <w:rFonts w:ascii="Arial" w:hAnsi="Arial" w:cs="Arial"/>
              <w:color w:val="000000"/>
              <w:lang w:val="es-CO"/>
            </w:rPr>
          </w:rPrChange>
        </w:rPr>
        <w:t>.</w:t>
      </w:r>
    </w:p>
    <w:p w14:paraId="0D2C631D" w14:textId="29AE2B0D" w:rsidR="00BB19F7" w:rsidRPr="006C4628" w:rsidRDefault="00CA451D" w:rsidP="00E6040C">
      <w:pPr>
        <w:pStyle w:val="Prrafodelista"/>
        <w:numPr>
          <w:ilvl w:val="0"/>
          <w:numId w:val="6"/>
        </w:numPr>
        <w:tabs>
          <w:tab w:val="left" w:pos="2805"/>
        </w:tabs>
        <w:spacing w:after="0"/>
        <w:rPr>
          <w:rFonts w:ascii="Arial" w:hAnsi="Arial" w:cs="Arial"/>
          <w:color w:val="000000"/>
          <w:lang w:val="es-ES"/>
          <w:rPrChange w:id="4728" w:author="chris" w:date="2015-04-19T12:09:00Z">
            <w:rPr>
              <w:rFonts w:ascii="Arial" w:hAnsi="Arial" w:cs="Arial"/>
              <w:color w:val="000000"/>
              <w:lang w:val="es-CO"/>
            </w:rPr>
          </w:rPrChange>
        </w:rPr>
      </w:pPr>
      <w:r w:rsidRPr="006C4628">
        <w:rPr>
          <w:rFonts w:ascii="Arial" w:hAnsi="Arial" w:cs="Arial"/>
          <w:color w:val="000000"/>
          <w:lang w:val="es-ES"/>
          <w:rPrChange w:id="4729" w:author="chris" w:date="2015-04-19T12:09:00Z">
            <w:rPr>
              <w:rFonts w:ascii="Arial" w:hAnsi="Arial" w:cs="Arial"/>
              <w:color w:val="000000"/>
              <w:lang w:val="es-CO"/>
            </w:rPr>
          </w:rPrChange>
        </w:rPr>
        <w:t>Luego</w:t>
      </w:r>
      <w:ins w:id="4730" w:author="chris" w:date="2015-04-19T13:16:00Z">
        <w:r w:rsidR="001A6F0E">
          <w:rPr>
            <w:rFonts w:ascii="Arial" w:hAnsi="Arial" w:cs="Arial"/>
            <w:color w:val="000000"/>
            <w:lang w:val="es-ES"/>
          </w:rPr>
          <w:t>,</w:t>
        </w:r>
      </w:ins>
      <w:r w:rsidRPr="006C4628">
        <w:rPr>
          <w:rFonts w:ascii="Arial" w:hAnsi="Arial" w:cs="Arial"/>
          <w:color w:val="000000"/>
          <w:lang w:val="es-ES"/>
          <w:rPrChange w:id="4731" w:author="chris" w:date="2015-04-19T12:09:00Z">
            <w:rPr>
              <w:rFonts w:ascii="Arial" w:hAnsi="Arial" w:cs="Arial"/>
              <w:color w:val="000000"/>
              <w:lang w:val="es-CO"/>
            </w:rPr>
          </w:rPrChange>
        </w:rPr>
        <w:t xml:space="preserve"> se efectúan</w:t>
      </w:r>
      <w:r w:rsidR="00AE0DD7" w:rsidRPr="006C4628">
        <w:rPr>
          <w:rFonts w:ascii="Arial" w:hAnsi="Arial" w:cs="Arial"/>
          <w:color w:val="000000"/>
          <w:lang w:val="es-ES"/>
          <w:rPrChange w:id="4732" w:author="chris" w:date="2015-04-19T12:09:00Z">
            <w:rPr>
              <w:rFonts w:ascii="Arial" w:hAnsi="Arial" w:cs="Arial"/>
              <w:color w:val="000000"/>
              <w:lang w:val="es-CO"/>
            </w:rPr>
          </w:rPrChange>
        </w:rPr>
        <w:t xml:space="preserve"> las </w:t>
      </w:r>
      <w:r w:rsidR="00AE0DD7" w:rsidRPr="006C4628">
        <w:rPr>
          <w:rFonts w:ascii="Arial" w:hAnsi="Arial" w:cs="Arial"/>
          <w:b/>
          <w:color w:val="000000"/>
          <w:lang w:val="es-ES"/>
          <w:rPrChange w:id="4733" w:author="chris" w:date="2015-04-19T12:09:00Z">
            <w:rPr>
              <w:rFonts w:ascii="Arial" w:hAnsi="Arial" w:cs="Arial"/>
              <w:b/>
              <w:color w:val="000000"/>
              <w:lang w:val="es-CO"/>
            </w:rPr>
          </w:rPrChange>
        </w:rPr>
        <w:t>multiplicaciones</w:t>
      </w:r>
      <w:r w:rsidR="00AE0DD7" w:rsidRPr="006C4628">
        <w:rPr>
          <w:rFonts w:ascii="Arial" w:hAnsi="Arial" w:cs="Arial"/>
          <w:color w:val="000000"/>
          <w:lang w:val="es-ES"/>
          <w:rPrChange w:id="4734" w:author="chris" w:date="2015-04-19T12:09:00Z">
            <w:rPr>
              <w:rFonts w:ascii="Arial" w:hAnsi="Arial" w:cs="Arial"/>
              <w:color w:val="000000"/>
              <w:lang w:val="es-CO"/>
            </w:rPr>
          </w:rPrChange>
        </w:rPr>
        <w:t xml:space="preserve"> y las </w:t>
      </w:r>
      <w:r w:rsidR="00AE0DD7" w:rsidRPr="006C4628">
        <w:rPr>
          <w:rFonts w:ascii="Arial" w:hAnsi="Arial" w:cs="Arial"/>
          <w:b/>
          <w:color w:val="000000"/>
          <w:lang w:val="es-ES"/>
          <w:rPrChange w:id="4735" w:author="chris" w:date="2015-04-19T12:09:00Z">
            <w:rPr>
              <w:rFonts w:ascii="Arial" w:hAnsi="Arial" w:cs="Arial"/>
              <w:b/>
              <w:color w:val="000000"/>
              <w:lang w:val="es-CO"/>
            </w:rPr>
          </w:rPrChange>
        </w:rPr>
        <w:t>divisiones</w:t>
      </w:r>
      <w:r w:rsidR="00AE0DD7" w:rsidRPr="006C4628">
        <w:rPr>
          <w:rFonts w:ascii="Arial" w:hAnsi="Arial" w:cs="Arial"/>
          <w:color w:val="000000"/>
          <w:lang w:val="es-ES"/>
          <w:rPrChange w:id="4736" w:author="chris" w:date="2015-04-19T12:09:00Z">
            <w:rPr>
              <w:rFonts w:ascii="Arial" w:hAnsi="Arial" w:cs="Arial"/>
              <w:color w:val="000000"/>
              <w:lang w:val="es-CO"/>
            </w:rPr>
          </w:rPrChange>
        </w:rPr>
        <w:t xml:space="preserve"> en el orden en que aparezcan, </w:t>
      </w:r>
      <w:r w:rsidR="00AE0DD7" w:rsidRPr="006C4628">
        <w:rPr>
          <w:rFonts w:ascii="Arial" w:hAnsi="Arial" w:cs="Arial"/>
          <w:b/>
          <w:color w:val="000000"/>
          <w:lang w:val="es-ES"/>
          <w:rPrChange w:id="4737" w:author="chris" w:date="2015-04-19T12:09:00Z">
            <w:rPr>
              <w:rFonts w:ascii="Arial" w:hAnsi="Arial" w:cs="Arial"/>
              <w:b/>
              <w:color w:val="000000"/>
              <w:lang w:val="es-CO"/>
            </w:rPr>
          </w:rPrChange>
        </w:rPr>
        <w:t>de izquierda a derecha</w:t>
      </w:r>
      <w:r w:rsidR="00AE0DD7" w:rsidRPr="006C4628">
        <w:rPr>
          <w:rFonts w:ascii="Arial" w:hAnsi="Arial" w:cs="Arial"/>
          <w:color w:val="000000"/>
          <w:lang w:val="es-ES"/>
          <w:rPrChange w:id="4738" w:author="chris" w:date="2015-04-19T12:09:00Z">
            <w:rPr>
              <w:rFonts w:ascii="Arial" w:hAnsi="Arial" w:cs="Arial"/>
              <w:color w:val="000000"/>
              <w:lang w:val="es-CO"/>
            </w:rPr>
          </w:rPrChange>
        </w:rPr>
        <w:t>.</w:t>
      </w:r>
    </w:p>
    <w:p w14:paraId="4E9508F5" w14:textId="19B64DD1" w:rsidR="00AE0DD7" w:rsidRPr="006C4628" w:rsidRDefault="00CA451D" w:rsidP="00E6040C">
      <w:pPr>
        <w:pStyle w:val="Prrafodelista"/>
        <w:numPr>
          <w:ilvl w:val="0"/>
          <w:numId w:val="6"/>
        </w:numPr>
        <w:tabs>
          <w:tab w:val="left" w:pos="2805"/>
        </w:tabs>
        <w:spacing w:after="0"/>
        <w:rPr>
          <w:rFonts w:ascii="Arial" w:hAnsi="Arial" w:cs="Arial"/>
          <w:color w:val="000000"/>
          <w:lang w:val="es-ES"/>
          <w:rPrChange w:id="4739" w:author="chris" w:date="2015-04-19T12:09:00Z">
            <w:rPr>
              <w:rFonts w:ascii="Arial" w:hAnsi="Arial" w:cs="Arial"/>
              <w:color w:val="000000"/>
              <w:lang w:val="es-CO"/>
            </w:rPr>
          </w:rPrChange>
        </w:rPr>
      </w:pPr>
      <w:r w:rsidRPr="006C4628">
        <w:rPr>
          <w:rFonts w:ascii="Arial" w:hAnsi="Arial" w:cs="Arial"/>
          <w:color w:val="000000"/>
          <w:lang w:val="es-ES"/>
          <w:rPrChange w:id="4740" w:author="chris" w:date="2015-04-19T12:09:00Z">
            <w:rPr>
              <w:rFonts w:ascii="Arial" w:hAnsi="Arial" w:cs="Arial"/>
              <w:color w:val="000000"/>
              <w:lang w:val="es-CO"/>
            </w:rPr>
          </w:rPrChange>
        </w:rPr>
        <w:t>Posteriormente</w:t>
      </w:r>
      <w:ins w:id="4741" w:author="chris" w:date="2015-04-19T13:16:00Z">
        <w:r w:rsidR="001A6F0E">
          <w:rPr>
            <w:rFonts w:ascii="Arial" w:hAnsi="Arial" w:cs="Arial"/>
            <w:color w:val="000000"/>
            <w:lang w:val="es-ES"/>
          </w:rPr>
          <w:t>,</w:t>
        </w:r>
      </w:ins>
      <w:r w:rsidRPr="006C4628">
        <w:rPr>
          <w:rFonts w:ascii="Arial" w:hAnsi="Arial" w:cs="Arial"/>
          <w:color w:val="000000"/>
          <w:lang w:val="es-ES"/>
          <w:rPrChange w:id="4742" w:author="chris" w:date="2015-04-19T12:09:00Z">
            <w:rPr>
              <w:rFonts w:ascii="Arial" w:hAnsi="Arial" w:cs="Arial"/>
              <w:color w:val="000000"/>
              <w:lang w:val="es-CO"/>
            </w:rPr>
          </w:rPrChange>
        </w:rPr>
        <w:t xml:space="preserve"> se realizan</w:t>
      </w:r>
      <w:r w:rsidR="00AE0DD7" w:rsidRPr="006C4628">
        <w:rPr>
          <w:rFonts w:ascii="Arial" w:hAnsi="Arial" w:cs="Arial"/>
          <w:color w:val="000000"/>
          <w:lang w:val="es-ES"/>
          <w:rPrChange w:id="4743" w:author="chris" w:date="2015-04-19T12:09:00Z">
            <w:rPr>
              <w:rFonts w:ascii="Arial" w:hAnsi="Arial" w:cs="Arial"/>
              <w:color w:val="000000"/>
              <w:lang w:val="es-CO"/>
            </w:rPr>
          </w:rPrChange>
        </w:rPr>
        <w:t xml:space="preserve"> las </w:t>
      </w:r>
      <w:r w:rsidRPr="006C4628">
        <w:rPr>
          <w:rFonts w:ascii="Arial" w:hAnsi="Arial" w:cs="Arial"/>
          <w:b/>
          <w:color w:val="000000"/>
          <w:lang w:val="es-ES"/>
          <w:rPrChange w:id="4744" w:author="chris" w:date="2015-04-19T12:09:00Z">
            <w:rPr>
              <w:rFonts w:ascii="Arial" w:hAnsi="Arial" w:cs="Arial"/>
              <w:b/>
              <w:color w:val="000000"/>
              <w:lang w:val="es-CO"/>
            </w:rPr>
          </w:rPrChange>
        </w:rPr>
        <w:t>adiciones</w:t>
      </w:r>
      <w:r w:rsidR="00AE0DD7" w:rsidRPr="006C4628">
        <w:rPr>
          <w:rFonts w:ascii="Arial" w:hAnsi="Arial" w:cs="Arial"/>
          <w:color w:val="000000"/>
          <w:lang w:val="es-ES"/>
          <w:rPrChange w:id="4745" w:author="chris" w:date="2015-04-19T12:09:00Z">
            <w:rPr>
              <w:rFonts w:ascii="Arial" w:hAnsi="Arial" w:cs="Arial"/>
              <w:color w:val="000000"/>
              <w:lang w:val="es-CO"/>
            </w:rPr>
          </w:rPrChange>
        </w:rPr>
        <w:t xml:space="preserve"> y</w:t>
      </w:r>
      <w:r w:rsidRPr="006C4628">
        <w:rPr>
          <w:rFonts w:ascii="Arial" w:hAnsi="Arial" w:cs="Arial"/>
          <w:color w:val="000000"/>
          <w:lang w:val="es-ES"/>
          <w:rPrChange w:id="4746" w:author="chris" w:date="2015-04-19T12:09:00Z">
            <w:rPr>
              <w:rFonts w:ascii="Arial" w:hAnsi="Arial" w:cs="Arial"/>
              <w:color w:val="000000"/>
              <w:lang w:val="es-CO"/>
            </w:rPr>
          </w:rPrChange>
        </w:rPr>
        <w:t xml:space="preserve"> </w:t>
      </w:r>
      <w:r w:rsidRPr="006C4628">
        <w:rPr>
          <w:rFonts w:ascii="Arial" w:hAnsi="Arial" w:cs="Arial"/>
          <w:b/>
          <w:color w:val="000000"/>
          <w:lang w:val="es-ES"/>
          <w:rPrChange w:id="4747" w:author="chris" w:date="2015-04-19T12:09:00Z">
            <w:rPr>
              <w:rFonts w:ascii="Arial" w:hAnsi="Arial" w:cs="Arial"/>
              <w:b/>
              <w:color w:val="000000"/>
              <w:lang w:val="es-CO"/>
            </w:rPr>
          </w:rPrChange>
        </w:rPr>
        <w:t>sustracciones</w:t>
      </w:r>
      <w:r w:rsidR="00AE0DD7" w:rsidRPr="006C4628">
        <w:rPr>
          <w:rFonts w:ascii="Arial" w:hAnsi="Arial" w:cs="Arial"/>
          <w:color w:val="000000"/>
          <w:lang w:val="es-ES"/>
          <w:rPrChange w:id="4748" w:author="chris" w:date="2015-04-19T12:09:00Z">
            <w:rPr>
              <w:rFonts w:ascii="Arial" w:hAnsi="Arial" w:cs="Arial"/>
              <w:color w:val="000000"/>
              <w:lang w:val="es-CO"/>
            </w:rPr>
          </w:rPrChange>
        </w:rPr>
        <w:t xml:space="preserve"> en el orden en que aparezcan, </w:t>
      </w:r>
      <w:r w:rsidR="00AE0DD7" w:rsidRPr="006C4628">
        <w:rPr>
          <w:rFonts w:ascii="Arial" w:hAnsi="Arial" w:cs="Arial"/>
          <w:b/>
          <w:color w:val="000000"/>
          <w:lang w:val="es-ES"/>
          <w:rPrChange w:id="4749" w:author="chris" w:date="2015-04-19T12:09:00Z">
            <w:rPr>
              <w:rFonts w:ascii="Arial" w:hAnsi="Arial" w:cs="Arial"/>
              <w:b/>
              <w:color w:val="000000"/>
              <w:lang w:val="es-CO"/>
            </w:rPr>
          </w:rPrChange>
        </w:rPr>
        <w:t>de izquierda a derecha</w:t>
      </w:r>
      <w:r w:rsidR="00AE0DD7" w:rsidRPr="006C4628">
        <w:rPr>
          <w:rFonts w:ascii="Arial" w:hAnsi="Arial" w:cs="Arial"/>
          <w:color w:val="000000"/>
          <w:lang w:val="es-ES"/>
          <w:rPrChange w:id="4750" w:author="chris" w:date="2015-04-19T12:09:00Z">
            <w:rPr>
              <w:rFonts w:ascii="Arial" w:hAnsi="Arial" w:cs="Arial"/>
              <w:color w:val="000000"/>
              <w:lang w:val="es-CO"/>
            </w:rPr>
          </w:rPrChange>
        </w:rPr>
        <w:t>.</w:t>
      </w:r>
    </w:p>
    <w:p w14:paraId="03089362" w14:textId="01D41855" w:rsidR="00812151" w:rsidRPr="006C4628" w:rsidRDefault="00812151" w:rsidP="00E6040C">
      <w:pPr>
        <w:pStyle w:val="Prrafodelista"/>
        <w:numPr>
          <w:ilvl w:val="0"/>
          <w:numId w:val="6"/>
        </w:numPr>
        <w:tabs>
          <w:tab w:val="left" w:pos="2805"/>
        </w:tabs>
        <w:spacing w:after="0"/>
        <w:rPr>
          <w:rFonts w:ascii="Arial" w:hAnsi="Arial" w:cs="Arial"/>
          <w:color w:val="000000"/>
          <w:highlight w:val="yellow"/>
          <w:lang w:val="es-ES"/>
          <w:rPrChange w:id="4751" w:author="chris" w:date="2015-04-19T12:09:00Z">
            <w:rPr>
              <w:rFonts w:ascii="Arial" w:hAnsi="Arial" w:cs="Arial"/>
              <w:color w:val="000000"/>
              <w:highlight w:val="yellow"/>
              <w:lang w:val="es-CO"/>
            </w:rPr>
          </w:rPrChange>
        </w:rPr>
      </w:pPr>
      <w:r w:rsidRPr="006C4628">
        <w:rPr>
          <w:rFonts w:ascii="Arial" w:hAnsi="Arial" w:cs="Arial"/>
          <w:color w:val="000000"/>
          <w:highlight w:val="yellow"/>
          <w:lang w:val="es-ES"/>
          <w:rPrChange w:id="4752" w:author="chris" w:date="2015-04-19T12:09:00Z">
            <w:rPr>
              <w:rFonts w:ascii="Arial" w:hAnsi="Arial" w:cs="Arial"/>
              <w:color w:val="000000"/>
              <w:highlight w:val="yellow"/>
              <w:lang w:val="es-CO"/>
            </w:rPr>
          </w:rPrChange>
        </w:rPr>
        <w:t>Finalmente</w:t>
      </w:r>
      <w:ins w:id="4753" w:author="chris" w:date="2015-04-19T13:16:00Z">
        <w:r w:rsidR="001A6F0E">
          <w:rPr>
            <w:rFonts w:ascii="Arial" w:hAnsi="Arial" w:cs="Arial"/>
            <w:color w:val="000000"/>
            <w:highlight w:val="yellow"/>
            <w:lang w:val="es-ES"/>
          </w:rPr>
          <w:t>,</w:t>
        </w:r>
      </w:ins>
      <w:r w:rsidRPr="006C4628">
        <w:rPr>
          <w:rFonts w:ascii="Arial" w:hAnsi="Arial" w:cs="Arial"/>
          <w:color w:val="000000"/>
          <w:highlight w:val="yellow"/>
          <w:lang w:val="es-ES"/>
          <w:rPrChange w:id="4754" w:author="chris" w:date="2015-04-19T12:09:00Z">
            <w:rPr>
              <w:rFonts w:ascii="Arial" w:hAnsi="Arial" w:cs="Arial"/>
              <w:color w:val="000000"/>
              <w:highlight w:val="yellow"/>
              <w:lang w:val="es-CO"/>
            </w:rPr>
          </w:rPrChange>
        </w:rPr>
        <w:t xml:space="preserve"> se calcula el resultado.</w:t>
      </w:r>
    </w:p>
    <w:p w14:paraId="680E31E7" w14:textId="77777777" w:rsidR="00812151" w:rsidRPr="006C4628" w:rsidRDefault="00812151" w:rsidP="00CA451D">
      <w:pPr>
        <w:pStyle w:val="Prrafodelista"/>
        <w:tabs>
          <w:tab w:val="left" w:pos="2805"/>
        </w:tabs>
        <w:spacing w:after="0"/>
        <w:rPr>
          <w:rFonts w:ascii="Arial" w:hAnsi="Arial" w:cs="Arial"/>
          <w:color w:val="000000"/>
          <w:highlight w:val="yellow"/>
          <w:lang w:val="es-ES"/>
          <w:rPrChange w:id="4755" w:author="chris" w:date="2015-04-19T12:09:00Z">
            <w:rPr>
              <w:rFonts w:ascii="Arial" w:hAnsi="Arial" w:cs="Arial"/>
              <w:color w:val="000000"/>
              <w:highlight w:val="yellow"/>
              <w:lang w:val="es-CO"/>
            </w:rPr>
          </w:rPrChange>
        </w:rPr>
      </w:pPr>
    </w:p>
    <w:p w14:paraId="48FA3FC8" w14:textId="49B264E1" w:rsidR="00BB19F7" w:rsidRPr="006C4628" w:rsidRDefault="00CA451D" w:rsidP="00E6040C">
      <w:pPr>
        <w:tabs>
          <w:tab w:val="left" w:pos="2805"/>
        </w:tabs>
        <w:spacing w:after="0"/>
        <w:rPr>
          <w:rFonts w:ascii="Arial" w:hAnsi="Arial" w:cs="Arial"/>
          <w:color w:val="000000"/>
          <w:lang w:val="es-ES"/>
          <w:rPrChange w:id="4756" w:author="chris" w:date="2015-04-19T12:09:00Z">
            <w:rPr>
              <w:rFonts w:ascii="Arial" w:hAnsi="Arial" w:cs="Arial"/>
              <w:color w:val="000000"/>
              <w:lang w:val="es-CO"/>
            </w:rPr>
          </w:rPrChange>
        </w:rPr>
      </w:pPr>
      <w:r w:rsidRPr="006C4628">
        <w:rPr>
          <w:rFonts w:ascii="Arial" w:hAnsi="Arial" w:cs="Arial"/>
          <w:color w:val="000000"/>
          <w:lang w:val="es-ES"/>
          <w:rPrChange w:id="4757" w:author="chris" w:date="2015-04-19T12:09:00Z">
            <w:rPr>
              <w:rFonts w:ascii="Arial" w:hAnsi="Arial" w:cs="Arial"/>
              <w:color w:val="000000"/>
              <w:lang w:val="es-CO"/>
            </w:rPr>
          </w:rPrChange>
        </w:rPr>
        <w:t xml:space="preserve">Observa cómo </w:t>
      </w:r>
      <w:del w:id="4758" w:author="chris" w:date="2015-04-19T13:16:00Z">
        <w:r w:rsidR="00AE0DD7" w:rsidRPr="006C4628" w:rsidDel="001A6F0E">
          <w:rPr>
            <w:rFonts w:ascii="Arial" w:hAnsi="Arial" w:cs="Arial"/>
            <w:color w:val="000000"/>
            <w:lang w:val="es-ES"/>
            <w:rPrChange w:id="4759" w:author="chris" w:date="2015-04-19T12:09:00Z">
              <w:rPr>
                <w:rFonts w:ascii="Arial" w:hAnsi="Arial" w:cs="Arial"/>
                <w:color w:val="000000"/>
                <w:lang w:val="es-CO"/>
              </w:rPr>
            </w:rPrChange>
          </w:rPr>
          <w:delText xml:space="preserve"> </w:delText>
        </w:r>
      </w:del>
      <w:r w:rsidR="00BB19F7" w:rsidRPr="006C4628">
        <w:rPr>
          <w:rFonts w:ascii="Arial" w:hAnsi="Arial" w:cs="Arial"/>
          <w:color w:val="000000"/>
          <w:lang w:val="es-ES"/>
          <w:rPrChange w:id="4760" w:author="chris" w:date="2015-04-19T12:09:00Z">
            <w:rPr>
              <w:rFonts w:ascii="Arial" w:hAnsi="Arial" w:cs="Arial"/>
              <w:color w:val="000000"/>
              <w:lang w:val="es-CO"/>
            </w:rPr>
          </w:rPrChange>
        </w:rPr>
        <w:t xml:space="preserve">debemos </w:t>
      </w:r>
      <w:r w:rsidR="00AE0DD7" w:rsidRPr="006C4628">
        <w:rPr>
          <w:rFonts w:ascii="Arial" w:hAnsi="Arial" w:cs="Arial"/>
          <w:color w:val="000000"/>
          <w:lang w:val="es-ES"/>
          <w:rPrChange w:id="4761" w:author="chris" w:date="2015-04-19T12:09:00Z">
            <w:rPr>
              <w:rFonts w:ascii="Arial" w:hAnsi="Arial" w:cs="Arial"/>
              <w:color w:val="000000"/>
              <w:lang w:val="es-CO"/>
            </w:rPr>
          </w:rPrChange>
        </w:rPr>
        <w:t xml:space="preserve">resolver una operación combinada: </w:t>
      </w:r>
    </w:p>
    <w:p w14:paraId="3C708ABA" w14:textId="77777777" w:rsidR="005A5E50" w:rsidRPr="006C4628" w:rsidRDefault="005A5E50" w:rsidP="00E6040C">
      <w:pPr>
        <w:tabs>
          <w:tab w:val="left" w:pos="2805"/>
        </w:tabs>
        <w:spacing w:after="0"/>
        <w:rPr>
          <w:rFonts w:ascii="Arial" w:hAnsi="Arial" w:cs="Arial"/>
          <w:color w:val="000000"/>
          <w:lang w:val="es-ES"/>
          <w:rPrChange w:id="4762" w:author="chris" w:date="2015-04-19T12:09:00Z">
            <w:rPr>
              <w:rFonts w:ascii="Arial" w:hAnsi="Arial" w:cs="Arial"/>
              <w:color w:val="000000"/>
              <w:lang w:val="es-CO"/>
            </w:rPr>
          </w:rPrChange>
        </w:rPr>
      </w:pPr>
    </w:p>
    <w:p w14:paraId="1EC5755B" w14:textId="432C04A0" w:rsidR="00A61F32" w:rsidRPr="006C4628" w:rsidRDefault="00BB19F7" w:rsidP="00E6040C">
      <w:pPr>
        <w:tabs>
          <w:tab w:val="left" w:pos="2805"/>
        </w:tabs>
        <w:spacing w:after="0"/>
        <w:rPr>
          <w:rFonts w:ascii="Arial" w:hAnsi="Arial" w:cs="Arial"/>
          <w:color w:val="000000"/>
          <w:lang w:val="es-ES"/>
          <w:rPrChange w:id="4763" w:author="chris" w:date="2015-04-19T12:09:00Z">
            <w:rPr>
              <w:rFonts w:ascii="Arial" w:hAnsi="Arial" w:cs="Arial"/>
              <w:color w:val="000000"/>
              <w:lang w:val="es-CO"/>
            </w:rPr>
          </w:rPrChange>
        </w:rPr>
      </w:pPr>
      <w:r w:rsidRPr="006C4628">
        <w:rPr>
          <w:rFonts w:ascii="Arial" w:hAnsi="Arial" w:cs="Arial"/>
          <w:color w:val="000000"/>
          <w:lang w:val="es-ES"/>
          <w:rPrChange w:id="4764" w:author="chris" w:date="2015-04-19T12:09:00Z">
            <w:rPr>
              <w:rFonts w:ascii="Arial" w:hAnsi="Arial" w:cs="Arial"/>
              <w:color w:val="000000"/>
              <w:lang w:val="es-CO"/>
            </w:rPr>
          </w:rPrChange>
        </w:rPr>
        <w:t>E</w:t>
      </w:r>
      <w:r w:rsidR="00AE0DD7" w:rsidRPr="006C4628">
        <w:rPr>
          <w:rFonts w:ascii="Arial" w:hAnsi="Arial" w:cs="Arial"/>
          <w:color w:val="000000"/>
          <w:lang w:val="es-ES"/>
          <w:rPrChange w:id="4765" w:author="chris" w:date="2015-04-19T12:09:00Z">
            <w:rPr>
              <w:rFonts w:ascii="Arial" w:hAnsi="Arial" w:cs="Arial"/>
              <w:color w:val="000000"/>
              <w:lang w:val="es-CO"/>
            </w:rPr>
          </w:rPrChange>
        </w:rPr>
        <w:t xml:space="preserve">n una floristería han preparado </w:t>
      </w:r>
      <w:r w:rsidR="005A5E50" w:rsidRPr="006C4628">
        <w:rPr>
          <w:rFonts w:ascii="Arial" w:hAnsi="Arial" w:cs="Arial"/>
          <w:color w:val="000000"/>
          <w:lang w:val="es-ES"/>
          <w:rPrChange w:id="4766" w:author="chris" w:date="2015-04-19T12:09:00Z">
            <w:rPr>
              <w:rFonts w:ascii="Arial" w:hAnsi="Arial" w:cs="Arial"/>
              <w:color w:val="000000"/>
              <w:lang w:val="es-CO"/>
            </w:rPr>
          </w:rPrChange>
        </w:rPr>
        <w:t>cinco</w:t>
      </w:r>
      <w:r w:rsidR="00AE0DD7" w:rsidRPr="006C4628">
        <w:rPr>
          <w:rFonts w:ascii="Arial" w:hAnsi="Arial" w:cs="Arial"/>
          <w:color w:val="000000"/>
          <w:lang w:val="es-ES"/>
          <w:rPrChange w:id="4767" w:author="chris" w:date="2015-04-19T12:09:00Z">
            <w:rPr>
              <w:rFonts w:ascii="Arial" w:hAnsi="Arial" w:cs="Arial"/>
              <w:color w:val="000000"/>
              <w:lang w:val="es-CO"/>
            </w:rPr>
          </w:rPrChange>
        </w:rPr>
        <w:t xml:space="preserve"> ramos de flores, cada uno formado por </w:t>
      </w:r>
      <w:r w:rsidR="005A5E50" w:rsidRPr="006C4628">
        <w:rPr>
          <w:rFonts w:ascii="Arial" w:hAnsi="Arial" w:cs="Arial"/>
          <w:color w:val="000000"/>
          <w:lang w:val="es-ES"/>
          <w:rPrChange w:id="4768" w:author="chris" w:date="2015-04-19T12:09:00Z">
            <w:rPr>
              <w:rFonts w:ascii="Arial" w:hAnsi="Arial" w:cs="Arial"/>
              <w:color w:val="000000"/>
              <w:lang w:val="es-CO"/>
            </w:rPr>
          </w:rPrChange>
        </w:rPr>
        <w:t>cinco</w:t>
      </w:r>
      <w:r w:rsidR="00AE0DD7" w:rsidRPr="006C4628">
        <w:rPr>
          <w:rFonts w:ascii="Arial" w:hAnsi="Arial" w:cs="Arial"/>
          <w:color w:val="000000"/>
          <w:lang w:val="es-ES"/>
          <w:rPrChange w:id="4769" w:author="chris" w:date="2015-04-19T12:09:00Z">
            <w:rPr>
              <w:rFonts w:ascii="Arial" w:hAnsi="Arial" w:cs="Arial"/>
              <w:color w:val="000000"/>
              <w:lang w:val="es-CO"/>
            </w:rPr>
          </w:rPrChange>
        </w:rPr>
        <w:t xml:space="preserve"> rosas y </w:t>
      </w:r>
      <w:r w:rsidR="005A5E50" w:rsidRPr="006C4628">
        <w:rPr>
          <w:rFonts w:ascii="Arial" w:hAnsi="Arial" w:cs="Arial"/>
          <w:color w:val="000000"/>
          <w:lang w:val="es-ES"/>
          <w:rPrChange w:id="4770" w:author="chris" w:date="2015-04-19T12:09:00Z">
            <w:rPr>
              <w:rFonts w:ascii="Arial" w:hAnsi="Arial" w:cs="Arial"/>
              <w:color w:val="000000"/>
              <w:lang w:val="es-CO"/>
            </w:rPr>
          </w:rPrChange>
        </w:rPr>
        <w:t>nueve</w:t>
      </w:r>
      <w:r w:rsidR="00AE0DD7" w:rsidRPr="006C4628">
        <w:rPr>
          <w:rFonts w:ascii="Arial" w:hAnsi="Arial" w:cs="Arial"/>
          <w:color w:val="000000"/>
          <w:lang w:val="es-ES"/>
          <w:rPrChange w:id="4771" w:author="chris" w:date="2015-04-19T12:09:00Z">
            <w:rPr>
              <w:rFonts w:ascii="Arial" w:hAnsi="Arial" w:cs="Arial"/>
              <w:color w:val="000000"/>
              <w:lang w:val="es-CO"/>
            </w:rPr>
          </w:rPrChange>
        </w:rPr>
        <w:t xml:space="preserve"> margaritas. Además, tienen </w:t>
      </w:r>
      <w:r w:rsidR="005A5E50" w:rsidRPr="006C4628">
        <w:rPr>
          <w:rFonts w:ascii="Arial" w:hAnsi="Arial" w:cs="Arial"/>
          <w:color w:val="000000"/>
          <w:lang w:val="es-ES"/>
          <w:rPrChange w:id="4772" w:author="chris" w:date="2015-04-19T12:09:00Z">
            <w:rPr>
              <w:rFonts w:ascii="Arial" w:hAnsi="Arial" w:cs="Arial"/>
              <w:color w:val="000000"/>
              <w:lang w:val="es-CO"/>
            </w:rPr>
          </w:rPrChange>
        </w:rPr>
        <w:t>dos</w:t>
      </w:r>
      <w:r w:rsidR="00AE0DD7" w:rsidRPr="006C4628">
        <w:rPr>
          <w:rFonts w:ascii="Arial" w:hAnsi="Arial" w:cs="Arial"/>
          <w:color w:val="000000"/>
          <w:lang w:val="es-ES"/>
          <w:rPrChange w:id="4773" w:author="chris" w:date="2015-04-19T12:09:00Z">
            <w:rPr>
              <w:rFonts w:ascii="Arial" w:hAnsi="Arial" w:cs="Arial"/>
              <w:color w:val="000000"/>
              <w:lang w:val="es-CO"/>
            </w:rPr>
          </w:rPrChange>
        </w:rPr>
        <w:t xml:space="preserve"> ramos de </w:t>
      </w:r>
      <w:r w:rsidR="005A5E50" w:rsidRPr="006C4628">
        <w:rPr>
          <w:rFonts w:ascii="Arial" w:hAnsi="Arial" w:cs="Arial"/>
          <w:color w:val="000000"/>
          <w:lang w:val="es-ES"/>
          <w:rPrChange w:id="4774" w:author="chris" w:date="2015-04-19T12:09:00Z">
            <w:rPr>
              <w:rFonts w:ascii="Arial" w:hAnsi="Arial" w:cs="Arial"/>
              <w:color w:val="000000"/>
              <w:lang w:val="es-CO"/>
            </w:rPr>
          </w:rPrChange>
        </w:rPr>
        <w:t>diez</w:t>
      </w:r>
      <w:r w:rsidR="00AE0DD7" w:rsidRPr="006C4628">
        <w:rPr>
          <w:rFonts w:ascii="Arial" w:hAnsi="Arial" w:cs="Arial"/>
          <w:color w:val="000000"/>
          <w:lang w:val="es-ES"/>
          <w:rPrChange w:id="4775" w:author="chris" w:date="2015-04-19T12:09:00Z">
            <w:rPr>
              <w:rFonts w:ascii="Arial" w:hAnsi="Arial" w:cs="Arial"/>
              <w:color w:val="000000"/>
              <w:lang w:val="es-CO"/>
            </w:rPr>
          </w:rPrChange>
        </w:rPr>
        <w:t xml:space="preserve"> margaritas cada uno. Si el encargado de la tienda ha </w:t>
      </w:r>
      <w:r w:rsidR="00B67591" w:rsidRPr="006C4628">
        <w:rPr>
          <w:rFonts w:ascii="Arial" w:hAnsi="Arial" w:cs="Arial"/>
          <w:color w:val="000000"/>
          <w:lang w:val="es-ES"/>
          <w:rPrChange w:id="4776" w:author="chris" w:date="2015-04-19T12:09:00Z">
            <w:rPr>
              <w:rFonts w:ascii="Arial" w:hAnsi="Arial" w:cs="Arial"/>
              <w:color w:val="000000"/>
              <w:lang w:val="es-CO"/>
            </w:rPr>
          </w:rPrChange>
        </w:rPr>
        <w:t>sacado</w:t>
      </w:r>
      <w:r w:rsidR="00AE0DD7" w:rsidRPr="006C4628">
        <w:rPr>
          <w:rFonts w:ascii="Arial" w:hAnsi="Arial" w:cs="Arial"/>
          <w:color w:val="000000"/>
          <w:lang w:val="es-ES"/>
          <w:rPrChange w:id="4777" w:author="chris" w:date="2015-04-19T12:09:00Z">
            <w:rPr>
              <w:rFonts w:ascii="Arial" w:hAnsi="Arial" w:cs="Arial"/>
              <w:color w:val="000000"/>
              <w:lang w:val="es-CO"/>
            </w:rPr>
          </w:rPrChange>
        </w:rPr>
        <w:t xml:space="preserve"> </w:t>
      </w:r>
      <w:r w:rsidR="005A5E50" w:rsidRPr="006C4628">
        <w:rPr>
          <w:rFonts w:ascii="Arial" w:hAnsi="Arial" w:cs="Arial"/>
          <w:color w:val="000000"/>
          <w:lang w:val="es-ES"/>
          <w:rPrChange w:id="4778" w:author="chris" w:date="2015-04-19T12:09:00Z">
            <w:rPr>
              <w:rFonts w:ascii="Arial" w:hAnsi="Arial" w:cs="Arial"/>
              <w:color w:val="000000"/>
              <w:lang w:val="es-CO"/>
            </w:rPr>
          </w:rPrChange>
        </w:rPr>
        <w:t>tres</w:t>
      </w:r>
      <w:r w:rsidR="00AE0DD7" w:rsidRPr="006C4628">
        <w:rPr>
          <w:rFonts w:ascii="Arial" w:hAnsi="Arial" w:cs="Arial"/>
          <w:color w:val="000000"/>
          <w:lang w:val="es-ES"/>
          <w:rPrChange w:id="4779" w:author="chris" w:date="2015-04-19T12:09:00Z">
            <w:rPr>
              <w:rFonts w:ascii="Arial" w:hAnsi="Arial" w:cs="Arial"/>
              <w:color w:val="000000"/>
              <w:lang w:val="es-CO"/>
            </w:rPr>
          </w:rPrChange>
        </w:rPr>
        <w:t xml:space="preserve"> margaritas de un ramo, ¿cuántas fl</w:t>
      </w:r>
      <w:r w:rsidR="00820F5A" w:rsidRPr="006C4628">
        <w:rPr>
          <w:rFonts w:ascii="Arial" w:hAnsi="Arial" w:cs="Arial"/>
          <w:color w:val="000000"/>
          <w:lang w:val="es-ES"/>
          <w:rPrChange w:id="4780" w:author="chris" w:date="2015-04-19T12:09:00Z">
            <w:rPr>
              <w:rFonts w:ascii="Arial" w:hAnsi="Arial" w:cs="Arial"/>
              <w:color w:val="000000"/>
              <w:lang w:val="es-CO"/>
            </w:rPr>
          </w:rPrChange>
        </w:rPr>
        <w:t>ores hay en total en los ramos?</w:t>
      </w:r>
    </w:p>
    <w:tbl>
      <w:tblPr>
        <w:tblStyle w:val="Tablaconcuadrcula"/>
        <w:tblW w:w="0" w:type="auto"/>
        <w:tblLook w:val="04A0" w:firstRow="1" w:lastRow="0" w:firstColumn="1" w:lastColumn="0" w:noHBand="0" w:noVBand="1"/>
      </w:tblPr>
      <w:tblGrid>
        <w:gridCol w:w="2518"/>
        <w:gridCol w:w="6515"/>
      </w:tblGrid>
      <w:tr w:rsidR="00820F5A" w:rsidRPr="006C4628" w14:paraId="54606D13" w14:textId="77777777" w:rsidTr="00837951">
        <w:tc>
          <w:tcPr>
            <w:tcW w:w="9033" w:type="dxa"/>
            <w:gridSpan w:val="2"/>
            <w:shd w:val="clear" w:color="auto" w:fill="0D0D0D" w:themeFill="text1" w:themeFillTint="F2"/>
          </w:tcPr>
          <w:p w14:paraId="487F3D53" w14:textId="77777777" w:rsidR="00820F5A" w:rsidRPr="006C4628" w:rsidRDefault="00820F5A" w:rsidP="00E6040C">
            <w:pPr>
              <w:jc w:val="center"/>
              <w:rPr>
                <w:rFonts w:ascii="Times New Roman" w:hAnsi="Times New Roman" w:cs="Times New Roman"/>
                <w:b/>
                <w:color w:val="FFFFFF" w:themeColor="background1"/>
                <w:sz w:val="24"/>
                <w:szCs w:val="24"/>
                <w:lang w:val="es-ES"/>
                <w:rPrChange w:id="478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782" w:author="chris" w:date="2015-04-19T12:09:00Z">
                  <w:rPr>
                    <w:rFonts w:ascii="Times New Roman" w:hAnsi="Times New Roman" w:cs="Times New Roman"/>
                    <w:b/>
                    <w:color w:val="FFFFFF" w:themeColor="background1"/>
                    <w:sz w:val="24"/>
                    <w:szCs w:val="24"/>
                  </w:rPr>
                </w:rPrChange>
              </w:rPr>
              <w:t>Imagen (fotografía, gráfica o ilustración)</w:t>
            </w:r>
          </w:p>
        </w:tc>
      </w:tr>
      <w:tr w:rsidR="00820F5A" w:rsidRPr="006C4628" w14:paraId="68C873D0" w14:textId="77777777" w:rsidTr="00837951">
        <w:tc>
          <w:tcPr>
            <w:tcW w:w="2518" w:type="dxa"/>
          </w:tcPr>
          <w:p w14:paraId="124541A1" w14:textId="77777777" w:rsidR="00820F5A" w:rsidRPr="006C4628" w:rsidRDefault="00820F5A" w:rsidP="00E6040C">
            <w:pPr>
              <w:rPr>
                <w:rFonts w:ascii="Times New Roman" w:hAnsi="Times New Roman" w:cs="Times New Roman"/>
                <w:b/>
                <w:color w:val="000000"/>
                <w:sz w:val="24"/>
                <w:szCs w:val="24"/>
                <w:lang w:val="es-ES"/>
                <w:rPrChange w:id="478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784" w:author="chris" w:date="2015-04-19T12:09:00Z">
                  <w:rPr>
                    <w:rFonts w:ascii="Times New Roman" w:hAnsi="Times New Roman" w:cs="Times New Roman"/>
                    <w:b/>
                    <w:color w:val="000000"/>
                    <w:sz w:val="24"/>
                    <w:szCs w:val="24"/>
                  </w:rPr>
                </w:rPrChange>
              </w:rPr>
              <w:t>Código</w:t>
            </w:r>
          </w:p>
        </w:tc>
        <w:tc>
          <w:tcPr>
            <w:tcW w:w="6515" w:type="dxa"/>
          </w:tcPr>
          <w:p w14:paraId="05F37B28" w14:textId="014CE5E8" w:rsidR="00820F5A" w:rsidRPr="006C4628" w:rsidRDefault="00690E2F" w:rsidP="00E6040C">
            <w:pPr>
              <w:rPr>
                <w:rFonts w:ascii="Times New Roman" w:hAnsi="Times New Roman" w:cs="Times New Roman"/>
                <w:b/>
                <w:color w:val="000000"/>
                <w:sz w:val="24"/>
                <w:szCs w:val="24"/>
                <w:lang w:val="es-ES"/>
                <w:rPrChange w:id="478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786"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4787" w:author="chris" w:date="2015-04-19T12:09:00Z">
                  <w:rPr>
                    <w:rFonts w:ascii="Times New Roman" w:hAnsi="Times New Roman" w:cs="Times New Roman"/>
                    <w:color w:val="000000"/>
                    <w:sz w:val="24"/>
                    <w:szCs w:val="24"/>
                  </w:rPr>
                </w:rPrChange>
              </w:rPr>
              <w:t>IMG160</w:t>
            </w:r>
          </w:p>
        </w:tc>
      </w:tr>
      <w:tr w:rsidR="00820F5A" w:rsidRPr="006C4628" w14:paraId="36595389" w14:textId="77777777" w:rsidTr="00837951">
        <w:tc>
          <w:tcPr>
            <w:tcW w:w="2518" w:type="dxa"/>
          </w:tcPr>
          <w:p w14:paraId="6D0FDAEF" w14:textId="77777777" w:rsidR="00820F5A" w:rsidRPr="006C4628" w:rsidRDefault="00820F5A" w:rsidP="00E6040C">
            <w:pPr>
              <w:rPr>
                <w:rFonts w:ascii="Times New Roman" w:hAnsi="Times New Roman" w:cs="Times New Roman"/>
                <w:color w:val="000000"/>
                <w:sz w:val="24"/>
                <w:szCs w:val="24"/>
                <w:lang w:val="es-ES"/>
                <w:rPrChange w:id="478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789" w:author="chris" w:date="2015-04-19T12:09:00Z">
                  <w:rPr>
                    <w:rFonts w:ascii="Times New Roman" w:hAnsi="Times New Roman" w:cs="Times New Roman"/>
                    <w:b/>
                    <w:color w:val="000000"/>
                    <w:sz w:val="24"/>
                    <w:szCs w:val="24"/>
                  </w:rPr>
                </w:rPrChange>
              </w:rPr>
              <w:t>Descripción</w:t>
            </w:r>
          </w:p>
        </w:tc>
        <w:tc>
          <w:tcPr>
            <w:tcW w:w="6515" w:type="dxa"/>
          </w:tcPr>
          <w:p w14:paraId="6A432B04" w14:textId="77777777" w:rsidR="00820F5A" w:rsidRPr="006C4628" w:rsidRDefault="00820F5A" w:rsidP="00E6040C">
            <w:pPr>
              <w:rPr>
                <w:rFonts w:ascii="Times New Roman" w:hAnsi="Times New Roman" w:cs="Times New Roman"/>
                <w:color w:val="000000"/>
                <w:sz w:val="24"/>
                <w:szCs w:val="24"/>
                <w:lang w:val="es-ES"/>
                <w:rPrChange w:id="479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791" w:author="chris" w:date="2015-04-19T12:09:00Z">
                  <w:rPr>
                    <w:rFonts w:ascii="Times New Roman" w:hAnsi="Times New Roman" w:cs="Times New Roman"/>
                    <w:color w:val="000000"/>
                    <w:sz w:val="24"/>
                    <w:szCs w:val="24"/>
                  </w:rPr>
                </w:rPrChange>
              </w:rPr>
              <w:t>Ramo de flores</w:t>
            </w:r>
          </w:p>
          <w:p w14:paraId="144F0401" w14:textId="779BD4B8" w:rsidR="00FF4238" w:rsidRPr="006C4628" w:rsidRDefault="00FF4238" w:rsidP="00E6040C">
            <w:pPr>
              <w:rPr>
                <w:rFonts w:ascii="Times New Roman" w:hAnsi="Times New Roman" w:cs="Times New Roman"/>
                <w:color w:val="000000"/>
                <w:sz w:val="24"/>
                <w:szCs w:val="24"/>
                <w:lang w:val="es-ES"/>
                <w:rPrChange w:id="4792" w:author="chris" w:date="2015-04-19T12:09:00Z">
                  <w:rPr>
                    <w:rFonts w:ascii="Times New Roman" w:hAnsi="Times New Roman" w:cs="Times New Roman"/>
                    <w:color w:val="000000"/>
                    <w:sz w:val="24"/>
                    <w:szCs w:val="24"/>
                  </w:rPr>
                </w:rPrChange>
              </w:rPr>
            </w:pPr>
            <w:r w:rsidRPr="006C4628">
              <w:rPr>
                <w:lang w:val="es-ES" w:eastAsia="es-ES"/>
                <w:rPrChange w:id="4793" w:author="chris" w:date="2015-04-19T12:09:00Z">
                  <w:rPr>
                    <w:noProof/>
                    <w:lang w:val="es-ES" w:eastAsia="es-ES"/>
                  </w:rPr>
                </w:rPrChange>
              </w:rPr>
              <w:drawing>
                <wp:inline distT="0" distB="0" distL="0" distR="0" wp14:anchorId="303C9506" wp14:editId="7DE0A410">
                  <wp:extent cx="1021277" cy="985652"/>
                  <wp:effectExtent l="19050" t="19050" r="26670" b="241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203" t="37966" r="74576" b="33899"/>
                          <a:stretch/>
                        </pic:blipFill>
                        <pic:spPr bwMode="auto">
                          <a:xfrm>
                            <a:off x="0" y="0"/>
                            <a:ext cx="1022595" cy="986924"/>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tc>
      </w:tr>
      <w:tr w:rsidR="00820F5A" w:rsidRPr="006C4628" w14:paraId="61988835" w14:textId="77777777" w:rsidTr="00837951">
        <w:tc>
          <w:tcPr>
            <w:tcW w:w="2518" w:type="dxa"/>
          </w:tcPr>
          <w:p w14:paraId="1BE678F3" w14:textId="77777777" w:rsidR="00820F5A" w:rsidRPr="006C4628" w:rsidRDefault="00820F5A" w:rsidP="00E6040C">
            <w:pPr>
              <w:rPr>
                <w:rFonts w:ascii="Times New Roman" w:hAnsi="Times New Roman" w:cs="Times New Roman"/>
                <w:color w:val="000000"/>
                <w:sz w:val="24"/>
                <w:szCs w:val="24"/>
                <w:lang w:val="es-ES"/>
                <w:rPrChange w:id="479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795"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4796"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4797"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4798"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4799" w:author="chris" w:date="2015-04-19T12:09:00Z">
                  <w:rPr>
                    <w:rFonts w:ascii="Times New Roman" w:hAnsi="Times New Roman" w:cs="Times New Roman"/>
                    <w:b/>
                    <w:color w:val="000000"/>
                    <w:sz w:val="24"/>
                    <w:szCs w:val="24"/>
                  </w:rPr>
                </w:rPrChange>
              </w:rPr>
              <w:t>)</w:t>
            </w:r>
          </w:p>
        </w:tc>
        <w:tc>
          <w:tcPr>
            <w:tcW w:w="6515" w:type="dxa"/>
          </w:tcPr>
          <w:p w14:paraId="73BAD55F" w14:textId="62CEA679" w:rsidR="00820F5A" w:rsidRPr="006C4628" w:rsidRDefault="00CB12FC" w:rsidP="00E6040C">
            <w:pPr>
              <w:rPr>
                <w:rFonts w:ascii="Times New Roman" w:hAnsi="Times New Roman" w:cs="Times New Roman"/>
                <w:color w:val="000000"/>
                <w:sz w:val="24"/>
                <w:szCs w:val="24"/>
                <w:lang w:val="es-ES"/>
                <w:rPrChange w:id="480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801" w:author="chris" w:date="2015-04-19T12:09:00Z">
                  <w:rPr>
                    <w:rFonts w:ascii="Times New Roman" w:hAnsi="Times New Roman" w:cs="Times New Roman"/>
                    <w:color w:val="000000"/>
                    <w:sz w:val="24"/>
                    <w:szCs w:val="24"/>
                  </w:rPr>
                </w:rPrChange>
              </w:rPr>
              <w:t>5°ESO/Matemáticas/Los números naturales/6 Las operaciones con números naturales/6.</w:t>
            </w:r>
            <w:r w:rsidR="003F3911" w:rsidRPr="006C4628">
              <w:rPr>
                <w:rFonts w:ascii="Times New Roman" w:hAnsi="Times New Roman" w:cs="Times New Roman"/>
                <w:color w:val="000000"/>
                <w:sz w:val="24"/>
                <w:szCs w:val="24"/>
                <w:lang w:val="es-ES"/>
                <w:rPrChange w:id="4802" w:author="chris" w:date="2015-04-19T12:09:00Z">
                  <w:rPr>
                    <w:rFonts w:ascii="Times New Roman" w:hAnsi="Times New Roman" w:cs="Times New Roman"/>
                    <w:color w:val="000000"/>
                    <w:sz w:val="24"/>
                    <w:szCs w:val="24"/>
                  </w:rPr>
                </w:rPrChange>
              </w:rPr>
              <w:t>5</w:t>
            </w:r>
            <w:r w:rsidRPr="006C4628">
              <w:rPr>
                <w:rFonts w:ascii="Times New Roman" w:hAnsi="Times New Roman" w:cs="Times New Roman"/>
                <w:color w:val="000000"/>
                <w:sz w:val="24"/>
                <w:szCs w:val="24"/>
                <w:lang w:val="es-ES"/>
                <w:rPrChange w:id="4803" w:author="chris" w:date="2015-04-19T12:09:00Z">
                  <w:rPr>
                    <w:rFonts w:ascii="Times New Roman" w:hAnsi="Times New Roman" w:cs="Times New Roman"/>
                    <w:color w:val="000000"/>
                    <w:sz w:val="24"/>
                    <w:szCs w:val="24"/>
                  </w:rPr>
                </w:rPrChange>
              </w:rPr>
              <w:t xml:space="preserve"> </w:t>
            </w:r>
            <w:r w:rsidR="003F3911" w:rsidRPr="006C4628">
              <w:rPr>
                <w:rFonts w:ascii="Times New Roman" w:hAnsi="Times New Roman" w:cs="Times New Roman"/>
                <w:color w:val="000000"/>
                <w:sz w:val="24"/>
                <w:szCs w:val="24"/>
                <w:lang w:val="es-ES"/>
                <w:rPrChange w:id="4804" w:author="chris" w:date="2015-04-19T12:09:00Z">
                  <w:rPr>
                    <w:rFonts w:ascii="Times New Roman" w:hAnsi="Times New Roman" w:cs="Times New Roman"/>
                    <w:color w:val="000000"/>
                    <w:sz w:val="24"/>
                    <w:szCs w:val="24"/>
                  </w:rPr>
                </w:rPrChange>
              </w:rPr>
              <w:t>Las operaciones combinadas de números naturales</w:t>
            </w:r>
            <w:r w:rsidRPr="006C4628">
              <w:rPr>
                <w:rFonts w:ascii="Times New Roman" w:hAnsi="Times New Roman" w:cs="Times New Roman"/>
                <w:color w:val="000000"/>
                <w:sz w:val="24"/>
                <w:szCs w:val="24"/>
                <w:lang w:val="es-ES"/>
                <w:rPrChange w:id="4805" w:author="chris" w:date="2015-04-19T12:09:00Z">
                  <w:rPr>
                    <w:rFonts w:ascii="Times New Roman" w:hAnsi="Times New Roman" w:cs="Times New Roman"/>
                    <w:color w:val="000000"/>
                    <w:sz w:val="24"/>
                    <w:szCs w:val="24"/>
                  </w:rPr>
                </w:rPrChange>
              </w:rPr>
              <w:t>/</w:t>
            </w:r>
            <w:r w:rsidR="003F3911" w:rsidRPr="006C4628">
              <w:rPr>
                <w:rFonts w:ascii="Times New Roman" w:hAnsi="Times New Roman" w:cs="Times New Roman"/>
                <w:color w:val="000000"/>
                <w:sz w:val="24"/>
                <w:szCs w:val="24"/>
                <w:lang w:val="es-ES"/>
                <w:rPrChange w:id="4806" w:author="chris" w:date="2015-04-19T12:09:00Z">
                  <w:rPr>
                    <w:rFonts w:ascii="Times New Roman" w:hAnsi="Times New Roman" w:cs="Times New Roman"/>
                    <w:color w:val="000000"/>
                    <w:sz w:val="24"/>
                    <w:szCs w:val="24"/>
                  </w:rPr>
                </w:rPrChange>
              </w:rPr>
              <w:t xml:space="preserve">Primera imagen. </w:t>
            </w:r>
          </w:p>
        </w:tc>
      </w:tr>
      <w:tr w:rsidR="00820F5A" w:rsidRPr="006C4628" w14:paraId="58A65DFB" w14:textId="77777777" w:rsidTr="00837951">
        <w:tc>
          <w:tcPr>
            <w:tcW w:w="2518" w:type="dxa"/>
          </w:tcPr>
          <w:p w14:paraId="33AE4C45" w14:textId="77777777" w:rsidR="00820F5A" w:rsidRPr="006C4628" w:rsidRDefault="00820F5A" w:rsidP="00E6040C">
            <w:pPr>
              <w:rPr>
                <w:rFonts w:ascii="Times New Roman" w:hAnsi="Times New Roman" w:cs="Times New Roman"/>
                <w:color w:val="000000"/>
                <w:sz w:val="24"/>
                <w:szCs w:val="24"/>
                <w:lang w:val="es-ES"/>
                <w:rPrChange w:id="480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808" w:author="chris" w:date="2015-04-19T12:09:00Z">
                  <w:rPr>
                    <w:rFonts w:ascii="Times New Roman" w:hAnsi="Times New Roman" w:cs="Times New Roman"/>
                    <w:b/>
                    <w:color w:val="000000"/>
                    <w:sz w:val="24"/>
                    <w:szCs w:val="24"/>
                  </w:rPr>
                </w:rPrChange>
              </w:rPr>
              <w:lastRenderedPageBreak/>
              <w:t>Pie de imagen</w:t>
            </w:r>
          </w:p>
        </w:tc>
        <w:tc>
          <w:tcPr>
            <w:tcW w:w="6515" w:type="dxa"/>
          </w:tcPr>
          <w:p w14:paraId="40B0C5F0" w14:textId="62A4FE76" w:rsidR="00820F5A" w:rsidRPr="006C4628" w:rsidRDefault="00365DD5" w:rsidP="00E6040C">
            <w:pPr>
              <w:rPr>
                <w:rFonts w:ascii="Times New Roman" w:hAnsi="Times New Roman" w:cs="Times New Roman"/>
                <w:color w:val="000000"/>
                <w:sz w:val="24"/>
                <w:szCs w:val="24"/>
                <w:lang w:val="es-ES"/>
                <w:rPrChange w:id="480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810" w:author="chris" w:date="2015-04-19T12:09:00Z">
                  <w:rPr>
                    <w:rFonts w:ascii="Times New Roman" w:hAnsi="Times New Roman" w:cs="Times New Roman"/>
                    <w:color w:val="000000"/>
                    <w:sz w:val="24"/>
                    <w:szCs w:val="24"/>
                  </w:rPr>
                </w:rPrChange>
              </w:rPr>
              <w:t xml:space="preserve">Para calcular el número total de flores de los ramos, debemos plantear una </w:t>
            </w:r>
            <w:r w:rsidRPr="006C4628">
              <w:rPr>
                <w:rFonts w:ascii="Times New Roman" w:hAnsi="Times New Roman" w:cs="Times New Roman"/>
                <w:b/>
                <w:color w:val="000000"/>
                <w:sz w:val="24"/>
                <w:szCs w:val="24"/>
                <w:lang w:val="es-ES"/>
                <w:rPrChange w:id="4811" w:author="chris" w:date="2015-04-19T12:09:00Z">
                  <w:rPr>
                    <w:rFonts w:ascii="Times New Roman" w:hAnsi="Times New Roman" w:cs="Times New Roman"/>
                    <w:b/>
                    <w:color w:val="000000"/>
                    <w:sz w:val="24"/>
                    <w:szCs w:val="24"/>
                  </w:rPr>
                </w:rPrChange>
              </w:rPr>
              <w:t>operación combinada</w:t>
            </w:r>
            <w:r w:rsidRPr="006C4628">
              <w:rPr>
                <w:rFonts w:ascii="Times New Roman" w:hAnsi="Times New Roman" w:cs="Times New Roman"/>
                <w:color w:val="000000"/>
                <w:sz w:val="24"/>
                <w:szCs w:val="24"/>
                <w:lang w:val="es-ES"/>
                <w:rPrChange w:id="4812" w:author="chris" w:date="2015-04-19T12:09:00Z">
                  <w:rPr>
                    <w:rFonts w:ascii="Times New Roman" w:hAnsi="Times New Roman" w:cs="Times New Roman"/>
                    <w:color w:val="000000"/>
                    <w:sz w:val="24"/>
                    <w:szCs w:val="24"/>
                  </w:rPr>
                </w:rPrChange>
              </w:rPr>
              <w:t xml:space="preserve"> y resolverla en orden. </w:t>
            </w:r>
          </w:p>
        </w:tc>
      </w:tr>
    </w:tbl>
    <w:p w14:paraId="0A02AF17" w14:textId="77777777" w:rsidR="00820F5A" w:rsidRPr="006C4628" w:rsidRDefault="00820F5A" w:rsidP="00E6040C">
      <w:pPr>
        <w:tabs>
          <w:tab w:val="left" w:pos="2805"/>
        </w:tabs>
        <w:spacing w:after="0"/>
        <w:rPr>
          <w:rFonts w:ascii="Arial" w:hAnsi="Arial" w:cs="Arial"/>
          <w:color w:val="000000"/>
          <w:lang w:val="es-ES"/>
          <w:rPrChange w:id="4813" w:author="chris" w:date="2015-04-19T12:09:00Z">
            <w:rPr>
              <w:rFonts w:ascii="Arial" w:hAnsi="Arial" w:cs="Arial"/>
              <w:color w:val="000000"/>
              <w:lang w:val="es-CO"/>
            </w:rPr>
          </w:rPrChange>
        </w:rPr>
      </w:pPr>
    </w:p>
    <w:p w14:paraId="27DE627D" w14:textId="77777777" w:rsidR="002A13C9" w:rsidRPr="006C4628" w:rsidRDefault="002A13C9" w:rsidP="00E6040C">
      <w:pPr>
        <w:tabs>
          <w:tab w:val="left" w:pos="2805"/>
        </w:tabs>
        <w:spacing w:after="0"/>
        <w:rPr>
          <w:rFonts w:ascii="Arial" w:hAnsi="Arial" w:cs="Arial"/>
          <w:color w:val="000000"/>
          <w:lang w:val="es-ES"/>
          <w:rPrChange w:id="4814" w:author="chris" w:date="2015-04-19T12:09:00Z">
            <w:rPr>
              <w:rFonts w:ascii="Arial" w:hAnsi="Arial" w:cs="Arial"/>
              <w:color w:val="000000"/>
              <w:lang w:val="es-CO"/>
            </w:rPr>
          </w:rPrChange>
        </w:rPr>
      </w:pPr>
      <w:r w:rsidRPr="006C4628">
        <w:rPr>
          <w:rFonts w:ascii="Arial" w:hAnsi="Arial" w:cs="Arial"/>
          <w:color w:val="000000"/>
          <w:lang w:val="es-ES"/>
          <w:rPrChange w:id="4815" w:author="chris" w:date="2015-04-19T12:09:00Z">
            <w:rPr>
              <w:rFonts w:ascii="Arial" w:hAnsi="Arial" w:cs="Arial"/>
              <w:color w:val="000000"/>
              <w:lang w:val="es-CO"/>
            </w:rPr>
          </w:rPrChange>
        </w:rPr>
        <w:t>La operación que resuelve el problema es la siguiente:</w:t>
      </w:r>
    </w:p>
    <w:p w14:paraId="1975236A" w14:textId="7FBDB5A5" w:rsidR="002A13C9" w:rsidRPr="006C4628" w:rsidRDefault="002A13C9" w:rsidP="00E6040C">
      <w:pPr>
        <w:tabs>
          <w:tab w:val="left" w:pos="2805"/>
        </w:tabs>
        <w:spacing w:after="0"/>
        <w:rPr>
          <w:rFonts w:ascii="Arial" w:hAnsi="Arial" w:cs="Arial"/>
          <w:color w:val="000000"/>
          <w:lang w:val="es-ES"/>
          <w:rPrChange w:id="4816" w:author="chris" w:date="2015-04-19T12:09:00Z">
            <w:rPr>
              <w:rFonts w:ascii="Arial" w:hAnsi="Arial" w:cs="Arial"/>
              <w:color w:val="000000"/>
              <w:lang w:val="es-CO"/>
            </w:rPr>
          </w:rPrChange>
        </w:rPr>
      </w:pPr>
      <w:r w:rsidRPr="006C4628">
        <w:rPr>
          <w:rFonts w:ascii="Arial" w:hAnsi="Arial" w:cs="Arial"/>
          <w:color w:val="000000"/>
          <w:lang w:val="es-ES"/>
          <w:rPrChange w:id="4817" w:author="chris" w:date="2015-04-19T12:09:00Z">
            <w:rPr>
              <w:rFonts w:ascii="Arial" w:hAnsi="Arial" w:cs="Arial"/>
              <w:color w:val="000000"/>
              <w:lang w:val="es-CO"/>
            </w:rPr>
          </w:rPrChange>
        </w:rPr>
        <w:tab/>
        <w:t>5 × (5 + 9) + 2 × 10 − 3</w:t>
      </w:r>
    </w:p>
    <w:p w14:paraId="3DDC505B" w14:textId="77777777" w:rsidR="002A13C9" w:rsidRPr="006C4628" w:rsidRDefault="002A13C9" w:rsidP="00E6040C">
      <w:pPr>
        <w:tabs>
          <w:tab w:val="left" w:pos="2805"/>
        </w:tabs>
        <w:spacing w:after="0"/>
        <w:rPr>
          <w:rFonts w:ascii="Arial" w:hAnsi="Arial" w:cs="Arial"/>
          <w:color w:val="000000"/>
          <w:lang w:val="es-ES"/>
          <w:rPrChange w:id="4818" w:author="chris" w:date="2015-04-19T12:09:00Z">
            <w:rPr>
              <w:rFonts w:ascii="Arial" w:hAnsi="Arial" w:cs="Arial"/>
              <w:color w:val="000000"/>
              <w:lang w:val="es-CO"/>
            </w:rPr>
          </w:rPrChange>
        </w:rPr>
      </w:pPr>
      <w:r w:rsidRPr="006C4628">
        <w:rPr>
          <w:rFonts w:ascii="Arial" w:hAnsi="Arial" w:cs="Arial"/>
          <w:color w:val="000000"/>
          <w:lang w:val="es-ES"/>
          <w:rPrChange w:id="4819" w:author="chris" w:date="2015-04-19T12:09:00Z">
            <w:rPr>
              <w:rFonts w:ascii="Arial" w:hAnsi="Arial" w:cs="Arial"/>
              <w:color w:val="000000"/>
              <w:lang w:val="es-CO"/>
            </w:rPr>
          </w:rPrChange>
        </w:rPr>
        <w:t>Vamos a resolverla por pasos:</w:t>
      </w:r>
    </w:p>
    <w:p w14:paraId="16E82071" w14:textId="77777777" w:rsidR="005A01E0" w:rsidRPr="006C4628" w:rsidRDefault="00CD4A0B" w:rsidP="00E6040C">
      <w:pPr>
        <w:pStyle w:val="Prrafodelista"/>
        <w:numPr>
          <w:ilvl w:val="0"/>
          <w:numId w:val="7"/>
        </w:numPr>
        <w:tabs>
          <w:tab w:val="left" w:pos="2805"/>
        </w:tabs>
        <w:spacing w:after="0"/>
        <w:rPr>
          <w:rFonts w:ascii="Arial" w:hAnsi="Arial" w:cs="Arial"/>
          <w:color w:val="000000"/>
          <w:lang w:val="es-ES"/>
          <w:rPrChange w:id="4820" w:author="chris" w:date="2015-04-19T12:09:00Z">
            <w:rPr>
              <w:rFonts w:ascii="Arial" w:hAnsi="Arial" w:cs="Arial"/>
              <w:color w:val="000000"/>
              <w:lang w:val="es-CO"/>
            </w:rPr>
          </w:rPrChange>
        </w:rPr>
      </w:pPr>
      <w:r w:rsidRPr="006C4628">
        <w:rPr>
          <w:rFonts w:ascii="Arial" w:hAnsi="Arial" w:cs="Arial"/>
          <w:color w:val="000000"/>
          <w:lang w:val="es-ES"/>
          <w:rPrChange w:id="4821" w:author="chris" w:date="2015-04-19T12:09:00Z">
            <w:rPr>
              <w:rFonts w:ascii="Arial" w:hAnsi="Arial" w:cs="Arial"/>
              <w:color w:val="000000"/>
              <w:lang w:val="es-CO"/>
            </w:rPr>
          </w:rPrChange>
        </w:rPr>
        <w:t>Desarrollamos las operaciones que están dentro de los</w:t>
      </w:r>
      <w:r w:rsidR="002A13C9" w:rsidRPr="006C4628">
        <w:rPr>
          <w:rFonts w:ascii="Arial" w:hAnsi="Arial" w:cs="Arial"/>
          <w:color w:val="000000"/>
          <w:lang w:val="es-ES"/>
          <w:rPrChange w:id="4822" w:author="chris" w:date="2015-04-19T12:09:00Z">
            <w:rPr>
              <w:rFonts w:ascii="Arial" w:hAnsi="Arial" w:cs="Arial"/>
              <w:color w:val="000000"/>
              <w:lang w:val="es-CO"/>
            </w:rPr>
          </w:rPrChange>
        </w:rPr>
        <w:t xml:space="preserve"> paréntesis: </w:t>
      </w:r>
    </w:p>
    <w:p w14:paraId="4681F38D" w14:textId="15D808F9" w:rsidR="002A13C9" w:rsidRPr="006C4628" w:rsidRDefault="005A01E0" w:rsidP="00E6040C">
      <w:pPr>
        <w:pStyle w:val="Prrafodelista"/>
        <w:tabs>
          <w:tab w:val="left" w:pos="2805"/>
        </w:tabs>
        <w:spacing w:after="0"/>
        <w:rPr>
          <w:rFonts w:ascii="Arial" w:hAnsi="Arial" w:cs="Arial"/>
          <w:color w:val="000000"/>
          <w:lang w:val="es-ES"/>
          <w:rPrChange w:id="4823" w:author="chris" w:date="2015-04-19T12:09:00Z">
            <w:rPr>
              <w:rFonts w:ascii="Arial" w:hAnsi="Arial" w:cs="Arial"/>
              <w:color w:val="000000"/>
              <w:lang w:val="es-CO"/>
            </w:rPr>
          </w:rPrChange>
        </w:rPr>
      </w:pPr>
      <w:r w:rsidRPr="006C4628">
        <w:rPr>
          <w:rFonts w:ascii="Arial" w:hAnsi="Arial" w:cs="Arial"/>
          <w:color w:val="000000"/>
          <w:lang w:val="es-ES"/>
          <w:rPrChange w:id="4824" w:author="chris" w:date="2015-04-19T12:09:00Z">
            <w:rPr>
              <w:rFonts w:ascii="Arial" w:hAnsi="Arial" w:cs="Arial"/>
              <w:color w:val="000000"/>
              <w:lang w:val="es-CO"/>
            </w:rPr>
          </w:rPrChange>
        </w:rPr>
        <w:tab/>
      </w:r>
      <w:r w:rsidR="002A13C9" w:rsidRPr="006C4628">
        <w:rPr>
          <w:rFonts w:ascii="Arial" w:hAnsi="Arial" w:cs="Arial"/>
          <w:color w:val="000000"/>
          <w:lang w:val="es-ES"/>
          <w:rPrChange w:id="4825" w:author="chris" w:date="2015-04-19T12:09:00Z">
            <w:rPr>
              <w:rFonts w:ascii="Arial" w:hAnsi="Arial" w:cs="Arial"/>
              <w:color w:val="000000"/>
              <w:lang w:val="es-CO"/>
            </w:rPr>
          </w:rPrChange>
        </w:rPr>
        <w:t xml:space="preserve">5 × 14 + 2 × 10 – 3 </w:t>
      </w:r>
    </w:p>
    <w:p w14:paraId="266521FB" w14:textId="77777777" w:rsidR="002A13C9" w:rsidRPr="006C4628" w:rsidRDefault="002A13C9" w:rsidP="00E6040C">
      <w:pPr>
        <w:pStyle w:val="Prrafodelista"/>
        <w:tabs>
          <w:tab w:val="left" w:pos="2805"/>
        </w:tabs>
        <w:spacing w:after="0"/>
        <w:rPr>
          <w:rFonts w:ascii="Arial" w:hAnsi="Arial" w:cs="Arial"/>
          <w:color w:val="000000"/>
          <w:lang w:val="es-ES"/>
          <w:rPrChange w:id="4826" w:author="chris" w:date="2015-04-19T12:09:00Z">
            <w:rPr>
              <w:rFonts w:ascii="Arial" w:hAnsi="Arial" w:cs="Arial"/>
              <w:color w:val="000000"/>
              <w:lang w:val="es-CO"/>
            </w:rPr>
          </w:rPrChange>
        </w:rPr>
      </w:pPr>
    </w:p>
    <w:p w14:paraId="0873CF7A" w14:textId="77777777" w:rsidR="00181FB3" w:rsidRPr="006C4628" w:rsidRDefault="00181FB3" w:rsidP="00E6040C">
      <w:pPr>
        <w:pStyle w:val="Prrafodelista"/>
        <w:numPr>
          <w:ilvl w:val="0"/>
          <w:numId w:val="7"/>
        </w:numPr>
        <w:tabs>
          <w:tab w:val="left" w:pos="2805"/>
        </w:tabs>
        <w:spacing w:after="0"/>
        <w:rPr>
          <w:rFonts w:ascii="Arial" w:hAnsi="Arial" w:cs="Arial"/>
          <w:color w:val="000000"/>
          <w:lang w:val="es-ES"/>
          <w:rPrChange w:id="4827" w:author="chris" w:date="2015-04-19T12:09:00Z">
            <w:rPr>
              <w:rFonts w:ascii="Arial" w:hAnsi="Arial" w:cs="Arial"/>
              <w:color w:val="000000"/>
              <w:lang w:val="es-CO"/>
            </w:rPr>
          </w:rPrChange>
        </w:rPr>
      </w:pPr>
      <w:r w:rsidRPr="006C4628">
        <w:rPr>
          <w:rFonts w:ascii="Arial" w:hAnsi="Arial" w:cs="Arial"/>
          <w:color w:val="000000"/>
          <w:lang w:val="es-ES"/>
          <w:rPrChange w:id="4828" w:author="chris" w:date="2015-04-19T12:09:00Z">
            <w:rPr>
              <w:rFonts w:ascii="Arial" w:hAnsi="Arial" w:cs="Arial"/>
              <w:color w:val="000000"/>
              <w:lang w:val="es-CO"/>
            </w:rPr>
          </w:rPrChange>
        </w:rPr>
        <w:t xml:space="preserve">Luego, resolvemos las multiplicaciones </w:t>
      </w:r>
      <w:del w:id="4829" w:author="chris" w:date="2015-04-19T13:17:00Z">
        <w:r w:rsidRPr="006C4628" w:rsidDel="001A6F0E">
          <w:rPr>
            <w:rFonts w:ascii="Arial" w:hAnsi="Arial" w:cs="Arial"/>
            <w:color w:val="000000"/>
            <w:lang w:val="es-ES"/>
            <w:rPrChange w:id="4830" w:author="chris" w:date="2015-04-19T12:09:00Z">
              <w:rPr>
                <w:rFonts w:ascii="Arial" w:hAnsi="Arial" w:cs="Arial"/>
                <w:color w:val="000000"/>
                <w:lang w:val="es-CO"/>
              </w:rPr>
            </w:rPrChange>
          </w:rPr>
          <w:delText>y/</w:delText>
        </w:r>
      </w:del>
      <w:r w:rsidRPr="006C4628">
        <w:rPr>
          <w:rFonts w:ascii="Arial" w:hAnsi="Arial" w:cs="Arial"/>
          <w:color w:val="000000"/>
          <w:lang w:val="es-ES"/>
          <w:rPrChange w:id="4831" w:author="chris" w:date="2015-04-19T12:09:00Z">
            <w:rPr>
              <w:rFonts w:ascii="Arial" w:hAnsi="Arial" w:cs="Arial"/>
              <w:color w:val="000000"/>
              <w:lang w:val="es-CO"/>
            </w:rPr>
          </w:rPrChange>
        </w:rPr>
        <w:t>o divisiones en orden, de izquierda a derecha:</w:t>
      </w:r>
    </w:p>
    <w:p w14:paraId="10D55E72" w14:textId="53E00505" w:rsidR="002A13C9" w:rsidRPr="006C4628" w:rsidRDefault="00181FB3" w:rsidP="00E6040C">
      <w:pPr>
        <w:tabs>
          <w:tab w:val="left" w:pos="2805"/>
        </w:tabs>
        <w:spacing w:after="0"/>
        <w:ind w:left="720"/>
        <w:rPr>
          <w:rFonts w:ascii="Arial" w:hAnsi="Arial" w:cs="Arial"/>
          <w:color w:val="000000"/>
          <w:lang w:val="es-ES"/>
          <w:rPrChange w:id="4832" w:author="chris" w:date="2015-04-19T12:09:00Z">
            <w:rPr>
              <w:rFonts w:ascii="Arial" w:hAnsi="Arial" w:cs="Arial"/>
              <w:color w:val="000000"/>
              <w:lang w:val="es-CO"/>
            </w:rPr>
          </w:rPrChange>
        </w:rPr>
      </w:pPr>
      <w:r w:rsidRPr="006C4628">
        <w:rPr>
          <w:rFonts w:ascii="Arial" w:hAnsi="Arial" w:cs="Arial"/>
          <w:color w:val="000000"/>
          <w:lang w:val="es-ES"/>
          <w:rPrChange w:id="4833" w:author="chris" w:date="2015-04-19T12:09:00Z">
            <w:rPr>
              <w:rFonts w:ascii="Arial" w:hAnsi="Arial" w:cs="Arial"/>
              <w:color w:val="000000"/>
              <w:lang w:val="es-CO"/>
            </w:rPr>
          </w:rPrChange>
        </w:rPr>
        <w:tab/>
      </w:r>
      <w:r w:rsidR="002A13C9" w:rsidRPr="006C4628">
        <w:rPr>
          <w:rFonts w:ascii="Arial" w:hAnsi="Arial" w:cs="Arial"/>
          <w:color w:val="000000"/>
          <w:lang w:val="es-ES"/>
          <w:rPrChange w:id="4834" w:author="chris" w:date="2015-04-19T12:09:00Z">
            <w:rPr>
              <w:rFonts w:ascii="Arial" w:hAnsi="Arial" w:cs="Arial"/>
              <w:color w:val="000000"/>
              <w:lang w:val="es-CO"/>
            </w:rPr>
          </w:rPrChange>
        </w:rPr>
        <w:t>70 + 20 – 3</w:t>
      </w:r>
    </w:p>
    <w:p w14:paraId="488D331E" w14:textId="77777777" w:rsidR="00181FB3" w:rsidRPr="006C4628" w:rsidRDefault="00181FB3" w:rsidP="00E6040C">
      <w:pPr>
        <w:pStyle w:val="Prrafodelista"/>
        <w:numPr>
          <w:ilvl w:val="0"/>
          <w:numId w:val="7"/>
        </w:numPr>
        <w:tabs>
          <w:tab w:val="left" w:pos="2805"/>
        </w:tabs>
        <w:spacing w:after="0"/>
        <w:rPr>
          <w:rFonts w:ascii="Arial" w:hAnsi="Arial" w:cs="Arial"/>
          <w:color w:val="000000"/>
          <w:lang w:val="es-ES"/>
          <w:rPrChange w:id="4835" w:author="chris" w:date="2015-04-19T12:09:00Z">
            <w:rPr>
              <w:rFonts w:ascii="Arial" w:hAnsi="Arial" w:cs="Arial"/>
              <w:color w:val="000000"/>
              <w:lang w:val="es-CO"/>
            </w:rPr>
          </w:rPrChange>
        </w:rPr>
      </w:pPr>
      <w:r w:rsidRPr="006C4628">
        <w:rPr>
          <w:rFonts w:ascii="Arial" w:hAnsi="Arial" w:cs="Arial"/>
          <w:color w:val="000000"/>
          <w:lang w:val="es-ES"/>
          <w:rPrChange w:id="4836" w:author="chris" w:date="2015-04-19T12:09:00Z">
            <w:rPr>
              <w:rFonts w:ascii="Arial" w:hAnsi="Arial" w:cs="Arial"/>
              <w:color w:val="000000"/>
              <w:lang w:val="es-CO"/>
            </w:rPr>
          </w:rPrChange>
        </w:rPr>
        <w:t xml:space="preserve">Finalmente, desarrollamos las adiciones </w:t>
      </w:r>
      <w:del w:id="4837" w:author="chris" w:date="2015-04-19T13:17:00Z">
        <w:r w:rsidRPr="006C4628" w:rsidDel="001A6F0E">
          <w:rPr>
            <w:rFonts w:ascii="Arial" w:hAnsi="Arial" w:cs="Arial"/>
            <w:color w:val="000000"/>
            <w:lang w:val="es-ES"/>
            <w:rPrChange w:id="4838" w:author="chris" w:date="2015-04-19T12:09:00Z">
              <w:rPr>
                <w:rFonts w:ascii="Arial" w:hAnsi="Arial" w:cs="Arial"/>
                <w:color w:val="000000"/>
                <w:lang w:val="es-CO"/>
              </w:rPr>
            </w:rPrChange>
          </w:rPr>
          <w:delText>y/</w:delText>
        </w:r>
      </w:del>
      <w:r w:rsidRPr="006C4628">
        <w:rPr>
          <w:rFonts w:ascii="Arial" w:hAnsi="Arial" w:cs="Arial"/>
          <w:color w:val="000000"/>
          <w:lang w:val="es-ES"/>
          <w:rPrChange w:id="4839" w:author="chris" w:date="2015-04-19T12:09:00Z">
            <w:rPr>
              <w:rFonts w:ascii="Arial" w:hAnsi="Arial" w:cs="Arial"/>
              <w:color w:val="000000"/>
              <w:lang w:val="es-CO"/>
            </w:rPr>
          </w:rPrChange>
        </w:rPr>
        <w:t xml:space="preserve">o sustracciones en orden, de izquierda a derecha: </w:t>
      </w:r>
    </w:p>
    <w:p w14:paraId="2E535838" w14:textId="2F5827F4" w:rsidR="00181FB3" w:rsidRPr="006C4628" w:rsidRDefault="00181FB3" w:rsidP="00E6040C">
      <w:pPr>
        <w:pStyle w:val="Prrafodelista"/>
        <w:tabs>
          <w:tab w:val="left" w:pos="2805"/>
        </w:tabs>
        <w:spacing w:after="0"/>
        <w:rPr>
          <w:rFonts w:ascii="Arial" w:hAnsi="Arial" w:cs="Arial"/>
          <w:color w:val="000000"/>
          <w:lang w:val="es-ES"/>
          <w:rPrChange w:id="4840" w:author="chris" w:date="2015-04-19T12:09:00Z">
            <w:rPr>
              <w:rFonts w:ascii="Arial" w:hAnsi="Arial" w:cs="Arial"/>
              <w:color w:val="000000"/>
              <w:lang w:val="es-CO"/>
            </w:rPr>
          </w:rPrChange>
        </w:rPr>
      </w:pPr>
      <w:r w:rsidRPr="006C4628">
        <w:rPr>
          <w:rFonts w:ascii="Arial" w:hAnsi="Arial" w:cs="Arial"/>
          <w:color w:val="000000"/>
          <w:lang w:val="es-ES"/>
          <w:rPrChange w:id="4841" w:author="chris" w:date="2015-04-19T12:09:00Z">
            <w:rPr>
              <w:rFonts w:ascii="Arial" w:hAnsi="Arial" w:cs="Arial"/>
              <w:color w:val="000000"/>
              <w:lang w:val="es-CO"/>
            </w:rPr>
          </w:rPrChange>
        </w:rPr>
        <w:tab/>
      </w:r>
      <w:r w:rsidR="002A13C9" w:rsidRPr="006C4628">
        <w:rPr>
          <w:rFonts w:ascii="Arial" w:hAnsi="Arial" w:cs="Arial"/>
          <w:color w:val="000000"/>
          <w:lang w:val="es-ES"/>
          <w:rPrChange w:id="4842" w:author="chris" w:date="2015-04-19T12:09:00Z">
            <w:rPr>
              <w:rFonts w:ascii="Arial" w:hAnsi="Arial" w:cs="Arial"/>
              <w:color w:val="000000"/>
              <w:lang w:val="es-CO"/>
            </w:rPr>
          </w:rPrChange>
        </w:rPr>
        <w:t xml:space="preserve">90 </w:t>
      </w:r>
      <w:r w:rsidRPr="006C4628">
        <w:rPr>
          <w:rFonts w:ascii="Arial" w:hAnsi="Arial" w:cs="Arial"/>
          <w:color w:val="000000"/>
          <w:lang w:val="es-ES"/>
          <w:rPrChange w:id="4843" w:author="chris" w:date="2015-04-19T12:09:00Z">
            <w:rPr>
              <w:rFonts w:ascii="Arial" w:hAnsi="Arial" w:cs="Arial"/>
              <w:color w:val="000000"/>
              <w:lang w:val="es-CO"/>
            </w:rPr>
          </w:rPrChange>
        </w:rPr>
        <w:t>–</w:t>
      </w:r>
      <w:r w:rsidR="002A13C9" w:rsidRPr="006C4628">
        <w:rPr>
          <w:rFonts w:ascii="Arial" w:hAnsi="Arial" w:cs="Arial"/>
          <w:color w:val="000000"/>
          <w:lang w:val="es-ES"/>
          <w:rPrChange w:id="4844" w:author="chris" w:date="2015-04-19T12:09:00Z">
            <w:rPr>
              <w:rFonts w:ascii="Arial" w:hAnsi="Arial" w:cs="Arial"/>
              <w:color w:val="000000"/>
              <w:lang w:val="es-CO"/>
            </w:rPr>
          </w:rPrChange>
        </w:rPr>
        <w:t xml:space="preserve"> 3</w:t>
      </w:r>
    </w:p>
    <w:p w14:paraId="48038B66" w14:textId="63464E51" w:rsidR="002A13C9" w:rsidRPr="006C4628" w:rsidRDefault="00181FB3" w:rsidP="00E6040C">
      <w:pPr>
        <w:pStyle w:val="Prrafodelista"/>
        <w:tabs>
          <w:tab w:val="left" w:pos="2805"/>
        </w:tabs>
        <w:spacing w:after="0"/>
        <w:rPr>
          <w:rFonts w:ascii="Arial" w:hAnsi="Arial" w:cs="Arial"/>
          <w:color w:val="000000"/>
          <w:lang w:val="es-ES"/>
          <w:rPrChange w:id="4845" w:author="chris" w:date="2015-04-19T12:09:00Z">
            <w:rPr>
              <w:rFonts w:ascii="Arial" w:hAnsi="Arial" w:cs="Arial"/>
              <w:color w:val="000000"/>
              <w:lang w:val="es-CO"/>
            </w:rPr>
          </w:rPrChange>
        </w:rPr>
      </w:pPr>
      <w:r w:rsidRPr="006C4628">
        <w:rPr>
          <w:rFonts w:ascii="Arial" w:hAnsi="Arial" w:cs="Arial"/>
          <w:color w:val="000000"/>
          <w:lang w:val="es-ES"/>
          <w:rPrChange w:id="4846" w:author="chris" w:date="2015-04-19T12:09:00Z">
            <w:rPr>
              <w:rFonts w:ascii="Arial" w:hAnsi="Arial" w:cs="Arial"/>
              <w:color w:val="000000"/>
              <w:lang w:val="es-CO"/>
            </w:rPr>
          </w:rPrChange>
        </w:rPr>
        <w:tab/>
      </w:r>
      <w:r w:rsidRPr="006C4628">
        <w:rPr>
          <w:rFonts w:ascii="Arial" w:hAnsi="Arial" w:cs="Arial"/>
          <w:color w:val="000000"/>
          <w:lang w:val="es-ES"/>
          <w:rPrChange w:id="4847" w:author="chris" w:date="2015-04-19T12:09:00Z">
            <w:rPr>
              <w:rFonts w:ascii="Arial" w:hAnsi="Arial" w:cs="Arial"/>
              <w:color w:val="000000"/>
              <w:lang w:val="es-CO"/>
            </w:rPr>
          </w:rPrChange>
        </w:rPr>
        <w:tab/>
        <w:t xml:space="preserve"> 87</w:t>
      </w:r>
    </w:p>
    <w:p w14:paraId="2805B94B" w14:textId="77777777" w:rsidR="00B67591" w:rsidRPr="006C4628" w:rsidRDefault="00B67591" w:rsidP="00E6040C">
      <w:pPr>
        <w:tabs>
          <w:tab w:val="left" w:pos="2805"/>
        </w:tabs>
        <w:spacing w:after="0"/>
        <w:rPr>
          <w:rFonts w:ascii="Arial" w:hAnsi="Arial" w:cs="Arial"/>
          <w:color w:val="000000"/>
          <w:lang w:val="es-ES"/>
          <w:rPrChange w:id="4848" w:author="chris" w:date="2015-04-19T12:09:00Z">
            <w:rPr>
              <w:rFonts w:ascii="Arial" w:hAnsi="Arial" w:cs="Arial"/>
              <w:color w:val="000000"/>
              <w:lang w:val="es-CO"/>
            </w:rPr>
          </w:rPrChange>
        </w:rPr>
      </w:pPr>
    </w:p>
    <w:p w14:paraId="352A1CC9" w14:textId="40B61A58" w:rsidR="002A13C9" w:rsidRPr="006C4628" w:rsidRDefault="00181FB3" w:rsidP="00E6040C">
      <w:pPr>
        <w:tabs>
          <w:tab w:val="left" w:pos="2805"/>
        </w:tabs>
        <w:spacing w:after="0"/>
        <w:rPr>
          <w:rFonts w:ascii="Arial" w:hAnsi="Arial" w:cs="Arial"/>
          <w:color w:val="000000"/>
          <w:lang w:val="es-ES"/>
          <w:rPrChange w:id="4849" w:author="chris" w:date="2015-04-19T12:09:00Z">
            <w:rPr>
              <w:rFonts w:ascii="Arial" w:hAnsi="Arial" w:cs="Arial"/>
              <w:color w:val="000000"/>
              <w:lang w:val="es-CO"/>
            </w:rPr>
          </w:rPrChange>
        </w:rPr>
      </w:pPr>
      <w:r w:rsidRPr="006C4628">
        <w:rPr>
          <w:rFonts w:ascii="Arial" w:hAnsi="Arial" w:cs="Arial"/>
          <w:color w:val="000000"/>
          <w:lang w:val="es-ES"/>
          <w:rPrChange w:id="4850" w:author="chris" w:date="2015-04-19T12:09:00Z">
            <w:rPr>
              <w:rFonts w:ascii="Arial" w:hAnsi="Arial" w:cs="Arial"/>
              <w:color w:val="000000"/>
              <w:lang w:val="es-CO"/>
            </w:rPr>
          </w:rPrChange>
        </w:rPr>
        <w:t xml:space="preserve">La respuesta es: </w:t>
      </w:r>
      <w:ins w:id="4851" w:author="chris" w:date="2015-04-19T13:17:00Z">
        <w:r w:rsidR="001A6F0E">
          <w:rPr>
            <w:rFonts w:ascii="Arial" w:hAnsi="Arial" w:cs="Arial"/>
            <w:color w:val="000000"/>
            <w:lang w:val="es-ES"/>
          </w:rPr>
          <w:t>e</w:t>
        </w:r>
      </w:ins>
      <w:del w:id="4852" w:author="chris" w:date="2015-04-19T13:17:00Z">
        <w:r w:rsidRPr="006C4628" w:rsidDel="001A6F0E">
          <w:rPr>
            <w:rFonts w:ascii="Arial" w:hAnsi="Arial" w:cs="Arial"/>
            <w:color w:val="000000"/>
            <w:lang w:val="es-ES"/>
            <w:rPrChange w:id="4853" w:author="chris" w:date="2015-04-19T12:09:00Z">
              <w:rPr>
                <w:rFonts w:ascii="Arial" w:hAnsi="Arial" w:cs="Arial"/>
                <w:color w:val="000000"/>
                <w:lang w:val="es-CO"/>
              </w:rPr>
            </w:rPrChange>
          </w:rPr>
          <w:delText>E</w:delText>
        </w:r>
      </w:del>
      <w:r w:rsidR="002A13C9" w:rsidRPr="006C4628">
        <w:rPr>
          <w:rFonts w:ascii="Arial" w:hAnsi="Arial" w:cs="Arial"/>
          <w:color w:val="000000"/>
          <w:lang w:val="es-ES"/>
          <w:rPrChange w:id="4854" w:author="chris" w:date="2015-04-19T12:09:00Z">
            <w:rPr>
              <w:rFonts w:ascii="Arial" w:hAnsi="Arial" w:cs="Arial"/>
              <w:color w:val="000000"/>
              <w:lang w:val="es-CO"/>
            </w:rPr>
          </w:rPrChange>
        </w:rPr>
        <w:t>n los ramos hay 87 flores en tota</w:t>
      </w:r>
      <w:r w:rsidR="00412C0C" w:rsidRPr="006C4628">
        <w:rPr>
          <w:rFonts w:ascii="Arial" w:hAnsi="Arial" w:cs="Arial"/>
          <w:color w:val="000000"/>
          <w:lang w:val="es-ES"/>
          <w:rPrChange w:id="4855" w:author="chris" w:date="2015-04-19T12:09:00Z">
            <w:rPr>
              <w:rFonts w:ascii="Arial" w:hAnsi="Arial" w:cs="Arial"/>
              <w:color w:val="000000"/>
              <w:lang w:val="es-CO"/>
            </w:rPr>
          </w:rPrChange>
        </w:rPr>
        <w:t>l</w:t>
      </w:r>
      <w:r w:rsidR="002A13C9" w:rsidRPr="006C4628">
        <w:rPr>
          <w:rFonts w:ascii="Arial" w:hAnsi="Arial" w:cs="Arial"/>
          <w:color w:val="000000"/>
          <w:lang w:val="es-ES"/>
          <w:rPrChange w:id="4856" w:author="chris" w:date="2015-04-19T12:09:00Z">
            <w:rPr>
              <w:rFonts w:ascii="Arial" w:hAnsi="Arial" w:cs="Arial"/>
              <w:color w:val="000000"/>
              <w:lang w:val="es-CO"/>
            </w:rPr>
          </w:rPrChange>
        </w:rPr>
        <w:t>.</w:t>
      </w:r>
    </w:p>
    <w:p w14:paraId="7EA228CA" w14:textId="77777777" w:rsidR="00B67591" w:rsidRPr="006C4628" w:rsidRDefault="00B67591" w:rsidP="00E6040C">
      <w:pPr>
        <w:tabs>
          <w:tab w:val="left" w:pos="2805"/>
        </w:tabs>
        <w:spacing w:after="0"/>
        <w:rPr>
          <w:rFonts w:ascii="Arial" w:hAnsi="Arial" w:cs="Arial"/>
          <w:color w:val="000000"/>
          <w:lang w:val="es-ES"/>
          <w:rPrChange w:id="4857"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36"/>
      </w:tblGrid>
      <w:tr w:rsidR="005E7E28" w:rsidRPr="006C4628" w14:paraId="689A21AC" w14:textId="77777777" w:rsidTr="00837951">
        <w:tc>
          <w:tcPr>
            <w:tcW w:w="9054" w:type="dxa"/>
            <w:gridSpan w:val="2"/>
            <w:shd w:val="clear" w:color="auto" w:fill="000000" w:themeFill="text1"/>
          </w:tcPr>
          <w:p w14:paraId="671D42D7" w14:textId="77777777" w:rsidR="005E7E28" w:rsidRPr="006C4628" w:rsidRDefault="005E7E28" w:rsidP="00E6040C">
            <w:pPr>
              <w:jc w:val="center"/>
              <w:rPr>
                <w:rFonts w:ascii="Times New Roman" w:hAnsi="Times New Roman" w:cs="Times New Roman"/>
                <w:b/>
                <w:color w:val="FFFFFF" w:themeColor="background1"/>
                <w:sz w:val="24"/>
                <w:szCs w:val="24"/>
                <w:lang w:val="es-ES"/>
                <w:rPrChange w:id="485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4859" w:author="chris" w:date="2015-04-19T12:09:00Z">
                  <w:rPr>
                    <w:rFonts w:ascii="Times New Roman" w:hAnsi="Times New Roman" w:cs="Times New Roman"/>
                    <w:b/>
                    <w:color w:val="FFFFFF" w:themeColor="background1"/>
                    <w:sz w:val="24"/>
                    <w:szCs w:val="24"/>
                  </w:rPr>
                </w:rPrChange>
              </w:rPr>
              <w:t>Profundiza: recurso aprovechado</w:t>
            </w:r>
          </w:p>
        </w:tc>
      </w:tr>
      <w:tr w:rsidR="005E7E28" w:rsidRPr="006C4628" w14:paraId="276D6235" w14:textId="77777777" w:rsidTr="00837951">
        <w:tc>
          <w:tcPr>
            <w:tcW w:w="2518" w:type="dxa"/>
          </w:tcPr>
          <w:p w14:paraId="7C0AAF14" w14:textId="77777777" w:rsidR="005E7E28" w:rsidRPr="006C4628" w:rsidRDefault="005E7E28" w:rsidP="00E6040C">
            <w:pPr>
              <w:rPr>
                <w:rFonts w:ascii="Times New Roman" w:hAnsi="Times New Roman" w:cs="Times New Roman"/>
                <w:b/>
                <w:color w:val="000000"/>
                <w:sz w:val="24"/>
                <w:szCs w:val="24"/>
                <w:lang w:val="es-ES"/>
                <w:rPrChange w:id="486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4861" w:author="chris" w:date="2015-04-19T12:09:00Z">
                  <w:rPr>
                    <w:rFonts w:ascii="Times New Roman" w:hAnsi="Times New Roman" w:cs="Times New Roman"/>
                    <w:b/>
                    <w:color w:val="000000"/>
                    <w:sz w:val="24"/>
                    <w:szCs w:val="24"/>
                  </w:rPr>
                </w:rPrChange>
              </w:rPr>
              <w:t>Código</w:t>
            </w:r>
          </w:p>
        </w:tc>
        <w:tc>
          <w:tcPr>
            <w:tcW w:w="6536" w:type="dxa"/>
          </w:tcPr>
          <w:p w14:paraId="40EB8C2D" w14:textId="3D33FE3A" w:rsidR="005E7E28" w:rsidRPr="006C4628" w:rsidRDefault="00690E2F" w:rsidP="00E6040C">
            <w:pPr>
              <w:rPr>
                <w:rFonts w:ascii="Times New Roman" w:hAnsi="Times New Roman" w:cs="Times New Roman"/>
                <w:b/>
                <w:color w:val="000000"/>
                <w:sz w:val="24"/>
                <w:szCs w:val="24"/>
                <w:lang w:val="es-ES"/>
                <w:rPrChange w:id="486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4863" w:author="chris" w:date="2015-04-19T12:09:00Z">
                  <w:rPr>
                    <w:rFonts w:ascii="Times New Roman" w:hAnsi="Times New Roman" w:cs="Times New Roman"/>
                    <w:color w:val="000000"/>
                    <w:sz w:val="24"/>
                    <w:szCs w:val="24"/>
                  </w:rPr>
                </w:rPrChange>
              </w:rPr>
              <w:t>MA_04_02_CO_</w:t>
            </w:r>
            <w:r w:rsidR="0049247A" w:rsidRPr="006C4628">
              <w:rPr>
                <w:rFonts w:ascii="Times New Roman" w:hAnsi="Times New Roman" w:cs="Times New Roman"/>
                <w:color w:val="000000"/>
                <w:sz w:val="24"/>
                <w:szCs w:val="24"/>
                <w:lang w:val="es-ES"/>
                <w:rPrChange w:id="4864" w:author="chris" w:date="2015-04-19T12:09:00Z">
                  <w:rPr>
                    <w:rFonts w:ascii="Times New Roman" w:hAnsi="Times New Roman" w:cs="Times New Roman"/>
                    <w:color w:val="000000"/>
                    <w:sz w:val="24"/>
                    <w:szCs w:val="24"/>
                  </w:rPr>
                </w:rPrChange>
              </w:rPr>
              <w:t>REC270</w:t>
            </w:r>
          </w:p>
        </w:tc>
      </w:tr>
      <w:tr w:rsidR="005E7E28" w:rsidRPr="006C4628" w14:paraId="0A1ACFE1" w14:textId="77777777" w:rsidTr="00837951">
        <w:tc>
          <w:tcPr>
            <w:tcW w:w="2518" w:type="dxa"/>
          </w:tcPr>
          <w:p w14:paraId="2A5D4626" w14:textId="77777777" w:rsidR="005E7E28" w:rsidRPr="006C4628" w:rsidRDefault="005E7E28" w:rsidP="00E6040C">
            <w:pPr>
              <w:rPr>
                <w:rFonts w:ascii="Times New Roman" w:hAnsi="Times New Roman" w:cs="Times New Roman"/>
                <w:color w:val="000000"/>
                <w:sz w:val="24"/>
                <w:szCs w:val="24"/>
                <w:lang w:val="es-ES"/>
                <w:rPrChange w:id="486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866" w:author="chris" w:date="2015-04-19T12:09:00Z">
                  <w:rPr>
                    <w:rFonts w:ascii="Times New Roman" w:hAnsi="Times New Roman" w:cs="Times New Roman"/>
                    <w:b/>
                    <w:color w:val="000000"/>
                    <w:sz w:val="24"/>
                    <w:szCs w:val="24"/>
                  </w:rPr>
                </w:rPrChange>
              </w:rPr>
              <w:t>Ubicación en Aula Planeta</w:t>
            </w:r>
          </w:p>
        </w:tc>
        <w:tc>
          <w:tcPr>
            <w:tcW w:w="6536" w:type="dxa"/>
          </w:tcPr>
          <w:p w14:paraId="5758F0CD" w14:textId="1D87C283" w:rsidR="005E7E28" w:rsidRPr="006C4628" w:rsidRDefault="00837951" w:rsidP="00E6040C">
            <w:pPr>
              <w:rPr>
                <w:rFonts w:ascii="Times New Roman" w:hAnsi="Times New Roman" w:cs="Times New Roman"/>
                <w:color w:val="000000"/>
                <w:sz w:val="24"/>
                <w:szCs w:val="24"/>
                <w:lang w:val="es-ES"/>
                <w:rPrChange w:id="486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868" w:author="chris" w:date="2015-04-19T12:09:00Z">
                  <w:rPr>
                    <w:rFonts w:ascii="Times New Roman" w:hAnsi="Times New Roman" w:cs="Times New Roman"/>
                    <w:color w:val="000000"/>
                    <w:sz w:val="24"/>
                    <w:szCs w:val="24"/>
                  </w:rPr>
                </w:rPrChange>
              </w:rPr>
              <w:t xml:space="preserve">5°ESO/Matemáticas/Los números naturales/6 Las operaciones con números naturales/6.5 Las operaciones combinadas de números naturales/Profundiza: </w:t>
            </w:r>
            <w:ins w:id="4869" w:author="chris" w:date="2015-04-19T13:47:00Z">
              <w:r w:rsidR="008835AD">
                <w:rPr>
                  <w:rFonts w:ascii="Times New Roman" w:hAnsi="Times New Roman" w:cs="Times New Roman"/>
                  <w:color w:val="000000"/>
                  <w:sz w:val="24"/>
                  <w:szCs w:val="24"/>
                  <w:lang w:val="es-ES"/>
                </w:rPr>
                <w:t>l</w:t>
              </w:r>
            </w:ins>
            <w:del w:id="4870" w:author="chris" w:date="2015-04-19T13:47:00Z">
              <w:r w:rsidRPr="006C4628" w:rsidDel="008835AD">
                <w:rPr>
                  <w:rFonts w:ascii="Times New Roman" w:hAnsi="Times New Roman" w:cs="Times New Roman"/>
                  <w:color w:val="000000"/>
                  <w:sz w:val="24"/>
                  <w:szCs w:val="24"/>
                  <w:lang w:val="es-ES"/>
                  <w:rPrChange w:id="4871" w:author="chris" w:date="2015-04-19T12:09:00Z">
                    <w:rPr>
                      <w:rFonts w:ascii="Times New Roman" w:hAnsi="Times New Roman" w:cs="Times New Roman"/>
                      <w:color w:val="000000"/>
                      <w:sz w:val="24"/>
                      <w:szCs w:val="24"/>
                    </w:rPr>
                  </w:rPrChange>
                </w:rPr>
                <w:delText>L</w:delText>
              </w:r>
            </w:del>
            <w:r w:rsidRPr="006C4628">
              <w:rPr>
                <w:rFonts w:ascii="Times New Roman" w:hAnsi="Times New Roman" w:cs="Times New Roman"/>
                <w:color w:val="000000"/>
                <w:sz w:val="24"/>
                <w:szCs w:val="24"/>
                <w:lang w:val="es-ES"/>
                <w:rPrChange w:id="4872" w:author="chris" w:date="2015-04-19T12:09:00Z">
                  <w:rPr>
                    <w:rFonts w:ascii="Times New Roman" w:hAnsi="Times New Roman" w:cs="Times New Roman"/>
                    <w:color w:val="000000"/>
                    <w:sz w:val="24"/>
                    <w:szCs w:val="24"/>
                  </w:rPr>
                </w:rPrChange>
              </w:rPr>
              <w:t>as operaciones combinadas.</w:t>
            </w:r>
          </w:p>
        </w:tc>
      </w:tr>
      <w:tr w:rsidR="005E7E28" w:rsidRPr="006C4628" w14:paraId="2D663BDD" w14:textId="77777777" w:rsidTr="00837951">
        <w:tc>
          <w:tcPr>
            <w:tcW w:w="2518" w:type="dxa"/>
          </w:tcPr>
          <w:p w14:paraId="41A59154" w14:textId="77777777" w:rsidR="005E7E28" w:rsidRPr="006C4628" w:rsidRDefault="005E7E28" w:rsidP="00E6040C">
            <w:pPr>
              <w:rPr>
                <w:rFonts w:ascii="Times New Roman" w:hAnsi="Times New Roman" w:cs="Times New Roman"/>
                <w:color w:val="000000"/>
                <w:sz w:val="24"/>
                <w:szCs w:val="24"/>
                <w:lang w:val="es-ES"/>
                <w:rPrChange w:id="487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4874"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6BACDE82" w14:textId="1A77636D" w:rsidR="00726EC9" w:rsidRPr="006C4628" w:rsidRDefault="00726EC9" w:rsidP="00E6040C">
            <w:pPr>
              <w:rPr>
                <w:rFonts w:ascii="Times New Roman" w:hAnsi="Times New Roman" w:cs="Times New Roman"/>
                <w:color w:val="000000"/>
                <w:sz w:val="24"/>
                <w:szCs w:val="24"/>
                <w:lang w:val="es-ES"/>
                <w:rPrChange w:id="487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4876" w:author="chris" w:date="2015-04-19T12:09:00Z">
                  <w:rPr>
                    <w:rFonts w:ascii="Times New Roman" w:hAnsi="Times New Roman" w:cs="Times New Roman"/>
                    <w:color w:val="000000"/>
                    <w:sz w:val="24"/>
                    <w:szCs w:val="24"/>
                  </w:rPr>
                </w:rPrChange>
              </w:rPr>
              <w:t xml:space="preserve">Los cambios en instrucciones </w:t>
            </w:r>
            <w:del w:id="4877" w:author="chris" w:date="2015-04-19T13:47:00Z">
              <w:r w:rsidRPr="006C4628" w:rsidDel="008835AD">
                <w:rPr>
                  <w:rFonts w:ascii="Times New Roman" w:hAnsi="Times New Roman" w:cs="Times New Roman"/>
                  <w:color w:val="000000"/>
                  <w:sz w:val="24"/>
                  <w:szCs w:val="24"/>
                  <w:lang w:val="es-ES"/>
                  <w:rPrChange w:id="4878" w:author="chris" w:date="2015-04-19T12:09:00Z">
                    <w:rPr>
                      <w:rFonts w:ascii="Times New Roman" w:hAnsi="Times New Roman" w:cs="Times New Roman"/>
                      <w:color w:val="000000"/>
                      <w:sz w:val="24"/>
                      <w:szCs w:val="24"/>
                    </w:rPr>
                  </w:rPrChange>
                </w:rPr>
                <w:delText>y/</w:delText>
              </w:r>
            </w:del>
            <w:r w:rsidRPr="006C4628">
              <w:rPr>
                <w:rFonts w:ascii="Times New Roman" w:hAnsi="Times New Roman" w:cs="Times New Roman"/>
                <w:color w:val="000000"/>
                <w:sz w:val="24"/>
                <w:szCs w:val="24"/>
                <w:lang w:val="es-ES"/>
                <w:rPrChange w:id="4879" w:author="chris" w:date="2015-04-19T12:09:00Z">
                  <w:rPr>
                    <w:rFonts w:ascii="Times New Roman" w:hAnsi="Times New Roman" w:cs="Times New Roman"/>
                    <w:color w:val="000000"/>
                    <w:sz w:val="24"/>
                    <w:szCs w:val="24"/>
                  </w:rPr>
                </w:rPrChange>
              </w:rPr>
              <w:t xml:space="preserve">o símbolos se muestran en los recuadros rojos. </w:t>
            </w:r>
          </w:p>
          <w:p w14:paraId="0FDB839D" w14:textId="77777777" w:rsidR="00726EC9" w:rsidRPr="006C4628" w:rsidRDefault="00726EC9" w:rsidP="00E6040C">
            <w:pPr>
              <w:rPr>
                <w:rFonts w:ascii="Times New Roman" w:hAnsi="Times New Roman" w:cs="Times New Roman"/>
                <w:color w:val="000000"/>
                <w:sz w:val="24"/>
                <w:szCs w:val="24"/>
                <w:lang w:val="es-ES"/>
                <w:rPrChange w:id="4880" w:author="chris" w:date="2015-04-19T12:09:00Z">
                  <w:rPr>
                    <w:rFonts w:ascii="Times New Roman" w:hAnsi="Times New Roman" w:cs="Times New Roman"/>
                    <w:color w:val="000000"/>
                    <w:sz w:val="24"/>
                    <w:szCs w:val="24"/>
                  </w:rPr>
                </w:rPrChange>
              </w:rPr>
            </w:pPr>
          </w:p>
          <w:p w14:paraId="77D84E67" w14:textId="77777777" w:rsidR="005E7E28" w:rsidRPr="006C4628" w:rsidRDefault="00837951" w:rsidP="00E6040C">
            <w:pPr>
              <w:rPr>
                <w:rFonts w:ascii="Times New Roman" w:hAnsi="Times New Roman" w:cs="Times New Roman"/>
                <w:color w:val="000000"/>
                <w:sz w:val="24"/>
                <w:szCs w:val="24"/>
                <w:lang w:val="es-ES"/>
                <w:rPrChange w:id="4881" w:author="chris" w:date="2015-04-19T12:09:00Z">
                  <w:rPr>
                    <w:rFonts w:ascii="Times New Roman" w:hAnsi="Times New Roman" w:cs="Times New Roman"/>
                    <w:color w:val="000000"/>
                    <w:sz w:val="24"/>
                    <w:szCs w:val="24"/>
                  </w:rPr>
                </w:rPrChange>
              </w:rPr>
            </w:pPr>
            <w:r w:rsidRPr="006C4628">
              <w:rPr>
                <w:lang w:val="es-ES" w:eastAsia="es-ES"/>
                <w:rPrChange w:id="4882" w:author="chris" w:date="2015-04-19T12:09:00Z">
                  <w:rPr>
                    <w:noProof/>
                    <w:lang w:val="es-ES" w:eastAsia="es-ES"/>
                  </w:rPr>
                </w:rPrChange>
              </w:rPr>
              <mc:AlternateContent>
                <mc:Choice Requires="wps">
                  <w:drawing>
                    <wp:anchor distT="0" distB="0" distL="114300" distR="114300" simplePos="0" relativeHeight="251668992" behindDoc="0" locked="0" layoutInCell="1" allowOverlap="1" wp14:anchorId="15BE93E2" wp14:editId="2E0300C3">
                      <wp:simplePos x="0" y="0"/>
                      <wp:positionH relativeFrom="column">
                        <wp:posOffset>159138</wp:posOffset>
                      </wp:positionH>
                      <wp:positionV relativeFrom="paragraph">
                        <wp:posOffset>586567</wp:posOffset>
                      </wp:positionV>
                      <wp:extent cx="3503220" cy="510639"/>
                      <wp:effectExtent l="76200" t="38100" r="78740" b="99060"/>
                      <wp:wrapNone/>
                      <wp:docPr id="89" name="89 Rectángulo redondeado"/>
                      <wp:cNvGraphicFramePr/>
                      <a:graphic xmlns:a="http://schemas.openxmlformats.org/drawingml/2006/main">
                        <a:graphicData uri="http://schemas.microsoft.com/office/word/2010/wordprocessingShape">
                          <wps:wsp>
                            <wps:cNvSpPr/>
                            <wps:spPr>
                              <a:xfrm>
                                <a:off x="0" y="0"/>
                                <a:ext cx="3503220" cy="51063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DB0069" w14:textId="3EBEC1C3" w:rsidR="00383879" w:rsidRPr="005E5B75" w:rsidRDefault="00383879"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9 Rectángulo redondeado" o:spid="_x0000_s1052" style="position:absolute;margin-left:12.55pt;margin-top:46.2pt;width:275.85pt;height:40.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" filled="f" strokecolor="red" strokeweight="2.25pt">
                      <v:shadow on="t" color="black" opacity="22937f" origin=",.5" offset="0,.63889mm"/>
                      <v:textbox>
                        <w:txbxContent>
                          <w:p w14:paraId="78DB0069" w14:textId="3EBEC1C3" w:rsidR="00B7242E" w:rsidRPr="005E5B75" w:rsidRDefault="00B7242E"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v:textbox>
                    </v:roundrect>
                  </w:pict>
                </mc:Fallback>
              </mc:AlternateContent>
            </w:r>
            <w:r w:rsidRPr="006C4628">
              <w:rPr>
                <w:lang w:val="es-ES" w:eastAsia="es-ES"/>
                <w:rPrChange w:id="4883" w:author="chris" w:date="2015-04-19T12:09:00Z">
                  <w:rPr>
                    <w:noProof/>
                    <w:lang w:val="es-ES" w:eastAsia="es-ES"/>
                  </w:rPr>
                </w:rPrChange>
              </w:rPr>
              <w:drawing>
                <wp:inline distT="0" distB="0" distL="0" distR="0" wp14:anchorId="17D167C2" wp14:editId="4440F190">
                  <wp:extent cx="3835729" cy="1460665"/>
                  <wp:effectExtent l="38100" t="38100" r="31750" b="444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4619" t="14576" r="16946" b="43729"/>
                          <a:stretch/>
                        </pic:blipFill>
                        <pic:spPr bwMode="auto">
                          <a:xfrm>
                            <a:off x="0" y="0"/>
                            <a:ext cx="3840677" cy="1462549"/>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044D043" w14:textId="3EB179FA" w:rsidR="00E46B9A" w:rsidRPr="006C4628" w:rsidRDefault="00E46B9A" w:rsidP="00E6040C">
            <w:pPr>
              <w:rPr>
                <w:rFonts w:ascii="Times New Roman" w:hAnsi="Times New Roman" w:cs="Times New Roman"/>
                <w:color w:val="000000"/>
                <w:sz w:val="24"/>
                <w:szCs w:val="24"/>
                <w:lang w:val="es-ES"/>
                <w:rPrChange w:id="4884" w:author="chris" w:date="2015-04-19T12:09:00Z">
                  <w:rPr>
                    <w:rFonts w:ascii="Times New Roman" w:hAnsi="Times New Roman" w:cs="Times New Roman"/>
                    <w:color w:val="000000"/>
                    <w:sz w:val="24"/>
                    <w:szCs w:val="24"/>
                  </w:rPr>
                </w:rPrChange>
              </w:rPr>
            </w:pPr>
          </w:p>
          <w:p w14:paraId="2AF66425" w14:textId="7CE1D2E6" w:rsidR="00E46B9A" w:rsidRPr="006C4628" w:rsidRDefault="00562656" w:rsidP="00E6040C">
            <w:pPr>
              <w:rPr>
                <w:rFonts w:ascii="Times New Roman" w:hAnsi="Times New Roman" w:cs="Times New Roman"/>
                <w:color w:val="000000"/>
                <w:sz w:val="24"/>
                <w:szCs w:val="24"/>
                <w:lang w:val="es-ES"/>
                <w:rPrChange w:id="4885" w:author="chris" w:date="2015-04-19T12:09:00Z">
                  <w:rPr>
                    <w:rFonts w:ascii="Times New Roman" w:hAnsi="Times New Roman" w:cs="Times New Roman"/>
                    <w:color w:val="000000"/>
                    <w:sz w:val="24"/>
                    <w:szCs w:val="24"/>
                  </w:rPr>
                </w:rPrChange>
              </w:rPr>
            </w:pPr>
            <w:r w:rsidRPr="006C4628">
              <w:rPr>
                <w:lang w:val="es-ES" w:eastAsia="es-ES"/>
                <w:rPrChange w:id="4886" w:author="chris" w:date="2015-04-19T12:09:00Z">
                  <w:rPr>
                    <w:noProof/>
                    <w:lang w:val="es-ES" w:eastAsia="es-ES"/>
                  </w:rPr>
                </w:rPrChange>
              </w:rPr>
              <w:lastRenderedPageBreak/>
              <mc:AlternateContent>
                <mc:Choice Requires="wps">
                  <w:drawing>
                    <wp:anchor distT="0" distB="0" distL="114300" distR="114300" simplePos="0" relativeHeight="251672064" behindDoc="0" locked="0" layoutInCell="1" allowOverlap="1" wp14:anchorId="7E64B76A" wp14:editId="0A7FE80C">
                      <wp:simplePos x="0" y="0"/>
                      <wp:positionH relativeFrom="column">
                        <wp:posOffset>1238885</wp:posOffset>
                      </wp:positionH>
                      <wp:positionV relativeFrom="paragraph">
                        <wp:posOffset>1467040</wp:posOffset>
                      </wp:positionV>
                      <wp:extent cx="2707574" cy="285008"/>
                      <wp:effectExtent l="76200" t="38100" r="74295" b="96520"/>
                      <wp:wrapNone/>
                      <wp:docPr id="93" name="93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26F228" w14:textId="28155DD4" w:rsidR="00383879" w:rsidRPr="005E5B75" w:rsidRDefault="00383879"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3 Rectángulo redondeado" o:spid="_x0000_s1053" style="position:absolute;margin-left:97.55pt;margin-top:115.5pt;width:213.2pt;height:22.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" filled="f" strokecolor="red" strokeweight="2.25pt">
                      <v:shadow on="t" color="black" opacity="22937f" origin=",.5" offset="0,.63889mm"/>
                      <v:textbox>
                        <w:txbxContent>
                          <w:p w14:paraId="5E26F228" w14:textId="28155DD4" w:rsidR="00B7242E" w:rsidRPr="005E5B75" w:rsidRDefault="00B7242E" w:rsidP="00837951">
                            <w:pPr>
                              <w:jc w:val="center"/>
                              <w:rPr>
                                <w:b/>
                                <w:color w:val="FF0000"/>
                                <w:sz w:val="22"/>
                                <w:lang w:val="es-CO"/>
                              </w:rPr>
                            </w:pPr>
                            <w:r>
                              <w:rPr>
                                <w:b/>
                                <w:color w:val="FF0000"/>
                                <w:sz w:val="22"/>
                                <w:lang w:val="es-CO"/>
                              </w:rPr>
                              <w:t>Multiplicaciones y divisiones</w:t>
                            </w:r>
                          </w:p>
                        </w:txbxContent>
                      </v:textbox>
                    </v:roundrect>
                  </w:pict>
                </mc:Fallback>
              </mc:AlternateContent>
            </w:r>
            <w:r w:rsidR="008B42F6" w:rsidRPr="006C4628">
              <w:rPr>
                <w:lang w:val="es-ES" w:eastAsia="es-ES"/>
                <w:rPrChange w:id="4887" w:author="chris" w:date="2015-04-19T12:09:00Z">
                  <w:rPr>
                    <w:noProof/>
                    <w:lang w:val="es-ES" w:eastAsia="es-ES"/>
                  </w:rPr>
                </w:rPrChange>
              </w:rPr>
              <mc:AlternateContent>
                <mc:Choice Requires="wps">
                  <w:drawing>
                    <wp:anchor distT="0" distB="0" distL="114300" distR="114300" simplePos="0" relativeHeight="251671040" behindDoc="0" locked="0" layoutInCell="1" allowOverlap="1" wp14:anchorId="6CC1D8FB" wp14:editId="67F5D9D1">
                      <wp:simplePos x="0" y="0"/>
                      <wp:positionH relativeFrom="column">
                        <wp:posOffset>871517</wp:posOffset>
                      </wp:positionH>
                      <wp:positionV relativeFrom="paragraph">
                        <wp:posOffset>601419</wp:posOffset>
                      </wp:positionV>
                      <wp:extent cx="368135" cy="285008"/>
                      <wp:effectExtent l="76200" t="38100" r="70485" b="96520"/>
                      <wp:wrapNone/>
                      <wp:docPr id="92" name="92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78B2C2C" w14:textId="72DF4500" w:rsidR="00383879" w:rsidRPr="005E5B75" w:rsidRDefault="00383879"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2 Rectángulo redondeado" o:spid="_x0000_s1054" style="position:absolute;margin-left:68.6pt;margin-top:47.35pt;width:29pt;height:22.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" filled="f" strokecolor="red" strokeweight="2.25pt">
                      <v:shadow on="t" color="black" opacity="22937f" origin=",.5" offset="0,.63889mm"/>
                      <v:textbox>
                        <w:txbxContent>
                          <w:p w14:paraId="678B2C2C" w14:textId="72DF4500" w:rsidR="00B7242E" w:rsidRPr="005E5B75" w:rsidRDefault="00B7242E" w:rsidP="00837951">
                            <w:pPr>
                              <w:jc w:val="center"/>
                              <w:rPr>
                                <w:b/>
                                <w:color w:val="FF0000"/>
                                <w:sz w:val="22"/>
                                <w:lang w:val="es-CO"/>
                              </w:rPr>
                            </w:pPr>
                            <w:r>
                              <w:rPr>
                                <w:b/>
                                <w:color w:val="FF0000"/>
                                <w:sz w:val="22"/>
                                <w:lang w:val="es-CO"/>
                              </w:rPr>
                              <w:t>÷</w:t>
                            </w:r>
                          </w:p>
                        </w:txbxContent>
                      </v:textbox>
                    </v:roundrect>
                  </w:pict>
                </mc:Fallback>
              </mc:AlternateContent>
            </w:r>
            <w:r w:rsidR="004116C4" w:rsidRPr="006C4628">
              <w:rPr>
                <w:lang w:val="es-ES" w:eastAsia="es-ES"/>
                <w:rPrChange w:id="4888" w:author="chris" w:date="2015-04-19T12:09:00Z">
                  <w:rPr>
                    <w:noProof/>
                    <w:lang w:val="es-ES" w:eastAsia="es-ES"/>
                  </w:rPr>
                </w:rPrChange>
              </w:rPr>
              <mc:AlternateContent>
                <mc:Choice Requires="wps">
                  <w:drawing>
                    <wp:anchor distT="0" distB="0" distL="114300" distR="114300" simplePos="0" relativeHeight="251670016" behindDoc="0" locked="0" layoutInCell="1" allowOverlap="1" wp14:anchorId="7C8DAF25" wp14:editId="5DB20F60">
                      <wp:simplePos x="0" y="0"/>
                      <wp:positionH relativeFrom="column">
                        <wp:posOffset>1370421</wp:posOffset>
                      </wp:positionH>
                      <wp:positionV relativeFrom="paragraph">
                        <wp:posOffset>317046</wp:posOffset>
                      </wp:positionV>
                      <wp:extent cx="2707574" cy="285008"/>
                      <wp:effectExtent l="76200" t="38100" r="74295" b="96520"/>
                      <wp:wrapNone/>
                      <wp:docPr id="91" name="91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DDD3958" w14:textId="7129572D" w:rsidR="00383879" w:rsidRPr="005E5B75" w:rsidRDefault="00383879" w:rsidP="00837951">
                                  <w:pPr>
                                    <w:jc w:val="center"/>
                                    <w:rPr>
                                      <w:b/>
                                      <w:color w:val="FF0000"/>
                                      <w:sz w:val="22"/>
                                      <w:lang w:val="es-CO"/>
                                    </w:rPr>
                                  </w:pPr>
                                  <w:r>
                                    <w:rPr>
                                      <w:b/>
                                      <w:color w:val="FF0000"/>
                                      <w:sz w:val="22"/>
                                      <w:lang w:val="es-CO"/>
                                    </w:rPr>
                                    <w:t xml:space="preserve">…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1 Rectángulo redondeado" o:spid="_x0000_s1055" style="position:absolute;margin-left:107.9pt;margin-top:24.95pt;width:213.2pt;height:22.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" filled="f" strokecolor="red" strokeweight="2.25pt">
                      <v:shadow on="t" color="black" opacity="22937f" origin=",.5" offset="0,.63889mm"/>
                      <v:textbox>
                        <w:txbxContent>
                          <w:p w14:paraId="5DDD3958" w14:textId="7129572D" w:rsidR="00B7242E" w:rsidRPr="005E5B75" w:rsidRDefault="00B7242E" w:rsidP="00837951">
                            <w:pPr>
                              <w:jc w:val="center"/>
                              <w:rPr>
                                <w:b/>
                                <w:color w:val="FF0000"/>
                                <w:sz w:val="22"/>
                                <w:lang w:val="es-CO"/>
                              </w:rPr>
                            </w:pPr>
                            <w:r>
                              <w:rPr>
                                <w:b/>
                                <w:color w:val="FF0000"/>
                                <w:sz w:val="22"/>
                                <w:lang w:val="es-CO"/>
                              </w:rPr>
                              <w:t xml:space="preserve">… multiplicaciones y divisiones… </w:t>
                            </w:r>
                          </w:p>
                        </w:txbxContent>
                      </v:textbox>
                    </v:roundrect>
                  </w:pict>
                </mc:Fallback>
              </mc:AlternateContent>
            </w:r>
            <w:r w:rsidR="004116C4" w:rsidRPr="006C4628">
              <w:rPr>
                <w:lang w:val="es-ES" w:eastAsia="es-ES"/>
                <w:rPrChange w:id="4889" w:author="chris" w:date="2015-04-19T12:09:00Z">
                  <w:rPr>
                    <w:noProof/>
                    <w:lang w:val="es-ES" w:eastAsia="es-ES"/>
                  </w:rPr>
                </w:rPrChange>
              </w:rPr>
              <w:drawing>
                <wp:inline distT="0" distB="0" distL="0" distR="0" wp14:anchorId="6F7BA5C0" wp14:editId="1304B7A9">
                  <wp:extent cx="3645163" cy="1864426"/>
                  <wp:effectExtent l="38100" t="38100" r="31750" b="406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738" t="15254" r="18227" b="37627"/>
                          <a:stretch/>
                        </pic:blipFill>
                        <pic:spPr bwMode="auto">
                          <a:xfrm>
                            <a:off x="0" y="0"/>
                            <a:ext cx="3649867" cy="186683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96CB60F" w14:textId="77777777" w:rsidR="00E46B9A" w:rsidRPr="006C4628" w:rsidRDefault="00E46B9A" w:rsidP="00E6040C">
            <w:pPr>
              <w:rPr>
                <w:rFonts w:ascii="Times New Roman" w:hAnsi="Times New Roman" w:cs="Times New Roman"/>
                <w:color w:val="000000"/>
                <w:sz w:val="24"/>
                <w:szCs w:val="24"/>
                <w:lang w:val="es-ES"/>
                <w:rPrChange w:id="4890" w:author="chris" w:date="2015-04-19T12:09:00Z">
                  <w:rPr>
                    <w:rFonts w:ascii="Times New Roman" w:hAnsi="Times New Roman" w:cs="Times New Roman"/>
                    <w:color w:val="000000"/>
                    <w:sz w:val="24"/>
                    <w:szCs w:val="24"/>
                  </w:rPr>
                </w:rPrChange>
              </w:rPr>
            </w:pPr>
          </w:p>
          <w:p w14:paraId="56BD62AF" w14:textId="1B6A99E5" w:rsidR="00EF0E7E" w:rsidRPr="006C4628" w:rsidRDefault="00EF0E7E" w:rsidP="00E6040C">
            <w:pPr>
              <w:rPr>
                <w:rFonts w:ascii="Times New Roman" w:hAnsi="Times New Roman" w:cs="Times New Roman"/>
                <w:color w:val="000000"/>
                <w:sz w:val="24"/>
                <w:szCs w:val="24"/>
                <w:lang w:val="es-ES"/>
                <w:rPrChange w:id="4891" w:author="chris" w:date="2015-04-19T12:09:00Z">
                  <w:rPr>
                    <w:rFonts w:ascii="Times New Roman" w:hAnsi="Times New Roman" w:cs="Times New Roman"/>
                    <w:color w:val="000000"/>
                    <w:sz w:val="24"/>
                    <w:szCs w:val="24"/>
                  </w:rPr>
                </w:rPrChange>
              </w:rPr>
            </w:pPr>
            <w:r w:rsidRPr="006C4628">
              <w:rPr>
                <w:lang w:val="es-ES" w:eastAsia="es-ES"/>
                <w:rPrChange w:id="4892" w:author="chris" w:date="2015-04-19T12:09:00Z">
                  <w:rPr>
                    <w:noProof/>
                    <w:lang w:val="es-ES" w:eastAsia="es-ES"/>
                  </w:rPr>
                </w:rPrChange>
              </w:rPr>
              <mc:AlternateContent>
                <mc:Choice Requires="wps">
                  <w:drawing>
                    <wp:anchor distT="0" distB="0" distL="114300" distR="114300" simplePos="0" relativeHeight="251674112" behindDoc="0" locked="0" layoutInCell="1" allowOverlap="1" wp14:anchorId="639EA8F3" wp14:editId="37068372">
                      <wp:simplePos x="0" y="0"/>
                      <wp:positionH relativeFrom="column">
                        <wp:posOffset>894525</wp:posOffset>
                      </wp:positionH>
                      <wp:positionV relativeFrom="paragraph">
                        <wp:posOffset>441960</wp:posOffset>
                      </wp:positionV>
                      <wp:extent cx="368135" cy="285008"/>
                      <wp:effectExtent l="76200" t="38100" r="70485" b="96520"/>
                      <wp:wrapNone/>
                      <wp:docPr id="96" name="96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EF37B2" w14:textId="77777777" w:rsidR="00383879" w:rsidRPr="005E5B75" w:rsidRDefault="00383879"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6 Rectángulo redondeado" o:spid="_x0000_s1056" style="position:absolute;margin-left:70.45pt;margin-top:34.8pt;width:29pt;height:22.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" filled="f" strokecolor="red" strokeweight="2.25pt">
                      <v:shadow on="t" color="black" opacity="22937f" origin=",.5" offset="0,.63889mm"/>
                      <v:textbox>
                        <w:txbxContent>
                          <w:p w14:paraId="59EF37B2" w14:textId="77777777" w:rsidR="00B7242E" w:rsidRPr="005E5B75" w:rsidRDefault="00B7242E" w:rsidP="00837951">
                            <w:pPr>
                              <w:jc w:val="center"/>
                              <w:rPr>
                                <w:b/>
                                <w:color w:val="FF0000"/>
                                <w:sz w:val="22"/>
                                <w:lang w:val="es-CO"/>
                              </w:rPr>
                            </w:pPr>
                            <w:r>
                              <w:rPr>
                                <w:b/>
                                <w:color w:val="FF0000"/>
                                <w:sz w:val="22"/>
                                <w:lang w:val="es-CO"/>
                              </w:rPr>
                              <w:t>÷</w:t>
                            </w:r>
                          </w:p>
                        </w:txbxContent>
                      </v:textbox>
                    </v:roundrect>
                  </w:pict>
                </mc:Fallback>
              </mc:AlternateContent>
            </w:r>
            <w:r w:rsidRPr="006C4628">
              <w:rPr>
                <w:lang w:val="es-ES" w:eastAsia="es-ES"/>
                <w:rPrChange w:id="4893" w:author="chris" w:date="2015-04-19T12:09:00Z">
                  <w:rPr>
                    <w:noProof/>
                    <w:lang w:val="es-ES" w:eastAsia="es-ES"/>
                  </w:rPr>
                </w:rPrChange>
              </w:rPr>
              <mc:AlternateContent>
                <mc:Choice Requires="wps">
                  <w:drawing>
                    <wp:anchor distT="0" distB="0" distL="114300" distR="114300" simplePos="0" relativeHeight="251673088" behindDoc="0" locked="0" layoutInCell="1" allowOverlap="1" wp14:anchorId="13CE463C" wp14:editId="0FED76F9">
                      <wp:simplePos x="0" y="0"/>
                      <wp:positionH relativeFrom="column">
                        <wp:posOffset>1238885</wp:posOffset>
                      </wp:positionH>
                      <wp:positionV relativeFrom="paragraph">
                        <wp:posOffset>1295590</wp:posOffset>
                      </wp:positionV>
                      <wp:extent cx="2707574" cy="285008"/>
                      <wp:effectExtent l="76200" t="38100" r="74295" b="96520"/>
                      <wp:wrapNone/>
                      <wp:docPr id="95" name="95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19A781" w14:textId="77777777" w:rsidR="00383879" w:rsidRPr="005E5B75" w:rsidRDefault="00383879"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5 Rectángulo redondeado" o:spid="_x0000_s1057" style="position:absolute;margin-left:97.55pt;margin-top:102pt;width:213.2pt;height:22.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" filled="f" strokecolor="red" strokeweight="2.25pt">
                      <v:shadow on="t" color="black" opacity="22937f" origin=",.5" offset="0,.63889mm"/>
                      <v:textbox>
                        <w:txbxContent>
                          <w:p w14:paraId="2C19A781" w14:textId="77777777" w:rsidR="00B7242E" w:rsidRPr="005E5B75" w:rsidRDefault="00B7242E" w:rsidP="00837951">
                            <w:pPr>
                              <w:jc w:val="center"/>
                              <w:rPr>
                                <w:b/>
                                <w:color w:val="FF0000"/>
                                <w:sz w:val="22"/>
                                <w:lang w:val="es-CO"/>
                              </w:rPr>
                            </w:pPr>
                            <w:r>
                              <w:rPr>
                                <w:b/>
                                <w:color w:val="FF0000"/>
                                <w:sz w:val="22"/>
                                <w:lang w:val="es-CO"/>
                              </w:rPr>
                              <w:t>Multiplicaciones y divisiones</w:t>
                            </w:r>
                          </w:p>
                        </w:txbxContent>
                      </v:textbox>
                    </v:roundrect>
                  </w:pict>
                </mc:Fallback>
              </mc:AlternateContent>
            </w:r>
            <w:r w:rsidRPr="006C4628">
              <w:rPr>
                <w:lang w:val="es-ES" w:eastAsia="es-ES"/>
                <w:rPrChange w:id="4894" w:author="chris" w:date="2015-04-19T12:09:00Z">
                  <w:rPr>
                    <w:noProof/>
                    <w:lang w:val="es-ES" w:eastAsia="es-ES"/>
                  </w:rPr>
                </w:rPrChange>
              </w:rPr>
              <w:drawing>
                <wp:inline distT="0" distB="0" distL="0" distR="0" wp14:anchorId="5B7D7853" wp14:editId="23F9D7AB">
                  <wp:extent cx="3669475" cy="1852550"/>
                  <wp:effectExtent l="38100" t="38100" r="45720" b="336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527" t="16949" r="18004" b="30169"/>
                          <a:stretch/>
                        </pic:blipFill>
                        <pic:spPr bwMode="auto">
                          <a:xfrm>
                            <a:off x="0" y="0"/>
                            <a:ext cx="3674210" cy="18549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71FC4E" w14:textId="77777777" w:rsidR="00EF0E7E" w:rsidRPr="006C4628" w:rsidRDefault="00EF0E7E" w:rsidP="00E6040C">
            <w:pPr>
              <w:rPr>
                <w:rFonts w:ascii="Times New Roman" w:hAnsi="Times New Roman" w:cs="Times New Roman"/>
                <w:color w:val="000000"/>
                <w:sz w:val="24"/>
                <w:szCs w:val="24"/>
                <w:lang w:val="es-ES"/>
                <w:rPrChange w:id="4895" w:author="chris" w:date="2015-04-19T12:09:00Z">
                  <w:rPr>
                    <w:rFonts w:ascii="Times New Roman" w:hAnsi="Times New Roman" w:cs="Times New Roman"/>
                    <w:color w:val="000000"/>
                    <w:sz w:val="24"/>
                    <w:szCs w:val="24"/>
                  </w:rPr>
                </w:rPrChange>
              </w:rPr>
            </w:pPr>
          </w:p>
          <w:p w14:paraId="3CE93665" w14:textId="614D5F77" w:rsidR="00EF0E7E" w:rsidRPr="006C4628" w:rsidRDefault="005A1C1C" w:rsidP="00E6040C">
            <w:pPr>
              <w:rPr>
                <w:rFonts w:ascii="Times New Roman" w:hAnsi="Times New Roman" w:cs="Times New Roman"/>
                <w:color w:val="000000"/>
                <w:sz w:val="24"/>
                <w:szCs w:val="24"/>
                <w:lang w:val="es-ES"/>
                <w:rPrChange w:id="4896" w:author="chris" w:date="2015-04-19T12:09:00Z">
                  <w:rPr>
                    <w:rFonts w:ascii="Times New Roman" w:hAnsi="Times New Roman" w:cs="Times New Roman"/>
                    <w:color w:val="000000"/>
                    <w:sz w:val="24"/>
                    <w:szCs w:val="24"/>
                  </w:rPr>
                </w:rPrChange>
              </w:rPr>
            </w:pPr>
            <w:r w:rsidRPr="006C4628">
              <w:rPr>
                <w:lang w:val="es-ES" w:eastAsia="es-ES"/>
                <w:rPrChange w:id="4897" w:author="chris" w:date="2015-04-19T12:09:00Z">
                  <w:rPr>
                    <w:noProof/>
                    <w:lang w:val="es-ES" w:eastAsia="es-ES"/>
                  </w:rPr>
                </w:rPrChange>
              </w:rPr>
              <mc:AlternateContent>
                <mc:Choice Requires="wps">
                  <w:drawing>
                    <wp:anchor distT="0" distB="0" distL="114300" distR="114300" simplePos="0" relativeHeight="251676160" behindDoc="0" locked="0" layoutInCell="1" allowOverlap="1" wp14:anchorId="448C2439" wp14:editId="42D39137">
                      <wp:simplePos x="0" y="0"/>
                      <wp:positionH relativeFrom="column">
                        <wp:posOffset>693527</wp:posOffset>
                      </wp:positionH>
                      <wp:positionV relativeFrom="paragraph">
                        <wp:posOffset>1911176</wp:posOffset>
                      </wp:positionV>
                      <wp:extent cx="2967990" cy="521393"/>
                      <wp:effectExtent l="76200" t="38100" r="80010" b="88265"/>
                      <wp:wrapNone/>
                      <wp:docPr id="100" name="100 Rectángulo redondeado"/>
                      <wp:cNvGraphicFramePr/>
                      <a:graphic xmlns:a="http://schemas.openxmlformats.org/drawingml/2006/main">
                        <a:graphicData uri="http://schemas.microsoft.com/office/word/2010/wordprocessingShape">
                          <wps:wsp>
                            <wps:cNvSpPr/>
                            <wps:spPr>
                              <a:xfrm>
                                <a:off x="0" y="0"/>
                                <a:ext cx="2967990"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B18A2F" w14:textId="2BB06DF4" w:rsidR="00383879" w:rsidRPr="005E5B75" w:rsidRDefault="00383879" w:rsidP="00EF0E7E">
                                  <w:pPr>
                                    <w:jc w:val="center"/>
                                    <w:rPr>
                                      <w:b/>
                                      <w:color w:val="FF0000"/>
                                      <w:sz w:val="22"/>
                                      <w:lang w:val="es-CO"/>
                                    </w:rPr>
                                  </w:pPr>
                                  <w:r>
                                    <w:rPr>
                                      <w:b/>
                                      <w:color w:val="FF0000"/>
                                      <w:sz w:val="22"/>
                                      <w:lang w:val="es-CO"/>
                                    </w:rPr>
                                    <w:t xml:space="preserve">… restas, multiplicaciones y divisiones, con y sin….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0 Rectángulo redondeado" o:spid="_x0000_s1058" style="position:absolute;margin-left:54.6pt;margin-top:150.5pt;width:233.7pt;height:41.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" filled="f" strokecolor="red" strokeweight="2.25pt">
                      <v:shadow on="t" color="black" opacity="22937f" origin=",.5" offset="0,.63889mm"/>
                      <v:textbox>
                        <w:txbxContent>
                          <w:p w14:paraId="40B18A2F" w14:textId="2BB06DF4" w:rsidR="00B7242E" w:rsidRPr="005E5B75" w:rsidRDefault="00B7242E" w:rsidP="00EF0E7E">
                            <w:pPr>
                              <w:jc w:val="center"/>
                              <w:rPr>
                                <w:b/>
                                <w:color w:val="FF0000"/>
                                <w:sz w:val="22"/>
                                <w:lang w:val="es-CO"/>
                              </w:rPr>
                            </w:pPr>
                            <w:r>
                              <w:rPr>
                                <w:b/>
                                <w:color w:val="FF0000"/>
                                <w:sz w:val="22"/>
                                <w:lang w:val="es-CO"/>
                              </w:rPr>
                              <w:t xml:space="preserve">… restas, multiplicaciones y divisiones, con y sin…. </w:t>
                            </w:r>
                          </w:p>
                        </w:txbxContent>
                      </v:textbox>
                    </v:roundrect>
                  </w:pict>
                </mc:Fallback>
              </mc:AlternateContent>
            </w:r>
            <w:r w:rsidR="00EF0E7E" w:rsidRPr="006C4628">
              <w:rPr>
                <w:lang w:val="es-ES" w:eastAsia="es-ES"/>
                <w:rPrChange w:id="4898" w:author="chris" w:date="2015-04-19T12:09:00Z">
                  <w:rPr>
                    <w:noProof/>
                    <w:lang w:val="es-ES" w:eastAsia="es-ES"/>
                  </w:rPr>
                </w:rPrChange>
              </w:rPr>
              <mc:AlternateContent>
                <mc:Choice Requires="wps">
                  <w:drawing>
                    <wp:anchor distT="0" distB="0" distL="114300" distR="114300" simplePos="0" relativeHeight="251675136" behindDoc="0" locked="0" layoutInCell="1" allowOverlap="1" wp14:anchorId="55610D8F" wp14:editId="4976B981">
                      <wp:simplePos x="0" y="0"/>
                      <wp:positionH relativeFrom="column">
                        <wp:posOffset>581660</wp:posOffset>
                      </wp:positionH>
                      <wp:positionV relativeFrom="paragraph">
                        <wp:posOffset>646240</wp:posOffset>
                      </wp:positionV>
                      <wp:extent cx="2707005" cy="284480"/>
                      <wp:effectExtent l="76200" t="38100" r="74295" b="96520"/>
                      <wp:wrapNone/>
                      <wp:docPr id="98" name="98 Rectángulo redondeado"/>
                      <wp:cNvGraphicFramePr/>
                      <a:graphic xmlns:a="http://schemas.openxmlformats.org/drawingml/2006/main">
                        <a:graphicData uri="http://schemas.microsoft.com/office/word/2010/wordprocessingShape">
                          <wps:wsp>
                            <wps:cNvSpPr/>
                            <wps:spPr>
                              <a:xfrm>
                                <a:off x="0" y="0"/>
                                <a:ext cx="2707005" cy="28448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A8DD4B" w14:textId="345CD956" w:rsidR="00383879" w:rsidRPr="005E5B75" w:rsidRDefault="00383879" w:rsidP="00EF0E7E">
                                  <w:pPr>
                                    <w:jc w:val="center"/>
                                    <w:rPr>
                                      <w:b/>
                                      <w:color w:val="FF0000"/>
                                      <w:sz w:val="22"/>
                                      <w:lang w:val="es-CO"/>
                                    </w:rPr>
                                  </w:pPr>
                                  <w:proofErr w:type="gramStart"/>
                                  <w:r>
                                    <w:rPr>
                                      <w:b/>
                                      <w:strike/>
                                      <w:color w:val="FF0000"/>
                                      <w:sz w:val="22"/>
                                      <w:lang w:val="es-CO"/>
                                    </w:rPr>
                                    <w:t>los</w:t>
                                  </w:r>
                                  <w:proofErr w:type="gramEnd"/>
                                  <w:r>
                                    <w:rPr>
                                      <w:b/>
                                      <w:strike/>
                                      <w:color w:val="FF0000"/>
                                      <w:sz w:val="22"/>
                                      <w:lang w:val="es-CO"/>
                                    </w:rPr>
                                    <w:t xml:space="preserve">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8 Rectángulo redondeado" o:spid="_x0000_s1059" style="position:absolute;margin-left:45.8pt;margin-top:50.9pt;width:213.15pt;height:2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" filled="f" strokecolor="red" strokeweight="2.25pt">
                      <v:shadow on="t" color="black" opacity="22937f" origin=",.5" offset="0,.63889mm"/>
                      <v:textbox>
                        <w:txbxContent>
                          <w:p w14:paraId="00A8DD4B" w14:textId="345CD956" w:rsidR="00B7242E" w:rsidRPr="005E5B75" w:rsidRDefault="00B7242E" w:rsidP="00EF0E7E">
                            <w:pPr>
                              <w:jc w:val="center"/>
                              <w:rPr>
                                <w:b/>
                                <w:color w:val="FF0000"/>
                                <w:sz w:val="22"/>
                                <w:lang w:val="es-CO"/>
                              </w:rPr>
                            </w:pPr>
                            <w:proofErr w:type="gramStart"/>
                            <w:r>
                              <w:rPr>
                                <w:b/>
                                <w:strike/>
                                <w:color w:val="FF0000"/>
                                <w:sz w:val="22"/>
                                <w:lang w:val="es-CO"/>
                              </w:rPr>
                              <w:t>los</w:t>
                            </w:r>
                            <w:proofErr w:type="gramEnd"/>
                            <w:r>
                              <w:rPr>
                                <w:b/>
                                <w:strike/>
                                <w:color w:val="FF0000"/>
                                <w:sz w:val="22"/>
                                <w:lang w:val="es-CO"/>
                              </w:rPr>
                              <w:t xml:space="preserve">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v:textbox>
                    </v:roundrect>
                  </w:pict>
                </mc:Fallback>
              </mc:AlternateContent>
            </w:r>
            <w:r w:rsidR="00EF0E7E" w:rsidRPr="006C4628">
              <w:rPr>
                <w:lang w:val="es-ES" w:eastAsia="es-ES"/>
                <w:rPrChange w:id="4899" w:author="chris" w:date="2015-04-19T12:09:00Z">
                  <w:rPr>
                    <w:noProof/>
                    <w:lang w:val="es-ES" w:eastAsia="es-ES"/>
                  </w:rPr>
                </w:rPrChange>
              </w:rPr>
              <w:drawing>
                <wp:inline distT="0" distB="0" distL="0" distR="0" wp14:anchorId="4C97E99C" wp14:editId="6AB7717D">
                  <wp:extent cx="3681351" cy="1864426"/>
                  <wp:effectExtent l="38100" t="38100" r="33655" b="406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6314" t="16271" r="18005" b="30508"/>
                          <a:stretch/>
                        </pic:blipFill>
                        <pic:spPr bwMode="auto">
                          <a:xfrm>
                            <a:off x="0" y="0"/>
                            <a:ext cx="3686101" cy="18668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B425516" w14:textId="77777777" w:rsidR="00E46B9A" w:rsidRPr="006C4628" w:rsidRDefault="00E46B9A" w:rsidP="00E6040C">
            <w:pPr>
              <w:rPr>
                <w:rFonts w:ascii="Times New Roman" w:hAnsi="Times New Roman" w:cs="Times New Roman"/>
                <w:color w:val="000000"/>
                <w:sz w:val="24"/>
                <w:szCs w:val="24"/>
                <w:lang w:val="es-ES"/>
                <w:rPrChange w:id="4900" w:author="chris" w:date="2015-04-19T12:09:00Z">
                  <w:rPr>
                    <w:rFonts w:ascii="Times New Roman" w:hAnsi="Times New Roman" w:cs="Times New Roman"/>
                    <w:color w:val="000000"/>
                    <w:sz w:val="24"/>
                    <w:szCs w:val="24"/>
                  </w:rPr>
                </w:rPrChange>
              </w:rPr>
            </w:pPr>
          </w:p>
          <w:p w14:paraId="7BADDBDC" w14:textId="06F97B97" w:rsidR="00304A7D" w:rsidRPr="006C4628" w:rsidRDefault="008F0E80" w:rsidP="00E6040C">
            <w:pPr>
              <w:rPr>
                <w:rFonts w:ascii="Times New Roman" w:hAnsi="Times New Roman" w:cs="Times New Roman"/>
                <w:color w:val="000000"/>
                <w:sz w:val="24"/>
                <w:szCs w:val="24"/>
                <w:lang w:val="es-ES"/>
                <w:rPrChange w:id="4901" w:author="chris" w:date="2015-04-19T12:09:00Z">
                  <w:rPr>
                    <w:rFonts w:ascii="Times New Roman" w:hAnsi="Times New Roman" w:cs="Times New Roman"/>
                    <w:color w:val="000000"/>
                    <w:sz w:val="24"/>
                    <w:szCs w:val="24"/>
                  </w:rPr>
                </w:rPrChange>
              </w:rPr>
            </w:pPr>
            <w:r w:rsidRPr="006C4628">
              <w:rPr>
                <w:lang w:val="es-ES" w:eastAsia="es-ES"/>
                <w:rPrChange w:id="4902" w:author="chris" w:date="2015-04-19T12:09:00Z">
                  <w:rPr>
                    <w:noProof/>
                    <w:lang w:val="es-ES" w:eastAsia="es-ES"/>
                  </w:rPr>
                </w:rPrChange>
              </w:rPr>
              <mc:AlternateContent>
                <mc:Choice Requires="wps">
                  <w:drawing>
                    <wp:anchor distT="0" distB="0" distL="114300" distR="114300" simplePos="0" relativeHeight="251678208" behindDoc="0" locked="0" layoutInCell="1" allowOverlap="1" wp14:anchorId="2C06F6E5" wp14:editId="1A89AA45">
                      <wp:simplePos x="0" y="0"/>
                      <wp:positionH relativeFrom="column">
                        <wp:posOffset>158750</wp:posOffset>
                      </wp:positionH>
                      <wp:positionV relativeFrom="paragraph">
                        <wp:posOffset>1485710</wp:posOffset>
                      </wp:positionV>
                      <wp:extent cx="3739886" cy="521393"/>
                      <wp:effectExtent l="76200" t="38100" r="70485" b="88265"/>
                      <wp:wrapNone/>
                      <wp:docPr id="103" name="103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248F79" w14:textId="27D3A5F6" w:rsidR="00383879" w:rsidRPr="005E5B75" w:rsidRDefault="00383879" w:rsidP="008F0E80">
                                  <w:pPr>
                                    <w:jc w:val="center"/>
                                    <w:rPr>
                                      <w:b/>
                                      <w:color w:val="FF0000"/>
                                      <w:sz w:val="22"/>
                                      <w:lang w:val="es-CO"/>
                                    </w:rPr>
                                  </w:pPr>
                                  <w:r>
                                    <w:rPr>
                                      <w:b/>
                                      <w:color w:val="FF0000"/>
                                      <w:sz w:val="22"/>
                                      <w:lang w:val="es-CO"/>
                                    </w:rPr>
                                    <w:t xml:space="preserve">… las sumas y restas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 Rectángulo redondeado" o:spid="_x0000_s1060" style="position:absolute;margin-left:12.5pt;margin-top:117pt;width:294.5pt;height:41.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" filled="f" strokecolor="red" strokeweight="2.25pt">
                      <v:shadow on="t" color="black" opacity="22937f" origin=",.5" offset="0,.63889mm"/>
                      <v:textbox>
                        <w:txbxContent>
                          <w:p w14:paraId="61248F79" w14:textId="27D3A5F6" w:rsidR="00B7242E" w:rsidRPr="005E5B75" w:rsidRDefault="00B7242E" w:rsidP="008F0E80">
                            <w:pPr>
                              <w:jc w:val="center"/>
                              <w:rPr>
                                <w:b/>
                                <w:color w:val="FF0000"/>
                                <w:sz w:val="22"/>
                                <w:lang w:val="es-CO"/>
                              </w:rPr>
                            </w:pPr>
                            <w:r>
                              <w:rPr>
                                <w:b/>
                                <w:color w:val="FF0000"/>
                                <w:sz w:val="22"/>
                                <w:lang w:val="es-CO"/>
                              </w:rPr>
                              <w:t xml:space="preserve">… las sumas y restas en el mismo orden que aparecen, de izquierda a derecha. </w:t>
                            </w:r>
                          </w:p>
                        </w:txbxContent>
                      </v:textbox>
                    </v:roundrect>
                  </w:pict>
                </mc:Fallback>
              </mc:AlternateContent>
            </w:r>
            <w:r w:rsidR="005A1C1C" w:rsidRPr="006C4628">
              <w:rPr>
                <w:lang w:val="es-ES" w:eastAsia="es-ES"/>
                <w:rPrChange w:id="4903" w:author="chris" w:date="2015-04-19T12:09:00Z">
                  <w:rPr>
                    <w:noProof/>
                    <w:lang w:val="es-ES" w:eastAsia="es-ES"/>
                  </w:rPr>
                </w:rPrChange>
              </w:rPr>
              <mc:AlternateContent>
                <mc:Choice Requires="wps">
                  <w:drawing>
                    <wp:anchor distT="0" distB="0" distL="114300" distR="114300" simplePos="0" relativeHeight="251677184" behindDoc="0" locked="0" layoutInCell="1" allowOverlap="1" wp14:anchorId="349809C4" wp14:editId="2E55D516">
                      <wp:simplePos x="0" y="0"/>
                      <wp:positionH relativeFrom="column">
                        <wp:posOffset>158750</wp:posOffset>
                      </wp:positionH>
                      <wp:positionV relativeFrom="paragraph">
                        <wp:posOffset>872935</wp:posOffset>
                      </wp:positionV>
                      <wp:extent cx="3739886" cy="521393"/>
                      <wp:effectExtent l="76200" t="38100" r="70485" b="88265"/>
                      <wp:wrapNone/>
                      <wp:docPr id="102" name="102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05A3EA" w14:textId="7D9283CA" w:rsidR="00383879" w:rsidRPr="005E5B75" w:rsidRDefault="00383879"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2 Rectángulo redondeado" o:spid="_x0000_s1061" style="position:absolute;margin-left:12.5pt;margin-top:68.75pt;width:294.5pt;height:41.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" filled="f" strokecolor="red" strokeweight="2.25pt">
                      <v:shadow on="t" color="black" opacity="22937f" origin=",.5" offset="0,.63889mm"/>
                      <v:textbox>
                        <w:txbxContent>
                          <w:p w14:paraId="1105A3EA" w14:textId="7D9283CA" w:rsidR="00B7242E" w:rsidRPr="005E5B75" w:rsidRDefault="00B7242E"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v:textbox>
                    </v:roundrect>
                  </w:pict>
                </mc:Fallback>
              </mc:AlternateContent>
            </w:r>
            <w:r w:rsidR="00E37AF2" w:rsidRPr="006C4628">
              <w:rPr>
                <w:lang w:val="es-ES" w:eastAsia="es-ES"/>
                <w:rPrChange w:id="4904" w:author="chris" w:date="2015-04-19T12:09:00Z">
                  <w:rPr>
                    <w:noProof/>
                    <w:lang w:val="es-ES" w:eastAsia="es-ES"/>
                  </w:rPr>
                </w:rPrChange>
              </w:rPr>
              <w:drawing>
                <wp:inline distT="0" distB="0" distL="0" distR="0" wp14:anchorId="232D87A7" wp14:editId="2DDC736D">
                  <wp:extent cx="3621974" cy="1721922"/>
                  <wp:effectExtent l="38100" t="38100" r="3619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6738" t="16609" r="18640" b="34238"/>
                          <a:stretch/>
                        </pic:blipFill>
                        <pic:spPr bwMode="auto">
                          <a:xfrm>
                            <a:off x="0" y="0"/>
                            <a:ext cx="3626646" cy="17241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A42AA2B" w14:textId="251D74EB" w:rsidR="008F0E80" w:rsidRPr="001A6F0E" w:rsidRDefault="008F0E80" w:rsidP="00E6040C">
            <w:pPr>
              <w:rPr>
                <w:rFonts w:ascii="Times New Roman" w:hAnsi="Times New Roman" w:cs="Times New Roman"/>
                <w:b/>
                <w:color w:val="000000"/>
                <w:sz w:val="24"/>
                <w:szCs w:val="24"/>
                <w:lang w:val="es-ES"/>
                <w:rPrChange w:id="4905" w:author="chris" w:date="2015-04-19T13:18:00Z">
                  <w:rPr>
                    <w:rFonts w:ascii="Times New Roman" w:hAnsi="Times New Roman" w:cs="Times New Roman"/>
                    <w:color w:val="000000"/>
                    <w:sz w:val="24"/>
                    <w:szCs w:val="24"/>
                    <w:u w:val="single"/>
                  </w:rPr>
                </w:rPrChange>
              </w:rPr>
            </w:pPr>
            <w:r w:rsidRPr="001A6F0E">
              <w:rPr>
                <w:rFonts w:ascii="Times New Roman" w:hAnsi="Times New Roman" w:cs="Times New Roman"/>
                <w:b/>
                <w:color w:val="000000"/>
                <w:sz w:val="24"/>
                <w:szCs w:val="24"/>
                <w:lang w:val="es-ES"/>
                <w:rPrChange w:id="4906" w:author="chris" w:date="2015-04-19T13:18:00Z">
                  <w:rPr>
                    <w:rFonts w:ascii="Times New Roman" w:hAnsi="Times New Roman" w:cs="Times New Roman"/>
                    <w:color w:val="000000"/>
                    <w:sz w:val="24"/>
                    <w:szCs w:val="24"/>
                    <w:u w:val="single"/>
                  </w:rPr>
                </w:rPrChange>
              </w:rPr>
              <w:lastRenderedPageBreak/>
              <w:t>Ficha del docente</w:t>
            </w:r>
            <w:del w:id="4907" w:author="chris" w:date="2015-04-19T13:18:00Z">
              <w:r w:rsidRPr="001A6F0E" w:rsidDel="001A6F0E">
                <w:rPr>
                  <w:rFonts w:ascii="Times New Roman" w:hAnsi="Times New Roman" w:cs="Times New Roman"/>
                  <w:b/>
                  <w:color w:val="000000"/>
                  <w:sz w:val="24"/>
                  <w:szCs w:val="24"/>
                  <w:lang w:val="es-ES"/>
                  <w:rPrChange w:id="4908" w:author="chris" w:date="2015-04-19T13:18:00Z">
                    <w:rPr>
                      <w:rFonts w:ascii="Times New Roman" w:hAnsi="Times New Roman" w:cs="Times New Roman"/>
                      <w:color w:val="000000"/>
                      <w:sz w:val="24"/>
                      <w:szCs w:val="24"/>
                      <w:u w:val="single"/>
                    </w:rPr>
                  </w:rPrChange>
                </w:rPr>
                <w:delText>:</w:delText>
              </w:r>
            </w:del>
          </w:p>
          <w:p w14:paraId="16D1FF6F" w14:textId="77777777" w:rsidR="008F0E80" w:rsidRPr="001A6F0E" w:rsidRDefault="008F0E80" w:rsidP="00E6040C">
            <w:pPr>
              <w:rPr>
                <w:rFonts w:ascii="Arial" w:hAnsi="Arial" w:cs="Arial"/>
                <w:b/>
                <w:sz w:val="24"/>
                <w:szCs w:val="24"/>
                <w:lang w:val="es-ES"/>
                <w:rPrChange w:id="4909" w:author="chris" w:date="2015-04-19T13:18:00Z">
                  <w:rPr>
                    <w:rFonts w:ascii="Arial" w:hAnsi="Arial" w:cs="Arial"/>
                    <w:sz w:val="24"/>
                    <w:szCs w:val="24"/>
                  </w:rPr>
                </w:rPrChange>
              </w:rPr>
            </w:pPr>
          </w:p>
          <w:p w14:paraId="1B787A7D" w14:textId="77777777" w:rsidR="00612ABB" w:rsidRPr="006C4628" w:rsidRDefault="00612ABB" w:rsidP="00E6040C">
            <w:pPr>
              <w:shd w:val="clear" w:color="auto" w:fill="FFFFFF"/>
              <w:rPr>
                <w:rFonts w:ascii="Arial" w:eastAsia="Times New Roman" w:hAnsi="Arial" w:cs="Arial"/>
                <w:b/>
                <w:bCs/>
                <w:sz w:val="24"/>
                <w:szCs w:val="24"/>
                <w:lang w:val="es-ES" w:eastAsia="es-CO"/>
                <w:rPrChange w:id="4910" w:author="chris" w:date="2015-04-19T12:09:00Z">
                  <w:rPr>
                    <w:rFonts w:ascii="Arial" w:eastAsia="Times New Roman" w:hAnsi="Arial" w:cs="Arial"/>
                    <w:b/>
                    <w:bCs/>
                    <w:sz w:val="24"/>
                    <w:szCs w:val="24"/>
                    <w:lang w:val="es-CO" w:eastAsia="es-CO"/>
                  </w:rPr>
                </w:rPrChange>
              </w:rPr>
            </w:pPr>
            <w:r w:rsidRPr="006C4628">
              <w:rPr>
                <w:rFonts w:ascii="Arial" w:eastAsia="Times New Roman" w:hAnsi="Arial" w:cs="Arial"/>
                <w:b/>
                <w:bCs/>
                <w:sz w:val="24"/>
                <w:szCs w:val="24"/>
                <w:lang w:val="es-ES" w:eastAsia="es-CO"/>
                <w:rPrChange w:id="4911" w:author="chris" w:date="2015-04-19T12:09:00Z">
                  <w:rPr>
                    <w:rFonts w:ascii="Arial" w:eastAsia="Times New Roman" w:hAnsi="Arial" w:cs="Arial"/>
                    <w:b/>
                    <w:bCs/>
                    <w:sz w:val="24"/>
                    <w:szCs w:val="24"/>
                    <w:lang w:val="es-CO" w:eastAsia="es-CO"/>
                  </w:rPr>
                </w:rPrChange>
              </w:rPr>
              <w:t>Objetivo</w:t>
            </w:r>
          </w:p>
          <w:p w14:paraId="77FFC202" w14:textId="49A89A12"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1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13" w:author="chris" w:date="2015-04-19T12:09:00Z">
                  <w:rPr>
                    <w:rFonts w:ascii="Arial" w:eastAsia="Times New Roman" w:hAnsi="Arial" w:cs="Arial"/>
                    <w:sz w:val="24"/>
                    <w:szCs w:val="24"/>
                    <w:lang w:val="es-CO" w:eastAsia="es-CO"/>
                  </w:rPr>
                </w:rPrChange>
              </w:rPr>
              <w:t>El objetivo de este recurso es que el estudiante comprenda la necesidad de utilizar un orden para operar y que conozca cómo es esa jerarquía de orden en la resolución de operaciones combinadas. </w:t>
            </w:r>
          </w:p>
          <w:p w14:paraId="6C160378" w14:textId="77777777" w:rsidR="005A5E50" w:rsidRPr="006C4628" w:rsidRDefault="005A5E50" w:rsidP="00E6040C">
            <w:pPr>
              <w:shd w:val="clear" w:color="auto" w:fill="FFFFFF"/>
              <w:rPr>
                <w:rFonts w:ascii="Arial" w:eastAsia="Times New Roman" w:hAnsi="Arial" w:cs="Arial"/>
                <w:b/>
                <w:bCs/>
                <w:sz w:val="24"/>
                <w:szCs w:val="24"/>
                <w:lang w:val="es-ES" w:eastAsia="es-CO"/>
                <w:rPrChange w:id="4914" w:author="chris" w:date="2015-04-19T12:09:00Z">
                  <w:rPr>
                    <w:rFonts w:ascii="Arial" w:eastAsia="Times New Roman" w:hAnsi="Arial" w:cs="Arial"/>
                    <w:b/>
                    <w:bCs/>
                    <w:sz w:val="24"/>
                    <w:szCs w:val="24"/>
                    <w:lang w:val="es-CO" w:eastAsia="es-CO"/>
                  </w:rPr>
                </w:rPrChange>
              </w:rPr>
            </w:pPr>
          </w:p>
          <w:p w14:paraId="29C2B433" w14:textId="77777777" w:rsidR="00612ABB" w:rsidRPr="006C4628" w:rsidRDefault="00612ABB" w:rsidP="00E6040C">
            <w:pPr>
              <w:shd w:val="clear" w:color="auto" w:fill="FFFFFF"/>
              <w:rPr>
                <w:rFonts w:ascii="Arial" w:eastAsia="Times New Roman" w:hAnsi="Arial" w:cs="Arial"/>
                <w:b/>
                <w:bCs/>
                <w:sz w:val="24"/>
                <w:szCs w:val="24"/>
                <w:lang w:val="es-ES" w:eastAsia="es-CO"/>
                <w:rPrChange w:id="4915" w:author="chris" w:date="2015-04-19T12:09:00Z">
                  <w:rPr>
                    <w:rFonts w:ascii="Arial" w:eastAsia="Times New Roman" w:hAnsi="Arial" w:cs="Arial"/>
                    <w:b/>
                    <w:bCs/>
                    <w:sz w:val="24"/>
                    <w:szCs w:val="24"/>
                    <w:lang w:val="es-CO" w:eastAsia="es-CO"/>
                  </w:rPr>
                </w:rPrChange>
              </w:rPr>
            </w:pPr>
            <w:r w:rsidRPr="006C4628">
              <w:rPr>
                <w:rFonts w:ascii="Arial" w:eastAsia="Times New Roman" w:hAnsi="Arial" w:cs="Arial"/>
                <w:b/>
                <w:bCs/>
                <w:sz w:val="24"/>
                <w:szCs w:val="24"/>
                <w:lang w:val="es-ES" w:eastAsia="es-CO"/>
                <w:rPrChange w:id="4916" w:author="chris" w:date="2015-04-19T12:09:00Z">
                  <w:rPr>
                    <w:rFonts w:ascii="Arial" w:eastAsia="Times New Roman" w:hAnsi="Arial" w:cs="Arial"/>
                    <w:b/>
                    <w:bCs/>
                    <w:sz w:val="24"/>
                    <w:szCs w:val="24"/>
                    <w:lang w:val="es-CO" w:eastAsia="es-CO"/>
                  </w:rPr>
                </w:rPrChange>
              </w:rPr>
              <w:t>Propuesta</w:t>
            </w:r>
          </w:p>
          <w:p w14:paraId="31591DB7" w14:textId="761B28C5" w:rsidR="00612ABB" w:rsidRPr="006C4628" w:rsidRDefault="00612ABB" w:rsidP="00E6040C">
            <w:pPr>
              <w:shd w:val="clear" w:color="auto" w:fill="FFFFFF"/>
              <w:spacing w:line="270" w:lineRule="atLeast"/>
              <w:rPr>
                <w:rFonts w:ascii="Arial" w:eastAsia="Times New Roman" w:hAnsi="Arial" w:cs="Arial"/>
                <w:b/>
                <w:sz w:val="24"/>
                <w:szCs w:val="24"/>
                <w:lang w:val="es-ES" w:eastAsia="es-CO"/>
                <w:rPrChange w:id="4917"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918" w:author="chris" w:date="2015-04-19T12:09:00Z">
                  <w:rPr>
                    <w:rFonts w:ascii="Arial" w:eastAsia="Times New Roman" w:hAnsi="Arial" w:cs="Arial"/>
                    <w:b/>
                    <w:sz w:val="24"/>
                    <w:szCs w:val="24"/>
                    <w:lang w:val="es-CO" w:eastAsia="es-CO"/>
                  </w:rPr>
                </w:rPrChange>
              </w:rPr>
              <w:t>Antes de la presentación</w:t>
            </w:r>
            <w:ins w:id="4919" w:author="chris" w:date="2015-04-19T13:18:00Z">
              <w:r w:rsidR="001A6F0E">
                <w:rPr>
                  <w:rFonts w:ascii="Arial" w:eastAsia="Times New Roman" w:hAnsi="Arial" w:cs="Arial"/>
                  <w:b/>
                  <w:sz w:val="24"/>
                  <w:szCs w:val="24"/>
                  <w:lang w:val="es-ES" w:eastAsia="es-CO"/>
                </w:rPr>
                <w:t>.</w:t>
              </w:r>
            </w:ins>
            <w:del w:id="4920" w:author="chris" w:date="2015-04-19T13:18:00Z">
              <w:r w:rsidRPr="006C4628" w:rsidDel="001A6F0E">
                <w:rPr>
                  <w:rFonts w:ascii="Arial" w:eastAsia="Times New Roman" w:hAnsi="Arial" w:cs="Arial"/>
                  <w:b/>
                  <w:sz w:val="24"/>
                  <w:szCs w:val="24"/>
                  <w:lang w:val="es-ES" w:eastAsia="es-CO"/>
                  <w:rPrChange w:id="4921" w:author="chris" w:date="2015-04-19T12:09:00Z">
                    <w:rPr>
                      <w:rFonts w:ascii="Arial" w:eastAsia="Times New Roman" w:hAnsi="Arial" w:cs="Arial"/>
                      <w:b/>
                      <w:sz w:val="24"/>
                      <w:szCs w:val="24"/>
                      <w:lang w:val="es-CO" w:eastAsia="es-CO"/>
                    </w:rPr>
                  </w:rPrChange>
                </w:rPr>
                <w:delText>:</w:delText>
              </w:r>
            </w:del>
          </w:p>
          <w:p w14:paraId="1B188129" w14:textId="546886ED"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2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23" w:author="chris" w:date="2015-04-19T12:09:00Z">
                  <w:rPr>
                    <w:rFonts w:ascii="Arial" w:eastAsia="Times New Roman" w:hAnsi="Arial" w:cs="Arial"/>
                    <w:sz w:val="24"/>
                    <w:szCs w:val="24"/>
                    <w:lang w:val="es-CO" w:eastAsia="es-CO"/>
                  </w:rPr>
                </w:rPrChange>
              </w:rPr>
              <w:t>Es importante practicar la solución de operaciones aritméticas individualmente, de tal forma que se tenga un nivel apropiado de cálculo mental y manejo de</w:t>
            </w:r>
            <w:r w:rsidR="00F05D7A" w:rsidRPr="006C4628">
              <w:rPr>
                <w:rFonts w:ascii="Arial" w:eastAsia="Times New Roman" w:hAnsi="Arial" w:cs="Arial"/>
                <w:sz w:val="24"/>
                <w:szCs w:val="24"/>
                <w:lang w:val="es-ES" w:eastAsia="es-CO"/>
                <w:rPrChange w:id="4924" w:author="chris" w:date="2015-04-19T12:09:00Z">
                  <w:rPr>
                    <w:rFonts w:ascii="Arial" w:eastAsia="Times New Roman" w:hAnsi="Arial" w:cs="Arial"/>
                    <w:sz w:val="24"/>
                    <w:szCs w:val="24"/>
                    <w:lang w:val="es-CO" w:eastAsia="es-CO"/>
                  </w:rPr>
                </w:rPrChange>
              </w:rPr>
              <w:t xml:space="preserve"> los algoritmos de</w:t>
            </w:r>
            <w:r w:rsidRPr="006C4628">
              <w:rPr>
                <w:rFonts w:ascii="Arial" w:eastAsia="Times New Roman" w:hAnsi="Arial" w:cs="Arial"/>
                <w:sz w:val="24"/>
                <w:szCs w:val="24"/>
                <w:lang w:val="es-ES" w:eastAsia="es-CO"/>
                <w:rPrChange w:id="4925" w:author="chris" w:date="2015-04-19T12:09:00Z">
                  <w:rPr>
                    <w:rFonts w:ascii="Arial" w:eastAsia="Times New Roman" w:hAnsi="Arial" w:cs="Arial"/>
                    <w:sz w:val="24"/>
                    <w:szCs w:val="24"/>
                    <w:lang w:val="es-CO" w:eastAsia="es-CO"/>
                  </w:rPr>
                </w:rPrChange>
              </w:rPr>
              <w:t xml:space="preserve"> dichas operaciones. </w:t>
            </w:r>
          </w:p>
          <w:p w14:paraId="6C5D771B" w14:textId="44084B1D" w:rsidR="00B01940" w:rsidRPr="006C4628" w:rsidRDefault="00B01940" w:rsidP="00E6040C">
            <w:pPr>
              <w:shd w:val="clear" w:color="auto" w:fill="FFFFFF"/>
              <w:spacing w:line="270" w:lineRule="atLeast"/>
              <w:rPr>
                <w:rFonts w:ascii="Arial" w:eastAsia="Times New Roman" w:hAnsi="Arial" w:cs="Arial"/>
                <w:sz w:val="24"/>
                <w:szCs w:val="24"/>
                <w:lang w:val="es-ES" w:eastAsia="es-CO"/>
                <w:rPrChange w:id="4926"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27" w:author="chris" w:date="2015-04-19T12:09:00Z">
                  <w:rPr>
                    <w:rFonts w:ascii="Arial" w:eastAsia="Times New Roman" w:hAnsi="Arial" w:cs="Arial"/>
                    <w:sz w:val="24"/>
                    <w:szCs w:val="24"/>
                    <w:lang w:val="es-CO" w:eastAsia="es-CO"/>
                  </w:rPr>
                </w:rPrChange>
              </w:rPr>
              <w:t>Se recomienda iniciar con expresiones de operaciones combinadas que involucren dos o tres operaciones</w:t>
            </w:r>
            <w:del w:id="4928" w:author="chris" w:date="2015-04-19T13:19:00Z">
              <w:r w:rsidRPr="006C4628" w:rsidDel="001A6F0E">
                <w:rPr>
                  <w:rFonts w:ascii="Arial" w:eastAsia="Times New Roman" w:hAnsi="Arial" w:cs="Arial"/>
                  <w:sz w:val="24"/>
                  <w:szCs w:val="24"/>
                  <w:lang w:val="es-ES" w:eastAsia="es-CO"/>
                  <w:rPrChange w:id="4929" w:author="chris" w:date="2015-04-19T12:09:00Z">
                    <w:rPr>
                      <w:rFonts w:ascii="Arial" w:eastAsia="Times New Roman" w:hAnsi="Arial" w:cs="Arial"/>
                      <w:sz w:val="24"/>
                      <w:szCs w:val="24"/>
                      <w:lang w:val="es-CO" w:eastAsia="es-CO"/>
                    </w:rPr>
                  </w:rPrChange>
                </w:rPr>
                <w:delText>,</w:delText>
              </w:r>
            </w:del>
            <w:r w:rsidRPr="006C4628">
              <w:rPr>
                <w:rFonts w:ascii="Arial" w:eastAsia="Times New Roman" w:hAnsi="Arial" w:cs="Arial"/>
                <w:sz w:val="24"/>
                <w:szCs w:val="24"/>
                <w:lang w:val="es-ES" w:eastAsia="es-CO"/>
                <w:rPrChange w:id="4930" w:author="chris" w:date="2015-04-19T12:09:00Z">
                  <w:rPr>
                    <w:rFonts w:ascii="Arial" w:eastAsia="Times New Roman" w:hAnsi="Arial" w:cs="Arial"/>
                    <w:sz w:val="24"/>
                    <w:szCs w:val="24"/>
                    <w:lang w:val="es-CO" w:eastAsia="es-CO"/>
                  </w:rPr>
                </w:rPrChange>
              </w:rPr>
              <w:t xml:space="preserve"> </w:t>
            </w:r>
            <w:r w:rsidR="0033273C" w:rsidRPr="006C4628">
              <w:rPr>
                <w:rFonts w:ascii="Arial" w:eastAsia="Times New Roman" w:hAnsi="Arial" w:cs="Arial"/>
                <w:sz w:val="24"/>
                <w:szCs w:val="24"/>
                <w:lang w:val="es-ES" w:eastAsia="es-CO"/>
                <w:rPrChange w:id="4931" w:author="chris" w:date="2015-04-19T12:09:00Z">
                  <w:rPr>
                    <w:rFonts w:ascii="Arial" w:eastAsia="Times New Roman" w:hAnsi="Arial" w:cs="Arial"/>
                    <w:sz w:val="24"/>
                    <w:szCs w:val="24"/>
                    <w:lang w:val="es-CO" w:eastAsia="es-CO"/>
                  </w:rPr>
                </w:rPrChange>
              </w:rPr>
              <w:t xml:space="preserve">e ir incrementando el número de operaciones y la inclusión de paréntesis. </w:t>
            </w:r>
          </w:p>
          <w:p w14:paraId="238FFF2B" w14:textId="77777777" w:rsidR="005A5E50" w:rsidRPr="006C4628" w:rsidRDefault="005A5E50" w:rsidP="00E6040C">
            <w:pPr>
              <w:shd w:val="clear" w:color="auto" w:fill="FFFFFF"/>
              <w:spacing w:line="270" w:lineRule="atLeast"/>
              <w:rPr>
                <w:rFonts w:ascii="Arial" w:eastAsia="Times New Roman" w:hAnsi="Arial" w:cs="Arial"/>
                <w:b/>
                <w:sz w:val="24"/>
                <w:szCs w:val="24"/>
                <w:lang w:val="es-ES" w:eastAsia="es-CO"/>
                <w:rPrChange w:id="4932" w:author="chris" w:date="2015-04-19T12:09:00Z">
                  <w:rPr>
                    <w:rFonts w:ascii="Arial" w:eastAsia="Times New Roman" w:hAnsi="Arial" w:cs="Arial"/>
                    <w:b/>
                    <w:sz w:val="24"/>
                    <w:szCs w:val="24"/>
                    <w:lang w:val="es-CO" w:eastAsia="es-CO"/>
                  </w:rPr>
                </w:rPrChange>
              </w:rPr>
            </w:pPr>
          </w:p>
          <w:p w14:paraId="7EE65CF7" w14:textId="0AF7FFC3" w:rsidR="0030171A" w:rsidRPr="006C4628" w:rsidRDefault="0030171A" w:rsidP="00E6040C">
            <w:pPr>
              <w:shd w:val="clear" w:color="auto" w:fill="FFFFFF"/>
              <w:spacing w:line="270" w:lineRule="atLeast"/>
              <w:rPr>
                <w:rFonts w:ascii="Arial" w:eastAsia="Times New Roman" w:hAnsi="Arial" w:cs="Arial"/>
                <w:b/>
                <w:sz w:val="24"/>
                <w:szCs w:val="24"/>
                <w:lang w:val="es-ES" w:eastAsia="es-CO"/>
                <w:rPrChange w:id="4933"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934" w:author="chris" w:date="2015-04-19T12:09:00Z">
                  <w:rPr>
                    <w:rFonts w:ascii="Arial" w:eastAsia="Times New Roman" w:hAnsi="Arial" w:cs="Arial"/>
                    <w:b/>
                    <w:sz w:val="24"/>
                    <w:szCs w:val="24"/>
                    <w:lang w:val="es-CO" w:eastAsia="es-CO"/>
                  </w:rPr>
                </w:rPrChange>
              </w:rPr>
              <w:t xml:space="preserve">Durante </w:t>
            </w:r>
            <w:r w:rsidR="00A65193" w:rsidRPr="006C4628">
              <w:rPr>
                <w:rFonts w:ascii="Arial" w:eastAsia="Times New Roman" w:hAnsi="Arial" w:cs="Arial"/>
                <w:b/>
                <w:sz w:val="24"/>
                <w:szCs w:val="24"/>
                <w:lang w:val="es-ES" w:eastAsia="es-CO"/>
                <w:rPrChange w:id="4935" w:author="chris" w:date="2015-04-19T12:09:00Z">
                  <w:rPr>
                    <w:rFonts w:ascii="Arial" w:eastAsia="Times New Roman" w:hAnsi="Arial" w:cs="Arial"/>
                    <w:b/>
                    <w:sz w:val="24"/>
                    <w:szCs w:val="24"/>
                    <w:lang w:val="es-CO" w:eastAsia="es-CO"/>
                  </w:rPr>
                </w:rPrChange>
              </w:rPr>
              <w:t>la presentación</w:t>
            </w:r>
            <w:ins w:id="4936" w:author="chris" w:date="2015-04-19T13:19:00Z">
              <w:r w:rsidR="001A6F0E">
                <w:rPr>
                  <w:rFonts w:ascii="Arial" w:eastAsia="Times New Roman" w:hAnsi="Arial" w:cs="Arial"/>
                  <w:b/>
                  <w:sz w:val="24"/>
                  <w:szCs w:val="24"/>
                  <w:lang w:val="es-ES" w:eastAsia="es-CO"/>
                </w:rPr>
                <w:t>.</w:t>
              </w:r>
            </w:ins>
            <w:del w:id="4937" w:author="chris" w:date="2015-04-19T13:19:00Z">
              <w:r w:rsidR="00A65193" w:rsidRPr="006C4628" w:rsidDel="001A6F0E">
                <w:rPr>
                  <w:rFonts w:ascii="Arial" w:eastAsia="Times New Roman" w:hAnsi="Arial" w:cs="Arial"/>
                  <w:b/>
                  <w:sz w:val="24"/>
                  <w:szCs w:val="24"/>
                  <w:lang w:val="es-ES" w:eastAsia="es-CO"/>
                  <w:rPrChange w:id="4938" w:author="chris" w:date="2015-04-19T12:09:00Z">
                    <w:rPr>
                      <w:rFonts w:ascii="Arial" w:eastAsia="Times New Roman" w:hAnsi="Arial" w:cs="Arial"/>
                      <w:b/>
                      <w:sz w:val="24"/>
                      <w:szCs w:val="24"/>
                      <w:lang w:val="es-CO" w:eastAsia="es-CO"/>
                    </w:rPr>
                  </w:rPrChange>
                </w:rPr>
                <w:delText>:</w:delText>
              </w:r>
            </w:del>
          </w:p>
          <w:p w14:paraId="65CB0594" w14:textId="35137791" w:rsidR="00B64244" w:rsidRPr="006C4628" w:rsidRDefault="00612ABB" w:rsidP="00E6040C">
            <w:pPr>
              <w:shd w:val="clear" w:color="auto" w:fill="FFFFFF"/>
              <w:spacing w:line="270" w:lineRule="atLeast"/>
              <w:rPr>
                <w:rFonts w:ascii="Arial" w:eastAsia="Times New Roman" w:hAnsi="Arial" w:cs="Arial"/>
                <w:sz w:val="24"/>
                <w:szCs w:val="24"/>
                <w:lang w:val="es-ES" w:eastAsia="es-CO"/>
                <w:rPrChange w:id="4939"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40" w:author="chris" w:date="2015-04-19T12:09:00Z">
                  <w:rPr>
                    <w:rFonts w:ascii="Arial" w:eastAsia="Times New Roman" w:hAnsi="Arial" w:cs="Arial"/>
                    <w:sz w:val="24"/>
                    <w:szCs w:val="24"/>
                    <w:lang w:val="es-CO" w:eastAsia="es-CO"/>
                  </w:rPr>
                </w:rPrChange>
              </w:rPr>
              <w:t xml:space="preserve">El recurso muestra </w:t>
            </w:r>
            <w:r w:rsidR="00B64244" w:rsidRPr="006C4628">
              <w:rPr>
                <w:rFonts w:ascii="Arial" w:eastAsia="Times New Roman" w:hAnsi="Arial" w:cs="Arial"/>
                <w:sz w:val="24"/>
                <w:szCs w:val="24"/>
                <w:lang w:val="es-ES" w:eastAsia="es-CO"/>
                <w:rPrChange w:id="4941" w:author="chris" w:date="2015-04-19T12:09:00Z">
                  <w:rPr>
                    <w:rFonts w:ascii="Arial" w:eastAsia="Times New Roman" w:hAnsi="Arial" w:cs="Arial"/>
                    <w:sz w:val="24"/>
                    <w:szCs w:val="24"/>
                    <w:lang w:val="es-CO" w:eastAsia="es-CO"/>
                  </w:rPr>
                </w:rPrChange>
              </w:rPr>
              <w:t xml:space="preserve">la jerarquía para solucionar operaciones combinadas. </w:t>
            </w:r>
          </w:p>
          <w:p w14:paraId="2E3F2F70" w14:textId="458B6AED" w:rsidR="00450042" w:rsidRPr="006C4628" w:rsidRDefault="00450042" w:rsidP="00E6040C">
            <w:pPr>
              <w:shd w:val="clear" w:color="auto" w:fill="FFFFFF"/>
              <w:spacing w:line="270" w:lineRule="atLeast"/>
              <w:rPr>
                <w:rFonts w:ascii="Arial" w:eastAsia="Times New Roman" w:hAnsi="Arial" w:cs="Arial"/>
                <w:sz w:val="24"/>
                <w:szCs w:val="24"/>
                <w:lang w:val="es-ES" w:eastAsia="es-CO"/>
                <w:rPrChange w:id="494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43" w:author="chris" w:date="2015-04-19T12:09:00Z">
                  <w:rPr>
                    <w:rFonts w:ascii="Arial" w:eastAsia="Times New Roman" w:hAnsi="Arial" w:cs="Arial"/>
                    <w:sz w:val="24"/>
                    <w:szCs w:val="24"/>
                    <w:lang w:val="es-CO" w:eastAsia="es-CO"/>
                  </w:rPr>
                </w:rPrChange>
              </w:rPr>
              <w:t>Se recomienda hacer énfasis en la necesidad de aplicar la jerarquía en el momento de resolver operaciones combinadas, para lo cual, se puede resolver algunas expresiones planteadas omitiendo o cambiando los pasos descritos en el recurso</w:t>
            </w:r>
            <w:ins w:id="4944" w:author="chris" w:date="2015-04-19T13:20:00Z">
              <w:r w:rsidR="000C34E3">
                <w:rPr>
                  <w:rFonts w:ascii="Arial" w:eastAsia="Times New Roman" w:hAnsi="Arial" w:cs="Arial"/>
                  <w:sz w:val="24"/>
                  <w:szCs w:val="24"/>
                  <w:lang w:val="es-ES" w:eastAsia="es-CO"/>
                </w:rPr>
                <w:t>;</w:t>
              </w:r>
            </w:ins>
            <w:del w:id="4945" w:author="chris" w:date="2015-04-19T13:20:00Z">
              <w:r w:rsidRPr="006C4628" w:rsidDel="000C34E3">
                <w:rPr>
                  <w:rFonts w:ascii="Arial" w:eastAsia="Times New Roman" w:hAnsi="Arial" w:cs="Arial"/>
                  <w:sz w:val="24"/>
                  <w:szCs w:val="24"/>
                  <w:lang w:val="es-ES" w:eastAsia="es-CO"/>
                  <w:rPrChange w:id="4946" w:author="chris" w:date="2015-04-19T12:09:00Z">
                    <w:rPr>
                      <w:rFonts w:ascii="Arial" w:eastAsia="Times New Roman" w:hAnsi="Arial" w:cs="Arial"/>
                      <w:sz w:val="24"/>
                      <w:szCs w:val="24"/>
                      <w:lang w:val="es-CO" w:eastAsia="es-CO"/>
                    </w:rPr>
                  </w:rPrChange>
                </w:rPr>
                <w:delText>,</w:delText>
              </w:r>
            </w:del>
            <w:r w:rsidRPr="006C4628">
              <w:rPr>
                <w:rFonts w:ascii="Arial" w:eastAsia="Times New Roman" w:hAnsi="Arial" w:cs="Arial"/>
                <w:sz w:val="24"/>
                <w:szCs w:val="24"/>
                <w:lang w:val="es-ES" w:eastAsia="es-CO"/>
                <w:rPrChange w:id="4947" w:author="chris" w:date="2015-04-19T12:09:00Z">
                  <w:rPr>
                    <w:rFonts w:ascii="Arial" w:eastAsia="Times New Roman" w:hAnsi="Arial" w:cs="Arial"/>
                    <w:sz w:val="24"/>
                    <w:szCs w:val="24"/>
                    <w:lang w:val="es-CO" w:eastAsia="es-CO"/>
                  </w:rPr>
                </w:rPrChange>
              </w:rPr>
              <w:t xml:space="preserve"> haciendo énfasis que se llegará a un error</w:t>
            </w:r>
            <w:ins w:id="4948" w:author="chris" w:date="2015-04-19T13:20:00Z">
              <w:r w:rsidR="000C34E3">
                <w:rPr>
                  <w:rFonts w:ascii="Arial" w:eastAsia="Times New Roman" w:hAnsi="Arial" w:cs="Arial"/>
                  <w:sz w:val="24"/>
                  <w:szCs w:val="24"/>
                  <w:lang w:val="es-ES" w:eastAsia="es-CO"/>
                </w:rPr>
                <w:t>.</w:t>
              </w:r>
            </w:ins>
            <w:del w:id="4949" w:author="chris" w:date="2015-04-19T13:20:00Z">
              <w:r w:rsidRPr="006C4628" w:rsidDel="000C34E3">
                <w:rPr>
                  <w:rFonts w:ascii="Arial" w:eastAsia="Times New Roman" w:hAnsi="Arial" w:cs="Arial"/>
                  <w:sz w:val="24"/>
                  <w:szCs w:val="24"/>
                  <w:lang w:val="es-ES" w:eastAsia="es-CO"/>
                  <w:rPrChange w:id="4950" w:author="chris" w:date="2015-04-19T12:09:00Z">
                    <w:rPr>
                      <w:rFonts w:ascii="Arial" w:eastAsia="Times New Roman" w:hAnsi="Arial" w:cs="Arial"/>
                      <w:sz w:val="24"/>
                      <w:szCs w:val="24"/>
                      <w:lang w:val="es-CO" w:eastAsia="es-CO"/>
                    </w:rPr>
                  </w:rPrChange>
                </w:rPr>
                <w:delText>,</w:delText>
              </w:r>
            </w:del>
            <w:r w:rsidRPr="006C4628">
              <w:rPr>
                <w:rFonts w:ascii="Arial" w:eastAsia="Times New Roman" w:hAnsi="Arial" w:cs="Arial"/>
                <w:sz w:val="24"/>
                <w:szCs w:val="24"/>
                <w:lang w:val="es-ES" w:eastAsia="es-CO"/>
                <w:rPrChange w:id="4951" w:author="chris" w:date="2015-04-19T12:09:00Z">
                  <w:rPr>
                    <w:rFonts w:ascii="Arial" w:eastAsia="Times New Roman" w:hAnsi="Arial" w:cs="Arial"/>
                    <w:sz w:val="24"/>
                    <w:szCs w:val="24"/>
                    <w:lang w:val="es-CO" w:eastAsia="es-CO"/>
                  </w:rPr>
                </w:rPrChange>
              </w:rPr>
              <w:t xml:space="preserve"> </w:t>
            </w:r>
            <w:ins w:id="4952" w:author="chris" w:date="2015-04-19T13:20:00Z">
              <w:r w:rsidR="000C34E3">
                <w:rPr>
                  <w:rFonts w:ascii="Arial" w:eastAsia="Times New Roman" w:hAnsi="Arial" w:cs="Arial"/>
                  <w:sz w:val="24"/>
                  <w:szCs w:val="24"/>
                  <w:lang w:val="es-ES" w:eastAsia="es-CO"/>
                </w:rPr>
                <w:t>P</w:t>
              </w:r>
            </w:ins>
            <w:del w:id="4953" w:author="chris" w:date="2015-04-19T13:20:00Z">
              <w:r w:rsidRPr="006C4628" w:rsidDel="000C34E3">
                <w:rPr>
                  <w:rFonts w:ascii="Arial" w:eastAsia="Times New Roman" w:hAnsi="Arial" w:cs="Arial"/>
                  <w:sz w:val="24"/>
                  <w:szCs w:val="24"/>
                  <w:lang w:val="es-ES" w:eastAsia="es-CO"/>
                  <w:rPrChange w:id="4954" w:author="chris" w:date="2015-04-19T12:09:00Z">
                    <w:rPr>
                      <w:rFonts w:ascii="Arial" w:eastAsia="Times New Roman" w:hAnsi="Arial" w:cs="Arial"/>
                      <w:sz w:val="24"/>
                      <w:szCs w:val="24"/>
                      <w:lang w:val="es-CO" w:eastAsia="es-CO"/>
                    </w:rPr>
                  </w:rPrChange>
                </w:rPr>
                <w:delText>p</w:delText>
              </w:r>
            </w:del>
            <w:r w:rsidRPr="006C4628">
              <w:rPr>
                <w:rFonts w:ascii="Arial" w:eastAsia="Times New Roman" w:hAnsi="Arial" w:cs="Arial"/>
                <w:sz w:val="24"/>
                <w:szCs w:val="24"/>
                <w:lang w:val="es-ES" w:eastAsia="es-CO"/>
                <w:rPrChange w:id="4955" w:author="chris" w:date="2015-04-19T12:09:00Z">
                  <w:rPr>
                    <w:rFonts w:ascii="Arial" w:eastAsia="Times New Roman" w:hAnsi="Arial" w:cs="Arial"/>
                    <w:sz w:val="24"/>
                    <w:szCs w:val="24"/>
                    <w:lang w:val="es-CO" w:eastAsia="es-CO"/>
                  </w:rPr>
                </w:rPrChange>
              </w:rPr>
              <w:t xml:space="preserve">ara comprobar el error puede apoyarse en la </w:t>
            </w:r>
            <w:r w:rsidR="00F95CF0" w:rsidRPr="006C4628">
              <w:rPr>
                <w:rFonts w:ascii="Arial" w:eastAsia="Times New Roman" w:hAnsi="Arial" w:cs="Arial"/>
                <w:sz w:val="24"/>
                <w:szCs w:val="24"/>
                <w:lang w:val="es-ES" w:eastAsia="es-CO"/>
                <w:rPrChange w:id="4956" w:author="chris" w:date="2015-04-19T12:09:00Z">
                  <w:rPr>
                    <w:rFonts w:ascii="Arial" w:eastAsia="Times New Roman" w:hAnsi="Arial" w:cs="Arial"/>
                    <w:sz w:val="24"/>
                    <w:szCs w:val="24"/>
                    <w:lang w:val="es-CO" w:eastAsia="es-CO"/>
                  </w:rPr>
                </w:rPrChange>
              </w:rPr>
              <w:t xml:space="preserve">representación </w:t>
            </w:r>
            <w:r w:rsidRPr="006C4628">
              <w:rPr>
                <w:rFonts w:ascii="Arial" w:eastAsia="Times New Roman" w:hAnsi="Arial" w:cs="Arial"/>
                <w:sz w:val="24"/>
                <w:szCs w:val="24"/>
                <w:lang w:val="es-ES" w:eastAsia="es-CO"/>
                <w:rPrChange w:id="4957" w:author="chris" w:date="2015-04-19T12:09:00Z">
                  <w:rPr>
                    <w:rFonts w:ascii="Arial" w:eastAsia="Times New Roman" w:hAnsi="Arial" w:cs="Arial"/>
                    <w:sz w:val="24"/>
                    <w:szCs w:val="24"/>
                    <w:lang w:val="es-CO" w:eastAsia="es-CO"/>
                  </w:rPr>
                </w:rPrChange>
              </w:rPr>
              <w:t xml:space="preserve">gráfica de la operación combinada que se desarrolle. </w:t>
            </w:r>
          </w:p>
          <w:p w14:paraId="663CCFBD" w14:textId="77777777" w:rsidR="005A5E50" w:rsidRPr="006C4628" w:rsidRDefault="005A5E50" w:rsidP="00E6040C">
            <w:pPr>
              <w:shd w:val="clear" w:color="auto" w:fill="FFFFFF"/>
              <w:rPr>
                <w:rFonts w:ascii="Arial" w:eastAsia="Times New Roman" w:hAnsi="Arial" w:cs="Arial"/>
                <w:b/>
                <w:sz w:val="24"/>
                <w:szCs w:val="24"/>
                <w:lang w:val="es-ES" w:eastAsia="es-CO"/>
                <w:rPrChange w:id="4958" w:author="chris" w:date="2015-04-19T12:09:00Z">
                  <w:rPr>
                    <w:rFonts w:ascii="Arial" w:eastAsia="Times New Roman" w:hAnsi="Arial" w:cs="Arial"/>
                    <w:b/>
                    <w:sz w:val="24"/>
                    <w:szCs w:val="24"/>
                    <w:lang w:val="es-CO" w:eastAsia="es-CO"/>
                  </w:rPr>
                </w:rPrChange>
              </w:rPr>
            </w:pPr>
          </w:p>
          <w:p w14:paraId="4D71EAF2" w14:textId="366E6E54" w:rsidR="00612ABB" w:rsidRPr="006C4628" w:rsidRDefault="00612ABB" w:rsidP="00E6040C">
            <w:pPr>
              <w:shd w:val="clear" w:color="auto" w:fill="FFFFFF"/>
              <w:rPr>
                <w:rFonts w:ascii="Arial" w:eastAsia="Times New Roman" w:hAnsi="Arial" w:cs="Arial"/>
                <w:b/>
                <w:sz w:val="24"/>
                <w:szCs w:val="24"/>
                <w:lang w:val="es-ES" w:eastAsia="es-CO"/>
                <w:rPrChange w:id="4959" w:author="chris" w:date="2015-04-19T12:09:00Z">
                  <w:rPr>
                    <w:rFonts w:ascii="Arial" w:eastAsia="Times New Roman" w:hAnsi="Arial" w:cs="Arial"/>
                    <w:b/>
                    <w:sz w:val="24"/>
                    <w:szCs w:val="24"/>
                    <w:lang w:val="es-CO" w:eastAsia="es-CO"/>
                  </w:rPr>
                </w:rPrChange>
              </w:rPr>
            </w:pPr>
            <w:r w:rsidRPr="006C4628">
              <w:rPr>
                <w:rFonts w:ascii="Arial" w:eastAsia="Times New Roman" w:hAnsi="Arial" w:cs="Arial"/>
                <w:b/>
                <w:sz w:val="24"/>
                <w:szCs w:val="24"/>
                <w:lang w:val="es-ES" w:eastAsia="es-CO"/>
                <w:rPrChange w:id="4960" w:author="chris" w:date="2015-04-19T12:09:00Z">
                  <w:rPr>
                    <w:rFonts w:ascii="Arial" w:eastAsia="Times New Roman" w:hAnsi="Arial" w:cs="Arial"/>
                    <w:b/>
                    <w:sz w:val="24"/>
                    <w:szCs w:val="24"/>
                    <w:lang w:val="es-CO" w:eastAsia="es-CO"/>
                  </w:rPr>
                </w:rPrChange>
              </w:rPr>
              <w:t>Después de la presentación</w:t>
            </w:r>
            <w:ins w:id="4961" w:author="chris" w:date="2015-04-19T13:20:00Z">
              <w:r w:rsidR="000C34E3">
                <w:rPr>
                  <w:rFonts w:ascii="Arial" w:eastAsia="Times New Roman" w:hAnsi="Arial" w:cs="Arial"/>
                  <w:b/>
                  <w:sz w:val="24"/>
                  <w:szCs w:val="24"/>
                  <w:lang w:val="es-ES" w:eastAsia="es-CO"/>
                </w:rPr>
                <w:t>.</w:t>
              </w:r>
            </w:ins>
            <w:r w:rsidRPr="006C4628">
              <w:rPr>
                <w:rFonts w:ascii="Arial" w:eastAsia="Times New Roman" w:hAnsi="Arial" w:cs="Arial"/>
                <w:b/>
                <w:sz w:val="24"/>
                <w:szCs w:val="24"/>
                <w:lang w:val="es-ES" w:eastAsia="es-CO"/>
                <w:rPrChange w:id="4962" w:author="chris" w:date="2015-04-19T12:09:00Z">
                  <w:rPr>
                    <w:rFonts w:ascii="Arial" w:eastAsia="Times New Roman" w:hAnsi="Arial" w:cs="Arial"/>
                    <w:b/>
                    <w:sz w:val="24"/>
                    <w:szCs w:val="24"/>
                    <w:lang w:val="es-CO" w:eastAsia="es-CO"/>
                  </w:rPr>
                </w:rPrChange>
              </w:rPr>
              <w:t> </w:t>
            </w:r>
          </w:p>
          <w:p w14:paraId="264F2573" w14:textId="09E852D6"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63"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64" w:author="chris" w:date="2015-04-19T12:09:00Z">
                  <w:rPr>
                    <w:rFonts w:ascii="Arial" w:eastAsia="Times New Roman" w:hAnsi="Arial" w:cs="Arial"/>
                    <w:sz w:val="24"/>
                    <w:szCs w:val="24"/>
                    <w:lang w:val="es-CO" w:eastAsia="es-CO"/>
                  </w:rPr>
                </w:rPrChange>
              </w:rPr>
              <w:t xml:space="preserve">Después de haber mostrado el recurso, </w:t>
            </w:r>
            <w:r w:rsidR="0040040D" w:rsidRPr="006C4628">
              <w:rPr>
                <w:rFonts w:ascii="Arial" w:eastAsia="Times New Roman" w:hAnsi="Arial" w:cs="Arial"/>
                <w:sz w:val="24"/>
                <w:szCs w:val="24"/>
                <w:lang w:val="es-ES" w:eastAsia="es-CO"/>
                <w:rPrChange w:id="4965" w:author="chris" w:date="2015-04-19T12:09:00Z">
                  <w:rPr>
                    <w:rFonts w:ascii="Arial" w:eastAsia="Times New Roman" w:hAnsi="Arial" w:cs="Arial"/>
                    <w:sz w:val="24"/>
                    <w:szCs w:val="24"/>
                    <w:lang w:val="es-CO" w:eastAsia="es-CO"/>
                  </w:rPr>
                </w:rPrChange>
              </w:rPr>
              <w:t xml:space="preserve">es recomendable </w:t>
            </w:r>
            <w:r w:rsidRPr="006C4628">
              <w:rPr>
                <w:rFonts w:ascii="Arial" w:eastAsia="Times New Roman" w:hAnsi="Arial" w:cs="Arial"/>
                <w:sz w:val="24"/>
                <w:szCs w:val="24"/>
                <w:lang w:val="es-ES" w:eastAsia="es-CO"/>
                <w:rPrChange w:id="4966" w:author="chris" w:date="2015-04-19T12:09:00Z">
                  <w:rPr>
                    <w:rFonts w:ascii="Arial" w:eastAsia="Times New Roman" w:hAnsi="Arial" w:cs="Arial"/>
                    <w:sz w:val="24"/>
                    <w:szCs w:val="24"/>
                    <w:lang w:val="es-CO" w:eastAsia="es-CO"/>
                  </w:rPr>
                </w:rPrChange>
              </w:rPr>
              <w:t>insist</w:t>
            </w:r>
            <w:r w:rsidR="0040040D" w:rsidRPr="006C4628">
              <w:rPr>
                <w:rFonts w:ascii="Arial" w:eastAsia="Times New Roman" w:hAnsi="Arial" w:cs="Arial"/>
                <w:sz w:val="24"/>
                <w:szCs w:val="24"/>
                <w:lang w:val="es-ES" w:eastAsia="es-CO"/>
                <w:rPrChange w:id="4967" w:author="chris" w:date="2015-04-19T12:09:00Z">
                  <w:rPr>
                    <w:rFonts w:ascii="Arial" w:eastAsia="Times New Roman" w:hAnsi="Arial" w:cs="Arial"/>
                    <w:sz w:val="24"/>
                    <w:szCs w:val="24"/>
                    <w:lang w:val="es-CO" w:eastAsia="es-CO"/>
                  </w:rPr>
                </w:rPrChange>
              </w:rPr>
              <w:t>ir</w:t>
            </w:r>
            <w:r w:rsidRPr="006C4628">
              <w:rPr>
                <w:rFonts w:ascii="Arial" w:eastAsia="Times New Roman" w:hAnsi="Arial" w:cs="Arial"/>
                <w:sz w:val="24"/>
                <w:szCs w:val="24"/>
                <w:lang w:val="es-ES" w:eastAsia="es-CO"/>
                <w:rPrChange w:id="4968" w:author="chris" w:date="2015-04-19T12:09:00Z">
                  <w:rPr>
                    <w:rFonts w:ascii="Arial" w:eastAsia="Times New Roman" w:hAnsi="Arial" w:cs="Arial"/>
                    <w:sz w:val="24"/>
                    <w:szCs w:val="24"/>
                    <w:lang w:val="es-CO" w:eastAsia="es-CO"/>
                  </w:rPr>
                </w:rPrChange>
              </w:rPr>
              <w:t xml:space="preserve"> en la importancia del uso del paréntesis en el momento de calcular, porque es necesario establecer un orden, tal y como ocurre en situaciones de la vida real, para llevar a cabo las fases de un proceso. </w:t>
            </w:r>
            <w:r w:rsidR="0040040D" w:rsidRPr="006C4628">
              <w:rPr>
                <w:rFonts w:ascii="Arial" w:eastAsia="Times New Roman" w:hAnsi="Arial" w:cs="Arial"/>
                <w:sz w:val="24"/>
                <w:szCs w:val="24"/>
                <w:lang w:val="es-ES" w:eastAsia="es-CO"/>
                <w:rPrChange w:id="4969" w:author="chris" w:date="2015-04-19T12:09:00Z">
                  <w:rPr>
                    <w:rFonts w:ascii="Arial" w:eastAsia="Times New Roman" w:hAnsi="Arial" w:cs="Arial"/>
                    <w:sz w:val="24"/>
                    <w:szCs w:val="24"/>
                    <w:lang w:val="es-CO" w:eastAsia="es-CO"/>
                  </w:rPr>
                </w:rPrChange>
              </w:rPr>
              <w:t>Se puede m</w:t>
            </w:r>
            <w:r w:rsidRPr="006C4628">
              <w:rPr>
                <w:rFonts w:ascii="Arial" w:eastAsia="Times New Roman" w:hAnsi="Arial" w:cs="Arial"/>
                <w:sz w:val="24"/>
                <w:szCs w:val="24"/>
                <w:lang w:val="es-ES" w:eastAsia="es-CO"/>
                <w:rPrChange w:id="4970" w:author="chris" w:date="2015-04-19T12:09:00Z">
                  <w:rPr>
                    <w:rFonts w:ascii="Arial" w:eastAsia="Times New Roman" w:hAnsi="Arial" w:cs="Arial"/>
                    <w:sz w:val="24"/>
                    <w:szCs w:val="24"/>
                    <w:lang w:val="es-CO" w:eastAsia="es-CO"/>
                  </w:rPr>
                </w:rPrChange>
              </w:rPr>
              <w:t>enciona</w:t>
            </w:r>
            <w:r w:rsidR="0040040D" w:rsidRPr="006C4628">
              <w:rPr>
                <w:rFonts w:ascii="Arial" w:eastAsia="Times New Roman" w:hAnsi="Arial" w:cs="Arial"/>
                <w:sz w:val="24"/>
                <w:szCs w:val="24"/>
                <w:lang w:val="es-ES" w:eastAsia="es-CO"/>
                <w:rPrChange w:id="4971" w:author="chris" w:date="2015-04-19T12:09:00Z">
                  <w:rPr>
                    <w:rFonts w:ascii="Arial" w:eastAsia="Times New Roman" w:hAnsi="Arial" w:cs="Arial"/>
                    <w:sz w:val="24"/>
                    <w:szCs w:val="24"/>
                    <w:lang w:val="es-CO" w:eastAsia="es-CO"/>
                  </w:rPr>
                </w:rPrChange>
              </w:rPr>
              <w:t>r</w:t>
            </w:r>
            <w:r w:rsidRPr="006C4628">
              <w:rPr>
                <w:rFonts w:ascii="Arial" w:eastAsia="Times New Roman" w:hAnsi="Arial" w:cs="Arial"/>
                <w:sz w:val="24"/>
                <w:szCs w:val="24"/>
                <w:lang w:val="es-ES" w:eastAsia="es-CO"/>
                <w:rPrChange w:id="4972" w:author="chris" w:date="2015-04-19T12:09:00Z">
                  <w:rPr>
                    <w:rFonts w:ascii="Arial" w:eastAsia="Times New Roman" w:hAnsi="Arial" w:cs="Arial"/>
                    <w:sz w:val="24"/>
                    <w:szCs w:val="24"/>
                    <w:lang w:val="es-CO" w:eastAsia="es-CO"/>
                  </w:rPr>
                </w:rPrChange>
              </w:rPr>
              <w:t xml:space="preserve"> el ejemplo que muestra el recurso:</w:t>
            </w:r>
          </w:p>
          <w:p w14:paraId="455C76F5" w14:textId="193E6C61"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73"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74" w:author="chris" w:date="2015-04-19T12:09:00Z">
                  <w:rPr>
                    <w:rFonts w:ascii="Arial" w:eastAsia="Times New Roman" w:hAnsi="Arial" w:cs="Arial"/>
                    <w:sz w:val="24"/>
                    <w:szCs w:val="24"/>
                    <w:lang w:val="es-CO" w:eastAsia="es-CO"/>
                  </w:rPr>
                </w:rPrChange>
              </w:rPr>
              <w:t>- ¿Te pondrías l</w:t>
            </w:r>
            <w:r w:rsidR="0040040D" w:rsidRPr="006C4628">
              <w:rPr>
                <w:rFonts w:ascii="Arial" w:eastAsia="Times New Roman" w:hAnsi="Arial" w:cs="Arial"/>
                <w:sz w:val="24"/>
                <w:szCs w:val="24"/>
                <w:lang w:val="es-ES" w:eastAsia="es-CO"/>
                <w:rPrChange w:id="4975" w:author="chris" w:date="2015-04-19T12:09:00Z">
                  <w:rPr>
                    <w:rFonts w:ascii="Arial" w:eastAsia="Times New Roman" w:hAnsi="Arial" w:cs="Arial"/>
                    <w:sz w:val="24"/>
                    <w:szCs w:val="24"/>
                    <w:lang w:val="es-CO" w:eastAsia="es-CO"/>
                  </w:rPr>
                </w:rPrChange>
              </w:rPr>
              <w:t xml:space="preserve">as medias </w:t>
            </w:r>
            <w:r w:rsidRPr="006C4628">
              <w:rPr>
                <w:rFonts w:ascii="Arial" w:eastAsia="Times New Roman" w:hAnsi="Arial" w:cs="Arial"/>
                <w:sz w:val="24"/>
                <w:szCs w:val="24"/>
                <w:lang w:val="es-ES" w:eastAsia="es-CO"/>
                <w:rPrChange w:id="4976" w:author="chris" w:date="2015-04-19T12:09:00Z">
                  <w:rPr>
                    <w:rFonts w:ascii="Arial" w:eastAsia="Times New Roman" w:hAnsi="Arial" w:cs="Arial"/>
                    <w:sz w:val="24"/>
                    <w:szCs w:val="24"/>
                    <w:lang w:val="es-CO" w:eastAsia="es-CO"/>
                  </w:rPr>
                </w:rPrChange>
              </w:rPr>
              <w:t>después de haberte puesto los zapatos?</w:t>
            </w:r>
          </w:p>
          <w:p w14:paraId="074C681A"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77"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78" w:author="chris" w:date="2015-04-19T12:09:00Z">
                  <w:rPr>
                    <w:rFonts w:ascii="Arial" w:eastAsia="Times New Roman" w:hAnsi="Arial" w:cs="Arial"/>
                    <w:sz w:val="24"/>
                    <w:szCs w:val="24"/>
                    <w:lang w:val="es-CO" w:eastAsia="es-CO"/>
                  </w:rPr>
                </w:rPrChange>
              </w:rPr>
              <w:t>- ¿Qué debe hacerse antes y después? </w:t>
            </w:r>
          </w:p>
          <w:p w14:paraId="34EEF506" w14:textId="77777777" w:rsidR="009B1A4B" w:rsidRPr="006C4628" w:rsidRDefault="0040040D" w:rsidP="00E6040C">
            <w:pPr>
              <w:shd w:val="clear" w:color="auto" w:fill="FFFFFF"/>
              <w:spacing w:line="270" w:lineRule="atLeast"/>
              <w:rPr>
                <w:rFonts w:ascii="Arial" w:eastAsia="Times New Roman" w:hAnsi="Arial" w:cs="Arial"/>
                <w:sz w:val="24"/>
                <w:szCs w:val="24"/>
                <w:lang w:val="es-ES" w:eastAsia="es-CO"/>
                <w:rPrChange w:id="4979"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80" w:author="chris" w:date="2015-04-19T12:09:00Z">
                  <w:rPr>
                    <w:rFonts w:ascii="Arial" w:eastAsia="Times New Roman" w:hAnsi="Arial" w:cs="Arial"/>
                    <w:sz w:val="24"/>
                    <w:szCs w:val="24"/>
                    <w:lang w:val="es-CO" w:eastAsia="es-CO"/>
                  </w:rPr>
                </w:rPrChange>
              </w:rPr>
              <w:t xml:space="preserve">Es importante que los estudiantes tengan claros los pasos (jerarquía), se debe permitir que reproduzcan dichos pasos con sus palabras para verificar la comprensión de los mismos y </w:t>
            </w:r>
            <w:r w:rsidR="009B1A4B" w:rsidRPr="006C4628">
              <w:rPr>
                <w:rFonts w:ascii="Arial" w:eastAsia="Times New Roman" w:hAnsi="Arial" w:cs="Arial"/>
                <w:sz w:val="24"/>
                <w:szCs w:val="24"/>
                <w:lang w:val="es-ES" w:eastAsia="es-CO"/>
                <w:rPrChange w:id="4981" w:author="chris" w:date="2015-04-19T12:09:00Z">
                  <w:rPr>
                    <w:rFonts w:ascii="Arial" w:eastAsia="Times New Roman" w:hAnsi="Arial" w:cs="Arial"/>
                    <w:sz w:val="24"/>
                    <w:szCs w:val="24"/>
                    <w:lang w:val="es-CO" w:eastAsia="es-CO"/>
                  </w:rPr>
                </w:rPrChange>
              </w:rPr>
              <w:t>eliminar errores que se puedan presentar.</w:t>
            </w:r>
          </w:p>
          <w:p w14:paraId="194271C8" w14:textId="2F726715" w:rsidR="00612ABB" w:rsidRPr="006C4628" w:rsidRDefault="009B1A4B" w:rsidP="00E6040C">
            <w:pPr>
              <w:shd w:val="clear" w:color="auto" w:fill="FFFFFF"/>
              <w:spacing w:line="270" w:lineRule="atLeast"/>
              <w:rPr>
                <w:rFonts w:ascii="Arial" w:eastAsia="Times New Roman" w:hAnsi="Arial" w:cs="Arial"/>
                <w:sz w:val="24"/>
                <w:szCs w:val="24"/>
                <w:lang w:val="es-ES" w:eastAsia="es-CO"/>
                <w:rPrChange w:id="498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83" w:author="chris" w:date="2015-04-19T12:09:00Z">
                  <w:rPr>
                    <w:rFonts w:ascii="Arial" w:eastAsia="Times New Roman" w:hAnsi="Arial" w:cs="Arial"/>
                    <w:sz w:val="24"/>
                    <w:szCs w:val="24"/>
                    <w:lang w:val="es-CO" w:eastAsia="es-CO"/>
                  </w:rPr>
                </w:rPrChange>
              </w:rPr>
              <w:t xml:space="preserve">Se recomienda </w:t>
            </w:r>
            <w:r w:rsidR="00612ABB" w:rsidRPr="006C4628">
              <w:rPr>
                <w:rFonts w:ascii="Arial" w:eastAsia="Times New Roman" w:hAnsi="Arial" w:cs="Arial"/>
                <w:sz w:val="24"/>
                <w:szCs w:val="24"/>
                <w:lang w:val="es-ES" w:eastAsia="es-CO"/>
                <w:rPrChange w:id="4984" w:author="chris" w:date="2015-04-19T12:09:00Z">
                  <w:rPr>
                    <w:rFonts w:ascii="Arial" w:eastAsia="Times New Roman" w:hAnsi="Arial" w:cs="Arial"/>
                    <w:sz w:val="24"/>
                    <w:szCs w:val="24"/>
                    <w:lang w:val="es-CO" w:eastAsia="es-CO"/>
                  </w:rPr>
                </w:rPrChange>
              </w:rPr>
              <w:t>dem</w:t>
            </w:r>
            <w:r w:rsidRPr="006C4628">
              <w:rPr>
                <w:rFonts w:ascii="Arial" w:eastAsia="Times New Roman" w:hAnsi="Arial" w:cs="Arial"/>
                <w:sz w:val="24"/>
                <w:szCs w:val="24"/>
                <w:lang w:val="es-ES" w:eastAsia="es-CO"/>
                <w:rPrChange w:id="4985" w:author="chris" w:date="2015-04-19T12:09:00Z">
                  <w:rPr>
                    <w:rFonts w:ascii="Arial" w:eastAsia="Times New Roman" w:hAnsi="Arial" w:cs="Arial"/>
                    <w:sz w:val="24"/>
                    <w:szCs w:val="24"/>
                    <w:lang w:val="es-CO" w:eastAsia="es-CO"/>
                  </w:rPr>
                </w:rPrChange>
              </w:rPr>
              <w:t>o</w:t>
            </w:r>
            <w:r w:rsidR="00612ABB" w:rsidRPr="006C4628">
              <w:rPr>
                <w:rFonts w:ascii="Arial" w:eastAsia="Times New Roman" w:hAnsi="Arial" w:cs="Arial"/>
                <w:sz w:val="24"/>
                <w:szCs w:val="24"/>
                <w:lang w:val="es-ES" w:eastAsia="es-CO"/>
                <w:rPrChange w:id="4986" w:author="chris" w:date="2015-04-19T12:09:00Z">
                  <w:rPr>
                    <w:rFonts w:ascii="Arial" w:eastAsia="Times New Roman" w:hAnsi="Arial" w:cs="Arial"/>
                    <w:sz w:val="24"/>
                    <w:szCs w:val="24"/>
                    <w:lang w:val="es-CO" w:eastAsia="es-CO"/>
                  </w:rPr>
                </w:rPrChange>
              </w:rPr>
              <w:t>stra</w:t>
            </w:r>
            <w:r w:rsidRPr="006C4628">
              <w:rPr>
                <w:rFonts w:ascii="Arial" w:eastAsia="Times New Roman" w:hAnsi="Arial" w:cs="Arial"/>
                <w:sz w:val="24"/>
                <w:szCs w:val="24"/>
                <w:lang w:val="es-ES" w:eastAsia="es-CO"/>
                <w:rPrChange w:id="4987" w:author="chris" w:date="2015-04-19T12:09:00Z">
                  <w:rPr>
                    <w:rFonts w:ascii="Arial" w:eastAsia="Times New Roman" w:hAnsi="Arial" w:cs="Arial"/>
                    <w:sz w:val="24"/>
                    <w:szCs w:val="24"/>
                    <w:lang w:val="es-CO" w:eastAsia="es-CO"/>
                  </w:rPr>
                </w:rPrChange>
              </w:rPr>
              <w:t>r</w:t>
            </w:r>
            <w:r w:rsidR="00612ABB" w:rsidRPr="006C4628">
              <w:rPr>
                <w:rFonts w:ascii="Arial" w:eastAsia="Times New Roman" w:hAnsi="Arial" w:cs="Arial"/>
                <w:sz w:val="24"/>
                <w:szCs w:val="24"/>
                <w:lang w:val="es-ES" w:eastAsia="es-CO"/>
                <w:rPrChange w:id="4988" w:author="chris" w:date="2015-04-19T12:09:00Z">
                  <w:rPr>
                    <w:rFonts w:ascii="Arial" w:eastAsia="Times New Roman" w:hAnsi="Arial" w:cs="Arial"/>
                    <w:sz w:val="24"/>
                    <w:szCs w:val="24"/>
                    <w:lang w:val="es-CO" w:eastAsia="es-CO"/>
                  </w:rPr>
                </w:rPrChange>
              </w:rPr>
              <w:t xml:space="preserve"> la diferencia que hay entre la realización de operaciones con y sin paréntesis. Por </w:t>
            </w:r>
            <w:r w:rsidR="00612ABB" w:rsidRPr="006C4628">
              <w:rPr>
                <w:rFonts w:ascii="Arial" w:eastAsia="Times New Roman" w:hAnsi="Arial" w:cs="Arial"/>
                <w:sz w:val="24"/>
                <w:szCs w:val="24"/>
                <w:lang w:val="es-ES" w:eastAsia="es-CO"/>
                <w:rPrChange w:id="4989" w:author="chris" w:date="2015-04-19T12:09:00Z">
                  <w:rPr>
                    <w:rFonts w:ascii="Arial" w:eastAsia="Times New Roman" w:hAnsi="Arial" w:cs="Arial"/>
                    <w:sz w:val="24"/>
                    <w:szCs w:val="24"/>
                    <w:lang w:val="es-CO" w:eastAsia="es-CO"/>
                  </w:rPr>
                </w:rPrChange>
              </w:rPr>
              <w:lastRenderedPageBreak/>
              <w:t>ejemplo: </w:t>
            </w:r>
          </w:p>
          <w:p w14:paraId="2513D24F"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4990"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91" w:author="chris" w:date="2015-04-19T12:09:00Z">
                  <w:rPr>
                    <w:rFonts w:ascii="Arial" w:eastAsia="Times New Roman" w:hAnsi="Arial" w:cs="Arial"/>
                    <w:sz w:val="24"/>
                    <w:szCs w:val="24"/>
                    <w:lang w:val="es-CO" w:eastAsia="es-CO"/>
                  </w:rPr>
                </w:rPrChange>
              </w:rPr>
              <w:t>(7 – 3) x 2 + 5 = 4 x 2 + 5 = 8 + 5 = 13 </w:t>
            </w:r>
          </w:p>
          <w:p w14:paraId="0477F393" w14:textId="1091DAD8" w:rsidR="00612ABB" w:rsidRPr="006C4628" w:rsidRDefault="000C34E3" w:rsidP="00E6040C">
            <w:pPr>
              <w:shd w:val="clear" w:color="auto" w:fill="FFFFFF"/>
              <w:spacing w:line="270" w:lineRule="atLeast"/>
              <w:rPr>
                <w:rFonts w:ascii="Arial" w:eastAsia="Times New Roman" w:hAnsi="Arial" w:cs="Arial"/>
                <w:sz w:val="24"/>
                <w:szCs w:val="24"/>
                <w:lang w:val="es-ES" w:eastAsia="es-CO"/>
                <w:rPrChange w:id="4992" w:author="chris" w:date="2015-04-19T12:09:00Z">
                  <w:rPr>
                    <w:rFonts w:ascii="Arial" w:eastAsia="Times New Roman" w:hAnsi="Arial" w:cs="Arial"/>
                    <w:sz w:val="24"/>
                    <w:szCs w:val="24"/>
                    <w:lang w:val="es-CO" w:eastAsia="es-CO"/>
                  </w:rPr>
                </w:rPrChange>
              </w:rPr>
            </w:pPr>
            <w:ins w:id="4993" w:author="chris" w:date="2015-04-19T13:21:00Z">
              <w:r>
                <w:rPr>
                  <w:rFonts w:ascii="Arial" w:eastAsia="Times New Roman" w:hAnsi="Arial" w:cs="Arial"/>
                  <w:sz w:val="24"/>
                  <w:szCs w:val="24"/>
                  <w:lang w:val="es-ES" w:eastAsia="es-CO"/>
                </w:rPr>
                <w:t xml:space="preserve">  </w:t>
              </w:r>
            </w:ins>
            <w:r w:rsidR="00612ABB" w:rsidRPr="006C4628">
              <w:rPr>
                <w:rFonts w:ascii="Arial" w:eastAsia="Times New Roman" w:hAnsi="Arial" w:cs="Arial"/>
                <w:sz w:val="24"/>
                <w:szCs w:val="24"/>
                <w:lang w:val="es-ES" w:eastAsia="es-CO"/>
                <w:rPrChange w:id="4994" w:author="chris" w:date="2015-04-19T12:09:00Z">
                  <w:rPr>
                    <w:rFonts w:ascii="Arial" w:eastAsia="Times New Roman" w:hAnsi="Arial" w:cs="Arial"/>
                    <w:sz w:val="24"/>
                    <w:szCs w:val="24"/>
                    <w:lang w:val="es-CO" w:eastAsia="es-CO"/>
                  </w:rPr>
                </w:rPrChange>
              </w:rPr>
              <w:t>7 – 3 x 2 + 5 = 7 – 6 + 5 = 1 + 5 = 6</w:t>
            </w:r>
          </w:p>
          <w:p w14:paraId="32FD4E5A" w14:textId="3CE54FDB" w:rsidR="005A5E50" w:rsidRPr="006C4628" w:rsidRDefault="009B1A4B" w:rsidP="00E6040C">
            <w:pPr>
              <w:shd w:val="clear" w:color="auto" w:fill="FFFFFF"/>
              <w:spacing w:line="270" w:lineRule="atLeast"/>
              <w:rPr>
                <w:rFonts w:ascii="Arial" w:eastAsia="Times New Roman" w:hAnsi="Arial" w:cs="Arial"/>
                <w:sz w:val="24"/>
                <w:szCs w:val="24"/>
                <w:lang w:val="es-ES" w:eastAsia="es-CO"/>
                <w:rPrChange w:id="4995"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4996" w:author="chris" w:date="2015-04-19T12:09:00Z">
                  <w:rPr>
                    <w:rFonts w:ascii="Arial" w:eastAsia="Times New Roman" w:hAnsi="Arial" w:cs="Arial"/>
                    <w:sz w:val="24"/>
                    <w:szCs w:val="24"/>
                    <w:lang w:val="es-CO" w:eastAsia="es-CO"/>
                  </w:rPr>
                </w:rPrChange>
              </w:rPr>
              <w:t xml:space="preserve">Es importante </w:t>
            </w:r>
            <w:r w:rsidR="00612ABB" w:rsidRPr="006C4628">
              <w:rPr>
                <w:rFonts w:ascii="Arial" w:eastAsia="Times New Roman" w:hAnsi="Arial" w:cs="Arial"/>
                <w:sz w:val="24"/>
                <w:szCs w:val="24"/>
                <w:lang w:val="es-ES" w:eastAsia="es-CO"/>
                <w:rPrChange w:id="4997" w:author="chris" w:date="2015-04-19T12:09:00Z">
                  <w:rPr>
                    <w:rFonts w:ascii="Arial" w:eastAsia="Times New Roman" w:hAnsi="Arial" w:cs="Arial"/>
                    <w:sz w:val="24"/>
                    <w:szCs w:val="24"/>
                    <w:lang w:val="es-CO" w:eastAsia="es-CO"/>
                  </w:rPr>
                </w:rPrChange>
              </w:rPr>
              <w:t>escrib</w:t>
            </w:r>
            <w:r w:rsidRPr="006C4628">
              <w:rPr>
                <w:rFonts w:ascii="Arial" w:eastAsia="Times New Roman" w:hAnsi="Arial" w:cs="Arial"/>
                <w:sz w:val="24"/>
                <w:szCs w:val="24"/>
                <w:lang w:val="es-ES" w:eastAsia="es-CO"/>
                <w:rPrChange w:id="4998" w:author="chris" w:date="2015-04-19T12:09:00Z">
                  <w:rPr>
                    <w:rFonts w:ascii="Arial" w:eastAsia="Times New Roman" w:hAnsi="Arial" w:cs="Arial"/>
                    <w:sz w:val="24"/>
                    <w:szCs w:val="24"/>
                    <w:lang w:val="es-CO" w:eastAsia="es-CO"/>
                  </w:rPr>
                </w:rPrChange>
              </w:rPr>
              <w:t>ir</w:t>
            </w:r>
            <w:r w:rsidR="00612ABB" w:rsidRPr="006C4628">
              <w:rPr>
                <w:rFonts w:ascii="Arial" w:eastAsia="Times New Roman" w:hAnsi="Arial" w:cs="Arial"/>
                <w:sz w:val="24"/>
                <w:szCs w:val="24"/>
                <w:lang w:val="es-ES" w:eastAsia="es-CO"/>
                <w:rPrChange w:id="4999" w:author="chris" w:date="2015-04-19T12:09:00Z">
                  <w:rPr>
                    <w:rFonts w:ascii="Arial" w:eastAsia="Times New Roman" w:hAnsi="Arial" w:cs="Arial"/>
                    <w:sz w:val="24"/>
                    <w:szCs w:val="24"/>
                    <w:lang w:val="es-CO" w:eastAsia="es-CO"/>
                  </w:rPr>
                </w:rPrChange>
              </w:rPr>
              <w:t xml:space="preserve"> en </w:t>
            </w:r>
            <w:r w:rsidRPr="006C4628">
              <w:rPr>
                <w:rFonts w:ascii="Arial" w:eastAsia="Times New Roman" w:hAnsi="Arial" w:cs="Arial"/>
                <w:sz w:val="24"/>
                <w:szCs w:val="24"/>
                <w:lang w:val="es-ES" w:eastAsia="es-CO"/>
                <w:rPrChange w:id="5000" w:author="chris" w:date="2015-04-19T12:09:00Z">
                  <w:rPr>
                    <w:rFonts w:ascii="Arial" w:eastAsia="Times New Roman" w:hAnsi="Arial" w:cs="Arial"/>
                    <w:sz w:val="24"/>
                    <w:szCs w:val="24"/>
                    <w:lang w:val="es-CO" w:eastAsia="es-CO"/>
                  </w:rPr>
                </w:rPrChange>
              </w:rPr>
              <w:t xml:space="preserve">el tablero </w:t>
            </w:r>
            <w:ins w:id="5001" w:author="chris" w:date="2015-04-19T13:22:00Z">
              <w:r w:rsidR="000C34E3">
                <w:rPr>
                  <w:rFonts w:ascii="Arial" w:eastAsia="Times New Roman" w:hAnsi="Arial" w:cs="Arial"/>
                  <w:sz w:val="24"/>
                  <w:szCs w:val="24"/>
                  <w:lang w:val="es-ES" w:eastAsia="es-CO"/>
                </w:rPr>
                <w:t xml:space="preserve">o </w:t>
              </w:r>
            </w:ins>
            <w:r w:rsidR="00612ABB" w:rsidRPr="006C4628">
              <w:rPr>
                <w:rFonts w:ascii="Arial" w:eastAsia="Times New Roman" w:hAnsi="Arial" w:cs="Arial"/>
                <w:sz w:val="24"/>
                <w:szCs w:val="24"/>
                <w:lang w:val="es-ES" w:eastAsia="es-CO"/>
                <w:rPrChange w:id="5002" w:author="chris" w:date="2015-04-19T12:09:00Z">
                  <w:rPr>
                    <w:rFonts w:ascii="Arial" w:eastAsia="Times New Roman" w:hAnsi="Arial" w:cs="Arial"/>
                    <w:sz w:val="24"/>
                    <w:szCs w:val="24"/>
                    <w:lang w:val="es-CO" w:eastAsia="es-CO"/>
                  </w:rPr>
                </w:rPrChange>
              </w:rPr>
              <w:t>dicta</w:t>
            </w:r>
            <w:r w:rsidRPr="006C4628">
              <w:rPr>
                <w:rFonts w:ascii="Arial" w:eastAsia="Times New Roman" w:hAnsi="Arial" w:cs="Arial"/>
                <w:sz w:val="24"/>
                <w:szCs w:val="24"/>
                <w:lang w:val="es-ES" w:eastAsia="es-CO"/>
                <w:rPrChange w:id="5003" w:author="chris" w:date="2015-04-19T12:09:00Z">
                  <w:rPr>
                    <w:rFonts w:ascii="Arial" w:eastAsia="Times New Roman" w:hAnsi="Arial" w:cs="Arial"/>
                    <w:sz w:val="24"/>
                    <w:szCs w:val="24"/>
                    <w:lang w:val="es-CO" w:eastAsia="es-CO"/>
                  </w:rPr>
                </w:rPrChange>
              </w:rPr>
              <w:t>r</w:t>
            </w:r>
            <w:r w:rsidR="00612ABB" w:rsidRPr="006C4628">
              <w:rPr>
                <w:rFonts w:ascii="Arial" w:eastAsia="Times New Roman" w:hAnsi="Arial" w:cs="Arial"/>
                <w:sz w:val="24"/>
                <w:szCs w:val="24"/>
                <w:lang w:val="es-ES" w:eastAsia="es-CO"/>
                <w:rPrChange w:id="5004" w:author="chris" w:date="2015-04-19T12:09:00Z">
                  <w:rPr>
                    <w:rFonts w:ascii="Arial" w:eastAsia="Times New Roman" w:hAnsi="Arial" w:cs="Arial"/>
                    <w:sz w:val="24"/>
                    <w:szCs w:val="24"/>
                    <w:lang w:val="es-CO" w:eastAsia="es-CO"/>
                  </w:rPr>
                </w:rPrChange>
              </w:rPr>
              <w:t xml:space="preserve"> a </w:t>
            </w:r>
            <w:del w:id="5005" w:author="chris" w:date="2015-04-19T13:22:00Z">
              <w:r w:rsidR="00612ABB" w:rsidRPr="006C4628" w:rsidDel="000C34E3">
                <w:rPr>
                  <w:rFonts w:ascii="Arial" w:eastAsia="Times New Roman" w:hAnsi="Arial" w:cs="Arial"/>
                  <w:sz w:val="24"/>
                  <w:szCs w:val="24"/>
                  <w:lang w:val="es-ES" w:eastAsia="es-CO"/>
                  <w:rPrChange w:id="5006" w:author="chris" w:date="2015-04-19T12:09:00Z">
                    <w:rPr>
                      <w:rFonts w:ascii="Arial" w:eastAsia="Times New Roman" w:hAnsi="Arial" w:cs="Arial"/>
                      <w:sz w:val="24"/>
                      <w:szCs w:val="24"/>
                      <w:lang w:val="es-CO" w:eastAsia="es-CO"/>
                    </w:rPr>
                  </w:rPrChange>
                </w:rPr>
                <w:delText xml:space="preserve">tus </w:delText>
              </w:r>
            </w:del>
            <w:ins w:id="5007" w:author="chris" w:date="2015-04-19T13:22:00Z">
              <w:r w:rsidR="000C34E3">
                <w:rPr>
                  <w:rFonts w:ascii="Arial" w:eastAsia="Times New Roman" w:hAnsi="Arial" w:cs="Arial"/>
                  <w:sz w:val="24"/>
                  <w:szCs w:val="24"/>
                  <w:lang w:val="es-ES" w:eastAsia="es-CO"/>
                </w:rPr>
                <w:t xml:space="preserve">los </w:t>
              </w:r>
            </w:ins>
            <w:r w:rsidRPr="006C4628">
              <w:rPr>
                <w:rFonts w:ascii="Arial" w:eastAsia="Times New Roman" w:hAnsi="Arial" w:cs="Arial"/>
                <w:sz w:val="24"/>
                <w:szCs w:val="24"/>
                <w:lang w:val="es-ES" w:eastAsia="es-CO"/>
                <w:rPrChange w:id="5008" w:author="chris" w:date="2015-04-19T12:09:00Z">
                  <w:rPr>
                    <w:rFonts w:ascii="Arial" w:eastAsia="Times New Roman" w:hAnsi="Arial" w:cs="Arial"/>
                    <w:sz w:val="24"/>
                    <w:szCs w:val="24"/>
                    <w:lang w:val="es-CO" w:eastAsia="es-CO"/>
                  </w:rPr>
                </w:rPrChange>
              </w:rPr>
              <w:t xml:space="preserve">estudiantes, </w:t>
            </w:r>
            <w:r w:rsidR="00612ABB" w:rsidRPr="006C4628">
              <w:rPr>
                <w:rFonts w:ascii="Arial" w:eastAsia="Times New Roman" w:hAnsi="Arial" w:cs="Arial"/>
                <w:sz w:val="24"/>
                <w:szCs w:val="24"/>
                <w:lang w:val="es-ES" w:eastAsia="es-CO"/>
                <w:rPrChange w:id="5009" w:author="chris" w:date="2015-04-19T12:09:00Z">
                  <w:rPr>
                    <w:rFonts w:ascii="Arial" w:eastAsia="Times New Roman" w:hAnsi="Arial" w:cs="Arial"/>
                    <w:sz w:val="24"/>
                    <w:szCs w:val="24"/>
                    <w:lang w:val="es-CO" w:eastAsia="es-CO"/>
                  </w:rPr>
                </w:rPrChange>
              </w:rPr>
              <w:t>frases como las siguientes:</w:t>
            </w:r>
          </w:p>
          <w:p w14:paraId="7B61AD64" w14:textId="3AB3A0C5"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10"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11" w:author="chris" w:date="2015-04-19T12:09:00Z">
                  <w:rPr>
                    <w:rFonts w:ascii="Arial" w:eastAsia="Times New Roman" w:hAnsi="Arial" w:cs="Arial"/>
                    <w:sz w:val="24"/>
                    <w:szCs w:val="24"/>
                    <w:lang w:val="es-CO" w:eastAsia="es-CO"/>
                  </w:rPr>
                </w:rPrChange>
              </w:rPr>
              <w:br/>
              <w:t>- Multiplico 4 por 3 y al resultado le resto 8.</w:t>
            </w:r>
          </w:p>
          <w:p w14:paraId="6D45CD70"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12"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13" w:author="chris" w:date="2015-04-19T12:09:00Z">
                  <w:rPr>
                    <w:rFonts w:ascii="Arial" w:eastAsia="Times New Roman" w:hAnsi="Arial" w:cs="Arial"/>
                    <w:sz w:val="24"/>
                    <w:szCs w:val="24"/>
                    <w:lang w:val="es-CO" w:eastAsia="es-CO"/>
                  </w:rPr>
                </w:rPrChange>
              </w:rPr>
              <w:t>- Multiplico por 5 la suma de 7 y 2.</w:t>
            </w:r>
          </w:p>
          <w:p w14:paraId="29E7221F"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14"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15" w:author="chris" w:date="2015-04-19T12:09:00Z">
                  <w:rPr>
                    <w:rFonts w:ascii="Arial" w:eastAsia="Times New Roman" w:hAnsi="Arial" w:cs="Arial"/>
                    <w:sz w:val="24"/>
                    <w:szCs w:val="24"/>
                    <w:lang w:val="es-CO" w:eastAsia="es-CO"/>
                  </w:rPr>
                </w:rPrChange>
              </w:rPr>
              <w:t>- Al doble de 9 le resto 6 y le sumo 1.</w:t>
            </w:r>
          </w:p>
          <w:p w14:paraId="2314D069"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16"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17" w:author="chris" w:date="2015-04-19T12:09:00Z">
                  <w:rPr>
                    <w:rFonts w:ascii="Arial" w:eastAsia="Times New Roman" w:hAnsi="Arial" w:cs="Arial"/>
                    <w:sz w:val="24"/>
                    <w:szCs w:val="24"/>
                    <w:lang w:val="es-CO" w:eastAsia="es-CO"/>
                  </w:rPr>
                </w:rPrChange>
              </w:rPr>
              <w:t>- Al producto de 6 y 5 le sumo 12.</w:t>
            </w:r>
          </w:p>
          <w:p w14:paraId="708C1B1E"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18"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19" w:author="chris" w:date="2015-04-19T12:09:00Z">
                  <w:rPr>
                    <w:rFonts w:ascii="Arial" w:eastAsia="Times New Roman" w:hAnsi="Arial" w:cs="Arial"/>
                    <w:sz w:val="24"/>
                    <w:szCs w:val="24"/>
                    <w:lang w:val="es-CO" w:eastAsia="es-CO"/>
                  </w:rPr>
                </w:rPrChange>
              </w:rPr>
              <w:t>- Triplico la suma entre 12 y 9.</w:t>
            </w:r>
          </w:p>
          <w:p w14:paraId="49F938F8" w14:textId="77777777"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20"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21" w:author="chris" w:date="2015-04-19T12:09:00Z">
                  <w:rPr>
                    <w:rFonts w:ascii="Arial" w:eastAsia="Times New Roman" w:hAnsi="Arial" w:cs="Arial"/>
                    <w:sz w:val="24"/>
                    <w:szCs w:val="24"/>
                    <w:lang w:val="es-CO" w:eastAsia="es-CO"/>
                  </w:rPr>
                </w:rPrChange>
              </w:rPr>
              <w:t>- Multiplico 2 por la diferencia de 12 y 7.</w:t>
            </w:r>
          </w:p>
          <w:p w14:paraId="44356777" w14:textId="77777777" w:rsidR="000C34E3" w:rsidRDefault="000C34E3" w:rsidP="00E6040C">
            <w:pPr>
              <w:shd w:val="clear" w:color="auto" w:fill="FFFFFF"/>
              <w:spacing w:line="270" w:lineRule="atLeast"/>
              <w:rPr>
                <w:ins w:id="5022" w:author="chris" w:date="2015-04-19T13:22:00Z"/>
                <w:rFonts w:ascii="Arial" w:eastAsia="Times New Roman" w:hAnsi="Arial" w:cs="Arial"/>
                <w:sz w:val="24"/>
                <w:szCs w:val="24"/>
                <w:lang w:val="es-ES" w:eastAsia="es-CO"/>
              </w:rPr>
            </w:pPr>
          </w:p>
          <w:p w14:paraId="790B71A9" w14:textId="7BC0E11D" w:rsidR="00612ABB" w:rsidRPr="006C4628" w:rsidRDefault="00020B58" w:rsidP="00E6040C">
            <w:pPr>
              <w:shd w:val="clear" w:color="auto" w:fill="FFFFFF"/>
              <w:spacing w:line="270" w:lineRule="atLeast"/>
              <w:rPr>
                <w:rFonts w:ascii="Arial" w:eastAsia="Times New Roman" w:hAnsi="Arial" w:cs="Arial"/>
                <w:sz w:val="24"/>
                <w:szCs w:val="24"/>
                <w:lang w:val="es-ES" w:eastAsia="es-CO"/>
                <w:rPrChange w:id="5023" w:author="chris" w:date="2015-04-19T12:09:00Z">
                  <w:rPr>
                    <w:rFonts w:ascii="Arial" w:eastAsia="Times New Roman" w:hAnsi="Arial" w:cs="Arial"/>
                    <w:sz w:val="24"/>
                    <w:szCs w:val="24"/>
                    <w:lang w:val="es-CO" w:eastAsia="es-CO"/>
                  </w:rPr>
                </w:rPrChange>
              </w:rPr>
            </w:pPr>
            <w:del w:id="5024" w:author="chris" w:date="2015-04-19T13:22:00Z">
              <w:r w:rsidRPr="006C4628" w:rsidDel="000C34E3">
                <w:rPr>
                  <w:rFonts w:ascii="Arial" w:eastAsia="Times New Roman" w:hAnsi="Arial" w:cs="Arial"/>
                  <w:sz w:val="24"/>
                  <w:szCs w:val="24"/>
                  <w:lang w:val="es-ES" w:eastAsia="es-CO"/>
                  <w:rPrChange w:id="5025" w:author="chris" w:date="2015-04-19T12:09:00Z">
                    <w:rPr>
                      <w:rFonts w:ascii="Arial" w:eastAsia="Times New Roman" w:hAnsi="Arial" w:cs="Arial"/>
                      <w:sz w:val="24"/>
                      <w:szCs w:val="24"/>
                      <w:lang w:val="es-CO" w:eastAsia="es-CO"/>
                    </w:rPr>
                  </w:rPrChange>
                </w:rPr>
                <w:delText>E</w:delText>
              </w:r>
              <w:r w:rsidR="009B1A4B" w:rsidRPr="006C4628" w:rsidDel="000C34E3">
                <w:rPr>
                  <w:rFonts w:ascii="Arial" w:eastAsia="Times New Roman" w:hAnsi="Arial" w:cs="Arial"/>
                  <w:sz w:val="24"/>
                  <w:szCs w:val="24"/>
                  <w:lang w:val="es-ES" w:eastAsia="es-CO"/>
                  <w:rPrChange w:id="5026" w:author="chris" w:date="2015-04-19T12:09:00Z">
                    <w:rPr>
                      <w:rFonts w:ascii="Arial" w:eastAsia="Times New Roman" w:hAnsi="Arial" w:cs="Arial"/>
                      <w:sz w:val="24"/>
                      <w:szCs w:val="24"/>
                      <w:lang w:val="es-CO" w:eastAsia="es-CO"/>
                    </w:rPr>
                  </w:rPrChange>
                </w:rPr>
                <w:delText>s importante</w:delText>
              </w:r>
            </w:del>
            <w:ins w:id="5027" w:author="chris" w:date="2015-04-19T13:22:00Z">
              <w:r w:rsidR="000C34E3">
                <w:rPr>
                  <w:rFonts w:ascii="Arial" w:eastAsia="Times New Roman" w:hAnsi="Arial" w:cs="Arial"/>
                  <w:sz w:val="24"/>
                  <w:szCs w:val="24"/>
                  <w:lang w:val="es-ES" w:eastAsia="es-CO"/>
                </w:rPr>
                <w:t>De esta forma, es relevante</w:t>
              </w:r>
            </w:ins>
            <w:r w:rsidR="009B1A4B" w:rsidRPr="006C4628">
              <w:rPr>
                <w:rFonts w:ascii="Arial" w:eastAsia="Times New Roman" w:hAnsi="Arial" w:cs="Arial"/>
                <w:sz w:val="24"/>
                <w:szCs w:val="24"/>
                <w:lang w:val="es-ES" w:eastAsia="es-CO"/>
                <w:rPrChange w:id="5028" w:author="chris" w:date="2015-04-19T12:09:00Z">
                  <w:rPr>
                    <w:rFonts w:ascii="Arial" w:eastAsia="Times New Roman" w:hAnsi="Arial" w:cs="Arial"/>
                    <w:sz w:val="24"/>
                    <w:szCs w:val="24"/>
                    <w:lang w:val="es-CO" w:eastAsia="es-CO"/>
                  </w:rPr>
                </w:rPrChange>
              </w:rPr>
              <w:t xml:space="preserve"> que l</w:t>
            </w:r>
            <w:r w:rsidR="00612ABB" w:rsidRPr="006C4628">
              <w:rPr>
                <w:rFonts w:ascii="Arial" w:eastAsia="Times New Roman" w:hAnsi="Arial" w:cs="Arial"/>
                <w:sz w:val="24"/>
                <w:szCs w:val="24"/>
                <w:lang w:val="es-ES" w:eastAsia="es-CO"/>
                <w:rPrChange w:id="5029" w:author="chris" w:date="2015-04-19T12:09:00Z">
                  <w:rPr>
                    <w:rFonts w:ascii="Arial" w:eastAsia="Times New Roman" w:hAnsi="Arial" w:cs="Arial"/>
                    <w:sz w:val="24"/>
                    <w:szCs w:val="24"/>
                    <w:lang w:val="es-CO" w:eastAsia="es-CO"/>
                  </w:rPr>
                </w:rPrChange>
              </w:rPr>
              <w:t xml:space="preserve">os </w:t>
            </w:r>
            <w:r w:rsidR="009B1A4B" w:rsidRPr="006C4628">
              <w:rPr>
                <w:rFonts w:ascii="Arial" w:eastAsia="Times New Roman" w:hAnsi="Arial" w:cs="Arial"/>
                <w:sz w:val="24"/>
                <w:szCs w:val="24"/>
                <w:lang w:val="es-ES" w:eastAsia="es-CO"/>
                <w:rPrChange w:id="5030" w:author="chris" w:date="2015-04-19T12:09:00Z">
                  <w:rPr>
                    <w:rFonts w:ascii="Arial" w:eastAsia="Times New Roman" w:hAnsi="Arial" w:cs="Arial"/>
                    <w:sz w:val="24"/>
                    <w:szCs w:val="24"/>
                    <w:lang w:val="es-CO" w:eastAsia="es-CO"/>
                  </w:rPr>
                </w:rPrChange>
              </w:rPr>
              <w:t xml:space="preserve">estudiantes </w:t>
            </w:r>
            <w:r w:rsidRPr="006C4628">
              <w:rPr>
                <w:rFonts w:ascii="Arial" w:eastAsia="Times New Roman" w:hAnsi="Arial" w:cs="Arial"/>
                <w:sz w:val="24"/>
                <w:szCs w:val="24"/>
                <w:lang w:val="es-ES" w:eastAsia="es-CO"/>
                <w:rPrChange w:id="5031" w:author="chris" w:date="2015-04-19T12:09:00Z">
                  <w:rPr>
                    <w:rFonts w:ascii="Arial" w:eastAsia="Times New Roman" w:hAnsi="Arial" w:cs="Arial"/>
                    <w:sz w:val="24"/>
                    <w:szCs w:val="24"/>
                    <w:lang w:val="es-CO" w:eastAsia="es-CO"/>
                  </w:rPr>
                </w:rPrChange>
              </w:rPr>
              <w:t xml:space="preserve">expresen </w:t>
            </w:r>
            <w:r w:rsidR="00612ABB" w:rsidRPr="006C4628">
              <w:rPr>
                <w:rFonts w:ascii="Arial" w:eastAsia="Times New Roman" w:hAnsi="Arial" w:cs="Arial"/>
                <w:sz w:val="24"/>
                <w:szCs w:val="24"/>
                <w:lang w:val="es-ES" w:eastAsia="es-CO"/>
                <w:rPrChange w:id="5032" w:author="chris" w:date="2015-04-19T12:09:00Z">
                  <w:rPr>
                    <w:rFonts w:ascii="Arial" w:eastAsia="Times New Roman" w:hAnsi="Arial" w:cs="Arial"/>
                    <w:sz w:val="24"/>
                    <w:szCs w:val="24"/>
                    <w:lang w:val="es-CO" w:eastAsia="es-CO"/>
                  </w:rPr>
                </w:rPrChange>
              </w:rPr>
              <w:t>en forma numérica en su cuaderno</w:t>
            </w:r>
            <w:r w:rsidRPr="006C4628">
              <w:rPr>
                <w:rFonts w:ascii="Arial" w:eastAsia="Times New Roman" w:hAnsi="Arial" w:cs="Arial"/>
                <w:sz w:val="24"/>
                <w:szCs w:val="24"/>
                <w:lang w:val="es-ES" w:eastAsia="es-CO"/>
                <w:rPrChange w:id="5033" w:author="chris" w:date="2015-04-19T12:09:00Z">
                  <w:rPr>
                    <w:rFonts w:ascii="Arial" w:eastAsia="Times New Roman" w:hAnsi="Arial" w:cs="Arial"/>
                    <w:sz w:val="24"/>
                    <w:szCs w:val="24"/>
                    <w:lang w:val="es-CO" w:eastAsia="es-CO"/>
                  </w:rPr>
                </w:rPrChange>
              </w:rPr>
              <w:t xml:space="preserve"> cada frase</w:t>
            </w:r>
            <w:r w:rsidR="00FA3FB0" w:rsidRPr="006C4628">
              <w:rPr>
                <w:rFonts w:ascii="Arial" w:eastAsia="Times New Roman" w:hAnsi="Arial" w:cs="Arial"/>
                <w:sz w:val="24"/>
                <w:szCs w:val="24"/>
                <w:lang w:val="es-ES" w:eastAsia="es-CO"/>
                <w:rPrChange w:id="5034" w:author="chris" w:date="2015-04-19T12:09:00Z">
                  <w:rPr>
                    <w:rFonts w:ascii="Arial" w:eastAsia="Times New Roman" w:hAnsi="Arial" w:cs="Arial"/>
                    <w:sz w:val="24"/>
                    <w:szCs w:val="24"/>
                    <w:lang w:val="es-CO" w:eastAsia="es-CO"/>
                  </w:rPr>
                </w:rPrChange>
              </w:rPr>
              <w:t xml:space="preserve"> y que luego se socialicen </w:t>
            </w:r>
            <w:r w:rsidR="00780E07" w:rsidRPr="006C4628">
              <w:rPr>
                <w:rFonts w:ascii="Arial" w:eastAsia="Times New Roman" w:hAnsi="Arial" w:cs="Arial"/>
                <w:sz w:val="24"/>
                <w:szCs w:val="24"/>
                <w:lang w:val="es-ES" w:eastAsia="es-CO"/>
                <w:rPrChange w:id="5035" w:author="chris" w:date="2015-04-19T12:09:00Z">
                  <w:rPr>
                    <w:rFonts w:ascii="Arial" w:eastAsia="Times New Roman" w:hAnsi="Arial" w:cs="Arial"/>
                    <w:sz w:val="24"/>
                    <w:szCs w:val="24"/>
                    <w:lang w:val="es-CO" w:eastAsia="es-CO"/>
                  </w:rPr>
                </w:rPrChange>
              </w:rPr>
              <w:t>los resultados</w:t>
            </w:r>
            <w:ins w:id="5036" w:author="chris" w:date="2015-04-19T13:23:00Z">
              <w:r w:rsidR="000C34E3">
                <w:rPr>
                  <w:rFonts w:ascii="Arial" w:eastAsia="Times New Roman" w:hAnsi="Arial" w:cs="Arial"/>
                  <w:sz w:val="24"/>
                  <w:szCs w:val="24"/>
                  <w:lang w:val="es-ES" w:eastAsia="es-CO"/>
                </w:rPr>
                <w:t>;</w:t>
              </w:r>
            </w:ins>
            <w:del w:id="5037" w:author="chris" w:date="2015-04-19T13:23:00Z">
              <w:r w:rsidR="00780E07" w:rsidRPr="006C4628" w:rsidDel="000C34E3">
                <w:rPr>
                  <w:rFonts w:ascii="Arial" w:eastAsia="Times New Roman" w:hAnsi="Arial" w:cs="Arial"/>
                  <w:sz w:val="24"/>
                  <w:szCs w:val="24"/>
                  <w:lang w:val="es-ES" w:eastAsia="es-CO"/>
                  <w:rPrChange w:id="5038" w:author="chris" w:date="2015-04-19T12:09:00Z">
                    <w:rPr>
                      <w:rFonts w:ascii="Arial" w:eastAsia="Times New Roman" w:hAnsi="Arial" w:cs="Arial"/>
                      <w:sz w:val="24"/>
                      <w:szCs w:val="24"/>
                      <w:lang w:val="es-CO" w:eastAsia="es-CO"/>
                    </w:rPr>
                  </w:rPrChange>
                </w:rPr>
                <w:delText>,</w:delText>
              </w:r>
            </w:del>
            <w:r w:rsidR="00780E07" w:rsidRPr="006C4628">
              <w:rPr>
                <w:rFonts w:ascii="Arial" w:eastAsia="Times New Roman" w:hAnsi="Arial" w:cs="Arial"/>
                <w:sz w:val="24"/>
                <w:szCs w:val="24"/>
                <w:lang w:val="es-ES" w:eastAsia="es-CO"/>
                <w:rPrChange w:id="5039" w:author="chris" w:date="2015-04-19T12:09:00Z">
                  <w:rPr>
                    <w:rFonts w:ascii="Arial" w:eastAsia="Times New Roman" w:hAnsi="Arial" w:cs="Arial"/>
                    <w:sz w:val="24"/>
                    <w:szCs w:val="24"/>
                    <w:lang w:val="es-CO" w:eastAsia="es-CO"/>
                  </w:rPr>
                </w:rPrChange>
              </w:rPr>
              <w:t xml:space="preserve"> los casos en que no coincidan las expresiones numéricas, se recomienda </w:t>
            </w:r>
            <w:r w:rsidR="00612ABB" w:rsidRPr="006C4628">
              <w:rPr>
                <w:rFonts w:ascii="Arial" w:eastAsia="Times New Roman" w:hAnsi="Arial" w:cs="Arial"/>
                <w:sz w:val="24"/>
                <w:szCs w:val="24"/>
                <w:lang w:val="es-ES" w:eastAsia="es-CO"/>
                <w:rPrChange w:id="5040" w:author="chris" w:date="2015-04-19T12:09:00Z">
                  <w:rPr>
                    <w:rFonts w:ascii="Arial" w:eastAsia="Times New Roman" w:hAnsi="Arial" w:cs="Arial"/>
                    <w:sz w:val="24"/>
                    <w:szCs w:val="24"/>
                    <w:lang w:val="es-CO" w:eastAsia="es-CO"/>
                  </w:rPr>
                </w:rPrChange>
              </w:rPr>
              <w:t>señala</w:t>
            </w:r>
            <w:r w:rsidR="00780E07" w:rsidRPr="006C4628">
              <w:rPr>
                <w:rFonts w:ascii="Arial" w:eastAsia="Times New Roman" w:hAnsi="Arial" w:cs="Arial"/>
                <w:sz w:val="24"/>
                <w:szCs w:val="24"/>
                <w:lang w:val="es-ES" w:eastAsia="es-CO"/>
                <w:rPrChange w:id="5041" w:author="chris" w:date="2015-04-19T12:09:00Z">
                  <w:rPr>
                    <w:rFonts w:ascii="Arial" w:eastAsia="Times New Roman" w:hAnsi="Arial" w:cs="Arial"/>
                    <w:sz w:val="24"/>
                    <w:szCs w:val="24"/>
                    <w:lang w:val="es-CO" w:eastAsia="es-CO"/>
                  </w:rPr>
                </w:rPrChange>
              </w:rPr>
              <w:t>r</w:t>
            </w:r>
            <w:r w:rsidR="00612ABB" w:rsidRPr="006C4628">
              <w:rPr>
                <w:rFonts w:ascii="Arial" w:eastAsia="Times New Roman" w:hAnsi="Arial" w:cs="Arial"/>
                <w:sz w:val="24"/>
                <w:szCs w:val="24"/>
                <w:lang w:val="es-ES" w:eastAsia="es-CO"/>
                <w:rPrChange w:id="5042" w:author="chris" w:date="2015-04-19T12:09:00Z">
                  <w:rPr>
                    <w:rFonts w:ascii="Arial" w:eastAsia="Times New Roman" w:hAnsi="Arial" w:cs="Arial"/>
                    <w:sz w:val="24"/>
                    <w:szCs w:val="24"/>
                    <w:lang w:val="es-CO" w:eastAsia="es-CO"/>
                  </w:rPr>
                </w:rPrChange>
              </w:rPr>
              <w:t xml:space="preserve"> cómo se expresarían en palabras </w:t>
            </w:r>
            <w:r w:rsidR="00780E07" w:rsidRPr="006C4628">
              <w:rPr>
                <w:rFonts w:ascii="Arial" w:eastAsia="Times New Roman" w:hAnsi="Arial" w:cs="Arial"/>
                <w:sz w:val="24"/>
                <w:szCs w:val="24"/>
                <w:lang w:val="es-ES" w:eastAsia="es-CO"/>
                <w:rPrChange w:id="5043" w:author="chris" w:date="2015-04-19T12:09:00Z">
                  <w:rPr>
                    <w:rFonts w:ascii="Arial" w:eastAsia="Times New Roman" w:hAnsi="Arial" w:cs="Arial"/>
                    <w:sz w:val="24"/>
                    <w:szCs w:val="24"/>
                    <w:lang w:val="es-CO" w:eastAsia="es-CO"/>
                  </w:rPr>
                </w:rPrChange>
              </w:rPr>
              <w:t>dichas expresiones</w:t>
            </w:r>
            <w:r w:rsidR="00612ABB" w:rsidRPr="006C4628">
              <w:rPr>
                <w:rFonts w:ascii="Arial" w:eastAsia="Times New Roman" w:hAnsi="Arial" w:cs="Arial"/>
                <w:sz w:val="24"/>
                <w:szCs w:val="24"/>
                <w:lang w:val="es-ES" w:eastAsia="es-CO"/>
                <w:rPrChange w:id="5044" w:author="chris" w:date="2015-04-19T12:09:00Z">
                  <w:rPr>
                    <w:rFonts w:ascii="Arial" w:eastAsia="Times New Roman" w:hAnsi="Arial" w:cs="Arial"/>
                    <w:sz w:val="24"/>
                    <w:szCs w:val="24"/>
                    <w:lang w:val="es-CO" w:eastAsia="es-CO"/>
                  </w:rPr>
                </w:rPrChange>
              </w:rPr>
              <w:t xml:space="preserve">. </w:t>
            </w:r>
            <w:r w:rsidR="001746B5" w:rsidRPr="006C4628">
              <w:rPr>
                <w:rFonts w:ascii="Arial" w:eastAsia="Times New Roman" w:hAnsi="Arial" w:cs="Arial"/>
                <w:sz w:val="24"/>
                <w:szCs w:val="24"/>
                <w:lang w:val="es-ES" w:eastAsia="es-CO"/>
                <w:rPrChange w:id="5045" w:author="chris" w:date="2015-04-19T12:09:00Z">
                  <w:rPr>
                    <w:rFonts w:ascii="Arial" w:eastAsia="Times New Roman" w:hAnsi="Arial" w:cs="Arial"/>
                    <w:sz w:val="24"/>
                    <w:szCs w:val="24"/>
                    <w:lang w:val="es-CO" w:eastAsia="es-CO"/>
                  </w:rPr>
                </w:rPrChange>
              </w:rPr>
              <w:t>Se deben d</w:t>
            </w:r>
            <w:r w:rsidR="00612ABB" w:rsidRPr="006C4628">
              <w:rPr>
                <w:rFonts w:ascii="Arial" w:eastAsia="Times New Roman" w:hAnsi="Arial" w:cs="Arial"/>
                <w:sz w:val="24"/>
                <w:szCs w:val="24"/>
                <w:lang w:val="es-ES" w:eastAsia="es-CO"/>
                <w:rPrChange w:id="5046" w:author="chris" w:date="2015-04-19T12:09:00Z">
                  <w:rPr>
                    <w:rFonts w:ascii="Arial" w:eastAsia="Times New Roman" w:hAnsi="Arial" w:cs="Arial"/>
                    <w:sz w:val="24"/>
                    <w:szCs w:val="24"/>
                    <w:lang w:val="es-CO" w:eastAsia="es-CO"/>
                  </w:rPr>
                </w:rPrChange>
              </w:rPr>
              <w:t>espeja</w:t>
            </w:r>
            <w:r w:rsidR="001746B5" w:rsidRPr="006C4628">
              <w:rPr>
                <w:rFonts w:ascii="Arial" w:eastAsia="Times New Roman" w:hAnsi="Arial" w:cs="Arial"/>
                <w:sz w:val="24"/>
                <w:szCs w:val="24"/>
                <w:lang w:val="es-ES" w:eastAsia="es-CO"/>
                <w:rPrChange w:id="5047" w:author="chris" w:date="2015-04-19T12:09:00Z">
                  <w:rPr>
                    <w:rFonts w:ascii="Arial" w:eastAsia="Times New Roman" w:hAnsi="Arial" w:cs="Arial"/>
                    <w:sz w:val="24"/>
                    <w:szCs w:val="24"/>
                    <w:lang w:val="es-CO" w:eastAsia="es-CO"/>
                  </w:rPr>
                </w:rPrChange>
              </w:rPr>
              <w:t>r</w:t>
            </w:r>
            <w:r w:rsidR="00612ABB" w:rsidRPr="006C4628">
              <w:rPr>
                <w:rFonts w:ascii="Arial" w:eastAsia="Times New Roman" w:hAnsi="Arial" w:cs="Arial"/>
                <w:sz w:val="24"/>
                <w:szCs w:val="24"/>
                <w:lang w:val="es-ES" w:eastAsia="es-CO"/>
                <w:rPrChange w:id="5048" w:author="chris" w:date="2015-04-19T12:09:00Z">
                  <w:rPr>
                    <w:rFonts w:ascii="Arial" w:eastAsia="Times New Roman" w:hAnsi="Arial" w:cs="Arial"/>
                    <w:sz w:val="24"/>
                    <w:szCs w:val="24"/>
                    <w:lang w:val="es-CO" w:eastAsia="es-CO"/>
                  </w:rPr>
                </w:rPrChange>
              </w:rPr>
              <w:t xml:space="preserve"> las dudas que puedan surgir.</w:t>
            </w:r>
          </w:p>
          <w:p w14:paraId="47144BFE" w14:textId="7F40B541" w:rsidR="00612ABB" w:rsidRPr="006C4628" w:rsidRDefault="00612ABB" w:rsidP="00E6040C">
            <w:pPr>
              <w:shd w:val="clear" w:color="auto" w:fill="FFFFFF"/>
              <w:spacing w:line="270" w:lineRule="atLeast"/>
              <w:rPr>
                <w:rFonts w:ascii="Arial" w:eastAsia="Times New Roman" w:hAnsi="Arial" w:cs="Arial"/>
                <w:sz w:val="24"/>
                <w:szCs w:val="24"/>
                <w:lang w:val="es-ES" w:eastAsia="es-CO"/>
                <w:rPrChange w:id="5049" w:author="chris" w:date="2015-04-19T12:09:00Z">
                  <w:rPr>
                    <w:rFonts w:ascii="Arial" w:eastAsia="Times New Roman" w:hAnsi="Arial" w:cs="Arial"/>
                    <w:sz w:val="24"/>
                    <w:szCs w:val="24"/>
                    <w:lang w:val="es-CO" w:eastAsia="es-CO"/>
                  </w:rPr>
                </w:rPrChange>
              </w:rPr>
            </w:pPr>
            <w:r w:rsidRPr="006C4628">
              <w:rPr>
                <w:rFonts w:ascii="Arial" w:eastAsia="Times New Roman" w:hAnsi="Arial" w:cs="Arial"/>
                <w:sz w:val="24"/>
                <w:szCs w:val="24"/>
                <w:lang w:val="es-ES" w:eastAsia="es-CO"/>
                <w:rPrChange w:id="5050" w:author="chris" w:date="2015-04-19T12:09:00Z">
                  <w:rPr>
                    <w:rFonts w:ascii="Arial" w:eastAsia="Times New Roman" w:hAnsi="Arial" w:cs="Arial"/>
                    <w:sz w:val="24"/>
                    <w:szCs w:val="24"/>
                    <w:lang w:val="es-CO" w:eastAsia="es-CO"/>
                  </w:rPr>
                </w:rPrChange>
              </w:rPr>
              <w:t>La realización de esta actividad será un buen entrenamiento para la interpretación de problemas de aplicación</w:t>
            </w:r>
            <w:r w:rsidR="001B6D22" w:rsidRPr="006C4628">
              <w:rPr>
                <w:rFonts w:ascii="Arial" w:eastAsia="Times New Roman" w:hAnsi="Arial" w:cs="Arial"/>
                <w:sz w:val="24"/>
                <w:szCs w:val="24"/>
                <w:lang w:val="es-ES" w:eastAsia="es-CO"/>
                <w:rPrChange w:id="5051" w:author="chris" w:date="2015-04-19T12:09:00Z">
                  <w:rPr>
                    <w:rFonts w:ascii="Arial" w:eastAsia="Times New Roman" w:hAnsi="Arial" w:cs="Arial"/>
                    <w:sz w:val="24"/>
                    <w:szCs w:val="24"/>
                    <w:lang w:val="es-CO" w:eastAsia="es-CO"/>
                  </w:rPr>
                </w:rPrChange>
              </w:rPr>
              <w:t>, para lo cual se propone que los estudiantes redacten problemas que involucren varias operaciones aritméticas</w:t>
            </w:r>
            <w:r w:rsidRPr="006C4628">
              <w:rPr>
                <w:rFonts w:ascii="Arial" w:eastAsia="Times New Roman" w:hAnsi="Arial" w:cs="Arial"/>
                <w:sz w:val="24"/>
                <w:szCs w:val="24"/>
                <w:lang w:val="es-ES" w:eastAsia="es-CO"/>
                <w:rPrChange w:id="5052" w:author="chris" w:date="2015-04-19T12:09:00Z">
                  <w:rPr>
                    <w:rFonts w:ascii="Arial" w:eastAsia="Times New Roman" w:hAnsi="Arial" w:cs="Arial"/>
                    <w:sz w:val="24"/>
                    <w:szCs w:val="24"/>
                    <w:lang w:val="es-CO" w:eastAsia="es-CO"/>
                  </w:rPr>
                </w:rPrChange>
              </w:rPr>
              <w:t>.</w:t>
            </w:r>
          </w:p>
          <w:p w14:paraId="073EE380" w14:textId="77777777" w:rsidR="008F0E80" w:rsidRPr="006C4628" w:rsidRDefault="008F0E80" w:rsidP="00E6040C">
            <w:pPr>
              <w:rPr>
                <w:rFonts w:ascii="Times New Roman" w:hAnsi="Times New Roman" w:cs="Times New Roman"/>
                <w:color w:val="000000"/>
                <w:sz w:val="24"/>
                <w:szCs w:val="24"/>
                <w:lang w:val="es-ES"/>
                <w:rPrChange w:id="5053" w:author="chris" w:date="2015-04-19T12:09:00Z">
                  <w:rPr>
                    <w:rFonts w:ascii="Times New Roman" w:hAnsi="Times New Roman" w:cs="Times New Roman"/>
                    <w:color w:val="000000"/>
                    <w:sz w:val="24"/>
                    <w:szCs w:val="24"/>
                  </w:rPr>
                </w:rPrChange>
              </w:rPr>
            </w:pPr>
          </w:p>
          <w:p w14:paraId="296F7FA9" w14:textId="77777777" w:rsidR="008F0E80" w:rsidRPr="000624AF" w:rsidRDefault="008F0E80" w:rsidP="00E6040C">
            <w:pPr>
              <w:rPr>
                <w:rFonts w:ascii="Times New Roman" w:hAnsi="Times New Roman" w:cs="Times New Roman"/>
                <w:b/>
                <w:color w:val="000000"/>
                <w:sz w:val="24"/>
                <w:szCs w:val="24"/>
                <w:lang w:val="es-ES"/>
                <w:rPrChange w:id="5054" w:author="chris" w:date="2015-04-19T13:29:00Z">
                  <w:rPr>
                    <w:rFonts w:ascii="Times New Roman" w:hAnsi="Times New Roman" w:cs="Times New Roman"/>
                    <w:color w:val="000000"/>
                    <w:sz w:val="24"/>
                    <w:szCs w:val="24"/>
                  </w:rPr>
                </w:rPrChange>
              </w:rPr>
            </w:pPr>
            <w:r w:rsidRPr="000624AF">
              <w:rPr>
                <w:rFonts w:ascii="Times New Roman" w:hAnsi="Times New Roman" w:cs="Times New Roman"/>
                <w:b/>
                <w:color w:val="000000"/>
                <w:sz w:val="24"/>
                <w:szCs w:val="24"/>
                <w:lang w:val="es-ES"/>
                <w:rPrChange w:id="5055" w:author="chris" w:date="2015-04-19T13:29:00Z">
                  <w:rPr>
                    <w:rFonts w:ascii="Times New Roman" w:hAnsi="Times New Roman" w:cs="Times New Roman"/>
                    <w:color w:val="000000"/>
                    <w:sz w:val="24"/>
                    <w:szCs w:val="24"/>
                    <w:u w:val="single"/>
                  </w:rPr>
                </w:rPrChange>
              </w:rPr>
              <w:t>Ficha del estudiante</w:t>
            </w:r>
            <w:del w:id="5056" w:author="chris" w:date="2015-04-19T13:29:00Z">
              <w:r w:rsidRPr="000624AF" w:rsidDel="000624AF">
                <w:rPr>
                  <w:rFonts w:ascii="Times New Roman" w:hAnsi="Times New Roman" w:cs="Times New Roman"/>
                  <w:b/>
                  <w:color w:val="000000"/>
                  <w:sz w:val="24"/>
                  <w:szCs w:val="24"/>
                  <w:lang w:val="es-ES"/>
                  <w:rPrChange w:id="5057" w:author="chris" w:date="2015-04-19T13:29:00Z">
                    <w:rPr>
                      <w:rFonts w:ascii="Times New Roman" w:hAnsi="Times New Roman" w:cs="Times New Roman"/>
                      <w:color w:val="000000"/>
                      <w:sz w:val="24"/>
                      <w:szCs w:val="24"/>
                      <w:u w:val="single"/>
                    </w:rPr>
                  </w:rPrChange>
                </w:rPr>
                <w:delText>:</w:delText>
              </w:r>
            </w:del>
          </w:p>
          <w:p w14:paraId="72C11298" w14:textId="77777777" w:rsidR="00164B1E" w:rsidRPr="006C4628" w:rsidRDefault="00164B1E" w:rsidP="00E6040C">
            <w:pPr>
              <w:rPr>
                <w:rFonts w:ascii="Times New Roman" w:hAnsi="Times New Roman" w:cs="Times New Roman"/>
                <w:b/>
                <w:color w:val="000000"/>
                <w:sz w:val="24"/>
                <w:szCs w:val="24"/>
                <w:lang w:val="es-ES"/>
                <w:rPrChange w:id="505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059" w:author="chris" w:date="2015-04-19T12:09:00Z">
                  <w:rPr>
                    <w:rFonts w:ascii="Times New Roman" w:hAnsi="Times New Roman" w:cs="Times New Roman"/>
                    <w:b/>
                    <w:color w:val="000000"/>
                    <w:sz w:val="24"/>
                    <w:szCs w:val="24"/>
                  </w:rPr>
                </w:rPrChange>
              </w:rPr>
              <w:t>Operaciones combinadas</w:t>
            </w:r>
          </w:p>
          <w:p w14:paraId="73F33D7D" w14:textId="77777777" w:rsidR="00164B1E" w:rsidRPr="006C4628" w:rsidRDefault="00164B1E" w:rsidP="00E6040C">
            <w:pPr>
              <w:rPr>
                <w:rFonts w:ascii="Times New Roman" w:hAnsi="Times New Roman" w:cs="Times New Roman"/>
                <w:color w:val="000000"/>
                <w:sz w:val="24"/>
                <w:szCs w:val="24"/>
                <w:lang w:val="es-ES"/>
                <w:rPrChange w:id="5060" w:author="chris" w:date="2015-04-19T12:09:00Z">
                  <w:rPr>
                    <w:rFonts w:ascii="Times New Roman" w:hAnsi="Times New Roman" w:cs="Times New Roman"/>
                    <w:color w:val="000000"/>
                    <w:sz w:val="24"/>
                    <w:szCs w:val="24"/>
                  </w:rPr>
                </w:rPrChange>
              </w:rPr>
            </w:pPr>
          </w:p>
          <w:p w14:paraId="558AD061" w14:textId="77777777" w:rsidR="00164B1E" w:rsidRPr="006C4628" w:rsidRDefault="00164B1E" w:rsidP="00E6040C">
            <w:pPr>
              <w:rPr>
                <w:rFonts w:ascii="Times New Roman" w:hAnsi="Times New Roman" w:cs="Times New Roman"/>
                <w:color w:val="000000"/>
                <w:sz w:val="24"/>
                <w:szCs w:val="24"/>
                <w:lang w:val="es-ES"/>
                <w:rPrChange w:id="506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62" w:author="chris" w:date="2015-04-19T12:09:00Z">
                  <w:rPr>
                    <w:rFonts w:ascii="Times New Roman" w:hAnsi="Times New Roman" w:cs="Times New Roman"/>
                    <w:color w:val="000000"/>
                    <w:sz w:val="24"/>
                    <w:szCs w:val="24"/>
                  </w:rPr>
                </w:rPrChange>
              </w:rPr>
              <w:t xml:space="preserve">Para resolver operaciones combinadas con </w:t>
            </w:r>
            <w:r w:rsidRPr="006C4628">
              <w:rPr>
                <w:rFonts w:ascii="Times New Roman" w:hAnsi="Times New Roman" w:cs="Times New Roman"/>
                <w:b/>
                <w:color w:val="000000"/>
                <w:sz w:val="24"/>
                <w:szCs w:val="24"/>
                <w:lang w:val="es-ES"/>
                <w:rPrChange w:id="5063" w:author="chris" w:date="2015-04-19T12:09:00Z">
                  <w:rPr>
                    <w:rFonts w:ascii="Times New Roman" w:hAnsi="Times New Roman" w:cs="Times New Roman"/>
                    <w:b/>
                    <w:color w:val="000000"/>
                    <w:sz w:val="24"/>
                    <w:szCs w:val="24"/>
                  </w:rPr>
                </w:rPrChange>
              </w:rPr>
              <w:t>sumas</w:t>
            </w:r>
            <w:r w:rsidRPr="006C4628">
              <w:rPr>
                <w:rFonts w:ascii="Times New Roman" w:hAnsi="Times New Roman" w:cs="Times New Roman"/>
                <w:color w:val="000000"/>
                <w:sz w:val="24"/>
                <w:szCs w:val="24"/>
                <w:lang w:val="es-ES"/>
                <w:rPrChange w:id="5064"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b/>
                <w:color w:val="000000"/>
                <w:sz w:val="24"/>
                <w:szCs w:val="24"/>
                <w:lang w:val="es-ES"/>
                <w:rPrChange w:id="5065" w:author="chris" w:date="2015-04-19T12:09:00Z">
                  <w:rPr>
                    <w:rFonts w:ascii="Times New Roman" w:hAnsi="Times New Roman" w:cs="Times New Roman"/>
                    <w:b/>
                    <w:color w:val="000000"/>
                    <w:sz w:val="24"/>
                    <w:szCs w:val="24"/>
                  </w:rPr>
                </w:rPrChange>
              </w:rPr>
              <w:t>restas</w:t>
            </w:r>
            <w:r w:rsidRPr="006C4628">
              <w:rPr>
                <w:rFonts w:ascii="Times New Roman" w:hAnsi="Times New Roman" w:cs="Times New Roman"/>
                <w:color w:val="000000"/>
                <w:sz w:val="24"/>
                <w:szCs w:val="24"/>
                <w:lang w:val="es-ES"/>
                <w:rPrChange w:id="5066"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b/>
                <w:color w:val="000000"/>
                <w:sz w:val="24"/>
                <w:szCs w:val="24"/>
                <w:lang w:val="es-ES"/>
                <w:rPrChange w:id="5067" w:author="chris" w:date="2015-04-19T12:09:00Z">
                  <w:rPr>
                    <w:rFonts w:ascii="Times New Roman" w:hAnsi="Times New Roman" w:cs="Times New Roman"/>
                    <w:b/>
                    <w:color w:val="000000"/>
                    <w:sz w:val="24"/>
                    <w:szCs w:val="24"/>
                  </w:rPr>
                </w:rPrChange>
              </w:rPr>
              <w:t>multiplicaciones</w:t>
            </w:r>
            <w:r w:rsidRPr="006C4628">
              <w:rPr>
                <w:rFonts w:ascii="Times New Roman" w:hAnsi="Times New Roman" w:cs="Times New Roman"/>
                <w:color w:val="000000"/>
                <w:sz w:val="24"/>
                <w:szCs w:val="24"/>
                <w:lang w:val="es-ES"/>
                <w:rPrChange w:id="5068" w:author="chris" w:date="2015-04-19T12:09:00Z">
                  <w:rPr>
                    <w:rFonts w:ascii="Times New Roman" w:hAnsi="Times New Roman" w:cs="Times New Roman"/>
                    <w:color w:val="000000"/>
                    <w:sz w:val="24"/>
                    <w:szCs w:val="24"/>
                  </w:rPr>
                </w:rPrChange>
              </w:rPr>
              <w:t xml:space="preserve"> y </w:t>
            </w:r>
            <w:r w:rsidRPr="006C4628">
              <w:rPr>
                <w:rFonts w:ascii="Times New Roman" w:hAnsi="Times New Roman" w:cs="Times New Roman"/>
                <w:b/>
                <w:color w:val="000000"/>
                <w:sz w:val="24"/>
                <w:szCs w:val="24"/>
                <w:lang w:val="es-ES"/>
                <w:rPrChange w:id="5069" w:author="chris" w:date="2015-04-19T12:09:00Z">
                  <w:rPr>
                    <w:rFonts w:ascii="Times New Roman" w:hAnsi="Times New Roman" w:cs="Times New Roman"/>
                    <w:b/>
                    <w:color w:val="000000"/>
                    <w:sz w:val="24"/>
                    <w:szCs w:val="24"/>
                  </w:rPr>
                </w:rPrChange>
              </w:rPr>
              <w:t>divisiones</w:t>
            </w:r>
            <w:r w:rsidRPr="006C4628">
              <w:rPr>
                <w:rFonts w:ascii="Times New Roman" w:hAnsi="Times New Roman" w:cs="Times New Roman"/>
                <w:color w:val="000000"/>
                <w:sz w:val="24"/>
                <w:szCs w:val="24"/>
                <w:lang w:val="es-ES"/>
                <w:rPrChange w:id="5070" w:author="chris" w:date="2015-04-19T12:09:00Z">
                  <w:rPr>
                    <w:rFonts w:ascii="Times New Roman" w:hAnsi="Times New Roman" w:cs="Times New Roman"/>
                    <w:color w:val="000000"/>
                    <w:sz w:val="24"/>
                    <w:szCs w:val="24"/>
                  </w:rPr>
                </w:rPrChange>
              </w:rPr>
              <w:t xml:space="preserve">, con y sin </w:t>
            </w:r>
            <w:r w:rsidRPr="006C4628">
              <w:rPr>
                <w:rFonts w:ascii="Times New Roman" w:hAnsi="Times New Roman" w:cs="Times New Roman"/>
                <w:b/>
                <w:color w:val="000000"/>
                <w:sz w:val="24"/>
                <w:szCs w:val="24"/>
                <w:lang w:val="es-ES"/>
                <w:rPrChange w:id="5071" w:author="chris" w:date="2015-04-19T12:09:00Z">
                  <w:rPr>
                    <w:rFonts w:ascii="Times New Roman" w:hAnsi="Times New Roman" w:cs="Times New Roman"/>
                    <w:b/>
                    <w:color w:val="000000"/>
                    <w:sz w:val="24"/>
                    <w:szCs w:val="24"/>
                  </w:rPr>
                </w:rPrChange>
              </w:rPr>
              <w:t>paréntesis</w:t>
            </w:r>
            <w:r w:rsidRPr="006C4628">
              <w:rPr>
                <w:rFonts w:ascii="Times New Roman" w:hAnsi="Times New Roman" w:cs="Times New Roman"/>
                <w:color w:val="000000"/>
                <w:sz w:val="24"/>
                <w:szCs w:val="24"/>
                <w:lang w:val="es-ES"/>
                <w:rPrChange w:id="5072" w:author="chris" w:date="2015-04-19T12:09:00Z">
                  <w:rPr>
                    <w:rFonts w:ascii="Times New Roman" w:hAnsi="Times New Roman" w:cs="Times New Roman"/>
                    <w:color w:val="000000"/>
                    <w:sz w:val="24"/>
                    <w:szCs w:val="24"/>
                  </w:rPr>
                </w:rPrChange>
              </w:rPr>
              <w:t>, hay que realizar los siguientes pasos:</w:t>
            </w:r>
          </w:p>
          <w:p w14:paraId="49690FB3" w14:textId="77777777" w:rsidR="00164B1E" w:rsidRPr="006C4628" w:rsidRDefault="00164B1E" w:rsidP="00E6040C">
            <w:pPr>
              <w:rPr>
                <w:rFonts w:ascii="Times New Roman" w:hAnsi="Times New Roman" w:cs="Times New Roman"/>
                <w:color w:val="000000"/>
                <w:sz w:val="24"/>
                <w:szCs w:val="24"/>
                <w:lang w:val="es-ES"/>
                <w:rPrChange w:id="5073" w:author="chris" w:date="2015-04-19T12:09:00Z">
                  <w:rPr>
                    <w:rFonts w:ascii="Times New Roman" w:hAnsi="Times New Roman" w:cs="Times New Roman"/>
                    <w:color w:val="000000"/>
                    <w:sz w:val="24"/>
                    <w:szCs w:val="24"/>
                  </w:rPr>
                </w:rPrChange>
              </w:rPr>
            </w:pPr>
          </w:p>
          <w:p w14:paraId="5E8C2689" w14:textId="77777777" w:rsidR="00164B1E" w:rsidRPr="006C4628" w:rsidRDefault="00164B1E" w:rsidP="00E6040C">
            <w:pPr>
              <w:rPr>
                <w:rFonts w:ascii="Times New Roman" w:hAnsi="Times New Roman" w:cs="Times New Roman"/>
                <w:color w:val="000000"/>
                <w:sz w:val="24"/>
                <w:szCs w:val="24"/>
                <w:lang w:val="es-ES"/>
                <w:rPrChange w:id="507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75" w:author="chris" w:date="2015-04-19T12:09:00Z">
                  <w:rPr>
                    <w:rFonts w:ascii="Times New Roman" w:hAnsi="Times New Roman" w:cs="Times New Roman"/>
                    <w:color w:val="000000"/>
                    <w:sz w:val="24"/>
                    <w:szCs w:val="24"/>
                  </w:rPr>
                </w:rPrChange>
              </w:rPr>
              <w:t>1. Si la operación tiene paréntesis, se calculan las operaciones que hay dentro. Si no hay paréntesis, se avanza al siguiente paso.</w:t>
            </w:r>
          </w:p>
          <w:p w14:paraId="41AF2DCF" w14:textId="77777777" w:rsidR="00164B1E" w:rsidRPr="006C4628" w:rsidRDefault="00164B1E" w:rsidP="00E6040C">
            <w:pPr>
              <w:rPr>
                <w:rFonts w:ascii="Times New Roman" w:hAnsi="Times New Roman" w:cs="Times New Roman"/>
                <w:color w:val="000000"/>
                <w:sz w:val="24"/>
                <w:szCs w:val="24"/>
                <w:lang w:val="es-ES"/>
                <w:rPrChange w:id="5076" w:author="chris" w:date="2015-04-19T12:09:00Z">
                  <w:rPr>
                    <w:rFonts w:ascii="Times New Roman" w:hAnsi="Times New Roman" w:cs="Times New Roman"/>
                    <w:color w:val="000000"/>
                    <w:sz w:val="24"/>
                    <w:szCs w:val="24"/>
                  </w:rPr>
                </w:rPrChange>
              </w:rPr>
            </w:pPr>
          </w:p>
          <w:p w14:paraId="787D4872" w14:textId="50789E0F" w:rsidR="00164B1E" w:rsidRPr="006C4628" w:rsidRDefault="00164B1E" w:rsidP="00E6040C">
            <w:pPr>
              <w:rPr>
                <w:rFonts w:ascii="Times New Roman" w:hAnsi="Times New Roman" w:cs="Times New Roman"/>
                <w:color w:val="000000"/>
                <w:sz w:val="24"/>
                <w:szCs w:val="24"/>
                <w:lang w:val="es-ES"/>
                <w:rPrChange w:id="507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78" w:author="chris" w:date="2015-04-19T12:09:00Z">
                  <w:rPr>
                    <w:rFonts w:ascii="Times New Roman" w:hAnsi="Times New Roman" w:cs="Times New Roman"/>
                    <w:color w:val="000000"/>
                    <w:sz w:val="24"/>
                    <w:szCs w:val="24"/>
                  </w:rPr>
                </w:rPrChange>
              </w:rPr>
              <w:t>2. Se calculan las multiplicaciones y divisiones en el mismo orden en el que aparecen</w:t>
            </w:r>
            <w:r w:rsidR="00A87138" w:rsidRPr="006C4628">
              <w:rPr>
                <w:rFonts w:ascii="Times New Roman" w:hAnsi="Times New Roman" w:cs="Times New Roman"/>
                <w:color w:val="000000"/>
                <w:sz w:val="24"/>
                <w:szCs w:val="24"/>
                <w:lang w:val="es-ES"/>
                <w:rPrChange w:id="5079" w:author="chris" w:date="2015-04-19T12:09:00Z">
                  <w:rPr>
                    <w:rFonts w:ascii="Times New Roman" w:hAnsi="Times New Roman" w:cs="Times New Roman"/>
                    <w:color w:val="000000"/>
                    <w:sz w:val="24"/>
                    <w:szCs w:val="24"/>
                  </w:rPr>
                </w:rPrChange>
              </w:rPr>
              <w:t>, de izquierda a derecha</w:t>
            </w:r>
            <w:r w:rsidRPr="006C4628">
              <w:rPr>
                <w:rFonts w:ascii="Times New Roman" w:hAnsi="Times New Roman" w:cs="Times New Roman"/>
                <w:color w:val="000000"/>
                <w:sz w:val="24"/>
                <w:szCs w:val="24"/>
                <w:lang w:val="es-ES"/>
                <w:rPrChange w:id="5080" w:author="chris" w:date="2015-04-19T12:09:00Z">
                  <w:rPr>
                    <w:rFonts w:ascii="Times New Roman" w:hAnsi="Times New Roman" w:cs="Times New Roman"/>
                    <w:color w:val="000000"/>
                    <w:sz w:val="24"/>
                    <w:szCs w:val="24"/>
                  </w:rPr>
                </w:rPrChange>
              </w:rPr>
              <w:t>.</w:t>
            </w:r>
          </w:p>
          <w:p w14:paraId="79512CFB" w14:textId="77777777" w:rsidR="00164B1E" w:rsidRPr="006C4628" w:rsidRDefault="00164B1E" w:rsidP="00E6040C">
            <w:pPr>
              <w:rPr>
                <w:rFonts w:ascii="Times New Roman" w:hAnsi="Times New Roman" w:cs="Times New Roman"/>
                <w:color w:val="000000"/>
                <w:sz w:val="24"/>
                <w:szCs w:val="24"/>
                <w:lang w:val="es-ES"/>
                <w:rPrChange w:id="5081" w:author="chris" w:date="2015-04-19T12:09:00Z">
                  <w:rPr>
                    <w:rFonts w:ascii="Times New Roman" w:hAnsi="Times New Roman" w:cs="Times New Roman"/>
                    <w:color w:val="000000"/>
                    <w:sz w:val="24"/>
                    <w:szCs w:val="24"/>
                  </w:rPr>
                </w:rPrChange>
              </w:rPr>
            </w:pPr>
          </w:p>
          <w:p w14:paraId="3A3784DB" w14:textId="3E54807D" w:rsidR="00164B1E" w:rsidRPr="006C4628" w:rsidRDefault="00164B1E" w:rsidP="00E6040C">
            <w:pPr>
              <w:rPr>
                <w:rFonts w:ascii="Times New Roman" w:hAnsi="Times New Roman" w:cs="Times New Roman"/>
                <w:color w:val="000000"/>
                <w:sz w:val="24"/>
                <w:szCs w:val="24"/>
                <w:lang w:val="es-ES"/>
                <w:rPrChange w:id="508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83" w:author="chris" w:date="2015-04-19T12:09:00Z">
                  <w:rPr>
                    <w:rFonts w:ascii="Times New Roman" w:hAnsi="Times New Roman" w:cs="Times New Roman"/>
                    <w:color w:val="000000"/>
                    <w:sz w:val="24"/>
                    <w:szCs w:val="24"/>
                  </w:rPr>
                </w:rPrChange>
              </w:rPr>
              <w:t>3. Se calculan las sumas y las restas en el mismo orden en el que aparecen</w:t>
            </w:r>
            <w:r w:rsidR="00A87138" w:rsidRPr="006C4628">
              <w:rPr>
                <w:rFonts w:ascii="Times New Roman" w:hAnsi="Times New Roman" w:cs="Times New Roman"/>
                <w:color w:val="000000"/>
                <w:sz w:val="24"/>
                <w:szCs w:val="24"/>
                <w:lang w:val="es-ES"/>
                <w:rPrChange w:id="5084" w:author="chris" w:date="2015-04-19T12:09:00Z">
                  <w:rPr>
                    <w:rFonts w:ascii="Times New Roman" w:hAnsi="Times New Roman" w:cs="Times New Roman"/>
                    <w:color w:val="000000"/>
                    <w:sz w:val="24"/>
                    <w:szCs w:val="24"/>
                  </w:rPr>
                </w:rPrChange>
              </w:rPr>
              <w:t>, de izquierda a derecha</w:t>
            </w:r>
            <w:r w:rsidRPr="006C4628">
              <w:rPr>
                <w:rFonts w:ascii="Times New Roman" w:hAnsi="Times New Roman" w:cs="Times New Roman"/>
                <w:color w:val="000000"/>
                <w:sz w:val="24"/>
                <w:szCs w:val="24"/>
                <w:lang w:val="es-ES"/>
                <w:rPrChange w:id="5085" w:author="chris" w:date="2015-04-19T12:09:00Z">
                  <w:rPr>
                    <w:rFonts w:ascii="Times New Roman" w:hAnsi="Times New Roman" w:cs="Times New Roman"/>
                    <w:color w:val="000000"/>
                    <w:sz w:val="24"/>
                    <w:szCs w:val="24"/>
                  </w:rPr>
                </w:rPrChange>
              </w:rPr>
              <w:t xml:space="preserve">. </w:t>
            </w:r>
          </w:p>
          <w:p w14:paraId="7EF0A025" w14:textId="77777777" w:rsidR="00164B1E" w:rsidRPr="006C4628" w:rsidRDefault="00164B1E" w:rsidP="00E6040C">
            <w:pPr>
              <w:rPr>
                <w:rFonts w:ascii="Times New Roman" w:hAnsi="Times New Roman" w:cs="Times New Roman"/>
                <w:color w:val="000000"/>
                <w:sz w:val="24"/>
                <w:szCs w:val="24"/>
                <w:lang w:val="es-ES"/>
                <w:rPrChange w:id="5086" w:author="chris" w:date="2015-04-19T12:09:00Z">
                  <w:rPr>
                    <w:rFonts w:ascii="Times New Roman" w:hAnsi="Times New Roman" w:cs="Times New Roman"/>
                    <w:color w:val="000000"/>
                    <w:sz w:val="24"/>
                    <w:szCs w:val="24"/>
                  </w:rPr>
                </w:rPrChange>
              </w:rPr>
            </w:pPr>
          </w:p>
          <w:p w14:paraId="703C9C6E" w14:textId="77777777" w:rsidR="00164B1E" w:rsidRPr="006C4628" w:rsidRDefault="00164B1E" w:rsidP="00E6040C">
            <w:pPr>
              <w:rPr>
                <w:rFonts w:ascii="Times New Roman" w:hAnsi="Times New Roman" w:cs="Times New Roman"/>
                <w:color w:val="000000"/>
                <w:sz w:val="24"/>
                <w:szCs w:val="24"/>
                <w:lang w:val="es-ES"/>
                <w:rPrChange w:id="508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88" w:author="chris" w:date="2015-04-19T12:09:00Z">
                  <w:rPr>
                    <w:rFonts w:ascii="Times New Roman" w:hAnsi="Times New Roman" w:cs="Times New Roman"/>
                    <w:color w:val="000000"/>
                    <w:sz w:val="24"/>
                    <w:szCs w:val="24"/>
                  </w:rPr>
                </w:rPrChange>
              </w:rPr>
              <w:t>Veamos cómo se procede con el siguiente ejemplo:</w:t>
            </w:r>
          </w:p>
          <w:p w14:paraId="604A24DD" w14:textId="77777777" w:rsidR="00164B1E" w:rsidRPr="006C4628" w:rsidRDefault="00164B1E" w:rsidP="00E6040C">
            <w:pPr>
              <w:rPr>
                <w:rFonts w:ascii="Times New Roman" w:hAnsi="Times New Roman" w:cs="Times New Roman"/>
                <w:color w:val="000000"/>
                <w:sz w:val="24"/>
                <w:szCs w:val="24"/>
                <w:lang w:val="es-ES"/>
                <w:rPrChange w:id="5089" w:author="chris" w:date="2015-04-19T12:09:00Z">
                  <w:rPr>
                    <w:rFonts w:ascii="Times New Roman" w:hAnsi="Times New Roman" w:cs="Times New Roman"/>
                    <w:color w:val="000000"/>
                    <w:sz w:val="24"/>
                    <w:szCs w:val="24"/>
                  </w:rPr>
                </w:rPrChange>
              </w:rPr>
            </w:pPr>
          </w:p>
          <w:p w14:paraId="17752AB3" w14:textId="38956790" w:rsidR="00164B1E" w:rsidRPr="006C4628" w:rsidRDefault="001E392D" w:rsidP="00E6040C">
            <w:pPr>
              <w:rPr>
                <w:rFonts w:ascii="Times New Roman" w:hAnsi="Times New Roman" w:cs="Times New Roman"/>
                <w:color w:val="000000"/>
                <w:sz w:val="24"/>
                <w:szCs w:val="24"/>
                <w:lang w:val="es-ES"/>
                <w:rPrChange w:id="509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091"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color w:val="000000"/>
                <w:sz w:val="24"/>
                <w:szCs w:val="24"/>
                <w:lang w:val="es-ES"/>
                <w:rPrChange w:id="5092" w:author="chris" w:date="2015-04-19T12:09:00Z">
                  <w:rPr>
                    <w:rFonts w:ascii="Times New Roman" w:hAnsi="Times New Roman" w:cs="Times New Roman"/>
                    <w:color w:val="000000"/>
                    <w:sz w:val="24"/>
                    <w:szCs w:val="24"/>
                  </w:rPr>
                </w:rPrChange>
              </w:rPr>
              <w:t xml:space="preserve">3 </w:t>
            </w:r>
            <w:r w:rsidR="00943676" w:rsidRPr="006C4628">
              <w:rPr>
                <w:rFonts w:ascii="Cambria Math" w:hAnsi="Cambria Math" w:cs="Times New Roman"/>
                <w:color w:val="000000"/>
                <w:sz w:val="24"/>
                <w:szCs w:val="24"/>
                <w:lang w:val="es-ES"/>
                <w:rPrChange w:id="5093" w:author="chris" w:date="2015-04-19T12:09:00Z">
                  <w:rPr>
                    <w:rFonts w:ascii="Cambria Math" w:hAnsi="Cambria Math" w:cs="Times New Roman"/>
                    <w:color w:val="000000"/>
                    <w:sz w:val="24"/>
                    <w:szCs w:val="24"/>
                  </w:rPr>
                </w:rPrChange>
              </w:rPr>
              <w:t>⨉</w:t>
            </w:r>
            <w:r w:rsidR="00943676" w:rsidRPr="006C4628">
              <w:rPr>
                <w:rFonts w:ascii="Times New Roman" w:hAnsi="Times New Roman" w:cs="Times New Roman"/>
                <w:color w:val="000000"/>
                <w:sz w:val="24"/>
                <w:szCs w:val="24"/>
                <w:lang w:val="es-ES"/>
                <w:rPrChange w:id="5094"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color w:val="000000"/>
                <w:sz w:val="24"/>
                <w:szCs w:val="24"/>
                <w:lang w:val="es-ES"/>
                <w:rPrChange w:id="5095" w:author="chris" w:date="2015-04-19T12:09:00Z">
                  <w:rPr>
                    <w:rFonts w:ascii="Times New Roman" w:hAnsi="Times New Roman" w:cs="Times New Roman"/>
                    <w:color w:val="000000"/>
                    <w:sz w:val="24"/>
                    <w:szCs w:val="24"/>
                  </w:rPr>
                </w:rPrChange>
              </w:rPr>
              <w:t xml:space="preserve">2 + (5 + 4) </w:t>
            </w:r>
            <w:r w:rsidR="00943676" w:rsidRPr="006C4628">
              <w:rPr>
                <w:rFonts w:ascii="Cambria Math" w:hAnsi="Cambria Math" w:cs="Times New Roman"/>
                <w:color w:val="000000"/>
                <w:sz w:val="24"/>
                <w:szCs w:val="24"/>
                <w:lang w:val="es-ES"/>
                <w:rPrChange w:id="5096" w:author="chris" w:date="2015-04-19T12:09:00Z">
                  <w:rPr>
                    <w:rFonts w:ascii="Cambria Math" w:hAnsi="Cambria Math" w:cs="Times New Roman"/>
                    <w:color w:val="000000"/>
                    <w:sz w:val="24"/>
                    <w:szCs w:val="24"/>
                  </w:rPr>
                </w:rPrChange>
              </w:rPr>
              <w:t>⨉</w:t>
            </w:r>
            <w:r w:rsidR="00943676" w:rsidRPr="006C4628">
              <w:rPr>
                <w:rFonts w:ascii="Times New Roman" w:hAnsi="Times New Roman" w:cs="Times New Roman"/>
                <w:color w:val="000000"/>
                <w:sz w:val="24"/>
                <w:szCs w:val="24"/>
                <w:lang w:val="es-ES"/>
                <w:rPrChange w:id="5097"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color w:val="000000"/>
                <w:sz w:val="24"/>
                <w:szCs w:val="24"/>
                <w:lang w:val="es-ES"/>
                <w:rPrChange w:id="5098" w:author="chris" w:date="2015-04-19T12:09:00Z">
                  <w:rPr>
                    <w:rFonts w:ascii="Times New Roman" w:hAnsi="Times New Roman" w:cs="Times New Roman"/>
                    <w:color w:val="000000"/>
                    <w:sz w:val="24"/>
                    <w:szCs w:val="24"/>
                  </w:rPr>
                </w:rPrChange>
              </w:rPr>
              <w:t xml:space="preserve">(8 – 3) – 5 </w:t>
            </w:r>
            <w:r w:rsidR="00943676" w:rsidRPr="006C4628">
              <w:rPr>
                <w:rFonts w:ascii="Cambria Math" w:hAnsi="Cambria Math" w:cs="Times New Roman"/>
                <w:color w:val="000000"/>
                <w:sz w:val="24"/>
                <w:szCs w:val="24"/>
                <w:lang w:val="es-ES"/>
                <w:rPrChange w:id="5099" w:author="chris" w:date="2015-04-19T12:09:00Z">
                  <w:rPr>
                    <w:rFonts w:ascii="Cambria Math" w:hAnsi="Cambria Math" w:cs="Times New Roman"/>
                    <w:color w:val="000000"/>
                    <w:sz w:val="24"/>
                    <w:szCs w:val="24"/>
                  </w:rPr>
                </w:rPrChange>
              </w:rPr>
              <w:t>⨉</w:t>
            </w:r>
            <w:r w:rsidR="00164B1E" w:rsidRPr="006C4628">
              <w:rPr>
                <w:rFonts w:ascii="Times New Roman" w:hAnsi="Times New Roman" w:cs="Times New Roman"/>
                <w:color w:val="000000"/>
                <w:sz w:val="24"/>
                <w:szCs w:val="24"/>
                <w:lang w:val="es-ES"/>
                <w:rPrChange w:id="5100" w:author="chris" w:date="2015-04-19T12:09:00Z">
                  <w:rPr>
                    <w:rFonts w:ascii="Times New Roman" w:hAnsi="Times New Roman" w:cs="Times New Roman"/>
                    <w:color w:val="000000"/>
                    <w:sz w:val="24"/>
                    <w:szCs w:val="24"/>
                  </w:rPr>
                </w:rPrChange>
              </w:rPr>
              <w:t xml:space="preserve"> 2</w:t>
            </w:r>
          </w:p>
          <w:p w14:paraId="04F3C489" w14:textId="77777777" w:rsidR="00164B1E" w:rsidRPr="006C4628" w:rsidRDefault="00164B1E" w:rsidP="00E6040C">
            <w:pPr>
              <w:rPr>
                <w:rFonts w:ascii="Times New Roman" w:hAnsi="Times New Roman" w:cs="Times New Roman"/>
                <w:color w:val="000000"/>
                <w:sz w:val="24"/>
                <w:szCs w:val="24"/>
                <w:lang w:val="es-ES"/>
                <w:rPrChange w:id="5101" w:author="chris" w:date="2015-04-19T12:09:00Z">
                  <w:rPr>
                    <w:rFonts w:ascii="Times New Roman" w:hAnsi="Times New Roman" w:cs="Times New Roman"/>
                    <w:color w:val="000000"/>
                    <w:sz w:val="24"/>
                    <w:szCs w:val="24"/>
                  </w:rPr>
                </w:rPrChange>
              </w:rPr>
            </w:pPr>
          </w:p>
          <w:p w14:paraId="16C77564" w14:textId="10EBFAB1" w:rsidR="00164B1E" w:rsidRPr="006C4628" w:rsidRDefault="00164B1E" w:rsidP="00E6040C">
            <w:pPr>
              <w:rPr>
                <w:rFonts w:ascii="Times New Roman" w:hAnsi="Times New Roman" w:cs="Times New Roman"/>
                <w:color w:val="000000"/>
                <w:sz w:val="24"/>
                <w:szCs w:val="24"/>
                <w:lang w:val="es-ES"/>
                <w:rPrChange w:id="510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03" w:author="chris" w:date="2015-04-19T12:09:00Z">
                  <w:rPr>
                    <w:rFonts w:ascii="Times New Roman" w:hAnsi="Times New Roman" w:cs="Times New Roman"/>
                    <w:color w:val="000000"/>
                    <w:sz w:val="24"/>
                    <w:szCs w:val="24"/>
                  </w:rPr>
                </w:rPrChange>
              </w:rPr>
              <w:t xml:space="preserve">- Primero, se efectúan las operaciones que están dentro de los </w:t>
            </w:r>
            <w:r w:rsidRPr="006C4628">
              <w:rPr>
                <w:rFonts w:ascii="Times New Roman" w:hAnsi="Times New Roman" w:cs="Times New Roman"/>
                <w:color w:val="000000"/>
                <w:sz w:val="24"/>
                <w:szCs w:val="24"/>
                <w:lang w:val="es-ES"/>
                <w:rPrChange w:id="5104" w:author="chris" w:date="2015-04-19T12:09:00Z">
                  <w:rPr>
                    <w:rFonts w:ascii="Times New Roman" w:hAnsi="Times New Roman" w:cs="Times New Roman"/>
                    <w:color w:val="000000"/>
                    <w:sz w:val="24"/>
                    <w:szCs w:val="24"/>
                  </w:rPr>
                </w:rPrChange>
              </w:rPr>
              <w:lastRenderedPageBreak/>
              <w:t>paréntesis:</w:t>
            </w:r>
            <w:r w:rsidR="001E392D" w:rsidRPr="006C4628">
              <w:rPr>
                <w:rFonts w:ascii="Times New Roman" w:hAnsi="Times New Roman" w:cs="Times New Roman"/>
                <w:color w:val="000000"/>
                <w:sz w:val="24"/>
                <w:szCs w:val="24"/>
                <w:lang w:val="es-ES"/>
                <w:rPrChange w:id="5105" w:author="chris" w:date="2015-04-19T12:09:00Z">
                  <w:rPr>
                    <w:rFonts w:ascii="Times New Roman" w:hAnsi="Times New Roman" w:cs="Times New Roman"/>
                    <w:color w:val="000000"/>
                    <w:sz w:val="24"/>
                    <w:szCs w:val="24"/>
                  </w:rPr>
                </w:rPrChange>
              </w:rPr>
              <w:t xml:space="preserve"> ( 5 + 4 ) = </w:t>
            </w:r>
            <w:r w:rsidR="001E392D" w:rsidRPr="006C4628">
              <w:rPr>
                <w:rFonts w:ascii="Times New Roman" w:hAnsi="Times New Roman" w:cs="Times New Roman"/>
                <w:b/>
                <w:color w:val="000000"/>
                <w:sz w:val="24"/>
                <w:szCs w:val="24"/>
                <w:lang w:val="es-ES"/>
                <w:rPrChange w:id="5106" w:author="chris" w:date="2015-04-19T12:09:00Z">
                  <w:rPr>
                    <w:rFonts w:ascii="Times New Roman" w:hAnsi="Times New Roman" w:cs="Times New Roman"/>
                    <w:b/>
                    <w:color w:val="000000"/>
                    <w:sz w:val="24"/>
                    <w:szCs w:val="24"/>
                  </w:rPr>
                </w:rPrChange>
              </w:rPr>
              <w:t>9</w:t>
            </w:r>
            <w:r w:rsidR="001E392D" w:rsidRPr="006C4628">
              <w:rPr>
                <w:rFonts w:ascii="Times New Roman" w:hAnsi="Times New Roman" w:cs="Times New Roman"/>
                <w:color w:val="000000"/>
                <w:sz w:val="24"/>
                <w:szCs w:val="24"/>
                <w:lang w:val="es-ES"/>
                <w:rPrChange w:id="5107" w:author="chris" w:date="2015-04-19T12:09:00Z">
                  <w:rPr>
                    <w:rFonts w:ascii="Times New Roman" w:hAnsi="Times New Roman" w:cs="Times New Roman"/>
                    <w:color w:val="000000"/>
                    <w:sz w:val="24"/>
                    <w:szCs w:val="24"/>
                  </w:rPr>
                </w:rPrChange>
              </w:rPr>
              <w:t xml:space="preserve"> y ( 8 – 3 ) = </w:t>
            </w:r>
            <w:r w:rsidR="001E392D" w:rsidRPr="006C4628">
              <w:rPr>
                <w:rFonts w:ascii="Times New Roman" w:hAnsi="Times New Roman" w:cs="Times New Roman"/>
                <w:b/>
                <w:color w:val="000000"/>
                <w:sz w:val="24"/>
                <w:szCs w:val="24"/>
                <w:lang w:val="es-ES"/>
                <w:rPrChange w:id="5108" w:author="chris" w:date="2015-04-19T12:09:00Z">
                  <w:rPr>
                    <w:rFonts w:ascii="Times New Roman" w:hAnsi="Times New Roman" w:cs="Times New Roman"/>
                    <w:b/>
                    <w:color w:val="000000"/>
                    <w:sz w:val="24"/>
                    <w:szCs w:val="24"/>
                  </w:rPr>
                </w:rPrChange>
              </w:rPr>
              <w:t>5</w:t>
            </w:r>
          </w:p>
          <w:p w14:paraId="7CEF4AF3" w14:textId="77777777" w:rsidR="00164B1E" w:rsidRPr="006C4628" w:rsidRDefault="00164B1E" w:rsidP="00E6040C">
            <w:pPr>
              <w:rPr>
                <w:rFonts w:ascii="Times New Roman" w:hAnsi="Times New Roman" w:cs="Times New Roman"/>
                <w:color w:val="000000"/>
                <w:sz w:val="24"/>
                <w:szCs w:val="24"/>
                <w:lang w:val="es-ES"/>
                <w:rPrChange w:id="5109" w:author="chris" w:date="2015-04-19T12:09:00Z">
                  <w:rPr>
                    <w:rFonts w:ascii="Times New Roman" w:hAnsi="Times New Roman" w:cs="Times New Roman"/>
                    <w:color w:val="000000"/>
                    <w:sz w:val="24"/>
                    <w:szCs w:val="24"/>
                  </w:rPr>
                </w:rPrChange>
              </w:rPr>
            </w:pPr>
          </w:p>
          <w:p w14:paraId="031B5361" w14:textId="41748B80" w:rsidR="00164B1E" w:rsidRPr="006C4628" w:rsidRDefault="001E392D" w:rsidP="00E6040C">
            <w:pPr>
              <w:rPr>
                <w:rFonts w:ascii="Times New Roman" w:hAnsi="Times New Roman" w:cs="Times New Roman"/>
                <w:color w:val="000000"/>
                <w:sz w:val="24"/>
                <w:szCs w:val="24"/>
                <w:lang w:val="es-ES"/>
                <w:rPrChange w:id="511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11"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color w:val="000000"/>
                <w:sz w:val="24"/>
                <w:szCs w:val="24"/>
                <w:lang w:val="es-ES"/>
                <w:rPrChange w:id="5112" w:author="chris" w:date="2015-04-19T12:09:00Z">
                  <w:rPr>
                    <w:rFonts w:ascii="Times New Roman" w:hAnsi="Times New Roman" w:cs="Times New Roman"/>
                    <w:color w:val="000000"/>
                    <w:sz w:val="24"/>
                    <w:szCs w:val="24"/>
                  </w:rPr>
                </w:rPrChange>
              </w:rPr>
              <w:t xml:space="preserve">3 x 2 + </w:t>
            </w:r>
            <w:r w:rsidR="00164B1E" w:rsidRPr="006C4628">
              <w:rPr>
                <w:rFonts w:ascii="Times New Roman" w:hAnsi="Times New Roman" w:cs="Times New Roman"/>
                <w:b/>
                <w:color w:val="000000"/>
                <w:sz w:val="24"/>
                <w:szCs w:val="24"/>
                <w:lang w:val="es-ES"/>
                <w:rPrChange w:id="5113" w:author="chris" w:date="2015-04-19T12:09:00Z">
                  <w:rPr>
                    <w:rFonts w:ascii="Times New Roman" w:hAnsi="Times New Roman" w:cs="Times New Roman"/>
                    <w:b/>
                    <w:color w:val="000000"/>
                    <w:sz w:val="24"/>
                    <w:szCs w:val="24"/>
                  </w:rPr>
                </w:rPrChange>
              </w:rPr>
              <w:t>9</w:t>
            </w:r>
            <w:r w:rsidR="00164B1E" w:rsidRPr="006C4628">
              <w:rPr>
                <w:rFonts w:ascii="Times New Roman" w:hAnsi="Times New Roman" w:cs="Times New Roman"/>
                <w:color w:val="000000"/>
                <w:sz w:val="24"/>
                <w:szCs w:val="24"/>
                <w:lang w:val="es-ES"/>
                <w:rPrChange w:id="5114" w:author="chris" w:date="2015-04-19T12:09:00Z">
                  <w:rPr>
                    <w:rFonts w:ascii="Times New Roman" w:hAnsi="Times New Roman" w:cs="Times New Roman"/>
                    <w:color w:val="000000"/>
                    <w:sz w:val="24"/>
                    <w:szCs w:val="24"/>
                  </w:rPr>
                </w:rPrChange>
              </w:rPr>
              <w:t xml:space="preserve"> x </w:t>
            </w:r>
            <w:r w:rsidR="00164B1E" w:rsidRPr="006C4628">
              <w:rPr>
                <w:rFonts w:ascii="Times New Roman" w:hAnsi="Times New Roman" w:cs="Times New Roman"/>
                <w:b/>
                <w:color w:val="000000"/>
                <w:sz w:val="24"/>
                <w:szCs w:val="24"/>
                <w:lang w:val="es-ES"/>
                <w:rPrChange w:id="5115" w:author="chris" w:date="2015-04-19T12:09:00Z">
                  <w:rPr>
                    <w:rFonts w:ascii="Times New Roman" w:hAnsi="Times New Roman" w:cs="Times New Roman"/>
                    <w:b/>
                    <w:color w:val="000000"/>
                    <w:sz w:val="24"/>
                    <w:szCs w:val="24"/>
                  </w:rPr>
                </w:rPrChange>
              </w:rPr>
              <w:t>5</w:t>
            </w:r>
            <w:r w:rsidR="00164B1E" w:rsidRPr="006C4628">
              <w:rPr>
                <w:rFonts w:ascii="Times New Roman" w:hAnsi="Times New Roman" w:cs="Times New Roman"/>
                <w:color w:val="000000"/>
                <w:sz w:val="24"/>
                <w:szCs w:val="24"/>
                <w:lang w:val="es-ES"/>
                <w:rPrChange w:id="5116" w:author="chris" w:date="2015-04-19T12:09:00Z">
                  <w:rPr>
                    <w:rFonts w:ascii="Times New Roman" w:hAnsi="Times New Roman" w:cs="Times New Roman"/>
                    <w:color w:val="000000"/>
                    <w:sz w:val="24"/>
                    <w:szCs w:val="24"/>
                  </w:rPr>
                </w:rPrChange>
              </w:rPr>
              <w:t xml:space="preserve"> – 5 x 2</w:t>
            </w:r>
          </w:p>
          <w:p w14:paraId="4A5A5088" w14:textId="77777777" w:rsidR="00164B1E" w:rsidRPr="006C4628" w:rsidRDefault="00164B1E" w:rsidP="00E6040C">
            <w:pPr>
              <w:rPr>
                <w:rFonts w:ascii="Times New Roman" w:hAnsi="Times New Roman" w:cs="Times New Roman"/>
                <w:color w:val="000000"/>
                <w:sz w:val="24"/>
                <w:szCs w:val="24"/>
                <w:lang w:val="es-ES"/>
                <w:rPrChange w:id="5117" w:author="chris" w:date="2015-04-19T12:09:00Z">
                  <w:rPr>
                    <w:rFonts w:ascii="Times New Roman" w:hAnsi="Times New Roman" w:cs="Times New Roman"/>
                    <w:color w:val="000000"/>
                    <w:sz w:val="24"/>
                    <w:szCs w:val="24"/>
                  </w:rPr>
                </w:rPrChange>
              </w:rPr>
            </w:pPr>
          </w:p>
          <w:p w14:paraId="05D05644" w14:textId="1E594A72" w:rsidR="00164B1E" w:rsidRPr="006C4628" w:rsidRDefault="00164B1E" w:rsidP="00E6040C">
            <w:pPr>
              <w:rPr>
                <w:rFonts w:ascii="Times New Roman" w:hAnsi="Times New Roman" w:cs="Times New Roman"/>
                <w:b/>
                <w:color w:val="000000"/>
                <w:sz w:val="24"/>
                <w:szCs w:val="24"/>
                <w:lang w:val="es-ES"/>
                <w:rPrChange w:id="511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119" w:author="chris" w:date="2015-04-19T12:09:00Z">
                  <w:rPr>
                    <w:rFonts w:ascii="Times New Roman" w:hAnsi="Times New Roman" w:cs="Times New Roman"/>
                    <w:color w:val="000000"/>
                    <w:sz w:val="24"/>
                    <w:szCs w:val="24"/>
                  </w:rPr>
                </w:rPrChange>
              </w:rPr>
              <w:t xml:space="preserve">- Luego, se efectúan las </w:t>
            </w:r>
            <w:r w:rsidR="00884AD4" w:rsidRPr="006C4628">
              <w:rPr>
                <w:rFonts w:ascii="Times New Roman" w:hAnsi="Times New Roman" w:cs="Times New Roman"/>
                <w:color w:val="000000"/>
                <w:sz w:val="24"/>
                <w:szCs w:val="24"/>
                <w:lang w:val="es-ES"/>
                <w:rPrChange w:id="5120" w:author="chris" w:date="2015-04-19T12:09:00Z">
                  <w:rPr>
                    <w:rFonts w:ascii="Times New Roman" w:hAnsi="Times New Roman" w:cs="Times New Roman"/>
                    <w:color w:val="000000"/>
                    <w:sz w:val="24"/>
                    <w:szCs w:val="24"/>
                  </w:rPr>
                </w:rPrChange>
              </w:rPr>
              <w:t>multiplicaciones y divisiones, en el orden en que aparecen, de izquierda a derecha</w:t>
            </w:r>
            <w:r w:rsidRPr="006C4628">
              <w:rPr>
                <w:rFonts w:ascii="Times New Roman" w:hAnsi="Times New Roman" w:cs="Times New Roman"/>
                <w:color w:val="000000"/>
                <w:sz w:val="24"/>
                <w:szCs w:val="24"/>
                <w:lang w:val="es-ES"/>
                <w:rPrChange w:id="5121" w:author="chris" w:date="2015-04-19T12:09:00Z">
                  <w:rPr>
                    <w:rFonts w:ascii="Times New Roman" w:hAnsi="Times New Roman" w:cs="Times New Roman"/>
                    <w:color w:val="000000"/>
                    <w:sz w:val="24"/>
                    <w:szCs w:val="24"/>
                  </w:rPr>
                </w:rPrChange>
              </w:rPr>
              <w:t>:</w:t>
            </w:r>
            <w:r w:rsidR="00884AD4" w:rsidRPr="006C4628">
              <w:rPr>
                <w:rFonts w:ascii="Times New Roman" w:hAnsi="Times New Roman" w:cs="Times New Roman"/>
                <w:color w:val="000000"/>
                <w:sz w:val="24"/>
                <w:szCs w:val="24"/>
                <w:lang w:val="es-ES"/>
                <w:rPrChange w:id="5122" w:author="chris" w:date="2015-04-19T12:09:00Z">
                  <w:rPr>
                    <w:rFonts w:ascii="Times New Roman" w:hAnsi="Times New Roman" w:cs="Times New Roman"/>
                    <w:color w:val="000000"/>
                    <w:sz w:val="24"/>
                    <w:szCs w:val="24"/>
                  </w:rPr>
                </w:rPrChange>
              </w:rPr>
              <w:t xml:space="preserve"> 3 x 2 = </w:t>
            </w:r>
            <w:r w:rsidR="00884AD4" w:rsidRPr="006C4628">
              <w:rPr>
                <w:rFonts w:ascii="Times New Roman" w:hAnsi="Times New Roman" w:cs="Times New Roman"/>
                <w:b/>
                <w:color w:val="000000"/>
                <w:sz w:val="24"/>
                <w:szCs w:val="24"/>
                <w:lang w:val="es-ES"/>
                <w:rPrChange w:id="5123" w:author="chris" w:date="2015-04-19T12:09:00Z">
                  <w:rPr>
                    <w:rFonts w:ascii="Times New Roman" w:hAnsi="Times New Roman" w:cs="Times New Roman"/>
                    <w:b/>
                    <w:color w:val="000000"/>
                    <w:sz w:val="24"/>
                    <w:szCs w:val="24"/>
                  </w:rPr>
                </w:rPrChange>
              </w:rPr>
              <w:t>6</w:t>
            </w:r>
            <w:r w:rsidR="00884AD4" w:rsidRPr="006C4628">
              <w:rPr>
                <w:rFonts w:ascii="Times New Roman" w:hAnsi="Times New Roman" w:cs="Times New Roman"/>
                <w:color w:val="000000"/>
                <w:sz w:val="24"/>
                <w:szCs w:val="24"/>
                <w:lang w:val="es-ES"/>
                <w:rPrChange w:id="5124" w:author="chris" w:date="2015-04-19T12:09:00Z">
                  <w:rPr>
                    <w:rFonts w:ascii="Times New Roman" w:hAnsi="Times New Roman" w:cs="Times New Roman"/>
                    <w:color w:val="000000"/>
                    <w:sz w:val="24"/>
                    <w:szCs w:val="24"/>
                  </w:rPr>
                </w:rPrChange>
              </w:rPr>
              <w:t xml:space="preserve">, </w:t>
            </w:r>
            <w:del w:id="5125" w:author="chris" w:date="2015-04-19T13:49:00Z">
              <w:r w:rsidR="00F82C46" w:rsidRPr="006C4628" w:rsidDel="00073869">
                <w:rPr>
                  <w:rFonts w:ascii="Times New Roman" w:hAnsi="Times New Roman" w:cs="Times New Roman"/>
                  <w:color w:val="000000"/>
                  <w:sz w:val="24"/>
                  <w:szCs w:val="24"/>
                  <w:lang w:val="es-ES"/>
                  <w:rPrChange w:id="5126" w:author="chris" w:date="2015-04-19T12:09:00Z">
                    <w:rPr>
                      <w:rFonts w:ascii="Times New Roman" w:hAnsi="Times New Roman" w:cs="Times New Roman"/>
                      <w:color w:val="000000"/>
                      <w:sz w:val="24"/>
                      <w:szCs w:val="24"/>
                    </w:rPr>
                  </w:rPrChange>
                </w:rPr>
                <w:delText xml:space="preserve">luego </w:delText>
              </w:r>
            </w:del>
            <w:ins w:id="5127" w:author="chris" w:date="2015-04-19T13:49:00Z">
              <w:r w:rsidR="00073869" w:rsidRPr="006C4628">
                <w:rPr>
                  <w:rFonts w:ascii="Times New Roman" w:hAnsi="Times New Roman" w:cs="Times New Roman"/>
                  <w:color w:val="000000"/>
                  <w:sz w:val="24"/>
                  <w:szCs w:val="24"/>
                  <w:lang w:val="es-ES"/>
                  <w:rPrChange w:id="5128" w:author="chris" w:date="2015-04-19T12:09:00Z">
                    <w:rPr>
                      <w:rFonts w:ascii="Times New Roman" w:hAnsi="Times New Roman" w:cs="Times New Roman"/>
                      <w:color w:val="000000"/>
                      <w:sz w:val="24"/>
                      <w:szCs w:val="24"/>
                    </w:rPr>
                  </w:rPrChange>
                </w:rPr>
                <w:t xml:space="preserve"> </w:t>
              </w:r>
            </w:ins>
            <w:r w:rsidR="00F82C46" w:rsidRPr="006C4628">
              <w:rPr>
                <w:rFonts w:ascii="Times New Roman" w:hAnsi="Times New Roman" w:cs="Times New Roman"/>
                <w:color w:val="000000"/>
                <w:sz w:val="24"/>
                <w:szCs w:val="24"/>
                <w:lang w:val="es-ES"/>
                <w:rPrChange w:id="5129" w:author="chris" w:date="2015-04-19T12:09:00Z">
                  <w:rPr>
                    <w:rFonts w:ascii="Times New Roman" w:hAnsi="Times New Roman" w:cs="Times New Roman"/>
                    <w:color w:val="000000"/>
                    <w:sz w:val="24"/>
                    <w:szCs w:val="24"/>
                  </w:rPr>
                </w:rPrChange>
              </w:rPr>
              <w:t xml:space="preserve">9 x 5 = </w:t>
            </w:r>
            <w:r w:rsidR="00F82C46" w:rsidRPr="006C4628">
              <w:rPr>
                <w:rFonts w:ascii="Times New Roman" w:hAnsi="Times New Roman" w:cs="Times New Roman"/>
                <w:b/>
                <w:color w:val="000000"/>
                <w:sz w:val="24"/>
                <w:szCs w:val="24"/>
                <w:lang w:val="es-ES"/>
                <w:rPrChange w:id="5130" w:author="chris" w:date="2015-04-19T12:09:00Z">
                  <w:rPr>
                    <w:rFonts w:ascii="Times New Roman" w:hAnsi="Times New Roman" w:cs="Times New Roman"/>
                    <w:b/>
                    <w:color w:val="000000"/>
                    <w:sz w:val="24"/>
                    <w:szCs w:val="24"/>
                  </w:rPr>
                </w:rPrChange>
              </w:rPr>
              <w:t>45</w:t>
            </w:r>
            <w:r w:rsidR="00F82C46" w:rsidRPr="006C4628">
              <w:rPr>
                <w:rFonts w:ascii="Times New Roman" w:hAnsi="Times New Roman" w:cs="Times New Roman"/>
                <w:color w:val="000000"/>
                <w:sz w:val="24"/>
                <w:szCs w:val="24"/>
                <w:lang w:val="es-ES"/>
                <w:rPrChange w:id="5131" w:author="chris" w:date="2015-04-19T12:09:00Z">
                  <w:rPr>
                    <w:rFonts w:ascii="Times New Roman" w:hAnsi="Times New Roman" w:cs="Times New Roman"/>
                    <w:color w:val="000000"/>
                    <w:sz w:val="24"/>
                    <w:szCs w:val="24"/>
                  </w:rPr>
                </w:rPrChange>
              </w:rPr>
              <w:t xml:space="preserve"> y </w:t>
            </w:r>
            <w:del w:id="5132" w:author="chris" w:date="2015-04-19T13:48:00Z">
              <w:r w:rsidR="00F82C46" w:rsidRPr="006C4628" w:rsidDel="00073869">
                <w:rPr>
                  <w:rFonts w:ascii="Times New Roman" w:hAnsi="Times New Roman" w:cs="Times New Roman"/>
                  <w:color w:val="000000"/>
                  <w:sz w:val="24"/>
                  <w:szCs w:val="24"/>
                  <w:lang w:val="es-ES"/>
                  <w:rPrChange w:id="5133" w:author="chris" w:date="2015-04-19T12:09:00Z">
                    <w:rPr>
                      <w:rFonts w:ascii="Times New Roman" w:hAnsi="Times New Roman" w:cs="Times New Roman"/>
                      <w:color w:val="000000"/>
                      <w:sz w:val="24"/>
                      <w:szCs w:val="24"/>
                    </w:rPr>
                  </w:rPrChange>
                </w:rPr>
                <w:delText xml:space="preserve">finalmente </w:delText>
              </w:r>
            </w:del>
            <w:r w:rsidR="00F82C46" w:rsidRPr="006C4628">
              <w:rPr>
                <w:rFonts w:ascii="Times New Roman" w:hAnsi="Times New Roman" w:cs="Times New Roman"/>
                <w:color w:val="000000"/>
                <w:sz w:val="24"/>
                <w:szCs w:val="24"/>
                <w:lang w:val="es-ES"/>
                <w:rPrChange w:id="5134" w:author="chris" w:date="2015-04-19T12:09:00Z">
                  <w:rPr>
                    <w:rFonts w:ascii="Times New Roman" w:hAnsi="Times New Roman" w:cs="Times New Roman"/>
                    <w:color w:val="000000"/>
                    <w:sz w:val="24"/>
                    <w:szCs w:val="24"/>
                  </w:rPr>
                </w:rPrChange>
              </w:rPr>
              <w:t xml:space="preserve">5 x 2 = </w:t>
            </w:r>
            <w:r w:rsidR="00F82C46" w:rsidRPr="006C4628">
              <w:rPr>
                <w:rFonts w:ascii="Times New Roman" w:hAnsi="Times New Roman" w:cs="Times New Roman"/>
                <w:b/>
                <w:color w:val="000000"/>
                <w:sz w:val="24"/>
                <w:szCs w:val="24"/>
                <w:lang w:val="es-ES"/>
                <w:rPrChange w:id="5135" w:author="chris" w:date="2015-04-19T12:09:00Z">
                  <w:rPr>
                    <w:rFonts w:ascii="Times New Roman" w:hAnsi="Times New Roman" w:cs="Times New Roman"/>
                    <w:b/>
                    <w:color w:val="000000"/>
                    <w:sz w:val="24"/>
                    <w:szCs w:val="24"/>
                  </w:rPr>
                </w:rPrChange>
              </w:rPr>
              <w:t>10</w:t>
            </w:r>
          </w:p>
          <w:p w14:paraId="248A258D" w14:textId="77777777" w:rsidR="00164B1E" w:rsidRPr="006C4628" w:rsidRDefault="00164B1E" w:rsidP="00E6040C">
            <w:pPr>
              <w:rPr>
                <w:rFonts w:ascii="Times New Roman" w:hAnsi="Times New Roman" w:cs="Times New Roman"/>
                <w:color w:val="000000"/>
                <w:sz w:val="24"/>
                <w:szCs w:val="24"/>
                <w:lang w:val="es-ES"/>
                <w:rPrChange w:id="5136" w:author="chris" w:date="2015-04-19T12:09:00Z">
                  <w:rPr>
                    <w:rFonts w:ascii="Times New Roman" w:hAnsi="Times New Roman" w:cs="Times New Roman"/>
                    <w:color w:val="000000"/>
                    <w:sz w:val="24"/>
                    <w:szCs w:val="24"/>
                  </w:rPr>
                </w:rPrChange>
              </w:rPr>
            </w:pPr>
          </w:p>
          <w:p w14:paraId="62CF6A90" w14:textId="749DE1D2" w:rsidR="00164B1E" w:rsidRPr="006C4628" w:rsidRDefault="00F82C46" w:rsidP="00E6040C">
            <w:pPr>
              <w:rPr>
                <w:rFonts w:ascii="Times New Roman" w:hAnsi="Times New Roman" w:cs="Times New Roman"/>
                <w:color w:val="000000"/>
                <w:sz w:val="24"/>
                <w:szCs w:val="24"/>
                <w:lang w:val="es-ES"/>
                <w:rPrChange w:id="513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38"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b/>
                <w:color w:val="000000"/>
                <w:sz w:val="24"/>
                <w:szCs w:val="24"/>
                <w:lang w:val="es-ES"/>
                <w:rPrChange w:id="5139" w:author="chris" w:date="2015-04-19T12:09:00Z">
                  <w:rPr>
                    <w:rFonts w:ascii="Times New Roman" w:hAnsi="Times New Roman" w:cs="Times New Roman"/>
                    <w:b/>
                    <w:color w:val="000000"/>
                    <w:sz w:val="24"/>
                    <w:szCs w:val="24"/>
                  </w:rPr>
                </w:rPrChange>
              </w:rPr>
              <w:t>6</w:t>
            </w:r>
            <w:r w:rsidR="00164B1E" w:rsidRPr="006C4628">
              <w:rPr>
                <w:rFonts w:ascii="Times New Roman" w:hAnsi="Times New Roman" w:cs="Times New Roman"/>
                <w:color w:val="000000"/>
                <w:sz w:val="24"/>
                <w:szCs w:val="24"/>
                <w:lang w:val="es-ES"/>
                <w:rPrChange w:id="5140" w:author="chris" w:date="2015-04-19T12:09:00Z">
                  <w:rPr>
                    <w:rFonts w:ascii="Times New Roman" w:hAnsi="Times New Roman" w:cs="Times New Roman"/>
                    <w:color w:val="000000"/>
                    <w:sz w:val="24"/>
                    <w:szCs w:val="24"/>
                  </w:rPr>
                </w:rPrChange>
              </w:rPr>
              <w:t xml:space="preserve"> + </w:t>
            </w:r>
            <w:r w:rsidR="00164B1E" w:rsidRPr="006C4628">
              <w:rPr>
                <w:rFonts w:ascii="Times New Roman" w:hAnsi="Times New Roman" w:cs="Times New Roman"/>
                <w:b/>
                <w:color w:val="000000"/>
                <w:sz w:val="24"/>
                <w:szCs w:val="24"/>
                <w:lang w:val="es-ES"/>
                <w:rPrChange w:id="5141" w:author="chris" w:date="2015-04-19T12:09:00Z">
                  <w:rPr>
                    <w:rFonts w:ascii="Times New Roman" w:hAnsi="Times New Roman" w:cs="Times New Roman"/>
                    <w:b/>
                    <w:color w:val="000000"/>
                    <w:sz w:val="24"/>
                    <w:szCs w:val="24"/>
                  </w:rPr>
                </w:rPrChange>
              </w:rPr>
              <w:t>45</w:t>
            </w:r>
            <w:r w:rsidR="00164B1E" w:rsidRPr="006C4628">
              <w:rPr>
                <w:rFonts w:ascii="Times New Roman" w:hAnsi="Times New Roman" w:cs="Times New Roman"/>
                <w:color w:val="000000"/>
                <w:sz w:val="24"/>
                <w:szCs w:val="24"/>
                <w:lang w:val="es-ES"/>
                <w:rPrChange w:id="5142" w:author="chris" w:date="2015-04-19T12:09:00Z">
                  <w:rPr>
                    <w:rFonts w:ascii="Times New Roman" w:hAnsi="Times New Roman" w:cs="Times New Roman"/>
                    <w:color w:val="000000"/>
                    <w:sz w:val="24"/>
                    <w:szCs w:val="24"/>
                  </w:rPr>
                </w:rPrChange>
              </w:rPr>
              <w:t xml:space="preserve"> – </w:t>
            </w:r>
            <w:r w:rsidR="00164B1E" w:rsidRPr="006C4628">
              <w:rPr>
                <w:rFonts w:ascii="Times New Roman" w:hAnsi="Times New Roman" w:cs="Times New Roman"/>
                <w:b/>
                <w:color w:val="000000"/>
                <w:sz w:val="24"/>
                <w:szCs w:val="24"/>
                <w:lang w:val="es-ES"/>
                <w:rPrChange w:id="5143" w:author="chris" w:date="2015-04-19T12:09:00Z">
                  <w:rPr>
                    <w:rFonts w:ascii="Times New Roman" w:hAnsi="Times New Roman" w:cs="Times New Roman"/>
                    <w:b/>
                    <w:color w:val="000000"/>
                    <w:sz w:val="24"/>
                    <w:szCs w:val="24"/>
                  </w:rPr>
                </w:rPrChange>
              </w:rPr>
              <w:t>10</w:t>
            </w:r>
          </w:p>
          <w:p w14:paraId="4A37F612" w14:textId="77777777" w:rsidR="00164B1E" w:rsidRPr="006C4628" w:rsidRDefault="00164B1E" w:rsidP="00E6040C">
            <w:pPr>
              <w:rPr>
                <w:rFonts w:ascii="Times New Roman" w:hAnsi="Times New Roman" w:cs="Times New Roman"/>
                <w:color w:val="000000"/>
                <w:sz w:val="24"/>
                <w:szCs w:val="24"/>
                <w:lang w:val="es-ES"/>
                <w:rPrChange w:id="5144" w:author="chris" w:date="2015-04-19T12:09:00Z">
                  <w:rPr>
                    <w:rFonts w:ascii="Times New Roman" w:hAnsi="Times New Roman" w:cs="Times New Roman"/>
                    <w:color w:val="000000"/>
                    <w:sz w:val="24"/>
                    <w:szCs w:val="24"/>
                  </w:rPr>
                </w:rPrChange>
              </w:rPr>
            </w:pPr>
          </w:p>
          <w:p w14:paraId="5FE7EF9F" w14:textId="0EC5DB94" w:rsidR="00164B1E" w:rsidRPr="006C4628" w:rsidRDefault="00164B1E" w:rsidP="00E6040C">
            <w:pPr>
              <w:rPr>
                <w:rFonts w:ascii="Times New Roman" w:hAnsi="Times New Roman" w:cs="Times New Roman"/>
                <w:color w:val="000000"/>
                <w:sz w:val="24"/>
                <w:szCs w:val="24"/>
                <w:lang w:val="es-ES"/>
                <w:rPrChange w:id="514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46" w:author="chris" w:date="2015-04-19T12:09:00Z">
                  <w:rPr>
                    <w:rFonts w:ascii="Times New Roman" w:hAnsi="Times New Roman" w:cs="Times New Roman"/>
                    <w:color w:val="000000"/>
                    <w:sz w:val="24"/>
                    <w:szCs w:val="24"/>
                  </w:rPr>
                </w:rPrChange>
              </w:rPr>
              <w:t>- Por último, se efectúan las sumas y las restas</w:t>
            </w:r>
            <w:r w:rsidR="00F82C46" w:rsidRPr="006C4628">
              <w:rPr>
                <w:rFonts w:ascii="Times New Roman" w:hAnsi="Times New Roman" w:cs="Times New Roman"/>
                <w:color w:val="000000"/>
                <w:sz w:val="24"/>
                <w:szCs w:val="24"/>
                <w:lang w:val="es-ES"/>
                <w:rPrChange w:id="5147" w:author="chris" w:date="2015-04-19T12:09:00Z">
                  <w:rPr>
                    <w:rFonts w:ascii="Times New Roman" w:hAnsi="Times New Roman" w:cs="Times New Roman"/>
                    <w:color w:val="000000"/>
                    <w:sz w:val="24"/>
                    <w:szCs w:val="24"/>
                  </w:rPr>
                </w:rPrChange>
              </w:rPr>
              <w:t xml:space="preserve"> en el orden en que aparecen, de izquierda a derecha</w:t>
            </w:r>
            <w:r w:rsidRPr="006C4628">
              <w:rPr>
                <w:rFonts w:ascii="Times New Roman" w:hAnsi="Times New Roman" w:cs="Times New Roman"/>
                <w:color w:val="000000"/>
                <w:sz w:val="24"/>
                <w:szCs w:val="24"/>
                <w:lang w:val="es-ES"/>
                <w:rPrChange w:id="5148" w:author="chris" w:date="2015-04-19T12:09:00Z">
                  <w:rPr>
                    <w:rFonts w:ascii="Times New Roman" w:hAnsi="Times New Roman" w:cs="Times New Roman"/>
                    <w:color w:val="000000"/>
                    <w:sz w:val="24"/>
                    <w:szCs w:val="24"/>
                  </w:rPr>
                </w:rPrChange>
              </w:rPr>
              <w:t>:</w:t>
            </w:r>
            <w:r w:rsidR="00F82C46" w:rsidRPr="006C4628">
              <w:rPr>
                <w:rFonts w:ascii="Times New Roman" w:hAnsi="Times New Roman" w:cs="Times New Roman"/>
                <w:color w:val="000000"/>
                <w:sz w:val="24"/>
                <w:szCs w:val="24"/>
                <w:lang w:val="es-ES"/>
                <w:rPrChange w:id="5149" w:author="chris" w:date="2015-04-19T12:09:00Z">
                  <w:rPr>
                    <w:rFonts w:ascii="Times New Roman" w:hAnsi="Times New Roman" w:cs="Times New Roman"/>
                    <w:color w:val="000000"/>
                    <w:sz w:val="24"/>
                    <w:szCs w:val="24"/>
                  </w:rPr>
                </w:rPrChange>
              </w:rPr>
              <w:t xml:space="preserve"> 6 + 45 = </w:t>
            </w:r>
            <w:r w:rsidR="00F82C46" w:rsidRPr="006C4628">
              <w:rPr>
                <w:rFonts w:ascii="Times New Roman" w:hAnsi="Times New Roman" w:cs="Times New Roman"/>
                <w:b/>
                <w:color w:val="000000"/>
                <w:sz w:val="24"/>
                <w:szCs w:val="24"/>
                <w:lang w:val="es-ES"/>
                <w:rPrChange w:id="5150" w:author="chris" w:date="2015-04-19T12:09:00Z">
                  <w:rPr>
                    <w:rFonts w:ascii="Times New Roman" w:hAnsi="Times New Roman" w:cs="Times New Roman"/>
                    <w:b/>
                    <w:color w:val="000000"/>
                    <w:sz w:val="24"/>
                    <w:szCs w:val="24"/>
                  </w:rPr>
                </w:rPrChange>
              </w:rPr>
              <w:t>51</w:t>
            </w:r>
          </w:p>
          <w:p w14:paraId="5FE093DB" w14:textId="7EEE13AF" w:rsidR="00164B1E" w:rsidRPr="006C4628" w:rsidDel="000624AF" w:rsidRDefault="00164B1E" w:rsidP="00E6040C">
            <w:pPr>
              <w:rPr>
                <w:del w:id="5151" w:author="chris" w:date="2015-04-19T13:31:00Z"/>
                <w:rFonts w:ascii="Times New Roman" w:hAnsi="Times New Roman" w:cs="Times New Roman"/>
                <w:color w:val="000000"/>
                <w:sz w:val="24"/>
                <w:szCs w:val="24"/>
                <w:lang w:val="es-ES"/>
                <w:rPrChange w:id="5152" w:author="chris" w:date="2015-04-19T12:09:00Z">
                  <w:rPr>
                    <w:del w:id="5153" w:author="chris" w:date="2015-04-19T13:31:00Z"/>
                    <w:rFonts w:ascii="Times New Roman" w:hAnsi="Times New Roman" w:cs="Times New Roman"/>
                    <w:color w:val="000000"/>
                    <w:sz w:val="24"/>
                    <w:szCs w:val="24"/>
                  </w:rPr>
                </w:rPrChange>
              </w:rPr>
            </w:pPr>
          </w:p>
          <w:p w14:paraId="35814B84" w14:textId="60D361E0" w:rsidR="008F0E80" w:rsidRPr="006C4628" w:rsidRDefault="00F82C46" w:rsidP="00E6040C">
            <w:pPr>
              <w:rPr>
                <w:rFonts w:ascii="Times New Roman" w:hAnsi="Times New Roman" w:cs="Times New Roman"/>
                <w:color w:val="000000"/>
                <w:sz w:val="24"/>
                <w:szCs w:val="24"/>
                <w:lang w:val="es-ES"/>
                <w:rPrChange w:id="515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55" w:author="chris" w:date="2015-04-19T12:09:00Z">
                  <w:rPr>
                    <w:rFonts w:ascii="Times New Roman" w:hAnsi="Times New Roman" w:cs="Times New Roman"/>
                    <w:color w:val="000000"/>
                    <w:sz w:val="24"/>
                    <w:szCs w:val="24"/>
                  </w:rPr>
                </w:rPrChange>
              </w:rPr>
              <w:t xml:space="preserve">                        </w:t>
            </w:r>
            <w:r w:rsidR="00164B1E" w:rsidRPr="006C4628">
              <w:rPr>
                <w:rFonts w:ascii="Times New Roman" w:hAnsi="Times New Roman" w:cs="Times New Roman"/>
                <w:b/>
                <w:color w:val="000000"/>
                <w:sz w:val="24"/>
                <w:szCs w:val="24"/>
                <w:lang w:val="es-ES"/>
                <w:rPrChange w:id="5156" w:author="chris" w:date="2015-04-19T12:09:00Z">
                  <w:rPr>
                    <w:rFonts w:ascii="Times New Roman" w:hAnsi="Times New Roman" w:cs="Times New Roman"/>
                    <w:b/>
                    <w:color w:val="000000"/>
                    <w:sz w:val="24"/>
                    <w:szCs w:val="24"/>
                  </w:rPr>
                </w:rPrChange>
              </w:rPr>
              <w:t>51</w:t>
            </w:r>
            <w:r w:rsidRPr="006C4628">
              <w:rPr>
                <w:rFonts w:ascii="Times New Roman" w:hAnsi="Times New Roman" w:cs="Times New Roman"/>
                <w:color w:val="000000"/>
                <w:sz w:val="24"/>
                <w:szCs w:val="24"/>
                <w:lang w:val="es-ES"/>
                <w:rPrChange w:id="5157" w:author="chris" w:date="2015-04-19T12:09:00Z">
                  <w:rPr>
                    <w:rFonts w:ascii="Times New Roman" w:hAnsi="Times New Roman" w:cs="Times New Roman"/>
                    <w:color w:val="000000"/>
                    <w:sz w:val="24"/>
                    <w:szCs w:val="24"/>
                  </w:rPr>
                </w:rPrChange>
              </w:rPr>
              <w:t xml:space="preserve"> – 10 </w:t>
            </w:r>
          </w:p>
          <w:p w14:paraId="285EC789" w14:textId="6289C497" w:rsidR="00F82C46" w:rsidRPr="006C4628" w:rsidRDefault="00F82C46" w:rsidP="00E6040C">
            <w:pPr>
              <w:rPr>
                <w:rFonts w:ascii="Times New Roman" w:hAnsi="Times New Roman" w:cs="Times New Roman"/>
                <w:color w:val="000000"/>
                <w:sz w:val="24"/>
                <w:szCs w:val="24"/>
                <w:lang w:val="es-ES"/>
                <w:rPrChange w:id="515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59" w:author="chris" w:date="2015-04-19T12:09:00Z">
                  <w:rPr>
                    <w:rFonts w:ascii="Times New Roman" w:hAnsi="Times New Roman" w:cs="Times New Roman"/>
                    <w:color w:val="000000"/>
                    <w:sz w:val="24"/>
                    <w:szCs w:val="24"/>
                  </w:rPr>
                </w:rPrChange>
              </w:rPr>
              <w:t>Y finalmente</w:t>
            </w:r>
            <w:ins w:id="5160" w:author="chris" w:date="2015-04-19T13:49:00Z">
              <w:r w:rsidR="00073869">
                <w:rPr>
                  <w:rFonts w:ascii="Times New Roman" w:hAnsi="Times New Roman" w:cs="Times New Roman"/>
                  <w:color w:val="000000"/>
                  <w:sz w:val="24"/>
                  <w:szCs w:val="24"/>
                  <w:lang w:val="es-ES"/>
                </w:rPr>
                <w:t>,</w:t>
              </w:r>
            </w:ins>
            <w:r w:rsidRPr="006C4628">
              <w:rPr>
                <w:rFonts w:ascii="Times New Roman" w:hAnsi="Times New Roman" w:cs="Times New Roman"/>
                <w:color w:val="000000"/>
                <w:sz w:val="24"/>
                <w:szCs w:val="24"/>
                <w:lang w:val="es-ES"/>
                <w:rPrChange w:id="5161" w:author="chris" w:date="2015-04-19T12:09:00Z">
                  <w:rPr>
                    <w:rFonts w:ascii="Times New Roman" w:hAnsi="Times New Roman" w:cs="Times New Roman"/>
                    <w:color w:val="000000"/>
                    <w:sz w:val="24"/>
                    <w:szCs w:val="24"/>
                  </w:rPr>
                </w:rPrChange>
              </w:rPr>
              <w:t xml:space="preserve"> 51 – 10</w:t>
            </w:r>
            <w:r w:rsidR="00943676" w:rsidRPr="006C4628">
              <w:rPr>
                <w:rFonts w:ascii="Times New Roman" w:hAnsi="Times New Roman" w:cs="Times New Roman"/>
                <w:color w:val="000000"/>
                <w:sz w:val="24"/>
                <w:szCs w:val="24"/>
                <w:lang w:val="es-ES"/>
                <w:rPrChange w:id="5162"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5163" w:author="chris" w:date="2015-04-19T12:09:00Z">
                  <w:rPr>
                    <w:rFonts w:ascii="Times New Roman" w:hAnsi="Times New Roman" w:cs="Times New Roman"/>
                    <w:color w:val="000000"/>
                    <w:sz w:val="24"/>
                    <w:szCs w:val="24"/>
                  </w:rPr>
                </w:rPrChange>
              </w:rPr>
              <w:t>= 41.</w:t>
            </w:r>
          </w:p>
          <w:p w14:paraId="73270EEA" w14:textId="77777777" w:rsidR="00F82C46" w:rsidRPr="006C4628" w:rsidRDefault="00F82C46" w:rsidP="00E6040C">
            <w:pPr>
              <w:rPr>
                <w:rFonts w:ascii="Times New Roman" w:hAnsi="Times New Roman" w:cs="Times New Roman"/>
                <w:color w:val="000000"/>
                <w:sz w:val="24"/>
                <w:szCs w:val="24"/>
                <w:lang w:val="es-ES"/>
                <w:rPrChange w:id="5164" w:author="chris" w:date="2015-04-19T12:09:00Z">
                  <w:rPr>
                    <w:rFonts w:ascii="Times New Roman" w:hAnsi="Times New Roman" w:cs="Times New Roman"/>
                    <w:color w:val="000000"/>
                    <w:sz w:val="24"/>
                    <w:szCs w:val="24"/>
                  </w:rPr>
                </w:rPrChange>
              </w:rPr>
            </w:pPr>
          </w:p>
          <w:p w14:paraId="4F3F124B" w14:textId="5B191D38" w:rsidR="00F82C46" w:rsidRPr="006C4628" w:rsidRDefault="00F82C46" w:rsidP="00E6040C">
            <w:pPr>
              <w:rPr>
                <w:rFonts w:ascii="Times New Roman" w:hAnsi="Times New Roman" w:cs="Times New Roman"/>
                <w:color w:val="000000"/>
                <w:sz w:val="24"/>
                <w:szCs w:val="24"/>
                <w:lang w:val="es-ES"/>
                <w:rPrChange w:id="5165" w:author="chris" w:date="2015-04-19T12:09:00Z">
                  <w:rPr>
                    <w:rFonts w:ascii="Times New Roman" w:hAnsi="Times New Roman" w:cs="Times New Roman"/>
                    <w:color w:val="000000"/>
                    <w:sz w:val="24"/>
                    <w:szCs w:val="24"/>
                  </w:rPr>
                </w:rPrChange>
              </w:rPr>
            </w:pPr>
            <w:del w:id="5166" w:author="chris" w:date="2015-04-19T13:49:00Z">
              <w:r w:rsidRPr="006C4628" w:rsidDel="00073869">
                <w:rPr>
                  <w:rFonts w:ascii="Times New Roman" w:hAnsi="Times New Roman" w:cs="Times New Roman"/>
                  <w:color w:val="000000"/>
                  <w:sz w:val="24"/>
                  <w:szCs w:val="24"/>
                  <w:lang w:val="es-ES"/>
                  <w:rPrChange w:id="5167" w:author="chris" w:date="2015-04-19T12:09:00Z">
                    <w:rPr>
                      <w:rFonts w:ascii="Times New Roman" w:hAnsi="Times New Roman" w:cs="Times New Roman"/>
                      <w:color w:val="000000"/>
                      <w:sz w:val="24"/>
                      <w:szCs w:val="24"/>
                    </w:rPr>
                  </w:rPrChange>
                </w:rPr>
                <w:delText>Entonces</w:delText>
              </w:r>
            </w:del>
            <w:ins w:id="5168" w:author="chris" w:date="2015-04-19T13:49:00Z">
              <w:r w:rsidR="00073869">
                <w:rPr>
                  <w:rFonts w:ascii="Times New Roman" w:hAnsi="Times New Roman" w:cs="Times New Roman"/>
                  <w:color w:val="000000"/>
                  <w:sz w:val="24"/>
                  <w:szCs w:val="24"/>
                  <w:lang w:val="es-ES"/>
                </w:rPr>
                <w:t>Para concluir</w:t>
              </w:r>
            </w:ins>
            <w:r w:rsidRPr="006C4628">
              <w:rPr>
                <w:rFonts w:ascii="Times New Roman" w:hAnsi="Times New Roman" w:cs="Times New Roman"/>
                <w:color w:val="000000"/>
                <w:sz w:val="24"/>
                <w:szCs w:val="24"/>
                <w:lang w:val="es-ES"/>
                <w:rPrChange w:id="5169" w:author="chris" w:date="2015-04-19T12:09:00Z">
                  <w:rPr>
                    <w:rFonts w:ascii="Times New Roman" w:hAnsi="Times New Roman" w:cs="Times New Roman"/>
                    <w:color w:val="000000"/>
                    <w:sz w:val="24"/>
                    <w:szCs w:val="24"/>
                  </w:rPr>
                </w:rPrChange>
              </w:rPr>
              <w:t>, tenemos que:</w:t>
            </w:r>
          </w:p>
          <w:p w14:paraId="3C3AC79E" w14:textId="77777777" w:rsidR="008F0E80" w:rsidRPr="006C4628" w:rsidRDefault="008F0E80" w:rsidP="00E6040C">
            <w:pPr>
              <w:rPr>
                <w:rFonts w:ascii="Times New Roman" w:hAnsi="Times New Roman" w:cs="Times New Roman"/>
                <w:color w:val="000000"/>
                <w:sz w:val="24"/>
                <w:szCs w:val="24"/>
                <w:u w:val="single"/>
                <w:lang w:val="es-ES"/>
                <w:rPrChange w:id="5170" w:author="chris" w:date="2015-04-19T12:09:00Z">
                  <w:rPr>
                    <w:rFonts w:ascii="Times New Roman" w:hAnsi="Times New Roman" w:cs="Times New Roman"/>
                    <w:color w:val="000000"/>
                    <w:sz w:val="24"/>
                    <w:szCs w:val="24"/>
                    <w:u w:val="single"/>
                  </w:rPr>
                </w:rPrChange>
              </w:rPr>
            </w:pPr>
          </w:p>
          <w:p w14:paraId="07C50BE6" w14:textId="51ECD98E" w:rsidR="008F0E80" w:rsidRPr="006C4628" w:rsidRDefault="00F82C46" w:rsidP="00E6040C">
            <w:pPr>
              <w:rPr>
                <w:rFonts w:ascii="Times New Roman" w:hAnsi="Times New Roman" w:cs="Times New Roman"/>
                <w:color w:val="000000"/>
                <w:sz w:val="24"/>
                <w:szCs w:val="24"/>
                <w:lang w:val="es-ES"/>
                <w:rPrChange w:id="517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72" w:author="chris" w:date="2015-04-19T12:09:00Z">
                  <w:rPr>
                    <w:rFonts w:ascii="Times New Roman" w:hAnsi="Times New Roman" w:cs="Times New Roman"/>
                    <w:color w:val="000000"/>
                    <w:sz w:val="24"/>
                    <w:szCs w:val="24"/>
                  </w:rPr>
                </w:rPrChange>
              </w:rPr>
              <w:t xml:space="preserve">                    3 </w:t>
            </w:r>
            <w:r w:rsidR="00943676" w:rsidRPr="006C4628">
              <w:rPr>
                <w:rFonts w:ascii="Cambria Math" w:hAnsi="Cambria Math" w:cs="Times New Roman"/>
                <w:color w:val="000000"/>
                <w:sz w:val="24"/>
                <w:szCs w:val="24"/>
                <w:lang w:val="es-ES"/>
                <w:rPrChange w:id="5173" w:author="chris" w:date="2015-04-19T12:09:00Z">
                  <w:rPr>
                    <w:rFonts w:ascii="Cambria Math" w:hAnsi="Cambria Math" w:cs="Times New Roman"/>
                    <w:color w:val="000000"/>
                    <w:sz w:val="24"/>
                    <w:szCs w:val="24"/>
                  </w:rPr>
                </w:rPrChange>
              </w:rPr>
              <w:t xml:space="preserve">⨉ </w:t>
            </w:r>
            <w:r w:rsidRPr="006C4628">
              <w:rPr>
                <w:rFonts w:ascii="Times New Roman" w:hAnsi="Times New Roman" w:cs="Times New Roman"/>
                <w:color w:val="000000"/>
                <w:sz w:val="24"/>
                <w:szCs w:val="24"/>
                <w:lang w:val="es-ES"/>
                <w:rPrChange w:id="5174" w:author="chris" w:date="2015-04-19T12:09:00Z">
                  <w:rPr>
                    <w:rFonts w:ascii="Times New Roman" w:hAnsi="Times New Roman" w:cs="Times New Roman"/>
                    <w:color w:val="000000"/>
                    <w:sz w:val="24"/>
                    <w:szCs w:val="24"/>
                  </w:rPr>
                </w:rPrChange>
              </w:rPr>
              <w:t xml:space="preserve">2 + (5 + 4) </w:t>
            </w:r>
            <w:r w:rsidR="00943676" w:rsidRPr="006C4628">
              <w:rPr>
                <w:rFonts w:ascii="Cambria Math" w:hAnsi="Cambria Math" w:cs="Times New Roman"/>
                <w:color w:val="000000"/>
                <w:sz w:val="24"/>
                <w:szCs w:val="24"/>
                <w:lang w:val="es-ES"/>
                <w:rPrChange w:id="5175" w:author="chris" w:date="2015-04-19T12:09:00Z">
                  <w:rPr>
                    <w:rFonts w:ascii="Cambria Math" w:hAnsi="Cambria Math" w:cs="Times New Roman"/>
                    <w:color w:val="000000"/>
                    <w:sz w:val="24"/>
                    <w:szCs w:val="24"/>
                  </w:rPr>
                </w:rPrChange>
              </w:rPr>
              <w:t>⨉</w:t>
            </w:r>
            <w:r w:rsidR="00943676" w:rsidRPr="006C4628">
              <w:rPr>
                <w:rFonts w:ascii="Times New Roman" w:hAnsi="Times New Roman" w:cs="Times New Roman"/>
                <w:color w:val="000000"/>
                <w:sz w:val="24"/>
                <w:szCs w:val="24"/>
                <w:lang w:val="es-ES"/>
                <w:rPrChange w:id="5176" w:author="chris" w:date="2015-04-19T12:09:00Z">
                  <w:rPr>
                    <w:rFonts w:ascii="Times New Roman" w:hAnsi="Times New Roman" w:cs="Times New Roman"/>
                    <w:color w:val="000000"/>
                    <w:sz w:val="24"/>
                    <w:szCs w:val="24"/>
                  </w:rPr>
                </w:rPrChange>
              </w:rPr>
              <w:t xml:space="preserve"> </w:t>
            </w:r>
            <w:r w:rsidRPr="006C4628">
              <w:rPr>
                <w:rFonts w:ascii="Times New Roman" w:hAnsi="Times New Roman" w:cs="Times New Roman"/>
                <w:color w:val="000000"/>
                <w:sz w:val="24"/>
                <w:szCs w:val="24"/>
                <w:lang w:val="es-ES"/>
                <w:rPrChange w:id="5177" w:author="chris" w:date="2015-04-19T12:09:00Z">
                  <w:rPr>
                    <w:rFonts w:ascii="Times New Roman" w:hAnsi="Times New Roman" w:cs="Times New Roman"/>
                    <w:color w:val="000000"/>
                    <w:sz w:val="24"/>
                    <w:szCs w:val="24"/>
                  </w:rPr>
                </w:rPrChange>
              </w:rPr>
              <w:t xml:space="preserve">(8 – 3) – 5 </w:t>
            </w:r>
            <w:r w:rsidR="00943676" w:rsidRPr="006C4628">
              <w:rPr>
                <w:rFonts w:ascii="Cambria Math" w:hAnsi="Cambria Math" w:cs="Times New Roman"/>
                <w:color w:val="000000"/>
                <w:sz w:val="24"/>
                <w:szCs w:val="24"/>
                <w:lang w:val="es-ES"/>
                <w:rPrChange w:id="5178" w:author="chris" w:date="2015-04-19T12:09:00Z">
                  <w:rPr>
                    <w:rFonts w:ascii="Cambria Math" w:hAnsi="Cambria Math" w:cs="Times New Roman"/>
                    <w:color w:val="000000"/>
                    <w:sz w:val="24"/>
                    <w:szCs w:val="24"/>
                  </w:rPr>
                </w:rPrChange>
              </w:rPr>
              <w:t xml:space="preserve">⨉ </w:t>
            </w:r>
            <w:r w:rsidRPr="006C4628">
              <w:rPr>
                <w:rFonts w:ascii="Times New Roman" w:hAnsi="Times New Roman" w:cs="Times New Roman"/>
                <w:color w:val="000000"/>
                <w:sz w:val="24"/>
                <w:szCs w:val="24"/>
                <w:lang w:val="es-ES"/>
                <w:rPrChange w:id="5179" w:author="chris" w:date="2015-04-19T12:09:00Z">
                  <w:rPr>
                    <w:rFonts w:ascii="Times New Roman" w:hAnsi="Times New Roman" w:cs="Times New Roman"/>
                    <w:color w:val="000000"/>
                    <w:sz w:val="24"/>
                    <w:szCs w:val="24"/>
                  </w:rPr>
                </w:rPrChange>
              </w:rPr>
              <w:t xml:space="preserve">2 = </w:t>
            </w:r>
            <w:r w:rsidRPr="006C4628">
              <w:rPr>
                <w:rFonts w:ascii="Times New Roman" w:hAnsi="Times New Roman" w:cs="Times New Roman"/>
                <w:b/>
                <w:color w:val="000000"/>
                <w:sz w:val="24"/>
                <w:szCs w:val="24"/>
                <w:lang w:val="es-ES"/>
                <w:rPrChange w:id="5180" w:author="chris" w:date="2015-04-19T12:09:00Z">
                  <w:rPr>
                    <w:rFonts w:ascii="Times New Roman" w:hAnsi="Times New Roman" w:cs="Times New Roman"/>
                    <w:b/>
                    <w:color w:val="000000"/>
                    <w:sz w:val="24"/>
                    <w:szCs w:val="24"/>
                  </w:rPr>
                </w:rPrChange>
              </w:rPr>
              <w:t>41</w:t>
            </w:r>
          </w:p>
        </w:tc>
      </w:tr>
      <w:tr w:rsidR="005E7E28" w:rsidRPr="006C4628" w14:paraId="1F8CDE04" w14:textId="77777777" w:rsidTr="00837951">
        <w:tc>
          <w:tcPr>
            <w:tcW w:w="2518" w:type="dxa"/>
          </w:tcPr>
          <w:p w14:paraId="461367CC" w14:textId="38A1DFCC" w:rsidR="005E7E28" w:rsidRPr="006C4628" w:rsidRDefault="005E7E28" w:rsidP="00E6040C">
            <w:pPr>
              <w:rPr>
                <w:rFonts w:ascii="Times New Roman" w:hAnsi="Times New Roman" w:cs="Times New Roman"/>
                <w:b/>
                <w:color w:val="000000"/>
                <w:sz w:val="24"/>
                <w:szCs w:val="24"/>
                <w:lang w:val="es-ES"/>
                <w:rPrChange w:id="518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182" w:author="chris" w:date="2015-04-19T12:09:00Z">
                  <w:rPr>
                    <w:rFonts w:ascii="Times New Roman" w:hAnsi="Times New Roman" w:cs="Times New Roman"/>
                    <w:b/>
                    <w:color w:val="000000"/>
                    <w:sz w:val="24"/>
                    <w:szCs w:val="24"/>
                  </w:rPr>
                </w:rPrChange>
              </w:rPr>
              <w:lastRenderedPageBreak/>
              <w:t>Título</w:t>
            </w:r>
          </w:p>
        </w:tc>
        <w:tc>
          <w:tcPr>
            <w:tcW w:w="6536" w:type="dxa"/>
          </w:tcPr>
          <w:p w14:paraId="7181E721" w14:textId="569BEB5B" w:rsidR="005E7E28" w:rsidRPr="006C4628" w:rsidRDefault="009D5F2B" w:rsidP="00E6040C">
            <w:pPr>
              <w:rPr>
                <w:rFonts w:ascii="Times New Roman" w:hAnsi="Times New Roman" w:cs="Times New Roman"/>
                <w:color w:val="000000"/>
                <w:sz w:val="24"/>
                <w:szCs w:val="24"/>
                <w:lang w:val="es-ES"/>
                <w:rPrChange w:id="518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84" w:author="chris" w:date="2015-04-19T12:09:00Z">
                  <w:rPr>
                    <w:rFonts w:ascii="Times New Roman" w:hAnsi="Times New Roman" w:cs="Times New Roman"/>
                    <w:color w:val="000000"/>
                    <w:sz w:val="24"/>
                    <w:szCs w:val="24"/>
                  </w:rPr>
                </w:rPrChange>
              </w:rPr>
              <w:t xml:space="preserve">Jerarquía para </w:t>
            </w:r>
            <w:r w:rsidR="00375188" w:rsidRPr="006C4628">
              <w:rPr>
                <w:rFonts w:ascii="Times New Roman" w:hAnsi="Times New Roman" w:cs="Times New Roman"/>
                <w:color w:val="000000"/>
                <w:sz w:val="24"/>
                <w:szCs w:val="24"/>
                <w:lang w:val="es-ES"/>
                <w:rPrChange w:id="5185" w:author="chris" w:date="2015-04-19T12:09:00Z">
                  <w:rPr>
                    <w:rFonts w:ascii="Times New Roman" w:hAnsi="Times New Roman" w:cs="Times New Roman"/>
                    <w:color w:val="000000"/>
                    <w:sz w:val="24"/>
                    <w:szCs w:val="24"/>
                  </w:rPr>
                </w:rPrChange>
              </w:rPr>
              <w:t xml:space="preserve">solución de </w:t>
            </w:r>
            <w:r w:rsidRPr="006C4628">
              <w:rPr>
                <w:rFonts w:ascii="Times New Roman" w:hAnsi="Times New Roman" w:cs="Times New Roman"/>
                <w:color w:val="000000"/>
                <w:sz w:val="24"/>
                <w:szCs w:val="24"/>
                <w:lang w:val="es-ES"/>
                <w:rPrChange w:id="5186" w:author="chris" w:date="2015-04-19T12:09:00Z">
                  <w:rPr>
                    <w:rFonts w:ascii="Times New Roman" w:hAnsi="Times New Roman" w:cs="Times New Roman"/>
                    <w:color w:val="000000"/>
                    <w:sz w:val="24"/>
                    <w:szCs w:val="24"/>
                  </w:rPr>
                </w:rPrChange>
              </w:rPr>
              <w:t>o</w:t>
            </w:r>
            <w:r w:rsidR="001463B4" w:rsidRPr="006C4628">
              <w:rPr>
                <w:rFonts w:ascii="Times New Roman" w:hAnsi="Times New Roman" w:cs="Times New Roman"/>
                <w:color w:val="000000"/>
                <w:sz w:val="24"/>
                <w:szCs w:val="24"/>
                <w:lang w:val="es-ES"/>
                <w:rPrChange w:id="5187" w:author="chris" w:date="2015-04-19T12:09:00Z">
                  <w:rPr>
                    <w:rFonts w:ascii="Times New Roman" w:hAnsi="Times New Roman" w:cs="Times New Roman"/>
                    <w:color w:val="000000"/>
                    <w:sz w:val="24"/>
                    <w:szCs w:val="24"/>
                  </w:rPr>
                </w:rPrChange>
              </w:rPr>
              <w:t>peraciones combinadas</w:t>
            </w:r>
          </w:p>
        </w:tc>
      </w:tr>
      <w:tr w:rsidR="005E7E28" w:rsidRPr="006C4628" w14:paraId="1CF31BB9" w14:textId="77777777" w:rsidTr="00837951">
        <w:tc>
          <w:tcPr>
            <w:tcW w:w="2518" w:type="dxa"/>
          </w:tcPr>
          <w:p w14:paraId="7A2E1132" w14:textId="77777777" w:rsidR="005E7E28" w:rsidRPr="006C4628" w:rsidRDefault="005E7E28" w:rsidP="00E6040C">
            <w:pPr>
              <w:rPr>
                <w:rFonts w:ascii="Times New Roman" w:hAnsi="Times New Roman" w:cs="Times New Roman"/>
                <w:b/>
                <w:color w:val="000000"/>
                <w:sz w:val="24"/>
                <w:szCs w:val="24"/>
                <w:lang w:val="es-ES"/>
                <w:rPrChange w:id="518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189" w:author="chris" w:date="2015-04-19T12:09:00Z">
                  <w:rPr>
                    <w:rFonts w:ascii="Times New Roman" w:hAnsi="Times New Roman" w:cs="Times New Roman"/>
                    <w:b/>
                    <w:color w:val="000000"/>
                    <w:sz w:val="24"/>
                    <w:szCs w:val="24"/>
                  </w:rPr>
                </w:rPrChange>
              </w:rPr>
              <w:t>Descripción</w:t>
            </w:r>
          </w:p>
        </w:tc>
        <w:tc>
          <w:tcPr>
            <w:tcW w:w="6536" w:type="dxa"/>
          </w:tcPr>
          <w:p w14:paraId="5456B1E2" w14:textId="5EE181A4" w:rsidR="005E7E28" w:rsidRPr="006C4628" w:rsidRDefault="001463B4" w:rsidP="00E6040C">
            <w:pPr>
              <w:rPr>
                <w:rFonts w:ascii="Times New Roman" w:hAnsi="Times New Roman" w:cs="Times New Roman"/>
                <w:color w:val="000000"/>
                <w:sz w:val="24"/>
                <w:szCs w:val="24"/>
                <w:lang w:val="es-ES"/>
                <w:rPrChange w:id="519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191" w:author="chris" w:date="2015-04-19T12:09:00Z">
                  <w:rPr>
                    <w:rFonts w:ascii="Times New Roman" w:hAnsi="Times New Roman" w:cs="Times New Roman"/>
                    <w:color w:val="000000"/>
                    <w:sz w:val="24"/>
                    <w:szCs w:val="24"/>
                  </w:rPr>
                </w:rPrChange>
              </w:rPr>
              <w:t xml:space="preserve">Interactivo que explica la jerarquía para la resolución de operaciones combinadas. </w:t>
            </w:r>
          </w:p>
        </w:tc>
      </w:tr>
    </w:tbl>
    <w:p w14:paraId="2403BFA7" w14:textId="77777777" w:rsidR="00820F5A" w:rsidRPr="006C4628" w:rsidRDefault="00820F5A" w:rsidP="00E6040C">
      <w:pPr>
        <w:tabs>
          <w:tab w:val="left" w:pos="2805"/>
        </w:tabs>
        <w:spacing w:after="0"/>
        <w:rPr>
          <w:rFonts w:ascii="Arial" w:hAnsi="Arial" w:cs="Arial"/>
          <w:color w:val="000000"/>
          <w:lang w:val="es-ES"/>
          <w:rPrChange w:id="5192"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36"/>
      </w:tblGrid>
      <w:tr w:rsidR="009D5F2B" w:rsidRPr="006C4628" w14:paraId="60CA458B" w14:textId="77777777" w:rsidTr="007313AA">
        <w:tc>
          <w:tcPr>
            <w:tcW w:w="9054" w:type="dxa"/>
            <w:gridSpan w:val="2"/>
            <w:shd w:val="clear" w:color="auto" w:fill="000000" w:themeFill="text1"/>
          </w:tcPr>
          <w:p w14:paraId="41F4A0D1" w14:textId="77777777" w:rsidR="009D5F2B" w:rsidRPr="006C4628" w:rsidRDefault="009D5F2B" w:rsidP="00E6040C">
            <w:pPr>
              <w:jc w:val="center"/>
              <w:rPr>
                <w:rFonts w:ascii="Times New Roman" w:hAnsi="Times New Roman" w:cs="Times New Roman"/>
                <w:b/>
                <w:color w:val="FFFFFF" w:themeColor="background1"/>
                <w:sz w:val="24"/>
                <w:szCs w:val="24"/>
                <w:lang w:val="es-ES"/>
                <w:rPrChange w:id="519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194" w:author="chris" w:date="2015-04-19T12:09:00Z">
                  <w:rPr>
                    <w:rFonts w:ascii="Times New Roman" w:hAnsi="Times New Roman" w:cs="Times New Roman"/>
                    <w:b/>
                    <w:color w:val="FFFFFF" w:themeColor="background1"/>
                    <w:sz w:val="24"/>
                    <w:szCs w:val="24"/>
                  </w:rPr>
                </w:rPrChange>
              </w:rPr>
              <w:t>Practica: recurso aprovechado</w:t>
            </w:r>
          </w:p>
        </w:tc>
      </w:tr>
      <w:tr w:rsidR="009D5F2B" w:rsidRPr="006C4628" w14:paraId="561FD599" w14:textId="77777777" w:rsidTr="007313AA">
        <w:tc>
          <w:tcPr>
            <w:tcW w:w="2518" w:type="dxa"/>
          </w:tcPr>
          <w:p w14:paraId="4ADADA9C" w14:textId="77777777" w:rsidR="009D5F2B" w:rsidRPr="006C4628" w:rsidRDefault="009D5F2B" w:rsidP="00E6040C">
            <w:pPr>
              <w:rPr>
                <w:rFonts w:ascii="Times New Roman" w:hAnsi="Times New Roman" w:cs="Times New Roman"/>
                <w:b/>
                <w:color w:val="000000"/>
                <w:sz w:val="24"/>
                <w:szCs w:val="24"/>
                <w:lang w:val="es-ES"/>
                <w:rPrChange w:id="519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196" w:author="chris" w:date="2015-04-19T12:09:00Z">
                  <w:rPr>
                    <w:rFonts w:ascii="Times New Roman" w:hAnsi="Times New Roman" w:cs="Times New Roman"/>
                    <w:b/>
                    <w:color w:val="000000"/>
                    <w:sz w:val="24"/>
                    <w:szCs w:val="24"/>
                  </w:rPr>
                </w:rPrChange>
              </w:rPr>
              <w:t>Código</w:t>
            </w:r>
          </w:p>
        </w:tc>
        <w:tc>
          <w:tcPr>
            <w:tcW w:w="6536" w:type="dxa"/>
          </w:tcPr>
          <w:p w14:paraId="490168D7" w14:textId="148A06D5" w:rsidR="009D5F2B" w:rsidRPr="006C4628" w:rsidRDefault="00690E2F" w:rsidP="00E6040C">
            <w:pPr>
              <w:rPr>
                <w:rFonts w:ascii="Times New Roman" w:hAnsi="Times New Roman" w:cs="Times New Roman"/>
                <w:b/>
                <w:color w:val="000000"/>
                <w:sz w:val="24"/>
                <w:szCs w:val="24"/>
                <w:lang w:val="es-ES"/>
                <w:rPrChange w:id="519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198" w:author="chris" w:date="2015-04-19T12:09:00Z">
                  <w:rPr>
                    <w:rFonts w:ascii="Times New Roman" w:hAnsi="Times New Roman" w:cs="Times New Roman"/>
                    <w:color w:val="000000"/>
                    <w:sz w:val="24"/>
                    <w:szCs w:val="24"/>
                  </w:rPr>
                </w:rPrChange>
              </w:rPr>
              <w:t>MA_04_02_CO_</w:t>
            </w:r>
            <w:r w:rsidR="000D0415" w:rsidRPr="006C4628">
              <w:rPr>
                <w:rFonts w:ascii="Times New Roman" w:hAnsi="Times New Roman" w:cs="Times New Roman"/>
                <w:color w:val="000000"/>
                <w:sz w:val="24"/>
                <w:szCs w:val="24"/>
                <w:lang w:val="es-ES"/>
                <w:rPrChange w:id="5199" w:author="chris" w:date="2015-04-19T12:09:00Z">
                  <w:rPr>
                    <w:rFonts w:ascii="Times New Roman" w:hAnsi="Times New Roman" w:cs="Times New Roman"/>
                    <w:color w:val="000000"/>
                    <w:sz w:val="24"/>
                    <w:szCs w:val="24"/>
                  </w:rPr>
                </w:rPrChange>
              </w:rPr>
              <w:t>REC280</w:t>
            </w:r>
          </w:p>
        </w:tc>
      </w:tr>
      <w:tr w:rsidR="009D5F2B" w:rsidRPr="006C4628" w14:paraId="223D6192" w14:textId="77777777" w:rsidTr="007313AA">
        <w:tc>
          <w:tcPr>
            <w:tcW w:w="2518" w:type="dxa"/>
          </w:tcPr>
          <w:p w14:paraId="1E523217" w14:textId="77777777" w:rsidR="009D5F2B" w:rsidRPr="006C4628" w:rsidRDefault="009D5F2B" w:rsidP="00E6040C">
            <w:pPr>
              <w:rPr>
                <w:rFonts w:ascii="Times New Roman" w:hAnsi="Times New Roman" w:cs="Times New Roman"/>
                <w:color w:val="000000"/>
                <w:sz w:val="24"/>
                <w:szCs w:val="24"/>
                <w:lang w:val="es-ES"/>
                <w:rPrChange w:id="520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201" w:author="chris" w:date="2015-04-19T12:09:00Z">
                  <w:rPr>
                    <w:rFonts w:ascii="Times New Roman" w:hAnsi="Times New Roman" w:cs="Times New Roman"/>
                    <w:b/>
                    <w:color w:val="000000"/>
                    <w:sz w:val="24"/>
                    <w:szCs w:val="24"/>
                  </w:rPr>
                </w:rPrChange>
              </w:rPr>
              <w:t>Ubicación en Aula Planeta</w:t>
            </w:r>
          </w:p>
        </w:tc>
        <w:tc>
          <w:tcPr>
            <w:tcW w:w="6536" w:type="dxa"/>
          </w:tcPr>
          <w:p w14:paraId="52585839" w14:textId="4E53B9E8" w:rsidR="009D5F2B" w:rsidRPr="006C4628" w:rsidRDefault="009D5F2B" w:rsidP="00073869">
            <w:pPr>
              <w:rPr>
                <w:rFonts w:ascii="Times New Roman" w:hAnsi="Times New Roman" w:cs="Times New Roman"/>
                <w:color w:val="000000"/>
                <w:sz w:val="24"/>
                <w:szCs w:val="24"/>
                <w:lang w:val="es-ES"/>
                <w:rPrChange w:id="5202" w:author="chris" w:date="2015-04-19T12:09:00Z">
                  <w:rPr>
                    <w:rFonts w:ascii="Times New Roman" w:hAnsi="Times New Roman" w:cs="Times New Roman"/>
                    <w:color w:val="000000"/>
                    <w:sz w:val="24"/>
                    <w:szCs w:val="24"/>
                  </w:rPr>
                </w:rPrChange>
              </w:rPr>
              <w:pPrChange w:id="5203" w:author="chris" w:date="2015-04-19T13:49:00Z">
                <w:pPr/>
              </w:pPrChange>
            </w:pPr>
            <w:r w:rsidRPr="006C4628">
              <w:rPr>
                <w:rFonts w:ascii="Times New Roman" w:hAnsi="Times New Roman" w:cs="Times New Roman"/>
                <w:color w:val="000000"/>
                <w:sz w:val="24"/>
                <w:szCs w:val="24"/>
                <w:lang w:val="es-ES"/>
                <w:rPrChange w:id="5204" w:author="chris" w:date="2015-04-19T12:09:00Z">
                  <w:rPr>
                    <w:rFonts w:ascii="Times New Roman" w:hAnsi="Times New Roman" w:cs="Times New Roman"/>
                    <w:color w:val="000000"/>
                    <w:sz w:val="24"/>
                    <w:szCs w:val="24"/>
                  </w:rPr>
                </w:rPrChange>
              </w:rPr>
              <w:t xml:space="preserve">5°ESO/Matemáticas/Los números naturales/6 Las operaciones con números naturales/6.5 Las operaciones combinadas de números naturales/Practica: </w:t>
            </w:r>
            <w:del w:id="5205" w:author="chris" w:date="2015-04-19T13:49:00Z">
              <w:r w:rsidRPr="006C4628" w:rsidDel="00073869">
                <w:rPr>
                  <w:rFonts w:ascii="Times New Roman" w:hAnsi="Times New Roman" w:cs="Times New Roman"/>
                  <w:color w:val="000000"/>
                  <w:sz w:val="24"/>
                  <w:szCs w:val="24"/>
                  <w:lang w:val="es-ES"/>
                  <w:rPrChange w:id="5206" w:author="chris" w:date="2015-04-19T12:09:00Z">
                    <w:rPr>
                      <w:rFonts w:ascii="Times New Roman" w:hAnsi="Times New Roman" w:cs="Times New Roman"/>
                      <w:color w:val="000000"/>
                      <w:sz w:val="24"/>
                      <w:szCs w:val="24"/>
                    </w:rPr>
                  </w:rPrChange>
                </w:rPr>
                <w:delText>P</w:delText>
              </w:r>
            </w:del>
            <w:ins w:id="5207" w:author="chris" w:date="2015-04-19T13:49:00Z">
              <w:r w:rsidR="00073869">
                <w:rPr>
                  <w:rFonts w:ascii="Times New Roman" w:hAnsi="Times New Roman" w:cs="Times New Roman"/>
                  <w:color w:val="000000"/>
                  <w:sz w:val="24"/>
                  <w:szCs w:val="24"/>
                  <w:lang w:val="es-ES"/>
                </w:rPr>
                <w:t>p</w:t>
              </w:r>
            </w:ins>
            <w:r w:rsidRPr="006C4628">
              <w:rPr>
                <w:rFonts w:ascii="Times New Roman" w:hAnsi="Times New Roman" w:cs="Times New Roman"/>
                <w:color w:val="000000"/>
                <w:sz w:val="24"/>
                <w:szCs w:val="24"/>
                <w:lang w:val="es-ES"/>
                <w:rPrChange w:id="5208" w:author="chris" w:date="2015-04-19T12:09:00Z">
                  <w:rPr>
                    <w:rFonts w:ascii="Times New Roman" w:hAnsi="Times New Roman" w:cs="Times New Roman"/>
                    <w:color w:val="000000"/>
                    <w:sz w:val="24"/>
                    <w:szCs w:val="24"/>
                  </w:rPr>
                </w:rPrChange>
              </w:rPr>
              <w:t>ractica operaciones combinadas</w:t>
            </w:r>
          </w:p>
        </w:tc>
      </w:tr>
      <w:tr w:rsidR="009D5F2B" w:rsidRPr="006C4628" w14:paraId="260A67EC" w14:textId="77777777" w:rsidTr="007313AA">
        <w:tc>
          <w:tcPr>
            <w:tcW w:w="2518" w:type="dxa"/>
          </w:tcPr>
          <w:p w14:paraId="27D4CFDE" w14:textId="77777777" w:rsidR="009D5F2B" w:rsidRPr="006C4628" w:rsidRDefault="009D5F2B" w:rsidP="00E6040C">
            <w:pPr>
              <w:rPr>
                <w:rFonts w:ascii="Times New Roman" w:hAnsi="Times New Roman" w:cs="Times New Roman"/>
                <w:color w:val="000000"/>
                <w:sz w:val="24"/>
                <w:szCs w:val="24"/>
                <w:lang w:val="es-ES"/>
                <w:rPrChange w:id="520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210"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51CB2505" w14:textId="0266EB2A" w:rsidR="00245F05" w:rsidRPr="006C4628" w:rsidRDefault="00827ACD" w:rsidP="00E6040C">
            <w:pPr>
              <w:rPr>
                <w:rFonts w:ascii="Times New Roman" w:hAnsi="Times New Roman" w:cs="Times New Roman"/>
                <w:color w:val="000000"/>
                <w:sz w:val="24"/>
                <w:szCs w:val="24"/>
                <w:lang w:val="es-ES"/>
                <w:rPrChange w:id="521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12" w:author="chris" w:date="2015-04-19T12:09:00Z">
                  <w:rPr>
                    <w:rFonts w:ascii="Times New Roman" w:hAnsi="Times New Roman" w:cs="Times New Roman"/>
                    <w:color w:val="000000"/>
                    <w:sz w:val="24"/>
                    <w:szCs w:val="24"/>
                  </w:rPr>
                </w:rPrChange>
              </w:rPr>
              <w:t xml:space="preserve">Como el recurso </w:t>
            </w:r>
            <w:r w:rsidR="00245F05" w:rsidRPr="006C4628">
              <w:rPr>
                <w:rFonts w:ascii="Times New Roman" w:hAnsi="Times New Roman" w:cs="Times New Roman"/>
                <w:color w:val="000000"/>
                <w:sz w:val="24"/>
                <w:szCs w:val="24"/>
                <w:lang w:val="es-ES"/>
                <w:rPrChange w:id="5213" w:author="chris" w:date="2015-04-19T12:09:00Z">
                  <w:rPr>
                    <w:rFonts w:ascii="Times New Roman" w:hAnsi="Times New Roman" w:cs="Times New Roman"/>
                    <w:color w:val="000000"/>
                    <w:sz w:val="24"/>
                    <w:szCs w:val="24"/>
                  </w:rPr>
                </w:rPrChange>
              </w:rPr>
              <w:t xml:space="preserve">arroja 10 ejercicios aleatorios de operaciones combinadas, en todos los ejercicios que proponga el </w:t>
            </w:r>
            <w:r w:rsidRPr="006C4628">
              <w:rPr>
                <w:rFonts w:ascii="Times New Roman" w:hAnsi="Times New Roman" w:cs="Times New Roman"/>
                <w:color w:val="000000"/>
                <w:sz w:val="24"/>
                <w:szCs w:val="24"/>
                <w:lang w:val="es-ES"/>
                <w:rPrChange w:id="5214" w:author="chris" w:date="2015-04-19T12:09:00Z">
                  <w:rPr>
                    <w:rFonts w:ascii="Times New Roman" w:hAnsi="Times New Roman" w:cs="Times New Roman"/>
                    <w:color w:val="000000"/>
                    <w:sz w:val="24"/>
                    <w:szCs w:val="24"/>
                  </w:rPr>
                </w:rPrChange>
              </w:rPr>
              <w:t>interactivo</w:t>
            </w:r>
            <w:r w:rsidR="00245F05" w:rsidRPr="006C4628">
              <w:rPr>
                <w:rFonts w:ascii="Times New Roman" w:hAnsi="Times New Roman" w:cs="Times New Roman"/>
                <w:color w:val="000000"/>
                <w:sz w:val="24"/>
                <w:szCs w:val="24"/>
                <w:lang w:val="es-ES"/>
                <w:rPrChange w:id="5215" w:author="chris" w:date="2015-04-19T12:09:00Z">
                  <w:rPr>
                    <w:rFonts w:ascii="Times New Roman" w:hAnsi="Times New Roman" w:cs="Times New Roman"/>
                    <w:color w:val="000000"/>
                    <w:sz w:val="24"/>
                    <w:szCs w:val="24"/>
                  </w:rPr>
                </w:rPrChange>
              </w:rPr>
              <w:t>, se debe cambiar el símbolo “:” por “÷”</w:t>
            </w:r>
          </w:p>
          <w:p w14:paraId="79CDE14E" w14:textId="77777777" w:rsidR="00245F05" w:rsidRPr="006C4628" w:rsidRDefault="00245F05" w:rsidP="00E6040C">
            <w:pPr>
              <w:rPr>
                <w:rFonts w:ascii="Times New Roman" w:hAnsi="Times New Roman" w:cs="Times New Roman"/>
                <w:color w:val="000000"/>
                <w:sz w:val="24"/>
                <w:szCs w:val="24"/>
                <w:lang w:val="es-ES"/>
                <w:rPrChange w:id="5216" w:author="chris" w:date="2015-04-19T12:09:00Z">
                  <w:rPr>
                    <w:rFonts w:ascii="Times New Roman" w:hAnsi="Times New Roman" w:cs="Times New Roman"/>
                    <w:color w:val="000000"/>
                    <w:sz w:val="24"/>
                    <w:szCs w:val="24"/>
                  </w:rPr>
                </w:rPrChange>
              </w:rPr>
            </w:pPr>
          </w:p>
          <w:p w14:paraId="6A4973FB" w14:textId="1EF34DC3" w:rsidR="00245F05" w:rsidRPr="006C4628" w:rsidRDefault="00245F05" w:rsidP="00E6040C">
            <w:pPr>
              <w:rPr>
                <w:rFonts w:ascii="Times New Roman" w:hAnsi="Times New Roman" w:cs="Times New Roman"/>
                <w:color w:val="000000"/>
                <w:sz w:val="24"/>
                <w:szCs w:val="24"/>
                <w:lang w:val="es-ES"/>
                <w:rPrChange w:id="521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18" w:author="chris" w:date="2015-04-19T12:09:00Z">
                  <w:rPr>
                    <w:rFonts w:ascii="Times New Roman" w:hAnsi="Times New Roman" w:cs="Times New Roman"/>
                    <w:color w:val="000000"/>
                    <w:sz w:val="24"/>
                    <w:szCs w:val="24"/>
                  </w:rPr>
                </w:rPrChange>
              </w:rPr>
              <w:t xml:space="preserve">Por ejemplo: </w:t>
            </w:r>
          </w:p>
          <w:p w14:paraId="79581BA9" w14:textId="0488B495" w:rsidR="00245F05" w:rsidRPr="006C4628" w:rsidRDefault="00245F05" w:rsidP="00E6040C">
            <w:pPr>
              <w:rPr>
                <w:rFonts w:ascii="Times New Roman" w:hAnsi="Times New Roman" w:cs="Times New Roman"/>
                <w:color w:val="000000"/>
                <w:sz w:val="24"/>
                <w:szCs w:val="24"/>
                <w:lang w:val="es-ES"/>
                <w:rPrChange w:id="5219" w:author="chris" w:date="2015-04-19T12:09:00Z">
                  <w:rPr>
                    <w:rFonts w:ascii="Times New Roman" w:hAnsi="Times New Roman" w:cs="Times New Roman"/>
                    <w:color w:val="000000"/>
                    <w:sz w:val="24"/>
                    <w:szCs w:val="24"/>
                  </w:rPr>
                </w:rPrChange>
              </w:rPr>
            </w:pPr>
          </w:p>
          <w:p w14:paraId="2A374979" w14:textId="7A31B703" w:rsidR="009D5F2B" w:rsidRPr="006C4628" w:rsidRDefault="000A6AF5" w:rsidP="00E6040C">
            <w:pPr>
              <w:rPr>
                <w:rFonts w:ascii="Times New Roman" w:hAnsi="Times New Roman" w:cs="Times New Roman"/>
                <w:color w:val="000000"/>
                <w:sz w:val="24"/>
                <w:szCs w:val="24"/>
                <w:lang w:val="es-ES"/>
                <w:rPrChange w:id="5220" w:author="chris" w:date="2015-04-19T12:09:00Z">
                  <w:rPr>
                    <w:rFonts w:ascii="Times New Roman" w:hAnsi="Times New Roman" w:cs="Times New Roman"/>
                    <w:color w:val="000000"/>
                    <w:sz w:val="24"/>
                    <w:szCs w:val="24"/>
                  </w:rPr>
                </w:rPrChange>
              </w:rPr>
            </w:pPr>
            <w:r w:rsidRPr="006C4628">
              <w:rPr>
                <w:lang w:val="es-ES" w:eastAsia="es-ES"/>
                <w:rPrChange w:id="5221" w:author="chris" w:date="2015-04-19T12:09:00Z">
                  <w:rPr>
                    <w:noProof/>
                    <w:lang w:val="es-ES" w:eastAsia="es-ES"/>
                  </w:rPr>
                </w:rPrChange>
              </w:rPr>
              <mc:AlternateContent>
                <mc:Choice Requires="wps">
                  <w:drawing>
                    <wp:anchor distT="0" distB="0" distL="114300" distR="114300" simplePos="0" relativeHeight="251680256" behindDoc="0" locked="0" layoutInCell="1" allowOverlap="1" wp14:anchorId="6046DC9C" wp14:editId="7D44EC8B">
                      <wp:simplePos x="0" y="0"/>
                      <wp:positionH relativeFrom="column">
                        <wp:posOffset>428180</wp:posOffset>
                      </wp:positionH>
                      <wp:positionV relativeFrom="paragraph">
                        <wp:posOffset>535305</wp:posOffset>
                      </wp:positionV>
                      <wp:extent cx="237506" cy="308758"/>
                      <wp:effectExtent l="57150" t="19050" r="48260" b="91440"/>
                      <wp:wrapNone/>
                      <wp:docPr id="106" name="106 Rectángulo redondeado"/>
                      <wp:cNvGraphicFramePr/>
                      <a:graphic xmlns:a="http://schemas.openxmlformats.org/drawingml/2006/main">
                        <a:graphicData uri="http://schemas.microsoft.com/office/word/2010/wordprocessingShape">
                          <wps:wsp>
                            <wps:cNvSpPr/>
                            <wps:spPr>
                              <a:xfrm>
                                <a:off x="0" y="0"/>
                                <a:ext cx="237506" cy="308758"/>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0884E1" w14:textId="6ED18D9D" w:rsidR="00383879" w:rsidRPr="000A6AF5" w:rsidRDefault="00383879" w:rsidP="000A6AF5">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6 Rectángulo redondeado" o:spid="_x0000_s1062" style="position:absolute;margin-left:33.7pt;margin-top:42.15pt;width:18.7pt;height:24.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" filled="f" strokecolor="red" strokeweight="1.5pt">
                      <v:shadow on="t" color="black" opacity="22937f" origin=",.5" offset="0,.63889mm"/>
                      <v:textbox>
                        <w:txbxContent>
                          <w:p w14:paraId="090884E1" w14:textId="6ED18D9D" w:rsidR="00B7242E" w:rsidRPr="000A6AF5" w:rsidRDefault="00B7242E" w:rsidP="000A6AF5">
                            <w:pPr>
                              <w:rPr>
                                <w:b/>
                                <w:color w:val="FF0000"/>
                                <w:lang w:val="es-CO"/>
                              </w:rPr>
                            </w:pPr>
                            <w:r>
                              <w:rPr>
                                <w:b/>
                                <w:color w:val="FF0000"/>
                                <w:lang w:val="es-CO"/>
                              </w:rPr>
                              <w:t>÷</w:t>
                            </w:r>
                          </w:p>
                        </w:txbxContent>
                      </v:textbox>
                    </v:roundrect>
                  </w:pict>
                </mc:Fallback>
              </mc:AlternateContent>
            </w:r>
            <w:r w:rsidR="00245F05" w:rsidRPr="006C4628">
              <w:rPr>
                <w:lang w:val="es-ES" w:eastAsia="es-ES"/>
                <w:rPrChange w:id="5222" w:author="chris" w:date="2015-04-19T12:09:00Z">
                  <w:rPr>
                    <w:noProof/>
                    <w:lang w:val="es-ES" w:eastAsia="es-ES"/>
                  </w:rPr>
                </w:rPrChange>
              </w:rPr>
              <mc:AlternateContent>
                <mc:Choice Requires="wps">
                  <w:drawing>
                    <wp:anchor distT="0" distB="0" distL="114300" distR="114300" simplePos="0" relativeHeight="251679232" behindDoc="0" locked="0" layoutInCell="1" allowOverlap="1" wp14:anchorId="6B9B1048" wp14:editId="5833896E">
                      <wp:simplePos x="0" y="0"/>
                      <wp:positionH relativeFrom="column">
                        <wp:posOffset>467805</wp:posOffset>
                      </wp:positionH>
                      <wp:positionV relativeFrom="paragraph">
                        <wp:posOffset>329565</wp:posOffset>
                      </wp:positionV>
                      <wp:extent cx="106878" cy="237507"/>
                      <wp:effectExtent l="57150" t="19050" r="64770" b="86360"/>
                      <wp:wrapNone/>
                      <wp:docPr id="105" name="105 Rectángulo redondeado"/>
                      <wp:cNvGraphicFramePr/>
                      <a:graphic xmlns:a="http://schemas.openxmlformats.org/drawingml/2006/main">
                        <a:graphicData uri="http://schemas.microsoft.com/office/word/2010/wordprocessingShape">
                          <wps:wsp>
                            <wps:cNvSpPr/>
                            <wps:spPr>
                              <a:xfrm>
                                <a:off x="0" y="0"/>
                                <a:ext cx="106878" cy="23750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12BA26F" id="105 Rectángulo redondeado" o:spid="_x0000_s1026" style="position:absolute;margin-left:36.85pt;margin-top:25.95pt;width:8.4pt;height:18.7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" filled="f" strokecolor="red" strokeweight="1.5pt">
                      <v:shadow on="t" color="black" opacity="22937f" origin=",.5" offset="0,.63889mm"/>
                    </v:roundrect>
                  </w:pict>
                </mc:Fallback>
              </mc:AlternateContent>
            </w:r>
            <w:r w:rsidR="00245F05" w:rsidRPr="006C4628">
              <w:rPr>
                <w:lang w:val="es-ES" w:eastAsia="es-ES"/>
                <w:rPrChange w:id="5223" w:author="chris" w:date="2015-04-19T12:09:00Z">
                  <w:rPr>
                    <w:noProof/>
                    <w:lang w:val="es-ES" w:eastAsia="es-ES"/>
                  </w:rPr>
                </w:rPrChange>
              </w:rPr>
              <w:drawing>
                <wp:inline distT="0" distB="0" distL="0" distR="0" wp14:anchorId="6F33AE77" wp14:editId="4C2C2165">
                  <wp:extent cx="2961404" cy="890649"/>
                  <wp:effectExtent l="19050" t="19050" r="1079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1229" t="47458" r="60591" b="38983"/>
                          <a:stretch/>
                        </pic:blipFill>
                        <pic:spPr bwMode="auto">
                          <a:xfrm>
                            <a:off x="0" y="0"/>
                            <a:ext cx="2965232" cy="891800"/>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tc>
      </w:tr>
      <w:tr w:rsidR="009D5F2B" w:rsidRPr="006C4628" w14:paraId="3A2D1C57" w14:textId="77777777" w:rsidTr="007313AA">
        <w:tc>
          <w:tcPr>
            <w:tcW w:w="2518" w:type="dxa"/>
          </w:tcPr>
          <w:p w14:paraId="78418EB7" w14:textId="77777777" w:rsidR="009D5F2B" w:rsidRPr="006C4628" w:rsidRDefault="009D5F2B" w:rsidP="00E6040C">
            <w:pPr>
              <w:rPr>
                <w:rFonts w:ascii="Times New Roman" w:hAnsi="Times New Roman" w:cs="Times New Roman"/>
                <w:b/>
                <w:color w:val="000000"/>
                <w:sz w:val="24"/>
                <w:szCs w:val="24"/>
                <w:lang w:val="es-ES"/>
                <w:rPrChange w:id="522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225" w:author="chris" w:date="2015-04-19T12:09:00Z">
                  <w:rPr>
                    <w:rFonts w:ascii="Times New Roman" w:hAnsi="Times New Roman" w:cs="Times New Roman"/>
                    <w:b/>
                    <w:color w:val="000000"/>
                    <w:sz w:val="24"/>
                    <w:szCs w:val="24"/>
                  </w:rPr>
                </w:rPrChange>
              </w:rPr>
              <w:t>Título</w:t>
            </w:r>
          </w:p>
        </w:tc>
        <w:tc>
          <w:tcPr>
            <w:tcW w:w="6536" w:type="dxa"/>
          </w:tcPr>
          <w:p w14:paraId="060CF559" w14:textId="21784AA8" w:rsidR="009D5F2B" w:rsidRPr="006C4628" w:rsidRDefault="00FD6A78" w:rsidP="00E6040C">
            <w:pPr>
              <w:rPr>
                <w:rFonts w:ascii="Times New Roman" w:hAnsi="Times New Roman" w:cs="Times New Roman"/>
                <w:color w:val="000000"/>
                <w:sz w:val="24"/>
                <w:szCs w:val="24"/>
                <w:lang w:val="es-ES"/>
                <w:rPrChange w:id="522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27" w:author="chris" w:date="2015-04-19T12:09:00Z">
                  <w:rPr>
                    <w:rFonts w:ascii="Times New Roman" w:hAnsi="Times New Roman" w:cs="Times New Roman"/>
                    <w:color w:val="000000"/>
                    <w:sz w:val="24"/>
                    <w:szCs w:val="24"/>
                  </w:rPr>
                </w:rPrChange>
              </w:rPr>
              <w:t>Practica operaciones combinadas</w:t>
            </w:r>
            <w:del w:id="5228" w:author="chris" w:date="2015-04-19T13:31:00Z">
              <w:r w:rsidR="00375188" w:rsidRPr="006C4628" w:rsidDel="000624AF">
                <w:rPr>
                  <w:rFonts w:ascii="Times New Roman" w:hAnsi="Times New Roman" w:cs="Times New Roman"/>
                  <w:color w:val="000000"/>
                  <w:sz w:val="24"/>
                  <w:szCs w:val="24"/>
                  <w:lang w:val="es-ES"/>
                  <w:rPrChange w:id="5229" w:author="chris" w:date="2015-04-19T12:09:00Z">
                    <w:rPr>
                      <w:rFonts w:ascii="Times New Roman" w:hAnsi="Times New Roman" w:cs="Times New Roman"/>
                      <w:color w:val="000000"/>
                      <w:sz w:val="24"/>
                      <w:szCs w:val="24"/>
                    </w:rPr>
                  </w:rPrChange>
                </w:rPr>
                <w:delText>.</w:delText>
              </w:r>
            </w:del>
          </w:p>
        </w:tc>
      </w:tr>
      <w:tr w:rsidR="009D5F2B" w:rsidRPr="006C4628" w14:paraId="49DE792A" w14:textId="77777777" w:rsidTr="007313AA">
        <w:tc>
          <w:tcPr>
            <w:tcW w:w="2518" w:type="dxa"/>
          </w:tcPr>
          <w:p w14:paraId="6FA51A9B" w14:textId="77777777" w:rsidR="009D5F2B" w:rsidRPr="006C4628" w:rsidRDefault="009D5F2B" w:rsidP="00E6040C">
            <w:pPr>
              <w:rPr>
                <w:rFonts w:ascii="Times New Roman" w:hAnsi="Times New Roman" w:cs="Times New Roman"/>
                <w:b/>
                <w:color w:val="000000"/>
                <w:sz w:val="24"/>
                <w:szCs w:val="24"/>
                <w:lang w:val="es-ES"/>
                <w:rPrChange w:id="523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231" w:author="chris" w:date="2015-04-19T12:09:00Z">
                  <w:rPr>
                    <w:rFonts w:ascii="Times New Roman" w:hAnsi="Times New Roman" w:cs="Times New Roman"/>
                    <w:b/>
                    <w:color w:val="000000"/>
                    <w:sz w:val="24"/>
                    <w:szCs w:val="24"/>
                  </w:rPr>
                </w:rPrChange>
              </w:rPr>
              <w:t>Descripción</w:t>
            </w:r>
          </w:p>
        </w:tc>
        <w:tc>
          <w:tcPr>
            <w:tcW w:w="6536" w:type="dxa"/>
          </w:tcPr>
          <w:p w14:paraId="2BFAA6D1" w14:textId="0E26865D" w:rsidR="009D5F2B" w:rsidRPr="006C4628" w:rsidRDefault="00375188" w:rsidP="00E6040C">
            <w:pPr>
              <w:rPr>
                <w:rFonts w:ascii="Times New Roman" w:hAnsi="Times New Roman" w:cs="Times New Roman"/>
                <w:color w:val="000000"/>
                <w:sz w:val="24"/>
                <w:szCs w:val="24"/>
                <w:lang w:val="es-ES"/>
                <w:rPrChange w:id="523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33" w:author="chris" w:date="2015-04-19T12:09:00Z">
                  <w:rPr>
                    <w:rFonts w:ascii="Times New Roman" w:hAnsi="Times New Roman" w:cs="Times New Roman"/>
                    <w:color w:val="000000"/>
                    <w:sz w:val="24"/>
                    <w:szCs w:val="24"/>
                  </w:rPr>
                </w:rPrChange>
              </w:rPr>
              <w:t xml:space="preserve">Actividad que permite practicar la jerarquía para solución de operaciones combinadas. </w:t>
            </w:r>
          </w:p>
        </w:tc>
      </w:tr>
    </w:tbl>
    <w:p w14:paraId="3EDC2948" w14:textId="77777777" w:rsidR="00820F5A" w:rsidRPr="006C4628" w:rsidRDefault="00820F5A" w:rsidP="00E6040C">
      <w:pPr>
        <w:tabs>
          <w:tab w:val="left" w:pos="2805"/>
        </w:tabs>
        <w:spacing w:after="0"/>
        <w:rPr>
          <w:rFonts w:ascii="Arial" w:hAnsi="Arial" w:cs="Arial"/>
          <w:color w:val="000000"/>
          <w:lang w:val="es-ES"/>
          <w:rPrChange w:id="5234"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15"/>
      </w:tblGrid>
      <w:tr w:rsidR="00293B1B" w:rsidRPr="006C4628" w14:paraId="5A12CE99" w14:textId="77777777" w:rsidTr="007313AA">
        <w:tc>
          <w:tcPr>
            <w:tcW w:w="9033" w:type="dxa"/>
            <w:gridSpan w:val="2"/>
            <w:shd w:val="clear" w:color="auto" w:fill="000000" w:themeFill="text1"/>
          </w:tcPr>
          <w:p w14:paraId="04B620BE" w14:textId="77777777" w:rsidR="00293B1B" w:rsidRPr="006C4628" w:rsidRDefault="00293B1B" w:rsidP="00E6040C">
            <w:pPr>
              <w:jc w:val="center"/>
              <w:rPr>
                <w:rFonts w:ascii="Times New Roman" w:hAnsi="Times New Roman" w:cs="Times New Roman"/>
                <w:b/>
                <w:color w:val="FFFFFF" w:themeColor="background1"/>
                <w:sz w:val="24"/>
                <w:szCs w:val="24"/>
                <w:lang w:val="es-ES"/>
                <w:rPrChange w:id="523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236" w:author="chris" w:date="2015-04-19T12:09:00Z">
                  <w:rPr>
                    <w:rFonts w:ascii="Times New Roman" w:hAnsi="Times New Roman" w:cs="Times New Roman"/>
                    <w:b/>
                    <w:color w:val="FFFFFF" w:themeColor="background1"/>
                    <w:sz w:val="24"/>
                    <w:szCs w:val="24"/>
                  </w:rPr>
                </w:rPrChange>
              </w:rPr>
              <w:t>Practica: recurso nuevo</w:t>
            </w:r>
          </w:p>
        </w:tc>
      </w:tr>
      <w:tr w:rsidR="00293B1B" w:rsidRPr="006C4628" w14:paraId="3227FFC7" w14:textId="77777777" w:rsidTr="007313AA">
        <w:tc>
          <w:tcPr>
            <w:tcW w:w="2518" w:type="dxa"/>
          </w:tcPr>
          <w:p w14:paraId="1E8C988E" w14:textId="77777777" w:rsidR="00293B1B" w:rsidRPr="006C4628" w:rsidRDefault="00293B1B" w:rsidP="00E6040C">
            <w:pPr>
              <w:rPr>
                <w:rFonts w:ascii="Times New Roman" w:hAnsi="Times New Roman" w:cs="Times New Roman"/>
                <w:b/>
                <w:color w:val="000000"/>
                <w:sz w:val="24"/>
                <w:szCs w:val="24"/>
                <w:lang w:val="es-ES"/>
                <w:rPrChange w:id="523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238" w:author="chris" w:date="2015-04-19T12:09:00Z">
                  <w:rPr>
                    <w:rFonts w:ascii="Times New Roman" w:hAnsi="Times New Roman" w:cs="Times New Roman"/>
                    <w:b/>
                    <w:color w:val="000000"/>
                    <w:sz w:val="24"/>
                    <w:szCs w:val="24"/>
                  </w:rPr>
                </w:rPrChange>
              </w:rPr>
              <w:t>Código</w:t>
            </w:r>
          </w:p>
        </w:tc>
        <w:tc>
          <w:tcPr>
            <w:tcW w:w="6515" w:type="dxa"/>
          </w:tcPr>
          <w:p w14:paraId="12C53251" w14:textId="1AB21E96" w:rsidR="00293B1B" w:rsidRPr="006C4628" w:rsidRDefault="00690E2F" w:rsidP="00E6040C">
            <w:pPr>
              <w:rPr>
                <w:rFonts w:ascii="Times New Roman" w:hAnsi="Times New Roman" w:cs="Times New Roman"/>
                <w:b/>
                <w:color w:val="000000"/>
                <w:sz w:val="24"/>
                <w:szCs w:val="24"/>
                <w:lang w:val="es-ES"/>
                <w:rPrChange w:id="523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240" w:author="chris" w:date="2015-04-19T12:09:00Z">
                  <w:rPr>
                    <w:rFonts w:ascii="Times New Roman" w:hAnsi="Times New Roman" w:cs="Times New Roman"/>
                    <w:color w:val="000000"/>
                    <w:sz w:val="24"/>
                    <w:szCs w:val="24"/>
                  </w:rPr>
                </w:rPrChange>
              </w:rPr>
              <w:t>MA_04_02_CO_</w:t>
            </w:r>
            <w:r w:rsidR="00293B1B" w:rsidRPr="006C4628">
              <w:rPr>
                <w:rFonts w:ascii="Times New Roman" w:hAnsi="Times New Roman" w:cs="Times New Roman"/>
                <w:color w:val="000000"/>
                <w:sz w:val="24"/>
                <w:szCs w:val="24"/>
                <w:lang w:val="es-ES"/>
                <w:rPrChange w:id="5241" w:author="chris" w:date="2015-04-19T12:09:00Z">
                  <w:rPr>
                    <w:rFonts w:ascii="Times New Roman" w:hAnsi="Times New Roman" w:cs="Times New Roman"/>
                    <w:color w:val="000000"/>
                    <w:sz w:val="24"/>
                    <w:szCs w:val="24"/>
                  </w:rPr>
                </w:rPrChange>
              </w:rPr>
              <w:t>REC290</w:t>
            </w:r>
          </w:p>
        </w:tc>
      </w:tr>
      <w:tr w:rsidR="00293B1B" w:rsidRPr="006C4628" w14:paraId="72960511" w14:textId="77777777" w:rsidTr="007313AA">
        <w:tc>
          <w:tcPr>
            <w:tcW w:w="2518" w:type="dxa"/>
          </w:tcPr>
          <w:p w14:paraId="438C5188" w14:textId="77777777" w:rsidR="00293B1B" w:rsidRPr="006C4628" w:rsidRDefault="00293B1B" w:rsidP="00E6040C">
            <w:pPr>
              <w:rPr>
                <w:rFonts w:ascii="Times New Roman" w:hAnsi="Times New Roman" w:cs="Times New Roman"/>
                <w:color w:val="000000"/>
                <w:sz w:val="24"/>
                <w:szCs w:val="24"/>
                <w:lang w:val="es-ES"/>
                <w:rPrChange w:id="524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243" w:author="chris" w:date="2015-04-19T12:09:00Z">
                  <w:rPr>
                    <w:rFonts w:ascii="Times New Roman" w:hAnsi="Times New Roman" w:cs="Times New Roman"/>
                    <w:b/>
                    <w:color w:val="000000"/>
                    <w:sz w:val="24"/>
                    <w:szCs w:val="24"/>
                  </w:rPr>
                </w:rPrChange>
              </w:rPr>
              <w:t>Título</w:t>
            </w:r>
          </w:p>
        </w:tc>
        <w:tc>
          <w:tcPr>
            <w:tcW w:w="6515" w:type="dxa"/>
          </w:tcPr>
          <w:p w14:paraId="792098E2" w14:textId="72A5C1F2" w:rsidR="00293B1B" w:rsidRPr="006C4628" w:rsidRDefault="00332D88" w:rsidP="00E6040C">
            <w:pPr>
              <w:rPr>
                <w:rFonts w:ascii="Times New Roman" w:hAnsi="Times New Roman" w:cs="Times New Roman"/>
                <w:color w:val="000000"/>
                <w:sz w:val="24"/>
                <w:szCs w:val="24"/>
                <w:lang w:val="es-ES"/>
                <w:rPrChange w:id="524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45" w:author="chris" w:date="2015-04-19T12:09:00Z">
                  <w:rPr>
                    <w:rFonts w:ascii="Times New Roman" w:hAnsi="Times New Roman" w:cs="Times New Roman"/>
                    <w:color w:val="000000"/>
                    <w:sz w:val="24"/>
                    <w:szCs w:val="24"/>
                  </w:rPr>
                </w:rPrChange>
              </w:rPr>
              <w:t>Resolver</w:t>
            </w:r>
            <w:r w:rsidR="00293B1B" w:rsidRPr="006C4628">
              <w:rPr>
                <w:rFonts w:ascii="Times New Roman" w:hAnsi="Times New Roman" w:cs="Times New Roman"/>
                <w:color w:val="000000"/>
                <w:sz w:val="24"/>
                <w:szCs w:val="24"/>
                <w:lang w:val="es-ES"/>
                <w:rPrChange w:id="5246" w:author="chris" w:date="2015-04-19T12:09:00Z">
                  <w:rPr>
                    <w:rFonts w:ascii="Times New Roman" w:hAnsi="Times New Roman" w:cs="Times New Roman"/>
                    <w:color w:val="000000"/>
                    <w:sz w:val="24"/>
                    <w:szCs w:val="24"/>
                  </w:rPr>
                </w:rPrChange>
              </w:rPr>
              <w:t xml:space="preserve"> problemas con operaciones combinadas</w:t>
            </w:r>
          </w:p>
        </w:tc>
      </w:tr>
      <w:tr w:rsidR="00293B1B" w:rsidRPr="006C4628" w14:paraId="568BD640" w14:textId="77777777" w:rsidTr="007313AA">
        <w:tc>
          <w:tcPr>
            <w:tcW w:w="2518" w:type="dxa"/>
          </w:tcPr>
          <w:p w14:paraId="004D5DD5" w14:textId="77777777" w:rsidR="00293B1B" w:rsidRPr="006C4628" w:rsidRDefault="00293B1B" w:rsidP="00E6040C">
            <w:pPr>
              <w:rPr>
                <w:rFonts w:ascii="Times New Roman" w:hAnsi="Times New Roman" w:cs="Times New Roman"/>
                <w:color w:val="000000"/>
                <w:sz w:val="24"/>
                <w:szCs w:val="24"/>
                <w:lang w:val="es-ES"/>
                <w:rPrChange w:id="524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248" w:author="chris" w:date="2015-04-19T12:09:00Z">
                  <w:rPr>
                    <w:rFonts w:ascii="Times New Roman" w:hAnsi="Times New Roman" w:cs="Times New Roman"/>
                    <w:b/>
                    <w:color w:val="000000"/>
                    <w:sz w:val="24"/>
                    <w:szCs w:val="24"/>
                  </w:rPr>
                </w:rPrChange>
              </w:rPr>
              <w:lastRenderedPageBreak/>
              <w:t>Descripción</w:t>
            </w:r>
          </w:p>
        </w:tc>
        <w:tc>
          <w:tcPr>
            <w:tcW w:w="6515" w:type="dxa"/>
          </w:tcPr>
          <w:p w14:paraId="33156336" w14:textId="76562167" w:rsidR="00293B1B" w:rsidRPr="006C4628" w:rsidRDefault="003314DF" w:rsidP="00E6040C">
            <w:pPr>
              <w:rPr>
                <w:rFonts w:ascii="Times New Roman" w:hAnsi="Times New Roman" w:cs="Times New Roman"/>
                <w:color w:val="000000"/>
                <w:sz w:val="24"/>
                <w:szCs w:val="24"/>
                <w:lang w:val="es-ES"/>
                <w:rPrChange w:id="524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250" w:author="chris" w:date="2015-04-19T12:09:00Z">
                  <w:rPr>
                    <w:rFonts w:ascii="Times New Roman" w:hAnsi="Times New Roman" w:cs="Times New Roman"/>
                    <w:color w:val="000000"/>
                    <w:sz w:val="24"/>
                    <w:szCs w:val="24"/>
                  </w:rPr>
                </w:rPrChange>
              </w:rPr>
              <w:t xml:space="preserve">Actividad para aplicar operaciones combinadas en la resolución de problemas. </w:t>
            </w:r>
          </w:p>
        </w:tc>
      </w:tr>
    </w:tbl>
    <w:p w14:paraId="74CD5801" w14:textId="77777777" w:rsidR="00293B1B" w:rsidRPr="006C4628" w:rsidRDefault="00293B1B" w:rsidP="00E6040C">
      <w:pPr>
        <w:tabs>
          <w:tab w:val="left" w:pos="2805"/>
        </w:tabs>
        <w:spacing w:after="0"/>
        <w:rPr>
          <w:rFonts w:ascii="Arial" w:hAnsi="Arial" w:cs="Arial"/>
          <w:color w:val="000000"/>
          <w:lang w:val="es-ES"/>
          <w:rPrChange w:id="5251" w:author="chris" w:date="2015-04-19T12:09:00Z">
            <w:rPr>
              <w:rFonts w:ascii="Arial" w:hAnsi="Arial" w:cs="Arial"/>
              <w:color w:val="000000"/>
              <w:lang w:val="es-CO"/>
            </w:rPr>
          </w:rPrChange>
        </w:rPr>
      </w:pPr>
    </w:p>
    <w:p w14:paraId="2D1E0909" w14:textId="2257CCB3" w:rsidR="00A054DB" w:rsidRPr="006C4628" w:rsidRDefault="00A054DB" w:rsidP="00E6040C">
      <w:pPr>
        <w:spacing w:after="0"/>
        <w:rPr>
          <w:rFonts w:ascii="Arial" w:hAnsi="Arial" w:cs="Arial"/>
          <w:b/>
          <w:lang w:val="es-ES"/>
          <w:rPrChange w:id="5252" w:author="chris" w:date="2015-04-19T12:09:00Z">
            <w:rPr>
              <w:rFonts w:ascii="Arial" w:hAnsi="Arial" w:cs="Arial"/>
              <w:b/>
            </w:rPr>
          </w:rPrChange>
        </w:rPr>
      </w:pPr>
      <w:r w:rsidRPr="006C4628">
        <w:rPr>
          <w:rFonts w:ascii="Arial" w:hAnsi="Arial" w:cs="Arial"/>
          <w:highlight w:val="yellow"/>
          <w:lang w:val="es-ES"/>
          <w:rPrChange w:id="5253" w:author="chris" w:date="2015-04-19T12:09:00Z">
            <w:rPr>
              <w:rFonts w:ascii="Arial" w:hAnsi="Arial" w:cs="Arial"/>
              <w:highlight w:val="yellow"/>
            </w:rPr>
          </w:rPrChange>
        </w:rPr>
        <w:t>[SECCIÓN 2]</w:t>
      </w:r>
      <w:r w:rsidRPr="006C4628">
        <w:rPr>
          <w:rFonts w:ascii="Arial" w:hAnsi="Arial" w:cs="Arial"/>
          <w:lang w:val="es-ES"/>
          <w:rPrChange w:id="5254" w:author="chris" w:date="2015-04-19T12:09:00Z">
            <w:rPr>
              <w:rFonts w:ascii="Arial" w:hAnsi="Arial" w:cs="Arial"/>
            </w:rPr>
          </w:rPrChange>
        </w:rPr>
        <w:t xml:space="preserve"> </w:t>
      </w:r>
      <w:r w:rsidRPr="006C4628">
        <w:rPr>
          <w:rFonts w:ascii="Arial" w:hAnsi="Arial" w:cs="Arial"/>
          <w:b/>
          <w:lang w:val="es-ES"/>
          <w:rPrChange w:id="5255" w:author="chris" w:date="2015-04-19T12:09:00Z">
            <w:rPr>
              <w:rFonts w:ascii="Arial" w:hAnsi="Arial" w:cs="Arial"/>
              <w:b/>
            </w:rPr>
          </w:rPrChange>
        </w:rPr>
        <w:t>2.6 Igualdades y desigualdades</w:t>
      </w:r>
    </w:p>
    <w:p w14:paraId="53CD1463" w14:textId="77777777" w:rsidR="00F9630E" w:rsidRPr="006C4628" w:rsidRDefault="00F9630E" w:rsidP="00E6040C">
      <w:pPr>
        <w:spacing w:after="0"/>
        <w:rPr>
          <w:rFonts w:ascii="Arial" w:hAnsi="Arial" w:cs="Arial"/>
          <w:lang w:val="es-ES"/>
          <w:rPrChange w:id="5256" w:author="chris" w:date="2015-04-19T12:09:00Z">
            <w:rPr>
              <w:rFonts w:ascii="Arial" w:hAnsi="Arial" w:cs="Arial"/>
            </w:rPr>
          </w:rPrChange>
        </w:rPr>
      </w:pPr>
    </w:p>
    <w:p w14:paraId="2538D9BB" w14:textId="1D391063" w:rsidR="00B41F3C" w:rsidRPr="006C4628" w:rsidRDefault="000D25BA" w:rsidP="00E6040C">
      <w:pPr>
        <w:spacing w:after="0"/>
        <w:rPr>
          <w:rFonts w:ascii="Arial" w:hAnsi="Arial" w:cs="Arial"/>
          <w:lang w:val="es-ES"/>
          <w:rPrChange w:id="5257" w:author="chris" w:date="2015-04-19T12:09:00Z">
            <w:rPr>
              <w:rFonts w:ascii="Arial" w:hAnsi="Arial" w:cs="Arial"/>
            </w:rPr>
          </w:rPrChange>
        </w:rPr>
      </w:pPr>
      <w:r w:rsidRPr="006C4628">
        <w:rPr>
          <w:rFonts w:ascii="Arial" w:hAnsi="Arial" w:cs="Arial"/>
          <w:lang w:val="es-ES"/>
          <w:rPrChange w:id="5258" w:author="chris" w:date="2015-04-19T12:09:00Z">
            <w:rPr>
              <w:rFonts w:ascii="Arial" w:hAnsi="Arial" w:cs="Arial"/>
            </w:rPr>
          </w:rPrChange>
        </w:rPr>
        <w:t xml:space="preserve">Una </w:t>
      </w:r>
      <w:r w:rsidRPr="006C4628">
        <w:rPr>
          <w:rFonts w:ascii="Arial" w:hAnsi="Arial" w:cs="Arial"/>
          <w:b/>
          <w:lang w:val="es-ES"/>
          <w:rPrChange w:id="5259" w:author="chris" w:date="2015-04-19T12:09:00Z">
            <w:rPr>
              <w:rFonts w:ascii="Arial" w:hAnsi="Arial" w:cs="Arial"/>
              <w:b/>
            </w:rPr>
          </w:rPrChange>
        </w:rPr>
        <w:t xml:space="preserve">igualdad </w:t>
      </w:r>
      <w:r w:rsidRPr="006C4628">
        <w:rPr>
          <w:rFonts w:ascii="Arial" w:hAnsi="Arial" w:cs="Arial"/>
          <w:lang w:val="es-ES"/>
          <w:rPrChange w:id="5260" w:author="chris" w:date="2015-04-19T12:09:00Z">
            <w:rPr>
              <w:rFonts w:ascii="Arial" w:hAnsi="Arial" w:cs="Arial"/>
            </w:rPr>
          </w:rPrChange>
        </w:rPr>
        <w:t xml:space="preserve">es un </w:t>
      </w:r>
      <w:r w:rsidR="00B41F3C" w:rsidRPr="006C4628">
        <w:rPr>
          <w:rFonts w:ascii="Arial" w:hAnsi="Arial" w:cs="Arial"/>
          <w:lang w:val="es-ES"/>
          <w:rPrChange w:id="5261" w:author="chris" w:date="2015-04-19T12:09:00Z">
            <w:rPr>
              <w:rFonts w:ascii="Arial" w:hAnsi="Arial" w:cs="Arial"/>
            </w:rPr>
          </w:rPrChange>
        </w:rPr>
        <w:t>enunciado</w:t>
      </w:r>
      <w:r w:rsidRPr="006C4628">
        <w:rPr>
          <w:rFonts w:ascii="Arial" w:hAnsi="Arial" w:cs="Arial"/>
          <w:lang w:val="es-ES"/>
          <w:rPrChange w:id="5262" w:author="chris" w:date="2015-04-19T12:09:00Z">
            <w:rPr>
              <w:rFonts w:ascii="Arial" w:hAnsi="Arial" w:cs="Arial"/>
            </w:rPr>
          </w:rPrChange>
        </w:rPr>
        <w:t xml:space="preserve"> matemátic</w:t>
      </w:r>
      <w:r w:rsidR="00B41F3C" w:rsidRPr="006C4628">
        <w:rPr>
          <w:rFonts w:ascii="Arial" w:hAnsi="Arial" w:cs="Arial"/>
          <w:lang w:val="es-ES"/>
          <w:rPrChange w:id="5263" w:author="chris" w:date="2015-04-19T12:09:00Z">
            <w:rPr>
              <w:rFonts w:ascii="Arial" w:hAnsi="Arial" w:cs="Arial"/>
            </w:rPr>
          </w:rPrChange>
        </w:rPr>
        <w:t>o</w:t>
      </w:r>
      <w:r w:rsidRPr="006C4628">
        <w:rPr>
          <w:rFonts w:ascii="Arial" w:hAnsi="Arial" w:cs="Arial"/>
          <w:lang w:val="es-ES"/>
          <w:rPrChange w:id="5264" w:author="chris" w:date="2015-04-19T12:09:00Z">
            <w:rPr>
              <w:rFonts w:ascii="Arial" w:hAnsi="Arial" w:cs="Arial"/>
            </w:rPr>
          </w:rPrChange>
        </w:rPr>
        <w:t xml:space="preserve"> </w:t>
      </w:r>
      <w:r w:rsidR="00EA09BB" w:rsidRPr="006C4628">
        <w:rPr>
          <w:rFonts w:ascii="Arial" w:hAnsi="Arial" w:cs="Arial"/>
          <w:lang w:val="es-ES"/>
          <w:rPrChange w:id="5265" w:author="chris" w:date="2015-04-19T12:09:00Z">
            <w:rPr>
              <w:rFonts w:ascii="Arial" w:hAnsi="Arial" w:cs="Arial"/>
            </w:rPr>
          </w:rPrChange>
        </w:rPr>
        <w:t xml:space="preserve">que indica que dos </w:t>
      </w:r>
      <w:r w:rsidR="00B41F3C" w:rsidRPr="006C4628">
        <w:rPr>
          <w:rFonts w:ascii="Arial" w:hAnsi="Arial" w:cs="Arial"/>
          <w:lang w:val="es-ES"/>
          <w:rPrChange w:id="5266" w:author="chris" w:date="2015-04-19T12:09:00Z">
            <w:rPr>
              <w:rFonts w:ascii="Arial" w:hAnsi="Arial" w:cs="Arial"/>
            </w:rPr>
          </w:rPrChange>
        </w:rPr>
        <w:t xml:space="preserve">expresiones </w:t>
      </w:r>
      <w:r w:rsidR="00EA09BB" w:rsidRPr="006C4628">
        <w:rPr>
          <w:rFonts w:ascii="Arial" w:hAnsi="Arial" w:cs="Arial"/>
          <w:lang w:val="es-ES"/>
          <w:rPrChange w:id="5267" w:author="chris" w:date="2015-04-19T12:09:00Z">
            <w:rPr>
              <w:rFonts w:ascii="Arial" w:hAnsi="Arial" w:cs="Arial"/>
            </w:rPr>
          </w:rPrChange>
        </w:rPr>
        <w:t xml:space="preserve">tienen </w:t>
      </w:r>
      <w:r w:rsidR="001808AC" w:rsidRPr="006C4628">
        <w:rPr>
          <w:rFonts w:ascii="Arial" w:hAnsi="Arial" w:cs="Arial"/>
          <w:lang w:val="es-ES"/>
          <w:rPrChange w:id="5268" w:author="chris" w:date="2015-04-19T12:09:00Z">
            <w:rPr>
              <w:rFonts w:ascii="Arial" w:hAnsi="Arial" w:cs="Arial"/>
            </w:rPr>
          </w:rPrChange>
        </w:rPr>
        <w:t>el mismo valor</w:t>
      </w:r>
      <w:r w:rsidR="00B41F3C" w:rsidRPr="006C4628">
        <w:rPr>
          <w:rFonts w:ascii="Arial" w:hAnsi="Arial" w:cs="Arial"/>
          <w:lang w:val="es-ES"/>
          <w:rPrChange w:id="5269" w:author="chris" w:date="2015-04-19T12:09:00Z">
            <w:rPr>
              <w:rFonts w:ascii="Arial" w:hAnsi="Arial" w:cs="Arial"/>
            </w:rPr>
          </w:rPrChange>
        </w:rPr>
        <w:t xml:space="preserve">.  </w:t>
      </w:r>
    </w:p>
    <w:p w14:paraId="644BB5B8" w14:textId="6DA7046C" w:rsidR="00B67591" w:rsidRPr="006C4628" w:rsidRDefault="00B41F3C" w:rsidP="00E6040C">
      <w:pPr>
        <w:spacing w:after="0"/>
        <w:rPr>
          <w:rFonts w:ascii="Arial" w:hAnsi="Arial" w:cs="Arial"/>
          <w:lang w:val="es-ES"/>
          <w:rPrChange w:id="5270" w:author="chris" w:date="2015-04-19T12:09:00Z">
            <w:rPr>
              <w:rFonts w:ascii="Arial" w:hAnsi="Arial" w:cs="Arial"/>
            </w:rPr>
          </w:rPrChange>
        </w:rPr>
      </w:pPr>
      <w:r w:rsidRPr="006C4628">
        <w:rPr>
          <w:rFonts w:ascii="Arial" w:hAnsi="Arial" w:cs="Arial"/>
          <w:lang w:val="es-ES"/>
          <w:rPrChange w:id="5271" w:author="chris" w:date="2015-04-19T12:09:00Z">
            <w:rPr>
              <w:rFonts w:ascii="Arial" w:hAnsi="Arial" w:cs="Arial"/>
            </w:rPr>
          </w:rPrChange>
        </w:rPr>
        <w:t>Por ejemplo:</w:t>
      </w:r>
      <w:r w:rsidR="00B67591" w:rsidRPr="006C4628">
        <w:rPr>
          <w:rFonts w:ascii="Arial" w:hAnsi="Arial" w:cs="Arial"/>
          <w:lang w:val="es-ES"/>
          <w:rPrChange w:id="5272" w:author="chris" w:date="2015-04-19T12:09:00Z">
            <w:rPr>
              <w:rFonts w:ascii="Arial" w:hAnsi="Arial" w:cs="Arial"/>
            </w:rPr>
          </w:rPrChange>
        </w:rPr>
        <w:t xml:space="preserve"> (12 + 8) y (34 – 14)</w:t>
      </w:r>
    </w:p>
    <w:p w14:paraId="5C91130B" w14:textId="77777777" w:rsidR="00B41F3C" w:rsidRPr="006C4628" w:rsidRDefault="00B41F3C" w:rsidP="00E6040C">
      <w:pPr>
        <w:spacing w:after="0"/>
        <w:rPr>
          <w:rFonts w:ascii="Arial" w:hAnsi="Arial" w:cs="Arial"/>
          <w:lang w:val="es-ES"/>
          <w:rPrChange w:id="5273" w:author="chris" w:date="2015-04-19T12:09:00Z">
            <w:rPr>
              <w:rFonts w:ascii="Arial" w:hAnsi="Arial" w:cs="Arial"/>
            </w:rPr>
          </w:rPrChange>
        </w:rPr>
      </w:pPr>
    </w:p>
    <w:p w14:paraId="4FF5C372" w14:textId="31366C8C" w:rsidR="00A054DB" w:rsidRPr="006C4628" w:rsidRDefault="00B41F3C" w:rsidP="00E6040C">
      <w:pPr>
        <w:spacing w:after="0"/>
        <w:rPr>
          <w:rFonts w:ascii="Arial" w:hAnsi="Arial" w:cs="Arial"/>
          <w:lang w:val="es-ES"/>
          <w:rPrChange w:id="5274" w:author="chris" w:date="2015-04-19T12:09:00Z">
            <w:rPr>
              <w:rFonts w:ascii="Arial" w:hAnsi="Arial" w:cs="Arial"/>
            </w:rPr>
          </w:rPrChange>
        </w:rPr>
      </w:pPr>
      <w:r w:rsidRPr="006C4628">
        <w:rPr>
          <w:rFonts w:ascii="Arial" w:hAnsi="Arial" w:cs="Arial"/>
          <w:lang w:val="es-ES"/>
          <w:rPrChange w:id="5275" w:author="chris" w:date="2015-04-19T12:09:00Z">
            <w:rPr>
              <w:rFonts w:ascii="Arial" w:hAnsi="Arial" w:cs="Arial"/>
            </w:rPr>
          </w:rPrChange>
        </w:rPr>
        <w:tab/>
      </w:r>
      <w:r w:rsidRPr="006C4628">
        <w:rPr>
          <w:rFonts w:ascii="Arial" w:hAnsi="Arial" w:cs="Arial"/>
          <w:lang w:val="es-ES"/>
          <w:rPrChange w:id="5276" w:author="chris" w:date="2015-04-19T12:09:00Z">
            <w:rPr>
              <w:rFonts w:ascii="Arial" w:hAnsi="Arial" w:cs="Arial"/>
            </w:rPr>
          </w:rPrChange>
        </w:rPr>
        <w:tab/>
      </w:r>
      <w:r w:rsidRPr="006C4628">
        <w:rPr>
          <w:rFonts w:ascii="Arial" w:hAnsi="Arial" w:cs="Arial"/>
          <w:u w:val="single"/>
          <w:lang w:val="es-ES"/>
          <w:rPrChange w:id="5277" w:author="chris" w:date="2015-04-19T12:09:00Z">
            <w:rPr>
              <w:rFonts w:ascii="Arial" w:hAnsi="Arial" w:cs="Arial"/>
              <w:u w:val="single"/>
            </w:rPr>
          </w:rPrChange>
        </w:rPr>
        <w:t>12 + 8</w:t>
      </w:r>
      <w:r w:rsidRPr="006C4628">
        <w:rPr>
          <w:rFonts w:ascii="Arial" w:hAnsi="Arial" w:cs="Arial"/>
          <w:lang w:val="es-ES"/>
          <w:rPrChange w:id="5278" w:author="chris" w:date="2015-04-19T12:09:00Z">
            <w:rPr>
              <w:rFonts w:ascii="Arial" w:hAnsi="Arial" w:cs="Arial"/>
            </w:rPr>
          </w:rPrChange>
        </w:rPr>
        <w:t xml:space="preserve"> </w:t>
      </w:r>
      <w:r w:rsidRPr="006C4628">
        <w:rPr>
          <w:rFonts w:ascii="Arial" w:hAnsi="Arial" w:cs="Arial"/>
          <w:b/>
          <w:lang w:val="es-ES"/>
          <w:rPrChange w:id="5279" w:author="chris" w:date="2015-04-19T12:09:00Z">
            <w:rPr>
              <w:rFonts w:ascii="Arial" w:hAnsi="Arial" w:cs="Arial"/>
              <w:b/>
            </w:rPr>
          </w:rPrChange>
        </w:rPr>
        <w:t>=</w:t>
      </w:r>
      <w:r w:rsidRPr="006C4628">
        <w:rPr>
          <w:rFonts w:ascii="Arial" w:hAnsi="Arial" w:cs="Arial"/>
          <w:lang w:val="es-ES"/>
          <w:rPrChange w:id="5280" w:author="chris" w:date="2015-04-19T12:09:00Z">
            <w:rPr>
              <w:rFonts w:ascii="Arial" w:hAnsi="Arial" w:cs="Arial"/>
            </w:rPr>
          </w:rPrChange>
        </w:rPr>
        <w:t xml:space="preserve"> </w:t>
      </w:r>
      <w:r w:rsidRPr="006C4628">
        <w:rPr>
          <w:rFonts w:ascii="Arial" w:hAnsi="Arial" w:cs="Arial"/>
          <w:u w:val="single"/>
          <w:lang w:val="es-ES"/>
          <w:rPrChange w:id="5281" w:author="chris" w:date="2015-04-19T12:09:00Z">
            <w:rPr>
              <w:rFonts w:ascii="Arial" w:hAnsi="Arial" w:cs="Arial"/>
              <w:u w:val="single"/>
            </w:rPr>
          </w:rPrChange>
        </w:rPr>
        <w:t>34 – 14</w:t>
      </w:r>
      <w:r w:rsidRPr="006C4628">
        <w:rPr>
          <w:rFonts w:ascii="Arial" w:hAnsi="Arial" w:cs="Arial"/>
          <w:lang w:val="es-ES"/>
          <w:rPrChange w:id="5282" w:author="chris" w:date="2015-04-19T12:09:00Z">
            <w:rPr>
              <w:rFonts w:ascii="Arial" w:hAnsi="Arial" w:cs="Arial"/>
            </w:rPr>
          </w:rPrChange>
        </w:rPr>
        <w:t xml:space="preserve"> </w:t>
      </w:r>
      <w:r w:rsidR="00EA09BB" w:rsidRPr="006C4628">
        <w:rPr>
          <w:rFonts w:ascii="Arial" w:hAnsi="Arial" w:cs="Arial"/>
          <w:lang w:val="es-ES"/>
          <w:rPrChange w:id="5283" w:author="chris" w:date="2015-04-19T12:09:00Z">
            <w:rPr>
              <w:rFonts w:ascii="Arial" w:hAnsi="Arial" w:cs="Arial"/>
            </w:rPr>
          </w:rPrChange>
        </w:rPr>
        <w:t xml:space="preserve"> </w:t>
      </w:r>
    </w:p>
    <w:p w14:paraId="0FEF14BF" w14:textId="484EC615" w:rsidR="00B41F3C" w:rsidRPr="006C4628" w:rsidRDefault="00B41F3C" w:rsidP="00E6040C">
      <w:pPr>
        <w:spacing w:after="0"/>
        <w:rPr>
          <w:rFonts w:ascii="Arial" w:hAnsi="Arial" w:cs="Arial"/>
          <w:lang w:val="es-ES"/>
          <w:rPrChange w:id="5284" w:author="chris" w:date="2015-04-19T12:09:00Z">
            <w:rPr>
              <w:rFonts w:ascii="Arial" w:hAnsi="Arial" w:cs="Arial"/>
            </w:rPr>
          </w:rPrChange>
        </w:rPr>
      </w:pPr>
      <w:r w:rsidRPr="006C4628">
        <w:rPr>
          <w:rFonts w:ascii="Arial" w:hAnsi="Arial" w:cs="Arial"/>
          <w:lang w:val="es-ES"/>
          <w:rPrChange w:id="5285" w:author="chris" w:date="2015-04-19T12:09:00Z">
            <w:rPr>
              <w:rFonts w:ascii="Arial" w:hAnsi="Arial" w:cs="Arial"/>
            </w:rPr>
          </w:rPrChange>
        </w:rPr>
        <w:tab/>
      </w:r>
      <w:r w:rsidRPr="006C4628">
        <w:rPr>
          <w:rFonts w:ascii="Arial" w:hAnsi="Arial" w:cs="Arial"/>
          <w:lang w:val="es-ES"/>
          <w:rPrChange w:id="5286" w:author="chris" w:date="2015-04-19T12:09:00Z">
            <w:rPr>
              <w:rFonts w:ascii="Arial" w:hAnsi="Arial" w:cs="Arial"/>
            </w:rPr>
          </w:rPrChange>
        </w:rPr>
        <w:tab/>
        <w:t xml:space="preserve">    20   =    20</w:t>
      </w:r>
    </w:p>
    <w:p w14:paraId="7D93FD3E" w14:textId="77777777" w:rsidR="00F9630E" w:rsidRPr="006C4628" w:rsidRDefault="00F9630E" w:rsidP="00E6040C">
      <w:pPr>
        <w:spacing w:after="0"/>
        <w:rPr>
          <w:rFonts w:ascii="Arial" w:hAnsi="Arial" w:cs="Arial"/>
          <w:lang w:val="es-ES"/>
          <w:rPrChange w:id="5287" w:author="chris" w:date="2015-04-19T12:09:00Z">
            <w:rPr>
              <w:rFonts w:ascii="Arial" w:hAnsi="Arial" w:cs="Arial"/>
            </w:rPr>
          </w:rPrChange>
        </w:rPr>
      </w:pPr>
    </w:p>
    <w:p w14:paraId="0A740F7F" w14:textId="3F73D181" w:rsidR="00D92B47" w:rsidRPr="006C4628" w:rsidRDefault="00D92B47" w:rsidP="00E6040C">
      <w:pPr>
        <w:spacing w:after="0"/>
        <w:rPr>
          <w:rFonts w:ascii="Arial" w:hAnsi="Arial" w:cs="Arial"/>
          <w:lang w:val="es-ES"/>
          <w:rPrChange w:id="5288" w:author="chris" w:date="2015-04-19T12:09:00Z">
            <w:rPr>
              <w:rFonts w:ascii="Arial" w:hAnsi="Arial" w:cs="Arial"/>
            </w:rPr>
          </w:rPrChange>
        </w:rPr>
      </w:pPr>
      <w:r w:rsidRPr="006C4628">
        <w:rPr>
          <w:rFonts w:ascii="Arial" w:hAnsi="Arial" w:cs="Arial"/>
          <w:lang w:val="es-ES"/>
          <w:rPrChange w:id="5289" w:author="chris" w:date="2015-04-19T12:09:00Z">
            <w:rPr>
              <w:rFonts w:ascii="Arial" w:hAnsi="Arial" w:cs="Arial"/>
            </w:rPr>
          </w:rPrChange>
        </w:rPr>
        <w:t xml:space="preserve">Como las expresiones 12 + 8 y 34 – 14 tienen el mismo valor (20), podemos escribir la relación de </w:t>
      </w:r>
      <w:r w:rsidRPr="006C4628">
        <w:rPr>
          <w:rFonts w:ascii="Arial" w:hAnsi="Arial" w:cs="Arial"/>
          <w:b/>
          <w:lang w:val="es-ES"/>
          <w:rPrChange w:id="5290" w:author="chris" w:date="2015-04-19T12:09:00Z">
            <w:rPr>
              <w:rFonts w:ascii="Arial" w:hAnsi="Arial" w:cs="Arial"/>
              <w:b/>
            </w:rPr>
          </w:rPrChange>
        </w:rPr>
        <w:t>igualdad</w:t>
      </w:r>
      <w:r w:rsidRPr="006C4628">
        <w:rPr>
          <w:rFonts w:ascii="Arial" w:hAnsi="Arial" w:cs="Arial"/>
          <w:lang w:val="es-ES"/>
          <w:rPrChange w:id="5291" w:author="chris" w:date="2015-04-19T12:09:00Z">
            <w:rPr>
              <w:rFonts w:ascii="Arial" w:hAnsi="Arial" w:cs="Arial"/>
            </w:rPr>
          </w:rPrChange>
        </w:rPr>
        <w:t xml:space="preserve"> entre ellas</w:t>
      </w:r>
      <w:r w:rsidR="00D906A5" w:rsidRPr="006C4628">
        <w:rPr>
          <w:rFonts w:ascii="Arial" w:hAnsi="Arial" w:cs="Arial"/>
          <w:lang w:val="es-ES"/>
          <w:rPrChange w:id="5292" w:author="chris" w:date="2015-04-19T12:09:00Z">
            <w:rPr>
              <w:rFonts w:ascii="Arial" w:hAnsi="Arial" w:cs="Arial"/>
            </w:rPr>
          </w:rPrChange>
        </w:rPr>
        <w:t xml:space="preserve"> con el símbolo  =</w:t>
      </w:r>
      <w:r w:rsidRPr="006C4628">
        <w:rPr>
          <w:rFonts w:ascii="Arial" w:hAnsi="Arial" w:cs="Arial"/>
          <w:lang w:val="es-ES"/>
          <w:rPrChange w:id="5293" w:author="chris" w:date="2015-04-19T12:09:00Z">
            <w:rPr>
              <w:rFonts w:ascii="Arial" w:hAnsi="Arial" w:cs="Arial"/>
            </w:rPr>
          </w:rPrChange>
        </w:rPr>
        <w:t xml:space="preserve">. </w:t>
      </w:r>
    </w:p>
    <w:p w14:paraId="3ABAC443" w14:textId="77777777" w:rsidR="00223F7E" w:rsidRPr="006C4628" w:rsidRDefault="00223F7E" w:rsidP="00E6040C">
      <w:pPr>
        <w:spacing w:after="0"/>
        <w:rPr>
          <w:rFonts w:ascii="Arial" w:hAnsi="Arial" w:cs="Arial"/>
          <w:highlight w:val="yellow"/>
          <w:lang w:val="es-ES"/>
          <w:rPrChange w:id="5294" w:author="chris" w:date="2015-04-19T12:09:00Z">
            <w:rPr>
              <w:rFonts w:ascii="Arial" w:hAnsi="Arial" w:cs="Arial"/>
              <w:highlight w:val="yellow"/>
            </w:rPr>
          </w:rPrChange>
        </w:rPr>
      </w:pPr>
    </w:p>
    <w:tbl>
      <w:tblPr>
        <w:tblStyle w:val="Tablaconcuadrcula"/>
        <w:tblW w:w="0" w:type="auto"/>
        <w:tblLook w:val="04A0" w:firstRow="1" w:lastRow="0" w:firstColumn="1" w:lastColumn="0" w:noHBand="0" w:noVBand="1"/>
      </w:tblPr>
      <w:tblGrid>
        <w:gridCol w:w="2518"/>
        <w:gridCol w:w="6515"/>
      </w:tblGrid>
      <w:tr w:rsidR="00223F7E" w:rsidRPr="006C4628" w14:paraId="0CEF72CB" w14:textId="77777777" w:rsidTr="007313AA">
        <w:tc>
          <w:tcPr>
            <w:tcW w:w="9033" w:type="dxa"/>
            <w:gridSpan w:val="2"/>
            <w:shd w:val="clear" w:color="auto" w:fill="0D0D0D" w:themeFill="text1" w:themeFillTint="F2"/>
          </w:tcPr>
          <w:p w14:paraId="728FAD12" w14:textId="77777777" w:rsidR="00223F7E" w:rsidRPr="006C4628" w:rsidRDefault="00223F7E" w:rsidP="00E6040C">
            <w:pPr>
              <w:jc w:val="center"/>
              <w:rPr>
                <w:rFonts w:ascii="Times New Roman" w:hAnsi="Times New Roman" w:cs="Times New Roman"/>
                <w:b/>
                <w:color w:val="FFFFFF" w:themeColor="background1"/>
                <w:sz w:val="24"/>
                <w:szCs w:val="24"/>
                <w:lang w:val="es-ES"/>
                <w:rPrChange w:id="529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296" w:author="chris" w:date="2015-04-19T12:09:00Z">
                  <w:rPr>
                    <w:rFonts w:ascii="Times New Roman" w:hAnsi="Times New Roman" w:cs="Times New Roman"/>
                    <w:b/>
                    <w:color w:val="FFFFFF" w:themeColor="background1"/>
                    <w:sz w:val="24"/>
                    <w:szCs w:val="24"/>
                  </w:rPr>
                </w:rPrChange>
              </w:rPr>
              <w:t>Imagen (fotografía, gráfica o ilustración)</w:t>
            </w:r>
          </w:p>
        </w:tc>
      </w:tr>
      <w:tr w:rsidR="00223F7E" w:rsidRPr="006C4628" w14:paraId="63E9E692" w14:textId="77777777" w:rsidTr="007313AA">
        <w:tc>
          <w:tcPr>
            <w:tcW w:w="2518" w:type="dxa"/>
          </w:tcPr>
          <w:p w14:paraId="591394E9" w14:textId="77777777" w:rsidR="00223F7E" w:rsidRPr="006C4628" w:rsidRDefault="00223F7E" w:rsidP="00E6040C">
            <w:pPr>
              <w:rPr>
                <w:rFonts w:ascii="Times New Roman" w:hAnsi="Times New Roman" w:cs="Times New Roman"/>
                <w:b/>
                <w:color w:val="000000"/>
                <w:sz w:val="24"/>
                <w:szCs w:val="24"/>
                <w:lang w:val="es-ES"/>
                <w:rPrChange w:id="529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298" w:author="chris" w:date="2015-04-19T12:09:00Z">
                  <w:rPr>
                    <w:rFonts w:ascii="Times New Roman" w:hAnsi="Times New Roman" w:cs="Times New Roman"/>
                    <w:b/>
                    <w:color w:val="000000"/>
                    <w:sz w:val="24"/>
                    <w:szCs w:val="24"/>
                  </w:rPr>
                </w:rPrChange>
              </w:rPr>
              <w:t>Código</w:t>
            </w:r>
          </w:p>
        </w:tc>
        <w:tc>
          <w:tcPr>
            <w:tcW w:w="6515" w:type="dxa"/>
          </w:tcPr>
          <w:p w14:paraId="5F448D34" w14:textId="2003D764" w:rsidR="00223F7E" w:rsidRPr="006C4628" w:rsidRDefault="00690E2F" w:rsidP="00E6040C">
            <w:pPr>
              <w:rPr>
                <w:rFonts w:ascii="Times New Roman" w:hAnsi="Times New Roman" w:cs="Times New Roman"/>
                <w:color w:val="000000"/>
                <w:sz w:val="24"/>
                <w:szCs w:val="24"/>
                <w:lang w:val="es-ES"/>
                <w:rPrChange w:id="529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00"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5301" w:author="chris" w:date="2015-04-19T12:09:00Z">
                  <w:rPr>
                    <w:rFonts w:ascii="Times New Roman" w:hAnsi="Times New Roman" w:cs="Times New Roman"/>
                    <w:color w:val="000000"/>
                    <w:sz w:val="24"/>
                    <w:szCs w:val="24"/>
                  </w:rPr>
                </w:rPrChange>
              </w:rPr>
              <w:t>IMG170</w:t>
            </w:r>
          </w:p>
        </w:tc>
      </w:tr>
      <w:tr w:rsidR="00223F7E" w:rsidRPr="006C4628" w14:paraId="0946A02F" w14:textId="77777777" w:rsidTr="007313AA">
        <w:tc>
          <w:tcPr>
            <w:tcW w:w="2518" w:type="dxa"/>
          </w:tcPr>
          <w:p w14:paraId="1F3F5159" w14:textId="77777777" w:rsidR="00223F7E" w:rsidRPr="006C4628" w:rsidRDefault="00223F7E" w:rsidP="00E6040C">
            <w:pPr>
              <w:rPr>
                <w:rFonts w:ascii="Times New Roman" w:hAnsi="Times New Roman" w:cs="Times New Roman"/>
                <w:color w:val="000000"/>
                <w:sz w:val="24"/>
                <w:szCs w:val="24"/>
                <w:lang w:val="es-ES"/>
                <w:rPrChange w:id="530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03" w:author="chris" w:date="2015-04-19T12:09:00Z">
                  <w:rPr>
                    <w:rFonts w:ascii="Times New Roman" w:hAnsi="Times New Roman" w:cs="Times New Roman"/>
                    <w:b/>
                    <w:color w:val="000000"/>
                    <w:sz w:val="24"/>
                    <w:szCs w:val="24"/>
                  </w:rPr>
                </w:rPrChange>
              </w:rPr>
              <w:t>Descripción</w:t>
            </w:r>
          </w:p>
        </w:tc>
        <w:tc>
          <w:tcPr>
            <w:tcW w:w="6515" w:type="dxa"/>
          </w:tcPr>
          <w:p w14:paraId="2638582C" w14:textId="77777777" w:rsidR="00223F7E" w:rsidRPr="006C4628" w:rsidRDefault="00223F7E" w:rsidP="00E6040C">
            <w:pPr>
              <w:rPr>
                <w:rFonts w:ascii="Times New Roman" w:hAnsi="Times New Roman" w:cs="Times New Roman"/>
                <w:color w:val="000000"/>
                <w:sz w:val="24"/>
                <w:szCs w:val="24"/>
                <w:lang w:val="es-ES"/>
                <w:rPrChange w:id="530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05" w:author="chris" w:date="2015-04-19T12:09:00Z">
                  <w:rPr>
                    <w:rFonts w:ascii="Times New Roman" w:hAnsi="Times New Roman" w:cs="Times New Roman"/>
                    <w:color w:val="000000"/>
                    <w:sz w:val="24"/>
                    <w:szCs w:val="24"/>
                  </w:rPr>
                </w:rPrChange>
              </w:rPr>
              <w:t>Balanza en equilibrio</w:t>
            </w:r>
          </w:p>
          <w:p w14:paraId="5B2082CC" w14:textId="6DCE60D9" w:rsidR="00223F7E" w:rsidRPr="006C4628" w:rsidRDefault="00223F7E" w:rsidP="00E6040C">
            <w:pPr>
              <w:rPr>
                <w:rFonts w:ascii="Times New Roman" w:hAnsi="Times New Roman" w:cs="Times New Roman"/>
                <w:color w:val="000000"/>
                <w:sz w:val="24"/>
                <w:szCs w:val="24"/>
                <w:lang w:val="es-ES"/>
                <w:rPrChange w:id="5306" w:author="chris" w:date="2015-04-19T12:09:00Z">
                  <w:rPr>
                    <w:rFonts w:ascii="Times New Roman" w:hAnsi="Times New Roman" w:cs="Times New Roman"/>
                    <w:color w:val="000000"/>
                    <w:sz w:val="24"/>
                    <w:szCs w:val="24"/>
                  </w:rPr>
                </w:rPrChange>
              </w:rPr>
            </w:pPr>
            <w:r w:rsidRPr="006C4628">
              <w:rPr>
                <w:lang w:val="es-ES" w:eastAsia="es-ES"/>
                <w:rPrChange w:id="5307" w:author="chris" w:date="2015-04-19T12:09:00Z">
                  <w:rPr>
                    <w:noProof/>
                    <w:lang w:val="es-ES" w:eastAsia="es-ES"/>
                  </w:rPr>
                </w:rPrChange>
              </w:rPr>
              <w:drawing>
                <wp:inline distT="0" distB="0" distL="0" distR="0" wp14:anchorId="41F1BC67" wp14:editId="5409F0C3">
                  <wp:extent cx="1567543" cy="1111746"/>
                  <wp:effectExtent l="0" t="0" r="0" b="0"/>
                  <wp:docPr id="109" name="Imagen 109" descr="http://thumb9.shutterstock.com/display_pic_with_logo/118516/143252512/stock-photo-symbol-of-law-and-justice-in-the-empty-courtroom-law-and-justice-concept-focus-on-the-scales-14325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9.shutterstock.com/display_pic_with_logo/118516/143252512/stock-photo-symbol-of-law-and-justice-in-the-empty-courtroom-law-and-justice-concept-focus-on-the-scales-14325251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7696" cy="1111855"/>
                          </a:xfrm>
                          <a:prstGeom prst="rect">
                            <a:avLst/>
                          </a:prstGeom>
                          <a:noFill/>
                          <a:ln>
                            <a:noFill/>
                          </a:ln>
                        </pic:spPr>
                      </pic:pic>
                    </a:graphicData>
                  </a:graphic>
                </wp:inline>
              </w:drawing>
            </w:r>
          </w:p>
        </w:tc>
      </w:tr>
      <w:tr w:rsidR="00223F7E" w:rsidRPr="006C4628" w14:paraId="638931BB" w14:textId="77777777" w:rsidTr="007313AA">
        <w:tc>
          <w:tcPr>
            <w:tcW w:w="2518" w:type="dxa"/>
          </w:tcPr>
          <w:p w14:paraId="757BD6E8" w14:textId="5A9B5C7C" w:rsidR="00223F7E" w:rsidRPr="006C4628" w:rsidRDefault="00223F7E" w:rsidP="00E6040C">
            <w:pPr>
              <w:rPr>
                <w:rFonts w:ascii="Times New Roman" w:hAnsi="Times New Roman" w:cs="Times New Roman"/>
                <w:color w:val="000000"/>
                <w:sz w:val="24"/>
                <w:szCs w:val="24"/>
                <w:lang w:val="es-ES"/>
                <w:rPrChange w:id="530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09"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5310"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311"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312"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313" w:author="chris" w:date="2015-04-19T12:09:00Z">
                  <w:rPr>
                    <w:rFonts w:ascii="Times New Roman" w:hAnsi="Times New Roman" w:cs="Times New Roman"/>
                    <w:b/>
                    <w:color w:val="000000"/>
                    <w:sz w:val="24"/>
                    <w:szCs w:val="24"/>
                  </w:rPr>
                </w:rPrChange>
              </w:rPr>
              <w:t>)</w:t>
            </w:r>
          </w:p>
        </w:tc>
        <w:tc>
          <w:tcPr>
            <w:tcW w:w="6515" w:type="dxa"/>
          </w:tcPr>
          <w:p w14:paraId="2AF06616" w14:textId="768A09BF" w:rsidR="00223F7E" w:rsidRPr="006C4628" w:rsidRDefault="00223F7E" w:rsidP="00E6040C">
            <w:pPr>
              <w:rPr>
                <w:rFonts w:ascii="Times New Roman" w:hAnsi="Times New Roman" w:cs="Times New Roman"/>
                <w:color w:val="000000"/>
                <w:sz w:val="24"/>
                <w:szCs w:val="24"/>
                <w:lang w:val="es-ES"/>
                <w:rPrChange w:id="5314"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5315"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5316" w:author="chris" w:date="2015-04-19T12:09:00Z">
                  <w:rPr>
                    <w:rFonts w:ascii="Times New Roman" w:hAnsi="Times New Roman" w:cs="Times New Roman"/>
                    <w:color w:val="000000"/>
                    <w:sz w:val="24"/>
                    <w:szCs w:val="24"/>
                  </w:rPr>
                </w:rPrChange>
              </w:rPr>
              <w:t>: 143252512</w:t>
            </w:r>
          </w:p>
        </w:tc>
      </w:tr>
      <w:tr w:rsidR="00223F7E" w:rsidRPr="006C4628" w14:paraId="508FE115" w14:textId="77777777" w:rsidTr="007313AA">
        <w:tc>
          <w:tcPr>
            <w:tcW w:w="2518" w:type="dxa"/>
          </w:tcPr>
          <w:p w14:paraId="2145C7AD" w14:textId="77777777" w:rsidR="00223F7E" w:rsidRPr="006C4628" w:rsidRDefault="00223F7E" w:rsidP="00E6040C">
            <w:pPr>
              <w:rPr>
                <w:rFonts w:ascii="Times New Roman" w:hAnsi="Times New Roman" w:cs="Times New Roman"/>
                <w:color w:val="000000"/>
                <w:sz w:val="24"/>
                <w:szCs w:val="24"/>
                <w:lang w:val="es-ES"/>
                <w:rPrChange w:id="531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18" w:author="chris" w:date="2015-04-19T12:09:00Z">
                  <w:rPr>
                    <w:rFonts w:ascii="Times New Roman" w:hAnsi="Times New Roman" w:cs="Times New Roman"/>
                    <w:b/>
                    <w:color w:val="000000"/>
                    <w:sz w:val="24"/>
                    <w:szCs w:val="24"/>
                  </w:rPr>
                </w:rPrChange>
              </w:rPr>
              <w:t>Pie de imagen</w:t>
            </w:r>
          </w:p>
        </w:tc>
        <w:tc>
          <w:tcPr>
            <w:tcW w:w="6515" w:type="dxa"/>
          </w:tcPr>
          <w:p w14:paraId="0D09EB2D" w14:textId="4F3977F1" w:rsidR="00223F7E" w:rsidRPr="006C4628" w:rsidRDefault="00223F7E" w:rsidP="00E6040C">
            <w:pPr>
              <w:rPr>
                <w:rFonts w:ascii="Times New Roman" w:hAnsi="Times New Roman" w:cs="Times New Roman"/>
                <w:color w:val="000000"/>
                <w:sz w:val="24"/>
                <w:szCs w:val="24"/>
                <w:lang w:val="es-ES"/>
                <w:rPrChange w:id="531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20" w:author="chris" w:date="2015-04-19T12:09:00Z">
                  <w:rPr>
                    <w:rFonts w:ascii="Times New Roman" w:hAnsi="Times New Roman" w:cs="Times New Roman"/>
                    <w:color w:val="000000"/>
                    <w:sz w:val="24"/>
                    <w:szCs w:val="24"/>
                  </w:rPr>
                </w:rPrChange>
              </w:rPr>
              <w:t xml:space="preserve">Puedes relacionar las </w:t>
            </w:r>
            <w:r w:rsidRPr="006C4628">
              <w:rPr>
                <w:rFonts w:ascii="Times New Roman" w:hAnsi="Times New Roman" w:cs="Times New Roman"/>
                <w:b/>
                <w:color w:val="000000"/>
                <w:sz w:val="24"/>
                <w:szCs w:val="24"/>
                <w:lang w:val="es-ES"/>
                <w:rPrChange w:id="5321" w:author="chris" w:date="2015-04-19T12:09:00Z">
                  <w:rPr>
                    <w:rFonts w:ascii="Times New Roman" w:hAnsi="Times New Roman" w:cs="Times New Roman"/>
                    <w:b/>
                    <w:color w:val="000000"/>
                    <w:sz w:val="24"/>
                    <w:szCs w:val="24"/>
                  </w:rPr>
                </w:rPrChange>
              </w:rPr>
              <w:t>igualdades</w:t>
            </w:r>
            <w:r w:rsidRPr="006C4628">
              <w:rPr>
                <w:rFonts w:ascii="Times New Roman" w:hAnsi="Times New Roman" w:cs="Times New Roman"/>
                <w:color w:val="000000"/>
                <w:sz w:val="24"/>
                <w:szCs w:val="24"/>
                <w:lang w:val="es-ES"/>
                <w:rPrChange w:id="5322" w:author="chris" w:date="2015-04-19T12:09:00Z">
                  <w:rPr>
                    <w:rFonts w:ascii="Times New Roman" w:hAnsi="Times New Roman" w:cs="Times New Roman"/>
                    <w:color w:val="000000"/>
                    <w:sz w:val="24"/>
                    <w:szCs w:val="24"/>
                  </w:rPr>
                </w:rPrChange>
              </w:rPr>
              <w:t xml:space="preserve"> con una balanza en equilibrio. </w:t>
            </w:r>
          </w:p>
        </w:tc>
      </w:tr>
    </w:tbl>
    <w:p w14:paraId="1F28912A" w14:textId="77777777" w:rsidR="00820F5A" w:rsidRPr="006C4628" w:rsidRDefault="00820F5A" w:rsidP="00E6040C">
      <w:pPr>
        <w:tabs>
          <w:tab w:val="left" w:pos="2805"/>
        </w:tabs>
        <w:spacing w:after="0"/>
        <w:rPr>
          <w:rFonts w:ascii="Arial" w:hAnsi="Arial" w:cs="Arial"/>
          <w:color w:val="000000"/>
          <w:lang w:val="es-ES"/>
          <w:rPrChange w:id="5323" w:author="chris" w:date="2015-04-19T12:09:00Z">
            <w:rPr>
              <w:rFonts w:ascii="Arial" w:hAnsi="Arial" w:cs="Arial"/>
              <w:color w:val="000000"/>
              <w:lang w:val="es-CO"/>
            </w:rPr>
          </w:rPrChange>
        </w:rPr>
      </w:pPr>
    </w:p>
    <w:p w14:paraId="497E9358" w14:textId="77777777" w:rsidR="009151B1" w:rsidRPr="006C4628" w:rsidRDefault="00D906A5" w:rsidP="00E6040C">
      <w:pPr>
        <w:tabs>
          <w:tab w:val="left" w:pos="2805"/>
        </w:tabs>
        <w:spacing w:after="0"/>
        <w:rPr>
          <w:rFonts w:ascii="Arial" w:hAnsi="Arial" w:cs="Arial"/>
          <w:color w:val="000000"/>
          <w:lang w:val="es-ES"/>
          <w:rPrChange w:id="5324" w:author="chris" w:date="2015-04-19T12:09:00Z">
            <w:rPr>
              <w:rFonts w:ascii="Arial" w:hAnsi="Arial" w:cs="Arial"/>
              <w:color w:val="000000"/>
              <w:lang w:val="es-CO"/>
            </w:rPr>
          </w:rPrChange>
        </w:rPr>
      </w:pPr>
      <w:r w:rsidRPr="006C4628">
        <w:rPr>
          <w:rFonts w:ascii="Arial" w:hAnsi="Arial" w:cs="Arial"/>
          <w:color w:val="000000"/>
          <w:lang w:val="es-ES"/>
          <w:rPrChange w:id="5325" w:author="chris" w:date="2015-04-19T12:09:00Z">
            <w:rPr>
              <w:rFonts w:ascii="Arial" w:hAnsi="Arial" w:cs="Arial"/>
              <w:color w:val="000000"/>
              <w:lang w:val="es-CO"/>
            </w:rPr>
          </w:rPrChange>
        </w:rPr>
        <w:t xml:space="preserve">Cuando dos expresiones no tienen el mismo valor, decimos que es una </w:t>
      </w:r>
      <w:r w:rsidRPr="006C4628">
        <w:rPr>
          <w:rFonts w:ascii="Arial" w:hAnsi="Arial" w:cs="Arial"/>
          <w:b/>
          <w:color w:val="000000"/>
          <w:lang w:val="es-ES"/>
          <w:rPrChange w:id="5326" w:author="chris" w:date="2015-04-19T12:09:00Z">
            <w:rPr>
              <w:rFonts w:ascii="Arial" w:hAnsi="Arial" w:cs="Arial"/>
              <w:b/>
              <w:color w:val="000000"/>
              <w:lang w:val="es-CO"/>
            </w:rPr>
          </w:rPrChange>
        </w:rPr>
        <w:t xml:space="preserve">desigualdad </w:t>
      </w:r>
      <w:r w:rsidRPr="006C4628">
        <w:rPr>
          <w:rFonts w:ascii="Arial" w:hAnsi="Arial" w:cs="Arial"/>
          <w:color w:val="000000"/>
          <w:lang w:val="es-ES"/>
          <w:rPrChange w:id="5327" w:author="chris" w:date="2015-04-19T12:09:00Z">
            <w:rPr>
              <w:rFonts w:ascii="Arial" w:hAnsi="Arial" w:cs="Arial"/>
              <w:color w:val="000000"/>
              <w:lang w:val="es-CO"/>
            </w:rPr>
          </w:rPrChange>
        </w:rPr>
        <w:t>matemática.</w:t>
      </w:r>
    </w:p>
    <w:p w14:paraId="2E03D694" w14:textId="77777777" w:rsidR="00B67591" w:rsidRPr="006C4628" w:rsidRDefault="00B67591" w:rsidP="00E6040C">
      <w:pPr>
        <w:tabs>
          <w:tab w:val="left" w:pos="2805"/>
        </w:tabs>
        <w:spacing w:after="0"/>
        <w:rPr>
          <w:rFonts w:ascii="Arial" w:hAnsi="Arial" w:cs="Arial"/>
          <w:b/>
          <w:color w:val="000000"/>
          <w:lang w:val="es-ES"/>
          <w:rPrChange w:id="5328" w:author="chris" w:date="2015-04-19T12:09:00Z">
            <w:rPr>
              <w:rFonts w:ascii="Arial" w:hAnsi="Arial" w:cs="Arial"/>
              <w:b/>
              <w:color w:val="000000"/>
              <w:lang w:val="es-CO"/>
            </w:rPr>
          </w:rPrChange>
        </w:rPr>
      </w:pPr>
    </w:p>
    <w:p w14:paraId="59390F43" w14:textId="0F627366" w:rsidR="00D906A5" w:rsidRPr="006C4628" w:rsidRDefault="009324C4" w:rsidP="00E6040C">
      <w:pPr>
        <w:tabs>
          <w:tab w:val="left" w:pos="2805"/>
        </w:tabs>
        <w:spacing w:after="0"/>
        <w:rPr>
          <w:rFonts w:ascii="Arial" w:hAnsi="Arial" w:cs="Arial"/>
          <w:color w:val="000000"/>
          <w:lang w:val="es-ES"/>
          <w:rPrChange w:id="5329" w:author="chris" w:date="2015-04-19T12:09:00Z">
            <w:rPr>
              <w:rFonts w:ascii="Arial" w:hAnsi="Arial" w:cs="Arial"/>
              <w:color w:val="000000"/>
              <w:lang w:val="es-CO"/>
            </w:rPr>
          </w:rPrChange>
        </w:rPr>
      </w:pPr>
      <w:r w:rsidRPr="006C4628">
        <w:rPr>
          <w:rFonts w:ascii="Arial" w:hAnsi="Arial" w:cs="Arial"/>
          <w:color w:val="000000"/>
          <w:lang w:val="es-ES"/>
          <w:rPrChange w:id="5330" w:author="chris" w:date="2015-04-19T12:09:00Z">
            <w:rPr>
              <w:rFonts w:ascii="Arial" w:hAnsi="Arial" w:cs="Arial"/>
              <w:color w:val="000000"/>
              <w:lang w:val="es-CO"/>
            </w:rPr>
          </w:rPrChange>
        </w:rPr>
        <w:t xml:space="preserve">Veamos un ejemplo: </w:t>
      </w:r>
    </w:p>
    <w:p w14:paraId="75F33C6F" w14:textId="1163E3EE" w:rsidR="009324C4" w:rsidRPr="006C4628" w:rsidRDefault="00346106" w:rsidP="00E6040C">
      <w:pPr>
        <w:tabs>
          <w:tab w:val="left" w:pos="2805"/>
        </w:tabs>
        <w:spacing w:after="0"/>
        <w:rPr>
          <w:rFonts w:ascii="Arial" w:hAnsi="Arial" w:cs="Arial"/>
          <w:color w:val="000000"/>
          <w:lang w:val="es-ES"/>
          <w:rPrChange w:id="5331" w:author="chris" w:date="2015-04-19T12:09:00Z">
            <w:rPr>
              <w:rFonts w:ascii="Arial" w:hAnsi="Arial" w:cs="Arial"/>
              <w:color w:val="000000"/>
              <w:lang w:val="es-CO"/>
            </w:rPr>
          </w:rPrChange>
        </w:rPr>
      </w:pPr>
      <w:r w:rsidRPr="006C4628">
        <w:rPr>
          <w:rFonts w:ascii="Arial" w:hAnsi="Arial" w:cs="Arial"/>
          <w:color w:val="000000"/>
          <w:lang w:val="es-ES"/>
          <w:rPrChange w:id="5332" w:author="chris" w:date="2015-04-19T12:09:00Z">
            <w:rPr>
              <w:rFonts w:ascii="Arial" w:hAnsi="Arial" w:cs="Arial"/>
              <w:color w:val="000000"/>
              <w:lang w:val="es-CO"/>
            </w:rPr>
          </w:rPrChange>
        </w:rPr>
        <w:tab/>
      </w:r>
      <w:r w:rsidR="009324C4" w:rsidRPr="006C4628">
        <w:rPr>
          <w:rFonts w:ascii="Arial" w:hAnsi="Arial" w:cs="Arial"/>
          <w:color w:val="000000"/>
          <w:lang w:val="es-ES"/>
          <w:rPrChange w:id="5333" w:author="chris" w:date="2015-04-19T12:09:00Z">
            <w:rPr>
              <w:rFonts w:ascii="Arial" w:hAnsi="Arial" w:cs="Arial"/>
              <w:color w:val="000000"/>
              <w:lang w:val="es-CO"/>
            </w:rPr>
          </w:rPrChange>
        </w:rPr>
        <w:t>Expresión #</w:t>
      </w:r>
      <w:r w:rsidR="00390BDB" w:rsidRPr="006C4628">
        <w:rPr>
          <w:rFonts w:ascii="Arial" w:hAnsi="Arial" w:cs="Arial"/>
          <w:color w:val="000000"/>
          <w:lang w:val="es-ES"/>
          <w:rPrChange w:id="5334" w:author="chris" w:date="2015-04-19T12:09:00Z">
            <w:rPr>
              <w:rFonts w:ascii="Arial" w:hAnsi="Arial" w:cs="Arial"/>
              <w:color w:val="000000"/>
              <w:lang w:val="es-CO"/>
            </w:rPr>
          </w:rPrChange>
        </w:rPr>
        <w:t xml:space="preserve"> </w:t>
      </w:r>
      <w:r w:rsidR="009324C4" w:rsidRPr="006C4628">
        <w:rPr>
          <w:rFonts w:ascii="Arial" w:hAnsi="Arial" w:cs="Arial"/>
          <w:color w:val="000000"/>
          <w:lang w:val="es-ES"/>
          <w:rPrChange w:id="5335" w:author="chris" w:date="2015-04-19T12:09:00Z">
            <w:rPr>
              <w:rFonts w:ascii="Arial" w:hAnsi="Arial" w:cs="Arial"/>
              <w:color w:val="000000"/>
              <w:lang w:val="es-CO"/>
            </w:rPr>
          </w:rPrChange>
        </w:rPr>
        <w:t>1: 48 +5</w:t>
      </w:r>
      <w:r w:rsidRPr="006C4628">
        <w:rPr>
          <w:rFonts w:ascii="Arial" w:hAnsi="Arial" w:cs="Arial"/>
          <w:color w:val="000000"/>
          <w:lang w:val="es-ES"/>
          <w:rPrChange w:id="5336" w:author="chris" w:date="2015-04-19T12:09:00Z">
            <w:rPr>
              <w:rFonts w:ascii="Arial" w:hAnsi="Arial" w:cs="Arial"/>
              <w:color w:val="000000"/>
              <w:lang w:val="es-CO"/>
            </w:rPr>
          </w:rPrChange>
        </w:rPr>
        <w:t xml:space="preserve"> = 53</w:t>
      </w:r>
    </w:p>
    <w:p w14:paraId="66A54D78" w14:textId="402BDA42" w:rsidR="009324C4" w:rsidRPr="006C4628" w:rsidRDefault="00346106" w:rsidP="00E6040C">
      <w:pPr>
        <w:tabs>
          <w:tab w:val="left" w:pos="2805"/>
        </w:tabs>
        <w:spacing w:after="0"/>
        <w:rPr>
          <w:rFonts w:ascii="Arial" w:hAnsi="Arial" w:cs="Arial"/>
          <w:color w:val="000000"/>
          <w:lang w:val="es-ES"/>
          <w:rPrChange w:id="5337" w:author="chris" w:date="2015-04-19T12:09:00Z">
            <w:rPr>
              <w:rFonts w:ascii="Arial" w:hAnsi="Arial" w:cs="Arial"/>
              <w:color w:val="000000"/>
              <w:lang w:val="es-CO"/>
            </w:rPr>
          </w:rPrChange>
        </w:rPr>
      </w:pPr>
      <w:r w:rsidRPr="006C4628">
        <w:rPr>
          <w:rFonts w:ascii="Arial" w:hAnsi="Arial" w:cs="Arial"/>
          <w:color w:val="000000"/>
          <w:lang w:val="es-ES"/>
          <w:rPrChange w:id="5338" w:author="chris" w:date="2015-04-19T12:09:00Z">
            <w:rPr>
              <w:rFonts w:ascii="Arial" w:hAnsi="Arial" w:cs="Arial"/>
              <w:color w:val="000000"/>
              <w:lang w:val="es-CO"/>
            </w:rPr>
          </w:rPrChange>
        </w:rPr>
        <w:tab/>
      </w:r>
      <w:r w:rsidR="009324C4" w:rsidRPr="006C4628">
        <w:rPr>
          <w:rFonts w:ascii="Arial" w:hAnsi="Arial" w:cs="Arial"/>
          <w:color w:val="000000"/>
          <w:lang w:val="es-ES"/>
          <w:rPrChange w:id="5339" w:author="chris" w:date="2015-04-19T12:09:00Z">
            <w:rPr>
              <w:rFonts w:ascii="Arial" w:hAnsi="Arial" w:cs="Arial"/>
              <w:color w:val="000000"/>
              <w:lang w:val="es-CO"/>
            </w:rPr>
          </w:rPrChange>
        </w:rPr>
        <w:t>Expresión #</w:t>
      </w:r>
      <w:r w:rsidR="00390BDB" w:rsidRPr="006C4628">
        <w:rPr>
          <w:rFonts w:ascii="Arial" w:hAnsi="Arial" w:cs="Arial"/>
          <w:color w:val="000000"/>
          <w:lang w:val="es-ES"/>
          <w:rPrChange w:id="5340" w:author="chris" w:date="2015-04-19T12:09:00Z">
            <w:rPr>
              <w:rFonts w:ascii="Arial" w:hAnsi="Arial" w:cs="Arial"/>
              <w:color w:val="000000"/>
              <w:lang w:val="es-CO"/>
            </w:rPr>
          </w:rPrChange>
        </w:rPr>
        <w:t xml:space="preserve"> </w:t>
      </w:r>
      <w:r w:rsidR="009324C4" w:rsidRPr="006C4628">
        <w:rPr>
          <w:rFonts w:ascii="Arial" w:hAnsi="Arial" w:cs="Arial"/>
          <w:color w:val="000000"/>
          <w:lang w:val="es-ES"/>
          <w:rPrChange w:id="5341" w:author="chris" w:date="2015-04-19T12:09:00Z">
            <w:rPr>
              <w:rFonts w:ascii="Arial" w:hAnsi="Arial" w:cs="Arial"/>
              <w:color w:val="000000"/>
              <w:lang w:val="es-CO"/>
            </w:rPr>
          </w:rPrChange>
        </w:rPr>
        <w:t xml:space="preserve">2: </w:t>
      </w:r>
      <w:r w:rsidRPr="006C4628">
        <w:rPr>
          <w:rFonts w:ascii="Arial" w:hAnsi="Arial" w:cs="Arial"/>
          <w:color w:val="000000"/>
          <w:lang w:val="es-ES"/>
          <w:rPrChange w:id="5342" w:author="chris" w:date="2015-04-19T12:09:00Z">
            <w:rPr>
              <w:rFonts w:ascii="Arial" w:hAnsi="Arial" w:cs="Arial"/>
              <w:color w:val="000000"/>
              <w:lang w:val="es-CO"/>
            </w:rPr>
          </w:rPrChange>
        </w:rPr>
        <w:t>14 + 10 = 24</w:t>
      </w:r>
    </w:p>
    <w:p w14:paraId="5118E699" w14:textId="77777777" w:rsidR="007F1201" w:rsidRPr="006C4628" w:rsidRDefault="007F1201" w:rsidP="00E6040C">
      <w:pPr>
        <w:tabs>
          <w:tab w:val="left" w:pos="2805"/>
        </w:tabs>
        <w:spacing w:after="0"/>
        <w:rPr>
          <w:rFonts w:ascii="Arial" w:hAnsi="Arial" w:cs="Arial"/>
          <w:color w:val="000000"/>
          <w:lang w:val="es-ES"/>
          <w:rPrChange w:id="5343" w:author="chris" w:date="2015-04-19T12:09:00Z">
            <w:rPr>
              <w:rFonts w:ascii="Arial" w:hAnsi="Arial" w:cs="Arial"/>
              <w:color w:val="000000"/>
              <w:lang w:val="es-CO"/>
            </w:rPr>
          </w:rPrChange>
        </w:rPr>
      </w:pPr>
    </w:p>
    <w:p w14:paraId="4C068AA5" w14:textId="43534C21" w:rsidR="00346106" w:rsidRPr="006C4628" w:rsidRDefault="00346106" w:rsidP="00E6040C">
      <w:pPr>
        <w:tabs>
          <w:tab w:val="left" w:pos="2805"/>
        </w:tabs>
        <w:spacing w:after="0"/>
        <w:rPr>
          <w:rFonts w:ascii="Arial" w:hAnsi="Arial" w:cs="Arial"/>
          <w:color w:val="000000"/>
          <w:lang w:val="es-ES"/>
          <w:rPrChange w:id="5344" w:author="chris" w:date="2015-04-19T12:09:00Z">
            <w:rPr>
              <w:rFonts w:ascii="Arial" w:hAnsi="Arial" w:cs="Arial"/>
              <w:color w:val="000000"/>
              <w:lang w:val="es-CO"/>
            </w:rPr>
          </w:rPrChange>
        </w:rPr>
      </w:pPr>
      <w:r w:rsidRPr="006C4628">
        <w:rPr>
          <w:rFonts w:ascii="Arial" w:hAnsi="Arial" w:cs="Arial"/>
          <w:color w:val="000000"/>
          <w:lang w:val="es-ES"/>
          <w:rPrChange w:id="5345" w:author="chris" w:date="2015-04-19T12:09:00Z">
            <w:rPr>
              <w:rFonts w:ascii="Arial" w:hAnsi="Arial" w:cs="Arial"/>
              <w:color w:val="000000"/>
              <w:lang w:val="es-CO"/>
            </w:rPr>
          </w:rPrChange>
        </w:rPr>
        <w:t xml:space="preserve">Como las expresiones no tienen el mismo valor decimos que es una </w:t>
      </w:r>
      <w:r w:rsidRPr="006C4628">
        <w:rPr>
          <w:rFonts w:ascii="Arial" w:hAnsi="Arial" w:cs="Arial"/>
          <w:b/>
          <w:color w:val="000000"/>
          <w:lang w:val="es-ES"/>
          <w:rPrChange w:id="5346" w:author="chris" w:date="2015-04-19T12:09:00Z">
            <w:rPr>
              <w:rFonts w:ascii="Arial" w:hAnsi="Arial" w:cs="Arial"/>
              <w:b/>
              <w:color w:val="000000"/>
              <w:lang w:val="es-CO"/>
            </w:rPr>
          </w:rPrChange>
        </w:rPr>
        <w:t>desigualdad</w:t>
      </w:r>
      <w:r w:rsidRPr="006C4628">
        <w:rPr>
          <w:rFonts w:ascii="Arial" w:hAnsi="Arial" w:cs="Arial"/>
          <w:color w:val="000000"/>
          <w:lang w:val="es-ES"/>
          <w:rPrChange w:id="5347" w:author="chris" w:date="2015-04-19T12:09:00Z">
            <w:rPr>
              <w:rFonts w:ascii="Arial" w:hAnsi="Arial" w:cs="Arial"/>
              <w:color w:val="000000"/>
              <w:lang w:val="es-CO"/>
            </w:rPr>
          </w:rPrChange>
        </w:rPr>
        <w:t xml:space="preserve">, y expresamos esta relación usando los símbolos mayor que (&gt;) o menor (&lt;), según corresponda. </w:t>
      </w:r>
    </w:p>
    <w:p w14:paraId="02D60B5C" w14:textId="51FF4F34" w:rsidR="00346106" w:rsidRPr="006C4628" w:rsidRDefault="00346106" w:rsidP="00E6040C">
      <w:pPr>
        <w:tabs>
          <w:tab w:val="left" w:pos="2805"/>
        </w:tabs>
        <w:spacing w:after="0"/>
        <w:rPr>
          <w:rFonts w:ascii="Arial" w:hAnsi="Arial" w:cs="Arial"/>
          <w:color w:val="000000"/>
          <w:lang w:val="es-ES"/>
          <w:rPrChange w:id="5348" w:author="chris" w:date="2015-04-19T12:09:00Z">
            <w:rPr>
              <w:rFonts w:ascii="Arial" w:hAnsi="Arial" w:cs="Arial"/>
              <w:color w:val="000000"/>
              <w:lang w:val="es-CO"/>
            </w:rPr>
          </w:rPrChange>
        </w:rPr>
      </w:pPr>
    </w:p>
    <w:p w14:paraId="7255C236" w14:textId="533F71E5" w:rsidR="00820F5A" w:rsidRPr="006C4628" w:rsidRDefault="007F1201" w:rsidP="007F1201">
      <w:pPr>
        <w:tabs>
          <w:tab w:val="left" w:pos="2805"/>
        </w:tabs>
        <w:spacing w:after="0"/>
        <w:jc w:val="center"/>
        <w:rPr>
          <w:rFonts w:ascii="Arial" w:hAnsi="Arial" w:cs="Arial"/>
          <w:color w:val="000000"/>
          <w:lang w:val="es-ES"/>
          <w:rPrChange w:id="5349" w:author="chris" w:date="2015-04-19T12:09:00Z">
            <w:rPr>
              <w:rFonts w:ascii="Arial" w:hAnsi="Arial" w:cs="Arial"/>
              <w:color w:val="000000"/>
              <w:lang w:val="es-CO"/>
            </w:rPr>
          </w:rPrChange>
        </w:rPr>
      </w:pPr>
      <w:r w:rsidRPr="006C4628">
        <w:rPr>
          <w:rFonts w:ascii="Arial" w:hAnsi="Arial" w:cs="Arial"/>
          <w:color w:val="000000"/>
          <w:lang w:val="es-ES"/>
          <w:rPrChange w:id="5350" w:author="chris" w:date="2015-04-19T12:09:00Z">
            <w:rPr>
              <w:rFonts w:ascii="Arial" w:hAnsi="Arial" w:cs="Arial"/>
              <w:color w:val="000000"/>
              <w:lang w:val="es-CO"/>
            </w:rPr>
          </w:rPrChange>
        </w:rPr>
        <w:t xml:space="preserve">  </w:t>
      </w:r>
      <w:r w:rsidR="009D5EF9" w:rsidRPr="006C4628">
        <w:rPr>
          <w:rFonts w:ascii="Arial" w:hAnsi="Arial" w:cs="Arial"/>
          <w:color w:val="000000"/>
          <w:lang w:val="es-ES"/>
          <w:rPrChange w:id="5351" w:author="chris" w:date="2015-04-19T12:09:00Z">
            <w:rPr>
              <w:rFonts w:ascii="Arial" w:hAnsi="Arial" w:cs="Arial"/>
              <w:color w:val="000000"/>
              <w:lang w:val="es-CO"/>
            </w:rPr>
          </w:rPrChange>
        </w:rPr>
        <w:t>48 +</w:t>
      </w:r>
      <w:r w:rsidRPr="006C4628">
        <w:rPr>
          <w:rFonts w:ascii="Arial" w:hAnsi="Arial" w:cs="Arial"/>
          <w:color w:val="000000"/>
          <w:lang w:val="es-ES"/>
          <w:rPrChange w:id="5352" w:author="chris" w:date="2015-04-19T12:09:00Z">
            <w:rPr>
              <w:rFonts w:ascii="Arial" w:hAnsi="Arial" w:cs="Arial"/>
              <w:color w:val="000000"/>
              <w:lang w:val="es-CO"/>
            </w:rPr>
          </w:rPrChange>
        </w:rPr>
        <w:t xml:space="preserve"> </w:t>
      </w:r>
      <w:r w:rsidR="009D5EF9" w:rsidRPr="006C4628">
        <w:rPr>
          <w:rFonts w:ascii="Arial" w:hAnsi="Arial" w:cs="Arial"/>
          <w:color w:val="000000"/>
          <w:lang w:val="es-ES"/>
          <w:rPrChange w:id="5353" w:author="chris" w:date="2015-04-19T12:09:00Z">
            <w:rPr>
              <w:rFonts w:ascii="Arial" w:hAnsi="Arial" w:cs="Arial"/>
              <w:color w:val="000000"/>
              <w:lang w:val="es-CO"/>
            </w:rPr>
          </w:rPrChange>
        </w:rPr>
        <w:t>5 &gt; 14 + 10</w:t>
      </w:r>
    </w:p>
    <w:p w14:paraId="477FFBB6" w14:textId="747054C6" w:rsidR="009D5EF9" w:rsidRPr="006C4628" w:rsidRDefault="007F1201" w:rsidP="007F1201">
      <w:pPr>
        <w:tabs>
          <w:tab w:val="left" w:pos="2805"/>
        </w:tabs>
        <w:spacing w:after="0"/>
        <w:jc w:val="center"/>
        <w:rPr>
          <w:rFonts w:ascii="Arial" w:hAnsi="Arial" w:cs="Arial"/>
          <w:color w:val="000000"/>
          <w:lang w:val="es-ES"/>
          <w:rPrChange w:id="5354" w:author="chris" w:date="2015-04-19T12:09:00Z">
            <w:rPr>
              <w:rFonts w:ascii="Arial" w:hAnsi="Arial" w:cs="Arial"/>
              <w:color w:val="000000"/>
              <w:lang w:val="es-CO"/>
            </w:rPr>
          </w:rPrChange>
        </w:rPr>
      </w:pPr>
      <w:r w:rsidRPr="006C4628">
        <w:rPr>
          <w:rFonts w:ascii="Arial" w:hAnsi="Arial" w:cs="Arial"/>
          <w:color w:val="000000"/>
          <w:lang w:val="es-ES"/>
          <w:rPrChange w:id="5355" w:author="chris" w:date="2015-04-19T12:09:00Z">
            <w:rPr>
              <w:rFonts w:ascii="Arial" w:hAnsi="Arial" w:cs="Arial"/>
              <w:color w:val="000000"/>
              <w:lang w:val="es-CO"/>
            </w:rPr>
          </w:rPrChange>
        </w:rPr>
        <w:t xml:space="preserve">53 </w:t>
      </w:r>
      <w:r w:rsidR="009D5EF9" w:rsidRPr="006C4628">
        <w:rPr>
          <w:rFonts w:ascii="Arial" w:hAnsi="Arial" w:cs="Arial"/>
          <w:color w:val="000000"/>
          <w:lang w:val="es-ES"/>
          <w:rPrChange w:id="5356" w:author="chris" w:date="2015-04-19T12:09:00Z">
            <w:rPr>
              <w:rFonts w:ascii="Arial" w:hAnsi="Arial" w:cs="Arial"/>
              <w:color w:val="000000"/>
              <w:lang w:val="es-CO"/>
            </w:rPr>
          </w:rPrChange>
        </w:rPr>
        <w:t>&gt;</w:t>
      </w:r>
      <w:r w:rsidRPr="006C4628">
        <w:rPr>
          <w:rFonts w:ascii="Arial" w:hAnsi="Arial" w:cs="Arial"/>
          <w:color w:val="000000"/>
          <w:lang w:val="es-ES"/>
          <w:rPrChange w:id="5357" w:author="chris" w:date="2015-04-19T12:09:00Z">
            <w:rPr>
              <w:rFonts w:ascii="Arial" w:hAnsi="Arial" w:cs="Arial"/>
              <w:color w:val="000000"/>
              <w:lang w:val="es-CO"/>
            </w:rPr>
          </w:rPrChange>
        </w:rPr>
        <w:t xml:space="preserve"> </w:t>
      </w:r>
      <w:r w:rsidR="009D5EF9" w:rsidRPr="006C4628">
        <w:rPr>
          <w:rFonts w:ascii="Arial" w:hAnsi="Arial" w:cs="Arial"/>
          <w:color w:val="000000"/>
          <w:lang w:val="es-ES"/>
          <w:rPrChange w:id="5358" w:author="chris" w:date="2015-04-19T12:09:00Z">
            <w:rPr>
              <w:rFonts w:ascii="Arial" w:hAnsi="Arial" w:cs="Arial"/>
              <w:color w:val="000000"/>
              <w:lang w:val="es-CO"/>
            </w:rPr>
          </w:rPrChange>
        </w:rPr>
        <w:t>24</w:t>
      </w:r>
    </w:p>
    <w:p w14:paraId="4401358F" w14:textId="77777777" w:rsidR="007F1201" w:rsidRPr="006C4628" w:rsidRDefault="007F1201" w:rsidP="007F1201">
      <w:pPr>
        <w:tabs>
          <w:tab w:val="left" w:pos="2805"/>
        </w:tabs>
        <w:spacing w:after="0"/>
        <w:jc w:val="center"/>
        <w:rPr>
          <w:rFonts w:ascii="Arial" w:hAnsi="Arial" w:cs="Arial"/>
          <w:color w:val="000000"/>
          <w:lang w:val="es-ES"/>
          <w:rPrChange w:id="5359" w:author="chris" w:date="2015-04-19T12:09:00Z">
            <w:rPr>
              <w:rFonts w:ascii="Arial" w:hAnsi="Arial" w:cs="Arial"/>
              <w:color w:val="000000"/>
              <w:lang w:val="es-CO"/>
            </w:rPr>
          </w:rPrChange>
        </w:rPr>
      </w:pPr>
    </w:p>
    <w:tbl>
      <w:tblPr>
        <w:tblStyle w:val="Tablaconcuadrcula"/>
        <w:tblW w:w="0" w:type="auto"/>
        <w:tblLook w:val="04A0" w:firstRow="1" w:lastRow="0" w:firstColumn="1" w:lastColumn="0" w:noHBand="0" w:noVBand="1"/>
      </w:tblPr>
      <w:tblGrid>
        <w:gridCol w:w="2518"/>
        <w:gridCol w:w="6515"/>
      </w:tblGrid>
      <w:tr w:rsidR="0033735C" w:rsidRPr="006C4628" w14:paraId="710224D3" w14:textId="77777777" w:rsidTr="007313AA">
        <w:tc>
          <w:tcPr>
            <w:tcW w:w="9033" w:type="dxa"/>
            <w:gridSpan w:val="2"/>
            <w:shd w:val="clear" w:color="auto" w:fill="0D0D0D" w:themeFill="text1" w:themeFillTint="F2"/>
          </w:tcPr>
          <w:p w14:paraId="480488D5" w14:textId="77777777" w:rsidR="0033735C" w:rsidRPr="006C4628" w:rsidRDefault="0033735C" w:rsidP="00E6040C">
            <w:pPr>
              <w:jc w:val="center"/>
              <w:rPr>
                <w:rFonts w:ascii="Times New Roman" w:hAnsi="Times New Roman" w:cs="Times New Roman"/>
                <w:b/>
                <w:color w:val="FFFFFF" w:themeColor="background1"/>
                <w:sz w:val="24"/>
                <w:szCs w:val="24"/>
                <w:lang w:val="es-ES"/>
                <w:rPrChange w:id="536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361" w:author="chris" w:date="2015-04-19T12:09:00Z">
                  <w:rPr>
                    <w:rFonts w:ascii="Times New Roman" w:hAnsi="Times New Roman" w:cs="Times New Roman"/>
                    <w:b/>
                    <w:color w:val="FFFFFF" w:themeColor="background1"/>
                    <w:sz w:val="24"/>
                    <w:szCs w:val="24"/>
                  </w:rPr>
                </w:rPrChange>
              </w:rPr>
              <w:t>Imagen (fotografía, gráfica o ilustración)</w:t>
            </w:r>
          </w:p>
        </w:tc>
      </w:tr>
      <w:tr w:rsidR="0033735C" w:rsidRPr="006C4628" w14:paraId="325686CD" w14:textId="77777777" w:rsidTr="007313AA">
        <w:tc>
          <w:tcPr>
            <w:tcW w:w="2518" w:type="dxa"/>
          </w:tcPr>
          <w:p w14:paraId="7A4B9D7F" w14:textId="77777777" w:rsidR="0033735C" w:rsidRPr="006C4628" w:rsidRDefault="0033735C" w:rsidP="00E6040C">
            <w:pPr>
              <w:rPr>
                <w:rFonts w:ascii="Times New Roman" w:hAnsi="Times New Roman" w:cs="Times New Roman"/>
                <w:b/>
                <w:color w:val="000000"/>
                <w:sz w:val="24"/>
                <w:szCs w:val="24"/>
                <w:lang w:val="es-ES"/>
                <w:rPrChange w:id="536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363" w:author="chris" w:date="2015-04-19T12:09:00Z">
                  <w:rPr>
                    <w:rFonts w:ascii="Times New Roman" w:hAnsi="Times New Roman" w:cs="Times New Roman"/>
                    <w:b/>
                    <w:color w:val="000000"/>
                    <w:sz w:val="24"/>
                    <w:szCs w:val="24"/>
                  </w:rPr>
                </w:rPrChange>
              </w:rPr>
              <w:t>Código</w:t>
            </w:r>
          </w:p>
        </w:tc>
        <w:tc>
          <w:tcPr>
            <w:tcW w:w="6515" w:type="dxa"/>
          </w:tcPr>
          <w:p w14:paraId="41E6123D" w14:textId="69315664" w:rsidR="0033735C" w:rsidRPr="006C4628" w:rsidRDefault="00690E2F" w:rsidP="00E6040C">
            <w:pPr>
              <w:rPr>
                <w:rFonts w:ascii="Times New Roman" w:hAnsi="Times New Roman" w:cs="Times New Roman"/>
                <w:color w:val="000000"/>
                <w:sz w:val="24"/>
                <w:szCs w:val="24"/>
                <w:lang w:val="es-ES"/>
                <w:rPrChange w:id="536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65"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5366" w:author="chris" w:date="2015-04-19T12:09:00Z">
                  <w:rPr>
                    <w:rFonts w:ascii="Times New Roman" w:hAnsi="Times New Roman" w:cs="Times New Roman"/>
                    <w:color w:val="000000"/>
                    <w:sz w:val="24"/>
                    <w:szCs w:val="24"/>
                  </w:rPr>
                </w:rPrChange>
              </w:rPr>
              <w:t>IMG180</w:t>
            </w:r>
          </w:p>
        </w:tc>
      </w:tr>
      <w:tr w:rsidR="0033735C" w:rsidRPr="006C4628" w14:paraId="1FA3E0CC" w14:textId="77777777" w:rsidTr="007313AA">
        <w:tc>
          <w:tcPr>
            <w:tcW w:w="2518" w:type="dxa"/>
          </w:tcPr>
          <w:p w14:paraId="3C7E3BBE" w14:textId="77777777" w:rsidR="0033735C" w:rsidRPr="006C4628" w:rsidRDefault="0033735C" w:rsidP="00E6040C">
            <w:pPr>
              <w:rPr>
                <w:rFonts w:ascii="Times New Roman" w:hAnsi="Times New Roman" w:cs="Times New Roman"/>
                <w:color w:val="000000"/>
                <w:sz w:val="24"/>
                <w:szCs w:val="24"/>
                <w:lang w:val="es-ES"/>
                <w:rPrChange w:id="536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68" w:author="chris" w:date="2015-04-19T12:09:00Z">
                  <w:rPr>
                    <w:rFonts w:ascii="Times New Roman" w:hAnsi="Times New Roman" w:cs="Times New Roman"/>
                    <w:b/>
                    <w:color w:val="000000"/>
                    <w:sz w:val="24"/>
                    <w:szCs w:val="24"/>
                  </w:rPr>
                </w:rPrChange>
              </w:rPr>
              <w:t>Descripción</w:t>
            </w:r>
          </w:p>
        </w:tc>
        <w:tc>
          <w:tcPr>
            <w:tcW w:w="6515" w:type="dxa"/>
          </w:tcPr>
          <w:p w14:paraId="51C6B69F" w14:textId="53436632" w:rsidR="0033735C" w:rsidRPr="006C4628" w:rsidRDefault="0033735C" w:rsidP="00E6040C">
            <w:pPr>
              <w:rPr>
                <w:rFonts w:ascii="Times New Roman" w:hAnsi="Times New Roman" w:cs="Times New Roman"/>
                <w:color w:val="000000"/>
                <w:sz w:val="24"/>
                <w:szCs w:val="24"/>
                <w:lang w:val="es-ES"/>
                <w:rPrChange w:id="536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70" w:author="chris" w:date="2015-04-19T12:09:00Z">
                  <w:rPr>
                    <w:rFonts w:ascii="Times New Roman" w:hAnsi="Times New Roman" w:cs="Times New Roman"/>
                    <w:color w:val="000000"/>
                    <w:sz w:val="24"/>
                    <w:szCs w:val="24"/>
                  </w:rPr>
                </w:rPrChange>
              </w:rPr>
              <w:t>Balanza en desequilibrio</w:t>
            </w:r>
          </w:p>
          <w:p w14:paraId="4F58E05B" w14:textId="484072C7" w:rsidR="0033735C" w:rsidRPr="006C4628" w:rsidRDefault="0033735C" w:rsidP="00E6040C">
            <w:pPr>
              <w:rPr>
                <w:rFonts w:ascii="Times New Roman" w:hAnsi="Times New Roman" w:cs="Times New Roman"/>
                <w:color w:val="000000"/>
                <w:sz w:val="24"/>
                <w:szCs w:val="24"/>
                <w:lang w:val="es-ES"/>
                <w:rPrChange w:id="5371" w:author="chris" w:date="2015-04-19T12:09:00Z">
                  <w:rPr>
                    <w:rFonts w:ascii="Times New Roman" w:hAnsi="Times New Roman" w:cs="Times New Roman"/>
                    <w:color w:val="000000"/>
                    <w:sz w:val="24"/>
                    <w:szCs w:val="24"/>
                  </w:rPr>
                </w:rPrChange>
              </w:rPr>
            </w:pPr>
            <w:del w:id="5372" w:author="Johana Montejo Rozo" w:date="2015-03-14T19:39:00Z">
              <w:r w:rsidRPr="006C4628" w:rsidDel="00390BDB">
                <w:rPr>
                  <w:lang w:val="es-ES" w:eastAsia="es-ES"/>
                  <w:rPrChange w:id="5373" w:author="chris" w:date="2015-04-19T12:09:00Z">
                    <w:rPr>
                      <w:noProof/>
                      <w:lang w:val="es-ES" w:eastAsia="es-ES"/>
                    </w:rPr>
                  </w:rPrChange>
                </w:rPr>
                <w:lastRenderedPageBreak/>
                <w:drawing>
                  <wp:inline distT="0" distB="0" distL="0" distR="0" wp14:anchorId="6000C338" wp14:editId="404F5BFF">
                    <wp:extent cx="2481943" cy="1739309"/>
                    <wp:effectExtent l="0" t="0" r="0" b="0"/>
                    <wp:docPr id="111" name="Imagen 111" descr="http://thumb1.shutterstock.com/display_pic_with_logo/118516/105673598/stock-photo-symbol-of-law-and-justice-law-and-justice-concept-105673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1.shutterstock.com/display_pic_with_logo/118516/105673598/stock-photo-symbol-of-law-and-justice-law-and-justice-concept-10567359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81881" cy="1739266"/>
                            </a:xfrm>
                            <a:prstGeom prst="rect">
                              <a:avLst/>
                            </a:prstGeom>
                            <a:noFill/>
                            <a:ln>
                              <a:noFill/>
                            </a:ln>
                          </pic:spPr>
                        </pic:pic>
                      </a:graphicData>
                    </a:graphic>
                  </wp:inline>
                </w:drawing>
              </w:r>
            </w:del>
          </w:p>
        </w:tc>
      </w:tr>
      <w:tr w:rsidR="0033735C" w:rsidRPr="006C4628" w14:paraId="7E0686B5" w14:textId="77777777" w:rsidTr="007313AA">
        <w:tc>
          <w:tcPr>
            <w:tcW w:w="2518" w:type="dxa"/>
          </w:tcPr>
          <w:p w14:paraId="6CF3AE80" w14:textId="77777777" w:rsidR="0033735C" w:rsidRPr="006C4628" w:rsidRDefault="0033735C" w:rsidP="00E6040C">
            <w:pPr>
              <w:rPr>
                <w:rFonts w:ascii="Times New Roman" w:hAnsi="Times New Roman" w:cs="Times New Roman"/>
                <w:color w:val="000000"/>
                <w:sz w:val="24"/>
                <w:szCs w:val="24"/>
                <w:lang w:val="es-ES"/>
                <w:rPrChange w:id="537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75"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5376"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377"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378"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379" w:author="chris" w:date="2015-04-19T12:09:00Z">
                  <w:rPr>
                    <w:rFonts w:ascii="Times New Roman" w:hAnsi="Times New Roman" w:cs="Times New Roman"/>
                    <w:b/>
                    <w:color w:val="000000"/>
                    <w:sz w:val="24"/>
                    <w:szCs w:val="24"/>
                  </w:rPr>
                </w:rPrChange>
              </w:rPr>
              <w:t>)</w:t>
            </w:r>
          </w:p>
        </w:tc>
        <w:tc>
          <w:tcPr>
            <w:tcW w:w="6515" w:type="dxa"/>
          </w:tcPr>
          <w:p w14:paraId="5B7A4DC6" w14:textId="3B6185C4" w:rsidR="0033735C" w:rsidRPr="006C4628" w:rsidRDefault="0033735C" w:rsidP="00E6040C">
            <w:pPr>
              <w:rPr>
                <w:rFonts w:ascii="Times New Roman" w:hAnsi="Times New Roman" w:cs="Times New Roman"/>
                <w:color w:val="000000"/>
                <w:sz w:val="24"/>
                <w:szCs w:val="24"/>
                <w:lang w:val="es-ES"/>
                <w:rPrChange w:id="5380"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5381"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5382" w:author="chris" w:date="2015-04-19T12:09:00Z">
                  <w:rPr>
                    <w:rFonts w:ascii="Times New Roman" w:hAnsi="Times New Roman" w:cs="Times New Roman"/>
                    <w:color w:val="000000"/>
                    <w:sz w:val="24"/>
                    <w:szCs w:val="24"/>
                  </w:rPr>
                </w:rPrChange>
              </w:rPr>
              <w:t xml:space="preserve">: </w:t>
            </w:r>
            <w:ins w:id="5383" w:author="Johana Montejo Rozo" w:date="2015-03-14T19:43:00Z">
              <w:r w:rsidR="00390BDB" w:rsidRPr="006C4628">
                <w:rPr>
                  <w:rFonts w:ascii="Times New Roman" w:hAnsi="Times New Roman" w:cs="Times New Roman"/>
                  <w:color w:val="000000"/>
                  <w:sz w:val="24"/>
                  <w:szCs w:val="24"/>
                  <w:lang w:val="es-ES"/>
                  <w:rPrChange w:id="5384" w:author="chris" w:date="2015-04-19T12:09:00Z">
                    <w:rPr>
                      <w:rFonts w:ascii="Times New Roman" w:hAnsi="Times New Roman" w:cs="Times New Roman"/>
                      <w:color w:val="000000"/>
                      <w:sz w:val="24"/>
                      <w:szCs w:val="24"/>
                    </w:rPr>
                  </w:rPrChange>
                </w:rPr>
                <w:t>105673598</w:t>
              </w:r>
            </w:ins>
          </w:p>
        </w:tc>
      </w:tr>
      <w:tr w:rsidR="0033735C" w:rsidRPr="006C4628" w14:paraId="754FD2F0" w14:textId="77777777" w:rsidTr="007313AA">
        <w:tc>
          <w:tcPr>
            <w:tcW w:w="2518" w:type="dxa"/>
          </w:tcPr>
          <w:p w14:paraId="5B6ACF87" w14:textId="77777777" w:rsidR="0033735C" w:rsidRPr="006C4628" w:rsidRDefault="0033735C" w:rsidP="00E6040C">
            <w:pPr>
              <w:rPr>
                <w:rFonts w:ascii="Times New Roman" w:hAnsi="Times New Roman" w:cs="Times New Roman"/>
                <w:color w:val="000000"/>
                <w:sz w:val="24"/>
                <w:szCs w:val="24"/>
                <w:lang w:val="es-ES"/>
                <w:rPrChange w:id="538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386" w:author="chris" w:date="2015-04-19T12:09:00Z">
                  <w:rPr>
                    <w:rFonts w:ascii="Times New Roman" w:hAnsi="Times New Roman" w:cs="Times New Roman"/>
                    <w:b/>
                    <w:color w:val="000000"/>
                    <w:sz w:val="24"/>
                    <w:szCs w:val="24"/>
                  </w:rPr>
                </w:rPrChange>
              </w:rPr>
              <w:t>Pie de imagen</w:t>
            </w:r>
          </w:p>
        </w:tc>
        <w:tc>
          <w:tcPr>
            <w:tcW w:w="6515" w:type="dxa"/>
          </w:tcPr>
          <w:p w14:paraId="2BA85EF6" w14:textId="3AE81D23" w:rsidR="0033735C" w:rsidRPr="006C4628" w:rsidRDefault="00BA425A" w:rsidP="00E6040C">
            <w:pPr>
              <w:rPr>
                <w:rFonts w:ascii="Times New Roman" w:hAnsi="Times New Roman" w:cs="Times New Roman"/>
                <w:color w:val="000000"/>
                <w:sz w:val="24"/>
                <w:szCs w:val="24"/>
                <w:lang w:val="es-ES"/>
                <w:rPrChange w:id="538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388" w:author="chris" w:date="2015-04-19T12:09:00Z">
                  <w:rPr>
                    <w:rFonts w:ascii="Times New Roman" w:hAnsi="Times New Roman" w:cs="Times New Roman"/>
                    <w:color w:val="000000"/>
                    <w:sz w:val="24"/>
                    <w:szCs w:val="24"/>
                  </w:rPr>
                </w:rPrChange>
              </w:rPr>
              <w:t>L</w:t>
            </w:r>
            <w:r w:rsidR="0033735C" w:rsidRPr="006C4628">
              <w:rPr>
                <w:rFonts w:ascii="Times New Roman" w:hAnsi="Times New Roman" w:cs="Times New Roman"/>
                <w:color w:val="000000"/>
                <w:sz w:val="24"/>
                <w:szCs w:val="24"/>
                <w:lang w:val="es-ES"/>
                <w:rPrChange w:id="5389" w:author="chris" w:date="2015-04-19T12:09:00Z">
                  <w:rPr>
                    <w:rFonts w:ascii="Times New Roman" w:hAnsi="Times New Roman" w:cs="Times New Roman"/>
                    <w:color w:val="000000"/>
                    <w:sz w:val="24"/>
                    <w:szCs w:val="24"/>
                  </w:rPr>
                </w:rPrChange>
              </w:rPr>
              <w:t xml:space="preserve">as </w:t>
            </w:r>
            <w:r w:rsidRPr="006C4628">
              <w:rPr>
                <w:rFonts w:ascii="Times New Roman" w:hAnsi="Times New Roman" w:cs="Times New Roman"/>
                <w:b/>
                <w:color w:val="000000"/>
                <w:sz w:val="24"/>
                <w:szCs w:val="24"/>
                <w:lang w:val="es-ES"/>
                <w:rPrChange w:id="5390" w:author="chris" w:date="2015-04-19T12:09:00Z">
                  <w:rPr>
                    <w:rFonts w:ascii="Times New Roman" w:hAnsi="Times New Roman" w:cs="Times New Roman"/>
                    <w:b/>
                    <w:color w:val="000000"/>
                    <w:sz w:val="24"/>
                    <w:szCs w:val="24"/>
                  </w:rPr>
                </w:rPrChange>
              </w:rPr>
              <w:t>desi</w:t>
            </w:r>
            <w:r w:rsidR="0033735C" w:rsidRPr="006C4628">
              <w:rPr>
                <w:rFonts w:ascii="Times New Roman" w:hAnsi="Times New Roman" w:cs="Times New Roman"/>
                <w:b/>
                <w:color w:val="000000"/>
                <w:sz w:val="24"/>
                <w:szCs w:val="24"/>
                <w:lang w:val="es-ES"/>
                <w:rPrChange w:id="5391" w:author="chris" w:date="2015-04-19T12:09:00Z">
                  <w:rPr>
                    <w:rFonts w:ascii="Times New Roman" w:hAnsi="Times New Roman" w:cs="Times New Roman"/>
                    <w:b/>
                    <w:color w:val="000000"/>
                    <w:sz w:val="24"/>
                    <w:szCs w:val="24"/>
                  </w:rPr>
                </w:rPrChange>
              </w:rPr>
              <w:t>gualdades</w:t>
            </w:r>
            <w:r w:rsidRPr="006C4628">
              <w:rPr>
                <w:rFonts w:ascii="Times New Roman" w:hAnsi="Times New Roman" w:cs="Times New Roman"/>
                <w:color w:val="000000"/>
                <w:sz w:val="24"/>
                <w:szCs w:val="24"/>
                <w:lang w:val="es-ES"/>
                <w:rPrChange w:id="5392" w:author="chris" w:date="2015-04-19T12:09:00Z">
                  <w:rPr>
                    <w:rFonts w:ascii="Times New Roman" w:hAnsi="Times New Roman" w:cs="Times New Roman"/>
                    <w:color w:val="000000"/>
                    <w:sz w:val="24"/>
                    <w:szCs w:val="24"/>
                  </w:rPr>
                </w:rPrChange>
              </w:rPr>
              <w:t xml:space="preserve"> las podemos relacionar con </w:t>
            </w:r>
            <w:r w:rsidR="0033735C" w:rsidRPr="006C4628">
              <w:rPr>
                <w:rFonts w:ascii="Times New Roman" w:hAnsi="Times New Roman" w:cs="Times New Roman"/>
                <w:color w:val="000000"/>
                <w:sz w:val="24"/>
                <w:szCs w:val="24"/>
                <w:lang w:val="es-ES"/>
                <w:rPrChange w:id="5393" w:author="chris" w:date="2015-04-19T12:09:00Z">
                  <w:rPr>
                    <w:rFonts w:ascii="Times New Roman" w:hAnsi="Times New Roman" w:cs="Times New Roman"/>
                    <w:color w:val="000000"/>
                    <w:sz w:val="24"/>
                    <w:szCs w:val="24"/>
                  </w:rPr>
                </w:rPrChange>
              </w:rPr>
              <w:t xml:space="preserve">una balanza </w:t>
            </w:r>
            <w:r w:rsidRPr="006C4628">
              <w:rPr>
                <w:rFonts w:ascii="Times New Roman" w:hAnsi="Times New Roman" w:cs="Times New Roman"/>
                <w:color w:val="000000"/>
                <w:sz w:val="24"/>
                <w:szCs w:val="24"/>
                <w:lang w:val="es-ES"/>
                <w:rPrChange w:id="5394" w:author="chris" w:date="2015-04-19T12:09:00Z">
                  <w:rPr>
                    <w:rFonts w:ascii="Times New Roman" w:hAnsi="Times New Roman" w:cs="Times New Roman"/>
                    <w:color w:val="000000"/>
                    <w:sz w:val="24"/>
                    <w:szCs w:val="24"/>
                  </w:rPr>
                </w:rPrChange>
              </w:rPr>
              <w:t xml:space="preserve">que no está en </w:t>
            </w:r>
            <w:r w:rsidR="0033735C" w:rsidRPr="006C4628">
              <w:rPr>
                <w:rFonts w:ascii="Times New Roman" w:hAnsi="Times New Roman" w:cs="Times New Roman"/>
                <w:color w:val="000000"/>
                <w:sz w:val="24"/>
                <w:szCs w:val="24"/>
                <w:lang w:val="es-ES"/>
                <w:rPrChange w:id="5395" w:author="chris" w:date="2015-04-19T12:09:00Z">
                  <w:rPr>
                    <w:rFonts w:ascii="Times New Roman" w:hAnsi="Times New Roman" w:cs="Times New Roman"/>
                    <w:color w:val="000000"/>
                    <w:sz w:val="24"/>
                    <w:szCs w:val="24"/>
                  </w:rPr>
                </w:rPrChange>
              </w:rPr>
              <w:t xml:space="preserve">equilibrio. </w:t>
            </w:r>
          </w:p>
        </w:tc>
      </w:tr>
    </w:tbl>
    <w:p w14:paraId="1833E1BA" w14:textId="77777777" w:rsidR="00A61F32" w:rsidRPr="006C4628" w:rsidRDefault="00A61F32" w:rsidP="00E6040C">
      <w:pPr>
        <w:tabs>
          <w:tab w:val="left" w:pos="2805"/>
        </w:tabs>
        <w:spacing w:after="0"/>
        <w:rPr>
          <w:rFonts w:ascii="Arial" w:hAnsi="Arial" w:cs="Arial"/>
          <w:color w:val="000000"/>
          <w:lang w:val="es-ES"/>
          <w:rPrChange w:id="5396"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4714FF" w:rsidRPr="006C4628" w14:paraId="3A709EE0" w14:textId="77777777" w:rsidTr="007313AA">
        <w:tc>
          <w:tcPr>
            <w:tcW w:w="9033" w:type="dxa"/>
            <w:gridSpan w:val="2"/>
            <w:shd w:val="clear" w:color="auto" w:fill="000000" w:themeFill="text1"/>
          </w:tcPr>
          <w:p w14:paraId="071B3944" w14:textId="77777777" w:rsidR="004714FF" w:rsidRPr="006C4628" w:rsidRDefault="004714FF" w:rsidP="00E6040C">
            <w:pPr>
              <w:jc w:val="center"/>
              <w:rPr>
                <w:rFonts w:ascii="Times New Roman" w:hAnsi="Times New Roman" w:cs="Times New Roman"/>
                <w:b/>
                <w:color w:val="FFFFFF" w:themeColor="background1"/>
                <w:sz w:val="24"/>
                <w:szCs w:val="24"/>
                <w:lang w:val="es-ES"/>
                <w:rPrChange w:id="5397"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398" w:author="chris" w:date="2015-04-19T12:09:00Z">
                  <w:rPr>
                    <w:rFonts w:ascii="Times New Roman" w:hAnsi="Times New Roman" w:cs="Times New Roman"/>
                    <w:b/>
                    <w:color w:val="FFFFFF" w:themeColor="background1"/>
                    <w:sz w:val="24"/>
                    <w:szCs w:val="24"/>
                  </w:rPr>
                </w:rPrChange>
              </w:rPr>
              <w:t>Practica: recurso nuevo</w:t>
            </w:r>
          </w:p>
        </w:tc>
      </w:tr>
      <w:tr w:rsidR="004714FF" w:rsidRPr="006C4628" w14:paraId="559DF8E8" w14:textId="77777777" w:rsidTr="007313AA">
        <w:tc>
          <w:tcPr>
            <w:tcW w:w="2518" w:type="dxa"/>
          </w:tcPr>
          <w:p w14:paraId="0D8BC18F" w14:textId="77777777" w:rsidR="004714FF" w:rsidRPr="006C4628" w:rsidRDefault="004714FF" w:rsidP="00E6040C">
            <w:pPr>
              <w:rPr>
                <w:rFonts w:ascii="Times New Roman" w:hAnsi="Times New Roman" w:cs="Times New Roman"/>
                <w:b/>
                <w:color w:val="000000"/>
                <w:sz w:val="24"/>
                <w:szCs w:val="24"/>
                <w:lang w:val="es-ES"/>
                <w:rPrChange w:id="539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400" w:author="chris" w:date="2015-04-19T12:09:00Z">
                  <w:rPr>
                    <w:rFonts w:ascii="Times New Roman" w:hAnsi="Times New Roman" w:cs="Times New Roman"/>
                    <w:b/>
                    <w:color w:val="000000"/>
                    <w:sz w:val="24"/>
                    <w:szCs w:val="24"/>
                  </w:rPr>
                </w:rPrChange>
              </w:rPr>
              <w:t>Código</w:t>
            </w:r>
          </w:p>
        </w:tc>
        <w:tc>
          <w:tcPr>
            <w:tcW w:w="6515" w:type="dxa"/>
          </w:tcPr>
          <w:p w14:paraId="458D37AE" w14:textId="474AF0FC" w:rsidR="004714FF" w:rsidRPr="006C4628" w:rsidRDefault="00690E2F" w:rsidP="00E6040C">
            <w:pPr>
              <w:rPr>
                <w:rFonts w:ascii="Times New Roman" w:hAnsi="Times New Roman" w:cs="Times New Roman"/>
                <w:b/>
                <w:color w:val="000000"/>
                <w:sz w:val="24"/>
                <w:szCs w:val="24"/>
                <w:lang w:val="es-ES"/>
                <w:rPrChange w:id="5401"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402" w:author="chris" w:date="2015-04-19T12:09:00Z">
                  <w:rPr>
                    <w:rFonts w:ascii="Times New Roman" w:hAnsi="Times New Roman" w:cs="Times New Roman"/>
                    <w:color w:val="000000"/>
                    <w:sz w:val="24"/>
                    <w:szCs w:val="24"/>
                  </w:rPr>
                </w:rPrChange>
              </w:rPr>
              <w:t>MA_04_02_CO_</w:t>
            </w:r>
            <w:r w:rsidR="004714FF" w:rsidRPr="006C4628">
              <w:rPr>
                <w:rFonts w:ascii="Times New Roman" w:hAnsi="Times New Roman" w:cs="Times New Roman"/>
                <w:color w:val="000000"/>
                <w:sz w:val="24"/>
                <w:szCs w:val="24"/>
                <w:lang w:val="es-ES"/>
                <w:rPrChange w:id="5403" w:author="chris" w:date="2015-04-19T12:09:00Z">
                  <w:rPr>
                    <w:rFonts w:ascii="Times New Roman" w:hAnsi="Times New Roman" w:cs="Times New Roman"/>
                    <w:color w:val="000000"/>
                    <w:sz w:val="24"/>
                    <w:szCs w:val="24"/>
                  </w:rPr>
                </w:rPrChange>
              </w:rPr>
              <w:t>REC300</w:t>
            </w:r>
          </w:p>
        </w:tc>
      </w:tr>
      <w:tr w:rsidR="004714FF" w:rsidRPr="006C4628" w14:paraId="2456697A" w14:textId="77777777" w:rsidTr="007313AA">
        <w:tc>
          <w:tcPr>
            <w:tcW w:w="2518" w:type="dxa"/>
          </w:tcPr>
          <w:p w14:paraId="2862CF4C" w14:textId="77777777" w:rsidR="004714FF" w:rsidRPr="006C4628" w:rsidRDefault="004714FF" w:rsidP="00E6040C">
            <w:pPr>
              <w:rPr>
                <w:rFonts w:ascii="Times New Roman" w:hAnsi="Times New Roman" w:cs="Times New Roman"/>
                <w:color w:val="000000"/>
                <w:sz w:val="24"/>
                <w:szCs w:val="24"/>
                <w:lang w:val="es-ES"/>
                <w:rPrChange w:id="540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405" w:author="chris" w:date="2015-04-19T12:09:00Z">
                  <w:rPr>
                    <w:rFonts w:ascii="Times New Roman" w:hAnsi="Times New Roman" w:cs="Times New Roman"/>
                    <w:b/>
                    <w:color w:val="000000"/>
                    <w:sz w:val="24"/>
                    <w:szCs w:val="24"/>
                  </w:rPr>
                </w:rPrChange>
              </w:rPr>
              <w:t>Título</w:t>
            </w:r>
          </w:p>
        </w:tc>
        <w:tc>
          <w:tcPr>
            <w:tcW w:w="6515" w:type="dxa"/>
          </w:tcPr>
          <w:p w14:paraId="71B7697A" w14:textId="7DA7903F" w:rsidR="004714FF" w:rsidRPr="006C4628" w:rsidRDefault="00904A42" w:rsidP="00E6040C">
            <w:pPr>
              <w:rPr>
                <w:rFonts w:ascii="Times New Roman" w:hAnsi="Times New Roman" w:cs="Times New Roman"/>
                <w:color w:val="000000"/>
                <w:sz w:val="24"/>
                <w:szCs w:val="24"/>
                <w:lang w:val="es-ES"/>
                <w:rPrChange w:id="540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407" w:author="chris" w:date="2015-04-19T12:09:00Z">
                  <w:rPr>
                    <w:rFonts w:ascii="Times New Roman" w:hAnsi="Times New Roman" w:cs="Times New Roman"/>
                    <w:color w:val="000000"/>
                    <w:sz w:val="24"/>
                    <w:szCs w:val="24"/>
                  </w:rPr>
                </w:rPrChange>
              </w:rPr>
              <w:t xml:space="preserve">Identificar </w:t>
            </w:r>
            <w:r w:rsidR="00D640C2" w:rsidRPr="006C4628">
              <w:rPr>
                <w:rFonts w:ascii="Times New Roman" w:hAnsi="Times New Roman" w:cs="Times New Roman"/>
                <w:color w:val="000000"/>
                <w:sz w:val="24"/>
                <w:szCs w:val="24"/>
                <w:lang w:val="es-ES"/>
                <w:rPrChange w:id="5408" w:author="chris" w:date="2015-04-19T12:09:00Z">
                  <w:rPr>
                    <w:rFonts w:ascii="Times New Roman" w:hAnsi="Times New Roman" w:cs="Times New Roman"/>
                    <w:color w:val="000000"/>
                    <w:sz w:val="24"/>
                    <w:szCs w:val="24"/>
                  </w:rPr>
                </w:rPrChange>
              </w:rPr>
              <w:t>igualdades y desigualdades</w:t>
            </w:r>
          </w:p>
        </w:tc>
      </w:tr>
      <w:tr w:rsidR="004714FF" w:rsidRPr="006C4628" w14:paraId="5B0D8E28" w14:textId="77777777" w:rsidTr="007313AA">
        <w:tc>
          <w:tcPr>
            <w:tcW w:w="2518" w:type="dxa"/>
          </w:tcPr>
          <w:p w14:paraId="2219466A" w14:textId="77777777" w:rsidR="004714FF" w:rsidRPr="006C4628" w:rsidRDefault="004714FF" w:rsidP="00E6040C">
            <w:pPr>
              <w:rPr>
                <w:rFonts w:ascii="Times New Roman" w:hAnsi="Times New Roman" w:cs="Times New Roman"/>
                <w:color w:val="000000"/>
                <w:sz w:val="24"/>
                <w:szCs w:val="24"/>
                <w:lang w:val="es-ES"/>
                <w:rPrChange w:id="540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410" w:author="chris" w:date="2015-04-19T12:09:00Z">
                  <w:rPr>
                    <w:rFonts w:ascii="Times New Roman" w:hAnsi="Times New Roman" w:cs="Times New Roman"/>
                    <w:b/>
                    <w:color w:val="000000"/>
                    <w:sz w:val="24"/>
                    <w:szCs w:val="24"/>
                  </w:rPr>
                </w:rPrChange>
              </w:rPr>
              <w:t>Descripción</w:t>
            </w:r>
          </w:p>
        </w:tc>
        <w:tc>
          <w:tcPr>
            <w:tcW w:w="6515" w:type="dxa"/>
          </w:tcPr>
          <w:p w14:paraId="3EAF02DC" w14:textId="11B9FC28" w:rsidR="004714FF" w:rsidRPr="006C4628" w:rsidRDefault="004714FF" w:rsidP="00E6040C">
            <w:pPr>
              <w:rPr>
                <w:rFonts w:ascii="Times New Roman" w:hAnsi="Times New Roman" w:cs="Times New Roman"/>
                <w:color w:val="000000"/>
                <w:sz w:val="24"/>
                <w:szCs w:val="24"/>
                <w:lang w:val="es-ES"/>
                <w:rPrChange w:id="541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412" w:author="chris" w:date="2015-04-19T12:09:00Z">
                  <w:rPr>
                    <w:rFonts w:ascii="Times New Roman" w:hAnsi="Times New Roman" w:cs="Times New Roman"/>
                    <w:color w:val="000000"/>
                    <w:sz w:val="24"/>
                    <w:szCs w:val="24"/>
                  </w:rPr>
                </w:rPrChange>
              </w:rPr>
              <w:t>Actividad que permite identifi</w:t>
            </w:r>
            <w:r w:rsidR="00EC2703" w:rsidRPr="006C4628">
              <w:rPr>
                <w:rFonts w:ascii="Times New Roman" w:hAnsi="Times New Roman" w:cs="Times New Roman"/>
                <w:color w:val="000000"/>
                <w:sz w:val="24"/>
                <w:szCs w:val="24"/>
                <w:lang w:val="es-ES"/>
                <w:rPrChange w:id="5413" w:author="chris" w:date="2015-04-19T12:09:00Z">
                  <w:rPr>
                    <w:rFonts w:ascii="Times New Roman" w:hAnsi="Times New Roman" w:cs="Times New Roman"/>
                    <w:color w:val="000000"/>
                    <w:sz w:val="24"/>
                    <w:szCs w:val="24"/>
                  </w:rPr>
                </w:rPrChange>
              </w:rPr>
              <w:t>car igualdades y desigualdades.</w:t>
            </w:r>
          </w:p>
        </w:tc>
      </w:tr>
    </w:tbl>
    <w:p w14:paraId="1D5CAB10" w14:textId="77777777" w:rsidR="004714FF" w:rsidRPr="006C4628" w:rsidRDefault="004714FF" w:rsidP="00E6040C">
      <w:pPr>
        <w:tabs>
          <w:tab w:val="left" w:pos="2805"/>
        </w:tabs>
        <w:spacing w:after="0"/>
        <w:rPr>
          <w:rFonts w:ascii="Arial" w:hAnsi="Arial" w:cs="Arial"/>
          <w:color w:val="000000"/>
          <w:lang w:val="es-ES"/>
          <w:rPrChange w:id="5414" w:author="chris" w:date="2015-04-19T12:09:00Z">
            <w:rPr>
              <w:rFonts w:ascii="Arial" w:hAnsi="Arial" w:cs="Arial"/>
              <w:color w:val="000000"/>
            </w:rPr>
          </w:rPrChange>
        </w:rPr>
      </w:pPr>
    </w:p>
    <w:p w14:paraId="5E730B3A" w14:textId="297481A7" w:rsidR="00EC2703" w:rsidRPr="006C4628" w:rsidRDefault="00EC2703" w:rsidP="00E6040C">
      <w:pPr>
        <w:spacing w:after="0"/>
        <w:rPr>
          <w:rFonts w:ascii="Arial" w:hAnsi="Arial" w:cs="Arial"/>
          <w:b/>
          <w:lang w:val="es-ES"/>
          <w:rPrChange w:id="5415" w:author="chris" w:date="2015-04-19T12:09:00Z">
            <w:rPr>
              <w:rFonts w:ascii="Arial" w:hAnsi="Arial" w:cs="Arial"/>
              <w:b/>
            </w:rPr>
          </w:rPrChange>
        </w:rPr>
      </w:pPr>
      <w:r w:rsidRPr="006C4628">
        <w:rPr>
          <w:rFonts w:ascii="Arial" w:hAnsi="Arial" w:cs="Arial"/>
          <w:highlight w:val="yellow"/>
          <w:lang w:val="es-ES"/>
          <w:rPrChange w:id="5416" w:author="chris" w:date="2015-04-19T12:09:00Z">
            <w:rPr>
              <w:rFonts w:ascii="Arial" w:hAnsi="Arial" w:cs="Arial"/>
              <w:highlight w:val="yellow"/>
            </w:rPr>
          </w:rPrChange>
        </w:rPr>
        <w:t>[SECCIÓN 2]</w:t>
      </w:r>
      <w:r w:rsidRPr="006C4628">
        <w:rPr>
          <w:rFonts w:ascii="Arial" w:hAnsi="Arial" w:cs="Arial"/>
          <w:lang w:val="es-ES"/>
          <w:rPrChange w:id="5417" w:author="chris" w:date="2015-04-19T12:09:00Z">
            <w:rPr>
              <w:rFonts w:ascii="Arial" w:hAnsi="Arial" w:cs="Arial"/>
            </w:rPr>
          </w:rPrChange>
        </w:rPr>
        <w:t xml:space="preserve"> </w:t>
      </w:r>
      <w:r w:rsidRPr="006C4628">
        <w:rPr>
          <w:rFonts w:ascii="Arial" w:hAnsi="Arial" w:cs="Arial"/>
          <w:b/>
          <w:lang w:val="es-ES"/>
          <w:rPrChange w:id="5418" w:author="chris" w:date="2015-04-19T12:09:00Z">
            <w:rPr>
              <w:rFonts w:ascii="Arial" w:hAnsi="Arial" w:cs="Arial"/>
              <w:b/>
            </w:rPr>
          </w:rPrChange>
        </w:rPr>
        <w:t>2.7 Consolidación</w:t>
      </w:r>
    </w:p>
    <w:p w14:paraId="294DD1C0" w14:textId="77777777" w:rsidR="00EC2703" w:rsidRPr="006C4628" w:rsidRDefault="00EC2703" w:rsidP="00E6040C">
      <w:pPr>
        <w:spacing w:after="0"/>
        <w:rPr>
          <w:rFonts w:ascii="Arial" w:hAnsi="Arial" w:cs="Arial"/>
          <w:b/>
          <w:lang w:val="es-ES"/>
          <w:rPrChange w:id="5419" w:author="chris" w:date="2015-04-19T12:09:00Z">
            <w:rPr>
              <w:rFonts w:ascii="Arial" w:hAnsi="Arial" w:cs="Arial"/>
              <w:b/>
            </w:rPr>
          </w:rPrChange>
        </w:rPr>
      </w:pPr>
    </w:p>
    <w:p w14:paraId="427D338E" w14:textId="39F7DFB8" w:rsidR="00E044EF" w:rsidRPr="006C4628" w:rsidRDefault="00AF6F2B" w:rsidP="00E6040C">
      <w:pPr>
        <w:spacing w:after="0"/>
        <w:rPr>
          <w:rFonts w:ascii="Arial" w:hAnsi="Arial" w:cs="Arial"/>
          <w:highlight w:val="yellow"/>
          <w:lang w:val="es-ES"/>
          <w:rPrChange w:id="5420" w:author="chris" w:date="2015-04-19T12:09:00Z">
            <w:rPr>
              <w:rFonts w:ascii="Arial" w:hAnsi="Arial" w:cs="Arial"/>
              <w:highlight w:val="yellow"/>
            </w:rPr>
          </w:rPrChange>
        </w:rPr>
      </w:pPr>
      <w:r w:rsidRPr="006C4628">
        <w:rPr>
          <w:rFonts w:ascii="Arial" w:hAnsi="Arial" w:cs="Arial"/>
          <w:lang w:val="es-ES"/>
          <w:rPrChange w:id="5421" w:author="chris" w:date="2015-04-19T12:09:00Z">
            <w:rPr>
              <w:rFonts w:ascii="Arial" w:hAnsi="Arial" w:cs="Arial"/>
            </w:rPr>
          </w:rPrChange>
        </w:rPr>
        <w:t>Actividades para consolidar lo que has aprendido en esta sección.</w:t>
      </w:r>
    </w:p>
    <w:p w14:paraId="2D5B72A2" w14:textId="77777777" w:rsidR="00A77E9A" w:rsidRPr="006C4628" w:rsidRDefault="00A77E9A" w:rsidP="00E6040C">
      <w:pPr>
        <w:tabs>
          <w:tab w:val="left" w:pos="2805"/>
        </w:tabs>
        <w:spacing w:after="0"/>
        <w:rPr>
          <w:rFonts w:ascii="Arial" w:hAnsi="Arial" w:cs="Arial"/>
          <w:color w:val="000000"/>
          <w:lang w:val="es-ES"/>
          <w:rPrChange w:id="5422"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254"/>
        <w:gridCol w:w="6800"/>
      </w:tblGrid>
      <w:tr w:rsidR="000A0624" w:rsidRPr="006C4628" w14:paraId="515236EC" w14:textId="77777777" w:rsidTr="007313AA">
        <w:tc>
          <w:tcPr>
            <w:tcW w:w="9054" w:type="dxa"/>
            <w:gridSpan w:val="2"/>
            <w:shd w:val="clear" w:color="auto" w:fill="000000" w:themeFill="text1"/>
          </w:tcPr>
          <w:p w14:paraId="0119AEC4" w14:textId="77777777" w:rsidR="000A0624" w:rsidRPr="006C4628" w:rsidRDefault="000A0624" w:rsidP="00E6040C">
            <w:pPr>
              <w:jc w:val="center"/>
              <w:rPr>
                <w:rFonts w:ascii="Times New Roman" w:hAnsi="Times New Roman" w:cs="Times New Roman"/>
                <w:b/>
                <w:color w:val="FFFFFF" w:themeColor="background1"/>
                <w:sz w:val="24"/>
                <w:szCs w:val="24"/>
                <w:lang w:val="es-ES"/>
                <w:rPrChange w:id="542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424" w:author="chris" w:date="2015-04-19T12:09:00Z">
                  <w:rPr>
                    <w:rFonts w:ascii="Times New Roman" w:hAnsi="Times New Roman" w:cs="Times New Roman"/>
                    <w:b/>
                    <w:color w:val="FFFFFF" w:themeColor="background1"/>
                    <w:sz w:val="24"/>
                    <w:szCs w:val="24"/>
                  </w:rPr>
                </w:rPrChange>
              </w:rPr>
              <w:t>Practica: recurso aprovechado</w:t>
            </w:r>
          </w:p>
        </w:tc>
      </w:tr>
      <w:tr w:rsidR="000A0624" w:rsidRPr="006C4628" w14:paraId="390C2328" w14:textId="77777777" w:rsidTr="004E2E59">
        <w:tc>
          <w:tcPr>
            <w:tcW w:w="2388" w:type="dxa"/>
          </w:tcPr>
          <w:p w14:paraId="5A11CB88" w14:textId="77777777" w:rsidR="000A0624" w:rsidRPr="006C4628" w:rsidRDefault="000A0624" w:rsidP="00E6040C">
            <w:pPr>
              <w:rPr>
                <w:rFonts w:ascii="Times New Roman" w:hAnsi="Times New Roman" w:cs="Times New Roman"/>
                <w:b/>
                <w:color w:val="000000"/>
                <w:sz w:val="24"/>
                <w:szCs w:val="24"/>
                <w:lang w:val="es-ES"/>
                <w:rPrChange w:id="542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426" w:author="chris" w:date="2015-04-19T12:09:00Z">
                  <w:rPr>
                    <w:rFonts w:ascii="Times New Roman" w:hAnsi="Times New Roman" w:cs="Times New Roman"/>
                    <w:b/>
                    <w:color w:val="000000"/>
                    <w:sz w:val="24"/>
                    <w:szCs w:val="24"/>
                  </w:rPr>
                </w:rPrChange>
              </w:rPr>
              <w:t>Código</w:t>
            </w:r>
          </w:p>
        </w:tc>
        <w:tc>
          <w:tcPr>
            <w:tcW w:w="6666" w:type="dxa"/>
          </w:tcPr>
          <w:p w14:paraId="77BA16DD" w14:textId="5F7C61FC" w:rsidR="000A0624" w:rsidRPr="006C4628" w:rsidRDefault="00690E2F" w:rsidP="00E6040C">
            <w:pPr>
              <w:rPr>
                <w:rFonts w:ascii="Times New Roman" w:hAnsi="Times New Roman" w:cs="Times New Roman"/>
                <w:b/>
                <w:color w:val="000000"/>
                <w:sz w:val="24"/>
                <w:szCs w:val="24"/>
                <w:lang w:val="es-ES"/>
                <w:rPrChange w:id="542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428" w:author="chris" w:date="2015-04-19T12:09:00Z">
                  <w:rPr>
                    <w:rFonts w:ascii="Times New Roman" w:hAnsi="Times New Roman" w:cs="Times New Roman"/>
                    <w:color w:val="000000"/>
                    <w:sz w:val="24"/>
                    <w:szCs w:val="24"/>
                  </w:rPr>
                </w:rPrChange>
              </w:rPr>
              <w:t>MA_04_02_CO_</w:t>
            </w:r>
            <w:r w:rsidR="000A0624" w:rsidRPr="006C4628">
              <w:rPr>
                <w:rFonts w:ascii="Times New Roman" w:hAnsi="Times New Roman" w:cs="Times New Roman"/>
                <w:color w:val="000000"/>
                <w:sz w:val="24"/>
                <w:szCs w:val="24"/>
                <w:lang w:val="es-ES"/>
                <w:rPrChange w:id="5429" w:author="chris" w:date="2015-04-19T12:09:00Z">
                  <w:rPr>
                    <w:rFonts w:ascii="Times New Roman" w:hAnsi="Times New Roman" w:cs="Times New Roman"/>
                    <w:color w:val="000000"/>
                    <w:sz w:val="24"/>
                    <w:szCs w:val="24"/>
                  </w:rPr>
                </w:rPrChange>
              </w:rPr>
              <w:t>REC310</w:t>
            </w:r>
          </w:p>
        </w:tc>
      </w:tr>
      <w:tr w:rsidR="000A0624" w:rsidRPr="006C4628" w14:paraId="663A5416" w14:textId="77777777" w:rsidTr="004E2E59">
        <w:tc>
          <w:tcPr>
            <w:tcW w:w="2388" w:type="dxa"/>
          </w:tcPr>
          <w:p w14:paraId="21AD8D93" w14:textId="77777777" w:rsidR="000A0624" w:rsidRPr="006C4628" w:rsidRDefault="000A0624" w:rsidP="00E6040C">
            <w:pPr>
              <w:rPr>
                <w:rFonts w:ascii="Times New Roman" w:hAnsi="Times New Roman" w:cs="Times New Roman"/>
                <w:color w:val="000000"/>
                <w:sz w:val="24"/>
                <w:szCs w:val="24"/>
                <w:lang w:val="es-ES"/>
                <w:rPrChange w:id="543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431" w:author="chris" w:date="2015-04-19T12:09:00Z">
                  <w:rPr>
                    <w:rFonts w:ascii="Times New Roman" w:hAnsi="Times New Roman" w:cs="Times New Roman"/>
                    <w:b/>
                    <w:color w:val="000000"/>
                    <w:sz w:val="24"/>
                    <w:szCs w:val="24"/>
                  </w:rPr>
                </w:rPrChange>
              </w:rPr>
              <w:t>Ubicación en Aula Planeta</w:t>
            </w:r>
          </w:p>
        </w:tc>
        <w:tc>
          <w:tcPr>
            <w:tcW w:w="6666" w:type="dxa"/>
          </w:tcPr>
          <w:p w14:paraId="1A1D044A" w14:textId="04BD8859" w:rsidR="000A0624" w:rsidRPr="006C4628" w:rsidRDefault="007F0DF9" w:rsidP="00E6040C">
            <w:pPr>
              <w:rPr>
                <w:rFonts w:ascii="Times New Roman" w:hAnsi="Times New Roman" w:cs="Times New Roman"/>
                <w:color w:val="000000"/>
                <w:sz w:val="24"/>
                <w:szCs w:val="24"/>
                <w:lang w:val="es-ES"/>
                <w:rPrChange w:id="543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433" w:author="chris" w:date="2015-04-19T12:09:00Z">
                  <w:rPr>
                    <w:rFonts w:ascii="Times New Roman" w:hAnsi="Times New Roman" w:cs="Times New Roman"/>
                    <w:color w:val="000000"/>
                    <w:sz w:val="24"/>
                    <w:szCs w:val="24"/>
                  </w:rPr>
                </w:rPrChange>
              </w:rPr>
              <w:t xml:space="preserve">5°ESO/Matemáticas/Los números naturales/6 Las operaciones con números naturales/6.6 Consolidación/Refuerza tu aprendizaje: las operaciones </w:t>
            </w:r>
            <w:r w:rsidR="00952F12" w:rsidRPr="006C4628">
              <w:rPr>
                <w:rFonts w:ascii="Times New Roman" w:hAnsi="Times New Roman" w:cs="Times New Roman"/>
                <w:color w:val="000000"/>
                <w:sz w:val="24"/>
                <w:szCs w:val="24"/>
                <w:lang w:val="es-ES"/>
                <w:rPrChange w:id="5434" w:author="chris" w:date="2015-04-19T12:09:00Z">
                  <w:rPr>
                    <w:rFonts w:ascii="Times New Roman" w:hAnsi="Times New Roman" w:cs="Times New Roman"/>
                    <w:color w:val="000000"/>
                    <w:sz w:val="24"/>
                    <w:szCs w:val="24"/>
                  </w:rPr>
                </w:rPrChange>
              </w:rPr>
              <w:t xml:space="preserve">con números naturales. </w:t>
            </w:r>
          </w:p>
        </w:tc>
      </w:tr>
      <w:tr w:rsidR="000A0624" w:rsidRPr="006C4628" w14:paraId="484F2E33" w14:textId="77777777" w:rsidTr="004E2E59">
        <w:tc>
          <w:tcPr>
            <w:tcW w:w="2388" w:type="dxa"/>
          </w:tcPr>
          <w:p w14:paraId="66B8BB96" w14:textId="77777777" w:rsidR="000A0624" w:rsidRPr="006C4628" w:rsidRDefault="000A0624" w:rsidP="00E6040C">
            <w:pPr>
              <w:rPr>
                <w:rFonts w:ascii="Times New Roman" w:hAnsi="Times New Roman" w:cs="Times New Roman"/>
                <w:color w:val="000000"/>
                <w:sz w:val="24"/>
                <w:szCs w:val="24"/>
                <w:lang w:val="es-ES"/>
                <w:rPrChange w:id="543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436" w:author="chris" w:date="2015-04-19T12:09:00Z">
                  <w:rPr>
                    <w:rFonts w:ascii="Times New Roman" w:hAnsi="Times New Roman" w:cs="Times New Roman"/>
                    <w:b/>
                    <w:color w:val="000000"/>
                    <w:sz w:val="24"/>
                    <w:szCs w:val="24"/>
                  </w:rPr>
                </w:rPrChange>
              </w:rPr>
              <w:t>Cambio (descripción o capturas de pantallas)</w:t>
            </w:r>
          </w:p>
        </w:tc>
        <w:tc>
          <w:tcPr>
            <w:tcW w:w="6666" w:type="dxa"/>
          </w:tcPr>
          <w:p w14:paraId="3AD58E4D" w14:textId="1CD5E317" w:rsidR="000A0624" w:rsidRPr="006C4628" w:rsidRDefault="004E2E59" w:rsidP="00E6040C">
            <w:pPr>
              <w:rPr>
                <w:rFonts w:ascii="Times New Roman" w:hAnsi="Times New Roman" w:cs="Times New Roman"/>
                <w:color w:val="000000"/>
                <w:sz w:val="24"/>
                <w:szCs w:val="24"/>
                <w:lang w:val="es-ES"/>
                <w:rPrChange w:id="5437" w:author="chris" w:date="2015-04-19T12:09:00Z">
                  <w:rPr>
                    <w:rFonts w:ascii="Times New Roman" w:hAnsi="Times New Roman" w:cs="Times New Roman"/>
                    <w:color w:val="000000"/>
                    <w:sz w:val="24"/>
                    <w:szCs w:val="24"/>
                  </w:rPr>
                </w:rPrChange>
              </w:rPr>
            </w:pPr>
            <w:r w:rsidRPr="006C4628">
              <w:rPr>
                <w:rFonts w:ascii="Arial" w:hAnsi="Arial" w:cs="Arial"/>
                <w:color w:val="000000"/>
                <w:lang w:val="es-ES" w:eastAsia="es-ES"/>
                <w:rPrChange w:id="5438"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75648" behindDoc="0" locked="0" layoutInCell="1" allowOverlap="1" wp14:anchorId="37548CF3" wp14:editId="1D2C7B73">
                      <wp:simplePos x="0" y="0"/>
                      <wp:positionH relativeFrom="column">
                        <wp:posOffset>3616325</wp:posOffset>
                      </wp:positionH>
                      <wp:positionV relativeFrom="paragraph">
                        <wp:posOffset>63500</wp:posOffset>
                      </wp:positionV>
                      <wp:extent cx="237490" cy="308610"/>
                      <wp:effectExtent l="57150" t="19050" r="48260" b="91440"/>
                      <wp:wrapNone/>
                      <wp:docPr id="114" name="114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BDD16" w14:textId="77777777" w:rsidR="00383879" w:rsidRPr="000A6AF5" w:rsidRDefault="00383879"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14 Rectángulo redondeado" o:spid="_x0000_s1063" style="position:absolute;margin-left:284.75pt;margin-top:5pt;width:18.7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" filled="f" strokecolor="red" strokeweight="1.5pt">
                      <v:shadow on="t" color="black" opacity="22937f" origin=",.5" offset="0,.63889mm"/>
                      <v:textbox>
                        <w:txbxContent>
                          <w:p w14:paraId="5E5BDD16" w14:textId="77777777" w:rsidR="00B7242E" w:rsidRPr="000A6AF5" w:rsidRDefault="00B7242E" w:rsidP="004E2E59">
                            <w:pPr>
                              <w:rPr>
                                <w:b/>
                                <w:color w:val="FF0000"/>
                                <w:lang w:val="es-CO"/>
                              </w:rPr>
                            </w:pPr>
                            <w:r>
                              <w:rPr>
                                <w:b/>
                                <w:color w:val="FF0000"/>
                                <w:lang w:val="es-CO"/>
                              </w:rPr>
                              <w:t>÷</w:t>
                            </w:r>
                          </w:p>
                        </w:txbxContent>
                      </v:textbox>
                    </v:roundrect>
                  </w:pict>
                </mc:Fallback>
              </mc:AlternateContent>
            </w:r>
            <w:r w:rsidRPr="006C4628">
              <w:rPr>
                <w:rFonts w:ascii="Times New Roman" w:hAnsi="Times New Roman" w:cs="Times New Roman"/>
                <w:color w:val="000000"/>
                <w:sz w:val="24"/>
                <w:szCs w:val="24"/>
                <w:lang w:val="es-ES"/>
                <w:rPrChange w:id="5439" w:author="chris" w:date="2015-04-19T12:09:00Z">
                  <w:rPr>
                    <w:rFonts w:ascii="Times New Roman" w:hAnsi="Times New Roman" w:cs="Times New Roman"/>
                    <w:color w:val="000000"/>
                    <w:sz w:val="24"/>
                    <w:szCs w:val="24"/>
                  </w:rPr>
                </w:rPrChange>
              </w:rPr>
              <w:t>Cambiar el símbolo “:” por “÷”</w:t>
            </w:r>
          </w:p>
          <w:p w14:paraId="2DC0F9D0" w14:textId="77777777" w:rsidR="004E2E59" w:rsidRPr="006C4628" w:rsidRDefault="004E2E59" w:rsidP="00E6040C">
            <w:pPr>
              <w:rPr>
                <w:rFonts w:ascii="Times New Roman" w:hAnsi="Times New Roman" w:cs="Times New Roman"/>
                <w:color w:val="000000"/>
                <w:sz w:val="24"/>
                <w:szCs w:val="24"/>
                <w:lang w:val="es-ES"/>
                <w:rPrChange w:id="5440" w:author="chris" w:date="2015-04-19T12:09:00Z">
                  <w:rPr>
                    <w:rFonts w:ascii="Times New Roman" w:hAnsi="Times New Roman" w:cs="Times New Roman"/>
                    <w:color w:val="000000"/>
                    <w:sz w:val="24"/>
                    <w:szCs w:val="24"/>
                  </w:rPr>
                </w:rPrChange>
              </w:rPr>
            </w:pPr>
          </w:p>
          <w:p w14:paraId="4880F7B4" w14:textId="099DB949" w:rsidR="004E2E59" w:rsidRPr="006C4628" w:rsidRDefault="004E2E59" w:rsidP="00E6040C">
            <w:pPr>
              <w:rPr>
                <w:rFonts w:ascii="Times New Roman" w:hAnsi="Times New Roman" w:cs="Times New Roman"/>
                <w:color w:val="000000"/>
                <w:sz w:val="24"/>
                <w:szCs w:val="24"/>
                <w:lang w:val="es-ES"/>
                <w:rPrChange w:id="5441" w:author="chris" w:date="2015-04-19T12:09:00Z">
                  <w:rPr>
                    <w:rFonts w:ascii="Times New Roman" w:hAnsi="Times New Roman" w:cs="Times New Roman"/>
                    <w:color w:val="000000"/>
                    <w:sz w:val="24"/>
                    <w:szCs w:val="24"/>
                  </w:rPr>
                </w:rPrChange>
              </w:rPr>
            </w:pPr>
            <w:r w:rsidRPr="006C4628">
              <w:rPr>
                <w:rFonts w:ascii="Arial" w:hAnsi="Arial" w:cs="Arial"/>
                <w:color w:val="000000"/>
                <w:lang w:val="es-ES" w:eastAsia="es-ES"/>
                <w:rPrChange w:id="5442"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77696" behindDoc="0" locked="0" layoutInCell="1" allowOverlap="1" wp14:anchorId="02D9E417" wp14:editId="4E88B388">
                      <wp:simplePos x="0" y="0"/>
                      <wp:positionH relativeFrom="column">
                        <wp:posOffset>3739260</wp:posOffset>
                      </wp:positionH>
                      <wp:positionV relativeFrom="paragraph">
                        <wp:posOffset>564062</wp:posOffset>
                      </wp:positionV>
                      <wp:extent cx="106680" cy="237490"/>
                      <wp:effectExtent l="57150" t="19050" r="64770" b="86360"/>
                      <wp:wrapNone/>
                      <wp:docPr id="116" name="116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CA976A9" id="116 Rectángulo redondeado" o:spid="_x0000_s1026" style="position:absolute;margin-left:294.45pt;margin-top:44.4pt;width:8.4pt;height:18.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" filled="f" strokecolor="red" strokeweight="1.5pt">
                      <v:shadow on="t" color="black" opacity="22937f" origin=",.5" offset="0,.63889mm"/>
                    </v:roundrect>
                  </w:pict>
                </mc:Fallback>
              </mc:AlternateContent>
            </w:r>
            <w:r w:rsidRPr="006C4628">
              <w:rPr>
                <w:rFonts w:ascii="Arial" w:hAnsi="Arial" w:cs="Arial"/>
                <w:color w:val="000000"/>
                <w:lang w:val="es-ES" w:eastAsia="es-ES"/>
                <w:rPrChange w:id="5443"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79744" behindDoc="0" locked="0" layoutInCell="1" allowOverlap="1" wp14:anchorId="0A0A67EA" wp14:editId="6D5C508E">
                      <wp:simplePos x="0" y="0"/>
                      <wp:positionH relativeFrom="column">
                        <wp:posOffset>3723385</wp:posOffset>
                      </wp:positionH>
                      <wp:positionV relativeFrom="paragraph">
                        <wp:posOffset>259262</wp:posOffset>
                      </wp:positionV>
                      <wp:extent cx="237490" cy="308610"/>
                      <wp:effectExtent l="57150" t="19050" r="48260" b="91440"/>
                      <wp:wrapNone/>
                      <wp:docPr id="117" name="117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6A4C1A" w14:textId="77777777" w:rsidR="00383879" w:rsidRPr="000A6AF5" w:rsidRDefault="00383879"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17 Rectángulo redondeado" o:spid="_x0000_s1064" style="position:absolute;margin-left:293.2pt;margin-top:20.4pt;width:18.7pt;height: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Ny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" filled="f" strokecolor="red" strokeweight="1.5pt">
                      <v:shadow on="t" color="black" opacity="22937f" origin=",.5" offset="0,.63889mm"/>
                      <v:textbox>
                        <w:txbxContent>
                          <w:p w14:paraId="276A4C1A" w14:textId="77777777" w:rsidR="00B7242E" w:rsidRPr="000A6AF5" w:rsidRDefault="00B7242E" w:rsidP="004E2E59">
                            <w:pPr>
                              <w:rPr>
                                <w:b/>
                                <w:color w:val="FF0000"/>
                                <w:lang w:val="es-CO"/>
                              </w:rPr>
                            </w:pPr>
                            <w:r>
                              <w:rPr>
                                <w:b/>
                                <w:color w:val="FF0000"/>
                                <w:lang w:val="es-CO"/>
                              </w:rPr>
                              <w:t>÷</w:t>
                            </w:r>
                          </w:p>
                        </w:txbxContent>
                      </v:textbox>
                    </v:roundrect>
                  </w:pict>
                </mc:Fallback>
              </mc:AlternateContent>
            </w:r>
            <w:r w:rsidRPr="006C4628">
              <w:rPr>
                <w:rFonts w:ascii="Arial" w:hAnsi="Arial" w:cs="Arial"/>
                <w:color w:val="000000"/>
                <w:lang w:val="es-ES" w:eastAsia="es-ES"/>
                <w:rPrChange w:id="5444" w:author="chris" w:date="2015-04-19T12:09:00Z">
                  <w:rPr>
                    <w:rFonts w:ascii="Arial" w:hAnsi="Arial" w:cs="Arial"/>
                    <w:noProof/>
                    <w:color w:val="000000"/>
                    <w:lang w:val="es-ES" w:eastAsia="es-ES"/>
                  </w:rPr>
                </w:rPrChange>
              </w:rPr>
              <mc:AlternateContent>
                <mc:Choice Requires="wps">
                  <w:drawing>
                    <wp:anchor distT="0" distB="0" distL="114300" distR="114300" simplePos="0" relativeHeight="251673600" behindDoc="0" locked="0" layoutInCell="1" allowOverlap="1" wp14:anchorId="20C63392" wp14:editId="098B43DC">
                      <wp:simplePos x="0" y="0"/>
                      <wp:positionH relativeFrom="column">
                        <wp:posOffset>3632200</wp:posOffset>
                      </wp:positionH>
                      <wp:positionV relativeFrom="paragraph">
                        <wp:posOffset>17780</wp:posOffset>
                      </wp:positionV>
                      <wp:extent cx="106680" cy="237490"/>
                      <wp:effectExtent l="57150" t="19050" r="64770" b="86360"/>
                      <wp:wrapNone/>
                      <wp:docPr id="113" name="113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B82FE3" id="113 Rectángulo redondeado" o:spid="_x0000_s1026" style="position:absolute;margin-left:286pt;margin-top:1.4pt;width:8.4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" filled="f" strokecolor="red" strokeweight="1.5pt">
                      <v:shadow on="t" color="black" opacity="22937f" origin=",.5" offset="0,.63889mm"/>
                    </v:roundrect>
                  </w:pict>
                </mc:Fallback>
              </mc:AlternateContent>
            </w:r>
            <w:r w:rsidRPr="006C4628">
              <w:rPr>
                <w:lang w:val="es-ES" w:eastAsia="es-ES"/>
                <w:rPrChange w:id="5445" w:author="chris" w:date="2015-04-19T12:09:00Z">
                  <w:rPr>
                    <w:noProof/>
                    <w:lang w:val="es-ES" w:eastAsia="es-ES"/>
                  </w:rPr>
                </w:rPrChange>
              </w:rPr>
              <w:drawing>
                <wp:inline distT="0" distB="0" distL="0" distR="0" wp14:anchorId="107F603D" wp14:editId="3EB71488">
                  <wp:extent cx="4061358" cy="320634"/>
                  <wp:effectExtent l="19050" t="19050" r="15875" b="2286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36271" r="59744" b="58644"/>
                          <a:stretch/>
                        </pic:blipFill>
                        <pic:spPr bwMode="auto">
                          <a:xfrm>
                            <a:off x="0" y="0"/>
                            <a:ext cx="4066602" cy="321048"/>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16AB8E02" w14:textId="77777777" w:rsidR="004E2E59" w:rsidRPr="006C4628" w:rsidRDefault="004E2E59" w:rsidP="00E6040C">
            <w:pPr>
              <w:rPr>
                <w:rFonts w:ascii="Times New Roman" w:hAnsi="Times New Roman" w:cs="Times New Roman"/>
                <w:color w:val="000000"/>
                <w:sz w:val="24"/>
                <w:szCs w:val="24"/>
                <w:lang w:val="es-ES"/>
                <w:rPrChange w:id="5446" w:author="chris" w:date="2015-04-19T12:09:00Z">
                  <w:rPr>
                    <w:rFonts w:ascii="Times New Roman" w:hAnsi="Times New Roman" w:cs="Times New Roman"/>
                    <w:color w:val="000000"/>
                    <w:sz w:val="24"/>
                    <w:szCs w:val="24"/>
                  </w:rPr>
                </w:rPrChange>
              </w:rPr>
            </w:pPr>
          </w:p>
          <w:p w14:paraId="4E739F7E" w14:textId="67ABF731" w:rsidR="004E2E59" w:rsidRPr="006C4628" w:rsidRDefault="004E2E59" w:rsidP="00E6040C">
            <w:pPr>
              <w:rPr>
                <w:rFonts w:ascii="Times New Roman" w:hAnsi="Times New Roman" w:cs="Times New Roman"/>
                <w:color w:val="000000"/>
                <w:sz w:val="24"/>
                <w:szCs w:val="24"/>
                <w:lang w:val="es-ES"/>
                <w:rPrChange w:id="5447" w:author="chris" w:date="2015-04-19T12:09:00Z">
                  <w:rPr>
                    <w:rFonts w:ascii="Times New Roman" w:hAnsi="Times New Roman" w:cs="Times New Roman"/>
                    <w:color w:val="000000"/>
                    <w:sz w:val="24"/>
                    <w:szCs w:val="24"/>
                  </w:rPr>
                </w:rPrChange>
              </w:rPr>
            </w:pPr>
            <w:r w:rsidRPr="006C4628">
              <w:rPr>
                <w:lang w:val="es-ES" w:eastAsia="es-ES"/>
                <w:rPrChange w:id="5448" w:author="chris" w:date="2015-04-19T12:09:00Z">
                  <w:rPr>
                    <w:noProof/>
                    <w:lang w:val="es-ES" w:eastAsia="es-ES"/>
                  </w:rPr>
                </w:rPrChange>
              </w:rPr>
              <w:drawing>
                <wp:inline distT="0" distB="0" distL="0" distR="0" wp14:anchorId="4B37007F" wp14:editId="61E266F3">
                  <wp:extent cx="3954481" cy="225632"/>
                  <wp:effectExtent l="38100" t="38100" r="27305" b="412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7839" t="23729" r="21607" b="69830"/>
                          <a:stretch/>
                        </pic:blipFill>
                        <pic:spPr bwMode="auto">
                          <a:xfrm>
                            <a:off x="0" y="0"/>
                            <a:ext cx="3959585" cy="22592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0066AE56" w14:textId="1EA553EB" w:rsidR="004E2E59" w:rsidRPr="006C4628" w:rsidRDefault="00DA01FA" w:rsidP="00E6040C">
            <w:pPr>
              <w:rPr>
                <w:ins w:id="5449" w:author="Johana Montejo Rozo" w:date="2015-03-14T19:54:00Z"/>
                <w:rFonts w:ascii="Times New Roman" w:hAnsi="Times New Roman" w:cs="Times New Roman"/>
                <w:color w:val="000000"/>
                <w:sz w:val="24"/>
                <w:szCs w:val="24"/>
                <w:lang w:val="es-ES"/>
                <w:rPrChange w:id="5450" w:author="chris" w:date="2015-04-19T12:09:00Z">
                  <w:rPr>
                    <w:ins w:id="5451" w:author="Johana Montejo Rozo" w:date="2015-03-14T19:54:00Z"/>
                    <w:rFonts w:ascii="Times New Roman" w:hAnsi="Times New Roman" w:cs="Times New Roman"/>
                    <w:color w:val="000000"/>
                    <w:sz w:val="24"/>
                    <w:szCs w:val="24"/>
                  </w:rPr>
                </w:rPrChange>
              </w:rPr>
            </w:pPr>
            <w:ins w:id="5452" w:author="Johana Montejo Rozo" w:date="2015-03-14T19:55:00Z">
              <w:r w:rsidRPr="006C4628">
                <w:rPr>
                  <w:rFonts w:ascii="Times New Roman" w:hAnsi="Times New Roman" w:cs="Times New Roman"/>
                  <w:color w:val="000000"/>
                  <w:lang w:val="es-ES" w:eastAsia="es-ES"/>
                  <w:rPrChange w:id="5453" w:author="chris" w:date="2015-04-19T12:09:00Z">
                    <w:rPr>
                      <w:noProof/>
                      <w:lang w:val="es-ES" w:eastAsia="es-ES"/>
                    </w:rPr>
                  </w:rPrChange>
                </w:rPr>
                <mc:AlternateContent>
                  <mc:Choice Requires="wps">
                    <w:drawing>
                      <wp:anchor distT="0" distB="0" distL="114300" distR="114300" simplePos="0" relativeHeight="251691520" behindDoc="0" locked="0" layoutInCell="1" allowOverlap="1" wp14:anchorId="47912ACC" wp14:editId="4E3C8A99">
                        <wp:simplePos x="0" y="0"/>
                        <wp:positionH relativeFrom="column">
                          <wp:posOffset>787400</wp:posOffset>
                        </wp:positionH>
                        <wp:positionV relativeFrom="paragraph">
                          <wp:posOffset>172085</wp:posOffset>
                        </wp:positionV>
                        <wp:extent cx="361950" cy="247650"/>
                        <wp:effectExtent l="57150" t="19050" r="38100" b="95250"/>
                        <wp:wrapNone/>
                        <wp:docPr id="73" name="Rectángulo redondeado 73"/>
                        <wp:cNvGraphicFramePr/>
                        <a:graphic xmlns:a="http://schemas.openxmlformats.org/drawingml/2006/main">
                          <a:graphicData uri="http://schemas.microsoft.com/office/word/2010/wordprocessingShape">
                            <wps:wsp>
                              <wps:cNvSpPr/>
                              <wps:spPr>
                                <a:xfrm>
                                  <a:off x="0" y="0"/>
                                  <a:ext cx="361950" cy="2476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BF73036" id="Rectángulo redondeado 73" o:spid="_x0000_s1026" style="position:absolute;margin-left:62pt;margin-top:13.55pt;width:28.5pt;height:19.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" filled="f" strokecolor="red" strokeweight="1.75pt">
                        <v:shadow on="t" color="black" opacity="22937f" origin=",.5" offset="0,.63889mm"/>
                      </v:roundrect>
                    </w:pict>
                  </mc:Fallback>
                </mc:AlternateContent>
              </w:r>
            </w:ins>
          </w:p>
          <w:p w14:paraId="21BF94F8" w14:textId="2538166C" w:rsidR="007A3EDD" w:rsidRPr="006C4628" w:rsidRDefault="00DA01FA" w:rsidP="00E6040C">
            <w:pPr>
              <w:rPr>
                <w:ins w:id="5454" w:author="Johana Montejo Rozo" w:date="2015-03-14T19:54:00Z"/>
                <w:rFonts w:ascii="Times New Roman" w:hAnsi="Times New Roman" w:cs="Times New Roman"/>
                <w:color w:val="000000"/>
                <w:sz w:val="24"/>
                <w:szCs w:val="24"/>
                <w:lang w:val="es-ES"/>
                <w:rPrChange w:id="5455" w:author="chris" w:date="2015-04-19T12:09:00Z">
                  <w:rPr>
                    <w:ins w:id="5456" w:author="Johana Montejo Rozo" w:date="2015-03-14T19:54:00Z"/>
                    <w:rFonts w:ascii="Times New Roman" w:hAnsi="Times New Roman" w:cs="Times New Roman"/>
                    <w:color w:val="000000"/>
                    <w:sz w:val="24"/>
                    <w:szCs w:val="24"/>
                  </w:rPr>
                </w:rPrChange>
              </w:rPr>
            </w:pPr>
            <w:ins w:id="5457" w:author="Johana Montejo Rozo" w:date="2015-03-14T19:55:00Z">
              <w:r w:rsidRPr="006C4628">
                <w:rPr>
                  <w:rFonts w:ascii="Times New Roman" w:hAnsi="Times New Roman" w:cs="Times New Roman"/>
                  <w:color w:val="000000"/>
                  <w:lang w:val="es-ES" w:eastAsia="es-ES"/>
                  <w:rPrChange w:id="5458" w:author="chris" w:date="2015-04-19T12:09:00Z">
                    <w:rPr>
                      <w:noProof/>
                      <w:lang w:val="es-ES" w:eastAsia="es-ES"/>
                    </w:rPr>
                  </w:rPrChange>
                </w:rPr>
                <mc:AlternateContent>
                  <mc:Choice Requires="wps">
                    <w:drawing>
                      <wp:anchor distT="0" distB="0" distL="114300" distR="114300" simplePos="0" relativeHeight="251683840" behindDoc="0" locked="0" layoutInCell="1" allowOverlap="1" wp14:anchorId="24CF2015" wp14:editId="4126EA71">
                        <wp:simplePos x="0" y="0"/>
                        <wp:positionH relativeFrom="column">
                          <wp:posOffset>1120775</wp:posOffset>
                        </wp:positionH>
                        <wp:positionV relativeFrom="paragraph">
                          <wp:posOffset>215899</wp:posOffset>
                        </wp:positionV>
                        <wp:extent cx="1190625" cy="295275"/>
                        <wp:effectExtent l="57150" t="19050" r="85725" b="104775"/>
                        <wp:wrapNone/>
                        <wp:docPr id="84" name="Rectángulo redondeado 84"/>
                        <wp:cNvGraphicFramePr/>
                        <a:graphic xmlns:a="http://schemas.openxmlformats.org/drawingml/2006/main">
                          <a:graphicData uri="http://schemas.microsoft.com/office/word/2010/wordprocessingShape">
                            <wps:wsp>
                              <wps:cNvSpPr/>
                              <wps:spPr>
                                <a:xfrm>
                                  <a:off x="0" y="0"/>
                                  <a:ext cx="1190625" cy="295275"/>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22AD264" w14:textId="201D2860" w:rsidR="00383879" w:rsidRPr="00DA01FA" w:rsidRDefault="00383879" w:rsidP="00DA01FA">
                                    <w:pPr>
                                      <w:jc w:val="center"/>
                                      <w:rPr>
                                        <w:color w:val="FF0000"/>
                                      </w:rPr>
                                    </w:pPr>
                                    <w:proofErr w:type="gramStart"/>
                                    <w:ins w:id="5459" w:author="Johana Montejo Rozo" w:date="2015-03-14T19:55:00Z">
                                      <w:r w:rsidRPr="00DA01FA">
                                        <w:rPr>
                                          <w:color w:val="FF0000"/>
                                        </w:rPr>
                                        <w:t>sustracción</w:t>
                                      </w:r>
                                    </w:ins>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84" o:spid="_x0000_s1065" style="position:absolute;margin-left:88.25pt;margin-top:17pt;width:93.75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" filled="f" strokecolor="red" strokeweight="1.75pt">
                        <v:shadow on="t" color="black" opacity="22937f" origin=",.5" offset="0,.63889mm"/>
                        <v:textbox>
                          <w:txbxContent>
                            <w:p w14:paraId="622AD264" w14:textId="201D2860" w:rsidR="00B7242E" w:rsidRPr="00DA01FA" w:rsidRDefault="00B7242E" w:rsidP="00DA01FA">
                              <w:pPr>
                                <w:jc w:val="center"/>
                                <w:rPr>
                                  <w:color w:val="FF0000"/>
                                </w:rPr>
                              </w:pPr>
                              <w:proofErr w:type="gramStart"/>
                              <w:ins w:id="22" w:author="Johana Montejo Rozo" w:date="2015-03-14T19:55:00Z">
                                <w:r w:rsidRPr="00DA01FA">
                                  <w:rPr>
                                    <w:color w:val="FF0000"/>
                                  </w:rPr>
                                  <w:t>sustracción</w:t>
                                </w:r>
                              </w:ins>
                              <w:proofErr w:type="gramEnd"/>
                            </w:p>
                          </w:txbxContent>
                        </v:textbox>
                      </v:roundrect>
                    </w:pict>
                  </mc:Fallback>
                </mc:AlternateContent>
              </w:r>
            </w:ins>
            <w:ins w:id="5460" w:author="Johana Montejo Rozo" w:date="2015-03-14T19:54:00Z">
              <w:r w:rsidR="007A3EDD" w:rsidRPr="006C4628">
                <w:rPr>
                  <w:sz w:val="24"/>
                  <w:szCs w:val="24"/>
                  <w:lang w:val="es-ES"/>
                  <w:rPrChange w:id="5461" w:author="chris" w:date="2015-04-19T12:09:00Z">
                    <w:rPr>
                      <w:sz w:val="24"/>
                      <w:szCs w:val="24"/>
                      <w:lang w:val="es-ES_tradnl"/>
                    </w:rPr>
                  </w:rPrChange>
                </w:rPr>
                <w:object w:dxaOrig="9870" w:dyaOrig="600" w14:anchorId="213E792D">
                  <v:shape id="_x0000_i1036" type="#_x0000_t75" style="width:329.1pt;height:19.85pt" o:ole="">
                    <v:imagedata r:id="rId75" o:title=""/>
                  </v:shape>
                  <o:OLEObject Type="Embed" ProgID="PBrush" ShapeID="_x0000_i1036" DrawAspect="Content" ObjectID="_1490958696" r:id="rId76"/>
                </w:object>
              </w:r>
            </w:ins>
          </w:p>
          <w:p w14:paraId="4DC29FB2" w14:textId="4B4806C2" w:rsidR="007A3EDD" w:rsidRPr="006C4628" w:rsidRDefault="007A3EDD" w:rsidP="00E6040C">
            <w:pPr>
              <w:rPr>
                <w:rFonts w:ascii="Times New Roman" w:hAnsi="Times New Roman" w:cs="Times New Roman"/>
                <w:color w:val="000000"/>
                <w:sz w:val="24"/>
                <w:szCs w:val="24"/>
                <w:lang w:val="es-ES"/>
                <w:rPrChange w:id="5462" w:author="chris" w:date="2015-04-19T12:09:00Z">
                  <w:rPr>
                    <w:rFonts w:ascii="Times New Roman" w:hAnsi="Times New Roman" w:cs="Times New Roman"/>
                    <w:color w:val="000000"/>
                    <w:sz w:val="24"/>
                    <w:szCs w:val="24"/>
                  </w:rPr>
                </w:rPrChange>
              </w:rPr>
            </w:pPr>
          </w:p>
          <w:p w14:paraId="0CFCBC48" w14:textId="77777777" w:rsidR="00DA01FA" w:rsidRPr="006C4628" w:rsidRDefault="00DA01FA" w:rsidP="00E6040C">
            <w:pPr>
              <w:rPr>
                <w:ins w:id="5463" w:author="Johana Montejo Rozo" w:date="2015-03-14T19:56:00Z"/>
                <w:rFonts w:ascii="Times New Roman" w:hAnsi="Times New Roman" w:cs="Times New Roman"/>
                <w:color w:val="000000"/>
                <w:sz w:val="24"/>
                <w:szCs w:val="24"/>
                <w:lang w:val="es-ES"/>
                <w:rPrChange w:id="5464" w:author="chris" w:date="2015-04-19T12:09:00Z">
                  <w:rPr>
                    <w:ins w:id="5465" w:author="Johana Montejo Rozo" w:date="2015-03-14T19:56:00Z"/>
                    <w:rFonts w:ascii="Times New Roman" w:hAnsi="Times New Roman" w:cs="Times New Roman"/>
                    <w:color w:val="000000"/>
                    <w:sz w:val="24"/>
                    <w:szCs w:val="24"/>
                  </w:rPr>
                </w:rPrChange>
              </w:rPr>
            </w:pPr>
          </w:p>
          <w:p w14:paraId="7E3ACA18" w14:textId="4AD9407A" w:rsidR="004E2E59" w:rsidRPr="006C4628" w:rsidRDefault="00C76450" w:rsidP="00E6040C">
            <w:pPr>
              <w:rPr>
                <w:rFonts w:ascii="Times New Roman" w:hAnsi="Times New Roman" w:cs="Times New Roman"/>
                <w:color w:val="000000"/>
                <w:sz w:val="24"/>
                <w:szCs w:val="24"/>
                <w:lang w:val="es-ES"/>
                <w:rPrChange w:id="546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467" w:author="chris" w:date="2015-04-19T12:09:00Z">
                  <w:rPr>
                    <w:rFonts w:ascii="Times New Roman" w:hAnsi="Times New Roman" w:cs="Times New Roman"/>
                    <w:color w:val="000000"/>
                    <w:sz w:val="24"/>
                    <w:szCs w:val="24"/>
                  </w:rPr>
                </w:rPrChange>
              </w:rPr>
              <w:t>Incluir</w:t>
            </w:r>
            <w:r w:rsidR="001B56C9" w:rsidRPr="006C4628">
              <w:rPr>
                <w:rFonts w:ascii="Times New Roman" w:hAnsi="Times New Roman" w:cs="Times New Roman"/>
                <w:color w:val="000000"/>
                <w:sz w:val="24"/>
                <w:szCs w:val="24"/>
                <w:lang w:val="es-ES"/>
                <w:rPrChange w:id="5468" w:author="chris" w:date="2015-04-19T12:09:00Z">
                  <w:rPr>
                    <w:rFonts w:ascii="Times New Roman" w:hAnsi="Times New Roman" w:cs="Times New Roman"/>
                    <w:color w:val="000000"/>
                    <w:sz w:val="24"/>
                    <w:szCs w:val="24"/>
                  </w:rPr>
                </w:rPrChange>
              </w:rPr>
              <w:t xml:space="preserve"> las siguientes 4</w:t>
            </w:r>
            <w:r w:rsidR="002A0CDC" w:rsidRPr="006C4628">
              <w:rPr>
                <w:rFonts w:ascii="Times New Roman" w:hAnsi="Times New Roman" w:cs="Times New Roman"/>
                <w:color w:val="000000"/>
                <w:sz w:val="24"/>
                <w:szCs w:val="24"/>
                <w:lang w:val="es-ES"/>
                <w:rPrChange w:id="5469" w:author="chris" w:date="2015-04-19T12:09:00Z">
                  <w:rPr>
                    <w:rFonts w:ascii="Times New Roman" w:hAnsi="Times New Roman" w:cs="Times New Roman"/>
                    <w:color w:val="000000"/>
                    <w:sz w:val="24"/>
                    <w:szCs w:val="24"/>
                  </w:rPr>
                </w:rPrChange>
              </w:rPr>
              <w:t xml:space="preserve"> preguntas</w:t>
            </w:r>
            <w:r w:rsidRPr="006C4628">
              <w:rPr>
                <w:rFonts w:ascii="Times New Roman" w:hAnsi="Times New Roman" w:cs="Times New Roman"/>
                <w:color w:val="000000"/>
                <w:sz w:val="24"/>
                <w:szCs w:val="24"/>
                <w:lang w:val="es-ES"/>
                <w:rPrChange w:id="5470" w:author="chris" w:date="2015-04-19T12:09:00Z">
                  <w:rPr>
                    <w:rFonts w:ascii="Times New Roman" w:hAnsi="Times New Roman" w:cs="Times New Roman"/>
                    <w:color w:val="000000"/>
                    <w:sz w:val="24"/>
                    <w:szCs w:val="24"/>
                  </w:rPr>
                </w:rPrChange>
              </w:rPr>
              <w:t>:</w:t>
            </w:r>
          </w:p>
          <w:p w14:paraId="09F59564" w14:textId="77777777" w:rsidR="00C76450" w:rsidRPr="006C4628" w:rsidRDefault="00C76450" w:rsidP="00E6040C">
            <w:pPr>
              <w:rPr>
                <w:rFonts w:ascii="Times New Roman" w:hAnsi="Times New Roman" w:cs="Times New Roman"/>
                <w:color w:val="000000"/>
                <w:sz w:val="24"/>
                <w:szCs w:val="24"/>
                <w:lang w:val="es-ES"/>
                <w:rPrChange w:id="5471" w:author="chris" w:date="2015-04-19T12:09:00Z">
                  <w:rPr>
                    <w:rFonts w:ascii="Times New Roman" w:hAnsi="Times New Roman" w:cs="Times New Roman"/>
                    <w:color w:val="000000"/>
                    <w:sz w:val="24"/>
                    <w:szCs w:val="24"/>
                  </w:rPr>
                </w:rPrChange>
              </w:rPr>
            </w:pPr>
          </w:p>
          <w:p w14:paraId="5D5D511E" w14:textId="7D0FE626" w:rsidR="00C76450" w:rsidRPr="006C4628" w:rsidRDefault="00017ADB" w:rsidP="00E6040C">
            <w:pPr>
              <w:pStyle w:val="Prrafodelista"/>
              <w:numPr>
                <w:ilvl w:val="0"/>
                <w:numId w:val="1"/>
              </w:numPr>
              <w:rPr>
                <w:rFonts w:ascii="Times New Roman" w:hAnsi="Times New Roman" w:cs="Times New Roman"/>
                <w:color w:val="000000"/>
                <w:lang w:val="es-ES"/>
                <w:rPrChange w:id="5472"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473" w:author="chris" w:date="2015-04-19T12:09:00Z">
                  <w:rPr>
                    <w:rFonts w:ascii="Times New Roman" w:hAnsi="Times New Roman" w:cs="Times New Roman"/>
                    <w:color w:val="000000"/>
                  </w:rPr>
                </w:rPrChange>
              </w:rPr>
              <w:t>Resuelve</w:t>
            </w:r>
            <w:ins w:id="5474" w:author="chris" w:date="2015-04-19T13:50:00Z">
              <w:r w:rsidR="00073869">
                <w:rPr>
                  <w:rFonts w:ascii="Times New Roman" w:hAnsi="Times New Roman" w:cs="Times New Roman"/>
                  <w:color w:val="000000"/>
                  <w:lang w:val="es-ES"/>
                </w:rPr>
                <w:t>,</w:t>
              </w:r>
            </w:ins>
            <w:r w:rsidRPr="006C4628">
              <w:rPr>
                <w:rFonts w:ascii="Times New Roman" w:hAnsi="Times New Roman" w:cs="Times New Roman"/>
                <w:color w:val="000000"/>
                <w:lang w:val="es-ES"/>
                <w:rPrChange w:id="5475" w:author="chris" w:date="2015-04-19T12:09:00Z">
                  <w:rPr>
                    <w:rFonts w:ascii="Times New Roman" w:hAnsi="Times New Roman" w:cs="Times New Roman"/>
                    <w:color w:val="000000"/>
                  </w:rPr>
                </w:rPrChange>
              </w:rPr>
              <w:t xml:space="preserve"> 54 + 76 + 23 + 12 aplicando las propiedades de la adición. Indica las propiedades que utilices. </w:t>
            </w:r>
          </w:p>
          <w:p w14:paraId="3611522B" w14:textId="77777777" w:rsidR="00E26FEE" w:rsidRPr="006C4628" w:rsidRDefault="00E26FEE" w:rsidP="00E6040C">
            <w:pPr>
              <w:pStyle w:val="Prrafodelista"/>
              <w:rPr>
                <w:rFonts w:ascii="Times New Roman" w:hAnsi="Times New Roman" w:cs="Times New Roman"/>
                <w:color w:val="000000"/>
                <w:lang w:val="es-ES"/>
                <w:rPrChange w:id="5476" w:author="chris" w:date="2015-04-19T12:09:00Z">
                  <w:rPr>
                    <w:rFonts w:ascii="Times New Roman" w:hAnsi="Times New Roman" w:cs="Times New Roman"/>
                    <w:color w:val="000000"/>
                  </w:rPr>
                </w:rPrChange>
              </w:rPr>
            </w:pPr>
          </w:p>
          <w:p w14:paraId="4B9C7AC6" w14:textId="65FD3D15" w:rsidR="00E26FEE" w:rsidRPr="006C4628" w:rsidRDefault="00E26FEE" w:rsidP="00E6040C">
            <w:pPr>
              <w:pStyle w:val="Prrafodelista"/>
              <w:numPr>
                <w:ilvl w:val="0"/>
                <w:numId w:val="1"/>
              </w:numPr>
              <w:rPr>
                <w:rFonts w:ascii="Times New Roman" w:hAnsi="Times New Roman" w:cs="Times New Roman"/>
                <w:color w:val="000000"/>
                <w:lang w:val="es-ES"/>
                <w:rPrChange w:id="5477"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478" w:author="chris" w:date="2015-04-19T12:09:00Z">
                  <w:rPr>
                    <w:rFonts w:ascii="Times New Roman" w:hAnsi="Times New Roman" w:cs="Times New Roman"/>
                    <w:color w:val="000000"/>
                  </w:rPr>
                </w:rPrChange>
              </w:rPr>
              <w:lastRenderedPageBreak/>
              <w:t>Resuelve</w:t>
            </w:r>
            <w:ins w:id="5479" w:author="chris" w:date="2015-04-19T13:50:00Z">
              <w:r w:rsidR="00073869">
                <w:rPr>
                  <w:rFonts w:ascii="Times New Roman" w:hAnsi="Times New Roman" w:cs="Times New Roman"/>
                  <w:color w:val="000000"/>
                  <w:lang w:val="es-ES"/>
                </w:rPr>
                <w:t>,</w:t>
              </w:r>
            </w:ins>
            <w:r w:rsidRPr="006C4628">
              <w:rPr>
                <w:rFonts w:ascii="Times New Roman" w:hAnsi="Times New Roman" w:cs="Times New Roman"/>
                <w:color w:val="000000"/>
                <w:lang w:val="es-ES"/>
                <w:rPrChange w:id="5480" w:author="chris" w:date="2015-04-19T12:09:00Z">
                  <w:rPr>
                    <w:rFonts w:ascii="Times New Roman" w:hAnsi="Times New Roman" w:cs="Times New Roman"/>
                    <w:color w:val="000000"/>
                  </w:rPr>
                </w:rPrChange>
              </w:rPr>
              <w:t xml:space="preserve"> </w:t>
            </w:r>
            <w:del w:id="5481" w:author="chris" w:date="2015-04-19T13:50:00Z">
              <w:r w:rsidRPr="006C4628" w:rsidDel="00073869">
                <w:rPr>
                  <w:rFonts w:ascii="Times New Roman" w:hAnsi="Times New Roman" w:cs="Times New Roman"/>
                  <w:color w:val="000000"/>
                  <w:lang w:val="es-ES"/>
                  <w:rPrChange w:id="5482" w:author="chris" w:date="2015-04-19T12:09:00Z">
                    <w:rPr>
                      <w:rFonts w:ascii="Times New Roman" w:hAnsi="Times New Roman" w:cs="Times New Roman"/>
                      <w:color w:val="000000"/>
                    </w:rPr>
                  </w:rPrChange>
                </w:rPr>
                <w:delText xml:space="preserve"> </w:delText>
              </w:r>
            </w:del>
            <w:r w:rsidRPr="006C4628">
              <w:rPr>
                <w:rFonts w:ascii="Times New Roman" w:hAnsi="Times New Roman" w:cs="Times New Roman"/>
                <w:color w:val="000000"/>
                <w:lang w:val="es-ES"/>
                <w:rPrChange w:id="5483" w:author="chris" w:date="2015-04-19T12:09:00Z">
                  <w:rPr>
                    <w:rFonts w:ascii="Times New Roman" w:hAnsi="Times New Roman" w:cs="Times New Roman"/>
                    <w:color w:val="000000"/>
                  </w:rPr>
                </w:rPrChange>
              </w:rPr>
              <w:t xml:space="preserve">23 </w:t>
            </w:r>
            <w:r w:rsidR="007A3EDD" w:rsidRPr="006C4628">
              <w:rPr>
                <w:rFonts w:ascii="Cambria Math" w:hAnsi="Cambria Math" w:cs="Times New Roman"/>
                <w:color w:val="000000"/>
                <w:lang w:val="es-ES"/>
                <w:rPrChange w:id="5484" w:author="chris" w:date="2015-04-19T12:09:00Z">
                  <w:rPr>
                    <w:rFonts w:ascii="Cambria Math" w:hAnsi="Cambria Math" w:cs="Times New Roman"/>
                    <w:color w:val="000000"/>
                  </w:rPr>
                </w:rPrChange>
              </w:rPr>
              <w:t>⨉</w:t>
            </w:r>
            <w:r w:rsidR="007A3EDD" w:rsidRPr="006C4628">
              <w:rPr>
                <w:rFonts w:ascii="Times New Roman" w:hAnsi="Times New Roman" w:cs="Times New Roman"/>
                <w:color w:val="000000"/>
                <w:lang w:val="es-ES"/>
                <w:rPrChange w:id="5485" w:author="chris" w:date="2015-04-19T12:09:00Z">
                  <w:rPr>
                    <w:rFonts w:ascii="Times New Roman" w:hAnsi="Times New Roman" w:cs="Times New Roman"/>
                    <w:color w:val="000000"/>
                  </w:rPr>
                </w:rPrChange>
              </w:rPr>
              <w:t xml:space="preserve"> </w:t>
            </w:r>
            <w:r w:rsidRPr="006C4628">
              <w:rPr>
                <w:rFonts w:ascii="Times New Roman" w:hAnsi="Times New Roman" w:cs="Times New Roman"/>
                <w:color w:val="000000"/>
                <w:lang w:val="es-ES"/>
                <w:rPrChange w:id="5486" w:author="chris" w:date="2015-04-19T12:09:00Z">
                  <w:rPr>
                    <w:rFonts w:ascii="Times New Roman" w:hAnsi="Times New Roman" w:cs="Times New Roman"/>
                    <w:color w:val="000000"/>
                  </w:rPr>
                </w:rPrChange>
              </w:rPr>
              <w:t xml:space="preserve">40 </w:t>
            </w:r>
            <w:r w:rsidR="007A3EDD" w:rsidRPr="006C4628">
              <w:rPr>
                <w:rFonts w:ascii="Cambria Math" w:hAnsi="Cambria Math" w:cs="Times New Roman"/>
                <w:color w:val="000000"/>
                <w:lang w:val="es-ES"/>
                <w:rPrChange w:id="5487" w:author="chris" w:date="2015-04-19T12:09:00Z">
                  <w:rPr>
                    <w:rFonts w:ascii="Cambria Math" w:hAnsi="Cambria Math" w:cs="Times New Roman"/>
                    <w:color w:val="000000"/>
                  </w:rPr>
                </w:rPrChange>
              </w:rPr>
              <w:t>⨉</w:t>
            </w:r>
            <w:r w:rsidR="007A3EDD" w:rsidRPr="006C4628">
              <w:rPr>
                <w:rFonts w:ascii="Times New Roman" w:hAnsi="Times New Roman" w:cs="Times New Roman"/>
                <w:color w:val="000000"/>
                <w:lang w:val="es-ES"/>
                <w:rPrChange w:id="5488" w:author="chris" w:date="2015-04-19T12:09:00Z">
                  <w:rPr>
                    <w:rFonts w:ascii="Times New Roman" w:hAnsi="Times New Roman" w:cs="Times New Roman"/>
                    <w:color w:val="000000"/>
                  </w:rPr>
                </w:rPrChange>
              </w:rPr>
              <w:t xml:space="preserve"> </w:t>
            </w:r>
            <w:r w:rsidRPr="006C4628">
              <w:rPr>
                <w:rFonts w:ascii="Times New Roman" w:hAnsi="Times New Roman" w:cs="Times New Roman"/>
                <w:color w:val="000000"/>
                <w:lang w:val="es-ES"/>
                <w:rPrChange w:id="5489" w:author="chris" w:date="2015-04-19T12:09:00Z">
                  <w:rPr>
                    <w:rFonts w:ascii="Times New Roman" w:hAnsi="Times New Roman" w:cs="Times New Roman"/>
                    <w:color w:val="000000"/>
                  </w:rPr>
                </w:rPrChange>
              </w:rPr>
              <w:t>15 aplicando las propiedades de la multiplicación. Indica las propiedades que utilices.</w:t>
            </w:r>
          </w:p>
          <w:p w14:paraId="4A64AC6C" w14:textId="77777777" w:rsidR="002A0CDC" w:rsidRPr="006C4628" w:rsidRDefault="002A0CDC" w:rsidP="00E6040C">
            <w:pPr>
              <w:pStyle w:val="Prrafodelista"/>
              <w:rPr>
                <w:rFonts w:ascii="Times New Roman" w:hAnsi="Times New Roman" w:cs="Times New Roman"/>
                <w:color w:val="000000"/>
                <w:lang w:val="es-ES"/>
                <w:rPrChange w:id="5490" w:author="chris" w:date="2015-04-19T12:09:00Z">
                  <w:rPr>
                    <w:rFonts w:ascii="Times New Roman" w:hAnsi="Times New Roman" w:cs="Times New Roman"/>
                    <w:color w:val="000000"/>
                  </w:rPr>
                </w:rPrChange>
              </w:rPr>
            </w:pPr>
          </w:p>
          <w:p w14:paraId="036EBD66" w14:textId="66CC544C" w:rsidR="002A0CDC" w:rsidRPr="006C4628" w:rsidRDefault="00E04148" w:rsidP="00E6040C">
            <w:pPr>
              <w:pStyle w:val="Prrafodelista"/>
              <w:numPr>
                <w:ilvl w:val="0"/>
                <w:numId w:val="1"/>
              </w:numPr>
              <w:rPr>
                <w:rFonts w:ascii="Times New Roman" w:hAnsi="Times New Roman" w:cs="Times New Roman"/>
                <w:color w:val="000000"/>
                <w:lang w:val="es-ES"/>
                <w:rPrChange w:id="5491"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492" w:author="chris" w:date="2015-04-19T12:09:00Z">
                  <w:rPr>
                    <w:rFonts w:ascii="Times New Roman" w:hAnsi="Times New Roman" w:cs="Times New Roman"/>
                    <w:color w:val="000000"/>
                  </w:rPr>
                </w:rPrChange>
              </w:rPr>
              <w:t xml:space="preserve">Determina si entre las siguientes expresiones hay una relación de </w:t>
            </w:r>
            <w:r w:rsidRPr="006C4628">
              <w:rPr>
                <w:rFonts w:ascii="Times New Roman" w:hAnsi="Times New Roman" w:cs="Times New Roman"/>
                <w:b/>
                <w:color w:val="000000"/>
                <w:lang w:val="es-ES"/>
                <w:rPrChange w:id="5493" w:author="chris" w:date="2015-04-19T12:09:00Z">
                  <w:rPr>
                    <w:rFonts w:ascii="Times New Roman" w:hAnsi="Times New Roman" w:cs="Times New Roman"/>
                    <w:b/>
                    <w:color w:val="000000"/>
                  </w:rPr>
                </w:rPrChange>
              </w:rPr>
              <w:t>igualdad</w:t>
            </w:r>
            <w:r w:rsidRPr="006C4628">
              <w:rPr>
                <w:rFonts w:ascii="Times New Roman" w:hAnsi="Times New Roman" w:cs="Times New Roman"/>
                <w:color w:val="000000"/>
                <w:lang w:val="es-ES"/>
                <w:rPrChange w:id="5494" w:author="chris" w:date="2015-04-19T12:09:00Z">
                  <w:rPr>
                    <w:rFonts w:ascii="Times New Roman" w:hAnsi="Times New Roman" w:cs="Times New Roman"/>
                    <w:color w:val="000000"/>
                  </w:rPr>
                </w:rPrChange>
              </w:rPr>
              <w:t xml:space="preserve"> o </w:t>
            </w:r>
            <w:r w:rsidRPr="006C4628">
              <w:rPr>
                <w:rFonts w:ascii="Times New Roman" w:hAnsi="Times New Roman" w:cs="Times New Roman"/>
                <w:b/>
                <w:color w:val="000000"/>
                <w:lang w:val="es-ES"/>
                <w:rPrChange w:id="5495" w:author="chris" w:date="2015-04-19T12:09:00Z">
                  <w:rPr>
                    <w:rFonts w:ascii="Times New Roman" w:hAnsi="Times New Roman" w:cs="Times New Roman"/>
                    <w:b/>
                    <w:color w:val="000000"/>
                  </w:rPr>
                </w:rPrChange>
              </w:rPr>
              <w:t>desigualdad</w:t>
            </w:r>
            <w:r w:rsidRPr="006C4628">
              <w:rPr>
                <w:rFonts w:ascii="Times New Roman" w:hAnsi="Times New Roman" w:cs="Times New Roman"/>
                <w:color w:val="000000"/>
                <w:lang w:val="es-ES"/>
                <w:rPrChange w:id="5496" w:author="chris" w:date="2015-04-19T12:09:00Z">
                  <w:rPr>
                    <w:rFonts w:ascii="Times New Roman" w:hAnsi="Times New Roman" w:cs="Times New Roman"/>
                    <w:color w:val="000000"/>
                  </w:rPr>
                </w:rPrChange>
              </w:rPr>
              <w:t xml:space="preserve">. Justifica tu respuesta. </w:t>
            </w:r>
          </w:p>
          <w:p w14:paraId="668E69BC" w14:textId="77777777" w:rsidR="00E04148" w:rsidRPr="006C4628" w:rsidRDefault="00E04148" w:rsidP="00E6040C">
            <w:pPr>
              <w:pStyle w:val="Prrafodelista"/>
              <w:rPr>
                <w:rFonts w:ascii="Times New Roman" w:hAnsi="Times New Roman" w:cs="Times New Roman"/>
                <w:color w:val="000000"/>
                <w:lang w:val="es-ES"/>
                <w:rPrChange w:id="5497" w:author="chris" w:date="2015-04-19T12:09:00Z">
                  <w:rPr>
                    <w:rFonts w:ascii="Times New Roman" w:hAnsi="Times New Roman" w:cs="Times New Roman"/>
                    <w:color w:val="000000"/>
                  </w:rPr>
                </w:rPrChange>
              </w:rPr>
            </w:pPr>
          </w:p>
          <w:p w14:paraId="47CAD022" w14:textId="1DE10064" w:rsidR="00E04148" w:rsidRPr="006C4628" w:rsidRDefault="00E04148" w:rsidP="00E6040C">
            <w:pPr>
              <w:pStyle w:val="Prrafodelista"/>
              <w:rPr>
                <w:rFonts w:ascii="Times New Roman" w:hAnsi="Times New Roman" w:cs="Times New Roman"/>
                <w:color w:val="000000"/>
                <w:lang w:val="es-ES"/>
                <w:rPrChange w:id="5498"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499" w:author="chris" w:date="2015-04-19T12:09:00Z">
                  <w:rPr>
                    <w:rFonts w:ascii="Times New Roman" w:hAnsi="Times New Roman" w:cs="Times New Roman"/>
                    <w:color w:val="000000"/>
                  </w:rPr>
                </w:rPrChange>
              </w:rPr>
              <w:t xml:space="preserve">Expresión #1: 15 </w:t>
            </w:r>
            <w:r w:rsidR="007A3EDD" w:rsidRPr="006C4628">
              <w:rPr>
                <w:rFonts w:ascii="Cambria Math" w:hAnsi="Cambria Math" w:cs="Times New Roman"/>
                <w:color w:val="000000"/>
                <w:lang w:val="es-ES"/>
                <w:rPrChange w:id="5500" w:author="chris" w:date="2015-04-19T12:09:00Z">
                  <w:rPr>
                    <w:rFonts w:ascii="Cambria Math" w:hAnsi="Cambria Math" w:cs="Times New Roman"/>
                    <w:color w:val="000000"/>
                  </w:rPr>
                </w:rPrChange>
              </w:rPr>
              <w:t xml:space="preserve">⨉ </w:t>
            </w:r>
            <w:r w:rsidRPr="006C4628">
              <w:rPr>
                <w:rFonts w:ascii="Times New Roman" w:hAnsi="Times New Roman" w:cs="Times New Roman"/>
                <w:color w:val="000000"/>
                <w:lang w:val="es-ES"/>
                <w:rPrChange w:id="5501" w:author="chris" w:date="2015-04-19T12:09:00Z">
                  <w:rPr>
                    <w:rFonts w:ascii="Times New Roman" w:hAnsi="Times New Roman" w:cs="Times New Roman"/>
                    <w:color w:val="000000"/>
                  </w:rPr>
                </w:rPrChange>
              </w:rPr>
              <w:t>4</w:t>
            </w:r>
          </w:p>
          <w:p w14:paraId="47A8080D" w14:textId="5BA55B03" w:rsidR="00E04148" w:rsidRPr="006C4628" w:rsidRDefault="00E04148" w:rsidP="00E6040C">
            <w:pPr>
              <w:pStyle w:val="Prrafodelista"/>
              <w:rPr>
                <w:rFonts w:ascii="Times New Roman" w:hAnsi="Times New Roman" w:cs="Times New Roman"/>
                <w:color w:val="000000"/>
                <w:lang w:val="es-ES"/>
                <w:rPrChange w:id="5502"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503" w:author="chris" w:date="2015-04-19T12:09:00Z">
                  <w:rPr>
                    <w:rFonts w:ascii="Times New Roman" w:hAnsi="Times New Roman" w:cs="Times New Roman"/>
                    <w:color w:val="000000"/>
                  </w:rPr>
                </w:rPrChange>
              </w:rPr>
              <w:t xml:space="preserve">Expresión #2:  </w:t>
            </w:r>
            <w:r w:rsidR="00AB44D4" w:rsidRPr="006C4628">
              <w:rPr>
                <w:rFonts w:ascii="Times New Roman" w:hAnsi="Times New Roman" w:cs="Times New Roman"/>
                <w:color w:val="000000"/>
                <w:lang w:val="es-ES"/>
                <w:rPrChange w:id="5504" w:author="chris" w:date="2015-04-19T12:09:00Z">
                  <w:rPr>
                    <w:rFonts w:ascii="Times New Roman" w:hAnsi="Times New Roman" w:cs="Times New Roman"/>
                    <w:color w:val="000000"/>
                  </w:rPr>
                </w:rPrChange>
              </w:rPr>
              <w:t>480 ÷ 8</w:t>
            </w:r>
          </w:p>
          <w:p w14:paraId="4E70D5C7" w14:textId="77777777" w:rsidR="001B56C9" w:rsidRPr="006C4628" w:rsidRDefault="001B56C9" w:rsidP="00E6040C">
            <w:pPr>
              <w:pStyle w:val="Prrafodelista"/>
              <w:rPr>
                <w:rFonts w:ascii="Times New Roman" w:hAnsi="Times New Roman" w:cs="Times New Roman"/>
                <w:color w:val="000000"/>
                <w:lang w:val="es-ES"/>
                <w:rPrChange w:id="5505" w:author="chris" w:date="2015-04-19T12:09:00Z">
                  <w:rPr>
                    <w:rFonts w:ascii="Times New Roman" w:hAnsi="Times New Roman" w:cs="Times New Roman"/>
                    <w:color w:val="000000"/>
                  </w:rPr>
                </w:rPrChange>
              </w:rPr>
            </w:pPr>
          </w:p>
          <w:p w14:paraId="58016366" w14:textId="10085227" w:rsidR="004E2E59" w:rsidRPr="006C4628" w:rsidRDefault="001B56C9" w:rsidP="00E6040C">
            <w:pPr>
              <w:pStyle w:val="Prrafodelista"/>
              <w:numPr>
                <w:ilvl w:val="0"/>
                <w:numId w:val="1"/>
              </w:numPr>
              <w:rPr>
                <w:rFonts w:ascii="Times New Roman" w:hAnsi="Times New Roman" w:cs="Times New Roman"/>
                <w:color w:val="000000"/>
                <w:lang w:val="es-ES"/>
                <w:rPrChange w:id="5506" w:author="chris" w:date="2015-04-19T12:09:00Z">
                  <w:rPr>
                    <w:rFonts w:ascii="Times New Roman" w:hAnsi="Times New Roman" w:cs="Times New Roman"/>
                    <w:color w:val="000000"/>
                  </w:rPr>
                </w:rPrChange>
              </w:rPr>
            </w:pPr>
            <w:r w:rsidRPr="006C4628">
              <w:rPr>
                <w:rFonts w:ascii="Times New Roman" w:hAnsi="Times New Roman" w:cs="Times New Roman"/>
                <w:color w:val="000000"/>
                <w:lang w:val="es-ES"/>
                <w:rPrChange w:id="5507" w:author="chris" w:date="2015-04-19T12:09:00Z">
                  <w:rPr>
                    <w:rFonts w:ascii="Times New Roman" w:hAnsi="Times New Roman" w:cs="Times New Roman"/>
                    <w:color w:val="000000"/>
                  </w:rPr>
                </w:rPrChange>
              </w:rPr>
              <w:t xml:space="preserve">Escribe un problema que involucre combinación de operaciones. Luego, resuélvelo. </w:t>
            </w:r>
          </w:p>
        </w:tc>
      </w:tr>
      <w:tr w:rsidR="000A0624" w:rsidRPr="006C4628" w14:paraId="1D7B8C06" w14:textId="77777777" w:rsidTr="004E2E59">
        <w:tc>
          <w:tcPr>
            <w:tcW w:w="2388" w:type="dxa"/>
          </w:tcPr>
          <w:p w14:paraId="20AC34D1" w14:textId="1449A2BB" w:rsidR="000A0624" w:rsidRPr="006C4628" w:rsidRDefault="000A0624" w:rsidP="00E6040C">
            <w:pPr>
              <w:rPr>
                <w:rFonts w:ascii="Times New Roman" w:hAnsi="Times New Roman" w:cs="Times New Roman"/>
                <w:b/>
                <w:color w:val="000000"/>
                <w:sz w:val="24"/>
                <w:szCs w:val="24"/>
                <w:lang w:val="es-ES"/>
                <w:rPrChange w:id="550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509" w:author="chris" w:date="2015-04-19T12:09:00Z">
                  <w:rPr>
                    <w:rFonts w:ascii="Times New Roman" w:hAnsi="Times New Roman" w:cs="Times New Roman"/>
                    <w:b/>
                    <w:color w:val="000000"/>
                    <w:sz w:val="24"/>
                    <w:szCs w:val="24"/>
                  </w:rPr>
                </w:rPrChange>
              </w:rPr>
              <w:lastRenderedPageBreak/>
              <w:t>Título</w:t>
            </w:r>
          </w:p>
        </w:tc>
        <w:tc>
          <w:tcPr>
            <w:tcW w:w="6666" w:type="dxa"/>
          </w:tcPr>
          <w:p w14:paraId="09730B0C" w14:textId="71049AB0" w:rsidR="000A0624" w:rsidRPr="006C4628" w:rsidRDefault="001A3DA0" w:rsidP="00E6040C">
            <w:pPr>
              <w:rPr>
                <w:rFonts w:ascii="Times New Roman" w:hAnsi="Times New Roman" w:cs="Times New Roman"/>
                <w:color w:val="000000"/>
                <w:sz w:val="24"/>
                <w:szCs w:val="24"/>
                <w:lang w:val="es-ES"/>
                <w:rPrChange w:id="551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511" w:author="chris" w:date="2015-04-19T12:09:00Z">
                  <w:rPr>
                    <w:rFonts w:ascii="Times New Roman" w:hAnsi="Times New Roman" w:cs="Times New Roman"/>
                    <w:color w:val="000000"/>
                    <w:sz w:val="24"/>
                    <w:szCs w:val="24"/>
                  </w:rPr>
                </w:rPrChange>
              </w:rPr>
              <w:t>Refuerza tu aprendizaje: operaciones con números naturales</w:t>
            </w:r>
            <w:del w:id="5512" w:author="chris" w:date="2015-04-19T13:51:00Z">
              <w:r w:rsidRPr="006C4628" w:rsidDel="00073869">
                <w:rPr>
                  <w:rFonts w:ascii="Times New Roman" w:hAnsi="Times New Roman" w:cs="Times New Roman"/>
                  <w:color w:val="000000"/>
                  <w:sz w:val="24"/>
                  <w:szCs w:val="24"/>
                  <w:lang w:val="es-ES"/>
                  <w:rPrChange w:id="5513" w:author="chris" w:date="2015-04-19T12:09:00Z">
                    <w:rPr>
                      <w:rFonts w:ascii="Times New Roman" w:hAnsi="Times New Roman" w:cs="Times New Roman"/>
                      <w:color w:val="000000"/>
                      <w:sz w:val="24"/>
                      <w:szCs w:val="24"/>
                    </w:rPr>
                  </w:rPrChange>
                </w:rPr>
                <w:delText>.</w:delText>
              </w:r>
            </w:del>
          </w:p>
        </w:tc>
      </w:tr>
      <w:tr w:rsidR="000A0624" w:rsidRPr="006C4628" w14:paraId="3B870978" w14:textId="77777777" w:rsidTr="004E2E59">
        <w:tc>
          <w:tcPr>
            <w:tcW w:w="2388" w:type="dxa"/>
          </w:tcPr>
          <w:p w14:paraId="27B792A8" w14:textId="77777777" w:rsidR="000A0624" w:rsidRPr="006C4628" w:rsidRDefault="000A0624" w:rsidP="00E6040C">
            <w:pPr>
              <w:rPr>
                <w:rFonts w:ascii="Times New Roman" w:hAnsi="Times New Roman" w:cs="Times New Roman"/>
                <w:b/>
                <w:color w:val="000000"/>
                <w:sz w:val="24"/>
                <w:szCs w:val="24"/>
                <w:lang w:val="es-ES"/>
                <w:rPrChange w:id="551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515" w:author="chris" w:date="2015-04-19T12:09:00Z">
                  <w:rPr>
                    <w:rFonts w:ascii="Times New Roman" w:hAnsi="Times New Roman" w:cs="Times New Roman"/>
                    <w:b/>
                    <w:color w:val="000000"/>
                    <w:sz w:val="24"/>
                    <w:szCs w:val="24"/>
                  </w:rPr>
                </w:rPrChange>
              </w:rPr>
              <w:t>Descripción</w:t>
            </w:r>
          </w:p>
        </w:tc>
        <w:tc>
          <w:tcPr>
            <w:tcW w:w="6666" w:type="dxa"/>
          </w:tcPr>
          <w:p w14:paraId="4881EDA7" w14:textId="674C83CD" w:rsidR="000A0624" w:rsidRPr="006C4628" w:rsidRDefault="001B56C9" w:rsidP="00E6040C">
            <w:pPr>
              <w:rPr>
                <w:rFonts w:ascii="Times New Roman" w:hAnsi="Times New Roman" w:cs="Times New Roman"/>
                <w:color w:val="000000"/>
                <w:sz w:val="24"/>
                <w:szCs w:val="24"/>
                <w:lang w:val="es-ES"/>
                <w:rPrChange w:id="551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517" w:author="chris" w:date="2015-04-19T12:09:00Z">
                  <w:rPr>
                    <w:rFonts w:ascii="Times New Roman" w:hAnsi="Times New Roman" w:cs="Times New Roman"/>
                    <w:color w:val="000000"/>
                    <w:sz w:val="24"/>
                    <w:szCs w:val="24"/>
                  </w:rPr>
                </w:rPrChange>
              </w:rPr>
              <w:t xml:space="preserve">Actividades sobre operaciones con números naturales. </w:t>
            </w:r>
          </w:p>
        </w:tc>
      </w:tr>
    </w:tbl>
    <w:p w14:paraId="508B0A5F" w14:textId="7F67404F" w:rsidR="000A0624" w:rsidRPr="006C4628" w:rsidRDefault="000A0624" w:rsidP="00E6040C">
      <w:pPr>
        <w:tabs>
          <w:tab w:val="left" w:pos="2805"/>
        </w:tabs>
        <w:spacing w:after="0"/>
        <w:rPr>
          <w:rFonts w:ascii="Arial" w:hAnsi="Arial" w:cs="Arial"/>
          <w:color w:val="000000"/>
          <w:lang w:val="es-ES"/>
          <w:rPrChange w:id="5518" w:author="chris" w:date="2015-04-19T12:09:00Z">
            <w:rPr>
              <w:rFonts w:ascii="Arial" w:hAnsi="Arial" w:cs="Arial"/>
              <w:color w:val="000000"/>
            </w:rPr>
          </w:rPrChange>
        </w:rPr>
      </w:pPr>
    </w:p>
    <w:p w14:paraId="754E632B" w14:textId="77777777" w:rsidR="00AF6F2B" w:rsidRPr="006C4628" w:rsidRDefault="00AF6F2B" w:rsidP="00E6040C">
      <w:pPr>
        <w:tabs>
          <w:tab w:val="left" w:pos="2805"/>
        </w:tabs>
        <w:spacing w:after="0"/>
        <w:rPr>
          <w:rFonts w:ascii="Arial" w:hAnsi="Arial" w:cs="Arial"/>
          <w:color w:val="000000"/>
          <w:lang w:val="es-ES"/>
          <w:rPrChange w:id="5519" w:author="chris" w:date="2015-04-19T12:09:00Z">
            <w:rPr>
              <w:rFonts w:ascii="Arial" w:hAnsi="Arial" w:cs="Arial"/>
              <w:color w:val="000000"/>
            </w:rPr>
          </w:rPrChange>
        </w:rPr>
      </w:pPr>
    </w:p>
    <w:p w14:paraId="083D688C" w14:textId="39C95BD8" w:rsidR="00D57344" w:rsidRPr="006C4628" w:rsidRDefault="00D57344" w:rsidP="00E6040C">
      <w:pPr>
        <w:spacing w:after="0"/>
        <w:rPr>
          <w:rFonts w:ascii="Arial" w:hAnsi="Arial" w:cs="Arial"/>
          <w:b/>
          <w:lang w:val="es-ES"/>
          <w:rPrChange w:id="5520" w:author="chris" w:date="2015-04-19T12:09:00Z">
            <w:rPr>
              <w:rFonts w:ascii="Arial" w:hAnsi="Arial" w:cs="Arial"/>
              <w:b/>
            </w:rPr>
          </w:rPrChange>
        </w:rPr>
      </w:pPr>
      <w:r w:rsidRPr="006C4628">
        <w:rPr>
          <w:rFonts w:ascii="Arial" w:hAnsi="Arial" w:cs="Arial"/>
          <w:highlight w:val="yellow"/>
          <w:lang w:val="es-ES"/>
          <w:rPrChange w:id="5521" w:author="chris" w:date="2015-04-19T12:09:00Z">
            <w:rPr>
              <w:rFonts w:ascii="Arial" w:hAnsi="Arial" w:cs="Arial"/>
              <w:highlight w:val="yellow"/>
            </w:rPr>
          </w:rPrChange>
        </w:rPr>
        <w:t>[SECCIÓN 1]</w:t>
      </w:r>
      <w:r w:rsidRPr="006C4628">
        <w:rPr>
          <w:rFonts w:ascii="Arial" w:hAnsi="Arial" w:cs="Arial"/>
          <w:lang w:val="es-ES"/>
          <w:rPrChange w:id="5522" w:author="chris" w:date="2015-04-19T12:09:00Z">
            <w:rPr>
              <w:rFonts w:ascii="Arial" w:hAnsi="Arial" w:cs="Arial"/>
            </w:rPr>
          </w:rPrChange>
        </w:rPr>
        <w:t xml:space="preserve"> </w:t>
      </w:r>
      <w:r w:rsidRPr="006C4628">
        <w:rPr>
          <w:rFonts w:ascii="Arial" w:hAnsi="Arial" w:cs="Arial"/>
          <w:b/>
          <w:lang w:val="es-ES"/>
          <w:rPrChange w:id="5523" w:author="chris" w:date="2015-04-19T12:09:00Z">
            <w:rPr>
              <w:rFonts w:ascii="Arial" w:hAnsi="Arial" w:cs="Arial"/>
              <w:b/>
            </w:rPr>
          </w:rPrChange>
        </w:rPr>
        <w:t>3 Sistemas de numeración</w:t>
      </w:r>
    </w:p>
    <w:p w14:paraId="1EFF3CB8" w14:textId="77777777" w:rsidR="007C11CB" w:rsidRPr="006C4628" w:rsidRDefault="007C11CB" w:rsidP="00E6040C">
      <w:pPr>
        <w:spacing w:after="0"/>
        <w:rPr>
          <w:rFonts w:ascii="Arial" w:hAnsi="Arial" w:cs="Arial"/>
          <w:b/>
          <w:lang w:val="es-ES"/>
          <w:rPrChange w:id="5524" w:author="chris" w:date="2015-04-19T12:09:00Z">
            <w:rPr>
              <w:rFonts w:ascii="Arial" w:hAnsi="Arial" w:cs="Arial"/>
              <w:b/>
            </w:rPr>
          </w:rPrChange>
        </w:rPr>
      </w:pPr>
    </w:p>
    <w:p w14:paraId="02D829D4" w14:textId="77958EF0" w:rsidR="00D57344" w:rsidRPr="006C4628" w:rsidRDefault="00392626" w:rsidP="00E6040C">
      <w:pPr>
        <w:spacing w:after="0"/>
        <w:rPr>
          <w:rFonts w:ascii="Arial" w:hAnsi="Arial" w:cs="Arial"/>
          <w:lang w:val="es-ES"/>
          <w:rPrChange w:id="5525" w:author="chris" w:date="2015-04-19T12:09:00Z">
            <w:rPr>
              <w:rFonts w:ascii="Arial" w:hAnsi="Arial" w:cs="Arial"/>
            </w:rPr>
          </w:rPrChange>
        </w:rPr>
      </w:pPr>
      <w:r w:rsidRPr="006C4628">
        <w:rPr>
          <w:rFonts w:ascii="Arial" w:hAnsi="Arial" w:cs="Arial"/>
          <w:lang w:val="es-ES"/>
          <w:rPrChange w:id="5526" w:author="chris" w:date="2015-04-19T12:09:00Z">
            <w:rPr>
              <w:rFonts w:ascii="Arial" w:hAnsi="Arial" w:cs="Arial"/>
            </w:rPr>
          </w:rPrChange>
        </w:rPr>
        <w:t xml:space="preserve">Uno de </w:t>
      </w:r>
      <w:del w:id="5527" w:author="chris" w:date="2015-04-19T13:51:00Z">
        <w:r w:rsidRPr="006C4628" w:rsidDel="00073869">
          <w:rPr>
            <w:rFonts w:ascii="Arial" w:hAnsi="Arial" w:cs="Arial"/>
            <w:lang w:val="es-ES"/>
            <w:rPrChange w:id="5528" w:author="chris" w:date="2015-04-19T12:09:00Z">
              <w:rPr>
                <w:rFonts w:ascii="Arial" w:hAnsi="Arial" w:cs="Arial"/>
              </w:rPr>
            </w:rPrChange>
          </w:rPr>
          <w:delText xml:space="preserve">esos sistemas </w:delText>
        </w:r>
      </w:del>
      <w:ins w:id="5529" w:author="chris" w:date="2015-04-19T13:51:00Z">
        <w:r w:rsidR="00073869">
          <w:rPr>
            <w:rFonts w:ascii="Arial" w:hAnsi="Arial" w:cs="Arial"/>
            <w:lang w:val="es-ES"/>
          </w:rPr>
          <w:t xml:space="preserve">los sistemas de numeración </w:t>
        </w:r>
      </w:ins>
      <w:r w:rsidRPr="006C4628">
        <w:rPr>
          <w:rFonts w:ascii="Arial" w:hAnsi="Arial" w:cs="Arial"/>
          <w:lang w:val="es-ES"/>
          <w:rPrChange w:id="5530" w:author="chris" w:date="2015-04-19T12:09:00Z">
            <w:rPr>
              <w:rFonts w:ascii="Arial" w:hAnsi="Arial" w:cs="Arial"/>
            </w:rPr>
          </w:rPrChange>
        </w:rPr>
        <w:t>es el sistema de numeración decimal que ya conocemos</w:t>
      </w:r>
      <w:ins w:id="5531" w:author="chris" w:date="2015-04-19T13:51:00Z">
        <w:r w:rsidR="00073869">
          <w:rPr>
            <w:rFonts w:ascii="Arial" w:hAnsi="Arial" w:cs="Arial"/>
            <w:lang w:val="es-ES"/>
          </w:rPr>
          <w:t>;</w:t>
        </w:r>
      </w:ins>
      <w:del w:id="5532" w:author="chris" w:date="2015-04-19T13:51:00Z">
        <w:r w:rsidRPr="006C4628" w:rsidDel="00073869">
          <w:rPr>
            <w:rFonts w:ascii="Arial" w:hAnsi="Arial" w:cs="Arial"/>
            <w:lang w:val="es-ES"/>
            <w:rPrChange w:id="5533" w:author="chris" w:date="2015-04-19T12:09:00Z">
              <w:rPr>
                <w:rFonts w:ascii="Arial" w:hAnsi="Arial" w:cs="Arial"/>
              </w:rPr>
            </w:rPrChange>
          </w:rPr>
          <w:delText>,</w:delText>
        </w:r>
      </w:del>
      <w:r w:rsidRPr="006C4628">
        <w:rPr>
          <w:rFonts w:ascii="Arial" w:hAnsi="Arial" w:cs="Arial"/>
          <w:lang w:val="es-ES"/>
          <w:rPrChange w:id="5534" w:author="chris" w:date="2015-04-19T12:09:00Z">
            <w:rPr>
              <w:rFonts w:ascii="Arial" w:hAnsi="Arial" w:cs="Arial"/>
            </w:rPr>
          </w:rPrChange>
        </w:rPr>
        <w:t xml:space="preserve"> sin embargo, no es el único. En esta sección conoceremos otros sistemas que se utilizaron en otras culturas. </w:t>
      </w:r>
    </w:p>
    <w:p w14:paraId="162DB1C4" w14:textId="77777777" w:rsidR="007C11CB" w:rsidRPr="006C4628" w:rsidRDefault="007C11CB" w:rsidP="00E6040C">
      <w:pPr>
        <w:spacing w:after="0"/>
        <w:rPr>
          <w:rFonts w:ascii="Arial" w:hAnsi="Arial" w:cs="Arial"/>
          <w:lang w:val="es-ES"/>
          <w:rPrChange w:id="5535" w:author="chris" w:date="2015-04-19T12:09:00Z">
            <w:rPr>
              <w:rFonts w:ascii="Arial" w:hAnsi="Arial" w:cs="Arial"/>
            </w:rPr>
          </w:rPrChange>
        </w:rPr>
      </w:pPr>
    </w:p>
    <w:p w14:paraId="2BF365A5" w14:textId="3134C945" w:rsidR="00BB4B96" w:rsidRPr="006C4628" w:rsidRDefault="00BB4B96" w:rsidP="00E6040C">
      <w:pPr>
        <w:spacing w:after="0"/>
        <w:rPr>
          <w:rFonts w:ascii="Arial" w:hAnsi="Arial" w:cs="Arial"/>
          <w:b/>
          <w:lang w:val="es-ES"/>
          <w:rPrChange w:id="5536" w:author="chris" w:date="2015-04-19T12:09:00Z">
            <w:rPr>
              <w:rFonts w:ascii="Arial" w:hAnsi="Arial" w:cs="Arial"/>
              <w:b/>
            </w:rPr>
          </w:rPrChange>
        </w:rPr>
      </w:pPr>
      <w:r w:rsidRPr="006C4628">
        <w:rPr>
          <w:rFonts w:ascii="Arial" w:hAnsi="Arial" w:cs="Arial"/>
          <w:highlight w:val="yellow"/>
          <w:lang w:val="es-ES"/>
          <w:rPrChange w:id="5537" w:author="chris" w:date="2015-04-19T12:09:00Z">
            <w:rPr>
              <w:rFonts w:ascii="Arial" w:hAnsi="Arial" w:cs="Arial"/>
              <w:highlight w:val="yellow"/>
            </w:rPr>
          </w:rPrChange>
        </w:rPr>
        <w:t>[SECCIÓN 2]</w:t>
      </w:r>
      <w:r w:rsidRPr="006C4628">
        <w:rPr>
          <w:rFonts w:ascii="Arial" w:hAnsi="Arial" w:cs="Arial"/>
          <w:lang w:val="es-ES"/>
          <w:rPrChange w:id="5538" w:author="chris" w:date="2015-04-19T12:09:00Z">
            <w:rPr>
              <w:rFonts w:ascii="Arial" w:hAnsi="Arial" w:cs="Arial"/>
            </w:rPr>
          </w:rPrChange>
        </w:rPr>
        <w:t xml:space="preserve"> </w:t>
      </w:r>
      <w:r w:rsidRPr="006C4628">
        <w:rPr>
          <w:rFonts w:ascii="Arial" w:hAnsi="Arial" w:cs="Arial"/>
          <w:b/>
          <w:lang w:val="es-ES"/>
          <w:rPrChange w:id="5539" w:author="chris" w:date="2015-04-19T12:09:00Z">
            <w:rPr>
              <w:rFonts w:ascii="Arial" w:hAnsi="Arial" w:cs="Arial"/>
              <w:b/>
            </w:rPr>
          </w:rPrChange>
        </w:rPr>
        <w:t xml:space="preserve">3.1 Sistema de numeración </w:t>
      </w:r>
      <w:ins w:id="5540" w:author="chris" w:date="2015-04-19T13:52:00Z">
        <w:r w:rsidR="00952E30">
          <w:rPr>
            <w:rFonts w:ascii="Arial" w:hAnsi="Arial" w:cs="Arial"/>
            <w:b/>
            <w:lang w:val="es-ES"/>
          </w:rPr>
          <w:t>e</w:t>
        </w:r>
      </w:ins>
      <w:del w:id="5541" w:author="chris" w:date="2015-04-19T13:52:00Z">
        <w:r w:rsidRPr="006C4628" w:rsidDel="00952E30">
          <w:rPr>
            <w:rFonts w:ascii="Arial" w:hAnsi="Arial" w:cs="Arial"/>
            <w:b/>
            <w:lang w:val="es-ES"/>
            <w:rPrChange w:id="5542" w:author="chris" w:date="2015-04-19T12:09:00Z">
              <w:rPr>
                <w:rFonts w:ascii="Arial" w:hAnsi="Arial" w:cs="Arial"/>
                <w:b/>
              </w:rPr>
            </w:rPrChange>
          </w:rPr>
          <w:delText>E</w:delText>
        </w:r>
      </w:del>
      <w:r w:rsidRPr="006C4628">
        <w:rPr>
          <w:rFonts w:ascii="Arial" w:hAnsi="Arial" w:cs="Arial"/>
          <w:b/>
          <w:lang w:val="es-ES"/>
          <w:rPrChange w:id="5543" w:author="chris" w:date="2015-04-19T12:09:00Z">
            <w:rPr>
              <w:rFonts w:ascii="Arial" w:hAnsi="Arial" w:cs="Arial"/>
              <w:b/>
            </w:rPr>
          </w:rPrChange>
        </w:rPr>
        <w:t>gipcio</w:t>
      </w:r>
    </w:p>
    <w:p w14:paraId="63AC6518" w14:textId="77777777" w:rsidR="00DD1C57" w:rsidRPr="006C4628" w:rsidRDefault="00DD1C57" w:rsidP="00E6040C">
      <w:pPr>
        <w:spacing w:after="0"/>
        <w:rPr>
          <w:rFonts w:ascii="Arial" w:hAnsi="Arial" w:cs="Arial"/>
          <w:b/>
          <w:lang w:val="es-ES"/>
          <w:rPrChange w:id="5544" w:author="chris" w:date="2015-04-19T12:09:00Z">
            <w:rPr>
              <w:rFonts w:ascii="Arial" w:hAnsi="Arial" w:cs="Arial"/>
              <w:b/>
            </w:rPr>
          </w:rPrChange>
        </w:rPr>
      </w:pPr>
    </w:p>
    <w:p w14:paraId="4C0CA412" w14:textId="511A33F5" w:rsidR="003214B4" w:rsidRPr="006C4628" w:rsidRDefault="003214B4" w:rsidP="00E6040C">
      <w:pPr>
        <w:spacing w:after="0"/>
        <w:rPr>
          <w:rFonts w:ascii="Arial" w:hAnsi="Arial" w:cs="Arial"/>
          <w:lang w:val="es-ES"/>
          <w:rPrChange w:id="5545" w:author="chris" w:date="2015-04-19T12:09:00Z">
            <w:rPr>
              <w:rFonts w:ascii="Arial" w:hAnsi="Arial" w:cs="Arial"/>
            </w:rPr>
          </w:rPrChange>
        </w:rPr>
      </w:pPr>
      <w:r w:rsidRPr="006C4628">
        <w:rPr>
          <w:rFonts w:ascii="Arial" w:hAnsi="Arial" w:cs="Arial"/>
          <w:lang w:val="es-ES"/>
          <w:rPrChange w:id="5546" w:author="chris" w:date="2015-04-19T12:09:00Z">
            <w:rPr>
              <w:rFonts w:ascii="Arial" w:hAnsi="Arial" w:cs="Arial"/>
            </w:rPr>
          </w:rPrChange>
        </w:rPr>
        <w:t>El</w:t>
      </w:r>
      <w:r w:rsidR="0015733D" w:rsidRPr="006C4628">
        <w:rPr>
          <w:rFonts w:ascii="Arial" w:hAnsi="Arial" w:cs="Arial"/>
          <w:lang w:val="es-ES"/>
          <w:rPrChange w:id="5547" w:author="chris" w:date="2015-04-19T12:09:00Z">
            <w:rPr>
              <w:rFonts w:ascii="Arial" w:hAnsi="Arial" w:cs="Arial"/>
            </w:rPr>
          </w:rPrChange>
        </w:rPr>
        <w:t xml:space="preserve"> Río </w:t>
      </w:r>
      <w:r w:rsidRPr="006C4628">
        <w:rPr>
          <w:rFonts w:ascii="Arial" w:hAnsi="Arial" w:cs="Arial"/>
          <w:lang w:val="es-ES"/>
          <w:rPrChange w:id="5548" w:author="chris" w:date="2015-04-19T12:09:00Z">
            <w:rPr>
              <w:rFonts w:ascii="Arial" w:hAnsi="Arial" w:cs="Arial"/>
            </w:rPr>
          </w:rPrChange>
        </w:rPr>
        <w:t>Nilo fue el eje en</w:t>
      </w:r>
      <w:del w:id="5549" w:author="chris" w:date="2015-04-19T13:51:00Z">
        <w:r w:rsidRPr="006C4628" w:rsidDel="00073869">
          <w:rPr>
            <w:rFonts w:ascii="Arial" w:hAnsi="Arial" w:cs="Arial"/>
            <w:lang w:val="es-ES"/>
            <w:rPrChange w:id="5550" w:author="chris" w:date="2015-04-19T12:09:00Z">
              <w:rPr>
                <w:rFonts w:ascii="Arial" w:hAnsi="Arial" w:cs="Arial"/>
              </w:rPr>
            </w:rPrChange>
          </w:rPr>
          <w:delText xml:space="preserve"> </w:delText>
        </w:r>
      </w:del>
      <w:r w:rsidRPr="006C4628">
        <w:rPr>
          <w:rFonts w:ascii="Arial" w:hAnsi="Arial" w:cs="Arial"/>
          <w:lang w:val="es-ES"/>
          <w:rPrChange w:id="5551" w:author="chris" w:date="2015-04-19T12:09:00Z">
            <w:rPr>
              <w:rFonts w:ascii="Arial" w:hAnsi="Arial" w:cs="Arial"/>
            </w:rPr>
          </w:rPrChange>
        </w:rPr>
        <w:t>torno al cual creció el Imperio egipcio. Las mejoras técnicas en los sistemas de riego, drenaje y canalización</w:t>
      </w:r>
      <w:ins w:id="5552" w:author="chris" w:date="2015-04-19T13:52:00Z">
        <w:r w:rsidR="00952E30">
          <w:rPr>
            <w:rFonts w:ascii="Arial" w:hAnsi="Arial" w:cs="Arial"/>
            <w:lang w:val="es-ES"/>
          </w:rPr>
          <w:t>,</w:t>
        </w:r>
      </w:ins>
      <w:r w:rsidRPr="006C4628">
        <w:rPr>
          <w:rFonts w:ascii="Arial" w:hAnsi="Arial" w:cs="Arial"/>
          <w:lang w:val="es-ES"/>
          <w:rPrChange w:id="5553" w:author="chris" w:date="2015-04-19T12:09:00Z">
            <w:rPr>
              <w:rFonts w:ascii="Arial" w:hAnsi="Arial" w:cs="Arial"/>
            </w:rPr>
          </w:rPrChange>
        </w:rPr>
        <w:t xml:space="preserve"> contribuyeron a desarrollar la agricultura a lo largo de las orillas de este río que atraviesa el gran desierto. </w:t>
      </w:r>
    </w:p>
    <w:p w14:paraId="1BFF12D2" w14:textId="77777777" w:rsidR="003214B4" w:rsidRPr="006C4628" w:rsidRDefault="003214B4" w:rsidP="00E6040C">
      <w:pPr>
        <w:spacing w:after="0"/>
        <w:rPr>
          <w:rFonts w:ascii="Arial" w:hAnsi="Arial" w:cs="Arial"/>
          <w:lang w:val="es-ES"/>
          <w:rPrChange w:id="5554" w:author="chris" w:date="2015-04-19T12:09:00Z">
            <w:rPr>
              <w:rFonts w:ascii="Arial" w:hAnsi="Arial" w:cs="Arial"/>
            </w:rPr>
          </w:rPrChange>
        </w:rPr>
      </w:pPr>
    </w:p>
    <w:p w14:paraId="1A72F0CC" w14:textId="710FD865" w:rsidR="003214B4" w:rsidRPr="006C4628" w:rsidRDefault="003214B4" w:rsidP="00E6040C">
      <w:pPr>
        <w:spacing w:after="0"/>
        <w:rPr>
          <w:rFonts w:ascii="Arial" w:hAnsi="Arial" w:cs="Arial"/>
          <w:lang w:val="es-ES"/>
          <w:rPrChange w:id="5555" w:author="chris" w:date="2015-04-19T12:09:00Z">
            <w:rPr>
              <w:rFonts w:ascii="Arial" w:hAnsi="Arial" w:cs="Arial"/>
            </w:rPr>
          </w:rPrChange>
        </w:rPr>
      </w:pPr>
      <w:r w:rsidRPr="006C4628">
        <w:rPr>
          <w:rFonts w:ascii="Arial" w:hAnsi="Arial" w:cs="Arial"/>
          <w:lang w:val="es-ES"/>
          <w:rPrChange w:id="5556" w:author="chris" w:date="2015-04-19T12:09:00Z">
            <w:rPr>
              <w:rFonts w:ascii="Arial" w:hAnsi="Arial" w:cs="Arial"/>
            </w:rPr>
          </w:rPrChange>
        </w:rPr>
        <w:t>El sistema numérico egipcio es uno de los más antiguos que se conoce</w:t>
      </w:r>
      <w:ins w:id="5557" w:author="chris" w:date="2015-04-19T13:53:00Z">
        <w:r w:rsidR="00A45DA4">
          <w:rPr>
            <w:rFonts w:ascii="Arial" w:hAnsi="Arial" w:cs="Arial"/>
            <w:lang w:val="es-ES"/>
          </w:rPr>
          <w:t xml:space="preserve"> y estuvo relacionado con la economía que giraba alrededor del Nilo</w:t>
        </w:r>
      </w:ins>
      <w:r w:rsidRPr="006C4628">
        <w:rPr>
          <w:rFonts w:ascii="Arial" w:hAnsi="Arial" w:cs="Arial"/>
          <w:lang w:val="es-ES"/>
          <w:rPrChange w:id="5558" w:author="chris" w:date="2015-04-19T12:09:00Z">
            <w:rPr>
              <w:rFonts w:ascii="Arial" w:hAnsi="Arial" w:cs="Arial"/>
            </w:rPr>
          </w:rPrChange>
        </w:rPr>
        <w:t xml:space="preserve">. </w:t>
      </w:r>
    </w:p>
    <w:p w14:paraId="67AF2940" w14:textId="468C7F1A" w:rsidR="00DD1C57" w:rsidRPr="006C4628" w:rsidRDefault="008E747B" w:rsidP="00E6040C">
      <w:pPr>
        <w:spacing w:after="0"/>
        <w:rPr>
          <w:rFonts w:ascii="Arial" w:hAnsi="Arial" w:cs="Arial"/>
          <w:lang w:val="es-ES"/>
          <w:rPrChange w:id="5559" w:author="chris" w:date="2015-04-19T12:09:00Z">
            <w:rPr>
              <w:rFonts w:ascii="Arial" w:hAnsi="Arial" w:cs="Arial"/>
            </w:rPr>
          </w:rPrChange>
        </w:rPr>
      </w:pPr>
      <w:r w:rsidRPr="006C4628">
        <w:rPr>
          <w:rFonts w:ascii="Arial" w:hAnsi="Arial" w:cs="Arial"/>
          <w:lang w:val="es-ES"/>
          <w:rPrChange w:id="5560" w:author="chris" w:date="2015-04-19T12:09:00Z">
            <w:rPr>
              <w:rFonts w:ascii="Arial" w:hAnsi="Arial" w:cs="Arial"/>
            </w:rPr>
          </w:rPrChange>
        </w:rPr>
        <w:t xml:space="preserve"> </w:t>
      </w:r>
    </w:p>
    <w:tbl>
      <w:tblPr>
        <w:tblStyle w:val="Tablaconcuadrcula"/>
        <w:tblW w:w="0" w:type="auto"/>
        <w:tblLook w:val="04A0" w:firstRow="1" w:lastRow="0" w:firstColumn="1" w:lastColumn="0" w:noHBand="0" w:noVBand="1"/>
      </w:tblPr>
      <w:tblGrid>
        <w:gridCol w:w="2518"/>
        <w:gridCol w:w="6515"/>
      </w:tblGrid>
      <w:tr w:rsidR="00442289" w:rsidRPr="006C4628" w14:paraId="681C0662" w14:textId="77777777" w:rsidTr="007313AA">
        <w:tc>
          <w:tcPr>
            <w:tcW w:w="9033" w:type="dxa"/>
            <w:gridSpan w:val="2"/>
            <w:shd w:val="clear" w:color="auto" w:fill="0D0D0D" w:themeFill="text1" w:themeFillTint="F2"/>
          </w:tcPr>
          <w:p w14:paraId="33087FCF" w14:textId="77777777" w:rsidR="00442289" w:rsidRPr="006C4628" w:rsidRDefault="00442289" w:rsidP="00E6040C">
            <w:pPr>
              <w:jc w:val="center"/>
              <w:rPr>
                <w:rFonts w:ascii="Times New Roman" w:hAnsi="Times New Roman" w:cs="Times New Roman"/>
                <w:b/>
                <w:color w:val="FFFFFF" w:themeColor="background1"/>
                <w:sz w:val="24"/>
                <w:szCs w:val="24"/>
                <w:lang w:val="es-ES"/>
                <w:rPrChange w:id="556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562" w:author="chris" w:date="2015-04-19T12:09:00Z">
                  <w:rPr>
                    <w:rFonts w:ascii="Times New Roman" w:hAnsi="Times New Roman" w:cs="Times New Roman"/>
                    <w:b/>
                    <w:color w:val="FFFFFF" w:themeColor="background1"/>
                    <w:sz w:val="24"/>
                    <w:szCs w:val="24"/>
                  </w:rPr>
                </w:rPrChange>
              </w:rPr>
              <w:t>Imagen (fotografía, gráfica o ilustración)</w:t>
            </w:r>
          </w:p>
        </w:tc>
      </w:tr>
      <w:tr w:rsidR="00442289" w:rsidRPr="006C4628" w14:paraId="25D9418F" w14:textId="77777777" w:rsidTr="007313AA">
        <w:tc>
          <w:tcPr>
            <w:tcW w:w="2518" w:type="dxa"/>
          </w:tcPr>
          <w:p w14:paraId="162DC3CE" w14:textId="77777777" w:rsidR="00442289" w:rsidRPr="006C4628" w:rsidRDefault="00442289" w:rsidP="00E6040C">
            <w:pPr>
              <w:rPr>
                <w:rFonts w:ascii="Times New Roman" w:hAnsi="Times New Roman" w:cs="Times New Roman"/>
                <w:b/>
                <w:color w:val="000000"/>
                <w:sz w:val="24"/>
                <w:szCs w:val="24"/>
                <w:lang w:val="es-ES"/>
                <w:rPrChange w:id="556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564" w:author="chris" w:date="2015-04-19T12:09:00Z">
                  <w:rPr>
                    <w:rFonts w:ascii="Times New Roman" w:hAnsi="Times New Roman" w:cs="Times New Roman"/>
                    <w:b/>
                    <w:color w:val="000000"/>
                    <w:sz w:val="24"/>
                    <w:szCs w:val="24"/>
                  </w:rPr>
                </w:rPrChange>
              </w:rPr>
              <w:t>Código</w:t>
            </w:r>
          </w:p>
        </w:tc>
        <w:tc>
          <w:tcPr>
            <w:tcW w:w="6515" w:type="dxa"/>
          </w:tcPr>
          <w:p w14:paraId="74BD8662" w14:textId="6AC19F36" w:rsidR="00442289" w:rsidRPr="006C4628" w:rsidRDefault="00690E2F" w:rsidP="00E6040C">
            <w:pPr>
              <w:rPr>
                <w:rFonts w:ascii="Times New Roman" w:hAnsi="Times New Roman" w:cs="Times New Roman"/>
                <w:b/>
                <w:color w:val="000000"/>
                <w:sz w:val="24"/>
                <w:szCs w:val="24"/>
                <w:lang w:val="es-ES"/>
                <w:rPrChange w:id="556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566"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5567" w:author="chris" w:date="2015-04-19T12:09:00Z">
                  <w:rPr>
                    <w:rFonts w:ascii="Times New Roman" w:hAnsi="Times New Roman" w:cs="Times New Roman"/>
                    <w:color w:val="000000"/>
                    <w:sz w:val="24"/>
                    <w:szCs w:val="24"/>
                  </w:rPr>
                </w:rPrChange>
              </w:rPr>
              <w:t>IMG190</w:t>
            </w:r>
          </w:p>
        </w:tc>
      </w:tr>
      <w:tr w:rsidR="00442289" w:rsidRPr="006C4628" w14:paraId="5EA9B7F6" w14:textId="77777777" w:rsidTr="007313AA">
        <w:tc>
          <w:tcPr>
            <w:tcW w:w="2518" w:type="dxa"/>
          </w:tcPr>
          <w:p w14:paraId="1AB4CA6B" w14:textId="77777777" w:rsidR="00442289" w:rsidRPr="006C4628" w:rsidRDefault="00442289" w:rsidP="00E6040C">
            <w:pPr>
              <w:rPr>
                <w:rFonts w:ascii="Times New Roman" w:hAnsi="Times New Roman" w:cs="Times New Roman"/>
                <w:color w:val="000000"/>
                <w:sz w:val="24"/>
                <w:szCs w:val="24"/>
                <w:lang w:val="es-ES"/>
                <w:rPrChange w:id="556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569" w:author="chris" w:date="2015-04-19T12:09:00Z">
                  <w:rPr>
                    <w:rFonts w:ascii="Times New Roman" w:hAnsi="Times New Roman" w:cs="Times New Roman"/>
                    <w:b/>
                    <w:color w:val="000000"/>
                    <w:sz w:val="24"/>
                    <w:szCs w:val="24"/>
                  </w:rPr>
                </w:rPrChange>
              </w:rPr>
              <w:t>Descripción</w:t>
            </w:r>
          </w:p>
        </w:tc>
        <w:tc>
          <w:tcPr>
            <w:tcW w:w="6515" w:type="dxa"/>
          </w:tcPr>
          <w:p w14:paraId="26C3893C" w14:textId="2D792346" w:rsidR="00442289" w:rsidRPr="006C4628" w:rsidRDefault="00442289" w:rsidP="00E6040C">
            <w:pPr>
              <w:rPr>
                <w:rFonts w:ascii="Times New Roman" w:hAnsi="Times New Roman" w:cs="Times New Roman"/>
                <w:color w:val="000000"/>
                <w:sz w:val="24"/>
                <w:szCs w:val="24"/>
                <w:lang w:val="es-ES"/>
                <w:rPrChange w:id="557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571" w:author="chris" w:date="2015-04-19T12:09:00Z">
                  <w:rPr>
                    <w:rFonts w:ascii="Times New Roman" w:hAnsi="Times New Roman" w:cs="Times New Roman"/>
                    <w:color w:val="000000"/>
                    <w:sz w:val="24"/>
                    <w:szCs w:val="24"/>
                  </w:rPr>
                </w:rPrChange>
              </w:rPr>
              <w:t>Tabla que muestra los siete jeroglí</w:t>
            </w:r>
            <w:r w:rsidR="00DA01FA" w:rsidRPr="006C4628">
              <w:rPr>
                <w:rFonts w:ascii="Times New Roman" w:hAnsi="Times New Roman" w:cs="Times New Roman"/>
                <w:color w:val="000000"/>
                <w:sz w:val="24"/>
                <w:szCs w:val="24"/>
                <w:lang w:val="es-ES"/>
                <w:rPrChange w:id="5572" w:author="chris" w:date="2015-04-19T12:09:00Z">
                  <w:rPr>
                    <w:rFonts w:ascii="Times New Roman" w:hAnsi="Times New Roman" w:cs="Times New Roman"/>
                    <w:color w:val="000000"/>
                    <w:sz w:val="24"/>
                    <w:szCs w:val="24"/>
                  </w:rPr>
                </w:rPrChange>
              </w:rPr>
              <w:t>fi</w:t>
            </w:r>
            <w:r w:rsidRPr="006C4628">
              <w:rPr>
                <w:rFonts w:ascii="Times New Roman" w:hAnsi="Times New Roman" w:cs="Times New Roman"/>
                <w:color w:val="000000"/>
                <w:sz w:val="24"/>
                <w:szCs w:val="24"/>
                <w:lang w:val="es-ES"/>
                <w:rPrChange w:id="5573" w:author="chris" w:date="2015-04-19T12:09:00Z">
                  <w:rPr>
                    <w:rFonts w:ascii="Times New Roman" w:hAnsi="Times New Roman" w:cs="Times New Roman"/>
                    <w:color w:val="000000"/>
                    <w:sz w:val="24"/>
                    <w:szCs w:val="24"/>
                  </w:rPr>
                </w:rPrChange>
              </w:rPr>
              <w:t xml:space="preserve">cos del sistema de numeración egipcio. </w:t>
            </w:r>
          </w:p>
          <w:p w14:paraId="24C61894" w14:textId="6F628B44" w:rsidR="00442289" w:rsidRPr="006C4628" w:rsidRDefault="003214B4" w:rsidP="00E6040C">
            <w:pPr>
              <w:rPr>
                <w:rFonts w:ascii="Times New Roman" w:hAnsi="Times New Roman" w:cs="Times New Roman"/>
                <w:color w:val="000000"/>
                <w:sz w:val="24"/>
                <w:szCs w:val="24"/>
                <w:lang w:val="es-ES"/>
                <w:rPrChange w:id="5574" w:author="chris" w:date="2015-04-19T12:09:00Z">
                  <w:rPr>
                    <w:rFonts w:ascii="Times New Roman" w:hAnsi="Times New Roman" w:cs="Times New Roman"/>
                    <w:color w:val="000000"/>
                    <w:sz w:val="24"/>
                    <w:szCs w:val="24"/>
                  </w:rPr>
                </w:rPrChange>
              </w:rPr>
            </w:pPr>
            <w:r w:rsidRPr="006C4628">
              <w:rPr>
                <w:lang w:val="es-ES" w:eastAsia="es-ES"/>
                <w:rPrChange w:id="5575" w:author="chris" w:date="2015-04-19T12:09:00Z">
                  <w:rPr>
                    <w:noProof/>
                    <w:lang w:val="es-ES" w:eastAsia="es-ES"/>
                  </w:rPr>
                </w:rPrChange>
              </w:rPr>
              <w:drawing>
                <wp:inline distT="0" distB="0" distL="0" distR="0" wp14:anchorId="3285AB30" wp14:editId="4C031CB0">
                  <wp:extent cx="3131389" cy="724809"/>
                  <wp:effectExtent l="38100" t="38100" r="31115" b="3746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602" t="44832" r="56353" b="40339"/>
                          <a:stretch/>
                        </pic:blipFill>
                        <pic:spPr bwMode="auto">
                          <a:xfrm>
                            <a:off x="0" y="0"/>
                            <a:ext cx="3145963" cy="728182"/>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tc>
      </w:tr>
      <w:tr w:rsidR="00442289" w:rsidRPr="006C4628" w14:paraId="2D881CF2" w14:textId="77777777" w:rsidTr="007313AA">
        <w:tc>
          <w:tcPr>
            <w:tcW w:w="2518" w:type="dxa"/>
          </w:tcPr>
          <w:p w14:paraId="30033C2C" w14:textId="77777777" w:rsidR="00442289" w:rsidRPr="006C4628" w:rsidRDefault="00442289" w:rsidP="00E6040C">
            <w:pPr>
              <w:rPr>
                <w:rFonts w:ascii="Times New Roman" w:hAnsi="Times New Roman" w:cs="Times New Roman"/>
                <w:color w:val="000000"/>
                <w:sz w:val="24"/>
                <w:szCs w:val="24"/>
                <w:lang w:val="es-ES"/>
                <w:rPrChange w:id="557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577"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5578"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579"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580"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581" w:author="chris" w:date="2015-04-19T12:09:00Z">
                  <w:rPr>
                    <w:rFonts w:ascii="Times New Roman" w:hAnsi="Times New Roman" w:cs="Times New Roman"/>
                    <w:b/>
                    <w:color w:val="000000"/>
                    <w:sz w:val="24"/>
                    <w:szCs w:val="24"/>
                  </w:rPr>
                </w:rPrChange>
              </w:rPr>
              <w:t>)</w:t>
            </w:r>
          </w:p>
        </w:tc>
        <w:tc>
          <w:tcPr>
            <w:tcW w:w="6515" w:type="dxa"/>
          </w:tcPr>
          <w:p w14:paraId="07283BBB" w14:textId="2AD3B8E4" w:rsidR="00442289" w:rsidRPr="006C4628" w:rsidRDefault="00B0398B" w:rsidP="00E6040C">
            <w:pPr>
              <w:rPr>
                <w:rFonts w:ascii="Times New Roman" w:hAnsi="Times New Roman" w:cs="Times New Roman"/>
                <w:color w:val="000000"/>
                <w:sz w:val="24"/>
                <w:szCs w:val="24"/>
                <w:lang w:val="es-ES"/>
                <w:rPrChange w:id="558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583" w:author="chris" w:date="2015-04-19T12:09:00Z">
                  <w:rPr>
                    <w:rFonts w:ascii="Times New Roman" w:hAnsi="Times New Roman" w:cs="Times New Roman"/>
                    <w:color w:val="000000"/>
                    <w:sz w:val="24"/>
                    <w:szCs w:val="24"/>
                  </w:rPr>
                </w:rPrChange>
              </w:rPr>
              <w:t>5°ESO/Mat</w:t>
            </w:r>
            <w:r w:rsidR="00B261BD" w:rsidRPr="006C4628">
              <w:rPr>
                <w:rFonts w:ascii="Times New Roman" w:hAnsi="Times New Roman" w:cs="Times New Roman"/>
                <w:color w:val="000000"/>
                <w:sz w:val="24"/>
                <w:szCs w:val="24"/>
                <w:lang w:val="es-ES"/>
                <w:rPrChange w:id="5584" w:author="chris" w:date="2015-04-19T12:09:00Z">
                  <w:rPr>
                    <w:rFonts w:ascii="Times New Roman" w:hAnsi="Times New Roman" w:cs="Times New Roman"/>
                    <w:color w:val="000000"/>
                    <w:sz w:val="24"/>
                    <w:szCs w:val="24"/>
                  </w:rPr>
                </w:rPrChange>
              </w:rPr>
              <w:t>emáticas/Los números naturales/7 Ejercitación y competencias</w:t>
            </w:r>
            <w:r w:rsidRPr="006C4628">
              <w:rPr>
                <w:rFonts w:ascii="Times New Roman" w:hAnsi="Times New Roman" w:cs="Times New Roman"/>
                <w:color w:val="000000"/>
                <w:sz w:val="24"/>
                <w:szCs w:val="24"/>
                <w:lang w:val="es-ES"/>
                <w:rPrChange w:id="5585" w:author="chris" w:date="2015-04-19T12:09:00Z">
                  <w:rPr>
                    <w:rFonts w:ascii="Times New Roman" w:hAnsi="Times New Roman" w:cs="Times New Roman"/>
                    <w:color w:val="000000"/>
                    <w:sz w:val="24"/>
                    <w:szCs w:val="24"/>
                  </w:rPr>
                </w:rPrChange>
              </w:rPr>
              <w:t>/</w:t>
            </w:r>
            <w:r w:rsidR="00B261BD" w:rsidRPr="006C4628">
              <w:rPr>
                <w:rFonts w:ascii="Times New Roman" w:hAnsi="Times New Roman" w:cs="Times New Roman"/>
                <w:color w:val="000000"/>
                <w:sz w:val="24"/>
                <w:szCs w:val="24"/>
                <w:lang w:val="es-ES"/>
                <w:rPrChange w:id="5586" w:author="chris" w:date="2015-04-19T12:09:00Z">
                  <w:rPr>
                    <w:rFonts w:ascii="Times New Roman" w:hAnsi="Times New Roman" w:cs="Times New Roman"/>
                    <w:color w:val="000000"/>
                    <w:sz w:val="24"/>
                    <w:szCs w:val="24"/>
                  </w:rPr>
                </w:rPrChange>
              </w:rPr>
              <w:t xml:space="preserve">Practica: </w:t>
            </w:r>
            <w:ins w:id="5587" w:author="chris" w:date="2015-04-19T13:53:00Z">
              <w:r w:rsidR="00A45DA4">
                <w:rPr>
                  <w:rFonts w:ascii="Times New Roman" w:hAnsi="Times New Roman" w:cs="Times New Roman"/>
                  <w:color w:val="000000"/>
                  <w:sz w:val="24"/>
                  <w:szCs w:val="24"/>
                  <w:lang w:val="es-ES"/>
                </w:rPr>
                <w:t>c</w:t>
              </w:r>
            </w:ins>
            <w:del w:id="5588" w:author="chris" w:date="2015-04-19T13:53:00Z">
              <w:r w:rsidR="00B261BD" w:rsidRPr="006C4628" w:rsidDel="00A45DA4">
                <w:rPr>
                  <w:rFonts w:ascii="Times New Roman" w:hAnsi="Times New Roman" w:cs="Times New Roman"/>
                  <w:color w:val="000000"/>
                  <w:sz w:val="24"/>
                  <w:szCs w:val="24"/>
                  <w:lang w:val="es-ES"/>
                  <w:rPrChange w:id="5589" w:author="chris" w:date="2015-04-19T12:09:00Z">
                    <w:rPr>
                      <w:rFonts w:ascii="Times New Roman" w:hAnsi="Times New Roman" w:cs="Times New Roman"/>
                      <w:color w:val="000000"/>
                      <w:sz w:val="24"/>
                      <w:szCs w:val="24"/>
                    </w:rPr>
                  </w:rPrChange>
                </w:rPr>
                <w:delText>C</w:delText>
              </w:r>
            </w:del>
            <w:r w:rsidR="00B261BD" w:rsidRPr="006C4628">
              <w:rPr>
                <w:rFonts w:ascii="Times New Roman" w:hAnsi="Times New Roman" w:cs="Times New Roman"/>
                <w:color w:val="000000"/>
                <w:sz w:val="24"/>
                <w:szCs w:val="24"/>
                <w:lang w:val="es-ES"/>
                <w:rPrChange w:id="5590" w:author="chris" w:date="2015-04-19T12:09:00Z">
                  <w:rPr>
                    <w:rFonts w:ascii="Times New Roman" w:hAnsi="Times New Roman" w:cs="Times New Roman"/>
                    <w:color w:val="000000"/>
                    <w:sz w:val="24"/>
                    <w:szCs w:val="24"/>
                  </w:rPr>
                </w:rPrChange>
              </w:rPr>
              <w:t>ompetencias: estudio del sistema de numeración egipcio/Pestaña: presentación/Primera imagen</w:t>
            </w:r>
          </w:p>
        </w:tc>
      </w:tr>
      <w:tr w:rsidR="00442289" w:rsidRPr="006C4628" w14:paraId="5B571EA0" w14:textId="77777777" w:rsidTr="007313AA">
        <w:tc>
          <w:tcPr>
            <w:tcW w:w="2518" w:type="dxa"/>
          </w:tcPr>
          <w:p w14:paraId="59CB499A" w14:textId="77777777" w:rsidR="00442289" w:rsidRPr="006C4628" w:rsidRDefault="00442289" w:rsidP="00E6040C">
            <w:pPr>
              <w:rPr>
                <w:rFonts w:ascii="Times New Roman" w:hAnsi="Times New Roman" w:cs="Times New Roman"/>
                <w:color w:val="000000"/>
                <w:sz w:val="24"/>
                <w:szCs w:val="24"/>
                <w:lang w:val="es-ES"/>
                <w:rPrChange w:id="559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592" w:author="chris" w:date="2015-04-19T12:09:00Z">
                  <w:rPr>
                    <w:rFonts w:ascii="Times New Roman" w:hAnsi="Times New Roman" w:cs="Times New Roman"/>
                    <w:b/>
                    <w:color w:val="000000"/>
                    <w:sz w:val="24"/>
                    <w:szCs w:val="24"/>
                  </w:rPr>
                </w:rPrChange>
              </w:rPr>
              <w:t>Pie de imagen</w:t>
            </w:r>
          </w:p>
        </w:tc>
        <w:tc>
          <w:tcPr>
            <w:tcW w:w="6515" w:type="dxa"/>
          </w:tcPr>
          <w:p w14:paraId="66D3830B" w14:textId="6C799B45" w:rsidR="00442289" w:rsidRPr="006C4628" w:rsidRDefault="00801BC9" w:rsidP="00E6040C">
            <w:pPr>
              <w:rPr>
                <w:rFonts w:ascii="Times New Roman" w:hAnsi="Times New Roman" w:cs="Times New Roman"/>
                <w:color w:val="000000"/>
                <w:sz w:val="24"/>
                <w:szCs w:val="24"/>
                <w:lang w:val="es-ES"/>
                <w:rPrChange w:id="559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594" w:author="chris" w:date="2015-04-19T12:09:00Z">
                  <w:rPr>
                    <w:rFonts w:ascii="Times New Roman" w:hAnsi="Times New Roman" w:cs="Times New Roman"/>
                    <w:color w:val="000000"/>
                    <w:sz w:val="24"/>
                    <w:szCs w:val="24"/>
                  </w:rPr>
                </w:rPrChange>
              </w:rPr>
              <w:t>El sistema de numeración egipcio tenía siete jeroglífico</w:t>
            </w:r>
            <w:r w:rsidR="0015733D" w:rsidRPr="006C4628">
              <w:rPr>
                <w:rFonts w:ascii="Times New Roman" w:hAnsi="Times New Roman" w:cs="Times New Roman"/>
                <w:color w:val="000000"/>
                <w:sz w:val="24"/>
                <w:szCs w:val="24"/>
                <w:lang w:val="es-ES"/>
                <w:rPrChange w:id="5595" w:author="chris" w:date="2015-04-19T12:09:00Z">
                  <w:rPr>
                    <w:rFonts w:ascii="Times New Roman" w:hAnsi="Times New Roman" w:cs="Times New Roman"/>
                    <w:color w:val="000000"/>
                    <w:sz w:val="24"/>
                    <w:szCs w:val="24"/>
                  </w:rPr>
                </w:rPrChange>
              </w:rPr>
              <w:t>s</w:t>
            </w:r>
            <w:r w:rsidRPr="006C4628">
              <w:rPr>
                <w:rFonts w:ascii="Times New Roman" w:hAnsi="Times New Roman" w:cs="Times New Roman"/>
                <w:color w:val="000000"/>
                <w:sz w:val="24"/>
                <w:szCs w:val="24"/>
                <w:lang w:val="es-ES"/>
                <w:rPrChange w:id="5596" w:author="chris" w:date="2015-04-19T12:09:00Z">
                  <w:rPr>
                    <w:rFonts w:ascii="Times New Roman" w:hAnsi="Times New Roman" w:cs="Times New Roman"/>
                    <w:color w:val="000000"/>
                    <w:sz w:val="24"/>
                    <w:szCs w:val="24"/>
                  </w:rPr>
                </w:rPrChange>
              </w:rPr>
              <w:t xml:space="preserve"> (signos) para representar cantidades. </w:t>
            </w:r>
            <w:r w:rsidR="00355F92" w:rsidRPr="006C4628">
              <w:rPr>
                <w:rFonts w:ascii="Times New Roman" w:hAnsi="Times New Roman" w:cs="Times New Roman"/>
                <w:color w:val="000000"/>
                <w:sz w:val="24"/>
                <w:szCs w:val="24"/>
                <w:lang w:val="es-ES"/>
                <w:rPrChange w:id="5597" w:author="chris" w:date="2015-04-19T12:09:00Z">
                  <w:rPr>
                    <w:rFonts w:ascii="Times New Roman" w:hAnsi="Times New Roman" w:cs="Times New Roman"/>
                    <w:color w:val="000000"/>
                    <w:sz w:val="24"/>
                    <w:szCs w:val="24"/>
                  </w:rPr>
                </w:rPrChange>
              </w:rPr>
              <w:t xml:space="preserve"> </w:t>
            </w:r>
          </w:p>
        </w:tc>
      </w:tr>
    </w:tbl>
    <w:p w14:paraId="75A440E7" w14:textId="77777777" w:rsidR="00EC2703" w:rsidRPr="006C4628" w:rsidRDefault="00EC2703" w:rsidP="00E6040C">
      <w:pPr>
        <w:tabs>
          <w:tab w:val="left" w:pos="2805"/>
        </w:tabs>
        <w:spacing w:after="0"/>
        <w:rPr>
          <w:rFonts w:ascii="Arial" w:hAnsi="Arial" w:cs="Arial"/>
          <w:color w:val="000000"/>
          <w:lang w:val="es-ES"/>
          <w:rPrChange w:id="5598" w:author="chris" w:date="2015-04-19T12:09:00Z">
            <w:rPr>
              <w:rFonts w:ascii="Arial" w:hAnsi="Arial" w:cs="Arial"/>
              <w:color w:val="000000"/>
            </w:rPr>
          </w:rPrChange>
        </w:rPr>
      </w:pPr>
    </w:p>
    <w:p w14:paraId="280776E5" w14:textId="31EC3E26" w:rsidR="0082460D" w:rsidRPr="006C4628" w:rsidRDefault="0082460D" w:rsidP="00E6040C">
      <w:pPr>
        <w:spacing w:after="0"/>
        <w:rPr>
          <w:rFonts w:ascii="Arial" w:hAnsi="Arial" w:cs="Arial"/>
          <w:highlight w:val="yellow"/>
          <w:lang w:val="es-ES"/>
          <w:rPrChange w:id="5599" w:author="chris" w:date="2015-04-19T12:09:00Z">
            <w:rPr>
              <w:rFonts w:ascii="Arial" w:hAnsi="Arial" w:cs="Arial"/>
              <w:highlight w:val="yellow"/>
            </w:rPr>
          </w:rPrChange>
        </w:rPr>
      </w:pPr>
      <w:r w:rsidRPr="006C4628">
        <w:rPr>
          <w:rFonts w:ascii="Arial" w:hAnsi="Arial" w:cs="Arial"/>
          <w:lang w:val="es-ES"/>
          <w:rPrChange w:id="5600" w:author="chris" w:date="2015-04-19T12:09:00Z">
            <w:rPr>
              <w:rFonts w:ascii="Arial" w:hAnsi="Arial" w:cs="Arial"/>
            </w:rPr>
          </w:rPrChange>
        </w:rPr>
        <w:t xml:space="preserve">El sistema de numeración egipcio </w:t>
      </w:r>
      <w:r w:rsidR="00D14222" w:rsidRPr="006C4628">
        <w:rPr>
          <w:rFonts w:ascii="Arial" w:hAnsi="Arial" w:cs="Arial"/>
          <w:lang w:val="es-ES"/>
          <w:rPrChange w:id="5601" w:author="chris" w:date="2015-04-19T12:09:00Z">
            <w:rPr>
              <w:rFonts w:ascii="Arial" w:hAnsi="Arial" w:cs="Arial"/>
            </w:rPr>
          </w:rPrChange>
        </w:rPr>
        <w:t xml:space="preserve">es aditivo, es decir, cada número se obtiene sumando el valor de sus símbolos. Los símbolos pueden estar ordenados de </w:t>
      </w:r>
      <w:r w:rsidR="00D14222" w:rsidRPr="006C4628">
        <w:rPr>
          <w:rFonts w:ascii="Arial" w:hAnsi="Arial" w:cs="Arial"/>
          <w:lang w:val="es-ES"/>
          <w:rPrChange w:id="5602" w:author="chris" w:date="2015-04-19T12:09:00Z">
            <w:rPr>
              <w:rFonts w:ascii="Arial" w:hAnsi="Arial" w:cs="Arial"/>
            </w:rPr>
          </w:rPrChange>
        </w:rPr>
        <w:lastRenderedPageBreak/>
        <w:t xml:space="preserve">diferentes formas y se pueden </w:t>
      </w:r>
      <w:r w:rsidRPr="006C4628">
        <w:rPr>
          <w:rFonts w:ascii="Arial" w:hAnsi="Arial" w:cs="Arial"/>
          <w:lang w:val="es-ES"/>
          <w:rPrChange w:id="5603" w:author="chris" w:date="2015-04-19T12:09:00Z">
            <w:rPr>
              <w:rFonts w:ascii="Arial" w:hAnsi="Arial" w:cs="Arial"/>
            </w:rPr>
          </w:rPrChange>
        </w:rPr>
        <w:t>repeti</w:t>
      </w:r>
      <w:r w:rsidR="00D14222" w:rsidRPr="006C4628">
        <w:rPr>
          <w:rFonts w:ascii="Arial" w:hAnsi="Arial" w:cs="Arial"/>
          <w:lang w:val="es-ES"/>
          <w:rPrChange w:id="5604" w:author="chris" w:date="2015-04-19T12:09:00Z">
            <w:rPr>
              <w:rFonts w:ascii="Arial" w:hAnsi="Arial" w:cs="Arial"/>
            </w:rPr>
          </w:rPrChange>
        </w:rPr>
        <w:t>r</w:t>
      </w:r>
      <w:r w:rsidRPr="006C4628">
        <w:rPr>
          <w:rFonts w:ascii="Arial" w:hAnsi="Arial" w:cs="Arial"/>
          <w:lang w:val="es-ES"/>
          <w:rPrChange w:id="5605" w:author="chris" w:date="2015-04-19T12:09:00Z">
            <w:rPr>
              <w:rFonts w:ascii="Arial" w:hAnsi="Arial" w:cs="Arial"/>
            </w:rPr>
          </w:rPrChange>
        </w:rPr>
        <w:t xml:space="preserve"> las veces que </w:t>
      </w:r>
      <w:r w:rsidR="00D14222" w:rsidRPr="006C4628">
        <w:rPr>
          <w:rFonts w:ascii="Arial" w:hAnsi="Arial" w:cs="Arial"/>
          <w:lang w:val="es-ES"/>
          <w:rPrChange w:id="5606" w:author="chris" w:date="2015-04-19T12:09:00Z">
            <w:rPr>
              <w:rFonts w:ascii="Arial" w:hAnsi="Arial" w:cs="Arial"/>
            </w:rPr>
          </w:rPrChange>
        </w:rPr>
        <w:t>sea</w:t>
      </w:r>
      <w:r w:rsidRPr="006C4628">
        <w:rPr>
          <w:rFonts w:ascii="Arial" w:hAnsi="Arial" w:cs="Arial"/>
          <w:lang w:val="es-ES"/>
          <w:rPrChange w:id="5607" w:author="chris" w:date="2015-04-19T12:09:00Z">
            <w:rPr>
              <w:rFonts w:ascii="Arial" w:hAnsi="Arial" w:cs="Arial"/>
            </w:rPr>
          </w:rPrChange>
        </w:rPr>
        <w:t xml:space="preserve"> necesario </w:t>
      </w:r>
      <w:r w:rsidR="0015733D" w:rsidRPr="006C4628">
        <w:rPr>
          <w:rFonts w:ascii="Arial" w:hAnsi="Arial" w:cs="Arial"/>
          <w:lang w:val="es-ES"/>
          <w:rPrChange w:id="5608" w:author="chris" w:date="2015-04-19T12:09:00Z">
            <w:rPr>
              <w:rFonts w:ascii="Arial" w:hAnsi="Arial" w:cs="Arial"/>
            </w:rPr>
          </w:rPrChange>
        </w:rPr>
        <w:t xml:space="preserve">(hasta nueve  veces) </w:t>
      </w:r>
      <w:r w:rsidRPr="006C4628">
        <w:rPr>
          <w:rFonts w:ascii="Arial" w:hAnsi="Arial" w:cs="Arial"/>
          <w:lang w:val="es-ES"/>
          <w:rPrChange w:id="5609" w:author="chris" w:date="2015-04-19T12:09:00Z">
            <w:rPr>
              <w:rFonts w:ascii="Arial" w:hAnsi="Arial" w:cs="Arial"/>
            </w:rPr>
          </w:rPrChange>
        </w:rPr>
        <w:t xml:space="preserve">para representar las cantidades. </w:t>
      </w:r>
    </w:p>
    <w:p w14:paraId="395AE17E" w14:textId="53FE5050" w:rsidR="00EC2703" w:rsidRPr="006C4628" w:rsidRDefault="00EC2703" w:rsidP="00E6040C">
      <w:pPr>
        <w:tabs>
          <w:tab w:val="left" w:pos="2805"/>
        </w:tabs>
        <w:spacing w:after="0"/>
        <w:rPr>
          <w:rFonts w:ascii="Arial" w:hAnsi="Arial" w:cs="Arial"/>
          <w:color w:val="000000"/>
          <w:lang w:val="es-ES"/>
          <w:rPrChange w:id="5610"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82460D" w:rsidRPr="006C4628" w14:paraId="78F8B106" w14:textId="77777777" w:rsidTr="007313AA">
        <w:tc>
          <w:tcPr>
            <w:tcW w:w="9033" w:type="dxa"/>
            <w:gridSpan w:val="2"/>
            <w:shd w:val="clear" w:color="auto" w:fill="0D0D0D" w:themeFill="text1" w:themeFillTint="F2"/>
          </w:tcPr>
          <w:p w14:paraId="5F5FCAEC" w14:textId="77777777" w:rsidR="0082460D" w:rsidRPr="006C4628" w:rsidRDefault="0082460D" w:rsidP="00E6040C">
            <w:pPr>
              <w:jc w:val="center"/>
              <w:rPr>
                <w:rFonts w:ascii="Times New Roman" w:hAnsi="Times New Roman" w:cs="Times New Roman"/>
                <w:b/>
                <w:color w:val="FFFFFF" w:themeColor="background1"/>
                <w:sz w:val="24"/>
                <w:szCs w:val="24"/>
                <w:lang w:val="es-ES"/>
                <w:rPrChange w:id="5611"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612" w:author="chris" w:date="2015-04-19T12:09:00Z">
                  <w:rPr>
                    <w:rFonts w:ascii="Times New Roman" w:hAnsi="Times New Roman" w:cs="Times New Roman"/>
                    <w:b/>
                    <w:color w:val="FFFFFF" w:themeColor="background1"/>
                    <w:sz w:val="24"/>
                    <w:szCs w:val="24"/>
                  </w:rPr>
                </w:rPrChange>
              </w:rPr>
              <w:t>Imagen (fotografía, gráfica o ilustración)</w:t>
            </w:r>
          </w:p>
        </w:tc>
      </w:tr>
      <w:tr w:rsidR="0082460D" w:rsidRPr="006C4628" w14:paraId="6B7D02E1" w14:textId="77777777" w:rsidTr="007313AA">
        <w:tc>
          <w:tcPr>
            <w:tcW w:w="2518" w:type="dxa"/>
          </w:tcPr>
          <w:p w14:paraId="77AC2598" w14:textId="77777777" w:rsidR="0082460D" w:rsidRPr="006C4628" w:rsidRDefault="0082460D" w:rsidP="00E6040C">
            <w:pPr>
              <w:rPr>
                <w:rFonts w:ascii="Times New Roman" w:hAnsi="Times New Roman" w:cs="Times New Roman"/>
                <w:b/>
                <w:color w:val="000000"/>
                <w:sz w:val="24"/>
                <w:szCs w:val="24"/>
                <w:lang w:val="es-ES"/>
                <w:rPrChange w:id="561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614" w:author="chris" w:date="2015-04-19T12:09:00Z">
                  <w:rPr>
                    <w:rFonts w:ascii="Times New Roman" w:hAnsi="Times New Roman" w:cs="Times New Roman"/>
                    <w:b/>
                    <w:color w:val="000000"/>
                    <w:sz w:val="24"/>
                    <w:szCs w:val="24"/>
                  </w:rPr>
                </w:rPrChange>
              </w:rPr>
              <w:t>Código</w:t>
            </w:r>
          </w:p>
        </w:tc>
        <w:tc>
          <w:tcPr>
            <w:tcW w:w="6515" w:type="dxa"/>
          </w:tcPr>
          <w:p w14:paraId="222B2025" w14:textId="5DEE2C86" w:rsidR="0082460D" w:rsidRPr="006C4628" w:rsidRDefault="00690E2F" w:rsidP="00E6040C">
            <w:pPr>
              <w:rPr>
                <w:rFonts w:ascii="Times New Roman" w:hAnsi="Times New Roman" w:cs="Times New Roman"/>
                <w:b/>
                <w:color w:val="000000"/>
                <w:sz w:val="24"/>
                <w:szCs w:val="24"/>
                <w:lang w:val="es-ES"/>
                <w:rPrChange w:id="561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616" w:author="chris" w:date="2015-04-19T12:09:00Z">
                  <w:rPr>
                    <w:rFonts w:ascii="Times New Roman" w:hAnsi="Times New Roman" w:cs="Times New Roman"/>
                    <w:color w:val="000000"/>
                    <w:sz w:val="24"/>
                    <w:szCs w:val="24"/>
                  </w:rPr>
                </w:rPrChange>
              </w:rPr>
              <w:t>MA_04_02_CO_</w:t>
            </w:r>
            <w:r w:rsidR="0082460D" w:rsidRPr="006C4628">
              <w:rPr>
                <w:rFonts w:ascii="Times New Roman" w:hAnsi="Times New Roman" w:cs="Times New Roman"/>
                <w:color w:val="000000"/>
                <w:sz w:val="24"/>
                <w:szCs w:val="24"/>
                <w:lang w:val="es-ES"/>
                <w:rPrChange w:id="5617" w:author="chris" w:date="2015-04-19T12:09:00Z">
                  <w:rPr>
                    <w:rFonts w:ascii="Times New Roman" w:hAnsi="Times New Roman" w:cs="Times New Roman"/>
                    <w:color w:val="000000"/>
                    <w:sz w:val="24"/>
                    <w:szCs w:val="24"/>
                  </w:rPr>
                </w:rPrChange>
              </w:rPr>
              <w:t>IMG</w:t>
            </w:r>
            <w:r w:rsidR="00182B75" w:rsidRPr="006C4628">
              <w:rPr>
                <w:rFonts w:ascii="Times New Roman" w:hAnsi="Times New Roman" w:cs="Times New Roman"/>
                <w:color w:val="000000"/>
                <w:sz w:val="24"/>
                <w:szCs w:val="24"/>
                <w:lang w:val="es-ES"/>
                <w:rPrChange w:id="5618" w:author="chris" w:date="2015-04-19T12:09:00Z">
                  <w:rPr>
                    <w:rFonts w:ascii="Times New Roman" w:hAnsi="Times New Roman" w:cs="Times New Roman"/>
                    <w:color w:val="000000"/>
                    <w:sz w:val="24"/>
                    <w:szCs w:val="24"/>
                  </w:rPr>
                </w:rPrChange>
              </w:rPr>
              <w:t>200</w:t>
            </w:r>
          </w:p>
        </w:tc>
      </w:tr>
      <w:tr w:rsidR="0082460D" w:rsidRPr="006C4628" w14:paraId="43F77E74" w14:textId="77777777" w:rsidTr="007313AA">
        <w:tc>
          <w:tcPr>
            <w:tcW w:w="2518" w:type="dxa"/>
          </w:tcPr>
          <w:p w14:paraId="35E470F8" w14:textId="77777777" w:rsidR="0082460D" w:rsidRPr="006C4628" w:rsidRDefault="0082460D" w:rsidP="00E6040C">
            <w:pPr>
              <w:rPr>
                <w:rFonts w:ascii="Times New Roman" w:hAnsi="Times New Roman" w:cs="Times New Roman"/>
                <w:color w:val="000000"/>
                <w:sz w:val="24"/>
                <w:szCs w:val="24"/>
                <w:lang w:val="es-ES"/>
                <w:rPrChange w:id="561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620" w:author="chris" w:date="2015-04-19T12:09:00Z">
                  <w:rPr>
                    <w:rFonts w:ascii="Times New Roman" w:hAnsi="Times New Roman" w:cs="Times New Roman"/>
                    <w:b/>
                    <w:color w:val="000000"/>
                    <w:sz w:val="24"/>
                    <w:szCs w:val="24"/>
                  </w:rPr>
                </w:rPrChange>
              </w:rPr>
              <w:t>Descripción</w:t>
            </w:r>
          </w:p>
        </w:tc>
        <w:tc>
          <w:tcPr>
            <w:tcW w:w="6515" w:type="dxa"/>
          </w:tcPr>
          <w:p w14:paraId="55E411A1" w14:textId="1EAC575A" w:rsidR="007313AA" w:rsidRPr="006C4628" w:rsidRDefault="00912F34" w:rsidP="00E6040C">
            <w:pPr>
              <w:rPr>
                <w:rFonts w:ascii="Times New Roman" w:hAnsi="Times New Roman" w:cs="Times New Roman"/>
                <w:color w:val="000000"/>
                <w:sz w:val="24"/>
                <w:szCs w:val="24"/>
                <w:lang w:val="es-ES"/>
                <w:rPrChange w:id="562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22" w:author="chris" w:date="2015-04-19T12:09:00Z">
                  <w:rPr>
                    <w:rFonts w:ascii="Times New Roman" w:hAnsi="Times New Roman" w:cs="Times New Roman"/>
                    <w:color w:val="000000"/>
                    <w:sz w:val="24"/>
                    <w:szCs w:val="24"/>
                  </w:rPr>
                </w:rPrChange>
              </w:rPr>
              <w:t xml:space="preserve">Número 235 escrito en símbolos egipcios. </w:t>
            </w:r>
            <w:r w:rsidR="0082460D" w:rsidRPr="006C4628">
              <w:rPr>
                <w:rFonts w:ascii="Times New Roman" w:hAnsi="Times New Roman" w:cs="Times New Roman"/>
                <w:color w:val="000000"/>
                <w:sz w:val="24"/>
                <w:szCs w:val="24"/>
                <w:lang w:val="es-ES"/>
                <w:rPrChange w:id="5623" w:author="chris" w:date="2015-04-19T12:09:00Z">
                  <w:rPr>
                    <w:rFonts w:ascii="Times New Roman" w:hAnsi="Times New Roman" w:cs="Times New Roman"/>
                    <w:color w:val="000000"/>
                    <w:sz w:val="24"/>
                    <w:szCs w:val="24"/>
                  </w:rPr>
                </w:rPrChange>
              </w:rPr>
              <w:t>.</w:t>
            </w:r>
          </w:p>
          <w:p w14:paraId="17CE9E0E" w14:textId="29853D95" w:rsidR="0082460D" w:rsidRPr="006C4628" w:rsidRDefault="0082460D" w:rsidP="00E6040C">
            <w:pPr>
              <w:rPr>
                <w:rFonts w:ascii="Times New Roman" w:hAnsi="Times New Roman" w:cs="Times New Roman"/>
                <w:color w:val="000000"/>
                <w:sz w:val="24"/>
                <w:szCs w:val="24"/>
                <w:lang w:val="es-ES"/>
                <w:rPrChange w:id="562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25" w:author="chris" w:date="2015-04-19T12:09:00Z">
                  <w:rPr>
                    <w:rFonts w:ascii="Times New Roman" w:hAnsi="Times New Roman" w:cs="Times New Roman"/>
                    <w:color w:val="000000"/>
                    <w:sz w:val="24"/>
                    <w:szCs w:val="24"/>
                  </w:rPr>
                </w:rPrChange>
              </w:rPr>
              <w:t xml:space="preserve"> </w:t>
            </w:r>
          </w:p>
          <w:p w14:paraId="6C924F42" w14:textId="0A912753" w:rsidR="0082460D" w:rsidRPr="006C4628" w:rsidRDefault="001D2F8A" w:rsidP="00E6040C">
            <w:pPr>
              <w:rPr>
                <w:rFonts w:ascii="Times New Roman" w:hAnsi="Times New Roman" w:cs="Times New Roman"/>
                <w:color w:val="000000"/>
                <w:sz w:val="24"/>
                <w:szCs w:val="24"/>
                <w:lang w:val="es-ES"/>
                <w:rPrChange w:id="5626" w:author="chris" w:date="2015-04-19T12:09:00Z">
                  <w:rPr>
                    <w:rFonts w:ascii="Times New Roman" w:hAnsi="Times New Roman" w:cs="Times New Roman"/>
                    <w:color w:val="000000"/>
                    <w:sz w:val="24"/>
                    <w:szCs w:val="24"/>
                  </w:rPr>
                </w:rPrChange>
              </w:rPr>
            </w:pPr>
            <w:r w:rsidRPr="006C4628">
              <w:rPr>
                <w:lang w:val="es-ES"/>
                <w:rPrChange w:id="5627" w:author="chris" w:date="2015-04-19T12:09:00Z">
                  <w:rPr/>
                </w:rPrChange>
              </w:rPr>
              <w:t xml:space="preserve">          </w:t>
            </w:r>
            <w:r w:rsidR="00912F34" w:rsidRPr="006C4628">
              <w:rPr>
                <w:lang w:val="es-ES" w:eastAsia="es-ES"/>
                <w:rPrChange w:id="5628" w:author="chris" w:date="2015-04-19T12:09:00Z">
                  <w:rPr>
                    <w:noProof/>
                    <w:lang w:val="es-ES" w:eastAsia="es-ES"/>
                  </w:rPr>
                </w:rPrChange>
              </w:rPr>
              <w:drawing>
                <wp:inline distT="0" distB="0" distL="0" distR="0" wp14:anchorId="67A9BBDE" wp14:editId="26D7FE7F">
                  <wp:extent cx="971441" cy="534838"/>
                  <wp:effectExtent l="38100" t="38100" r="38735" b="3683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814" t="44746" r="77329" b="38644"/>
                          <a:stretch/>
                        </pic:blipFill>
                        <pic:spPr bwMode="auto">
                          <a:xfrm>
                            <a:off x="0" y="0"/>
                            <a:ext cx="978332" cy="5386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912F34" w:rsidRPr="006C4628">
              <w:rPr>
                <w:lang w:val="es-ES"/>
                <w:rPrChange w:id="5629" w:author="chris" w:date="2015-04-19T12:09:00Z">
                  <w:rPr/>
                </w:rPrChange>
              </w:rPr>
              <w:t xml:space="preserve">                    </w:t>
            </w:r>
            <w:r w:rsidR="00912F34" w:rsidRPr="006C4628">
              <w:rPr>
                <w:lang w:val="es-ES" w:eastAsia="es-ES"/>
                <w:rPrChange w:id="5630" w:author="chris" w:date="2015-04-19T12:09:00Z">
                  <w:rPr>
                    <w:noProof/>
                    <w:lang w:val="es-ES" w:eastAsia="es-ES"/>
                  </w:rPr>
                </w:rPrChange>
              </w:rPr>
              <w:drawing>
                <wp:inline distT="0" distB="0" distL="0" distR="0" wp14:anchorId="0E654A1B" wp14:editId="3110333E">
                  <wp:extent cx="1002778" cy="552091"/>
                  <wp:effectExtent l="19050" t="19050" r="26035" b="196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4577" t="44746" r="56566" b="38644"/>
                          <a:stretch/>
                        </pic:blipFill>
                        <pic:spPr bwMode="auto">
                          <a:xfrm>
                            <a:off x="0" y="0"/>
                            <a:ext cx="1009387" cy="5557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82460D" w:rsidRPr="006C4628" w14:paraId="08F0267B" w14:textId="77777777" w:rsidTr="007313AA">
        <w:tc>
          <w:tcPr>
            <w:tcW w:w="2518" w:type="dxa"/>
          </w:tcPr>
          <w:p w14:paraId="08BAFC24" w14:textId="77777777" w:rsidR="0082460D" w:rsidRPr="006C4628" w:rsidRDefault="0082460D" w:rsidP="00E6040C">
            <w:pPr>
              <w:rPr>
                <w:rFonts w:ascii="Times New Roman" w:hAnsi="Times New Roman" w:cs="Times New Roman"/>
                <w:color w:val="000000"/>
                <w:sz w:val="24"/>
                <w:szCs w:val="24"/>
                <w:lang w:val="es-ES"/>
                <w:rPrChange w:id="563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632" w:author="chris" w:date="2015-04-19T12:09:00Z">
                  <w:rPr>
                    <w:rFonts w:ascii="Times New Roman" w:hAnsi="Times New Roman" w:cs="Times New Roman"/>
                    <w:b/>
                    <w:color w:val="000000"/>
                    <w:sz w:val="24"/>
                    <w:szCs w:val="24"/>
                  </w:rPr>
                </w:rPrChange>
              </w:rPr>
              <w:t xml:space="preserve">Código </w:t>
            </w:r>
            <w:proofErr w:type="spellStart"/>
            <w:r w:rsidRPr="006C4628">
              <w:rPr>
                <w:rFonts w:ascii="Times New Roman" w:hAnsi="Times New Roman" w:cs="Times New Roman"/>
                <w:b/>
                <w:color w:val="000000"/>
                <w:sz w:val="24"/>
                <w:szCs w:val="24"/>
                <w:lang w:val="es-ES"/>
                <w:rPrChange w:id="5633"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634"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635"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636" w:author="chris" w:date="2015-04-19T12:09:00Z">
                  <w:rPr>
                    <w:rFonts w:ascii="Times New Roman" w:hAnsi="Times New Roman" w:cs="Times New Roman"/>
                    <w:b/>
                    <w:color w:val="000000"/>
                    <w:sz w:val="24"/>
                    <w:szCs w:val="24"/>
                  </w:rPr>
                </w:rPrChange>
              </w:rPr>
              <w:t>)</w:t>
            </w:r>
          </w:p>
        </w:tc>
        <w:tc>
          <w:tcPr>
            <w:tcW w:w="6515" w:type="dxa"/>
          </w:tcPr>
          <w:p w14:paraId="086795F2" w14:textId="3DF23C41" w:rsidR="0082460D" w:rsidRPr="006C4628" w:rsidRDefault="00912F34" w:rsidP="00E6040C">
            <w:pPr>
              <w:rPr>
                <w:rFonts w:ascii="Times New Roman" w:hAnsi="Times New Roman" w:cs="Times New Roman"/>
                <w:color w:val="000000"/>
                <w:sz w:val="24"/>
                <w:szCs w:val="24"/>
                <w:lang w:val="es-ES"/>
                <w:rPrChange w:id="563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38" w:author="chris" w:date="2015-04-19T12:09:00Z">
                  <w:rPr>
                    <w:rFonts w:ascii="Times New Roman" w:hAnsi="Times New Roman" w:cs="Times New Roman"/>
                    <w:color w:val="000000"/>
                    <w:sz w:val="24"/>
                    <w:szCs w:val="24"/>
                  </w:rPr>
                </w:rPrChange>
              </w:rPr>
              <w:t xml:space="preserve">5°ESO/Matemáticas/Los números naturales/7 Ejercitación y competencias/Practica: </w:t>
            </w:r>
            <w:ins w:id="5639" w:author="chris" w:date="2015-04-19T13:56:00Z">
              <w:r w:rsidR="00A45DA4">
                <w:rPr>
                  <w:rFonts w:ascii="Times New Roman" w:hAnsi="Times New Roman" w:cs="Times New Roman"/>
                  <w:color w:val="000000"/>
                  <w:sz w:val="24"/>
                  <w:szCs w:val="24"/>
                  <w:lang w:val="es-ES"/>
                </w:rPr>
                <w:t>c</w:t>
              </w:r>
            </w:ins>
            <w:del w:id="5640" w:author="chris" w:date="2015-04-19T13:56:00Z">
              <w:r w:rsidRPr="006C4628" w:rsidDel="00A45DA4">
                <w:rPr>
                  <w:rFonts w:ascii="Times New Roman" w:hAnsi="Times New Roman" w:cs="Times New Roman"/>
                  <w:color w:val="000000"/>
                  <w:sz w:val="24"/>
                  <w:szCs w:val="24"/>
                  <w:lang w:val="es-ES"/>
                  <w:rPrChange w:id="5641" w:author="chris" w:date="2015-04-19T12:09:00Z">
                    <w:rPr>
                      <w:rFonts w:ascii="Times New Roman" w:hAnsi="Times New Roman" w:cs="Times New Roman"/>
                      <w:color w:val="000000"/>
                      <w:sz w:val="24"/>
                      <w:szCs w:val="24"/>
                    </w:rPr>
                  </w:rPrChange>
                </w:rPr>
                <w:delText>C</w:delText>
              </w:r>
            </w:del>
            <w:r w:rsidRPr="006C4628">
              <w:rPr>
                <w:rFonts w:ascii="Times New Roman" w:hAnsi="Times New Roman" w:cs="Times New Roman"/>
                <w:color w:val="000000"/>
                <w:sz w:val="24"/>
                <w:szCs w:val="24"/>
                <w:lang w:val="es-ES"/>
                <w:rPrChange w:id="5642" w:author="chris" w:date="2015-04-19T12:09:00Z">
                  <w:rPr>
                    <w:rFonts w:ascii="Times New Roman" w:hAnsi="Times New Roman" w:cs="Times New Roman"/>
                    <w:color w:val="000000"/>
                    <w:sz w:val="24"/>
                    <w:szCs w:val="24"/>
                  </w:rPr>
                </w:rPrChange>
              </w:rPr>
              <w:t>ompetencias</w:t>
            </w:r>
            <w:ins w:id="5643" w:author="chris" w:date="2015-04-19T13:56:00Z">
              <w:r w:rsidR="00A45DA4">
                <w:rPr>
                  <w:rFonts w:ascii="Times New Roman" w:hAnsi="Times New Roman" w:cs="Times New Roman"/>
                  <w:color w:val="000000"/>
                  <w:sz w:val="24"/>
                  <w:szCs w:val="24"/>
                  <w:lang w:val="es-ES"/>
                </w:rPr>
                <w:t>,</w:t>
              </w:r>
            </w:ins>
            <w:del w:id="5644" w:author="chris" w:date="2015-04-19T13:56:00Z">
              <w:r w:rsidRPr="006C4628" w:rsidDel="00A45DA4">
                <w:rPr>
                  <w:rFonts w:ascii="Times New Roman" w:hAnsi="Times New Roman" w:cs="Times New Roman"/>
                  <w:color w:val="000000"/>
                  <w:sz w:val="24"/>
                  <w:szCs w:val="24"/>
                  <w:lang w:val="es-ES"/>
                  <w:rPrChange w:id="5645" w:author="chris" w:date="2015-04-19T12:09:00Z">
                    <w:rPr>
                      <w:rFonts w:ascii="Times New Roman" w:hAnsi="Times New Roman" w:cs="Times New Roman"/>
                      <w:color w:val="000000"/>
                      <w:sz w:val="24"/>
                      <w:szCs w:val="24"/>
                    </w:rPr>
                  </w:rPrChange>
                </w:rPr>
                <w:delText>:</w:delText>
              </w:r>
            </w:del>
            <w:r w:rsidRPr="006C4628">
              <w:rPr>
                <w:rFonts w:ascii="Times New Roman" w:hAnsi="Times New Roman" w:cs="Times New Roman"/>
                <w:color w:val="000000"/>
                <w:sz w:val="24"/>
                <w:szCs w:val="24"/>
                <w:lang w:val="es-ES"/>
                <w:rPrChange w:id="5646" w:author="chris" w:date="2015-04-19T12:09:00Z">
                  <w:rPr>
                    <w:rFonts w:ascii="Times New Roman" w:hAnsi="Times New Roman" w:cs="Times New Roman"/>
                    <w:color w:val="000000"/>
                    <w:sz w:val="24"/>
                    <w:szCs w:val="24"/>
                  </w:rPr>
                </w:rPrChange>
              </w:rPr>
              <w:t xml:space="preserve"> estudio del sistema de numeración egipcio/Pestaña: presentación/Segunda imagen</w:t>
            </w:r>
          </w:p>
        </w:tc>
      </w:tr>
      <w:tr w:rsidR="0082460D" w:rsidRPr="006C4628" w14:paraId="4C62BBAD" w14:textId="77777777" w:rsidTr="007313AA">
        <w:tc>
          <w:tcPr>
            <w:tcW w:w="2518" w:type="dxa"/>
          </w:tcPr>
          <w:p w14:paraId="0000EDB1" w14:textId="77777777" w:rsidR="0082460D" w:rsidRPr="006C4628" w:rsidRDefault="0082460D" w:rsidP="00E6040C">
            <w:pPr>
              <w:rPr>
                <w:rFonts w:ascii="Times New Roman" w:hAnsi="Times New Roman" w:cs="Times New Roman"/>
                <w:color w:val="000000"/>
                <w:sz w:val="24"/>
                <w:szCs w:val="24"/>
                <w:lang w:val="es-ES"/>
                <w:rPrChange w:id="564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648" w:author="chris" w:date="2015-04-19T12:09:00Z">
                  <w:rPr>
                    <w:rFonts w:ascii="Times New Roman" w:hAnsi="Times New Roman" w:cs="Times New Roman"/>
                    <w:b/>
                    <w:color w:val="000000"/>
                    <w:sz w:val="24"/>
                    <w:szCs w:val="24"/>
                  </w:rPr>
                </w:rPrChange>
              </w:rPr>
              <w:t>Pie de imagen</w:t>
            </w:r>
          </w:p>
        </w:tc>
        <w:tc>
          <w:tcPr>
            <w:tcW w:w="6515" w:type="dxa"/>
          </w:tcPr>
          <w:p w14:paraId="3EAB4AD6" w14:textId="0B21D573" w:rsidR="0082460D" w:rsidRPr="006C4628" w:rsidRDefault="00812DAF" w:rsidP="00E6040C">
            <w:pPr>
              <w:rPr>
                <w:rFonts w:ascii="Times New Roman" w:hAnsi="Times New Roman" w:cs="Times New Roman"/>
                <w:color w:val="000000"/>
                <w:sz w:val="24"/>
                <w:szCs w:val="24"/>
                <w:lang w:val="es-ES"/>
                <w:rPrChange w:id="564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50" w:author="chris" w:date="2015-04-19T12:09:00Z">
                  <w:rPr>
                    <w:rFonts w:ascii="Times New Roman" w:hAnsi="Times New Roman" w:cs="Times New Roman"/>
                    <w:color w:val="000000"/>
                    <w:sz w:val="24"/>
                    <w:szCs w:val="24"/>
                  </w:rPr>
                </w:rPrChange>
              </w:rPr>
              <w:t xml:space="preserve">Dos formas en las que se puede escribir el número 235 en el sistema de numeración egipcio. </w:t>
            </w:r>
            <w:r w:rsidR="00D248F1" w:rsidRPr="006C4628">
              <w:rPr>
                <w:rFonts w:ascii="Times New Roman" w:hAnsi="Times New Roman" w:cs="Times New Roman"/>
                <w:color w:val="000000"/>
                <w:sz w:val="24"/>
                <w:szCs w:val="24"/>
                <w:lang w:val="es-ES"/>
                <w:rPrChange w:id="5651" w:author="chris" w:date="2015-04-19T12:09:00Z">
                  <w:rPr>
                    <w:rFonts w:ascii="Times New Roman" w:hAnsi="Times New Roman" w:cs="Times New Roman"/>
                    <w:color w:val="000000"/>
                    <w:sz w:val="24"/>
                    <w:szCs w:val="24"/>
                  </w:rPr>
                </w:rPrChange>
              </w:rPr>
              <w:t xml:space="preserve"> </w:t>
            </w:r>
            <w:r w:rsidR="0082460D" w:rsidRPr="006C4628">
              <w:rPr>
                <w:rFonts w:ascii="Times New Roman" w:hAnsi="Times New Roman" w:cs="Times New Roman"/>
                <w:color w:val="000000"/>
                <w:sz w:val="24"/>
                <w:szCs w:val="24"/>
                <w:lang w:val="es-ES"/>
                <w:rPrChange w:id="5652" w:author="chris" w:date="2015-04-19T12:09:00Z">
                  <w:rPr>
                    <w:rFonts w:ascii="Times New Roman" w:hAnsi="Times New Roman" w:cs="Times New Roman"/>
                    <w:color w:val="000000"/>
                    <w:sz w:val="24"/>
                    <w:szCs w:val="24"/>
                  </w:rPr>
                </w:rPrChange>
              </w:rPr>
              <w:t xml:space="preserve"> </w:t>
            </w:r>
          </w:p>
        </w:tc>
      </w:tr>
    </w:tbl>
    <w:p w14:paraId="4168FE51" w14:textId="77777777" w:rsidR="0082460D" w:rsidRPr="006C4628" w:rsidRDefault="0082460D" w:rsidP="00E6040C">
      <w:pPr>
        <w:tabs>
          <w:tab w:val="left" w:pos="2805"/>
        </w:tabs>
        <w:spacing w:after="0"/>
        <w:rPr>
          <w:rFonts w:ascii="Arial" w:hAnsi="Arial" w:cs="Arial"/>
          <w:color w:val="000000"/>
          <w:lang w:val="es-ES"/>
          <w:rPrChange w:id="5653"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4142EE" w:rsidRPr="006C4628" w14:paraId="1940665B" w14:textId="77777777" w:rsidTr="004357DB">
        <w:tc>
          <w:tcPr>
            <w:tcW w:w="9033" w:type="dxa"/>
            <w:gridSpan w:val="2"/>
            <w:shd w:val="clear" w:color="auto" w:fill="000000" w:themeFill="text1"/>
          </w:tcPr>
          <w:p w14:paraId="3478CC3F" w14:textId="77777777" w:rsidR="004142EE" w:rsidRPr="006C4628" w:rsidRDefault="004142EE" w:rsidP="00E6040C">
            <w:pPr>
              <w:jc w:val="center"/>
              <w:rPr>
                <w:rFonts w:ascii="Times New Roman" w:hAnsi="Times New Roman" w:cs="Times New Roman"/>
                <w:b/>
                <w:color w:val="FFFFFF" w:themeColor="background1"/>
                <w:sz w:val="24"/>
                <w:szCs w:val="24"/>
                <w:lang w:val="es-ES"/>
                <w:rPrChange w:id="5654"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655" w:author="chris" w:date="2015-04-19T12:09:00Z">
                  <w:rPr>
                    <w:rFonts w:ascii="Times New Roman" w:hAnsi="Times New Roman" w:cs="Times New Roman"/>
                    <w:b/>
                    <w:color w:val="FFFFFF" w:themeColor="background1"/>
                    <w:sz w:val="24"/>
                    <w:szCs w:val="24"/>
                  </w:rPr>
                </w:rPrChange>
              </w:rPr>
              <w:t>Practica: recurso nuevo</w:t>
            </w:r>
          </w:p>
        </w:tc>
      </w:tr>
      <w:tr w:rsidR="004142EE" w:rsidRPr="006C4628" w14:paraId="7780FC37" w14:textId="77777777" w:rsidTr="004357DB">
        <w:tc>
          <w:tcPr>
            <w:tcW w:w="2518" w:type="dxa"/>
          </w:tcPr>
          <w:p w14:paraId="56A35FE3" w14:textId="77777777" w:rsidR="004142EE" w:rsidRPr="006C4628" w:rsidRDefault="004142EE" w:rsidP="00E6040C">
            <w:pPr>
              <w:rPr>
                <w:rFonts w:ascii="Times New Roman" w:hAnsi="Times New Roman" w:cs="Times New Roman"/>
                <w:b/>
                <w:color w:val="000000"/>
                <w:sz w:val="24"/>
                <w:szCs w:val="24"/>
                <w:lang w:val="es-ES"/>
                <w:rPrChange w:id="565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657" w:author="chris" w:date="2015-04-19T12:09:00Z">
                  <w:rPr>
                    <w:rFonts w:ascii="Times New Roman" w:hAnsi="Times New Roman" w:cs="Times New Roman"/>
                    <w:b/>
                    <w:color w:val="000000"/>
                    <w:sz w:val="24"/>
                    <w:szCs w:val="24"/>
                  </w:rPr>
                </w:rPrChange>
              </w:rPr>
              <w:t>Código</w:t>
            </w:r>
          </w:p>
        </w:tc>
        <w:tc>
          <w:tcPr>
            <w:tcW w:w="6515" w:type="dxa"/>
          </w:tcPr>
          <w:p w14:paraId="54A27575" w14:textId="3E4CAA4E" w:rsidR="004142EE" w:rsidRPr="006C4628" w:rsidRDefault="00690E2F" w:rsidP="00E6040C">
            <w:pPr>
              <w:rPr>
                <w:rFonts w:ascii="Times New Roman" w:hAnsi="Times New Roman" w:cs="Times New Roman"/>
                <w:b/>
                <w:color w:val="000000"/>
                <w:sz w:val="24"/>
                <w:szCs w:val="24"/>
                <w:lang w:val="es-ES"/>
                <w:rPrChange w:id="565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659" w:author="chris" w:date="2015-04-19T12:09:00Z">
                  <w:rPr>
                    <w:rFonts w:ascii="Times New Roman" w:hAnsi="Times New Roman" w:cs="Times New Roman"/>
                    <w:color w:val="000000"/>
                    <w:sz w:val="24"/>
                    <w:szCs w:val="24"/>
                  </w:rPr>
                </w:rPrChange>
              </w:rPr>
              <w:t>MA_04_02_CO_</w:t>
            </w:r>
            <w:r w:rsidR="004142EE" w:rsidRPr="006C4628">
              <w:rPr>
                <w:rFonts w:ascii="Times New Roman" w:hAnsi="Times New Roman" w:cs="Times New Roman"/>
                <w:color w:val="000000"/>
                <w:sz w:val="24"/>
                <w:szCs w:val="24"/>
                <w:lang w:val="es-ES"/>
                <w:rPrChange w:id="5660" w:author="chris" w:date="2015-04-19T12:09:00Z">
                  <w:rPr>
                    <w:rFonts w:ascii="Times New Roman" w:hAnsi="Times New Roman" w:cs="Times New Roman"/>
                    <w:color w:val="000000"/>
                    <w:sz w:val="24"/>
                    <w:szCs w:val="24"/>
                  </w:rPr>
                </w:rPrChange>
              </w:rPr>
              <w:t>REC320</w:t>
            </w:r>
          </w:p>
        </w:tc>
      </w:tr>
      <w:tr w:rsidR="004142EE" w:rsidRPr="006C4628" w14:paraId="25D42F61" w14:textId="77777777" w:rsidTr="004357DB">
        <w:tc>
          <w:tcPr>
            <w:tcW w:w="2518" w:type="dxa"/>
          </w:tcPr>
          <w:p w14:paraId="2A58CDB5" w14:textId="77777777" w:rsidR="004142EE" w:rsidRPr="006C4628" w:rsidRDefault="004142EE" w:rsidP="00E6040C">
            <w:pPr>
              <w:rPr>
                <w:rFonts w:ascii="Times New Roman" w:hAnsi="Times New Roman" w:cs="Times New Roman"/>
                <w:color w:val="000000"/>
                <w:sz w:val="24"/>
                <w:szCs w:val="24"/>
                <w:lang w:val="es-ES"/>
                <w:rPrChange w:id="566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662" w:author="chris" w:date="2015-04-19T12:09:00Z">
                  <w:rPr>
                    <w:rFonts w:ascii="Times New Roman" w:hAnsi="Times New Roman" w:cs="Times New Roman"/>
                    <w:b/>
                    <w:color w:val="000000"/>
                    <w:sz w:val="24"/>
                    <w:szCs w:val="24"/>
                  </w:rPr>
                </w:rPrChange>
              </w:rPr>
              <w:t>Título</w:t>
            </w:r>
          </w:p>
        </w:tc>
        <w:tc>
          <w:tcPr>
            <w:tcW w:w="6515" w:type="dxa"/>
          </w:tcPr>
          <w:p w14:paraId="2BD858D2" w14:textId="5FF278A0" w:rsidR="004142EE" w:rsidRPr="006C4628" w:rsidRDefault="00D743BE" w:rsidP="00E6040C">
            <w:pPr>
              <w:rPr>
                <w:rFonts w:ascii="Times New Roman" w:hAnsi="Times New Roman" w:cs="Times New Roman"/>
                <w:color w:val="000000"/>
                <w:sz w:val="24"/>
                <w:szCs w:val="24"/>
                <w:lang w:val="es-ES"/>
                <w:rPrChange w:id="566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64" w:author="chris" w:date="2015-04-19T12:09:00Z">
                  <w:rPr>
                    <w:rFonts w:ascii="Times New Roman" w:hAnsi="Times New Roman" w:cs="Times New Roman"/>
                    <w:color w:val="000000"/>
                    <w:sz w:val="24"/>
                    <w:szCs w:val="24"/>
                  </w:rPr>
                </w:rPrChange>
              </w:rPr>
              <w:t>Practicar s</w:t>
            </w:r>
            <w:r w:rsidR="004142EE" w:rsidRPr="006C4628">
              <w:rPr>
                <w:rFonts w:ascii="Times New Roman" w:hAnsi="Times New Roman" w:cs="Times New Roman"/>
                <w:color w:val="000000"/>
                <w:sz w:val="24"/>
                <w:szCs w:val="24"/>
                <w:lang w:val="es-ES"/>
                <w:rPrChange w:id="5665" w:author="chris" w:date="2015-04-19T12:09:00Z">
                  <w:rPr>
                    <w:rFonts w:ascii="Times New Roman" w:hAnsi="Times New Roman" w:cs="Times New Roman"/>
                    <w:color w:val="000000"/>
                    <w:sz w:val="24"/>
                    <w:szCs w:val="24"/>
                  </w:rPr>
                </w:rPrChange>
              </w:rPr>
              <w:t>istema de numeración egipcio</w:t>
            </w:r>
          </w:p>
        </w:tc>
      </w:tr>
      <w:tr w:rsidR="004142EE" w:rsidRPr="006C4628" w14:paraId="79039DDB" w14:textId="77777777" w:rsidTr="004357DB">
        <w:tc>
          <w:tcPr>
            <w:tcW w:w="2518" w:type="dxa"/>
          </w:tcPr>
          <w:p w14:paraId="582A73D4" w14:textId="77777777" w:rsidR="004142EE" w:rsidRPr="006C4628" w:rsidRDefault="004142EE" w:rsidP="00E6040C">
            <w:pPr>
              <w:rPr>
                <w:rFonts w:ascii="Times New Roman" w:hAnsi="Times New Roman" w:cs="Times New Roman"/>
                <w:color w:val="000000"/>
                <w:sz w:val="24"/>
                <w:szCs w:val="24"/>
                <w:lang w:val="es-ES"/>
                <w:rPrChange w:id="5666"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667" w:author="chris" w:date="2015-04-19T12:09:00Z">
                  <w:rPr>
                    <w:rFonts w:ascii="Times New Roman" w:hAnsi="Times New Roman" w:cs="Times New Roman"/>
                    <w:b/>
                    <w:color w:val="000000"/>
                    <w:sz w:val="24"/>
                    <w:szCs w:val="24"/>
                  </w:rPr>
                </w:rPrChange>
              </w:rPr>
              <w:t>Descripción</w:t>
            </w:r>
          </w:p>
        </w:tc>
        <w:tc>
          <w:tcPr>
            <w:tcW w:w="6515" w:type="dxa"/>
          </w:tcPr>
          <w:p w14:paraId="6FAA72D1" w14:textId="4CE915BA" w:rsidR="004142EE" w:rsidRPr="006C4628" w:rsidRDefault="004142EE" w:rsidP="00E6040C">
            <w:pPr>
              <w:rPr>
                <w:rFonts w:ascii="Times New Roman" w:hAnsi="Times New Roman" w:cs="Times New Roman"/>
                <w:color w:val="000000"/>
                <w:sz w:val="24"/>
                <w:szCs w:val="24"/>
                <w:lang w:val="es-ES"/>
                <w:rPrChange w:id="566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669" w:author="chris" w:date="2015-04-19T12:09:00Z">
                  <w:rPr>
                    <w:rFonts w:ascii="Times New Roman" w:hAnsi="Times New Roman" w:cs="Times New Roman"/>
                    <w:color w:val="000000"/>
                    <w:sz w:val="24"/>
                    <w:szCs w:val="24"/>
                  </w:rPr>
                </w:rPrChange>
              </w:rPr>
              <w:t xml:space="preserve">Actividad para practicar el sistema de numeración egipcio. </w:t>
            </w:r>
          </w:p>
        </w:tc>
      </w:tr>
    </w:tbl>
    <w:p w14:paraId="1304A69F" w14:textId="77777777" w:rsidR="004142EE" w:rsidRPr="006C4628" w:rsidRDefault="004142EE" w:rsidP="00E6040C">
      <w:pPr>
        <w:tabs>
          <w:tab w:val="left" w:pos="2805"/>
        </w:tabs>
        <w:spacing w:after="0"/>
        <w:rPr>
          <w:rFonts w:ascii="Arial" w:hAnsi="Arial" w:cs="Arial"/>
          <w:color w:val="000000"/>
          <w:lang w:val="es-ES"/>
          <w:rPrChange w:id="5670" w:author="chris" w:date="2015-04-19T12:09:00Z">
            <w:rPr>
              <w:rFonts w:ascii="Arial" w:hAnsi="Arial" w:cs="Arial"/>
              <w:color w:val="000000"/>
            </w:rPr>
          </w:rPrChange>
        </w:rPr>
      </w:pPr>
    </w:p>
    <w:p w14:paraId="45F158BF" w14:textId="191193AC" w:rsidR="00AE0AC2" w:rsidRPr="006C4628" w:rsidRDefault="00AE0AC2" w:rsidP="00E6040C">
      <w:pPr>
        <w:spacing w:after="0"/>
        <w:rPr>
          <w:rFonts w:ascii="Arial" w:hAnsi="Arial" w:cs="Arial"/>
          <w:b/>
          <w:lang w:val="es-ES"/>
          <w:rPrChange w:id="5671" w:author="chris" w:date="2015-04-19T12:09:00Z">
            <w:rPr>
              <w:rFonts w:ascii="Arial" w:hAnsi="Arial" w:cs="Arial"/>
              <w:b/>
            </w:rPr>
          </w:rPrChange>
        </w:rPr>
      </w:pPr>
      <w:r w:rsidRPr="006C4628">
        <w:rPr>
          <w:rFonts w:ascii="Arial" w:hAnsi="Arial" w:cs="Arial"/>
          <w:highlight w:val="yellow"/>
          <w:lang w:val="es-ES"/>
          <w:rPrChange w:id="5672" w:author="chris" w:date="2015-04-19T12:09:00Z">
            <w:rPr>
              <w:rFonts w:ascii="Arial" w:hAnsi="Arial" w:cs="Arial"/>
              <w:highlight w:val="yellow"/>
            </w:rPr>
          </w:rPrChange>
        </w:rPr>
        <w:t>[SECCIÓN 2]</w:t>
      </w:r>
      <w:r w:rsidRPr="006C4628">
        <w:rPr>
          <w:rFonts w:ascii="Arial" w:hAnsi="Arial" w:cs="Arial"/>
          <w:lang w:val="es-ES"/>
          <w:rPrChange w:id="5673" w:author="chris" w:date="2015-04-19T12:09:00Z">
            <w:rPr>
              <w:rFonts w:ascii="Arial" w:hAnsi="Arial" w:cs="Arial"/>
            </w:rPr>
          </w:rPrChange>
        </w:rPr>
        <w:t xml:space="preserve"> </w:t>
      </w:r>
      <w:r w:rsidRPr="006C4628">
        <w:rPr>
          <w:rFonts w:ascii="Arial" w:hAnsi="Arial" w:cs="Arial"/>
          <w:b/>
          <w:lang w:val="es-ES"/>
          <w:rPrChange w:id="5674" w:author="chris" w:date="2015-04-19T12:09:00Z">
            <w:rPr>
              <w:rFonts w:ascii="Arial" w:hAnsi="Arial" w:cs="Arial"/>
              <w:b/>
            </w:rPr>
          </w:rPrChange>
        </w:rPr>
        <w:t xml:space="preserve">3.2 Sistema de numeración </w:t>
      </w:r>
      <w:ins w:id="5675" w:author="chris" w:date="2015-04-19T14:09:00Z">
        <w:r w:rsidR="00F21484">
          <w:rPr>
            <w:rFonts w:ascii="Arial" w:hAnsi="Arial" w:cs="Arial"/>
            <w:b/>
            <w:lang w:val="es-ES"/>
          </w:rPr>
          <w:t>r</w:t>
        </w:r>
      </w:ins>
      <w:del w:id="5676" w:author="chris" w:date="2015-04-19T14:09:00Z">
        <w:r w:rsidRPr="006C4628" w:rsidDel="00F21484">
          <w:rPr>
            <w:rFonts w:ascii="Arial" w:hAnsi="Arial" w:cs="Arial"/>
            <w:b/>
            <w:lang w:val="es-ES"/>
            <w:rPrChange w:id="5677" w:author="chris" w:date="2015-04-19T12:09:00Z">
              <w:rPr>
                <w:rFonts w:ascii="Arial" w:hAnsi="Arial" w:cs="Arial"/>
                <w:b/>
              </w:rPr>
            </w:rPrChange>
          </w:rPr>
          <w:delText>R</w:delText>
        </w:r>
      </w:del>
      <w:r w:rsidRPr="006C4628">
        <w:rPr>
          <w:rFonts w:ascii="Arial" w:hAnsi="Arial" w:cs="Arial"/>
          <w:b/>
          <w:lang w:val="es-ES"/>
          <w:rPrChange w:id="5678" w:author="chris" w:date="2015-04-19T12:09:00Z">
            <w:rPr>
              <w:rFonts w:ascii="Arial" w:hAnsi="Arial" w:cs="Arial"/>
              <w:b/>
            </w:rPr>
          </w:rPrChange>
        </w:rPr>
        <w:t>omano</w:t>
      </w:r>
    </w:p>
    <w:p w14:paraId="64FB6E07" w14:textId="77777777" w:rsidR="00CA7EB6" w:rsidRPr="006C4628" w:rsidRDefault="00CA7EB6" w:rsidP="00E6040C">
      <w:pPr>
        <w:pStyle w:val="u"/>
        <w:shd w:val="clear" w:color="auto" w:fill="FFFFFF"/>
        <w:spacing w:before="0" w:beforeAutospacing="0" w:after="0" w:afterAutospacing="0" w:line="345" w:lineRule="atLeast"/>
        <w:rPr>
          <w:rStyle w:val="un"/>
          <w:rFonts w:ascii="Arial" w:hAnsi="Arial" w:cs="Arial"/>
          <w:lang w:val="es-ES"/>
          <w:rPrChange w:id="5679" w:author="chris" w:date="2015-04-19T12:09:00Z">
            <w:rPr>
              <w:rStyle w:val="un"/>
              <w:rFonts w:ascii="Arial" w:hAnsi="Arial" w:cs="Arial"/>
            </w:rPr>
          </w:rPrChange>
        </w:rPr>
      </w:pPr>
    </w:p>
    <w:p w14:paraId="6EB0D433" w14:textId="00942C19" w:rsidR="006D047D" w:rsidRPr="006C4628" w:rsidRDefault="006D047D" w:rsidP="00E6040C">
      <w:pPr>
        <w:pStyle w:val="u"/>
        <w:shd w:val="clear" w:color="auto" w:fill="FFFFFF"/>
        <w:spacing w:before="0" w:beforeAutospacing="0" w:after="0" w:afterAutospacing="0" w:line="345" w:lineRule="atLeast"/>
        <w:rPr>
          <w:rStyle w:val="un"/>
          <w:rFonts w:ascii="Arial" w:hAnsi="Arial" w:cs="Arial"/>
          <w:lang w:val="es-ES"/>
          <w:rPrChange w:id="5680" w:author="chris" w:date="2015-04-19T12:09:00Z">
            <w:rPr>
              <w:rStyle w:val="un"/>
              <w:rFonts w:ascii="Arial" w:hAnsi="Arial" w:cs="Arial"/>
            </w:rPr>
          </w:rPrChange>
        </w:rPr>
      </w:pPr>
      <w:r w:rsidRPr="006C4628">
        <w:rPr>
          <w:rStyle w:val="un"/>
          <w:rFonts w:ascii="Arial" w:hAnsi="Arial" w:cs="Arial"/>
          <w:lang w:val="es-ES"/>
          <w:rPrChange w:id="5681" w:author="chris" w:date="2015-04-19T12:09:00Z">
            <w:rPr>
              <w:rStyle w:val="un"/>
              <w:rFonts w:ascii="Arial" w:hAnsi="Arial" w:cs="Arial"/>
            </w:rPr>
          </w:rPrChange>
        </w:rPr>
        <w:t>En la antigua Roma se utilizaba un</w:t>
      </w:r>
      <w:r w:rsidRPr="006C4628">
        <w:rPr>
          <w:rStyle w:val="apple-converted-space"/>
          <w:rFonts w:ascii="Arial" w:hAnsi="Arial" w:cs="Arial"/>
          <w:lang w:val="es-ES"/>
          <w:rPrChange w:id="5682" w:author="chris" w:date="2015-04-19T12:09:00Z">
            <w:rPr>
              <w:rStyle w:val="apple-converted-space"/>
              <w:rFonts w:ascii="Arial" w:hAnsi="Arial" w:cs="Arial"/>
            </w:rPr>
          </w:rPrChange>
        </w:rPr>
        <w:t> </w:t>
      </w:r>
      <w:r w:rsidRPr="006C4628">
        <w:rPr>
          <w:rStyle w:val="Textoennegrita"/>
          <w:rFonts w:ascii="Arial" w:hAnsi="Arial" w:cs="Arial"/>
          <w:lang w:val="es-ES"/>
          <w:rPrChange w:id="5683" w:author="chris" w:date="2015-04-19T12:09:00Z">
            <w:rPr>
              <w:rStyle w:val="Textoennegrita"/>
              <w:rFonts w:ascii="Arial" w:hAnsi="Arial" w:cs="Arial"/>
            </w:rPr>
          </w:rPrChange>
        </w:rPr>
        <w:t>sistema de numeración</w:t>
      </w:r>
      <w:r w:rsidRPr="006C4628">
        <w:rPr>
          <w:rStyle w:val="apple-converted-space"/>
          <w:rFonts w:ascii="Arial" w:hAnsi="Arial" w:cs="Arial"/>
          <w:lang w:val="es-ES"/>
          <w:rPrChange w:id="5684" w:author="chris" w:date="2015-04-19T12:09:00Z">
            <w:rPr>
              <w:rStyle w:val="apple-converted-space"/>
              <w:rFonts w:ascii="Arial" w:hAnsi="Arial" w:cs="Arial"/>
            </w:rPr>
          </w:rPrChange>
        </w:rPr>
        <w:t> </w:t>
      </w:r>
      <w:r w:rsidRPr="006C4628">
        <w:rPr>
          <w:rStyle w:val="un"/>
          <w:rFonts w:ascii="Arial" w:hAnsi="Arial" w:cs="Arial"/>
          <w:lang w:val="es-ES"/>
          <w:rPrChange w:id="5685" w:author="chris" w:date="2015-04-19T12:09:00Z">
            <w:rPr>
              <w:rStyle w:val="un"/>
              <w:rFonts w:ascii="Arial" w:hAnsi="Arial" w:cs="Arial"/>
            </w:rPr>
          </w:rPrChange>
        </w:rPr>
        <w:t>en el que se</w:t>
      </w:r>
      <w:r w:rsidR="00CA7EB6" w:rsidRPr="006C4628">
        <w:rPr>
          <w:rStyle w:val="un"/>
          <w:rFonts w:ascii="Arial" w:hAnsi="Arial" w:cs="Arial"/>
          <w:lang w:val="es-ES"/>
          <w:rPrChange w:id="5686" w:author="chris" w:date="2015-04-19T12:09:00Z">
            <w:rPr>
              <w:rStyle w:val="un"/>
              <w:rFonts w:ascii="Arial" w:hAnsi="Arial" w:cs="Arial"/>
            </w:rPr>
          </w:rPrChange>
        </w:rPr>
        <w:t xml:space="preserve"> </w:t>
      </w:r>
      <w:r w:rsidRPr="006C4628">
        <w:rPr>
          <w:rStyle w:val="un"/>
          <w:rFonts w:ascii="Arial" w:hAnsi="Arial" w:cs="Arial"/>
          <w:lang w:val="es-ES"/>
          <w:rPrChange w:id="5687" w:author="chris" w:date="2015-04-19T12:09:00Z">
            <w:rPr>
              <w:rStyle w:val="un"/>
              <w:rFonts w:ascii="Arial" w:hAnsi="Arial" w:cs="Arial"/>
            </w:rPr>
          </w:rPrChange>
        </w:rPr>
        <w:t>asignaban valores de cantidad a determinadas letras:</w:t>
      </w:r>
    </w:p>
    <w:p w14:paraId="51CF4FFC" w14:textId="77777777" w:rsidR="003A29E8" w:rsidRPr="006C4628" w:rsidRDefault="003A29E8" w:rsidP="00E6040C">
      <w:pPr>
        <w:pStyle w:val="u"/>
        <w:shd w:val="clear" w:color="auto" w:fill="FFFFFF"/>
        <w:spacing w:before="0" w:beforeAutospacing="0" w:after="0" w:afterAutospacing="0" w:line="345" w:lineRule="atLeast"/>
        <w:rPr>
          <w:rFonts w:ascii="Arial" w:hAnsi="Arial" w:cs="Arial"/>
          <w:lang w:val="es-ES"/>
          <w:rPrChange w:id="5688" w:author="chris" w:date="2015-04-19T12:09:00Z">
            <w:rPr>
              <w:rFonts w:ascii="Arial" w:hAnsi="Arial" w:cs="Arial"/>
            </w:rPr>
          </w:rPrChange>
        </w:rPr>
      </w:pPr>
    </w:p>
    <w:p w14:paraId="6DD3B624" w14:textId="556E2C2F"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689" w:author="chris" w:date="2015-04-19T12:09:00Z">
            <w:rPr>
              <w:rStyle w:val="un"/>
              <w:rFonts w:ascii="Arial" w:hAnsi="Arial" w:cs="Arial"/>
            </w:rPr>
          </w:rPrChange>
        </w:rPr>
      </w:pPr>
      <w:r w:rsidRPr="006C4628">
        <w:rPr>
          <w:rStyle w:val="Textoennegrita"/>
          <w:rFonts w:ascii="Arial" w:hAnsi="Arial" w:cs="Arial"/>
          <w:lang w:val="es-ES"/>
          <w:rPrChange w:id="5690" w:author="chris" w:date="2015-04-19T12:09:00Z">
            <w:rPr>
              <w:rStyle w:val="Textoennegrita"/>
              <w:rFonts w:ascii="Arial" w:hAnsi="Arial" w:cs="Arial"/>
            </w:rPr>
          </w:rPrChange>
        </w:rPr>
        <w:t>I</w:t>
      </w:r>
      <w:r w:rsidRPr="006C4628">
        <w:rPr>
          <w:rStyle w:val="apple-converted-space"/>
          <w:rFonts w:ascii="Arial" w:hAnsi="Arial" w:cs="Arial"/>
          <w:lang w:val="es-ES"/>
          <w:rPrChange w:id="5691" w:author="chris" w:date="2015-04-19T12:09:00Z">
            <w:rPr>
              <w:rStyle w:val="apple-converted-space"/>
              <w:rFonts w:ascii="Arial" w:hAnsi="Arial" w:cs="Arial"/>
            </w:rPr>
          </w:rPrChange>
        </w:rPr>
        <w:t> </w:t>
      </w:r>
      <w:r w:rsidRPr="006C4628">
        <w:rPr>
          <w:rStyle w:val="un"/>
          <w:rFonts w:ascii="Arial" w:hAnsi="Arial" w:cs="Arial"/>
          <w:lang w:val="es-ES"/>
          <w:rPrChange w:id="5692" w:author="chris" w:date="2015-04-19T12:09:00Z">
            <w:rPr>
              <w:rStyle w:val="un"/>
              <w:rFonts w:ascii="Arial" w:hAnsi="Arial" w:cs="Arial"/>
            </w:rPr>
          </w:rPrChange>
        </w:rPr>
        <w:t>=</w:t>
      </w:r>
      <w:r w:rsidR="00CA7EB6" w:rsidRPr="006C4628">
        <w:rPr>
          <w:rStyle w:val="un"/>
          <w:rFonts w:ascii="Arial" w:hAnsi="Arial" w:cs="Arial"/>
          <w:lang w:val="es-ES"/>
          <w:rPrChange w:id="5693" w:author="chris" w:date="2015-04-19T12:09:00Z">
            <w:rPr>
              <w:rStyle w:val="un"/>
              <w:rFonts w:ascii="Arial" w:hAnsi="Arial" w:cs="Arial"/>
            </w:rPr>
          </w:rPrChange>
        </w:rPr>
        <w:t xml:space="preserve"> 1</w:t>
      </w:r>
      <w:ins w:id="5694" w:author="chris" w:date="2015-04-19T14:09:00Z">
        <w:r w:rsidR="00F21484">
          <w:rPr>
            <w:rStyle w:val="un"/>
            <w:rFonts w:ascii="Arial" w:hAnsi="Arial" w:cs="Arial"/>
            <w:lang w:val="es-ES"/>
          </w:rPr>
          <w:t>.</w:t>
        </w:r>
      </w:ins>
    </w:p>
    <w:p w14:paraId="4FA07974" w14:textId="7EA1E57B"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695" w:author="chris" w:date="2015-04-19T12:09:00Z">
            <w:rPr>
              <w:rStyle w:val="un"/>
              <w:rFonts w:ascii="Arial" w:hAnsi="Arial" w:cs="Arial"/>
            </w:rPr>
          </w:rPrChange>
        </w:rPr>
      </w:pPr>
      <w:r w:rsidRPr="006C4628">
        <w:rPr>
          <w:rStyle w:val="Textoennegrita"/>
          <w:rFonts w:ascii="Arial" w:hAnsi="Arial" w:cs="Arial"/>
          <w:lang w:val="es-ES"/>
          <w:rPrChange w:id="5696" w:author="chris" w:date="2015-04-19T12:09:00Z">
            <w:rPr>
              <w:rStyle w:val="Textoennegrita"/>
              <w:rFonts w:ascii="Arial" w:hAnsi="Arial" w:cs="Arial"/>
            </w:rPr>
          </w:rPrChange>
        </w:rPr>
        <w:t>V</w:t>
      </w:r>
      <w:r w:rsidRPr="006C4628">
        <w:rPr>
          <w:rStyle w:val="apple-converted-space"/>
          <w:rFonts w:ascii="Arial" w:hAnsi="Arial" w:cs="Arial"/>
          <w:lang w:val="es-ES"/>
          <w:rPrChange w:id="5697" w:author="chris" w:date="2015-04-19T12:09:00Z">
            <w:rPr>
              <w:rStyle w:val="apple-converted-space"/>
              <w:rFonts w:ascii="Arial" w:hAnsi="Arial" w:cs="Arial"/>
            </w:rPr>
          </w:rPrChange>
        </w:rPr>
        <w:t> </w:t>
      </w:r>
      <w:r w:rsidR="00CA7EB6" w:rsidRPr="006C4628">
        <w:rPr>
          <w:rStyle w:val="un"/>
          <w:rFonts w:ascii="Arial" w:hAnsi="Arial" w:cs="Arial"/>
          <w:lang w:val="es-ES"/>
          <w:rPrChange w:id="5698" w:author="chris" w:date="2015-04-19T12:09:00Z">
            <w:rPr>
              <w:rStyle w:val="un"/>
              <w:rFonts w:ascii="Arial" w:hAnsi="Arial" w:cs="Arial"/>
            </w:rPr>
          </w:rPrChange>
        </w:rPr>
        <w:t>= 5</w:t>
      </w:r>
      <w:ins w:id="5699" w:author="chris" w:date="2015-04-19T14:09:00Z">
        <w:r w:rsidR="00F21484">
          <w:rPr>
            <w:rStyle w:val="un"/>
            <w:rFonts w:ascii="Arial" w:hAnsi="Arial" w:cs="Arial"/>
            <w:lang w:val="es-ES"/>
          </w:rPr>
          <w:t>.</w:t>
        </w:r>
      </w:ins>
    </w:p>
    <w:p w14:paraId="22F27382" w14:textId="23ED9ACB"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700" w:author="chris" w:date="2015-04-19T12:09:00Z">
            <w:rPr>
              <w:rStyle w:val="un"/>
              <w:rFonts w:ascii="Arial" w:hAnsi="Arial" w:cs="Arial"/>
            </w:rPr>
          </w:rPrChange>
        </w:rPr>
      </w:pPr>
      <w:r w:rsidRPr="006C4628">
        <w:rPr>
          <w:rStyle w:val="Textoennegrita"/>
          <w:rFonts w:ascii="Arial" w:hAnsi="Arial" w:cs="Arial"/>
          <w:lang w:val="es-ES"/>
          <w:rPrChange w:id="5701" w:author="chris" w:date="2015-04-19T12:09:00Z">
            <w:rPr>
              <w:rStyle w:val="Textoennegrita"/>
              <w:rFonts w:ascii="Arial" w:hAnsi="Arial" w:cs="Arial"/>
            </w:rPr>
          </w:rPrChange>
        </w:rPr>
        <w:t>X</w:t>
      </w:r>
      <w:r w:rsidRPr="006C4628">
        <w:rPr>
          <w:rStyle w:val="apple-converted-space"/>
          <w:rFonts w:ascii="Arial" w:hAnsi="Arial" w:cs="Arial"/>
          <w:lang w:val="es-ES"/>
          <w:rPrChange w:id="5702" w:author="chris" w:date="2015-04-19T12:09:00Z">
            <w:rPr>
              <w:rStyle w:val="apple-converted-space"/>
              <w:rFonts w:ascii="Arial" w:hAnsi="Arial" w:cs="Arial"/>
            </w:rPr>
          </w:rPrChange>
        </w:rPr>
        <w:t> </w:t>
      </w:r>
      <w:r w:rsidR="00CA7EB6" w:rsidRPr="006C4628">
        <w:rPr>
          <w:rStyle w:val="un"/>
          <w:rFonts w:ascii="Arial" w:hAnsi="Arial" w:cs="Arial"/>
          <w:lang w:val="es-ES"/>
          <w:rPrChange w:id="5703" w:author="chris" w:date="2015-04-19T12:09:00Z">
            <w:rPr>
              <w:rStyle w:val="un"/>
              <w:rFonts w:ascii="Arial" w:hAnsi="Arial" w:cs="Arial"/>
            </w:rPr>
          </w:rPrChange>
        </w:rPr>
        <w:t>= 10</w:t>
      </w:r>
      <w:ins w:id="5704" w:author="chris" w:date="2015-04-19T14:09:00Z">
        <w:r w:rsidR="00F21484">
          <w:rPr>
            <w:rStyle w:val="un"/>
            <w:rFonts w:ascii="Arial" w:hAnsi="Arial" w:cs="Arial"/>
            <w:lang w:val="es-ES"/>
          </w:rPr>
          <w:t>.</w:t>
        </w:r>
      </w:ins>
    </w:p>
    <w:p w14:paraId="7643379E" w14:textId="6D582201"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705" w:author="chris" w:date="2015-04-19T12:09:00Z">
            <w:rPr>
              <w:rStyle w:val="un"/>
              <w:rFonts w:ascii="Arial" w:hAnsi="Arial" w:cs="Arial"/>
            </w:rPr>
          </w:rPrChange>
        </w:rPr>
      </w:pPr>
      <w:r w:rsidRPr="006C4628">
        <w:rPr>
          <w:rStyle w:val="Textoennegrita"/>
          <w:rFonts w:ascii="Arial" w:hAnsi="Arial" w:cs="Arial"/>
          <w:lang w:val="es-ES"/>
          <w:rPrChange w:id="5706" w:author="chris" w:date="2015-04-19T12:09:00Z">
            <w:rPr>
              <w:rStyle w:val="Textoennegrita"/>
              <w:rFonts w:ascii="Arial" w:hAnsi="Arial" w:cs="Arial"/>
            </w:rPr>
          </w:rPrChange>
        </w:rPr>
        <w:t>L</w:t>
      </w:r>
      <w:r w:rsidRPr="006C4628">
        <w:rPr>
          <w:rStyle w:val="apple-converted-space"/>
          <w:rFonts w:ascii="Arial" w:hAnsi="Arial" w:cs="Arial"/>
          <w:lang w:val="es-ES"/>
          <w:rPrChange w:id="5707" w:author="chris" w:date="2015-04-19T12:09:00Z">
            <w:rPr>
              <w:rStyle w:val="apple-converted-space"/>
              <w:rFonts w:ascii="Arial" w:hAnsi="Arial" w:cs="Arial"/>
            </w:rPr>
          </w:rPrChange>
        </w:rPr>
        <w:t> </w:t>
      </w:r>
      <w:r w:rsidR="00CA7EB6" w:rsidRPr="006C4628">
        <w:rPr>
          <w:rStyle w:val="un"/>
          <w:rFonts w:ascii="Arial" w:hAnsi="Arial" w:cs="Arial"/>
          <w:lang w:val="es-ES"/>
          <w:rPrChange w:id="5708" w:author="chris" w:date="2015-04-19T12:09:00Z">
            <w:rPr>
              <w:rStyle w:val="un"/>
              <w:rFonts w:ascii="Arial" w:hAnsi="Arial" w:cs="Arial"/>
            </w:rPr>
          </w:rPrChange>
        </w:rPr>
        <w:t>= 50</w:t>
      </w:r>
      <w:ins w:id="5709" w:author="chris" w:date="2015-04-19T14:09:00Z">
        <w:r w:rsidR="00F21484">
          <w:rPr>
            <w:rStyle w:val="un"/>
            <w:rFonts w:ascii="Arial" w:hAnsi="Arial" w:cs="Arial"/>
            <w:lang w:val="es-ES"/>
          </w:rPr>
          <w:t>.</w:t>
        </w:r>
      </w:ins>
    </w:p>
    <w:p w14:paraId="2CE3DBBC" w14:textId="691D6C68"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710" w:author="chris" w:date="2015-04-19T12:09:00Z">
            <w:rPr>
              <w:rStyle w:val="un"/>
              <w:rFonts w:ascii="Arial" w:hAnsi="Arial" w:cs="Arial"/>
            </w:rPr>
          </w:rPrChange>
        </w:rPr>
      </w:pPr>
      <w:r w:rsidRPr="006C4628">
        <w:rPr>
          <w:rStyle w:val="Textoennegrita"/>
          <w:rFonts w:ascii="Arial" w:hAnsi="Arial" w:cs="Arial"/>
          <w:lang w:val="es-ES"/>
          <w:rPrChange w:id="5711" w:author="chris" w:date="2015-04-19T12:09:00Z">
            <w:rPr>
              <w:rStyle w:val="Textoennegrita"/>
              <w:rFonts w:ascii="Arial" w:hAnsi="Arial" w:cs="Arial"/>
            </w:rPr>
          </w:rPrChange>
        </w:rPr>
        <w:t>C</w:t>
      </w:r>
      <w:r w:rsidRPr="006C4628">
        <w:rPr>
          <w:rStyle w:val="apple-converted-space"/>
          <w:rFonts w:ascii="Arial" w:hAnsi="Arial" w:cs="Arial"/>
          <w:lang w:val="es-ES"/>
          <w:rPrChange w:id="5712" w:author="chris" w:date="2015-04-19T12:09:00Z">
            <w:rPr>
              <w:rStyle w:val="apple-converted-space"/>
              <w:rFonts w:ascii="Arial" w:hAnsi="Arial" w:cs="Arial"/>
            </w:rPr>
          </w:rPrChange>
        </w:rPr>
        <w:t> </w:t>
      </w:r>
      <w:r w:rsidR="00CA7EB6" w:rsidRPr="006C4628">
        <w:rPr>
          <w:rStyle w:val="un"/>
          <w:rFonts w:ascii="Arial" w:hAnsi="Arial" w:cs="Arial"/>
          <w:lang w:val="es-ES"/>
          <w:rPrChange w:id="5713" w:author="chris" w:date="2015-04-19T12:09:00Z">
            <w:rPr>
              <w:rStyle w:val="un"/>
              <w:rFonts w:ascii="Arial" w:hAnsi="Arial" w:cs="Arial"/>
            </w:rPr>
          </w:rPrChange>
        </w:rPr>
        <w:t>= 100</w:t>
      </w:r>
      <w:ins w:id="5714" w:author="chris" w:date="2015-04-19T14:09:00Z">
        <w:r w:rsidR="00F21484">
          <w:rPr>
            <w:rStyle w:val="un"/>
            <w:rFonts w:ascii="Arial" w:hAnsi="Arial" w:cs="Arial"/>
            <w:lang w:val="es-ES"/>
          </w:rPr>
          <w:t>.</w:t>
        </w:r>
      </w:ins>
    </w:p>
    <w:p w14:paraId="03E2B439" w14:textId="28D4CF4A" w:rsidR="00CA7EB6"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715" w:author="chris" w:date="2015-04-19T12:09:00Z">
            <w:rPr>
              <w:rStyle w:val="un"/>
              <w:rFonts w:ascii="Arial" w:hAnsi="Arial" w:cs="Arial"/>
            </w:rPr>
          </w:rPrChange>
        </w:rPr>
      </w:pPr>
      <w:r w:rsidRPr="006C4628">
        <w:rPr>
          <w:rStyle w:val="Textoennegrita"/>
          <w:rFonts w:ascii="Arial" w:hAnsi="Arial" w:cs="Arial"/>
          <w:lang w:val="es-ES"/>
          <w:rPrChange w:id="5716" w:author="chris" w:date="2015-04-19T12:09:00Z">
            <w:rPr>
              <w:rStyle w:val="Textoennegrita"/>
              <w:rFonts w:ascii="Arial" w:hAnsi="Arial" w:cs="Arial"/>
            </w:rPr>
          </w:rPrChange>
        </w:rPr>
        <w:t>D</w:t>
      </w:r>
      <w:r w:rsidRPr="006C4628">
        <w:rPr>
          <w:rStyle w:val="apple-converted-space"/>
          <w:rFonts w:ascii="Arial" w:hAnsi="Arial" w:cs="Arial"/>
          <w:lang w:val="es-ES"/>
          <w:rPrChange w:id="5717" w:author="chris" w:date="2015-04-19T12:09:00Z">
            <w:rPr>
              <w:rStyle w:val="apple-converted-space"/>
              <w:rFonts w:ascii="Arial" w:hAnsi="Arial" w:cs="Arial"/>
            </w:rPr>
          </w:rPrChange>
        </w:rPr>
        <w:t> </w:t>
      </w:r>
      <w:r w:rsidRPr="006C4628">
        <w:rPr>
          <w:rStyle w:val="un"/>
          <w:rFonts w:ascii="Arial" w:hAnsi="Arial" w:cs="Arial"/>
          <w:lang w:val="es-ES"/>
          <w:rPrChange w:id="5718" w:author="chris" w:date="2015-04-19T12:09:00Z">
            <w:rPr>
              <w:rStyle w:val="un"/>
              <w:rFonts w:ascii="Arial" w:hAnsi="Arial" w:cs="Arial"/>
            </w:rPr>
          </w:rPrChange>
        </w:rPr>
        <w:t>= 500</w:t>
      </w:r>
      <w:del w:id="5719" w:author="chris" w:date="2015-04-19T14:09:00Z">
        <w:r w:rsidRPr="006C4628" w:rsidDel="00F21484">
          <w:rPr>
            <w:rStyle w:val="un"/>
            <w:rFonts w:ascii="Arial" w:hAnsi="Arial" w:cs="Arial"/>
            <w:lang w:val="es-ES"/>
            <w:rPrChange w:id="5720" w:author="chris" w:date="2015-04-19T12:09:00Z">
              <w:rPr>
                <w:rStyle w:val="un"/>
                <w:rFonts w:ascii="Arial" w:hAnsi="Arial" w:cs="Arial"/>
              </w:rPr>
            </w:rPrChange>
          </w:rPr>
          <w:delText>,</w:delText>
        </w:r>
      </w:del>
      <w:ins w:id="5721" w:author="chris" w:date="2015-04-19T14:09:00Z">
        <w:r w:rsidR="00F21484">
          <w:rPr>
            <w:rStyle w:val="un"/>
            <w:rFonts w:ascii="Arial" w:hAnsi="Arial" w:cs="Arial"/>
            <w:lang w:val="es-ES"/>
          </w:rPr>
          <w:t>.</w:t>
        </w:r>
      </w:ins>
    </w:p>
    <w:p w14:paraId="10C9AD3B" w14:textId="072106E1" w:rsidR="006D047D" w:rsidRPr="006C4628" w:rsidRDefault="006D047D" w:rsidP="00E6040C">
      <w:pPr>
        <w:pStyle w:val="u"/>
        <w:shd w:val="clear" w:color="auto" w:fill="FFFFFF"/>
        <w:spacing w:before="0" w:beforeAutospacing="0" w:after="0" w:afterAutospacing="0" w:line="345" w:lineRule="atLeast"/>
        <w:ind w:firstLine="708"/>
        <w:rPr>
          <w:rStyle w:val="un"/>
          <w:rFonts w:ascii="Arial" w:hAnsi="Arial" w:cs="Arial"/>
          <w:lang w:val="es-ES"/>
          <w:rPrChange w:id="5722" w:author="chris" w:date="2015-04-19T12:09:00Z">
            <w:rPr>
              <w:rStyle w:val="un"/>
              <w:rFonts w:ascii="Arial" w:hAnsi="Arial" w:cs="Arial"/>
            </w:rPr>
          </w:rPrChange>
        </w:rPr>
      </w:pPr>
      <w:r w:rsidRPr="006C4628">
        <w:rPr>
          <w:rStyle w:val="Textoennegrita"/>
          <w:rFonts w:ascii="Arial" w:hAnsi="Arial" w:cs="Arial"/>
          <w:lang w:val="es-ES"/>
          <w:rPrChange w:id="5723" w:author="chris" w:date="2015-04-19T12:09:00Z">
            <w:rPr>
              <w:rStyle w:val="Textoennegrita"/>
              <w:rFonts w:ascii="Arial" w:hAnsi="Arial" w:cs="Arial"/>
            </w:rPr>
          </w:rPrChange>
        </w:rPr>
        <w:t>M</w:t>
      </w:r>
      <w:r w:rsidRPr="006C4628">
        <w:rPr>
          <w:rStyle w:val="apple-converted-space"/>
          <w:rFonts w:ascii="Arial" w:hAnsi="Arial" w:cs="Arial"/>
          <w:lang w:val="es-ES"/>
          <w:rPrChange w:id="5724" w:author="chris" w:date="2015-04-19T12:09:00Z">
            <w:rPr>
              <w:rStyle w:val="apple-converted-space"/>
              <w:rFonts w:ascii="Arial" w:hAnsi="Arial" w:cs="Arial"/>
            </w:rPr>
          </w:rPrChange>
        </w:rPr>
        <w:t> </w:t>
      </w:r>
      <w:r w:rsidRPr="006C4628">
        <w:rPr>
          <w:rStyle w:val="un"/>
          <w:rFonts w:ascii="Arial" w:hAnsi="Arial" w:cs="Arial"/>
          <w:lang w:val="es-ES"/>
          <w:rPrChange w:id="5725" w:author="chris" w:date="2015-04-19T12:09:00Z">
            <w:rPr>
              <w:rStyle w:val="un"/>
              <w:rFonts w:ascii="Arial" w:hAnsi="Arial" w:cs="Arial"/>
            </w:rPr>
          </w:rPrChange>
        </w:rPr>
        <w:t>= 1</w:t>
      </w:r>
      <w:del w:id="5726" w:author="chris" w:date="2015-04-19T14:09:00Z">
        <w:r w:rsidRPr="006C4628" w:rsidDel="00F21484">
          <w:rPr>
            <w:rStyle w:val="un"/>
            <w:rFonts w:ascii="Arial" w:hAnsi="Arial" w:cs="Arial"/>
            <w:lang w:val="es-ES"/>
            <w:rPrChange w:id="5727" w:author="chris" w:date="2015-04-19T12:09:00Z">
              <w:rPr>
                <w:rStyle w:val="un"/>
                <w:rFonts w:ascii="Arial" w:hAnsi="Arial" w:cs="Arial"/>
              </w:rPr>
            </w:rPrChange>
          </w:rPr>
          <w:delText>.</w:delText>
        </w:r>
      </w:del>
      <w:r w:rsidRPr="006C4628">
        <w:rPr>
          <w:rStyle w:val="un"/>
          <w:rFonts w:ascii="Arial" w:hAnsi="Arial" w:cs="Arial"/>
          <w:lang w:val="es-ES"/>
          <w:rPrChange w:id="5728" w:author="chris" w:date="2015-04-19T12:09:00Z">
            <w:rPr>
              <w:rStyle w:val="un"/>
              <w:rFonts w:ascii="Arial" w:hAnsi="Arial" w:cs="Arial"/>
            </w:rPr>
          </w:rPrChange>
        </w:rPr>
        <w:t>000</w:t>
      </w:r>
      <w:ins w:id="5729" w:author="chris" w:date="2015-04-19T14:09:00Z">
        <w:r w:rsidR="00F21484">
          <w:rPr>
            <w:rStyle w:val="un"/>
            <w:rFonts w:ascii="Arial" w:hAnsi="Arial" w:cs="Arial"/>
            <w:lang w:val="es-ES"/>
          </w:rPr>
          <w:t>.</w:t>
        </w:r>
      </w:ins>
    </w:p>
    <w:p w14:paraId="193C63CC" w14:textId="77777777" w:rsidR="003A29E8" w:rsidRPr="006C4628" w:rsidRDefault="003A29E8" w:rsidP="00E6040C">
      <w:pPr>
        <w:pStyle w:val="u"/>
        <w:shd w:val="clear" w:color="auto" w:fill="FFFFFF"/>
        <w:spacing w:before="0" w:beforeAutospacing="0" w:after="0" w:afterAutospacing="0" w:line="345" w:lineRule="atLeast"/>
        <w:rPr>
          <w:rFonts w:ascii="Arial" w:hAnsi="Arial" w:cs="Arial"/>
          <w:lang w:val="es-ES"/>
          <w:rPrChange w:id="5730" w:author="chris" w:date="2015-04-19T12:09:00Z">
            <w:rPr>
              <w:rFonts w:ascii="Arial" w:hAnsi="Arial" w:cs="Arial"/>
            </w:rPr>
          </w:rPrChange>
        </w:rPr>
      </w:pPr>
    </w:p>
    <w:p w14:paraId="240757EC" w14:textId="2EF64A0D" w:rsidR="006D047D" w:rsidRPr="006C4628" w:rsidRDefault="006D047D" w:rsidP="00E6040C">
      <w:pPr>
        <w:pStyle w:val="u"/>
        <w:shd w:val="clear" w:color="auto" w:fill="FFFFFF"/>
        <w:spacing w:before="0" w:beforeAutospacing="0" w:after="0" w:afterAutospacing="0" w:line="345" w:lineRule="atLeast"/>
        <w:rPr>
          <w:rStyle w:val="un"/>
          <w:rFonts w:ascii="Arial" w:hAnsi="Arial" w:cs="Arial"/>
          <w:lang w:val="es-ES"/>
          <w:rPrChange w:id="5731" w:author="chris" w:date="2015-04-19T12:09:00Z">
            <w:rPr>
              <w:rStyle w:val="un"/>
              <w:rFonts w:ascii="Arial" w:hAnsi="Arial" w:cs="Arial"/>
            </w:rPr>
          </w:rPrChange>
        </w:rPr>
      </w:pPr>
      <w:r w:rsidRPr="006C4628">
        <w:rPr>
          <w:rStyle w:val="un"/>
          <w:rFonts w:ascii="Arial" w:hAnsi="Arial" w:cs="Arial"/>
          <w:lang w:val="es-ES"/>
          <w:rPrChange w:id="5732" w:author="chris" w:date="2015-04-19T12:09:00Z">
            <w:rPr>
              <w:rStyle w:val="un"/>
              <w:rFonts w:ascii="Arial" w:hAnsi="Arial" w:cs="Arial"/>
            </w:rPr>
          </w:rPrChange>
        </w:rPr>
        <w:t xml:space="preserve">Para escribir en cifras romanas, debes conocer las </w:t>
      </w:r>
      <w:r w:rsidRPr="006C4628">
        <w:rPr>
          <w:rStyle w:val="Textoennegrita"/>
          <w:rFonts w:ascii="Arial" w:hAnsi="Arial" w:cs="Arial"/>
          <w:lang w:val="es-ES"/>
          <w:rPrChange w:id="5733" w:author="chris" w:date="2015-04-19T12:09:00Z">
            <w:rPr>
              <w:rStyle w:val="Textoennegrita"/>
              <w:rFonts w:ascii="Arial" w:hAnsi="Arial" w:cs="Arial"/>
            </w:rPr>
          </w:rPrChange>
        </w:rPr>
        <w:t>reglas</w:t>
      </w:r>
      <w:r w:rsidRPr="006C4628">
        <w:rPr>
          <w:rStyle w:val="apple-converted-space"/>
          <w:rFonts w:ascii="Arial" w:hAnsi="Arial" w:cs="Arial"/>
          <w:lang w:val="es-ES"/>
          <w:rPrChange w:id="5734" w:author="chris" w:date="2015-04-19T12:09:00Z">
            <w:rPr>
              <w:rStyle w:val="apple-converted-space"/>
              <w:rFonts w:ascii="Arial" w:hAnsi="Arial" w:cs="Arial"/>
            </w:rPr>
          </w:rPrChange>
        </w:rPr>
        <w:t> </w:t>
      </w:r>
      <w:r w:rsidRPr="006C4628">
        <w:rPr>
          <w:rStyle w:val="un"/>
          <w:rFonts w:ascii="Arial" w:hAnsi="Arial" w:cs="Arial"/>
          <w:lang w:val="es-ES"/>
          <w:rPrChange w:id="5735" w:author="chris" w:date="2015-04-19T12:09:00Z">
            <w:rPr>
              <w:rStyle w:val="un"/>
              <w:rFonts w:ascii="Arial" w:hAnsi="Arial" w:cs="Arial"/>
            </w:rPr>
          </w:rPrChange>
        </w:rPr>
        <w:t>de este sistema de numeración</w:t>
      </w:r>
      <w:r w:rsidR="003A29E8" w:rsidRPr="006C4628">
        <w:rPr>
          <w:rStyle w:val="un"/>
          <w:rFonts w:ascii="Arial" w:hAnsi="Arial" w:cs="Arial"/>
          <w:lang w:val="es-ES"/>
          <w:rPrChange w:id="5736" w:author="chris" w:date="2015-04-19T12:09:00Z">
            <w:rPr>
              <w:rStyle w:val="un"/>
              <w:rFonts w:ascii="Arial" w:hAnsi="Arial" w:cs="Arial"/>
            </w:rPr>
          </w:rPrChange>
        </w:rPr>
        <w:t>, observa</w:t>
      </w:r>
      <w:r w:rsidRPr="006C4628">
        <w:rPr>
          <w:rStyle w:val="un"/>
          <w:rFonts w:ascii="Arial" w:hAnsi="Arial" w:cs="Arial"/>
          <w:lang w:val="es-ES"/>
          <w:rPrChange w:id="5737" w:author="chris" w:date="2015-04-19T12:09:00Z">
            <w:rPr>
              <w:rStyle w:val="un"/>
              <w:rFonts w:ascii="Arial" w:hAnsi="Arial" w:cs="Arial"/>
            </w:rPr>
          </w:rPrChange>
        </w:rPr>
        <w:t>:</w:t>
      </w:r>
    </w:p>
    <w:p w14:paraId="3CCD3624" w14:textId="77777777" w:rsidR="003A29E8" w:rsidRPr="006C4628" w:rsidRDefault="003A29E8" w:rsidP="00E6040C">
      <w:pPr>
        <w:pStyle w:val="u"/>
        <w:shd w:val="clear" w:color="auto" w:fill="FFFFFF"/>
        <w:spacing w:before="0" w:beforeAutospacing="0" w:after="0" w:afterAutospacing="0" w:line="345" w:lineRule="atLeast"/>
        <w:rPr>
          <w:rFonts w:ascii="Arial" w:hAnsi="Arial" w:cs="Arial"/>
          <w:lang w:val="es-ES"/>
          <w:rPrChange w:id="5738" w:author="chris" w:date="2015-04-19T12:09:00Z">
            <w:rPr>
              <w:rFonts w:ascii="Arial" w:hAnsi="Arial" w:cs="Arial"/>
            </w:rPr>
          </w:rPrChange>
        </w:rPr>
      </w:pPr>
    </w:p>
    <w:p w14:paraId="48C4C802" w14:textId="7EC4D512" w:rsidR="006D047D" w:rsidRPr="006C4628" w:rsidRDefault="006D047D" w:rsidP="00E6040C">
      <w:pPr>
        <w:numPr>
          <w:ilvl w:val="0"/>
          <w:numId w:val="8"/>
        </w:numPr>
        <w:shd w:val="clear" w:color="auto" w:fill="FFFFFF"/>
        <w:spacing w:after="0" w:line="345" w:lineRule="atLeast"/>
        <w:ind w:left="300"/>
        <w:rPr>
          <w:rStyle w:val="un"/>
          <w:lang w:val="es-ES"/>
          <w:rPrChange w:id="5739" w:author="chris" w:date="2015-04-19T12:09:00Z">
            <w:rPr>
              <w:rStyle w:val="un"/>
            </w:rPr>
          </w:rPrChange>
        </w:rPr>
      </w:pPr>
      <w:r w:rsidRPr="006C4628">
        <w:rPr>
          <w:rStyle w:val="Textoennegrita"/>
          <w:rFonts w:ascii="Arial" w:hAnsi="Arial" w:cs="Arial"/>
          <w:lang w:val="es-ES"/>
          <w:rPrChange w:id="5740" w:author="chris" w:date="2015-04-19T12:09:00Z">
            <w:rPr>
              <w:rStyle w:val="Textoennegrita"/>
              <w:rFonts w:ascii="Arial" w:hAnsi="Arial" w:cs="Arial"/>
            </w:rPr>
          </w:rPrChange>
        </w:rPr>
        <w:t>De adición</w:t>
      </w:r>
      <w:r w:rsidRPr="006C4628">
        <w:rPr>
          <w:rStyle w:val="apple-converted-space"/>
          <w:rFonts w:ascii="Arial" w:hAnsi="Arial" w:cs="Arial"/>
          <w:lang w:val="es-ES"/>
          <w:rPrChange w:id="5741" w:author="chris" w:date="2015-04-19T12:09:00Z">
            <w:rPr>
              <w:rStyle w:val="apple-converted-space"/>
              <w:rFonts w:ascii="Arial" w:hAnsi="Arial" w:cs="Arial"/>
            </w:rPr>
          </w:rPrChange>
        </w:rPr>
        <w:t> </w:t>
      </w:r>
      <w:r w:rsidRPr="006C4628">
        <w:rPr>
          <w:rStyle w:val="un"/>
          <w:rFonts w:ascii="Arial" w:hAnsi="Arial" w:cs="Arial"/>
          <w:lang w:val="es-ES"/>
          <w:rPrChange w:id="5742" w:author="chris" w:date="2015-04-19T12:09:00Z">
            <w:rPr>
              <w:rStyle w:val="un"/>
              <w:rFonts w:ascii="Arial" w:hAnsi="Arial" w:cs="Arial"/>
            </w:rPr>
          </w:rPrChange>
        </w:rPr>
        <w:t>o</w:t>
      </w:r>
      <w:r w:rsidRPr="006C4628">
        <w:rPr>
          <w:rStyle w:val="apple-converted-space"/>
          <w:rFonts w:ascii="Arial" w:hAnsi="Arial" w:cs="Arial"/>
          <w:lang w:val="es-ES"/>
          <w:rPrChange w:id="5743" w:author="chris" w:date="2015-04-19T12:09:00Z">
            <w:rPr>
              <w:rStyle w:val="apple-converted-space"/>
              <w:rFonts w:ascii="Arial" w:hAnsi="Arial" w:cs="Arial"/>
            </w:rPr>
          </w:rPrChange>
        </w:rPr>
        <w:t> </w:t>
      </w:r>
      <w:r w:rsidRPr="006C4628">
        <w:rPr>
          <w:rStyle w:val="Textoennegrita"/>
          <w:rFonts w:ascii="Arial" w:hAnsi="Arial" w:cs="Arial"/>
          <w:lang w:val="es-ES"/>
          <w:rPrChange w:id="5744" w:author="chris" w:date="2015-04-19T12:09:00Z">
            <w:rPr>
              <w:rStyle w:val="Textoennegrita"/>
              <w:rFonts w:ascii="Arial" w:hAnsi="Arial" w:cs="Arial"/>
            </w:rPr>
          </w:rPrChange>
        </w:rPr>
        <w:t>suma</w:t>
      </w:r>
      <w:r w:rsidRPr="006C4628">
        <w:rPr>
          <w:rStyle w:val="un"/>
          <w:rFonts w:ascii="Arial" w:hAnsi="Arial" w:cs="Arial"/>
          <w:lang w:val="es-ES"/>
          <w:rPrChange w:id="5745" w:author="chris" w:date="2015-04-19T12:09:00Z">
            <w:rPr>
              <w:rStyle w:val="un"/>
              <w:rFonts w:ascii="Arial" w:hAnsi="Arial" w:cs="Arial"/>
            </w:rPr>
          </w:rPrChange>
        </w:rPr>
        <w:t xml:space="preserve">: una letra situada a la derecha de otra que tiene el mismo valor o un valor </w:t>
      </w:r>
      <w:r w:rsidR="0015733D" w:rsidRPr="006C4628">
        <w:rPr>
          <w:rStyle w:val="un"/>
          <w:rFonts w:ascii="Arial" w:hAnsi="Arial" w:cs="Arial"/>
          <w:lang w:val="es-ES"/>
          <w:rPrChange w:id="5746" w:author="chris" w:date="2015-04-19T12:09:00Z">
            <w:rPr>
              <w:rStyle w:val="un"/>
              <w:rFonts w:ascii="Arial" w:hAnsi="Arial" w:cs="Arial"/>
            </w:rPr>
          </w:rPrChange>
        </w:rPr>
        <w:t>mayor</w:t>
      </w:r>
      <w:r w:rsidRPr="006C4628">
        <w:rPr>
          <w:rStyle w:val="un"/>
          <w:rFonts w:ascii="Arial" w:hAnsi="Arial" w:cs="Arial"/>
          <w:lang w:val="es-ES"/>
          <w:rPrChange w:id="5747" w:author="chris" w:date="2015-04-19T12:09:00Z">
            <w:rPr>
              <w:rStyle w:val="un"/>
              <w:rFonts w:ascii="Arial" w:hAnsi="Arial" w:cs="Arial"/>
            </w:rPr>
          </w:rPrChange>
        </w:rPr>
        <w:t>, se suma a esta.</w:t>
      </w:r>
      <w:r w:rsidRPr="006C4628">
        <w:rPr>
          <w:rStyle w:val="apple-converted-space"/>
          <w:rFonts w:ascii="Arial" w:hAnsi="Arial" w:cs="Arial"/>
          <w:lang w:val="es-ES"/>
          <w:rPrChange w:id="5748" w:author="chris" w:date="2015-04-19T12:09:00Z">
            <w:rPr>
              <w:rStyle w:val="apple-converted-space"/>
              <w:rFonts w:ascii="Arial" w:hAnsi="Arial" w:cs="Arial"/>
            </w:rPr>
          </w:rPrChange>
        </w:rPr>
        <w:t> </w:t>
      </w:r>
      <w:r w:rsidRPr="006C4628">
        <w:rPr>
          <w:rStyle w:val="un"/>
          <w:rFonts w:ascii="Arial" w:hAnsi="Arial" w:cs="Arial"/>
          <w:lang w:val="es-ES"/>
          <w:rPrChange w:id="5749" w:author="chris" w:date="2015-04-19T12:09:00Z">
            <w:rPr>
              <w:rStyle w:val="un"/>
              <w:rFonts w:ascii="Arial" w:hAnsi="Arial" w:cs="Arial"/>
            </w:rPr>
          </w:rPrChange>
        </w:rPr>
        <w:t>Por ejemplo:</w:t>
      </w:r>
    </w:p>
    <w:p w14:paraId="4039D54F" w14:textId="76548B2A" w:rsidR="006D047D" w:rsidRPr="006C4628" w:rsidRDefault="006D047D" w:rsidP="00E6040C">
      <w:pPr>
        <w:pStyle w:val="NormalWeb"/>
        <w:shd w:val="clear" w:color="auto" w:fill="FFFFFF"/>
        <w:spacing w:before="2" w:after="2" w:line="345" w:lineRule="atLeast"/>
        <w:ind w:left="300" w:firstLine="408"/>
        <w:rPr>
          <w:sz w:val="24"/>
          <w:szCs w:val="24"/>
          <w:lang w:val="es-ES"/>
          <w:rPrChange w:id="5750" w:author="chris" w:date="2015-04-19T12:09:00Z">
            <w:rPr>
              <w:sz w:val="24"/>
              <w:szCs w:val="24"/>
            </w:rPr>
          </w:rPrChange>
        </w:rPr>
      </w:pPr>
      <w:r w:rsidRPr="006C4628">
        <w:rPr>
          <w:rStyle w:val="un"/>
          <w:rFonts w:ascii="Arial" w:hAnsi="Arial" w:cs="Arial"/>
          <w:sz w:val="24"/>
          <w:szCs w:val="24"/>
          <w:lang w:val="es-ES"/>
          <w:rPrChange w:id="5751" w:author="chris" w:date="2015-04-19T12:09:00Z">
            <w:rPr>
              <w:rStyle w:val="un"/>
              <w:rFonts w:ascii="Arial" w:hAnsi="Arial" w:cs="Arial"/>
              <w:sz w:val="24"/>
              <w:szCs w:val="24"/>
            </w:rPr>
          </w:rPrChange>
        </w:rPr>
        <w:t>XV = 10 + 5 = 15</w:t>
      </w:r>
      <w:ins w:id="5752" w:author="chris" w:date="2015-04-19T14:08:00Z">
        <w:r w:rsidR="00F21484">
          <w:rPr>
            <w:rStyle w:val="un"/>
            <w:rFonts w:ascii="Arial" w:hAnsi="Arial" w:cs="Arial"/>
            <w:sz w:val="24"/>
            <w:szCs w:val="24"/>
            <w:lang w:val="es-ES"/>
          </w:rPr>
          <w:t>.</w:t>
        </w:r>
      </w:ins>
    </w:p>
    <w:p w14:paraId="05B916B6" w14:textId="246BC4EB" w:rsidR="006D047D" w:rsidRPr="006C4628" w:rsidRDefault="006D047D" w:rsidP="00E6040C">
      <w:pPr>
        <w:pStyle w:val="NormalWeb"/>
        <w:shd w:val="clear" w:color="auto" w:fill="FFFFFF"/>
        <w:spacing w:before="2" w:after="2" w:line="345" w:lineRule="atLeast"/>
        <w:ind w:left="300" w:firstLine="408"/>
        <w:rPr>
          <w:rStyle w:val="un"/>
          <w:rFonts w:ascii="Arial" w:hAnsi="Arial" w:cs="Arial"/>
          <w:sz w:val="24"/>
          <w:szCs w:val="24"/>
          <w:lang w:val="es-ES"/>
          <w:rPrChange w:id="5753" w:author="chris" w:date="2015-04-19T12:09:00Z">
            <w:rPr>
              <w:rStyle w:val="un"/>
              <w:rFonts w:ascii="Arial" w:hAnsi="Arial" w:cs="Arial"/>
              <w:sz w:val="24"/>
              <w:szCs w:val="24"/>
            </w:rPr>
          </w:rPrChange>
        </w:rPr>
      </w:pPr>
      <w:r w:rsidRPr="006C4628">
        <w:rPr>
          <w:rStyle w:val="un"/>
          <w:rFonts w:ascii="Arial" w:hAnsi="Arial" w:cs="Arial"/>
          <w:sz w:val="24"/>
          <w:szCs w:val="24"/>
          <w:lang w:val="es-ES"/>
          <w:rPrChange w:id="5754" w:author="chris" w:date="2015-04-19T12:09:00Z">
            <w:rPr>
              <w:rStyle w:val="un"/>
              <w:rFonts w:ascii="Arial" w:hAnsi="Arial" w:cs="Arial"/>
              <w:sz w:val="24"/>
              <w:szCs w:val="24"/>
            </w:rPr>
          </w:rPrChange>
        </w:rPr>
        <w:t>DLV = 500 + 50 + 5 = 555</w:t>
      </w:r>
      <w:ins w:id="5755" w:author="chris" w:date="2015-04-19T14:08:00Z">
        <w:r w:rsidR="00F21484">
          <w:rPr>
            <w:rStyle w:val="un"/>
            <w:rFonts w:ascii="Arial" w:hAnsi="Arial" w:cs="Arial"/>
            <w:sz w:val="24"/>
            <w:szCs w:val="24"/>
            <w:lang w:val="es-ES"/>
          </w:rPr>
          <w:t>.</w:t>
        </w:r>
      </w:ins>
    </w:p>
    <w:p w14:paraId="7044E13E" w14:textId="77777777" w:rsidR="00AB5A52" w:rsidRPr="006C4628" w:rsidRDefault="00AB5A52" w:rsidP="00E6040C">
      <w:pPr>
        <w:pStyle w:val="NormalWeb"/>
        <w:shd w:val="clear" w:color="auto" w:fill="FFFFFF"/>
        <w:spacing w:before="2" w:after="2" w:line="345" w:lineRule="atLeast"/>
        <w:ind w:left="300" w:firstLine="408"/>
        <w:rPr>
          <w:rFonts w:ascii="Arial" w:hAnsi="Arial" w:cs="Arial"/>
          <w:sz w:val="24"/>
          <w:szCs w:val="24"/>
          <w:lang w:val="es-ES"/>
          <w:rPrChange w:id="5756" w:author="chris" w:date="2015-04-19T12:09:00Z">
            <w:rPr>
              <w:rFonts w:ascii="Arial" w:hAnsi="Arial" w:cs="Arial"/>
              <w:sz w:val="24"/>
              <w:szCs w:val="24"/>
            </w:rPr>
          </w:rPrChange>
        </w:rPr>
      </w:pPr>
    </w:p>
    <w:p w14:paraId="28A903E2" w14:textId="25422A11" w:rsidR="006D047D" w:rsidRPr="006C4628" w:rsidRDefault="006D047D" w:rsidP="00E6040C">
      <w:pPr>
        <w:numPr>
          <w:ilvl w:val="0"/>
          <w:numId w:val="8"/>
        </w:numPr>
        <w:shd w:val="clear" w:color="auto" w:fill="FFFFFF"/>
        <w:spacing w:after="0" w:line="345" w:lineRule="atLeast"/>
        <w:ind w:left="300"/>
        <w:rPr>
          <w:rStyle w:val="un"/>
          <w:lang w:val="es-ES"/>
          <w:rPrChange w:id="5757" w:author="chris" w:date="2015-04-19T12:09:00Z">
            <w:rPr>
              <w:rStyle w:val="un"/>
            </w:rPr>
          </w:rPrChange>
        </w:rPr>
      </w:pPr>
      <w:r w:rsidRPr="006C4628">
        <w:rPr>
          <w:rStyle w:val="Textoennegrita"/>
          <w:rFonts w:ascii="Arial" w:hAnsi="Arial" w:cs="Arial"/>
          <w:lang w:val="es-ES"/>
          <w:rPrChange w:id="5758" w:author="chris" w:date="2015-04-19T12:09:00Z">
            <w:rPr>
              <w:rStyle w:val="Textoennegrita"/>
              <w:rFonts w:ascii="Arial" w:hAnsi="Arial" w:cs="Arial"/>
            </w:rPr>
          </w:rPrChange>
        </w:rPr>
        <w:t>Repetición</w:t>
      </w:r>
      <w:r w:rsidRPr="006C4628">
        <w:rPr>
          <w:rStyle w:val="un"/>
          <w:rFonts w:ascii="Arial" w:hAnsi="Arial" w:cs="Arial"/>
          <w:lang w:val="es-ES"/>
          <w:rPrChange w:id="5759" w:author="chris" w:date="2015-04-19T12:09:00Z">
            <w:rPr>
              <w:rStyle w:val="un"/>
              <w:rFonts w:ascii="Arial" w:hAnsi="Arial" w:cs="Arial"/>
            </w:rPr>
          </w:rPrChange>
        </w:rPr>
        <w:t xml:space="preserve">: </w:t>
      </w:r>
      <w:r w:rsidR="0015733D" w:rsidRPr="006C4628">
        <w:rPr>
          <w:rStyle w:val="un"/>
          <w:rFonts w:ascii="Arial" w:hAnsi="Arial" w:cs="Arial"/>
          <w:lang w:val="es-ES"/>
          <w:rPrChange w:id="5760" w:author="chris" w:date="2015-04-19T12:09:00Z">
            <w:rPr>
              <w:rStyle w:val="un"/>
              <w:rFonts w:ascii="Arial" w:hAnsi="Arial" w:cs="Arial"/>
            </w:rPr>
          </w:rPrChange>
        </w:rPr>
        <w:t>Los símbolos principales</w:t>
      </w:r>
      <w:r w:rsidRPr="006C4628">
        <w:rPr>
          <w:rStyle w:val="un"/>
          <w:rFonts w:ascii="Arial" w:hAnsi="Arial" w:cs="Arial"/>
          <w:lang w:val="es-ES"/>
          <w:rPrChange w:id="5761" w:author="chris" w:date="2015-04-19T12:09:00Z">
            <w:rPr>
              <w:rStyle w:val="un"/>
              <w:rFonts w:ascii="Arial" w:hAnsi="Arial" w:cs="Arial"/>
            </w:rPr>
          </w:rPrChange>
        </w:rPr>
        <w:t xml:space="preserve">, X, C y M se pueden repetir hasta tres veces, </w:t>
      </w:r>
      <w:ins w:id="5762" w:author="chris" w:date="2015-04-19T14:08:00Z">
        <w:r w:rsidR="00F21484">
          <w:rPr>
            <w:rStyle w:val="un"/>
            <w:rFonts w:ascii="Arial" w:hAnsi="Arial" w:cs="Arial"/>
            <w:lang w:val="es-ES"/>
          </w:rPr>
          <w:t>p</w:t>
        </w:r>
      </w:ins>
      <w:del w:id="5763" w:author="chris" w:date="2015-04-19T14:08:00Z">
        <w:r w:rsidRPr="006C4628" w:rsidDel="00F21484">
          <w:rPr>
            <w:rStyle w:val="un"/>
            <w:rFonts w:ascii="Arial" w:hAnsi="Arial" w:cs="Arial"/>
            <w:lang w:val="es-ES"/>
            <w:rPrChange w:id="5764" w:author="chris" w:date="2015-04-19T12:09:00Z">
              <w:rPr>
                <w:rStyle w:val="un"/>
                <w:rFonts w:ascii="Arial" w:hAnsi="Arial" w:cs="Arial"/>
              </w:rPr>
            </w:rPrChange>
          </w:rPr>
          <w:delText>P</w:delText>
        </w:r>
      </w:del>
      <w:r w:rsidRPr="006C4628">
        <w:rPr>
          <w:rStyle w:val="un"/>
          <w:rFonts w:ascii="Arial" w:hAnsi="Arial" w:cs="Arial"/>
          <w:lang w:val="es-ES"/>
          <w:rPrChange w:id="5765" w:author="chris" w:date="2015-04-19T12:09:00Z">
            <w:rPr>
              <w:rStyle w:val="un"/>
              <w:rFonts w:ascii="Arial" w:hAnsi="Arial" w:cs="Arial"/>
            </w:rPr>
          </w:rPrChange>
        </w:rPr>
        <w:t>or ejemplo:</w:t>
      </w:r>
    </w:p>
    <w:p w14:paraId="7706BEAE" w14:textId="3C415FEF" w:rsidR="006D047D" w:rsidRPr="006C4628" w:rsidRDefault="006D047D" w:rsidP="00E6040C">
      <w:pPr>
        <w:pStyle w:val="NormalWeb"/>
        <w:shd w:val="clear" w:color="auto" w:fill="FFFFFF"/>
        <w:spacing w:before="2" w:after="2" w:line="345" w:lineRule="atLeast"/>
        <w:ind w:left="300" w:firstLine="408"/>
        <w:rPr>
          <w:sz w:val="24"/>
          <w:szCs w:val="24"/>
          <w:lang w:val="es-ES"/>
          <w:rPrChange w:id="5766" w:author="chris" w:date="2015-04-19T12:09:00Z">
            <w:rPr>
              <w:sz w:val="24"/>
              <w:szCs w:val="24"/>
            </w:rPr>
          </w:rPrChange>
        </w:rPr>
      </w:pPr>
      <w:r w:rsidRPr="006C4628">
        <w:rPr>
          <w:rStyle w:val="un"/>
          <w:rFonts w:ascii="Arial" w:hAnsi="Arial" w:cs="Arial"/>
          <w:sz w:val="24"/>
          <w:szCs w:val="24"/>
          <w:lang w:val="es-ES"/>
          <w:rPrChange w:id="5767" w:author="chris" w:date="2015-04-19T12:09:00Z">
            <w:rPr>
              <w:rStyle w:val="un"/>
              <w:rFonts w:ascii="Arial" w:hAnsi="Arial" w:cs="Arial"/>
              <w:sz w:val="24"/>
              <w:szCs w:val="24"/>
            </w:rPr>
          </w:rPrChange>
        </w:rPr>
        <w:t>III = 1 + 1 + 1 = 3</w:t>
      </w:r>
      <w:ins w:id="5768" w:author="chris" w:date="2015-04-19T14:08:00Z">
        <w:r w:rsidR="00F21484">
          <w:rPr>
            <w:rStyle w:val="un"/>
            <w:rFonts w:ascii="Arial" w:hAnsi="Arial" w:cs="Arial"/>
            <w:sz w:val="24"/>
            <w:szCs w:val="24"/>
            <w:lang w:val="es-ES"/>
          </w:rPr>
          <w:t>.</w:t>
        </w:r>
      </w:ins>
    </w:p>
    <w:p w14:paraId="58CE0149" w14:textId="330A17DC" w:rsidR="006D047D" w:rsidRPr="006C4628" w:rsidRDefault="006D047D" w:rsidP="00E6040C">
      <w:pPr>
        <w:pStyle w:val="NormalWeb"/>
        <w:shd w:val="clear" w:color="auto" w:fill="FFFFFF"/>
        <w:spacing w:before="2" w:after="2" w:line="345" w:lineRule="atLeast"/>
        <w:ind w:left="300" w:firstLine="408"/>
        <w:rPr>
          <w:rStyle w:val="un"/>
          <w:rFonts w:ascii="Arial" w:hAnsi="Arial" w:cs="Arial"/>
          <w:sz w:val="24"/>
          <w:szCs w:val="24"/>
          <w:lang w:val="es-ES"/>
          <w:rPrChange w:id="5769" w:author="chris" w:date="2015-04-19T12:09:00Z">
            <w:rPr>
              <w:rStyle w:val="un"/>
              <w:rFonts w:ascii="Arial" w:hAnsi="Arial" w:cs="Arial"/>
              <w:sz w:val="24"/>
              <w:szCs w:val="24"/>
            </w:rPr>
          </w:rPrChange>
        </w:rPr>
      </w:pPr>
      <w:r w:rsidRPr="006C4628">
        <w:rPr>
          <w:rStyle w:val="un"/>
          <w:rFonts w:ascii="Arial" w:hAnsi="Arial" w:cs="Arial"/>
          <w:sz w:val="24"/>
          <w:szCs w:val="24"/>
          <w:lang w:val="es-ES"/>
          <w:rPrChange w:id="5770" w:author="chris" w:date="2015-04-19T12:09:00Z">
            <w:rPr>
              <w:rStyle w:val="un"/>
              <w:rFonts w:ascii="Arial" w:hAnsi="Arial" w:cs="Arial"/>
              <w:sz w:val="24"/>
              <w:szCs w:val="24"/>
            </w:rPr>
          </w:rPrChange>
        </w:rPr>
        <w:t>XX = 10 + 10 = 20</w:t>
      </w:r>
      <w:ins w:id="5771" w:author="chris" w:date="2015-04-19T14:08:00Z">
        <w:r w:rsidR="00F21484">
          <w:rPr>
            <w:rStyle w:val="un"/>
            <w:rFonts w:ascii="Arial" w:hAnsi="Arial" w:cs="Arial"/>
            <w:sz w:val="24"/>
            <w:szCs w:val="24"/>
            <w:lang w:val="es-ES"/>
          </w:rPr>
          <w:t>.</w:t>
        </w:r>
      </w:ins>
    </w:p>
    <w:p w14:paraId="1D81FE4A" w14:textId="41D0DA2B" w:rsidR="00AB5A52" w:rsidRPr="006C4628" w:rsidRDefault="00CA7EB6" w:rsidP="00CA7EB6">
      <w:pPr>
        <w:pStyle w:val="NormalWeb"/>
        <w:shd w:val="clear" w:color="auto" w:fill="FFFFFF"/>
        <w:spacing w:before="2" w:after="2" w:line="345" w:lineRule="atLeast"/>
        <w:ind w:firstLine="300"/>
        <w:rPr>
          <w:rStyle w:val="apple-converted-space"/>
          <w:rFonts w:ascii="Arial" w:hAnsi="Arial" w:cs="Arial"/>
          <w:sz w:val="24"/>
          <w:szCs w:val="24"/>
          <w:lang w:val="es-ES"/>
          <w:rPrChange w:id="5772" w:author="chris" w:date="2015-04-19T12:09:00Z">
            <w:rPr>
              <w:rStyle w:val="apple-converted-space"/>
              <w:rFonts w:ascii="Arial" w:hAnsi="Arial" w:cs="Arial"/>
              <w:sz w:val="24"/>
              <w:szCs w:val="24"/>
            </w:rPr>
          </w:rPrChange>
        </w:rPr>
      </w:pPr>
      <w:r w:rsidRPr="006C4628">
        <w:rPr>
          <w:rStyle w:val="un"/>
          <w:rFonts w:ascii="Arial" w:hAnsi="Arial" w:cs="Arial"/>
          <w:sz w:val="24"/>
          <w:szCs w:val="24"/>
          <w:lang w:val="es-ES"/>
          <w:rPrChange w:id="5773" w:author="chris" w:date="2015-04-19T12:09:00Z">
            <w:rPr>
              <w:rStyle w:val="un"/>
              <w:rFonts w:ascii="Arial" w:hAnsi="Arial" w:cs="Arial"/>
              <w:sz w:val="24"/>
              <w:szCs w:val="24"/>
            </w:rPr>
          </w:rPrChange>
        </w:rPr>
        <w:t>Los signos secundarios V, L y D no se pueden repetir.</w:t>
      </w:r>
      <w:r w:rsidRPr="006C4628">
        <w:rPr>
          <w:rStyle w:val="apple-converted-space"/>
          <w:rFonts w:ascii="Arial" w:hAnsi="Arial" w:cs="Arial"/>
          <w:sz w:val="24"/>
          <w:szCs w:val="24"/>
          <w:lang w:val="es-ES"/>
          <w:rPrChange w:id="5774" w:author="chris" w:date="2015-04-19T12:09:00Z">
            <w:rPr>
              <w:rStyle w:val="apple-converted-space"/>
              <w:rFonts w:ascii="Arial" w:hAnsi="Arial" w:cs="Arial"/>
              <w:sz w:val="24"/>
              <w:szCs w:val="24"/>
            </w:rPr>
          </w:rPrChange>
        </w:rPr>
        <w:t> </w:t>
      </w:r>
    </w:p>
    <w:p w14:paraId="7C6E0DE5" w14:textId="77777777" w:rsidR="00CA7EB6" w:rsidRPr="006C4628" w:rsidRDefault="00CA7EB6" w:rsidP="00CA7EB6">
      <w:pPr>
        <w:pStyle w:val="NormalWeb"/>
        <w:shd w:val="clear" w:color="auto" w:fill="FFFFFF"/>
        <w:spacing w:before="2" w:after="2" w:line="345" w:lineRule="atLeast"/>
        <w:ind w:firstLine="300"/>
        <w:rPr>
          <w:rFonts w:ascii="Arial" w:hAnsi="Arial" w:cs="Arial"/>
          <w:sz w:val="24"/>
          <w:szCs w:val="24"/>
          <w:lang w:val="es-ES"/>
          <w:rPrChange w:id="5775" w:author="chris" w:date="2015-04-19T12:09:00Z">
            <w:rPr>
              <w:rFonts w:ascii="Arial" w:hAnsi="Arial" w:cs="Arial"/>
              <w:sz w:val="24"/>
              <w:szCs w:val="24"/>
            </w:rPr>
          </w:rPrChange>
        </w:rPr>
      </w:pPr>
    </w:p>
    <w:p w14:paraId="721432E5" w14:textId="77777777" w:rsidR="006D047D" w:rsidRPr="006C4628" w:rsidRDefault="006D047D" w:rsidP="00E6040C">
      <w:pPr>
        <w:numPr>
          <w:ilvl w:val="0"/>
          <w:numId w:val="8"/>
        </w:numPr>
        <w:shd w:val="clear" w:color="auto" w:fill="FFFFFF"/>
        <w:spacing w:after="0" w:line="345" w:lineRule="atLeast"/>
        <w:ind w:left="300"/>
        <w:rPr>
          <w:rStyle w:val="un"/>
          <w:lang w:val="es-ES"/>
          <w:rPrChange w:id="5776" w:author="chris" w:date="2015-04-19T12:09:00Z">
            <w:rPr>
              <w:rStyle w:val="un"/>
            </w:rPr>
          </w:rPrChange>
        </w:rPr>
      </w:pPr>
      <w:r w:rsidRPr="006C4628">
        <w:rPr>
          <w:rStyle w:val="Textoennegrita"/>
          <w:rFonts w:ascii="Arial" w:hAnsi="Arial" w:cs="Arial"/>
          <w:lang w:val="es-ES"/>
          <w:rPrChange w:id="5777" w:author="chris" w:date="2015-04-19T12:09:00Z">
            <w:rPr>
              <w:rStyle w:val="Textoennegrita"/>
              <w:rFonts w:ascii="Arial" w:hAnsi="Arial" w:cs="Arial"/>
            </w:rPr>
          </w:rPrChange>
        </w:rPr>
        <w:t>Sustracción</w:t>
      </w:r>
      <w:r w:rsidRPr="006C4628">
        <w:rPr>
          <w:rStyle w:val="apple-converted-space"/>
          <w:rFonts w:ascii="Arial" w:hAnsi="Arial" w:cs="Arial"/>
          <w:lang w:val="es-ES"/>
          <w:rPrChange w:id="5778" w:author="chris" w:date="2015-04-19T12:09:00Z">
            <w:rPr>
              <w:rStyle w:val="apple-converted-space"/>
              <w:rFonts w:ascii="Arial" w:hAnsi="Arial" w:cs="Arial"/>
            </w:rPr>
          </w:rPrChange>
        </w:rPr>
        <w:t> </w:t>
      </w:r>
      <w:r w:rsidRPr="006C4628">
        <w:rPr>
          <w:rStyle w:val="un"/>
          <w:rFonts w:ascii="Arial" w:hAnsi="Arial" w:cs="Arial"/>
          <w:lang w:val="es-ES"/>
          <w:rPrChange w:id="5779" w:author="chris" w:date="2015-04-19T12:09:00Z">
            <w:rPr>
              <w:rStyle w:val="un"/>
              <w:rFonts w:ascii="Arial" w:hAnsi="Arial" w:cs="Arial"/>
            </w:rPr>
          </w:rPrChange>
        </w:rPr>
        <w:t>o</w:t>
      </w:r>
      <w:r w:rsidRPr="006C4628">
        <w:rPr>
          <w:rStyle w:val="apple-converted-space"/>
          <w:rFonts w:ascii="Arial" w:hAnsi="Arial" w:cs="Arial"/>
          <w:lang w:val="es-ES"/>
          <w:rPrChange w:id="5780" w:author="chris" w:date="2015-04-19T12:09:00Z">
            <w:rPr>
              <w:rStyle w:val="apple-converted-space"/>
              <w:rFonts w:ascii="Arial" w:hAnsi="Arial" w:cs="Arial"/>
            </w:rPr>
          </w:rPrChange>
        </w:rPr>
        <w:t> </w:t>
      </w:r>
      <w:r w:rsidRPr="006C4628">
        <w:rPr>
          <w:rStyle w:val="Textoennegrita"/>
          <w:rFonts w:ascii="Arial" w:hAnsi="Arial" w:cs="Arial"/>
          <w:lang w:val="es-ES"/>
          <w:rPrChange w:id="5781" w:author="chris" w:date="2015-04-19T12:09:00Z">
            <w:rPr>
              <w:rStyle w:val="Textoennegrita"/>
              <w:rFonts w:ascii="Arial" w:hAnsi="Arial" w:cs="Arial"/>
            </w:rPr>
          </w:rPrChange>
        </w:rPr>
        <w:t>resta</w:t>
      </w:r>
      <w:r w:rsidRPr="006C4628">
        <w:rPr>
          <w:rStyle w:val="un"/>
          <w:rFonts w:ascii="Arial" w:hAnsi="Arial" w:cs="Arial"/>
          <w:lang w:val="es-ES"/>
          <w:rPrChange w:id="5782" w:author="chris" w:date="2015-04-19T12:09:00Z">
            <w:rPr>
              <w:rStyle w:val="un"/>
              <w:rFonts w:ascii="Arial" w:hAnsi="Arial" w:cs="Arial"/>
            </w:rPr>
          </w:rPrChange>
        </w:rPr>
        <w:t>: una letra situada a la izquierda de otra que tiene un valor mayor, se resta de esta.</w:t>
      </w:r>
      <w:r w:rsidRPr="006C4628">
        <w:rPr>
          <w:rStyle w:val="apple-converted-space"/>
          <w:rFonts w:ascii="Arial" w:hAnsi="Arial" w:cs="Arial"/>
          <w:lang w:val="es-ES"/>
          <w:rPrChange w:id="5783" w:author="chris" w:date="2015-04-19T12:09:00Z">
            <w:rPr>
              <w:rStyle w:val="apple-converted-space"/>
              <w:rFonts w:ascii="Arial" w:hAnsi="Arial" w:cs="Arial"/>
            </w:rPr>
          </w:rPrChange>
        </w:rPr>
        <w:t> </w:t>
      </w:r>
      <w:r w:rsidRPr="006C4628">
        <w:rPr>
          <w:rStyle w:val="un"/>
          <w:rFonts w:ascii="Arial" w:hAnsi="Arial" w:cs="Arial"/>
          <w:lang w:val="es-ES"/>
          <w:rPrChange w:id="5784" w:author="chris" w:date="2015-04-19T12:09:00Z">
            <w:rPr>
              <w:rStyle w:val="un"/>
              <w:rFonts w:ascii="Arial" w:hAnsi="Arial" w:cs="Arial"/>
            </w:rPr>
          </w:rPrChange>
        </w:rPr>
        <w:t>Además:</w:t>
      </w:r>
    </w:p>
    <w:p w14:paraId="0BF1722E" w14:textId="77777777" w:rsidR="006D047D" w:rsidRPr="006C4628" w:rsidRDefault="006D047D" w:rsidP="00CA7EB6">
      <w:pPr>
        <w:shd w:val="clear" w:color="auto" w:fill="FFFFFF"/>
        <w:spacing w:after="0" w:line="345" w:lineRule="atLeast"/>
        <w:ind w:left="993"/>
        <w:rPr>
          <w:lang w:val="es-ES"/>
          <w:rPrChange w:id="5785" w:author="chris" w:date="2015-04-19T12:09:00Z">
            <w:rPr/>
          </w:rPrChange>
        </w:rPr>
      </w:pPr>
      <w:r w:rsidRPr="006C4628">
        <w:rPr>
          <w:rStyle w:val="un"/>
          <w:rFonts w:ascii="Arial" w:hAnsi="Arial" w:cs="Arial"/>
          <w:lang w:val="es-ES"/>
          <w:rPrChange w:id="5786" w:author="chris" w:date="2015-04-19T12:09:00Z">
            <w:rPr>
              <w:rStyle w:val="un"/>
              <w:rFonts w:ascii="Arial" w:hAnsi="Arial" w:cs="Arial"/>
            </w:rPr>
          </w:rPrChange>
        </w:rPr>
        <w:t>I solo se puede restar a V y X.</w:t>
      </w:r>
    </w:p>
    <w:p w14:paraId="48B61345" w14:textId="77777777" w:rsidR="006D047D" w:rsidRPr="006C4628" w:rsidRDefault="006D047D" w:rsidP="00CA7EB6">
      <w:pPr>
        <w:shd w:val="clear" w:color="auto" w:fill="FFFFFF"/>
        <w:spacing w:after="0" w:line="345" w:lineRule="atLeast"/>
        <w:ind w:left="993"/>
        <w:rPr>
          <w:rFonts w:ascii="Arial" w:hAnsi="Arial" w:cs="Arial"/>
          <w:lang w:val="es-ES"/>
          <w:rPrChange w:id="5787" w:author="chris" w:date="2015-04-19T12:09:00Z">
            <w:rPr>
              <w:rFonts w:ascii="Arial" w:hAnsi="Arial" w:cs="Arial"/>
            </w:rPr>
          </w:rPrChange>
        </w:rPr>
      </w:pPr>
      <w:r w:rsidRPr="006C4628">
        <w:rPr>
          <w:rStyle w:val="un"/>
          <w:rFonts w:ascii="Arial" w:hAnsi="Arial" w:cs="Arial"/>
          <w:lang w:val="es-ES"/>
          <w:rPrChange w:id="5788" w:author="chris" w:date="2015-04-19T12:09:00Z">
            <w:rPr>
              <w:rStyle w:val="un"/>
              <w:rFonts w:ascii="Arial" w:hAnsi="Arial" w:cs="Arial"/>
            </w:rPr>
          </w:rPrChange>
        </w:rPr>
        <w:t>X solo se puede restar a L y C.</w:t>
      </w:r>
    </w:p>
    <w:p w14:paraId="0C0E1FA0" w14:textId="77777777" w:rsidR="006D047D" w:rsidRPr="006C4628" w:rsidRDefault="006D047D" w:rsidP="00CA7EB6">
      <w:pPr>
        <w:shd w:val="clear" w:color="auto" w:fill="FFFFFF"/>
        <w:spacing w:after="0" w:line="345" w:lineRule="atLeast"/>
        <w:ind w:left="993"/>
        <w:rPr>
          <w:rFonts w:ascii="Arial" w:hAnsi="Arial" w:cs="Arial"/>
          <w:lang w:val="es-ES"/>
          <w:rPrChange w:id="5789" w:author="chris" w:date="2015-04-19T12:09:00Z">
            <w:rPr>
              <w:rFonts w:ascii="Arial" w:hAnsi="Arial" w:cs="Arial"/>
            </w:rPr>
          </w:rPrChange>
        </w:rPr>
      </w:pPr>
      <w:r w:rsidRPr="006C4628">
        <w:rPr>
          <w:rStyle w:val="un"/>
          <w:rFonts w:ascii="Arial" w:hAnsi="Arial" w:cs="Arial"/>
          <w:lang w:val="es-ES"/>
          <w:rPrChange w:id="5790" w:author="chris" w:date="2015-04-19T12:09:00Z">
            <w:rPr>
              <w:rStyle w:val="un"/>
              <w:rFonts w:ascii="Arial" w:hAnsi="Arial" w:cs="Arial"/>
            </w:rPr>
          </w:rPrChange>
        </w:rPr>
        <w:t>C solo se puede restar a D y M.</w:t>
      </w:r>
    </w:p>
    <w:p w14:paraId="51A2DEA9" w14:textId="77777777" w:rsidR="00AB5A52" w:rsidRPr="006C4628" w:rsidRDefault="00AB5A52" w:rsidP="00E6040C">
      <w:pPr>
        <w:pStyle w:val="NormalWeb"/>
        <w:shd w:val="clear" w:color="auto" w:fill="FFFFFF"/>
        <w:spacing w:before="2" w:after="2" w:line="345" w:lineRule="atLeast"/>
        <w:ind w:left="300"/>
        <w:rPr>
          <w:rStyle w:val="un"/>
          <w:rFonts w:ascii="Arial" w:hAnsi="Arial" w:cs="Arial"/>
          <w:sz w:val="24"/>
          <w:szCs w:val="24"/>
          <w:lang w:val="es-ES"/>
          <w:rPrChange w:id="5791" w:author="chris" w:date="2015-04-19T12:09:00Z">
            <w:rPr>
              <w:rStyle w:val="un"/>
              <w:rFonts w:ascii="Arial" w:hAnsi="Arial" w:cs="Arial"/>
              <w:sz w:val="24"/>
              <w:szCs w:val="24"/>
            </w:rPr>
          </w:rPrChange>
        </w:rPr>
      </w:pPr>
    </w:p>
    <w:p w14:paraId="14E003A3" w14:textId="77777777" w:rsidR="006D047D" w:rsidRPr="006C4628" w:rsidRDefault="006D047D" w:rsidP="00E6040C">
      <w:pPr>
        <w:pStyle w:val="NormalWeb"/>
        <w:shd w:val="clear" w:color="auto" w:fill="FFFFFF"/>
        <w:spacing w:before="2" w:after="2" w:line="345" w:lineRule="atLeast"/>
        <w:ind w:left="300"/>
        <w:rPr>
          <w:rFonts w:ascii="Arial" w:hAnsi="Arial" w:cs="Arial"/>
          <w:sz w:val="24"/>
          <w:szCs w:val="24"/>
          <w:lang w:val="es-ES"/>
          <w:rPrChange w:id="5792" w:author="chris" w:date="2015-04-19T12:09:00Z">
            <w:rPr>
              <w:rFonts w:ascii="Arial" w:hAnsi="Arial" w:cs="Arial"/>
              <w:sz w:val="24"/>
              <w:szCs w:val="24"/>
            </w:rPr>
          </w:rPrChange>
        </w:rPr>
      </w:pPr>
      <w:r w:rsidRPr="006C4628">
        <w:rPr>
          <w:rStyle w:val="un"/>
          <w:rFonts w:ascii="Arial" w:hAnsi="Arial" w:cs="Arial"/>
          <w:sz w:val="24"/>
          <w:szCs w:val="24"/>
          <w:lang w:val="es-ES"/>
          <w:rPrChange w:id="5793" w:author="chris" w:date="2015-04-19T12:09:00Z">
            <w:rPr>
              <w:rStyle w:val="un"/>
              <w:rFonts w:ascii="Arial" w:hAnsi="Arial" w:cs="Arial"/>
              <w:sz w:val="24"/>
              <w:szCs w:val="24"/>
            </w:rPr>
          </w:rPrChange>
        </w:rPr>
        <w:t>Por ejemplo:</w:t>
      </w:r>
    </w:p>
    <w:p w14:paraId="70F834C4" w14:textId="5FA46F46" w:rsidR="006D047D" w:rsidRPr="006C4628" w:rsidRDefault="006D047D" w:rsidP="00E6040C">
      <w:pPr>
        <w:pStyle w:val="NormalWeb"/>
        <w:shd w:val="clear" w:color="auto" w:fill="FFFFFF"/>
        <w:spacing w:before="2" w:after="2" w:line="345" w:lineRule="atLeast"/>
        <w:ind w:left="300" w:firstLine="408"/>
        <w:rPr>
          <w:rFonts w:ascii="Arial" w:hAnsi="Arial" w:cs="Arial"/>
          <w:sz w:val="24"/>
          <w:szCs w:val="24"/>
          <w:lang w:val="es-ES"/>
          <w:rPrChange w:id="5794" w:author="chris" w:date="2015-04-19T12:09:00Z">
            <w:rPr>
              <w:rFonts w:ascii="Arial" w:hAnsi="Arial" w:cs="Arial"/>
              <w:sz w:val="24"/>
              <w:szCs w:val="24"/>
            </w:rPr>
          </w:rPrChange>
        </w:rPr>
      </w:pPr>
      <w:r w:rsidRPr="006C4628">
        <w:rPr>
          <w:rStyle w:val="un"/>
          <w:rFonts w:ascii="Arial" w:hAnsi="Arial" w:cs="Arial"/>
          <w:sz w:val="24"/>
          <w:szCs w:val="24"/>
          <w:lang w:val="es-ES"/>
          <w:rPrChange w:id="5795" w:author="chris" w:date="2015-04-19T12:09:00Z">
            <w:rPr>
              <w:rStyle w:val="un"/>
              <w:rFonts w:ascii="Arial" w:hAnsi="Arial" w:cs="Arial"/>
              <w:sz w:val="24"/>
              <w:szCs w:val="24"/>
            </w:rPr>
          </w:rPrChange>
        </w:rPr>
        <w:t>IV = 5 – 1 = 4</w:t>
      </w:r>
      <w:ins w:id="5796" w:author="chris" w:date="2015-04-19T14:08:00Z">
        <w:r w:rsidR="00F21484">
          <w:rPr>
            <w:rStyle w:val="un"/>
            <w:rFonts w:ascii="Arial" w:hAnsi="Arial" w:cs="Arial"/>
            <w:sz w:val="24"/>
            <w:szCs w:val="24"/>
            <w:lang w:val="es-ES"/>
          </w:rPr>
          <w:t>.</w:t>
        </w:r>
      </w:ins>
    </w:p>
    <w:p w14:paraId="7D0D3803" w14:textId="424DC312" w:rsidR="006D047D" w:rsidRPr="006C4628" w:rsidRDefault="006D047D" w:rsidP="00E6040C">
      <w:pPr>
        <w:pStyle w:val="NormalWeb"/>
        <w:shd w:val="clear" w:color="auto" w:fill="FFFFFF"/>
        <w:spacing w:before="2" w:after="2" w:line="345" w:lineRule="atLeast"/>
        <w:ind w:left="300" w:firstLine="408"/>
        <w:rPr>
          <w:rFonts w:ascii="Arial" w:hAnsi="Arial" w:cs="Arial"/>
          <w:sz w:val="24"/>
          <w:szCs w:val="24"/>
          <w:lang w:val="es-ES"/>
          <w:rPrChange w:id="5797" w:author="chris" w:date="2015-04-19T12:09:00Z">
            <w:rPr>
              <w:rFonts w:ascii="Arial" w:hAnsi="Arial" w:cs="Arial"/>
              <w:sz w:val="24"/>
              <w:szCs w:val="24"/>
            </w:rPr>
          </w:rPrChange>
        </w:rPr>
      </w:pPr>
      <w:r w:rsidRPr="006C4628">
        <w:rPr>
          <w:rStyle w:val="un"/>
          <w:rFonts w:ascii="Arial" w:hAnsi="Arial" w:cs="Arial"/>
          <w:sz w:val="24"/>
          <w:szCs w:val="24"/>
          <w:lang w:val="es-ES"/>
          <w:rPrChange w:id="5798" w:author="chris" w:date="2015-04-19T12:09:00Z">
            <w:rPr>
              <w:rStyle w:val="un"/>
              <w:rFonts w:ascii="Arial" w:hAnsi="Arial" w:cs="Arial"/>
              <w:sz w:val="24"/>
              <w:szCs w:val="24"/>
            </w:rPr>
          </w:rPrChange>
        </w:rPr>
        <w:t>CM = 1.000 – 100 = 900</w:t>
      </w:r>
      <w:ins w:id="5799" w:author="chris" w:date="2015-04-19T14:08:00Z">
        <w:r w:rsidR="00F21484">
          <w:rPr>
            <w:rStyle w:val="un"/>
            <w:rFonts w:ascii="Arial" w:hAnsi="Arial" w:cs="Arial"/>
            <w:sz w:val="24"/>
            <w:szCs w:val="24"/>
            <w:lang w:val="es-ES"/>
          </w:rPr>
          <w:t>.</w:t>
        </w:r>
      </w:ins>
    </w:p>
    <w:p w14:paraId="3ACC7B4C" w14:textId="77777777" w:rsidR="00AB5A52" w:rsidRPr="006C4628" w:rsidRDefault="00AB5A52" w:rsidP="00E6040C">
      <w:pPr>
        <w:pStyle w:val="u"/>
        <w:shd w:val="clear" w:color="auto" w:fill="FFFFFF"/>
        <w:spacing w:before="0" w:beforeAutospacing="0" w:after="0" w:afterAutospacing="0" w:line="345" w:lineRule="atLeast"/>
        <w:rPr>
          <w:rStyle w:val="un"/>
          <w:rFonts w:ascii="Arial" w:hAnsi="Arial" w:cs="Arial"/>
          <w:lang w:val="es-ES"/>
          <w:rPrChange w:id="5800" w:author="chris" w:date="2015-04-19T12:09:00Z">
            <w:rPr>
              <w:rStyle w:val="un"/>
              <w:rFonts w:ascii="Arial" w:hAnsi="Arial" w:cs="Arial"/>
            </w:rPr>
          </w:rPrChange>
        </w:rPr>
      </w:pPr>
    </w:p>
    <w:p w14:paraId="7F2AD22F" w14:textId="0343BDA0" w:rsidR="006D047D" w:rsidRPr="006C4628" w:rsidRDefault="0015733D" w:rsidP="00E6040C">
      <w:pPr>
        <w:pStyle w:val="u"/>
        <w:shd w:val="clear" w:color="auto" w:fill="FFFFFF"/>
        <w:spacing w:before="0" w:beforeAutospacing="0" w:after="0" w:afterAutospacing="0" w:line="345" w:lineRule="atLeast"/>
        <w:rPr>
          <w:rFonts w:ascii="Arial" w:hAnsi="Arial" w:cs="Arial"/>
          <w:lang w:val="es-ES"/>
          <w:rPrChange w:id="5801" w:author="chris" w:date="2015-04-19T12:09:00Z">
            <w:rPr>
              <w:rFonts w:ascii="Arial" w:hAnsi="Arial" w:cs="Arial"/>
            </w:rPr>
          </w:rPrChange>
        </w:rPr>
      </w:pPr>
      <w:r w:rsidRPr="006C4628">
        <w:rPr>
          <w:rStyle w:val="un"/>
          <w:rFonts w:ascii="Arial" w:hAnsi="Arial" w:cs="Arial"/>
          <w:lang w:val="es-ES"/>
          <w:rPrChange w:id="5802" w:author="chris" w:date="2015-04-19T12:09:00Z">
            <w:rPr>
              <w:rStyle w:val="un"/>
              <w:rFonts w:ascii="Arial" w:hAnsi="Arial" w:cs="Arial"/>
            </w:rPr>
          </w:rPrChange>
        </w:rPr>
        <w:t>Estos son</w:t>
      </w:r>
      <w:del w:id="5803" w:author="chris" w:date="2015-04-19T13:58:00Z">
        <w:r w:rsidRPr="006C4628" w:rsidDel="00A45DA4">
          <w:rPr>
            <w:rStyle w:val="un"/>
            <w:rFonts w:ascii="Arial" w:hAnsi="Arial" w:cs="Arial"/>
            <w:lang w:val="es-ES"/>
            <w:rPrChange w:id="5804" w:author="chris" w:date="2015-04-19T12:09:00Z">
              <w:rPr>
                <w:rStyle w:val="un"/>
                <w:rFonts w:ascii="Arial" w:hAnsi="Arial" w:cs="Arial"/>
              </w:rPr>
            </w:rPrChange>
          </w:rPr>
          <w:delText xml:space="preserve"> </w:delText>
        </w:r>
      </w:del>
      <w:r w:rsidR="006D047D" w:rsidRPr="006C4628">
        <w:rPr>
          <w:rStyle w:val="un"/>
          <w:rFonts w:ascii="Arial" w:hAnsi="Arial" w:cs="Arial"/>
          <w:lang w:val="es-ES"/>
          <w:rPrChange w:id="5805" w:author="chris" w:date="2015-04-19T12:09:00Z">
            <w:rPr>
              <w:rStyle w:val="un"/>
              <w:rFonts w:ascii="Arial" w:hAnsi="Arial" w:cs="Arial"/>
            </w:rPr>
          </w:rPrChange>
        </w:rPr>
        <w:t xml:space="preserve"> algunos ejemplos de números romanos y su equivalencia con </w:t>
      </w:r>
      <w:r w:rsidR="00A40856" w:rsidRPr="006C4628">
        <w:rPr>
          <w:rStyle w:val="un"/>
          <w:rFonts w:ascii="Arial" w:hAnsi="Arial" w:cs="Arial"/>
          <w:lang w:val="es-ES"/>
          <w:rPrChange w:id="5806" w:author="chris" w:date="2015-04-19T12:09:00Z">
            <w:rPr>
              <w:rStyle w:val="un"/>
              <w:rFonts w:ascii="Arial" w:hAnsi="Arial" w:cs="Arial"/>
            </w:rPr>
          </w:rPrChange>
        </w:rPr>
        <w:t>nuestro sistema de numeración decimal posicional:</w:t>
      </w:r>
    </w:p>
    <w:p w14:paraId="28CE4219" w14:textId="323C6BE0" w:rsidR="006D047D" w:rsidRPr="006C4628" w:rsidRDefault="006D047D" w:rsidP="00E6040C">
      <w:pPr>
        <w:numPr>
          <w:ilvl w:val="0"/>
          <w:numId w:val="10"/>
        </w:numPr>
        <w:shd w:val="clear" w:color="auto" w:fill="FFFFFF"/>
        <w:spacing w:after="0" w:line="345" w:lineRule="atLeast"/>
        <w:rPr>
          <w:rFonts w:ascii="Arial" w:hAnsi="Arial" w:cs="Arial"/>
          <w:lang w:val="es-ES"/>
          <w:rPrChange w:id="5807" w:author="chris" w:date="2015-04-19T12:09:00Z">
            <w:rPr>
              <w:rFonts w:ascii="Arial" w:hAnsi="Arial" w:cs="Arial"/>
            </w:rPr>
          </w:rPrChange>
        </w:rPr>
      </w:pPr>
      <w:r w:rsidRPr="006C4628">
        <w:rPr>
          <w:rStyle w:val="un"/>
          <w:rFonts w:ascii="Arial" w:hAnsi="Arial" w:cs="Arial"/>
          <w:lang w:val="es-ES"/>
          <w:rPrChange w:id="5808" w:author="chris" w:date="2015-04-19T12:09:00Z">
            <w:rPr>
              <w:rStyle w:val="un"/>
              <w:rFonts w:ascii="Arial" w:hAnsi="Arial" w:cs="Arial"/>
            </w:rPr>
          </w:rPrChange>
        </w:rPr>
        <w:t>III = 3</w:t>
      </w:r>
      <w:ins w:id="5809" w:author="chris" w:date="2015-04-19T14:07:00Z">
        <w:r w:rsidR="00F21484">
          <w:rPr>
            <w:rStyle w:val="un"/>
            <w:rFonts w:ascii="Arial" w:hAnsi="Arial" w:cs="Arial"/>
            <w:lang w:val="es-ES"/>
          </w:rPr>
          <w:t>.</w:t>
        </w:r>
      </w:ins>
    </w:p>
    <w:p w14:paraId="0BCA77A7" w14:textId="5303462B" w:rsidR="006D047D" w:rsidRPr="006C4628" w:rsidRDefault="006D047D" w:rsidP="00E6040C">
      <w:pPr>
        <w:numPr>
          <w:ilvl w:val="0"/>
          <w:numId w:val="10"/>
        </w:numPr>
        <w:shd w:val="clear" w:color="auto" w:fill="FFFFFF"/>
        <w:spacing w:after="0" w:line="345" w:lineRule="atLeast"/>
        <w:rPr>
          <w:rFonts w:ascii="Arial" w:hAnsi="Arial" w:cs="Arial"/>
          <w:lang w:val="es-ES"/>
          <w:rPrChange w:id="5810" w:author="chris" w:date="2015-04-19T12:09:00Z">
            <w:rPr>
              <w:rFonts w:ascii="Arial" w:hAnsi="Arial" w:cs="Arial"/>
            </w:rPr>
          </w:rPrChange>
        </w:rPr>
      </w:pPr>
      <w:r w:rsidRPr="006C4628">
        <w:rPr>
          <w:rStyle w:val="un"/>
          <w:rFonts w:ascii="Arial" w:hAnsi="Arial" w:cs="Arial"/>
          <w:lang w:val="es-ES"/>
          <w:rPrChange w:id="5811" w:author="chris" w:date="2015-04-19T12:09:00Z">
            <w:rPr>
              <w:rStyle w:val="un"/>
              <w:rFonts w:ascii="Arial" w:hAnsi="Arial" w:cs="Arial"/>
            </w:rPr>
          </w:rPrChange>
        </w:rPr>
        <w:t>XVIII = 18</w:t>
      </w:r>
      <w:ins w:id="5812" w:author="chris" w:date="2015-04-19T14:07:00Z">
        <w:r w:rsidR="00F21484">
          <w:rPr>
            <w:rStyle w:val="un"/>
            <w:rFonts w:ascii="Arial" w:hAnsi="Arial" w:cs="Arial"/>
            <w:lang w:val="es-ES"/>
          </w:rPr>
          <w:t>.</w:t>
        </w:r>
      </w:ins>
    </w:p>
    <w:p w14:paraId="715CE87A" w14:textId="3FA7B8A3" w:rsidR="006D047D" w:rsidRPr="006C4628" w:rsidRDefault="006D047D" w:rsidP="00E6040C">
      <w:pPr>
        <w:numPr>
          <w:ilvl w:val="0"/>
          <w:numId w:val="10"/>
        </w:numPr>
        <w:shd w:val="clear" w:color="auto" w:fill="FFFFFF"/>
        <w:spacing w:after="0" w:line="345" w:lineRule="atLeast"/>
        <w:rPr>
          <w:rFonts w:ascii="Arial" w:hAnsi="Arial" w:cs="Arial"/>
          <w:lang w:val="es-ES"/>
          <w:rPrChange w:id="5813" w:author="chris" w:date="2015-04-19T12:09:00Z">
            <w:rPr>
              <w:rFonts w:ascii="Arial" w:hAnsi="Arial" w:cs="Arial"/>
            </w:rPr>
          </w:rPrChange>
        </w:rPr>
      </w:pPr>
      <w:r w:rsidRPr="006C4628">
        <w:rPr>
          <w:rStyle w:val="un"/>
          <w:rFonts w:ascii="Arial" w:hAnsi="Arial" w:cs="Arial"/>
          <w:lang w:val="es-ES"/>
          <w:rPrChange w:id="5814" w:author="chris" w:date="2015-04-19T12:09:00Z">
            <w:rPr>
              <w:rStyle w:val="un"/>
              <w:rFonts w:ascii="Arial" w:hAnsi="Arial" w:cs="Arial"/>
            </w:rPr>
          </w:rPrChange>
        </w:rPr>
        <w:t>XL = 40</w:t>
      </w:r>
      <w:ins w:id="5815" w:author="chris" w:date="2015-04-19T14:08:00Z">
        <w:r w:rsidR="00F21484">
          <w:rPr>
            <w:rStyle w:val="un"/>
            <w:rFonts w:ascii="Arial" w:hAnsi="Arial" w:cs="Arial"/>
            <w:lang w:val="es-ES"/>
          </w:rPr>
          <w:t>.</w:t>
        </w:r>
      </w:ins>
    </w:p>
    <w:p w14:paraId="144F93F9" w14:textId="206316F7" w:rsidR="006D047D" w:rsidRPr="006C4628" w:rsidRDefault="006D047D" w:rsidP="00E6040C">
      <w:pPr>
        <w:numPr>
          <w:ilvl w:val="0"/>
          <w:numId w:val="10"/>
        </w:numPr>
        <w:shd w:val="clear" w:color="auto" w:fill="FFFFFF"/>
        <w:spacing w:after="0" w:line="345" w:lineRule="atLeast"/>
        <w:rPr>
          <w:rFonts w:ascii="Arial" w:hAnsi="Arial" w:cs="Arial"/>
          <w:lang w:val="es-ES"/>
          <w:rPrChange w:id="5816" w:author="chris" w:date="2015-04-19T12:09:00Z">
            <w:rPr>
              <w:rFonts w:ascii="Arial" w:hAnsi="Arial" w:cs="Arial"/>
            </w:rPr>
          </w:rPrChange>
        </w:rPr>
      </w:pPr>
      <w:r w:rsidRPr="006C4628">
        <w:rPr>
          <w:rStyle w:val="un"/>
          <w:rFonts w:ascii="Arial" w:hAnsi="Arial" w:cs="Arial"/>
          <w:lang w:val="es-ES"/>
          <w:rPrChange w:id="5817" w:author="chris" w:date="2015-04-19T12:09:00Z">
            <w:rPr>
              <w:rStyle w:val="un"/>
              <w:rFonts w:ascii="Arial" w:hAnsi="Arial" w:cs="Arial"/>
            </w:rPr>
          </w:rPrChange>
        </w:rPr>
        <w:t>XLIX = 49</w:t>
      </w:r>
      <w:ins w:id="5818" w:author="chris" w:date="2015-04-19T14:08:00Z">
        <w:r w:rsidR="00F21484">
          <w:rPr>
            <w:rStyle w:val="un"/>
            <w:rFonts w:ascii="Arial" w:hAnsi="Arial" w:cs="Arial"/>
            <w:lang w:val="es-ES"/>
          </w:rPr>
          <w:t>.</w:t>
        </w:r>
      </w:ins>
    </w:p>
    <w:p w14:paraId="4BEC707A" w14:textId="1474BBBA" w:rsidR="006D047D" w:rsidRPr="006C4628" w:rsidRDefault="006D047D" w:rsidP="00E6040C">
      <w:pPr>
        <w:numPr>
          <w:ilvl w:val="0"/>
          <w:numId w:val="10"/>
        </w:numPr>
        <w:shd w:val="clear" w:color="auto" w:fill="FFFFFF"/>
        <w:spacing w:after="0" w:line="345" w:lineRule="atLeast"/>
        <w:rPr>
          <w:rFonts w:ascii="Arial" w:hAnsi="Arial" w:cs="Arial"/>
          <w:lang w:val="es-ES"/>
          <w:rPrChange w:id="5819" w:author="chris" w:date="2015-04-19T12:09:00Z">
            <w:rPr>
              <w:rFonts w:ascii="Arial" w:hAnsi="Arial" w:cs="Arial"/>
            </w:rPr>
          </w:rPrChange>
        </w:rPr>
      </w:pPr>
      <w:r w:rsidRPr="006C4628">
        <w:rPr>
          <w:rStyle w:val="un"/>
          <w:rFonts w:ascii="Arial" w:hAnsi="Arial" w:cs="Arial"/>
          <w:lang w:val="es-ES"/>
          <w:rPrChange w:id="5820" w:author="chris" w:date="2015-04-19T12:09:00Z">
            <w:rPr>
              <w:rStyle w:val="un"/>
              <w:rFonts w:ascii="Arial" w:hAnsi="Arial" w:cs="Arial"/>
            </w:rPr>
          </w:rPrChange>
        </w:rPr>
        <w:t>CD = 400</w:t>
      </w:r>
      <w:ins w:id="5821" w:author="chris" w:date="2015-04-19T14:08:00Z">
        <w:r w:rsidR="00F21484">
          <w:rPr>
            <w:rStyle w:val="un"/>
            <w:rFonts w:ascii="Arial" w:hAnsi="Arial" w:cs="Arial"/>
            <w:lang w:val="es-ES"/>
          </w:rPr>
          <w:t>.</w:t>
        </w:r>
      </w:ins>
    </w:p>
    <w:p w14:paraId="48A3DAED" w14:textId="5D5298AC" w:rsidR="006D047D" w:rsidRPr="006C4628" w:rsidRDefault="006D047D" w:rsidP="00E6040C">
      <w:pPr>
        <w:numPr>
          <w:ilvl w:val="0"/>
          <w:numId w:val="11"/>
        </w:numPr>
        <w:shd w:val="clear" w:color="auto" w:fill="FFFFFF"/>
        <w:spacing w:after="0" w:line="345" w:lineRule="atLeast"/>
        <w:rPr>
          <w:rFonts w:ascii="Arial" w:hAnsi="Arial" w:cs="Arial"/>
          <w:lang w:val="es-ES"/>
          <w:rPrChange w:id="5822" w:author="chris" w:date="2015-04-19T12:09:00Z">
            <w:rPr>
              <w:rFonts w:ascii="Arial" w:hAnsi="Arial" w:cs="Arial"/>
            </w:rPr>
          </w:rPrChange>
        </w:rPr>
      </w:pPr>
      <w:r w:rsidRPr="006C4628">
        <w:rPr>
          <w:rStyle w:val="un"/>
          <w:rFonts w:ascii="Arial" w:hAnsi="Arial" w:cs="Arial"/>
          <w:lang w:val="es-ES"/>
          <w:rPrChange w:id="5823" w:author="chris" w:date="2015-04-19T12:09:00Z">
            <w:rPr>
              <w:rStyle w:val="un"/>
              <w:rFonts w:ascii="Arial" w:hAnsi="Arial" w:cs="Arial"/>
            </w:rPr>
          </w:rPrChange>
        </w:rPr>
        <w:t>MCD = 1</w:t>
      </w:r>
      <w:del w:id="5824" w:author="chris" w:date="2015-04-19T14:08:00Z">
        <w:r w:rsidRPr="006C4628" w:rsidDel="00F21484">
          <w:rPr>
            <w:rStyle w:val="un"/>
            <w:rFonts w:ascii="Arial" w:hAnsi="Arial" w:cs="Arial"/>
            <w:lang w:val="es-ES"/>
            <w:rPrChange w:id="5825" w:author="chris" w:date="2015-04-19T12:09:00Z">
              <w:rPr>
                <w:rStyle w:val="un"/>
                <w:rFonts w:ascii="Arial" w:hAnsi="Arial" w:cs="Arial"/>
              </w:rPr>
            </w:rPrChange>
          </w:rPr>
          <w:delText>.</w:delText>
        </w:r>
      </w:del>
      <w:r w:rsidRPr="006C4628">
        <w:rPr>
          <w:rStyle w:val="un"/>
          <w:rFonts w:ascii="Arial" w:hAnsi="Arial" w:cs="Arial"/>
          <w:lang w:val="es-ES"/>
          <w:rPrChange w:id="5826" w:author="chris" w:date="2015-04-19T12:09:00Z">
            <w:rPr>
              <w:rStyle w:val="un"/>
              <w:rFonts w:ascii="Arial" w:hAnsi="Arial" w:cs="Arial"/>
            </w:rPr>
          </w:rPrChange>
        </w:rPr>
        <w:t>400</w:t>
      </w:r>
      <w:ins w:id="5827" w:author="chris" w:date="2015-04-19T14:08:00Z">
        <w:r w:rsidR="00F21484">
          <w:rPr>
            <w:rStyle w:val="un"/>
            <w:rFonts w:ascii="Arial" w:hAnsi="Arial" w:cs="Arial"/>
            <w:lang w:val="es-ES"/>
          </w:rPr>
          <w:t>.</w:t>
        </w:r>
      </w:ins>
    </w:p>
    <w:p w14:paraId="5112916F" w14:textId="44B7F0FA" w:rsidR="006D047D" w:rsidRPr="006C4628" w:rsidRDefault="006D047D" w:rsidP="00E6040C">
      <w:pPr>
        <w:numPr>
          <w:ilvl w:val="0"/>
          <w:numId w:val="11"/>
        </w:numPr>
        <w:shd w:val="clear" w:color="auto" w:fill="FFFFFF"/>
        <w:spacing w:after="0" w:line="345" w:lineRule="atLeast"/>
        <w:rPr>
          <w:rFonts w:ascii="Arial" w:hAnsi="Arial" w:cs="Arial"/>
          <w:lang w:val="es-ES"/>
          <w:rPrChange w:id="5828" w:author="chris" w:date="2015-04-19T12:09:00Z">
            <w:rPr>
              <w:rFonts w:ascii="Arial" w:hAnsi="Arial" w:cs="Arial"/>
            </w:rPr>
          </w:rPrChange>
        </w:rPr>
      </w:pPr>
      <w:r w:rsidRPr="006C4628">
        <w:rPr>
          <w:rStyle w:val="un"/>
          <w:rFonts w:ascii="Arial" w:hAnsi="Arial" w:cs="Arial"/>
          <w:lang w:val="es-ES"/>
          <w:rPrChange w:id="5829" w:author="chris" w:date="2015-04-19T12:09:00Z">
            <w:rPr>
              <w:rStyle w:val="un"/>
              <w:rFonts w:ascii="Arial" w:hAnsi="Arial" w:cs="Arial"/>
            </w:rPr>
          </w:rPrChange>
        </w:rPr>
        <w:t>MCM = 1</w:t>
      </w:r>
      <w:del w:id="5830" w:author="chris" w:date="2015-04-19T14:08:00Z">
        <w:r w:rsidRPr="006C4628" w:rsidDel="00F21484">
          <w:rPr>
            <w:rStyle w:val="un"/>
            <w:rFonts w:ascii="Arial" w:hAnsi="Arial" w:cs="Arial"/>
            <w:lang w:val="es-ES"/>
            <w:rPrChange w:id="5831" w:author="chris" w:date="2015-04-19T12:09:00Z">
              <w:rPr>
                <w:rStyle w:val="un"/>
                <w:rFonts w:ascii="Arial" w:hAnsi="Arial" w:cs="Arial"/>
              </w:rPr>
            </w:rPrChange>
          </w:rPr>
          <w:delText>.</w:delText>
        </w:r>
      </w:del>
      <w:r w:rsidRPr="006C4628">
        <w:rPr>
          <w:rStyle w:val="un"/>
          <w:rFonts w:ascii="Arial" w:hAnsi="Arial" w:cs="Arial"/>
          <w:lang w:val="es-ES"/>
          <w:rPrChange w:id="5832" w:author="chris" w:date="2015-04-19T12:09:00Z">
            <w:rPr>
              <w:rStyle w:val="un"/>
              <w:rFonts w:ascii="Arial" w:hAnsi="Arial" w:cs="Arial"/>
            </w:rPr>
          </w:rPrChange>
        </w:rPr>
        <w:t>900</w:t>
      </w:r>
      <w:ins w:id="5833" w:author="chris" w:date="2015-04-19T14:08:00Z">
        <w:r w:rsidR="00F21484">
          <w:rPr>
            <w:rStyle w:val="un"/>
            <w:rFonts w:ascii="Arial" w:hAnsi="Arial" w:cs="Arial"/>
            <w:lang w:val="es-ES"/>
          </w:rPr>
          <w:t>.</w:t>
        </w:r>
      </w:ins>
    </w:p>
    <w:p w14:paraId="1E365D45" w14:textId="77777777" w:rsidR="00FD40D3" w:rsidRPr="006C4628" w:rsidRDefault="00FD40D3" w:rsidP="00E6040C">
      <w:pPr>
        <w:pStyle w:val="u"/>
        <w:shd w:val="clear" w:color="auto" w:fill="FFFFFF"/>
        <w:spacing w:before="0" w:beforeAutospacing="0" w:after="0" w:afterAutospacing="0" w:line="345" w:lineRule="atLeast"/>
        <w:rPr>
          <w:rStyle w:val="un"/>
          <w:rFonts w:ascii="Arial" w:hAnsi="Arial" w:cs="Arial"/>
          <w:lang w:val="es-ES"/>
          <w:rPrChange w:id="5834" w:author="chris" w:date="2015-04-19T12:09:00Z">
            <w:rPr>
              <w:rStyle w:val="un"/>
              <w:rFonts w:ascii="Arial" w:hAnsi="Arial" w:cs="Arial"/>
            </w:rPr>
          </w:rPrChange>
        </w:rPr>
      </w:pPr>
    </w:p>
    <w:tbl>
      <w:tblPr>
        <w:tblStyle w:val="Tablaconcuadrcula"/>
        <w:tblW w:w="0" w:type="auto"/>
        <w:tblLook w:val="04A0" w:firstRow="1" w:lastRow="0" w:firstColumn="1" w:lastColumn="0" w:noHBand="0" w:noVBand="1"/>
      </w:tblPr>
      <w:tblGrid>
        <w:gridCol w:w="2518"/>
        <w:gridCol w:w="6515"/>
      </w:tblGrid>
      <w:tr w:rsidR="00FD40D3" w:rsidRPr="006C4628" w14:paraId="00F78A6A" w14:textId="77777777" w:rsidTr="004357DB">
        <w:tc>
          <w:tcPr>
            <w:tcW w:w="9033" w:type="dxa"/>
            <w:gridSpan w:val="2"/>
            <w:shd w:val="clear" w:color="auto" w:fill="0D0D0D" w:themeFill="text1" w:themeFillTint="F2"/>
          </w:tcPr>
          <w:p w14:paraId="39E77EC8" w14:textId="77777777" w:rsidR="00FD40D3" w:rsidRPr="006C4628" w:rsidRDefault="00FD40D3" w:rsidP="00E6040C">
            <w:pPr>
              <w:jc w:val="center"/>
              <w:rPr>
                <w:rFonts w:ascii="Times New Roman" w:hAnsi="Times New Roman" w:cs="Times New Roman"/>
                <w:b/>
                <w:color w:val="FFFFFF" w:themeColor="background1"/>
                <w:sz w:val="24"/>
                <w:szCs w:val="24"/>
                <w:lang w:val="es-ES"/>
                <w:rPrChange w:id="583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836" w:author="chris" w:date="2015-04-19T12:09:00Z">
                  <w:rPr>
                    <w:rFonts w:ascii="Times New Roman" w:hAnsi="Times New Roman" w:cs="Times New Roman"/>
                    <w:b/>
                    <w:color w:val="FFFFFF" w:themeColor="background1"/>
                    <w:sz w:val="24"/>
                    <w:szCs w:val="24"/>
                  </w:rPr>
                </w:rPrChange>
              </w:rPr>
              <w:t>Imagen (fotografía, gráfica o ilustración)</w:t>
            </w:r>
          </w:p>
        </w:tc>
      </w:tr>
      <w:tr w:rsidR="00FD40D3" w:rsidRPr="006C4628" w14:paraId="02C89377" w14:textId="77777777" w:rsidTr="004357DB">
        <w:tc>
          <w:tcPr>
            <w:tcW w:w="2518" w:type="dxa"/>
          </w:tcPr>
          <w:p w14:paraId="3385AA1F" w14:textId="77777777" w:rsidR="00FD40D3" w:rsidRPr="006C4628" w:rsidRDefault="00FD40D3" w:rsidP="00E6040C">
            <w:pPr>
              <w:rPr>
                <w:rFonts w:ascii="Times New Roman" w:hAnsi="Times New Roman" w:cs="Times New Roman"/>
                <w:b/>
                <w:color w:val="000000"/>
                <w:sz w:val="24"/>
                <w:szCs w:val="24"/>
                <w:lang w:val="es-ES"/>
                <w:rPrChange w:id="583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838" w:author="chris" w:date="2015-04-19T12:09:00Z">
                  <w:rPr>
                    <w:rFonts w:ascii="Times New Roman" w:hAnsi="Times New Roman" w:cs="Times New Roman"/>
                    <w:b/>
                    <w:color w:val="000000"/>
                    <w:sz w:val="24"/>
                    <w:szCs w:val="24"/>
                  </w:rPr>
                </w:rPrChange>
              </w:rPr>
              <w:t>Código</w:t>
            </w:r>
          </w:p>
        </w:tc>
        <w:tc>
          <w:tcPr>
            <w:tcW w:w="6515" w:type="dxa"/>
          </w:tcPr>
          <w:p w14:paraId="29DC4826" w14:textId="2DB9037B" w:rsidR="00FD40D3" w:rsidRPr="006C4628" w:rsidRDefault="00690E2F" w:rsidP="00E6040C">
            <w:pPr>
              <w:rPr>
                <w:rFonts w:ascii="Times New Roman" w:hAnsi="Times New Roman" w:cs="Times New Roman"/>
                <w:b/>
                <w:color w:val="000000"/>
                <w:sz w:val="24"/>
                <w:szCs w:val="24"/>
                <w:lang w:val="es-ES"/>
                <w:rPrChange w:id="583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840" w:author="chris" w:date="2015-04-19T12:09:00Z">
                  <w:rPr>
                    <w:rFonts w:ascii="Times New Roman" w:hAnsi="Times New Roman" w:cs="Times New Roman"/>
                    <w:color w:val="000000"/>
                    <w:sz w:val="24"/>
                    <w:szCs w:val="24"/>
                  </w:rPr>
                </w:rPrChange>
              </w:rPr>
              <w:t>MA_04_02_CO_</w:t>
            </w:r>
            <w:r w:rsidR="00182B75" w:rsidRPr="006C4628">
              <w:rPr>
                <w:rFonts w:ascii="Times New Roman" w:hAnsi="Times New Roman" w:cs="Times New Roman"/>
                <w:color w:val="000000"/>
                <w:sz w:val="24"/>
                <w:szCs w:val="24"/>
                <w:lang w:val="es-ES"/>
                <w:rPrChange w:id="5841" w:author="chris" w:date="2015-04-19T12:09:00Z">
                  <w:rPr>
                    <w:rFonts w:ascii="Times New Roman" w:hAnsi="Times New Roman" w:cs="Times New Roman"/>
                    <w:color w:val="000000"/>
                    <w:sz w:val="24"/>
                    <w:szCs w:val="24"/>
                  </w:rPr>
                </w:rPrChange>
              </w:rPr>
              <w:t>IMG210</w:t>
            </w:r>
          </w:p>
        </w:tc>
      </w:tr>
      <w:tr w:rsidR="00FD40D3" w:rsidRPr="006C4628" w14:paraId="34E82DB3" w14:textId="77777777" w:rsidTr="004357DB">
        <w:tc>
          <w:tcPr>
            <w:tcW w:w="2518" w:type="dxa"/>
          </w:tcPr>
          <w:p w14:paraId="63CDFA28" w14:textId="77777777" w:rsidR="00FD40D3" w:rsidRPr="006C4628" w:rsidRDefault="00FD40D3" w:rsidP="00E6040C">
            <w:pPr>
              <w:rPr>
                <w:rFonts w:ascii="Times New Roman" w:hAnsi="Times New Roman" w:cs="Times New Roman"/>
                <w:color w:val="000000"/>
                <w:sz w:val="24"/>
                <w:szCs w:val="24"/>
                <w:lang w:val="es-ES"/>
                <w:rPrChange w:id="584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43" w:author="chris" w:date="2015-04-19T12:09:00Z">
                  <w:rPr>
                    <w:rFonts w:ascii="Times New Roman" w:hAnsi="Times New Roman" w:cs="Times New Roman"/>
                    <w:b/>
                    <w:color w:val="000000"/>
                    <w:sz w:val="24"/>
                    <w:szCs w:val="24"/>
                  </w:rPr>
                </w:rPrChange>
              </w:rPr>
              <w:t>Descripción</w:t>
            </w:r>
          </w:p>
        </w:tc>
        <w:tc>
          <w:tcPr>
            <w:tcW w:w="6515" w:type="dxa"/>
          </w:tcPr>
          <w:p w14:paraId="2023DCD6" w14:textId="77777777" w:rsidR="00FD40D3" w:rsidRPr="006C4628" w:rsidRDefault="00FD40D3" w:rsidP="00E6040C">
            <w:pPr>
              <w:rPr>
                <w:rFonts w:ascii="Times New Roman" w:hAnsi="Times New Roman" w:cs="Times New Roman"/>
                <w:color w:val="000000"/>
                <w:sz w:val="24"/>
                <w:szCs w:val="24"/>
                <w:lang w:val="es-ES"/>
                <w:rPrChange w:id="584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845" w:author="chris" w:date="2015-04-19T12:09:00Z">
                  <w:rPr>
                    <w:rFonts w:ascii="Times New Roman" w:hAnsi="Times New Roman" w:cs="Times New Roman"/>
                    <w:color w:val="000000"/>
                    <w:sz w:val="24"/>
                    <w:szCs w:val="24"/>
                  </w:rPr>
                </w:rPrChange>
              </w:rPr>
              <w:t>Libros enumerados con números romanos.</w:t>
            </w:r>
          </w:p>
          <w:p w14:paraId="7002C262" w14:textId="4AAC0D51" w:rsidR="00FD40D3" w:rsidRPr="006C4628" w:rsidRDefault="00DD0B4C" w:rsidP="00E6040C">
            <w:pPr>
              <w:rPr>
                <w:rFonts w:ascii="Times New Roman" w:hAnsi="Times New Roman" w:cs="Times New Roman"/>
                <w:color w:val="000000"/>
                <w:sz w:val="24"/>
                <w:szCs w:val="24"/>
                <w:lang w:val="es-ES"/>
                <w:rPrChange w:id="5846" w:author="chris" w:date="2015-04-19T12:09:00Z">
                  <w:rPr>
                    <w:rFonts w:ascii="Times New Roman" w:hAnsi="Times New Roman" w:cs="Times New Roman"/>
                    <w:color w:val="000000"/>
                    <w:sz w:val="24"/>
                    <w:szCs w:val="24"/>
                  </w:rPr>
                </w:rPrChange>
              </w:rPr>
            </w:pPr>
            <w:r w:rsidRPr="006C4628">
              <w:rPr>
                <w:lang w:val="es-ES" w:eastAsia="es-ES"/>
                <w:rPrChange w:id="5847" w:author="chris" w:date="2015-04-19T12:09:00Z">
                  <w:rPr>
                    <w:noProof/>
                    <w:lang w:val="es-ES" w:eastAsia="es-ES"/>
                  </w:rPr>
                </w:rPrChange>
              </w:rPr>
              <w:drawing>
                <wp:inline distT="0" distB="0" distL="0" distR="0" wp14:anchorId="3D336B18" wp14:editId="1AFBD2F4">
                  <wp:extent cx="1199408" cy="1712746"/>
                  <wp:effectExtent l="0" t="0" r="1270" b="1905"/>
                  <wp:docPr id="120" name="Imagen 120" descr="http://thumb7.shutterstock.com/display_pic_with_logo/102438/102438,1256489090,15/stock-photo-stack-of-old-books-with-roman-numbers-3954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7.shutterstock.com/display_pic_with_logo/102438/102438,1256489090,15/stock-photo-stack-of-old-books-with-roman-numbers-3954755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373" cy="1712696"/>
                          </a:xfrm>
                          <a:prstGeom prst="rect">
                            <a:avLst/>
                          </a:prstGeom>
                          <a:noFill/>
                          <a:ln>
                            <a:noFill/>
                          </a:ln>
                        </pic:spPr>
                      </pic:pic>
                    </a:graphicData>
                  </a:graphic>
                </wp:inline>
              </w:drawing>
            </w:r>
          </w:p>
        </w:tc>
      </w:tr>
      <w:tr w:rsidR="00FD40D3" w:rsidRPr="006C4628" w14:paraId="75EFB10E" w14:textId="77777777" w:rsidTr="004357DB">
        <w:tc>
          <w:tcPr>
            <w:tcW w:w="2518" w:type="dxa"/>
          </w:tcPr>
          <w:p w14:paraId="4A2E0EDC" w14:textId="1ADBB1F8" w:rsidR="00FD40D3" w:rsidRPr="006C4628" w:rsidRDefault="00FD40D3" w:rsidP="00E6040C">
            <w:pPr>
              <w:rPr>
                <w:rFonts w:ascii="Times New Roman" w:hAnsi="Times New Roman" w:cs="Times New Roman"/>
                <w:color w:val="000000"/>
                <w:sz w:val="24"/>
                <w:szCs w:val="24"/>
                <w:lang w:val="es-ES"/>
                <w:rPrChange w:id="584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49" w:author="chris" w:date="2015-04-19T12:09:00Z">
                  <w:rPr>
                    <w:rFonts w:ascii="Times New Roman" w:hAnsi="Times New Roman" w:cs="Times New Roman"/>
                    <w:b/>
                    <w:color w:val="000000"/>
                    <w:sz w:val="24"/>
                    <w:szCs w:val="24"/>
                  </w:rPr>
                </w:rPrChange>
              </w:rPr>
              <w:lastRenderedPageBreak/>
              <w:t xml:space="preserve">Código </w:t>
            </w:r>
            <w:proofErr w:type="spellStart"/>
            <w:r w:rsidRPr="006C4628">
              <w:rPr>
                <w:rFonts w:ascii="Times New Roman" w:hAnsi="Times New Roman" w:cs="Times New Roman"/>
                <w:b/>
                <w:color w:val="000000"/>
                <w:sz w:val="24"/>
                <w:szCs w:val="24"/>
                <w:lang w:val="es-ES"/>
                <w:rPrChange w:id="5850" w:author="chris" w:date="2015-04-19T12:09:00Z">
                  <w:rPr>
                    <w:rFonts w:ascii="Times New Roman" w:hAnsi="Times New Roman" w:cs="Times New Roman"/>
                    <w:b/>
                    <w:color w:val="000000"/>
                    <w:sz w:val="24"/>
                    <w:szCs w:val="24"/>
                  </w:rPr>
                </w:rPrChange>
              </w:rPr>
              <w:t>Shutterstock</w:t>
            </w:r>
            <w:proofErr w:type="spellEnd"/>
            <w:r w:rsidRPr="006C4628">
              <w:rPr>
                <w:rFonts w:ascii="Times New Roman" w:hAnsi="Times New Roman" w:cs="Times New Roman"/>
                <w:b/>
                <w:color w:val="000000"/>
                <w:sz w:val="24"/>
                <w:szCs w:val="24"/>
                <w:lang w:val="es-ES"/>
                <w:rPrChange w:id="5851" w:author="chris" w:date="2015-04-19T12:09:00Z">
                  <w:rPr>
                    <w:rFonts w:ascii="Times New Roman" w:hAnsi="Times New Roman" w:cs="Times New Roman"/>
                    <w:b/>
                    <w:color w:val="000000"/>
                    <w:sz w:val="24"/>
                    <w:szCs w:val="24"/>
                  </w:rPr>
                </w:rPrChange>
              </w:rPr>
              <w:t xml:space="preserve"> (o URL o la ruta en </w:t>
            </w:r>
            <w:proofErr w:type="spellStart"/>
            <w:r w:rsidRPr="006C4628">
              <w:rPr>
                <w:rFonts w:ascii="Times New Roman" w:hAnsi="Times New Roman" w:cs="Times New Roman"/>
                <w:b/>
                <w:color w:val="000000"/>
                <w:sz w:val="24"/>
                <w:szCs w:val="24"/>
                <w:lang w:val="es-ES"/>
                <w:rPrChange w:id="5852" w:author="chris" w:date="2015-04-19T12:09:00Z">
                  <w:rPr>
                    <w:rFonts w:ascii="Times New Roman" w:hAnsi="Times New Roman" w:cs="Times New Roman"/>
                    <w:b/>
                    <w:color w:val="000000"/>
                    <w:sz w:val="24"/>
                    <w:szCs w:val="24"/>
                  </w:rPr>
                </w:rPrChange>
              </w:rPr>
              <w:t>AulaPlaneta</w:t>
            </w:r>
            <w:proofErr w:type="spellEnd"/>
            <w:r w:rsidRPr="006C4628">
              <w:rPr>
                <w:rFonts w:ascii="Times New Roman" w:hAnsi="Times New Roman" w:cs="Times New Roman"/>
                <w:b/>
                <w:color w:val="000000"/>
                <w:sz w:val="24"/>
                <w:szCs w:val="24"/>
                <w:lang w:val="es-ES"/>
                <w:rPrChange w:id="5853" w:author="chris" w:date="2015-04-19T12:09:00Z">
                  <w:rPr>
                    <w:rFonts w:ascii="Times New Roman" w:hAnsi="Times New Roman" w:cs="Times New Roman"/>
                    <w:b/>
                    <w:color w:val="000000"/>
                    <w:sz w:val="24"/>
                    <w:szCs w:val="24"/>
                  </w:rPr>
                </w:rPrChange>
              </w:rPr>
              <w:t>)</w:t>
            </w:r>
          </w:p>
        </w:tc>
        <w:tc>
          <w:tcPr>
            <w:tcW w:w="6515" w:type="dxa"/>
          </w:tcPr>
          <w:p w14:paraId="63FCD7CD" w14:textId="449331E9" w:rsidR="00FD40D3" w:rsidRPr="006C4628" w:rsidRDefault="00DD0B4C" w:rsidP="00E6040C">
            <w:pPr>
              <w:rPr>
                <w:rFonts w:ascii="Times New Roman" w:hAnsi="Times New Roman" w:cs="Times New Roman"/>
                <w:color w:val="000000"/>
                <w:sz w:val="24"/>
                <w:szCs w:val="24"/>
                <w:lang w:val="es-ES"/>
                <w:rPrChange w:id="5854" w:author="chris" w:date="2015-04-19T12:09:00Z">
                  <w:rPr>
                    <w:rFonts w:ascii="Times New Roman" w:hAnsi="Times New Roman" w:cs="Times New Roman"/>
                    <w:color w:val="000000"/>
                    <w:sz w:val="24"/>
                    <w:szCs w:val="24"/>
                  </w:rPr>
                </w:rPrChange>
              </w:rPr>
            </w:pPr>
            <w:proofErr w:type="spellStart"/>
            <w:r w:rsidRPr="006C4628">
              <w:rPr>
                <w:rFonts w:ascii="Times New Roman" w:hAnsi="Times New Roman" w:cs="Times New Roman"/>
                <w:color w:val="000000"/>
                <w:sz w:val="24"/>
                <w:szCs w:val="24"/>
                <w:lang w:val="es-ES"/>
                <w:rPrChange w:id="5855" w:author="chris" w:date="2015-04-19T12:09:00Z">
                  <w:rPr>
                    <w:rFonts w:ascii="Times New Roman" w:hAnsi="Times New Roman" w:cs="Times New Roman"/>
                    <w:color w:val="000000"/>
                    <w:sz w:val="24"/>
                    <w:szCs w:val="24"/>
                  </w:rPr>
                </w:rPrChange>
              </w:rPr>
              <w:t>Shutterstock</w:t>
            </w:r>
            <w:proofErr w:type="spellEnd"/>
            <w:r w:rsidRPr="006C4628">
              <w:rPr>
                <w:rFonts w:ascii="Times New Roman" w:hAnsi="Times New Roman" w:cs="Times New Roman"/>
                <w:color w:val="000000"/>
                <w:sz w:val="24"/>
                <w:szCs w:val="24"/>
                <w:lang w:val="es-ES"/>
                <w:rPrChange w:id="5856" w:author="chris" w:date="2015-04-19T12:09:00Z">
                  <w:rPr>
                    <w:rFonts w:ascii="Times New Roman" w:hAnsi="Times New Roman" w:cs="Times New Roman"/>
                    <w:color w:val="000000"/>
                    <w:sz w:val="24"/>
                    <w:szCs w:val="24"/>
                  </w:rPr>
                </w:rPrChange>
              </w:rPr>
              <w:t>: 39547555</w:t>
            </w:r>
          </w:p>
        </w:tc>
      </w:tr>
      <w:tr w:rsidR="00FD40D3" w:rsidRPr="006C4628" w14:paraId="2119C84E" w14:textId="77777777" w:rsidTr="004357DB">
        <w:tc>
          <w:tcPr>
            <w:tcW w:w="2518" w:type="dxa"/>
          </w:tcPr>
          <w:p w14:paraId="07686146" w14:textId="77777777" w:rsidR="00FD40D3" w:rsidRPr="006C4628" w:rsidRDefault="00FD40D3" w:rsidP="00E6040C">
            <w:pPr>
              <w:rPr>
                <w:rFonts w:ascii="Times New Roman" w:hAnsi="Times New Roman" w:cs="Times New Roman"/>
                <w:color w:val="000000"/>
                <w:sz w:val="24"/>
                <w:szCs w:val="24"/>
                <w:lang w:val="es-ES"/>
                <w:rPrChange w:id="585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58" w:author="chris" w:date="2015-04-19T12:09:00Z">
                  <w:rPr>
                    <w:rFonts w:ascii="Times New Roman" w:hAnsi="Times New Roman" w:cs="Times New Roman"/>
                    <w:b/>
                    <w:color w:val="000000"/>
                    <w:sz w:val="24"/>
                    <w:szCs w:val="24"/>
                  </w:rPr>
                </w:rPrChange>
              </w:rPr>
              <w:t>Pie de imagen</w:t>
            </w:r>
          </w:p>
        </w:tc>
        <w:tc>
          <w:tcPr>
            <w:tcW w:w="6515" w:type="dxa"/>
          </w:tcPr>
          <w:p w14:paraId="4A685F38" w14:textId="3828D750" w:rsidR="00FD40D3" w:rsidRPr="006C4628" w:rsidRDefault="00DD0B4C" w:rsidP="00E6040C">
            <w:pPr>
              <w:rPr>
                <w:rFonts w:ascii="Times New Roman" w:hAnsi="Times New Roman" w:cs="Times New Roman"/>
                <w:color w:val="000000"/>
                <w:sz w:val="24"/>
                <w:szCs w:val="24"/>
                <w:lang w:val="es-ES"/>
                <w:rPrChange w:id="5859" w:author="chris" w:date="2015-04-19T12:09:00Z">
                  <w:rPr>
                    <w:rFonts w:ascii="Times New Roman" w:hAnsi="Times New Roman" w:cs="Times New Roman"/>
                    <w:color w:val="000000"/>
                    <w:sz w:val="24"/>
                    <w:szCs w:val="24"/>
                  </w:rPr>
                </w:rPrChange>
              </w:rPr>
            </w:pPr>
            <w:r w:rsidRPr="006C4628">
              <w:rPr>
                <w:rStyle w:val="un"/>
                <w:rFonts w:ascii="Arial" w:hAnsi="Arial" w:cs="Arial"/>
                <w:sz w:val="24"/>
                <w:szCs w:val="24"/>
                <w:lang w:val="es-ES"/>
                <w:rPrChange w:id="5860" w:author="chris" w:date="2015-04-19T12:09:00Z">
                  <w:rPr>
                    <w:rStyle w:val="un"/>
                    <w:rFonts w:ascii="Arial" w:hAnsi="Arial" w:cs="Arial"/>
                    <w:sz w:val="24"/>
                    <w:szCs w:val="24"/>
                  </w:rPr>
                </w:rPrChange>
              </w:rPr>
              <w:t>La numeración romana se utiliza en la actualidad, por ejemplo, para contar los siglos (siglo XVIII), indicar los años en monumentos o marcar los capítulos de un libro.</w:t>
            </w:r>
          </w:p>
        </w:tc>
      </w:tr>
    </w:tbl>
    <w:p w14:paraId="26A4E35B" w14:textId="77777777" w:rsidR="00FD40D3" w:rsidRPr="006C4628" w:rsidRDefault="00FD40D3" w:rsidP="00E6040C">
      <w:pPr>
        <w:pStyle w:val="u"/>
        <w:shd w:val="clear" w:color="auto" w:fill="FFFFFF"/>
        <w:spacing w:before="0" w:beforeAutospacing="0" w:after="0" w:afterAutospacing="0" w:line="345" w:lineRule="atLeast"/>
        <w:rPr>
          <w:rStyle w:val="un"/>
          <w:rFonts w:ascii="Arial" w:hAnsi="Arial" w:cs="Arial"/>
          <w:lang w:val="es-ES"/>
          <w:rPrChange w:id="5861" w:author="chris" w:date="2015-04-19T12:09:00Z">
            <w:rPr>
              <w:rStyle w:val="un"/>
              <w:rFonts w:ascii="Arial" w:hAnsi="Arial" w:cs="Arial"/>
            </w:rPr>
          </w:rPrChange>
        </w:rPr>
      </w:pPr>
    </w:p>
    <w:p w14:paraId="50623946" w14:textId="10FE5CC9" w:rsidR="006D047D" w:rsidRPr="006C4628" w:rsidRDefault="006D047D" w:rsidP="00E6040C">
      <w:pPr>
        <w:pStyle w:val="u"/>
        <w:shd w:val="clear" w:color="auto" w:fill="FFFFFF"/>
        <w:spacing w:before="0" w:beforeAutospacing="0" w:after="0" w:afterAutospacing="0" w:line="345" w:lineRule="atLeast"/>
        <w:rPr>
          <w:rFonts w:ascii="Arial" w:hAnsi="Arial" w:cs="Arial"/>
          <w:lang w:val="es-ES"/>
          <w:rPrChange w:id="5862" w:author="chris" w:date="2015-04-19T12:09:00Z">
            <w:rPr>
              <w:rFonts w:ascii="Arial" w:hAnsi="Arial" w:cs="Arial"/>
            </w:rPr>
          </w:rPrChange>
        </w:rPr>
      </w:pPr>
      <w:r w:rsidRPr="006C4628">
        <w:rPr>
          <w:rStyle w:val="apple-converted-space"/>
          <w:rFonts w:ascii="Arial" w:hAnsi="Arial" w:cs="Arial"/>
          <w:lang w:val="es-ES"/>
          <w:rPrChange w:id="5863" w:author="chris" w:date="2015-04-19T12:09:00Z">
            <w:rPr>
              <w:rStyle w:val="apple-converted-space"/>
              <w:rFonts w:ascii="Arial" w:hAnsi="Arial" w:cs="Arial"/>
            </w:rPr>
          </w:rPrChange>
        </w:rPr>
        <w:t> </w:t>
      </w:r>
      <w:r w:rsidRPr="006C4628">
        <w:rPr>
          <w:rStyle w:val="un"/>
          <w:rFonts w:ascii="Arial" w:hAnsi="Arial" w:cs="Arial"/>
          <w:lang w:val="es-ES"/>
          <w:rPrChange w:id="5864" w:author="chris" w:date="2015-04-19T12:09:00Z">
            <w:rPr>
              <w:rStyle w:val="un"/>
              <w:rFonts w:ascii="Arial" w:hAnsi="Arial" w:cs="Arial"/>
            </w:rPr>
          </w:rPrChange>
        </w:rPr>
        <w:t>Pr</w:t>
      </w:r>
      <w:ins w:id="5865" w:author="chris" w:date="2015-04-19T13:58:00Z">
        <w:r w:rsidR="00A45DA4">
          <w:rPr>
            <w:rStyle w:val="un"/>
            <w:rFonts w:ascii="Arial" w:hAnsi="Arial" w:cs="Arial"/>
            <w:lang w:val="es-ES"/>
          </w:rPr>
          <w:t>á</w:t>
        </w:r>
      </w:ins>
      <w:del w:id="5866" w:author="chris" w:date="2015-04-19T13:58:00Z">
        <w:r w:rsidRPr="006C4628" w:rsidDel="00A45DA4">
          <w:rPr>
            <w:rStyle w:val="un"/>
            <w:rFonts w:ascii="Arial" w:hAnsi="Arial" w:cs="Arial"/>
            <w:lang w:val="es-ES"/>
            <w:rPrChange w:id="5867" w:author="chris" w:date="2015-04-19T12:09:00Z">
              <w:rPr>
                <w:rStyle w:val="un"/>
                <w:rFonts w:ascii="Arial" w:hAnsi="Arial" w:cs="Arial"/>
              </w:rPr>
            </w:rPrChange>
          </w:rPr>
          <w:delText>a</w:delText>
        </w:r>
      </w:del>
      <w:r w:rsidRPr="006C4628">
        <w:rPr>
          <w:rStyle w:val="un"/>
          <w:rFonts w:ascii="Arial" w:hAnsi="Arial" w:cs="Arial"/>
          <w:lang w:val="es-ES"/>
          <w:rPrChange w:id="5868" w:author="chris" w:date="2015-04-19T12:09:00Z">
            <w:rPr>
              <w:rStyle w:val="un"/>
              <w:rFonts w:ascii="Arial" w:hAnsi="Arial" w:cs="Arial"/>
            </w:rPr>
          </w:rPrChange>
        </w:rPr>
        <w:t>ctica la numeración romana con este juego</w:t>
      </w:r>
      <w:r w:rsidRPr="006C4628">
        <w:rPr>
          <w:rStyle w:val="apple-converted-space"/>
          <w:rFonts w:ascii="Arial" w:hAnsi="Arial" w:cs="Arial"/>
          <w:lang w:val="es-ES"/>
          <w:rPrChange w:id="5869" w:author="chris" w:date="2015-04-19T12:09:00Z">
            <w:rPr>
              <w:rStyle w:val="apple-converted-space"/>
              <w:rFonts w:ascii="Arial" w:hAnsi="Arial" w:cs="Arial"/>
            </w:rPr>
          </w:rPrChange>
        </w:rPr>
        <w:t> </w:t>
      </w:r>
      <w:r w:rsidR="00383879" w:rsidRPr="006C4628">
        <w:rPr>
          <w:lang w:val="es-ES"/>
          <w:rPrChange w:id="5870" w:author="chris" w:date="2015-04-19T12:09:00Z">
            <w:rPr/>
          </w:rPrChange>
        </w:rPr>
        <w:fldChar w:fldCharType="begin"/>
      </w:r>
      <w:r w:rsidR="00383879" w:rsidRPr="006C4628">
        <w:rPr>
          <w:lang w:val="es-ES"/>
          <w:rPrChange w:id="5871" w:author="chris" w:date="2015-04-19T12:09:00Z">
            <w:rPr/>
          </w:rPrChange>
        </w:rPr>
        <w:instrText xml:space="preserve"> HYPERLINK "http://www.vedoque.com/juegos/juego.php?j=matematicas-01-cifras&amp;l=e" \t "_blank" </w:instrText>
      </w:r>
      <w:r w:rsidR="00383879" w:rsidRPr="006C4628">
        <w:rPr>
          <w:lang w:val="es-ES"/>
          <w:rPrChange w:id="5872" w:author="chris" w:date="2015-04-19T12:09:00Z">
            <w:rPr/>
          </w:rPrChange>
        </w:rPr>
        <w:fldChar w:fldCharType="separate"/>
      </w:r>
      <w:r w:rsidR="00DD0B4C" w:rsidRPr="006C4628">
        <w:rPr>
          <w:rStyle w:val="Hipervnculo"/>
          <w:rFonts w:ascii="Arial" w:eastAsia="Calibri" w:hAnsi="Arial" w:cs="Arial"/>
          <w:color w:val="auto"/>
          <w:bdr w:val="none" w:sz="0" w:space="0" w:color="auto" w:frame="1"/>
          <w:lang w:val="es-ES"/>
          <w:rPrChange w:id="5873" w:author="chris" w:date="2015-04-19T12:09:00Z">
            <w:rPr>
              <w:rStyle w:val="Hipervnculo"/>
              <w:rFonts w:ascii="Arial" w:eastAsia="Calibri" w:hAnsi="Arial" w:cs="Arial"/>
              <w:color w:val="auto"/>
              <w:bdr w:val="none" w:sz="0" w:space="0" w:color="auto" w:frame="1"/>
            </w:rPr>
          </w:rPrChange>
        </w:rPr>
        <w:t>[VER</w:t>
      </w:r>
      <w:r w:rsidRPr="006C4628">
        <w:rPr>
          <w:rStyle w:val="Hipervnculo"/>
          <w:rFonts w:ascii="Arial" w:eastAsia="Calibri" w:hAnsi="Arial" w:cs="Arial"/>
          <w:color w:val="auto"/>
          <w:bdr w:val="none" w:sz="0" w:space="0" w:color="auto" w:frame="1"/>
          <w:lang w:val="es-ES"/>
          <w:rPrChange w:id="5874" w:author="chris" w:date="2015-04-19T12:09:00Z">
            <w:rPr>
              <w:rStyle w:val="Hipervnculo"/>
              <w:rFonts w:ascii="Arial" w:eastAsia="Calibri" w:hAnsi="Arial" w:cs="Arial"/>
              <w:color w:val="auto"/>
              <w:bdr w:val="none" w:sz="0" w:space="0" w:color="auto" w:frame="1"/>
            </w:rPr>
          </w:rPrChange>
        </w:rPr>
        <w:t>]</w:t>
      </w:r>
      <w:r w:rsidR="00383879" w:rsidRPr="006C4628">
        <w:rPr>
          <w:rStyle w:val="Hipervnculo"/>
          <w:rFonts w:ascii="Arial" w:eastAsia="Calibri" w:hAnsi="Arial" w:cs="Arial"/>
          <w:color w:val="auto"/>
          <w:bdr w:val="none" w:sz="0" w:space="0" w:color="auto" w:frame="1"/>
          <w:lang w:val="es-ES"/>
          <w:rPrChange w:id="5875" w:author="chris" w:date="2015-04-19T12:09:00Z">
            <w:rPr>
              <w:rStyle w:val="Hipervnculo"/>
              <w:rFonts w:ascii="Arial" w:eastAsia="Calibri" w:hAnsi="Arial" w:cs="Arial"/>
              <w:color w:val="auto"/>
              <w:bdr w:val="none" w:sz="0" w:space="0" w:color="auto" w:frame="1"/>
            </w:rPr>
          </w:rPrChange>
        </w:rPr>
        <w:fldChar w:fldCharType="end"/>
      </w:r>
      <w:r w:rsidRPr="006C4628">
        <w:rPr>
          <w:rStyle w:val="un"/>
          <w:rFonts w:ascii="Arial" w:hAnsi="Arial" w:cs="Arial"/>
          <w:lang w:val="es-ES"/>
          <w:rPrChange w:id="5876" w:author="chris" w:date="2015-04-19T12:09:00Z">
            <w:rPr>
              <w:rStyle w:val="un"/>
              <w:rFonts w:ascii="Arial" w:hAnsi="Arial" w:cs="Arial"/>
            </w:rPr>
          </w:rPrChange>
        </w:rPr>
        <w:t>.</w:t>
      </w:r>
    </w:p>
    <w:p w14:paraId="33322BD1" w14:textId="77777777" w:rsidR="00AE0AC2" w:rsidRPr="006C4628" w:rsidRDefault="00AE0AC2" w:rsidP="00E6040C">
      <w:pPr>
        <w:spacing w:after="0"/>
        <w:rPr>
          <w:rFonts w:ascii="Arial" w:hAnsi="Arial" w:cs="Arial"/>
          <w:b/>
          <w:lang w:val="es-ES"/>
          <w:rPrChange w:id="5877" w:author="chris" w:date="2015-04-19T12:09:00Z">
            <w:rPr>
              <w:rFonts w:ascii="Arial" w:hAnsi="Arial" w:cs="Arial"/>
              <w:b/>
            </w:rPr>
          </w:rPrChange>
        </w:rPr>
      </w:pPr>
    </w:p>
    <w:tbl>
      <w:tblPr>
        <w:tblStyle w:val="Tablaconcuadrcula"/>
        <w:tblW w:w="0" w:type="auto"/>
        <w:tblLook w:val="04A0" w:firstRow="1" w:lastRow="0" w:firstColumn="1" w:lastColumn="0" w:noHBand="0" w:noVBand="1"/>
      </w:tblPr>
      <w:tblGrid>
        <w:gridCol w:w="2518"/>
        <w:gridCol w:w="6536"/>
      </w:tblGrid>
      <w:tr w:rsidR="00C7527D" w:rsidRPr="006C4628" w14:paraId="591A00A1" w14:textId="77777777" w:rsidTr="004357DB">
        <w:tc>
          <w:tcPr>
            <w:tcW w:w="9054" w:type="dxa"/>
            <w:gridSpan w:val="2"/>
            <w:shd w:val="clear" w:color="auto" w:fill="000000" w:themeFill="text1"/>
          </w:tcPr>
          <w:p w14:paraId="772171DC" w14:textId="77777777" w:rsidR="00C7527D" w:rsidRPr="006C4628" w:rsidRDefault="00C7527D" w:rsidP="00E6040C">
            <w:pPr>
              <w:jc w:val="center"/>
              <w:rPr>
                <w:rFonts w:ascii="Times New Roman" w:hAnsi="Times New Roman" w:cs="Times New Roman"/>
                <w:b/>
                <w:color w:val="FFFFFF" w:themeColor="background1"/>
                <w:sz w:val="24"/>
                <w:szCs w:val="24"/>
                <w:lang w:val="es-ES"/>
                <w:rPrChange w:id="5878"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879" w:author="chris" w:date="2015-04-19T12:09:00Z">
                  <w:rPr>
                    <w:rFonts w:ascii="Times New Roman" w:hAnsi="Times New Roman" w:cs="Times New Roman"/>
                    <w:b/>
                    <w:color w:val="FFFFFF" w:themeColor="background1"/>
                    <w:sz w:val="24"/>
                    <w:szCs w:val="24"/>
                  </w:rPr>
                </w:rPrChange>
              </w:rPr>
              <w:t>Practica: recurso aprovechado</w:t>
            </w:r>
          </w:p>
        </w:tc>
      </w:tr>
      <w:tr w:rsidR="00C7527D" w:rsidRPr="006C4628" w14:paraId="4973F2F3" w14:textId="77777777" w:rsidTr="004357DB">
        <w:tc>
          <w:tcPr>
            <w:tcW w:w="2518" w:type="dxa"/>
          </w:tcPr>
          <w:p w14:paraId="5596F621" w14:textId="77777777" w:rsidR="00C7527D" w:rsidRPr="006C4628" w:rsidRDefault="00C7527D" w:rsidP="00E6040C">
            <w:pPr>
              <w:rPr>
                <w:rFonts w:ascii="Times New Roman" w:hAnsi="Times New Roman" w:cs="Times New Roman"/>
                <w:b/>
                <w:color w:val="000000"/>
                <w:sz w:val="24"/>
                <w:szCs w:val="24"/>
                <w:lang w:val="es-ES"/>
                <w:rPrChange w:id="5880"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881" w:author="chris" w:date="2015-04-19T12:09:00Z">
                  <w:rPr>
                    <w:rFonts w:ascii="Times New Roman" w:hAnsi="Times New Roman" w:cs="Times New Roman"/>
                    <w:b/>
                    <w:color w:val="000000"/>
                    <w:sz w:val="24"/>
                    <w:szCs w:val="24"/>
                  </w:rPr>
                </w:rPrChange>
              </w:rPr>
              <w:t>Código</w:t>
            </w:r>
          </w:p>
        </w:tc>
        <w:tc>
          <w:tcPr>
            <w:tcW w:w="6536" w:type="dxa"/>
          </w:tcPr>
          <w:p w14:paraId="1B6D416F" w14:textId="238D3401" w:rsidR="00C7527D" w:rsidRPr="006C4628" w:rsidRDefault="00690E2F" w:rsidP="00E6040C">
            <w:pPr>
              <w:rPr>
                <w:rFonts w:ascii="Times New Roman" w:hAnsi="Times New Roman" w:cs="Times New Roman"/>
                <w:b/>
                <w:color w:val="000000"/>
                <w:sz w:val="24"/>
                <w:szCs w:val="24"/>
                <w:lang w:val="es-ES"/>
                <w:rPrChange w:id="588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883" w:author="chris" w:date="2015-04-19T12:09:00Z">
                  <w:rPr>
                    <w:rFonts w:ascii="Times New Roman" w:hAnsi="Times New Roman" w:cs="Times New Roman"/>
                    <w:color w:val="000000"/>
                    <w:sz w:val="24"/>
                    <w:szCs w:val="24"/>
                  </w:rPr>
                </w:rPrChange>
              </w:rPr>
              <w:t>MA_04_02_CO_</w:t>
            </w:r>
            <w:r w:rsidR="00C7527D" w:rsidRPr="006C4628">
              <w:rPr>
                <w:rFonts w:ascii="Times New Roman" w:hAnsi="Times New Roman" w:cs="Times New Roman"/>
                <w:color w:val="000000"/>
                <w:sz w:val="24"/>
                <w:szCs w:val="24"/>
                <w:lang w:val="es-ES"/>
                <w:rPrChange w:id="5884" w:author="chris" w:date="2015-04-19T12:09:00Z">
                  <w:rPr>
                    <w:rFonts w:ascii="Times New Roman" w:hAnsi="Times New Roman" w:cs="Times New Roman"/>
                    <w:color w:val="000000"/>
                    <w:sz w:val="24"/>
                    <w:szCs w:val="24"/>
                  </w:rPr>
                </w:rPrChange>
              </w:rPr>
              <w:t>REC330</w:t>
            </w:r>
          </w:p>
        </w:tc>
      </w:tr>
      <w:tr w:rsidR="00C7527D" w:rsidRPr="006C4628" w14:paraId="1CB0C203" w14:textId="77777777" w:rsidTr="004357DB">
        <w:tc>
          <w:tcPr>
            <w:tcW w:w="2518" w:type="dxa"/>
          </w:tcPr>
          <w:p w14:paraId="003C33E4" w14:textId="77777777" w:rsidR="00C7527D" w:rsidRPr="006C4628" w:rsidRDefault="00C7527D" w:rsidP="00E6040C">
            <w:pPr>
              <w:rPr>
                <w:rFonts w:ascii="Times New Roman" w:hAnsi="Times New Roman" w:cs="Times New Roman"/>
                <w:color w:val="000000"/>
                <w:sz w:val="24"/>
                <w:szCs w:val="24"/>
                <w:lang w:val="es-ES"/>
                <w:rPrChange w:id="588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86" w:author="chris" w:date="2015-04-19T12:09:00Z">
                  <w:rPr>
                    <w:rFonts w:ascii="Times New Roman" w:hAnsi="Times New Roman" w:cs="Times New Roman"/>
                    <w:b/>
                    <w:color w:val="000000"/>
                    <w:sz w:val="24"/>
                    <w:szCs w:val="24"/>
                  </w:rPr>
                </w:rPrChange>
              </w:rPr>
              <w:t>Ubicación en Aula Planeta</w:t>
            </w:r>
          </w:p>
        </w:tc>
        <w:tc>
          <w:tcPr>
            <w:tcW w:w="6536" w:type="dxa"/>
          </w:tcPr>
          <w:p w14:paraId="209F5C9D" w14:textId="093A5653" w:rsidR="00C7527D" w:rsidRPr="006C4628" w:rsidRDefault="00C7527D" w:rsidP="00E6040C">
            <w:pPr>
              <w:tabs>
                <w:tab w:val="left" w:pos="2805"/>
              </w:tabs>
              <w:rPr>
                <w:rFonts w:ascii="Arial" w:hAnsi="Arial" w:cs="Arial"/>
                <w:color w:val="000000"/>
                <w:lang w:val="es-ES"/>
                <w:rPrChange w:id="5887" w:author="chris" w:date="2015-04-19T12:09:00Z">
                  <w:rPr>
                    <w:rFonts w:ascii="Arial" w:hAnsi="Arial" w:cs="Arial"/>
                    <w:color w:val="000000"/>
                  </w:rPr>
                </w:rPrChange>
              </w:rPr>
            </w:pPr>
            <w:r w:rsidRPr="006C4628">
              <w:rPr>
                <w:rFonts w:ascii="Times New Roman" w:hAnsi="Times New Roman" w:cs="Times New Roman"/>
                <w:color w:val="000000"/>
                <w:sz w:val="24"/>
                <w:szCs w:val="24"/>
                <w:lang w:val="es-ES"/>
                <w:rPrChange w:id="5888" w:author="chris" w:date="2015-04-19T12:09:00Z">
                  <w:rPr>
                    <w:rFonts w:ascii="Times New Roman" w:hAnsi="Times New Roman" w:cs="Times New Roman"/>
                    <w:color w:val="000000"/>
                    <w:sz w:val="24"/>
                    <w:szCs w:val="24"/>
                  </w:rPr>
                </w:rPrChange>
              </w:rPr>
              <w:t xml:space="preserve">5°ESO/Matemáticas/Los números naturales/5 Los números romanos/Practica: </w:t>
            </w:r>
            <w:ins w:id="5889" w:author="chris" w:date="2015-04-19T13:59:00Z">
              <w:r w:rsidR="00A45DA4">
                <w:rPr>
                  <w:rFonts w:ascii="Times New Roman" w:hAnsi="Times New Roman" w:cs="Times New Roman"/>
                  <w:color w:val="000000"/>
                  <w:sz w:val="24"/>
                  <w:szCs w:val="24"/>
                  <w:lang w:val="es-ES"/>
                </w:rPr>
                <w:t>p</w:t>
              </w:r>
            </w:ins>
            <w:del w:id="5890" w:author="chris" w:date="2015-04-19T13:58:00Z">
              <w:r w:rsidRPr="006C4628" w:rsidDel="00A45DA4">
                <w:rPr>
                  <w:rFonts w:ascii="Times New Roman" w:hAnsi="Times New Roman" w:cs="Times New Roman"/>
                  <w:color w:val="000000"/>
                  <w:sz w:val="24"/>
                  <w:szCs w:val="24"/>
                  <w:lang w:val="es-ES"/>
                  <w:rPrChange w:id="5891" w:author="chris" w:date="2015-04-19T12:09:00Z">
                    <w:rPr>
                      <w:rFonts w:ascii="Times New Roman" w:hAnsi="Times New Roman" w:cs="Times New Roman"/>
                      <w:color w:val="000000"/>
                      <w:sz w:val="24"/>
                      <w:szCs w:val="24"/>
                    </w:rPr>
                  </w:rPrChange>
                </w:rPr>
                <w:delText>P</w:delText>
              </w:r>
            </w:del>
            <w:r w:rsidRPr="006C4628">
              <w:rPr>
                <w:rFonts w:ascii="Times New Roman" w:hAnsi="Times New Roman" w:cs="Times New Roman"/>
                <w:color w:val="000000"/>
                <w:sz w:val="24"/>
                <w:szCs w:val="24"/>
                <w:lang w:val="es-ES"/>
                <w:rPrChange w:id="5892" w:author="chris" w:date="2015-04-19T12:09:00Z">
                  <w:rPr>
                    <w:rFonts w:ascii="Times New Roman" w:hAnsi="Times New Roman" w:cs="Times New Roman"/>
                    <w:color w:val="000000"/>
                    <w:sz w:val="24"/>
                    <w:szCs w:val="24"/>
                  </w:rPr>
                </w:rPrChange>
              </w:rPr>
              <w:t>ractica la numeración romana.</w:t>
            </w:r>
          </w:p>
        </w:tc>
      </w:tr>
      <w:tr w:rsidR="00C7527D" w:rsidRPr="006C4628" w14:paraId="38E63995" w14:textId="77777777" w:rsidTr="004357DB">
        <w:tc>
          <w:tcPr>
            <w:tcW w:w="2518" w:type="dxa"/>
          </w:tcPr>
          <w:p w14:paraId="440FC02F" w14:textId="77777777" w:rsidR="00C7527D" w:rsidRPr="006C4628" w:rsidRDefault="00C7527D" w:rsidP="00E6040C">
            <w:pPr>
              <w:rPr>
                <w:rFonts w:ascii="Times New Roman" w:hAnsi="Times New Roman" w:cs="Times New Roman"/>
                <w:color w:val="000000"/>
                <w:sz w:val="24"/>
                <w:szCs w:val="24"/>
                <w:lang w:val="es-ES"/>
                <w:rPrChange w:id="589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894" w:author="chris" w:date="2015-04-19T12:09:00Z">
                  <w:rPr>
                    <w:rFonts w:ascii="Times New Roman" w:hAnsi="Times New Roman" w:cs="Times New Roman"/>
                    <w:b/>
                    <w:color w:val="000000"/>
                    <w:sz w:val="24"/>
                    <w:szCs w:val="24"/>
                  </w:rPr>
                </w:rPrChange>
              </w:rPr>
              <w:t>Cambio (descripción o capturas de pantallas)</w:t>
            </w:r>
          </w:p>
        </w:tc>
        <w:tc>
          <w:tcPr>
            <w:tcW w:w="6536" w:type="dxa"/>
          </w:tcPr>
          <w:p w14:paraId="2B4CB5C6" w14:textId="2E1AFE9A" w:rsidR="00C7527D" w:rsidRPr="006C4628" w:rsidRDefault="00C7527D" w:rsidP="00E6040C">
            <w:pPr>
              <w:rPr>
                <w:rFonts w:ascii="Times New Roman" w:hAnsi="Times New Roman" w:cs="Times New Roman"/>
                <w:color w:val="000000"/>
                <w:sz w:val="24"/>
                <w:szCs w:val="24"/>
                <w:lang w:val="es-ES"/>
                <w:rPrChange w:id="589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896" w:author="chris" w:date="2015-04-19T12:09:00Z">
                  <w:rPr>
                    <w:rFonts w:ascii="Times New Roman" w:hAnsi="Times New Roman" w:cs="Times New Roman"/>
                    <w:color w:val="000000"/>
                    <w:sz w:val="24"/>
                    <w:szCs w:val="24"/>
                  </w:rPr>
                </w:rPrChange>
              </w:rPr>
              <w:t xml:space="preserve">No hay cambios. </w:t>
            </w:r>
          </w:p>
        </w:tc>
      </w:tr>
      <w:tr w:rsidR="00C7527D" w:rsidRPr="006C4628" w14:paraId="25DE61D6" w14:textId="77777777" w:rsidTr="004357DB">
        <w:tc>
          <w:tcPr>
            <w:tcW w:w="2518" w:type="dxa"/>
          </w:tcPr>
          <w:p w14:paraId="733BDBFF" w14:textId="77777777" w:rsidR="00C7527D" w:rsidRPr="006C4628" w:rsidRDefault="00C7527D" w:rsidP="00E6040C">
            <w:pPr>
              <w:rPr>
                <w:rFonts w:ascii="Times New Roman" w:hAnsi="Times New Roman" w:cs="Times New Roman"/>
                <w:b/>
                <w:color w:val="000000"/>
                <w:sz w:val="24"/>
                <w:szCs w:val="24"/>
                <w:lang w:val="es-ES"/>
                <w:rPrChange w:id="589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898" w:author="chris" w:date="2015-04-19T12:09:00Z">
                  <w:rPr>
                    <w:rFonts w:ascii="Times New Roman" w:hAnsi="Times New Roman" w:cs="Times New Roman"/>
                    <w:b/>
                    <w:color w:val="000000"/>
                    <w:sz w:val="24"/>
                    <w:szCs w:val="24"/>
                  </w:rPr>
                </w:rPrChange>
              </w:rPr>
              <w:t>Título</w:t>
            </w:r>
          </w:p>
        </w:tc>
        <w:tc>
          <w:tcPr>
            <w:tcW w:w="6536" w:type="dxa"/>
          </w:tcPr>
          <w:p w14:paraId="5A73C1CB" w14:textId="1E0E76AF" w:rsidR="00C7527D" w:rsidRPr="006C4628" w:rsidRDefault="00001A3B" w:rsidP="00A45DA4">
            <w:pPr>
              <w:rPr>
                <w:rFonts w:ascii="Times New Roman" w:hAnsi="Times New Roman" w:cs="Times New Roman"/>
                <w:color w:val="000000"/>
                <w:sz w:val="24"/>
                <w:szCs w:val="24"/>
                <w:lang w:val="es-ES"/>
                <w:rPrChange w:id="5899" w:author="chris" w:date="2015-04-19T12:09:00Z">
                  <w:rPr>
                    <w:rFonts w:ascii="Times New Roman" w:hAnsi="Times New Roman" w:cs="Times New Roman"/>
                    <w:color w:val="000000"/>
                    <w:sz w:val="24"/>
                    <w:szCs w:val="24"/>
                  </w:rPr>
                </w:rPrChange>
              </w:rPr>
              <w:pPrChange w:id="5900" w:author="chris" w:date="2015-04-19T13:59:00Z">
                <w:pPr/>
              </w:pPrChange>
            </w:pPr>
            <w:r w:rsidRPr="006C4628">
              <w:rPr>
                <w:rFonts w:ascii="Times New Roman" w:hAnsi="Times New Roman" w:cs="Times New Roman"/>
                <w:color w:val="000000"/>
                <w:sz w:val="24"/>
                <w:szCs w:val="24"/>
                <w:lang w:val="es-ES"/>
                <w:rPrChange w:id="5901" w:author="chris" w:date="2015-04-19T12:09:00Z">
                  <w:rPr>
                    <w:rFonts w:ascii="Times New Roman" w:hAnsi="Times New Roman" w:cs="Times New Roman"/>
                    <w:color w:val="000000"/>
                    <w:sz w:val="24"/>
                    <w:szCs w:val="24"/>
                  </w:rPr>
                </w:rPrChange>
              </w:rPr>
              <w:t>Practica la numeración romana</w:t>
            </w:r>
            <w:del w:id="5902" w:author="chris" w:date="2015-04-19T13:59:00Z">
              <w:r w:rsidRPr="006C4628" w:rsidDel="00A45DA4">
                <w:rPr>
                  <w:rFonts w:ascii="Times New Roman" w:hAnsi="Times New Roman" w:cs="Times New Roman"/>
                  <w:color w:val="000000"/>
                  <w:sz w:val="24"/>
                  <w:szCs w:val="24"/>
                  <w:lang w:val="es-ES"/>
                  <w:rPrChange w:id="5903" w:author="chris" w:date="2015-04-19T12:09:00Z">
                    <w:rPr>
                      <w:rFonts w:ascii="Times New Roman" w:hAnsi="Times New Roman" w:cs="Times New Roman"/>
                      <w:color w:val="000000"/>
                      <w:sz w:val="24"/>
                      <w:szCs w:val="24"/>
                    </w:rPr>
                  </w:rPrChange>
                </w:rPr>
                <w:delText>.</w:delText>
              </w:r>
            </w:del>
            <w:r w:rsidRPr="006C4628">
              <w:rPr>
                <w:rFonts w:ascii="Times New Roman" w:hAnsi="Times New Roman" w:cs="Times New Roman"/>
                <w:color w:val="000000"/>
                <w:sz w:val="24"/>
                <w:szCs w:val="24"/>
                <w:lang w:val="es-ES"/>
                <w:rPrChange w:id="5904" w:author="chris" w:date="2015-04-19T12:09:00Z">
                  <w:rPr>
                    <w:rFonts w:ascii="Times New Roman" w:hAnsi="Times New Roman" w:cs="Times New Roman"/>
                    <w:color w:val="000000"/>
                    <w:sz w:val="24"/>
                    <w:szCs w:val="24"/>
                  </w:rPr>
                </w:rPrChange>
              </w:rPr>
              <w:t xml:space="preserve"> </w:t>
            </w:r>
          </w:p>
        </w:tc>
      </w:tr>
      <w:tr w:rsidR="00C7527D" w:rsidRPr="006C4628" w14:paraId="79313680" w14:textId="77777777" w:rsidTr="004357DB">
        <w:tc>
          <w:tcPr>
            <w:tcW w:w="2518" w:type="dxa"/>
          </w:tcPr>
          <w:p w14:paraId="5F5C2775" w14:textId="77777777" w:rsidR="00C7527D" w:rsidRPr="006C4628" w:rsidRDefault="00C7527D" w:rsidP="00E6040C">
            <w:pPr>
              <w:rPr>
                <w:rFonts w:ascii="Times New Roman" w:hAnsi="Times New Roman" w:cs="Times New Roman"/>
                <w:b/>
                <w:color w:val="000000"/>
                <w:sz w:val="24"/>
                <w:szCs w:val="24"/>
                <w:lang w:val="es-ES"/>
                <w:rPrChange w:id="590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06" w:author="chris" w:date="2015-04-19T12:09:00Z">
                  <w:rPr>
                    <w:rFonts w:ascii="Times New Roman" w:hAnsi="Times New Roman" w:cs="Times New Roman"/>
                    <w:b/>
                    <w:color w:val="000000"/>
                    <w:sz w:val="24"/>
                    <w:szCs w:val="24"/>
                  </w:rPr>
                </w:rPrChange>
              </w:rPr>
              <w:t>Descripción</w:t>
            </w:r>
          </w:p>
        </w:tc>
        <w:tc>
          <w:tcPr>
            <w:tcW w:w="6536" w:type="dxa"/>
          </w:tcPr>
          <w:p w14:paraId="6D628FBD" w14:textId="4C9BC581" w:rsidR="00C7527D" w:rsidRPr="006C4628" w:rsidRDefault="00001A3B" w:rsidP="00E6040C">
            <w:pPr>
              <w:rPr>
                <w:rFonts w:ascii="Times New Roman" w:hAnsi="Times New Roman" w:cs="Times New Roman"/>
                <w:color w:val="000000"/>
                <w:sz w:val="24"/>
                <w:szCs w:val="24"/>
                <w:lang w:val="es-ES"/>
                <w:rPrChange w:id="590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08" w:author="chris" w:date="2015-04-19T12:09:00Z">
                  <w:rPr>
                    <w:rFonts w:ascii="Times New Roman" w:hAnsi="Times New Roman" w:cs="Times New Roman"/>
                    <w:color w:val="000000"/>
                    <w:sz w:val="24"/>
                    <w:szCs w:val="24"/>
                  </w:rPr>
                </w:rPrChange>
              </w:rPr>
              <w:t xml:space="preserve">Actividad que permite practicar la numeración romana. </w:t>
            </w:r>
          </w:p>
        </w:tc>
      </w:tr>
    </w:tbl>
    <w:p w14:paraId="2AAB734C" w14:textId="77777777" w:rsidR="00EC2703" w:rsidRPr="006C4628" w:rsidRDefault="00EC2703" w:rsidP="00E6040C">
      <w:pPr>
        <w:tabs>
          <w:tab w:val="left" w:pos="2805"/>
        </w:tabs>
        <w:spacing w:after="0"/>
        <w:rPr>
          <w:rFonts w:ascii="Arial" w:hAnsi="Arial" w:cs="Arial"/>
          <w:color w:val="000000"/>
          <w:lang w:val="es-ES"/>
          <w:rPrChange w:id="5909" w:author="chris" w:date="2015-04-19T12:09:00Z">
            <w:rPr>
              <w:rFonts w:ascii="Arial" w:hAnsi="Arial" w:cs="Arial"/>
              <w:color w:val="000000"/>
            </w:rPr>
          </w:rPrChange>
        </w:rPr>
      </w:pPr>
    </w:p>
    <w:p w14:paraId="61E64A6F" w14:textId="73C75375" w:rsidR="00DA1B98" w:rsidRPr="006C4628" w:rsidRDefault="00DA1B98" w:rsidP="00E6040C">
      <w:pPr>
        <w:spacing w:after="0"/>
        <w:rPr>
          <w:rFonts w:ascii="Arial" w:hAnsi="Arial" w:cs="Arial"/>
          <w:highlight w:val="yellow"/>
          <w:lang w:val="es-ES"/>
          <w:rPrChange w:id="5910" w:author="chris" w:date="2015-04-19T12:09:00Z">
            <w:rPr>
              <w:rFonts w:ascii="Arial" w:hAnsi="Arial" w:cs="Arial"/>
              <w:highlight w:val="yellow"/>
            </w:rPr>
          </w:rPrChange>
        </w:rPr>
      </w:pPr>
      <w:r w:rsidRPr="006C4628">
        <w:rPr>
          <w:rFonts w:ascii="Arial" w:hAnsi="Arial" w:cs="Arial"/>
          <w:highlight w:val="yellow"/>
          <w:lang w:val="es-ES"/>
          <w:rPrChange w:id="5911" w:author="chris" w:date="2015-04-19T12:09:00Z">
            <w:rPr>
              <w:rFonts w:ascii="Arial" w:hAnsi="Arial" w:cs="Arial"/>
              <w:highlight w:val="yellow"/>
            </w:rPr>
          </w:rPrChange>
        </w:rPr>
        <w:t>[SECCIÓN 2]</w:t>
      </w:r>
      <w:r w:rsidRPr="006C4628">
        <w:rPr>
          <w:rFonts w:ascii="Arial" w:hAnsi="Arial" w:cs="Arial"/>
          <w:lang w:val="es-ES"/>
          <w:rPrChange w:id="5912" w:author="chris" w:date="2015-04-19T12:09:00Z">
            <w:rPr>
              <w:rFonts w:ascii="Arial" w:hAnsi="Arial" w:cs="Arial"/>
            </w:rPr>
          </w:rPrChange>
        </w:rPr>
        <w:t xml:space="preserve"> </w:t>
      </w:r>
      <w:r w:rsidRPr="006C4628">
        <w:rPr>
          <w:rFonts w:ascii="Arial" w:hAnsi="Arial" w:cs="Arial"/>
          <w:b/>
          <w:lang w:val="es-ES"/>
          <w:rPrChange w:id="5913" w:author="chris" w:date="2015-04-19T12:09:00Z">
            <w:rPr>
              <w:rFonts w:ascii="Arial" w:hAnsi="Arial" w:cs="Arial"/>
              <w:b/>
            </w:rPr>
          </w:rPrChange>
        </w:rPr>
        <w:t>3.3 Consolidación</w:t>
      </w:r>
    </w:p>
    <w:p w14:paraId="0E72E37C" w14:textId="77777777" w:rsidR="00EC2703" w:rsidRPr="006C4628" w:rsidRDefault="00EC2703" w:rsidP="00E6040C">
      <w:pPr>
        <w:tabs>
          <w:tab w:val="left" w:pos="2805"/>
        </w:tabs>
        <w:spacing w:after="0"/>
        <w:rPr>
          <w:rFonts w:ascii="Arial" w:hAnsi="Arial" w:cs="Arial"/>
          <w:color w:val="000000"/>
          <w:lang w:val="es-ES"/>
          <w:rPrChange w:id="5914"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3C5B4A" w:rsidRPr="006C4628" w14:paraId="6BBFB334" w14:textId="77777777" w:rsidTr="004357DB">
        <w:tc>
          <w:tcPr>
            <w:tcW w:w="9033" w:type="dxa"/>
            <w:gridSpan w:val="2"/>
            <w:shd w:val="clear" w:color="auto" w:fill="000000" w:themeFill="text1"/>
          </w:tcPr>
          <w:p w14:paraId="5EEE0196" w14:textId="77777777" w:rsidR="003C5B4A" w:rsidRPr="006C4628" w:rsidRDefault="003C5B4A" w:rsidP="00E6040C">
            <w:pPr>
              <w:jc w:val="center"/>
              <w:rPr>
                <w:rFonts w:ascii="Times New Roman" w:hAnsi="Times New Roman" w:cs="Times New Roman"/>
                <w:b/>
                <w:color w:val="FFFFFF" w:themeColor="background1"/>
                <w:sz w:val="24"/>
                <w:szCs w:val="24"/>
                <w:lang w:val="es-ES"/>
                <w:rPrChange w:id="591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916" w:author="chris" w:date="2015-04-19T12:09:00Z">
                  <w:rPr>
                    <w:rFonts w:ascii="Times New Roman" w:hAnsi="Times New Roman" w:cs="Times New Roman"/>
                    <w:b/>
                    <w:color w:val="FFFFFF" w:themeColor="background1"/>
                    <w:sz w:val="24"/>
                    <w:szCs w:val="24"/>
                  </w:rPr>
                </w:rPrChange>
              </w:rPr>
              <w:t>Profundiza: recurso nuevo</w:t>
            </w:r>
          </w:p>
        </w:tc>
      </w:tr>
      <w:tr w:rsidR="003C5B4A" w:rsidRPr="006C4628" w14:paraId="2AFBCF34" w14:textId="77777777" w:rsidTr="004357DB">
        <w:tc>
          <w:tcPr>
            <w:tcW w:w="2518" w:type="dxa"/>
          </w:tcPr>
          <w:p w14:paraId="344AB852" w14:textId="77777777" w:rsidR="003C5B4A" w:rsidRPr="006C4628" w:rsidRDefault="003C5B4A" w:rsidP="00E6040C">
            <w:pPr>
              <w:rPr>
                <w:rFonts w:ascii="Times New Roman" w:hAnsi="Times New Roman" w:cs="Times New Roman"/>
                <w:b/>
                <w:color w:val="000000"/>
                <w:sz w:val="24"/>
                <w:szCs w:val="24"/>
                <w:lang w:val="es-ES"/>
                <w:rPrChange w:id="591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18" w:author="chris" w:date="2015-04-19T12:09:00Z">
                  <w:rPr>
                    <w:rFonts w:ascii="Times New Roman" w:hAnsi="Times New Roman" w:cs="Times New Roman"/>
                    <w:b/>
                    <w:color w:val="000000"/>
                    <w:sz w:val="24"/>
                    <w:szCs w:val="24"/>
                  </w:rPr>
                </w:rPrChange>
              </w:rPr>
              <w:t>Código</w:t>
            </w:r>
          </w:p>
        </w:tc>
        <w:tc>
          <w:tcPr>
            <w:tcW w:w="6515" w:type="dxa"/>
          </w:tcPr>
          <w:p w14:paraId="318DE0F4" w14:textId="54F433D1" w:rsidR="003C5B4A" w:rsidRPr="006C4628" w:rsidRDefault="00690E2F" w:rsidP="00E6040C">
            <w:pPr>
              <w:rPr>
                <w:rFonts w:ascii="Times New Roman" w:hAnsi="Times New Roman" w:cs="Times New Roman"/>
                <w:b/>
                <w:color w:val="000000"/>
                <w:sz w:val="24"/>
                <w:szCs w:val="24"/>
                <w:lang w:val="es-ES"/>
                <w:rPrChange w:id="591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920" w:author="chris" w:date="2015-04-19T12:09:00Z">
                  <w:rPr>
                    <w:rFonts w:ascii="Times New Roman" w:hAnsi="Times New Roman" w:cs="Times New Roman"/>
                    <w:color w:val="000000"/>
                    <w:sz w:val="24"/>
                    <w:szCs w:val="24"/>
                  </w:rPr>
                </w:rPrChange>
              </w:rPr>
              <w:t>MA_04_02_CO_</w:t>
            </w:r>
            <w:r w:rsidR="003C5B4A" w:rsidRPr="006C4628">
              <w:rPr>
                <w:rFonts w:ascii="Times New Roman" w:hAnsi="Times New Roman" w:cs="Times New Roman"/>
                <w:color w:val="000000"/>
                <w:sz w:val="24"/>
                <w:szCs w:val="24"/>
                <w:lang w:val="es-ES"/>
                <w:rPrChange w:id="5921" w:author="chris" w:date="2015-04-19T12:09:00Z">
                  <w:rPr>
                    <w:rFonts w:ascii="Times New Roman" w:hAnsi="Times New Roman" w:cs="Times New Roman"/>
                    <w:color w:val="000000"/>
                    <w:sz w:val="24"/>
                    <w:szCs w:val="24"/>
                  </w:rPr>
                </w:rPrChange>
              </w:rPr>
              <w:t>REC</w:t>
            </w:r>
            <w:r w:rsidR="00143A1D" w:rsidRPr="006C4628">
              <w:rPr>
                <w:rFonts w:ascii="Times New Roman" w:hAnsi="Times New Roman" w:cs="Times New Roman"/>
                <w:color w:val="000000"/>
                <w:sz w:val="24"/>
                <w:szCs w:val="24"/>
                <w:lang w:val="es-ES"/>
                <w:rPrChange w:id="5922" w:author="chris" w:date="2015-04-19T12:09:00Z">
                  <w:rPr>
                    <w:rFonts w:ascii="Times New Roman" w:hAnsi="Times New Roman" w:cs="Times New Roman"/>
                    <w:color w:val="000000"/>
                    <w:sz w:val="24"/>
                    <w:szCs w:val="24"/>
                  </w:rPr>
                </w:rPrChange>
              </w:rPr>
              <w:t>340</w:t>
            </w:r>
            <w:r w:rsidR="00D26D92" w:rsidRPr="006C4628">
              <w:rPr>
                <w:rFonts w:ascii="Times New Roman" w:hAnsi="Times New Roman" w:cs="Times New Roman"/>
                <w:color w:val="000000"/>
                <w:sz w:val="24"/>
                <w:szCs w:val="24"/>
                <w:lang w:val="es-ES"/>
                <w:rPrChange w:id="5923" w:author="chris" w:date="2015-04-19T12:09:00Z">
                  <w:rPr>
                    <w:rFonts w:ascii="Times New Roman" w:hAnsi="Times New Roman" w:cs="Times New Roman"/>
                    <w:color w:val="000000"/>
                    <w:sz w:val="24"/>
                    <w:szCs w:val="24"/>
                  </w:rPr>
                </w:rPrChange>
              </w:rPr>
              <w:t xml:space="preserve"> </w:t>
            </w:r>
          </w:p>
        </w:tc>
      </w:tr>
      <w:tr w:rsidR="003C5B4A" w:rsidRPr="006C4628" w14:paraId="5A7104C7" w14:textId="77777777" w:rsidTr="004357DB">
        <w:tc>
          <w:tcPr>
            <w:tcW w:w="2518" w:type="dxa"/>
          </w:tcPr>
          <w:p w14:paraId="1948BA36" w14:textId="77777777" w:rsidR="003C5B4A" w:rsidRPr="006C4628" w:rsidRDefault="003C5B4A" w:rsidP="00E6040C">
            <w:pPr>
              <w:rPr>
                <w:rFonts w:ascii="Times New Roman" w:hAnsi="Times New Roman" w:cs="Times New Roman"/>
                <w:color w:val="000000"/>
                <w:sz w:val="24"/>
                <w:szCs w:val="24"/>
                <w:lang w:val="es-ES"/>
                <w:rPrChange w:id="5924"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25" w:author="chris" w:date="2015-04-19T12:09:00Z">
                  <w:rPr>
                    <w:rFonts w:ascii="Times New Roman" w:hAnsi="Times New Roman" w:cs="Times New Roman"/>
                    <w:b/>
                    <w:color w:val="000000"/>
                    <w:sz w:val="24"/>
                    <w:szCs w:val="24"/>
                  </w:rPr>
                </w:rPrChange>
              </w:rPr>
              <w:t>Título</w:t>
            </w:r>
          </w:p>
        </w:tc>
        <w:tc>
          <w:tcPr>
            <w:tcW w:w="6515" w:type="dxa"/>
          </w:tcPr>
          <w:p w14:paraId="161C6590" w14:textId="2335CF6D" w:rsidR="003C5B4A" w:rsidRPr="006C4628" w:rsidRDefault="00765941" w:rsidP="00E6040C">
            <w:pPr>
              <w:rPr>
                <w:rFonts w:ascii="Times New Roman" w:hAnsi="Times New Roman" w:cs="Times New Roman"/>
                <w:color w:val="000000"/>
                <w:sz w:val="24"/>
                <w:szCs w:val="24"/>
                <w:lang w:val="es-ES"/>
                <w:rPrChange w:id="5926"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27" w:author="chris" w:date="2015-04-19T12:09:00Z">
                  <w:rPr>
                    <w:rFonts w:ascii="Times New Roman" w:hAnsi="Times New Roman" w:cs="Times New Roman"/>
                    <w:color w:val="000000"/>
                    <w:sz w:val="24"/>
                    <w:szCs w:val="24"/>
                  </w:rPr>
                </w:rPrChange>
              </w:rPr>
              <w:t xml:space="preserve">Conoce </w:t>
            </w:r>
            <w:r w:rsidR="00D522A5" w:rsidRPr="006C4628">
              <w:rPr>
                <w:rFonts w:ascii="Times New Roman" w:hAnsi="Times New Roman" w:cs="Times New Roman"/>
                <w:color w:val="000000"/>
                <w:sz w:val="24"/>
                <w:szCs w:val="24"/>
                <w:lang w:val="es-ES"/>
                <w:rPrChange w:id="5928" w:author="chris" w:date="2015-04-19T12:09:00Z">
                  <w:rPr>
                    <w:rFonts w:ascii="Times New Roman" w:hAnsi="Times New Roman" w:cs="Times New Roman"/>
                    <w:color w:val="000000"/>
                    <w:sz w:val="24"/>
                    <w:szCs w:val="24"/>
                  </w:rPr>
                </w:rPrChange>
              </w:rPr>
              <w:t>d</w:t>
            </w:r>
            <w:r w:rsidR="00143A1D" w:rsidRPr="006C4628">
              <w:rPr>
                <w:rFonts w:ascii="Times New Roman" w:hAnsi="Times New Roman" w:cs="Times New Roman"/>
                <w:color w:val="000000"/>
                <w:sz w:val="24"/>
                <w:szCs w:val="24"/>
                <w:lang w:val="es-ES"/>
                <w:rPrChange w:id="5929" w:author="chris" w:date="2015-04-19T12:09:00Z">
                  <w:rPr>
                    <w:rFonts w:ascii="Times New Roman" w:hAnsi="Times New Roman" w:cs="Times New Roman"/>
                    <w:color w:val="000000"/>
                    <w:sz w:val="24"/>
                    <w:szCs w:val="24"/>
                  </w:rPr>
                </w:rPrChange>
              </w:rPr>
              <w:t>iferentes sistemas de numeración</w:t>
            </w:r>
          </w:p>
        </w:tc>
      </w:tr>
      <w:tr w:rsidR="003C5B4A" w:rsidRPr="006C4628" w14:paraId="72F007FC" w14:textId="77777777" w:rsidTr="004357DB">
        <w:tc>
          <w:tcPr>
            <w:tcW w:w="2518" w:type="dxa"/>
          </w:tcPr>
          <w:p w14:paraId="3CD11A5D" w14:textId="77777777" w:rsidR="003C5B4A" w:rsidRPr="006C4628" w:rsidRDefault="003C5B4A" w:rsidP="00E6040C">
            <w:pPr>
              <w:rPr>
                <w:rFonts w:ascii="Times New Roman" w:hAnsi="Times New Roman" w:cs="Times New Roman"/>
                <w:color w:val="000000"/>
                <w:sz w:val="24"/>
                <w:szCs w:val="24"/>
                <w:lang w:val="es-ES"/>
                <w:rPrChange w:id="5930"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31" w:author="chris" w:date="2015-04-19T12:09:00Z">
                  <w:rPr>
                    <w:rFonts w:ascii="Times New Roman" w:hAnsi="Times New Roman" w:cs="Times New Roman"/>
                    <w:b/>
                    <w:color w:val="000000"/>
                    <w:sz w:val="24"/>
                    <w:szCs w:val="24"/>
                  </w:rPr>
                </w:rPrChange>
              </w:rPr>
              <w:t>Descripción</w:t>
            </w:r>
          </w:p>
        </w:tc>
        <w:tc>
          <w:tcPr>
            <w:tcW w:w="6515" w:type="dxa"/>
          </w:tcPr>
          <w:p w14:paraId="3CED33FB" w14:textId="649FDDE5" w:rsidR="003C5B4A" w:rsidRPr="006C4628" w:rsidRDefault="00786BD0" w:rsidP="00E6040C">
            <w:pPr>
              <w:rPr>
                <w:rFonts w:ascii="Times New Roman" w:hAnsi="Times New Roman" w:cs="Times New Roman"/>
                <w:color w:val="000000"/>
                <w:sz w:val="24"/>
                <w:szCs w:val="24"/>
                <w:lang w:val="es-ES"/>
                <w:rPrChange w:id="5932"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33" w:author="chris" w:date="2015-04-19T12:09:00Z">
                  <w:rPr>
                    <w:rFonts w:ascii="Times New Roman" w:hAnsi="Times New Roman" w:cs="Times New Roman"/>
                    <w:color w:val="000000"/>
                    <w:sz w:val="24"/>
                    <w:szCs w:val="24"/>
                  </w:rPr>
                </w:rPrChange>
              </w:rPr>
              <w:t xml:space="preserve">Interactivo que expone diferentes sistemas de numeración. </w:t>
            </w:r>
          </w:p>
        </w:tc>
      </w:tr>
    </w:tbl>
    <w:p w14:paraId="36CA6F93" w14:textId="77777777" w:rsidR="007F6151" w:rsidRPr="006C4628" w:rsidRDefault="007F6151" w:rsidP="00E6040C">
      <w:pPr>
        <w:tabs>
          <w:tab w:val="left" w:pos="2805"/>
        </w:tabs>
        <w:spacing w:after="0"/>
        <w:rPr>
          <w:rFonts w:ascii="Arial" w:hAnsi="Arial" w:cs="Arial"/>
          <w:color w:val="000000"/>
          <w:lang w:val="es-ES"/>
          <w:rPrChange w:id="5934"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028"/>
        <w:gridCol w:w="7026"/>
      </w:tblGrid>
      <w:tr w:rsidR="00A6644A" w:rsidRPr="006C4628" w14:paraId="4FA1D9FA" w14:textId="77777777" w:rsidTr="004357DB">
        <w:tc>
          <w:tcPr>
            <w:tcW w:w="9054" w:type="dxa"/>
            <w:gridSpan w:val="2"/>
            <w:shd w:val="clear" w:color="auto" w:fill="000000" w:themeFill="text1"/>
          </w:tcPr>
          <w:p w14:paraId="0FFF490B" w14:textId="77777777" w:rsidR="00A6644A" w:rsidRPr="006C4628" w:rsidRDefault="00A6644A" w:rsidP="00E6040C">
            <w:pPr>
              <w:jc w:val="center"/>
              <w:rPr>
                <w:rFonts w:ascii="Times New Roman" w:hAnsi="Times New Roman" w:cs="Times New Roman"/>
                <w:b/>
                <w:color w:val="FFFFFF" w:themeColor="background1"/>
                <w:sz w:val="24"/>
                <w:szCs w:val="24"/>
                <w:lang w:val="es-ES"/>
                <w:rPrChange w:id="5935"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936" w:author="chris" w:date="2015-04-19T12:09:00Z">
                  <w:rPr>
                    <w:rFonts w:ascii="Times New Roman" w:hAnsi="Times New Roman" w:cs="Times New Roman"/>
                    <w:b/>
                    <w:color w:val="FFFFFF" w:themeColor="background1"/>
                    <w:sz w:val="24"/>
                    <w:szCs w:val="24"/>
                  </w:rPr>
                </w:rPrChange>
              </w:rPr>
              <w:t>Practica: recurso aprovechado</w:t>
            </w:r>
          </w:p>
        </w:tc>
      </w:tr>
      <w:tr w:rsidR="00A6644A" w:rsidRPr="006C4628" w14:paraId="1DFD4FCD" w14:textId="77777777" w:rsidTr="00747E9B">
        <w:tc>
          <w:tcPr>
            <w:tcW w:w="2028" w:type="dxa"/>
          </w:tcPr>
          <w:p w14:paraId="0F342164" w14:textId="77777777" w:rsidR="00A6644A" w:rsidRPr="006C4628" w:rsidRDefault="00A6644A" w:rsidP="00E6040C">
            <w:pPr>
              <w:rPr>
                <w:rFonts w:ascii="Times New Roman" w:hAnsi="Times New Roman" w:cs="Times New Roman"/>
                <w:b/>
                <w:color w:val="000000"/>
                <w:sz w:val="24"/>
                <w:szCs w:val="24"/>
                <w:lang w:val="es-ES"/>
                <w:rPrChange w:id="593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38" w:author="chris" w:date="2015-04-19T12:09:00Z">
                  <w:rPr>
                    <w:rFonts w:ascii="Times New Roman" w:hAnsi="Times New Roman" w:cs="Times New Roman"/>
                    <w:b/>
                    <w:color w:val="000000"/>
                    <w:sz w:val="24"/>
                    <w:szCs w:val="24"/>
                  </w:rPr>
                </w:rPrChange>
              </w:rPr>
              <w:t>Código</w:t>
            </w:r>
          </w:p>
        </w:tc>
        <w:tc>
          <w:tcPr>
            <w:tcW w:w="7026" w:type="dxa"/>
          </w:tcPr>
          <w:p w14:paraId="5DF1BD70" w14:textId="4AB3E6B3" w:rsidR="00A6644A" w:rsidRPr="006C4628" w:rsidRDefault="00690E2F" w:rsidP="00E6040C">
            <w:pPr>
              <w:rPr>
                <w:rFonts w:ascii="Times New Roman" w:hAnsi="Times New Roman" w:cs="Times New Roman"/>
                <w:b/>
                <w:color w:val="000000"/>
                <w:sz w:val="24"/>
                <w:szCs w:val="24"/>
                <w:lang w:val="es-ES"/>
                <w:rPrChange w:id="5939"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940" w:author="chris" w:date="2015-04-19T12:09:00Z">
                  <w:rPr>
                    <w:rFonts w:ascii="Times New Roman" w:hAnsi="Times New Roman" w:cs="Times New Roman"/>
                    <w:color w:val="000000"/>
                    <w:sz w:val="24"/>
                    <w:szCs w:val="24"/>
                  </w:rPr>
                </w:rPrChange>
              </w:rPr>
              <w:t>MA_04_02_CO_</w:t>
            </w:r>
            <w:r w:rsidR="00A6644A" w:rsidRPr="006C4628">
              <w:rPr>
                <w:rFonts w:ascii="Times New Roman" w:hAnsi="Times New Roman" w:cs="Times New Roman"/>
                <w:color w:val="000000"/>
                <w:sz w:val="24"/>
                <w:szCs w:val="24"/>
                <w:lang w:val="es-ES"/>
                <w:rPrChange w:id="5941" w:author="chris" w:date="2015-04-19T12:09:00Z">
                  <w:rPr>
                    <w:rFonts w:ascii="Times New Roman" w:hAnsi="Times New Roman" w:cs="Times New Roman"/>
                    <w:color w:val="000000"/>
                    <w:sz w:val="24"/>
                    <w:szCs w:val="24"/>
                  </w:rPr>
                </w:rPrChange>
              </w:rPr>
              <w:t>REC350</w:t>
            </w:r>
          </w:p>
        </w:tc>
      </w:tr>
      <w:tr w:rsidR="00A6644A" w:rsidRPr="006C4628" w14:paraId="1F6408CC" w14:textId="77777777" w:rsidTr="00747E9B">
        <w:tc>
          <w:tcPr>
            <w:tcW w:w="2028" w:type="dxa"/>
          </w:tcPr>
          <w:p w14:paraId="19EB2459" w14:textId="77777777" w:rsidR="00A6644A" w:rsidRPr="006C4628" w:rsidRDefault="00A6644A" w:rsidP="00E6040C">
            <w:pPr>
              <w:rPr>
                <w:rFonts w:ascii="Times New Roman" w:hAnsi="Times New Roman" w:cs="Times New Roman"/>
                <w:color w:val="000000"/>
                <w:sz w:val="24"/>
                <w:szCs w:val="24"/>
                <w:lang w:val="es-ES"/>
                <w:rPrChange w:id="594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43" w:author="chris" w:date="2015-04-19T12:09:00Z">
                  <w:rPr>
                    <w:rFonts w:ascii="Times New Roman" w:hAnsi="Times New Roman" w:cs="Times New Roman"/>
                    <w:b/>
                    <w:color w:val="000000"/>
                    <w:sz w:val="24"/>
                    <w:szCs w:val="24"/>
                  </w:rPr>
                </w:rPrChange>
              </w:rPr>
              <w:t>Ubicación en Aula Planeta</w:t>
            </w:r>
          </w:p>
        </w:tc>
        <w:tc>
          <w:tcPr>
            <w:tcW w:w="7026" w:type="dxa"/>
          </w:tcPr>
          <w:p w14:paraId="6CDE18A3" w14:textId="568630D3" w:rsidR="00A6644A" w:rsidRPr="006C4628" w:rsidRDefault="00A6644A" w:rsidP="00E6040C">
            <w:pPr>
              <w:rPr>
                <w:rFonts w:ascii="Times New Roman" w:hAnsi="Times New Roman" w:cs="Times New Roman"/>
                <w:color w:val="000000"/>
                <w:sz w:val="24"/>
                <w:szCs w:val="24"/>
                <w:lang w:val="es-ES"/>
                <w:rPrChange w:id="594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45" w:author="chris" w:date="2015-04-19T12:09:00Z">
                  <w:rPr>
                    <w:rFonts w:ascii="Times New Roman" w:hAnsi="Times New Roman" w:cs="Times New Roman"/>
                    <w:color w:val="000000"/>
                    <w:sz w:val="24"/>
                    <w:szCs w:val="24"/>
                  </w:rPr>
                </w:rPrChange>
              </w:rPr>
              <w:t>5°ESO/Matemáticas/Los números naturales/5 Los números romanos/5.1 Consolidación/ Practica: refuerza tu aprendizaje</w:t>
            </w:r>
            <w:ins w:id="5946" w:author="chris" w:date="2015-04-19T14:00:00Z">
              <w:r w:rsidR="00A45DA4">
                <w:rPr>
                  <w:rFonts w:ascii="Times New Roman" w:hAnsi="Times New Roman" w:cs="Times New Roman"/>
                  <w:color w:val="000000"/>
                  <w:sz w:val="24"/>
                  <w:szCs w:val="24"/>
                  <w:lang w:val="es-ES"/>
                </w:rPr>
                <w:t xml:space="preserve">, </w:t>
              </w:r>
            </w:ins>
            <w:del w:id="5947" w:author="chris" w:date="2015-04-19T14:00:00Z">
              <w:r w:rsidRPr="006C4628" w:rsidDel="00A45DA4">
                <w:rPr>
                  <w:rFonts w:ascii="Times New Roman" w:hAnsi="Times New Roman" w:cs="Times New Roman"/>
                  <w:color w:val="000000"/>
                  <w:sz w:val="24"/>
                  <w:szCs w:val="24"/>
                  <w:lang w:val="es-ES"/>
                  <w:rPrChange w:id="5948" w:author="chris" w:date="2015-04-19T12:09:00Z">
                    <w:rPr>
                      <w:rFonts w:ascii="Times New Roman" w:hAnsi="Times New Roman" w:cs="Times New Roman"/>
                      <w:color w:val="000000"/>
                      <w:sz w:val="24"/>
                      <w:szCs w:val="24"/>
                    </w:rPr>
                  </w:rPrChange>
                </w:rPr>
                <w:delText xml:space="preserve">: </w:delText>
              </w:r>
            </w:del>
            <w:ins w:id="5949" w:author="chris" w:date="2015-04-19T13:59:00Z">
              <w:r w:rsidR="00A45DA4">
                <w:rPr>
                  <w:rFonts w:ascii="Times New Roman" w:hAnsi="Times New Roman" w:cs="Times New Roman"/>
                  <w:color w:val="000000"/>
                  <w:sz w:val="24"/>
                  <w:szCs w:val="24"/>
                  <w:lang w:val="es-ES"/>
                </w:rPr>
                <w:t>l</w:t>
              </w:r>
            </w:ins>
            <w:del w:id="5950" w:author="chris" w:date="2015-04-19T13:59:00Z">
              <w:r w:rsidRPr="006C4628" w:rsidDel="00A45DA4">
                <w:rPr>
                  <w:rFonts w:ascii="Times New Roman" w:hAnsi="Times New Roman" w:cs="Times New Roman"/>
                  <w:color w:val="000000"/>
                  <w:sz w:val="24"/>
                  <w:szCs w:val="24"/>
                  <w:lang w:val="es-ES"/>
                  <w:rPrChange w:id="5951" w:author="chris" w:date="2015-04-19T12:09:00Z">
                    <w:rPr>
                      <w:rFonts w:ascii="Times New Roman" w:hAnsi="Times New Roman" w:cs="Times New Roman"/>
                      <w:color w:val="000000"/>
                      <w:sz w:val="24"/>
                      <w:szCs w:val="24"/>
                    </w:rPr>
                  </w:rPrChange>
                </w:rPr>
                <w:delText>L</w:delText>
              </w:r>
            </w:del>
            <w:r w:rsidRPr="006C4628">
              <w:rPr>
                <w:rFonts w:ascii="Times New Roman" w:hAnsi="Times New Roman" w:cs="Times New Roman"/>
                <w:color w:val="000000"/>
                <w:sz w:val="24"/>
                <w:szCs w:val="24"/>
                <w:lang w:val="es-ES"/>
                <w:rPrChange w:id="5952" w:author="chris" w:date="2015-04-19T12:09:00Z">
                  <w:rPr>
                    <w:rFonts w:ascii="Times New Roman" w:hAnsi="Times New Roman" w:cs="Times New Roman"/>
                    <w:color w:val="000000"/>
                    <w:sz w:val="24"/>
                    <w:szCs w:val="24"/>
                  </w:rPr>
                </w:rPrChange>
              </w:rPr>
              <w:t>os números romanos</w:t>
            </w:r>
          </w:p>
        </w:tc>
      </w:tr>
      <w:tr w:rsidR="00A6644A" w:rsidRPr="006C4628" w14:paraId="0DF54B21" w14:textId="77777777" w:rsidTr="00747E9B">
        <w:tc>
          <w:tcPr>
            <w:tcW w:w="2028" w:type="dxa"/>
          </w:tcPr>
          <w:p w14:paraId="5BB23D05" w14:textId="77777777" w:rsidR="00A6644A" w:rsidRPr="006C4628" w:rsidRDefault="00A6644A" w:rsidP="00E6040C">
            <w:pPr>
              <w:rPr>
                <w:rFonts w:ascii="Times New Roman" w:hAnsi="Times New Roman" w:cs="Times New Roman"/>
                <w:color w:val="000000"/>
                <w:sz w:val="24"/>
                <w:szCs w:val="24"/>
                <w:lang w:val="es-ES"/>
                <w:rPrChange w:id="595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54" w:author="chris" w:date="2015-04-19T12:09:00Z">
                  <w:rPr>
                    <w:rFonts w:ascii="Times New Roman" w:hAnsi="Times New Roman" w:cs="Times New Roman"/>
                    <w:b/>
                    <w:color w:val="000000"/>
                    <w:sz w:val="24"/>
                    <w:szCs w:val="24"/>
                  </w:rPr>
                </w:rPrChange>
              </w:rPr>
              <w:t>Cambio (descripción o capturas de pantallas)</w:t>
            </w:r>
          </w:p>
        </w:tc>
        <w:tc>
          <w:tcPr>
            <w:tcW w:w="7026" w:type="dxa"/>
          </w:tcPr>
          <w:p w14:paraId="2795FFEF" w14:textId="77777777" w:rsidR="00A6644A" w:rsidRPr="006C4628" w:rsidRDefault="00714380" w:rsidP="00E6040C">
            <w:pPr>
              <w:rPr>
                <w:rFonts w:ascii="Times New Roman" w:hAnsi="Times New Roman" w:cs="Times New Roman"/>
                <w:color w:val="000000"/>
                <w:sz w:val="24"/>
                <w:szCs w:val="24"/>
                <w:lang w:val="es-ES"/>
                <w:rPrChange w:id="5955" w:author="chris" w:date="2015-04-19T12:09:00Z">
                  <w:rPr>
                    <w:rFonts w:ascii="Times New Roman" w:hAnsi="Times New Roman" w:cs="Times New Roman"/>
                    <w:color w:val="000000"/>
                    <w:sz w:val="24"/>
                    <w:szCs w:val="24"/>
                  </w:rPr>
                </w:rPrChange>
              </w:rPr>
            </w:pPr>
            <w:r w:rsidRPr="006C4628">
              <w:rPr>
                <w:lang w:val="es-ES" w:eastAsia="es-ES"/>
                <w:rPrChange w:id="5956" w:author="chris" w:date="2015-04-19T12:09:00Z">
                  <w:rPr>
                    <w:noProof/>
                    <w:lang w:val="es-ES" w:eastAsia="es-ES"/>
                  </w:rPr>
                </w:rPrChange>
              </w:rPr>
              <w:drawing>
                <wp:inline distT="0" distB="0" distL="0" distR="0" wp14:anchorId="55E812F8" wp14:editId="1A50C4AE">
                  <wp:extent cx="4322618" cy="760021"/>
                  <wp:effectExtent l="0" t="0" r="190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051" t="24407" r="14827" b="53898"/>
                          <a:stretch/>
                        </pic:blipFill>
                        <pic:spPr bwMode="auto">
                          <a:xfrm>
                            <a:off x="0" y="0"/>
                            <a:ext cx="4328192" cy="761001"/>
                          </a:xfrm>
                          <a:prstGeom prst="rect">
                            <a:avLst/>
                          </a:prstGeom>
                          <a:ln>
                            <a:noFill/>
                          </a:ln>
                          <a:extLst>
                            <a:ext uri="{53640926-AAD7-44D8-BBD7-CCE9431645EC}">
                              <a14:shadowObscured xmlns:a14="http://schemas.microsoft.com/office/drawing/2010/main"/>
                            </a:ext>
                          </a:extLst>
                        </pic:spPr>
                      </pic:pic>
                    </a:graphicData>
                  </a:graphic>
                </wp:inline>
              </w:drawing>
            </w:r>
          </w:p>
          <w:p w14:paraId="416BB82A" w14:textId="77777777" w:rsidR="00714380" w:rsidRPr="006C4628" w:rsidRDefault="00714380" w:rsidP="00E6040C">
            <w:pPr>
              <w:rPr>
                <w:rFonts w:ascii="Times New Roman" w:hAnsi="Times New Roman" w:cs="Times New Roman"/>
                <w:b/>
                <w:color w:val="FF0000"/>
                <w:sz w:val="24"/>
                <w:szCs w:val="24"/>
                <w:lang w:val="es-ES"/>
                <w:rPrChange w:id="5957" w:author="chris" w:date="2015-04-19T12:09:00Z">
                  <w:rPr>
                    <w:rFonts w:ascii="Times New Roman" w:hAnsi="Times New Roman" w:cs="Times New Roman"/>
                    <w:b/>
                    <w:color w:val="FF0000"/>
                    <w:sz w:val="24"/>
                    <w:szCs w:val="24"/>
                  </w:rPr>
                </w:rPrChange>
              </w:rPr>
            </w:pPr>
            <w:r w:rsidRPr="006C4628">
              <w:rPr>
                <w:rFonts w:ascii="Times New Roman" w:hAnsi="Times New Roman" w:cs="Times New Roman"/>
                <w:b/>
                <w:color w:val="FF0000"/>
                <w:sz w:val="24"/>
                <w:szCs w:val="24"/>
                <w:lang w:val="es-ES"/>
                <w:rPrChange w:id="5958" w:author="chris" w:date="2015-04-19T12:09:00Z">
                  <w:rPr>
                    <w:rFonts w:ascii="Times New Roman" w:hAnsi="Times New Roman" w:cs="Times New Roman"/>
                    <w:b/>
                    <w:color w:val="FF0000"/>
                    <w:sz w:val="24"/>
                    <w:szCs w:val="24"/>
                  </w:rPr>
                </w:rPrChange>
              </w:rPr>
              <w:t xml:space="preserve">Completar instrucción: </w:t>
            </w:r>
            <w:r w:rsidR="001216F6" w:rsidRPr="006C4628">
              <w:rPr>
                <w:rFonts w:ascii="Times New Roman" w:hAnsi="Times New Roman" w:cs="Times New Roman"/>
                <w:b/>
                <w:color w:val="FF0000"/>
                <w:sz w:val="24"/>
                <w:szCs w:val="24"/>
                <w:lang w:val="es-ES"/>
                <w:rPrChange w:id="5959" w:author="chris" w:date="2015-04-19T12:09:00Z">
                  <w:rPr>
                    <w:rFonts w:ascii="Times New Roman" w:hAnsi="Times New Roman" w:cs="Times New Roman"/>
                    <w:b/>
                    <w:color w:val="FF0000"/>
                    <w:sz w:val="24"/>
                    <w:szCs w:val="24"/>
                  </w:rPr>
                </w:rPrChange>
              </w:rPr>
              <w:t xml:space="preserve">Escribe el día y el año en que naciste en números romanos y egipcios. </w:t>
            </w:r>
          </w:p>
          <w:p w14:paraId="5C84F17B" w14:textId="77777777" w:rsidR="00B41D21" w:rsidRPr="006C4628" w:rsidRDefault="00B41D21" w:rsidP="00E6040C">
            <w:pPr>
              <w:rPr>
                <w:rFonts w:ascii="Times New Roman" w:hAnsi="Times New Roman" w:cs="Times New Roman"/>
                <w:b/>
                <w:color w:val="FF0000"/>
                <w:sz w:val="24"/>
                <w:szCs w:val="24"/>
                <w:lang w:val="es-ES"/>
                <w:rPrChange w:id="5960" w:author="chris" w:date="2015-04-19T12:09:00Z">
                  <w:rPr>
                    <w:rFonts w:ascii="Times New Roman" w:hAnsi="Times New Roman" w:cs="Times New Roman"/>
                    <w:b/>
                    <w:color w:val="FF0000"/>
                    <w:sz w:val="24"/>
                    <w:szCs w:val="24"/>
                  </w:rPr>
                </w:rPrChange>
              </w:rPr>
            </w:pPr>
          </w:p>
          <w:p w14:paraId="6FC45199" w14:textId="77777777" w:rsidR="00B41D21" w:rsidRPr="006C4628" w:rsidRDefault="00B41D21" w:rsidP="00E6040C">
            <w:pPr>
              <w:rPr>
                <w:rFonts w:ascii="Times New Roman" w:hAnsi="Times New Roman" w:cs="Times New Roman"/>
                <w:b/>
                <w:color w:val="000000"/>
                <w:sz w:val="24"/>
                <w:szCs w:val="24"/>
                <w:lang w:val="es-ES"/>
                <w:rPrChange w:id="5961" w:author="chris" w:date="2015-04-19T12:09:00Z">
                  <w:rPr>
                    <w:rFonts w:ascii="Times New Roman" w:hAnsi="Times New Roman" w:cs="Times New Roman"/>
                    <w:b/>
                    <w:color w:val="000000"/>
                    <w:sz w:val="24"/>
                    <w:szCs w:val="24"/>
                  </w:rPr>
                </w:rPrChange>
              </w:rPr>
            </w:pPr>
            <w:r w:rsidRPr="006C4628">
              <w:rPr>
                <w:lang w:val="es-ES" w:eastAsia="es-ES"/>
                <w:rPrChange w:id="5962" w:author="chris" w:date="2015-04-19T12:09:00Z">
                  <w:rPr>
                    <w:noProof/>
                    <w:lang w:val="es-ES" w:eastAsia="es-ES"/>
                  </w:rPr>
                </w:rPrChange>
              </w:rPr>
              <w:drawing>
                <wp:inline distT="0" distB="0" distL="0" distR="0" wp14:anchorId="553C7481" wp14:editId="4BD60BEA">
                  <wp:extent cx="4132613" cy="736271"/>
                  <wp:effectExtent l="0" t="0" r="127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475" t="24068" r="17793" b="54915"/>
                          <a:stretch/>
                        </pic:blipFill>
                        <pic:spPr bwMode="auto">
                          <a:xfrm>
                            <a:off x="0" y="0"/>
                            <a:ext cx="4137943" cy="737221"/>
                          </a:xfrm>
                          <a:prstGeom prst="rect">
                            <a:avLst/>
                          </a:prstGeom>
                          <a:ln>
                            <a:noFill/>
                          </a:ln>
                          <a:extLst>
                            <a:ext uri="{53640926-AAD7-44D8-BBD7-CCE9431645EC}">
                              <a14:shadowObscured xmlns:a14="http://schemas.microsoft.com/office/drawing/2010/main"/>
                            </a:ext>
                          </a:extLst>
                        </pic:spPr>
                      </pic:pic>
                    </a:graphicData>
                  </a:graphic>
                </wp:inline>
              </w:drawing>
            </w:r>
          </w:p>
          <w:p w14:paraId="5FDBCA85" w14:textId="292F6133" w:rsidR="00B41D21" w:rsidRPr="006C4628" w:rsidRDefault="00B41D21" w:rsidP="00E6040C">
            <w:pPr>
              <w:rPr>
                <w:rFonts w:ascii="Times New Roman" w:hAnsi="Times New Roman" w:cs="Times New Roman"/>
                <w:b/>
                <w:color w:val="000000"/>
                <w:sz w:val="24"/>
                <w:szCs w:val="24"/>
                <w:lang w:val="es-ES"/>
                <w:rPrChange w:id="5963"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FF0000"/>
                <w:sz w:val="24"/>
                <w:szCs w:val="24"/>
                <w:lang w:val="es-ES"/>
                <w:rPrChange w:id="5964" w:author="chris" w:date="2015-04-19T12:09:00Z">
                  <w:rPr>
                    <w:rFonts w:ascii="Times New Roman" w:hAnsi="Times New Roman" w:cs="Times New Roman"/>
                    <w:b/>
                    <w:color w:val="FF0000"/>
                    <w:sz w:val="24"/>
                    <w:szCs w:val="24"/>
                  </w:rPr>
                </w:rPrChange>
              </w:rPr>
              <w:t>Completar instrucción: Escribe el n</w:t>
            </w:r>
            <w:r w:rsidR="0071138F" w:rsidRPr="006C4628">
              <w:rPr>
                <w:rFonts w:ascii="Times New Roman" w:hAnsi="Times New Roman" w:cs="Times New Roman"/>
                <w:b/>
                <w:color w:val="FF0000"/>
                <w:sz w:val="24"/>
                <w:szCs w:val="24"/>
                <w:lang w:val="es-ES"/>
                <w:rPrChange w:id="5965" w:author="chris" w:date="2015-04-19T12:09:00Z">
                  <w:rPr>
                    <w:rFonts w:ascii="Times New Roman" w:hAnsi="Times New Roman" w:cs="Times New Roman"/>
                    <w:b/>
                    <w:color w:val="FF0000"/>
                    <w:sz w:val="24"/>
                    <w:szCs w:val="24"/>
                  </w:rPr>
                </w:rPrChange>
              </w:rPr>
              <w:t>úmero usando jeroglíficos</w:t>
            </w:r>
            <w:r w:rsidR="00785A98" w:rsidRPr="006C4628">
              <w:rPr>
                <w:rFonts w:ascii="Times New Roman" w:hAnsi="Times New Roman" w:cs="Times New Roman"/>
                <w:b/>
                <w:color w:val="FF0000"/>
                <w:sz w:val="24"/>
                <w:szCs w:val="24"/>
                <w:lang w:val="es-ES"/>
                <w:rPrChange w:id="5966" w:author="chris" w:date="2015-04-19T12:09:00Z">
                  <w:rPr>
                    <w:rFonts w:ascii="Times New Roman" w:hAnsi="Times New Roman" w:cs="Times New Roman"/>
                    <w:b/>
                    <w:color w:val="FF0000"/>
                    <w:sz w:val="24"/>
                    <w:szCs w:val="24"/>
                  </w:rPr>
                </w:rPrChange>
              </w:rPr>
              <w:t xml:space="preserve"> </w:t>
            </w:r>
            <w:r w:rsidRPr="006C4628">
              <w:rPr>
                <w:rFonts w:ascii="Times New Roman" w:hAnsi="Times New Roman" w:cs="Times New Roman"/>
                <w:b/>
                <w:color w:val="FF0000"/>
                <w:sz w:val="24"/>
                <w:szCs w:val="24"/>
                <w:lang w:val="es-ES"/>
                <w:rPrChange w:id="5967" w:author="chris" w:date="2015-04-19T12:09:00Z">
                  <w:rPr>
                    <w:rFonts w:ascii="Times New Roman" w:hAnsi="Times New Roman" w:cs="Times New Roman"/>
                    <w:b/>
                    <w:color w:val="FF0000"/>
                    <w:sz w:val="24"/>
                    <w:szCs w:val="24"/>
                  </w:rPr>
                </w:rPrChange>
              </w:rPr>
              <w:t xml:space="preserve">egipcios. </w:t>
            </w:r>
          </w:p>
        </w:tc>
      </w:tr>
      <w:tr w:rsidR="00A6644A" w:rsidRPr="006C4628" w14:paraId="6F082799" w14:textId="77777777" w:rsidTr="00747E9B">
        <w:tc>
          <w:tcPr>
            <w:tcW w:w="2028" w:type="dxa"/>
          </w:tcPr>
          <w:p w14:paraId="164FD94D" w14:textId="77777777" w:rsidR="00A6644A" w:rsidRPr="006C4628" w:rsidRDefault="00A6644A" w:rsidP="00E6040C">
            <w:pPr>
              <w:rPr>
                <w:rFonts w:ascii="Times New Roman" w:hAnsi="Times New Roman" w:cs="Times New Roman"/>
                <w:b/>
                <w:color w:val="000000"/>
                <w:sz w:val="24"/>
                <w:szCs w:val="24"/>
                <w:lang w:val="es-ES"/>
                <w:rPrChange w:id="5968"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69" w:author="chris" w:date="2015-04-19T12:09:00Z">
                  <w:rPr>
                    <w:rFonts w:ascii="Times New Roman" w:hAnsi="Times New Roman" w:cs="Times New Roman"/>
                    <w:b/>
                    <w:color w:val="000000"/>
                    <w:sz w:val="24"/>
                    <w:szCs w:val="24"/>
                  </w:rPr>
                </w:rPrChange>
              </w:rPr>
              <w:t>Título</w:t>
            </w:r>
          </w:p>
        </w:tc>
        <w:tc>
          <w:tcPr>
            <w:tcW w:w="7026" w:type="dxa"/>
          </w:tcPr>
          <w:p w14:paraId="10502E2D" w14:textId="149C4C90" w:rsidR="00A6644A" w:rsidRPr="006C4628" w:rsidRDefault="00785A98" w:rsidP="00E6040C">
            <w:pPr>
              <w:rPr>
                <w:rFonts w:ascii="Times New Roman" w:hAnsi="Times New Roman" w:cs="Times New Roman"/>
                <w:color w:val="000000"/>
                <w:sz w:val="24"/>
                <w:szCs w:val="24"/>
                <w:lang w:val="es-ES"/>
                <w:rPrChange w:id="597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71" w:author="chris" w:date="2015-04-19T12:09:00Z">
                  <w:rPr>
                    <w:rFonts w:ascii="Times New Roman" w:hAnsi="Times New Roman" w:cs="Times New Roman"/>
                    <w:color w:val="000000"/>
                    <w:sz w:val="24"/>
                    <w:szCs w:val="24"/>
                  </w:rPr>
                </w:rPrChange>
              </w:rPr>
              <w:t xml:space="preserve">Refuerza tu aprendizaje: </w:t>
            </w:r>
            <w:ins w:id="5972" w:author="chris" w:date="2015-04-19T13:59:00Z">
              <w:r w:rsidR="00A45DA4">
                <w:rPr>
                  <w:rFonts w:ascii="Times New Roman" w:hAnsi="Times New Roman" w:cs="Times New Roman"/>
                  <w:color w:val="000000"/>
                  <w:sz w:val="24"/>
                  <w:szCs w:val="24"/>
                  <w:lang w:val="es-ES"/>
                </w:rPr>
                <w:t>n</w:t>
              </w:r>
            </w:ins>
            <w:del w:id="5973" w:author="chris" w:date="2015-04-19T13:59:00Z">
              <w:r w:rsidRPr="006C4628" w:rsidDel="00A45DA4">
                <w:rPr>
                  <w:rFonts w:ascii="Times New Roman" w:hAnsi="Times New Roman" w:cs="Times New Roman"/>
                  <w:color w:val="000000"/>
                  <w:sz w:val="24"/>
                  <w:szCs w:val="24"/>
                  <w:lang w:val="es-ES"/>
                  <w:rPrChange w:id="5974" w:author="chris" w:date="2015-04-19T12:09:00Z">
                    <w:rPr>
                      <w:rFonts w:ascii="Times New Roman" w:hAnsi="Times New Roman" w:cs="Times New Roman"/>
                      <w:color w:val="000000"/>
                      <w:sz w:val="24"/>
                      <w:szCs w:val="24"/>
                    </w:rPr>
                  </w:rPrChange>
                </w:rPr>
                <w:delText>N</w:delText>
              </w:r>
            </w:del>
            <w:r w:rsidRPr="006C4628">
              <w:rPr>
                <w:rFonts w:ascii="Times New Roman" w:hAnsi="Times New Roman" w:cs="Times New Roman"/>
                <w:color w:val="000000"/>
                <w:sz w:val="24"/>
                <w:szCs w:val="24"/>
                <w:lang w:val="es-ES"/>
                <w:rPrChange w:id="5975" w:author="chris" w:date="2015-04-19T12:09:00Z">
                  <w:rPr>
                    <w:rFonts w:ascii="Times New Roman" w:hAnsi="Times New Roman" w:cs="Times New Roman"/>
                    <w:color w:val="000000"/>
                    <w:sz w:val="24"/>
                    <w:szCs w:val="24"/>
                  </w:rPr>
                </w:rPrChange>
              </w:rPr>
              <w:t>úmeros egipcios y romanos</w:t>
            </w:r>
          </w:p>
        </w:tc>
      </w:tr>
      <w:tr w:rsidR="00A6644A" w:rsidRPr="006C4628" w14:paraId="0D79C9FD" w14:textId="77777777" w:rsidTr="00747E9B">
        <w:tc>
          <w:tcPr>
            <w:tcW w:w="2028" w:type="dxa"/>
          </w:tcPr>
          <w:p w14:paraId="26E3FBB7" w14:textId="77777777" w:rsidR="00A6644A" w:rsidRPr="006C4628" w:rsidRDefault="00A6644A" w:rsidP="00E6040C">
            <w:pPr>
              <w:rPr>
                <w:rFonts w:ascii="Times New Roman" w:hAnsi="Times New Roman" w:cs="Times New Roman"/>
                <w:b/>
                <w:color w:val="000000"/>
                <w:sz w:val="24"/>
                <w:szCs w:val="24"/>
                <w:lang w:val="es-ES"/>
                <w:rPrChange w:id="5976"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77" w:author="chris" w:date="2015-04-19T12:09:00Z">
                  <w:rPr>
                    <w:rFonts w:ascii="Times New Roman" w:hAnsi="Times New Roman" w:cs="Times New Roman"/>
                    <w:b/>
                    <w:color w:val="000000"/>
                    <w:sz w:val="24"/>
                    <w:szCs w:val="24"/>
                  </w:rPr>
                </w:rPrChange>
              </w:rPr>
              <w:lastRenderedPageBreak/>
              <w:t>Descripción</w:t>
            </w:r>
          </w:p>
        </w:tc>
        <w:tc>
          <w:tcPr>
            <w:tcW w:w="7026" w:type="dxa"/>
          </w:tcPr>
          <w:p w14:paraId="133C5AF3" w14:textId="7FBA2DF3" w:rsidR="00A6644A" w:rsidRPr="006C4628" w:rsidRDefault="00785A98" w:rsidP="00E6040C">
            <w:pPr>
              <w:rPr>
                <w:rFonts w:ascii="Times New Roman" w:hAnsi="Times New Roman" w:cs="Times New Roman"/>
                <w:color w:val="000000"/>
                <w:sz w:val="24"/>
                <w:szCs w:val="24"/>
                <w:lang w:val="es-ES"/>
                <w:rPrChange w:id="5978"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5979" w:author="chris" w:date="2015-04-19T12:09:00Z">
                  <w:rPr>
                    <w:rFonts w:ascii="Times New Roman" w:hAnsi="Times New Roman" w:cs="Times New Roman"/>
                    <w:color w:val="000000"/>
                    <w:sz w:val="24"/>
                    <w:szCs w:val="24"/>
                  </w:rPr>
                </w:rPrChange>
              </w:rPr>
              <w:t xml:space="preserve">Actividades sobre números egipcios y romanos. </w:t>
            </w:r>
          </w:p>
        </w:tc>
      </w:tr>
    </w:tbl>
    <w:p w14:paraId="5D8550A1" w14:textId="77777777" w:rsidR="00EC2703" w:rsidRPr="006C4628" w:rsidRDefault="00EC2703" w:rsidP="00E6040C">
      <w:pPr>
        <w:tabs>
          <w:tab w:val="left" w:pos="2805"/>
        </w:tabs>
        <w:spacing w:after="0"/>
        <w:rPr>
          <w:rFonts w:ascii="Arial" w:hAnsi="Arial" w:cs="Arial"/>
          <w:color w:val="000000"/>
          <w:lang w:val="es-ES"/>
          <w:rPrChange w:id="5980" w:author="chris" w:date="2015-04-19T12:09:00Z">
            <w:rPr>
              <w:rFonts w:ascii="Arial" w:hAnsi="Arial" w:cs="Arial"/>
              <w:color w:val="000000"/>
            </w:rPr>
          </w:rPrChange>
        </w:rPr>
      </w:pPr>
    </w:p>
    <w:p w14:paraId="5D31B483" w14:textId="2A79BCEA" w:rsidR="00BB479C" w:rsidRPr="006C4628" w:rsidRDefault="00BB479C" w:rsidP="00E6040C">
      <w:pPr>
        <w:spacing w:after="0"/>
        <w:rPr>
          <w:rFonts w:ascii="Arial" w:hAnsi="Arial" w:cs="Arial"/>
          <w:b/>
          <w:lang w:val="es-ES"/>
          <w:rPrChange w:id="5981" w:author="chris" w:date="2015-04-19T12:09:00Z">
            <w:rPr>
              <w:rFonts w:ascii="Arial" w:hAnsi="Arial" w:cs="Arial"/>
              <w:b/>
            </w:rPr>
          </w:rPrChange>
        </w:rPr>
      </w:pPr>
      <w:r w:rsidRPr="006C4628">
        <w:rPr>
          <w:rFonts w:ascii="Arial" w:hAnsi="Arial" w:cs="Arial"/>
          <w:highlight w:val="yellow"/>
          <w:lang w:val="es-ES"/>
          <w:rPrChange w:id="5982" w:author="chris" w:date="2015-04-19T12:09:00Z">
            <w:rPr>
              <w:rFonts w:ascii="Arial" w:hAnsi="Arial" w:cs="Arial"/>
              <w:highlight w:val="yellow"/>
            </w:rPr>
          </w:rPrChange>
        </w:rPr>
        <w:t>[SECCIÓN 1]</w:t>
      </w:r>
      <w:r w:rsidRPr="006C4628">
        <w:rPr>
          <w:rFonts w:ascii="Arial" w:hAnsi="Arial" w:cs="Arial"/>
          <w:lang w:val="es-ES"/>
          <w:rPrChange w:id="5983" w:author="chris" w:date="2015-04-19T12:09:00Z">
            <w:rPr>
              <w:rFonts w:ascii="Arial" w:hAnsi="Arial" w:cs="Arial"/>
            </w:rPr>
          </w:rPrChange>
        </w:rPr>
        <w:t xml:space="preserve"> </w:t>
      </w:r>
      <w:r w:rsidRPr="006C4628">
        <w:rPr>
          <w:rFonts w:ascii="Arial" w:hAnsi="Arial" w:cs="Arial"/>
          <w:b/>
          <w:lang w:val="es-ES"/>
          <w:rPrChange w:id="5984" w:author="chris" w:date="2015-04-19T12:09:00Z">
            <w:rPr>
              <w:rFonts w:ascii="Arial" w:hAnsi="Arial" w:cs="Arial"/>
              <w:b/>
            </w:rPr>
          </w:rPrChange>
        </w:rPr>
        <w:t>4 Ejercitación y competencia</w:t>
      </w:r>
      <w:r w:rsidR="00283274" w:rsidRPr="006C4628">
        <w:rPr>
          <w:rFonts w:ascii="Arial" w:hAnsi="Arial" w:cs="Arial"/>
          <w:b/>
          <w:lang w:val="es-ES"/>
          <w:rPrChange w:id="5985" w:author="chris" w:date="2015-04-19T12:09:00Z">
            <w:rPr>
              <w:rFonts w:ascii="Arial" w:hAnsi="Arial" w:cs="Arial"/>
              <w:b/>
            </w:rPr>
          </w:rPrChange>
        </w:rPr>
        <w:t>s</w:t>
      </w:r>
      <w:r w:rsidR="000A0AC6" w:rsidRPr="006C4628">
        <w:rPr>
          <w:rFonts w:ascii="Arial" w:hAnsi="Arial" w:cs="Arial"/>
          <w:b/>
          <w:lang w:val="es-ES"/>
          <w:rPrChange w:id="5986" w:author="chris" w:date="2015-04-19T12:09:00Z">
            <w:rPr>
              <w:rFonts w:ascii="Arial" w:hAnsi="Arial" w:cs="Arial"/>
              <w:b/>
            </w:rPr>
          </w:rPrChange>
        </w:rPr>
        <w:t>:</w:t>
      </w:r>
    </w:p>
    <w:p w14:paraId="196762DB" w14:textId="77777777" w:rsidR="00A61F32" w:rsidRPr="006C4628" w:rsidRDefault="00A61F32" w:rsidP="00E6040C">
      <w:pPr>
        <w:tabs>
          <w:tab w:val="left" w:pos="2805"/>
        </w:tabs>
        <w:spacing w:after="0"/>
        <w:rPr>
          <w:rFonts w:ascii="Arial" w:hAnsi="Arial" w:cs="Arial"/>
          <w:color w:val="000000"/>
          <w:lang w:val="es-ES"/>
          <w:rPrChange w:id="5987" w:author="chris" w:date="2015-04-19T12:09:00Z">
            <w:rPr>
              <w:rFonts w:ascii="Arial" w:hAnsi="Arial" w:cs="Arial"/>
              <w:color w:val="000000"/>
            </w:rPr>
          </w:rPrChange>
        </w:rPr>
      </w:pPr>
    </w:p>
    <w:p w14:paraId="1AD80148" w14:textId="19F95BF0" w:rsidR="00431E2F" w:rsidRPr="006C4628" w:rsidRDefault="00431E2F" w:rsidP="00E6040C">
      <w:pPr>
        <w:tabs>
          <w:tab w:val="left" w:pos="2805"/>
        </w:tabs>
        <w:spacing w:after="0"/>
        <w:rPr>
          <w:lang w:val="es-ES"/>
          <w:rPrChange w:id="5988" w:author="chris" w:date="2015-04-19T12:09:00Z">
            <w:rPr/>
          </w:rPrChange>
        </w:rPr>
      </w:pPr>
      <w:r w:rsidRPr="006C4628">
        <w:rPr>
          <w:rFonts w:ascii="Arial" w:hAnsi="Arial" w:cs="Arial"/>
          <w:color w:val="000000"/>
          <w:lang w:val="es-ES"/>
          <w:rPrChange w:id="5989" w:author="chris" w:date="2015-04-19T12:09:00Z">
            <w:rPr>
              <w:rFonts w:ascii="Arial" w:hAnsi="Arial" w:cs="Arial"/>
              <w:color w:val="000000"/>
            </w:rPr>
          </w:rPrChange>
        </w:rPr>
        <w:t>Aplica lo aprendido con este recurso.</w:t>
      </w:r>
    </w:p>
    <w:tbl>
      <w:tblPr>
        <w:tblStyle w:val="Tablaconcuadrcula"/>
        <w:tblW w:w="0" w:type="auto"/>
        <w:tblLook w:val="04A0" w:firstRow="1" w:lastRow="0" w:firstColumn="1" w:lastColumn="0" w:noHBand="0" w:noVBand="1"/>
      </w:tblPr>
      <w:tblGrid>
        <w:gridCol w:w="2518"/>
        <w:gridCol w:w="6515"/>
      </w:tblGrid>
      <w:tr w:rsidR="007A1880" w:rsidRPr="006C4628" w14:paraId="0AA7E1B9" w14:textId="77777777" w:rsidTr="004357DB">
        <w:tc>
          <w:tcPr>
            <w:tcW w:w="9033" w:type="dxa"/>
            <w:gridSpan w:val="2"/>
            <w:shd w:val="clear" w:color="auto" w:fill="000000" w:themeFill="text1"/>
          </w:tcPr>
          <w:p w14:paraId="1F974E69" w14:textId="77777777" w:rsidR="007A1880" w:rsidRPr="006C4628" w:rsidRDefault="007A1880" w:rsidP="00E6040C">
            <w:pPr>
              <w:jc w:val="center"/>
              <w:rPr>
                <w:rFonts w:ascii="Times New Roman" w:hAnsi="Times New Roman" w:cs="Times New Roman"/>
                <w:b/>
                <w:color w:val="FFFFFF" w:themeColor="background1"/>
                <w:sz w:val="24"/>
                <w:szCs w:val="24"/>
                <w:lang w:val="es-ES"/>
                <w:rPrChange w:id="599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5991" w:author="chris" w:date="2015-04-19T12:09:00Z">
                  <w:rPr>
                    <w:rFonts w:ascii="Times New Roman" w:hAnsi="Times New Roman" w:cs="Times New Roman"/>
                    <w:b/>
                    <w:color w:val="FFFFFF" w:themeColor="background1"/>
                    <w:sz w:val="24"/>
                    <w:szCs w:val="24"/>
                  </w:rPr>
                </w:rPrChange>
              </w:rPr>
              <w:t>Practica: recurso nuevo</w:t>
            </w:r>
          </w:p>
        </w:tc>
      </w:tr>
      <w:tr w:rsidR="007A1880" w:rsidRPr="006C4628" w14:paraId="48AECBBE" w14:textId="77777777" w:rsidTr="004357DB">
        <w:tc>
          <w:tcPr>
            <w:tcW w:w="2518" w:type="dxa"/>
          </w:tcPr>
          <w:p w14:paraId="658B25EF" w14:textId="77777777" w:rsidR="007A1880" w:rsidRPr="006C4628" w:rsidRDefault="007A1880" w:rsidP="00E6040C">
            <w:pPr>
              <w:rPr>
                <w:rFonts w:ascii="Times New Roman" w:hAnsi="Times New Roman" w:cs="Times New Roman"/>
                <w:b/>
                <w:color w:val="000000"/>
                <w:sz w:val="24"/>
                <w:szCs w:val="24"/>
                <w:lang w:val="es-ES"/>
                <w:rPrChange w:id="599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5993" w:author="chris" w:date="2015-04-19T12:09:00Z">
                  <w:rPr>
                    <w:rFonts w:ascii="Times New Roman" w:hAnsi="Times New Roman" w:cs="Times New Roman"/>
                    <w:b/>
                    <w:color w:val="000000"/>
                    <w:sz w:val="24"/>
                    <w:szCs w:val="24"/>
                  </w:rPr>
                </w:rPrChange>
              </w:rPr>
              <w:t>Código</w:t>
            </w:r>
          </w:p>
        </w:tc>
        <w:tc>
          <w:tcPr>
            <w:tcW w:w="6515" w:type="dxa"/>
          </w:tcPr>
          <w:p w14:paraId="263B36B7" w14:textId="6C613D03" w:rsidR="007A1880" w:rsidRPr="006C4628" w:rsidRDefault="00690E2F" w:rsidP="00E6040C">
            <w:pPr>
              <w:rPr>
                <w:rFonts w:ascii="Times New Roman" w:hAnsi="Times New Roman" w:cs="Times New Roman"/>
                <w:b/>
                <w:color w:val="000000"/>
                <w:sz w:val="24"/>
                <w:szCs w:val="24"/>
                <w:lang w:val="es-ES"/>
                <w:rPrChange w:id="599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5995" w:author="chris" w:date="2015-04-19T12:09:00Z">
                  <w:rPr>
                    <w:rFonts w:ascii="Times New Roman" w:hAnsi="Times New Roman" w:cs="Times New Roman"/>
                    <w:color w:val="000000"/>
                    <w:sz w:val="24"/>
                    <w:szCs w:val="24"/>
                  </w:rPr>
                </w:rPrChange>
              </w:rPr>
              <w:t>MA_04_02_CO_</w:t>
            </w:r>
            <w:r w:rsidR="007A1880" w:rsidRPr="006C4628">
              <w:rPr>
                <w:rFonts w:ascii="Times New Roman" w:hAnsi="Times New Roman" w:cs="Times New Roman"/>
                <w:color w:val="000000"/>
                <w:sz w:val="24"/>
                <w:szCs w:val="24"/>
                <w:lang w:val="es-ES"/>
                <w:rPrChange w:id="5996" w:author="chris" w:date="2015-04-19T12:09:00Z">
                  <w:rPr>
                    <w:rFonts w:ascii="Times New Roman" w:hAnsi="Times New Roman" w:cs="Times New Roman"/>
                    <w:color w:val="000000"/>
                    <w:sz w:val="24"/>
                    <w:szCs w:val="24"/>
                  </w:rPr>
                </w:rPrChange>
              </w:rPr>
              <w:t>REC360</w:t>
            </w:r>
          </w:p>
        </w:tc>
      </w:tr>
      <w:tr w:rsidR="007A1880" w:rsidRPr="006C4628" w14:paraId="31C6FEC5" w14:textId="77777777" w:rsidTr="004357DB">
        <w:tc>
          <w:tcPr>
            <w:tcW w:w="2518" w:type="dxa"/>
          </w:tcPr>
          <w:p w14:paraId="74CB19E0" w14:textId="77777777" w:rsidR="007A1880" w:rsidRPr="006C4628" w:rsidRDefault="007A1880" w:rsidP="00E6040C">
            <w:pPr>
              <w:rPr>
                <w:rFonts w:ascii="Times New Roman" w:hAnsi="Times New Roman" w:cs="Times New Roman"/>
                <w:color w:val="000000"/>
                <w:sz w:val="24"/>
                <w:szCs w:val="24"/>
                <w:lang w:val="es-ES"/>
                <w:rPrChange w:id="5997"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5998" w:author="chris" w:date="2015-04-19T12:09:00Z">
                  <w:rPr>
                    <w:rFonts w:ascii="Times New Roman" w:hAnsi="Times New Roman" w:cs="Times New Roman"/>
                    <w:b/>
                    <w:color w:val="000000"/>
                    <w:sz w:val="24"/>
                    <w:szCs w:val="24"/>
                  </w:rPr>
                </w:rPrChange>
              </w:rPr>
              <w:t>Título</w:t>
            </w:r>
          </w:p>
        </w:tc>
        <w:tc>
          <w:tcPr>
            <w:tcW w:w="6515" w:type="dxa"/>
          </w:tcPr>
          <w:p w14:paraId="2EACAF1F" w14:textId="550BCA4D" w:rsidR="007A1880" w:rsidRPr="006C4628" w:rsidRDefault="00C07A05" w:rsidP="00E6040C">
            <w:pPr>
              <w:rPr>
                <w:rFonts w:ascii="Times New Roman" w:hAnsi="Times New Roman" w:cs="Times New Roman"/>
                <w:color w:val="000000"/>
                <w:sz w:val="24"/>
                <w:szCs w:val="24"/>
                <w:lang w:val="es-ES"/>
                <w:rPrChange w:id="5999"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00" w:author="chris" w:date="2015-04-19T12:09:00Z">
                  <w:rPr>
                    <w:rFonts w:ascii="Times New Roman" w:hAnsi="Times New Roman" w:cs="Times New Roman"/>
                    <w:color w:val="000000"/>
                    <w:sz w:val="24"/>
                    <w:szCs w:val="24"/>
                  </w:rPr>
                </w:rPrChange>
              </w:rPr>
              <w:t xml:space="preserve">Practicar </w:t>
            </w:r>
            <w:r w:rsidR="00F9785D" w:rsidRPr="006C4628">
              <w:rPr>
                <w:rFonts w:ascii="Times New Roman" w:hAnsi="Times New Roman" w:cs="Times New Roman"/>
                <w:color w:val="000000"/>
                <w:sz w:val="24"/>
                <w:szCs w:val="24"/>
                <w:lang w:val="es-ES"/>
                <w:rPrChange w:id="6001" w:author="chris" w:date="2015-04-19T12:09:00Z">
                  <w:rPr>
                    <w:rFonts w:ascii="Times New Roman" w:hAnsi="Times New Roman" w:cs="Times New Roman"/>
                    <w:color w:val="000000"/>
                    <w:sz w:val="24"/>
                    <w:szCs w:val="24"/>
                  </w:rPr>
                </w:rPrChange>
              </w:rPr>
              <w:t>con números naturales</w:t>
            </w:r>
          </w:p>
        </w:tc>
      </w:tr>
      <w:tr w:rsidR="007A1880" w:rsidRPr="006C4628" w14:paraId="25BA11CC" w14:textId="77777777" w:rsidTr="004357DB">
        <w:tc>
          <w:tcPr>
            <w:tcW w:w="2518" w:type="dxa"/>
          </w:tcPr>
          <w:p w14:paraId="3A28A27C" w14:textId="77777777" w:rsidR="007A1880" w:rsidRPr="006C4628" w:rsidRDefault="007A1880" w:rsidP="00E6040C">
            <w:pPr>
              <w:rPr>
                <w:rFonts w:ascii="Times New Roman" w:hAnsi="Times New Roman" w:cs="Times New Roman"/>
                <w:color w:val="000000"/>
                <w:sz w:val="24"/>
                <w:szCs w:val="24"/>
                <w:lang w:val="es-ES"/>
                <w:rPrChange w:id="6002"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03" w:author="chris" w:date="2015-04-19T12:09:00Z">
                  <w:rPr>
                    <w:rFonts w:ascii="Times New Roman" w:hAnsi="Times New Roman" w:cs="Times New Roman"/>
                    <w:b/>
                    <w:color w:val="000000"/>
                    <w:sz w:val="24"/>
                    <w:szCs w:val="24"/>
                  </w:rPr>
                </w:rPrChange>
              </w:rPr>
              <w:t>Descripción</w:t>
            </w:r>
          </w:p>
        </w:tc>
        <w:tc>
          <w:tcPr>
            <w:tcW w:w="6515" w:type="dxa"/>
          </w:tcPr>
          <w:p w14:paraId="43EE3D7F" w14:textId="4B31F4B9" w:rsidR="007A1880" w:rsidRPr="006C4628" w:rsidRDefault="00C07A05" w:rsidP="00E6040C">
            <w:pPr>
              <w:rPr>
                <w:rFonts w:ascii="Times New Roman" w:hAnsi="Times New Roman" w:cs="Times New Roman"/>
                <w:color w:val="000000"/>
                <w:sz w:val="24"/>
                <w:szCs w:val="24"/>
                <w:lang w:val="es-ES"/>
                <w:rPrChange w:id="6004"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05" w:author="chris" w:date="2015-04-19T12:09:00Z">
                  <w:rPr>
                    <w:rFonts w:ascii="Times New Roman" w:hAnsi="Times New Roman" w:cs="Times New Roman"/>
                    <w:color w:val="000000"/>
                    <w:sz w:val="24"/>
                    <w:szCs w:val="24"/>
                  </w:rPr>
                </w:rPrChange>
              </w:rPr>
              <w:t xml:space="preserve">Actividad para practicar el tema: </w:t>
            </w:r>
            <w:ins w:id="6006" w:author="chris" w:date="2015-04-19T13:59:00Z">
              <w:r w:rsidR="00A45DA4">
                <w:rPr>
                  <w:rFonts w:ascii="Times New Roman" w:hAnsi="Times New Roman" w:cs="Times New Roman"/>
                  <w:color w:val="000000"/>
                  <w:sz w:val="24"/>
                  <w:szCs w:val="24"/>
                  <w:lang w:val="es-ES"/>
                </w:rPr>
                <w:t>n</w:t>
              </w:r>
            </w:ins>
            <w:del w:id="6007" w:author="chris" w:date="2015-04-19T13:59:00Z">
              <w:r w:rsidRPr="006C4628" w:rsidDel="00A45DA4">
                <w:rPr>
                  <w:rFonts w:ascii="Times New Roman" w:hAnsi="Times New Roman" w:cs="Times New Roman"/>
                  <w:color w:val="000000"/>
                  <w:sz w:val="24"/>
                  <w:szCs w:val="24"/>
                  <w:lang w:val="es-ES"/>
                  <w:rPrChange w:id="6008" w:author="chris" w:date="2015-04-19T12:09:00Z">
                    <w:rPr>
                      <w:rFonts w:ascii="Times New Roman" w:hAnsi="Times New Roman" w:cs="Times New Roman"/>
                      <w:color w:val="000000"/>
                      <w:sz w:val="24"/>
                      <w:szCs w:val="24"/>
                    </w:rPr>
                  </w:rPrChange>
                </w:rPr>
                <w:delText>N</w:delText>
              </w:r>
            </w:del>
            <w:r w:rsidRPr="006C4628">
              <w:rPr>
                <w:rFonts w:ascii="Times New Roman" w:hAnsi="Times New Roman" w:cs="Times New Roman"/>
                <w:color w:val="000000"/>
                <w:sz w:val="24"/>
                <w:szCs w:val="24"/>
                <w:lang w:val="es-ES"/>
                <w:rPrChange w:id="6009" w:author="chris" w:date="2015-04-19T12:09:00Z">
                  <w:rPr>
                    <w:rFonts w:ascii="Times New Roman" w:hAnsi="Times New Roman" w:cs="Times New Roman"/>
                    <w:color w:val="000000"/>
                    <w:sz w:val="24"/>
                    <w:szCs w:val="24"/>
                  </w:rPr>
                </w:rPrChange>
              </w:rPr>
              <w:t>úmeros naturales</w:t>
            </w:r>
            <w:ins w:id="6010" w:author="Johana Montejo Rozo" w:date="2015-03-15T02:10:00Z">
              <w:r w:rsidR="00FA7054" w:rsidRPr="006C4628">
                <w:rPr>
                  <w:rFonts w:ascii="Times New Roman" w:hAnsi="Times New Roman" w:cs="Times New Roman"/>
                  <w:color w:val="000000"/>
                  <w:sz w:val="24"/>
                  <w:szCs w:val="24"/>
                  <w:lang w:val="es-ES"/>
                  <w:rPrChange w:id="6011" w:author="chris" w:date="2015-04-19T12:09:00Z">
                    <w:rPr>
                      <w:rFonts w:ascii="Times New Roman" w:hAnsi="Times New Roman" w:cs="Times New Roman"/>
                      <w:color w:val="000000"/>
                      <w:sz w:val="24"/>
                      <w:szCs w:val="24"/>
                    </w:rPr>
                  </w:rPrChange>
                </w:rPr>
                <w:t>.</w:t>
              </w:r>
            </w:ins>
          </w:p>
        </w:tc>
      </w:tr>
    </w:tbl>
    <w:p w14:paraId="2E482D92" w14:textId="77777777" w:rsidR="00A61F32" w:rsidRPr="006C4628" w:rsidRDefault="00A61F32" w:rsidP="00E6040C">
      <w:pPr>
        <w:tabs>
          <w:tab w:val="left" w:pos="2805"/>
        </w:tabs>
        <w:spacing w:after="0"/>
        <w:rPr>
          <w:rFonts w:ascii="Arial" w:hAnsi="Arial" w:cs="Arial"/>
          <w:color w:val="000000"/>
          <w:lang w:val="es-ES"/>
          <w:rPrChange w:id="6012" w:author="chris" w:date="2015-04-19T12:09:00Z">
            <w:rPr>
              <w:rFonts w:ascii="Arial" w:hAnsi="Arial" w:cs="Arial"/>
              <w:color w:val="000000"/>
            </w:rPr>
          </w:rPrChange>
        </w:rPr>
      </w:pPr>
    </w:p>
    <w:tbl>
      <w:tblPr>
        <w:tblStyle w:val="Tablaconcuadrcula"/>
        <w:tblW w:w="0" w:type="auto"/>
        <w:tblLook w:val="04A0" w:firstRow="1" w:lastRow="0" w:firstColumn="1" w:lastColumn="0" w:noHBand="0" w:noVBand="1"/>
      </w:tblPr>
      <w:tblGrid>
        <w:gridCol w:w="2518"/>
        <w:gridCol w:w="6515"/>
      </w:tblGrid>
      <w:tr w:rsidR="00D843BA" w:rsidRPr="006C4628" w14:paraId="4C8C0505" w14:textId="77777777" w:rsidTr="0039311E">
        <w:tc>
          <w:tcPr>
            <w:tcW w:w="9033" w:type="dxa"/>
            <w:gridSpan w:val="2"/>
            <w:shd w:val="clear" w:color="auto" w:fill="000000" w:themeFill="text1"/>
          </w:tcPr>
          <w:p w14:paraId="370817F6" w14:textId="77777777" w:rsidR="00D843BA" w:rsidRPr="006C4628" w:rsidRDefault="00D843BA" w:rsidP="00E6040C">
            <w:pPr>
              <w:jc w:val="center"/>
              <w:rPr>
                <w:rFonts w:ascii="Times New Roman" w:hAnsi="Times New Roman" w:cs="Times New Roman"/>
                <w:b/>
                <w:color w:val="FFFFFF" w:themeColor="background1"/>
                <w:sz w:val="24"/>
                <w:szCs w:val="24"/>
                <w:lang w:val="es-ES"/>
                <w:rPrChange w:id="601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6014" w:author="chris" w:date="2015-04-19T12:09:00Z">
                  <w:rPr>
                    <w:rFonts w:ascii="Times New Roman" w:hAnsi="Times New Roman" w:cs="Times New Roman"/>
                    <w:b/>
                    <w:color w:val="FFFFFF" w:themeColor="background1"/>
                    <w:sz w:val="24"/>
                    <w:szCs w:val="24"/>
                  </w:rPr>
                </w:rPrChange>
              </w:rPr>
              <w:t>Practica: recurso nuevo</w:t>
            </w:r>
          </w:p>
        </w:tc>
      </w:tr>
      <w:tr w:rsidR="00D843BA" w:rsidRPr="006C4628" w14:paraId="7C5ADAF2" w14:textId="77777777" w:rsidTr="0039311E">
        <w:tc>
          <w:tcPr>
            <w:tcW w:w="2518" w:type="dxa"/>
          </w:tcPr>
          <w:p w14:paraId="32A963B0" w14:textId="77777777" w:rsidR="00D843BA" w:rsidRPr="006C4628" w:rsidRDefault="00D843BA" w:rsidP="00E6040C">
            <w:pPr>
              <w:rPr>
                <w:rFonts w:ascii="Times New Roman" w:hAnsi="Times New Roman" w:cs="Times New Roman"/>
                <w:b/>
                <w:color w:val="000000"/>
                <w:sz w:val="24"/>
                <w:szCs w:val="24"/>
                <w:lang w:val="es-ES"/>
                <w:rPrChange w:id="601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6016" w:author="chris" w:date="2015-04-19T12:09:00Z">
                  <w:rPr>
                    <w:rFonts w:ascii="Times New Roman" w:hAnsi="Times New Roman" w:cs="Times New Roman"/>
                    <w:b/>
                    <w:color w:val="000000"/>
                    <w:sz w:val="24"/>
                    <w:szCs w:val="24"/>
                  </w:rPr>
                </w:rPrChange>
              </w:rPr>
              <w:t>Código</w:t>
            </w:r>
          </w:p>
        </w:tc>
        <w:tc>
          <w:tcPr>
            <w:tcW w:w="6515" w:type="dxa"/>
          </w:tcPr>
          <w:p w14:paraId="27622CBB" w14:textId="1D8AEC54" w:rsidR="00D843BA" w:rsidRPr="006C4628" w:rsidRDefault="00D843BA" w:rsidP="00E6040C">
            <w:pPr>
              <w:rPr>
                <w:rFonts w:ascii="Times New Roman" w:hAnsi="Times New Roman" w:cs="Times New Roman"/>
                <w:b/>
                <w:color w:val="000000"/>
                <w:sz w:val="24"/>
                <w:szCs w:val="24"/>
                <w:lang w:val="es-ES"/>
                <w:rPrChange w:id="601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6018" w:author="chris" w:date="2015-04-19T12:09:00Z">
                  <w:rPr>
                    <w:rFonts w:ascii="Times New Roman" w:hAnsi="Times New Roman" w:cs="Times New Roman"/>
                    <w:color w:val="000000"/>
                    <w:sz w:val="24"/>
                    <w:szCs w:val="24"/>
                  </w:rPr>
                </w:rPrChange>
              </w:rPr>
              <w:t>MA_04_02_CO_REC370</w:t>
            </w:r>
          </w:p>
        </w:tc>
      </w:tr>
      <w:tr w:rsidR="00D843BA" w:rsidRPr="006C4628" w14:paraId="0793A41D" w14:textId="77777777" w:rsidTr="0039311E">
        <w:tc>
          <w:tcPr>
            <w:tcW w:w="2518" w:type="dxa"/>
          </w:tcPr>
          <w:p w14:paraId="448E6E06" w14:textId="77777777" w:rsidR="00D843BA" w:rsidRPr="006C4628" w:rsidRDefault="00D843BA" w:rsidP="00E6040C">
            <w:pPr>
              <w:rPr>
                <w:rFonts w:ascii="Times New Roman" w:hAnsi="Times New Roman" w:cs="Times New Roman"/>
                <w:color w:val="000000"/>
                <w:sz w:val="24"/>
                <w:szCs w:val="24"/>
                <w:lang w:val="es-ES"/>
                <w:rPrChange w:id="6019"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20" w:author="chris" w:date="2015-04-19T12:09:00Z">
                  <w:rPr>
                    <w:rFonts w:ascii="Times New Roman" w:hAnsi="Times New Roman" w:cs="Times New Roman"/>
                    <w:b/>
                    <w:color w:val="000000"/>
                    <w:sz w:val="24"/>
                    <w:szCs w:val="24"/>
                  </w:rPr>
                </w:rPrChange>
              </w:rPr>
              <w:t>Título</w:t>
            </w:r>
          </w:p>
        </w:tc>
        <w:tc>
          <w:tcPr>
            <w:tcW w:w="6515" w:type="dxa"/>
          </w:tcPr>
          <w:p w14:paraId="271FBC9D" w14:textId="3F78B9FC" w:rsidR="00D843BA" w:rsidRPr="006C4628" w:rsidRDefault="00C00491" w:rsidP="00E6040C">
            <w:pPr>
              <w:rPr>
                <w:rFonts w:ascii="Times New Roman" w:hAnsi="Times New Roman" w:cs="Times New Roman"/>
                <w:color w:val="000000"/>
                <w:sz w:val="24"/>
                <w:szCs w:val="24"/>
                <w:lang w:val="es-ES"/>
                <w:rPrChange w:id="6021"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22" w:author="chris" w:date="2015-04-19T12:09:00Z">
                  <w:rPr>
                    <w:rFonts w:ascii="Times New Roman" w:hAnsi="Times New Roman" w:cs="Times New Roman"/>
                    <w:color w:val="000000"/>
                    <w:sz w:val="24"/>
                    <w:szCs w:val="24"/>
                  </w:rPr>
                </w:rPrChange>
              </w:rPr>
              <w:t>Practicar operaciones matemáticas con números naturales</w:t>
            </w:r>
          </w:p>
        </w:tc>
      </w:tr>
      <w:tr w:rsidR="00D843BA" w:rsidRPr="006C4628" w14:paraId="55DDF440" w14:textId="77777777" w:rsidTr="0039311E">
        <w:tc>
          <w:tcPr>
            <w:tcW w:w="2518" w:type="dxa"/>
          </w:tcPr>
          <w:p w14:paraId="460B8E2E" w14:textId="77777777" w:rsidR="00D843BA" w:rsidRPr="006C4628" w:rsidRDefault="00D843BA" w:rsidP="00E6040C">
            <w:pPr>
              <w:rPr>
                <w:rFonts w:ascii="Times New Roman" w:hAnsi="Times New Roman" w:cs="Times New Roman"/>
                <w:color w:val="000000"/>
                <w:sz w:val="24"/>
                <w:szCs w:val="24"/>
                <w:lang w:val="es-ES"/>
                <w:rPrChange w:id="602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24" w:author="chris" w:date="2015-04-19T12:09:00Z">
                  <w:rPr>
                    <w:rFonts w:ascii="Times New Roman" w:hAnsi="Times New Roman" w:cs="Times New Roman"/>
                    <w:b/>
                    <w:color w:val="000000"/>
                    <w:sz w:val="24"/>
                    <w:szCs w:val="24"/>
                  </w:rPr>
                </w:rPrChange>
              </w:rPr>
              <w:t>Descripción</w:t>
            </w:r>
          </w:p>
        </w:tc>
        <w:tc>
          <w:tcPr>
            <w:tcW w:w="6515" w:type="dxa"/>
          </w:tcPr>
          <w:p w14:paraId="445A438B" w14:textId="7E36459B" w:rsidR="00D843BA" w:rsidRPr="006C4628" w:rsidRDefault="00C00491" w:rsidP="00E6040C">
            <w:pPr>
              <w:rPr>
                <w:rFonts w:ascii="Times New Roman" w:hAnsi="Times New Roman" w:cs="Times New Roman"/>
                <w:color w:val="000000"/>
                <w:sz w:val="24"/>
                <w:szCs w:val="24"/>
                <w:lang w:val="es-ES"/>
                <w:rPrChange w:id="602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26" w:author="chris" w:date="2015-04-19T12:09:00Z">
                  <w:rPr>
                    <w:rFonts w:ascii="Times New Roman" w:hAnsi="Times New Roman" w:cs="Times New Roman"/>
                    <w:color w:val="000000"/>
                    <w:sz w:val="24"/>
                    <w:szCs w:val="24"/>
                  </w:rPr>
                </w:rPrChange>
              </w:rPr>
              <w:t xml:space="preserve">Actividad para practicar las operaciones matemáticas con números naturales. </w:t>
            </w:r>
          </w:p>
        </w:tc>
      </w:tr>
    </w:tbl>
    <w:p w14:paraId="7B2E3730" w14:textId="77777777" w:rsidR="00D843BA" w:rsidRPr="006C4628" w:rsidRDefault="00D843BA" w:rsidP="00E6040C">
      <w:pPr>
        <w:tabs>
          <w:tab w:val="left" w:pos="2805"/>
        </w:tabs>
        <w:spacing w:after="0"/>
        <w:rPr>
          <w:rFonts w:ascii="Arial" w:hAnsi="Arial" w:cs="Arial"/>
          <w:color w:val="000000"/>
          <w:lang w:val="es-ES"/>
          <w:rPrChange w:id="6027" w:author="chris" w:date="2015-04-19T12:09:00Z">
            <w:rPr>
              <w:rFonts w:ascii="Arial" w:hAnsi="Arial" w:cs="Arial"/>
              <w:color w:val="000000"/>
            </w:rPr>
          </w:rPrChange>
        </w:rPr>
      </w:pPr>
    </w:p>
    <w:p w14:paraId="1ED7AB69" w14:textId="181432D4" w:rsidR="00054A93" w:rsidRPr="006C4628" w:rsidRDefault="00431E2F" w:rsidP="00E6040C">
      <w:pPr>
        <w:spacing w:after="0"/>
        <w:rPr>
          <w:rFonts w:ascii="Arial" w:hAnsi="Arial" w:cs="Arial"/>
          <w:highlight w:val="yellow"/>
          <w:lang w:val="es-ES"/>
          <w:rPrChange w:id="6028" w:author="chris" w:date="2015-04-19T12:09:00Z">
            <w:rPr>
              <w:rFonts w:ascii="Arial" w:hAnsi="Arial" w:cs="Arial"/>
              <w:highlight w:val="yellow"/>
            </w:rPr>
          </w:rPrChange>
        </w:rPr>
      </w:pPr>
      <w:r w:rsidRPr="006C4628">
        <w:rPr>
          <w:rFonts w:ascii="Arial" w:hAnsi="Arial" w:cs="Arial"/>
          <w:highlight w:val="yellow"/>
          <w:lang w:val="es-ES"/>
          <w:rPrChange w:id="6029" w:author="chris" w:date="2015-04-19T12:09:00Z">
            <w:rPr>
              <w:rFonts w:ascii="Arial" w:hAnsi="Arial" w:cs="Arial"/>
              <w:highlight w:val="yellow"/>
            </w:rPr>
          </w:rPrChange>
        </w:rPr>
        <w:t xml:space="preserve"> </w:t>
      </w:r>
      <w:r w:rsidR="00054A93" w:rsidRPr="006C4628">
        <w:rPr>
          <w:rFonts w:ascii="Arial" w:hAnsi="Arial" w:cs="Arial"/>
          <w:highlight w:val="yellow"/>
          <w:lang w:val="es-ES"/>
          <w:rPrChange w:id="6030" w:author="chris" w:date="2015-04-19T12:09:00Z">
            <w:rPr>
              <w:rFonts w:ascii="Arial" w:hAnsi="Arial" w:cs="Arial"/>
              <w:highlight w:val="yellow"/>
            </w:rPr>
          </w:rPrChange>
        </w:rPr>
        <w:t>[SECCIÓN 1]</w:t>
      </w:r>
      <w:r w:rsidR="00E8096C" w:rsidRPr="006C4628">
        <w:rPr>
          <w:rFonts w:ascii="Arial" w:hAnsi="Arial" w:cs="Arial"/>
          <w:lang w:val="es-ES"/>
          <w:rPrChange w:id="6031" w:author="chris" w:date="2015-04-19T12:09:00Z">
            <w:rPr>
              <w:rFonts w:ascii="Arial" w:hAnsi="Arial" w:cs="Arial"/>
            </w:rPr>
          </w:rPrChange>
        </w:rPr>
        <w:t xml:space="preserve"> </w:t>
      </w:r>
      <w:r w:rsidR="00054A93" w:rsidRPr="006C4628">
        <w:rPr>
          <w:rFonts w:ascii="Arial" w:hAnsi="Arial" w:cs="Arial"/>
          <w:b/>
          <w:lang w:val="es-ES"/>
          <w:rPrChange w:id="6032" w:author="chris" w:date="2015-04-19T12:09:00Z">
            <w:rPr>
              <w:rFonts w:ascii="Arial" w:hAnsi="Arial" w:cs="Arial"/>
              <w:b/>
            </w:rPr>
          </w:rPrChange>
        </w:rPr>
        <w:t>Fin de unidad</w:t>
      </w:r>
    </w:p>
    <w:tbl>
      <w:tblPr>
        <w:tblStyle w:val="Tablaconcuadrcula"/>
        <w:tblW w:w="0" w:type="auto"/>
        <w:tblLook w:val="04A0" w:firstRow="1" w:lastRow="0" w:firstColumn="1" w:lastColumn="0" w:noHBand="0" w:noVBand="1"/>
      </w:tblPr>
      <w:tblGrid>
        <w:gridCol w:w="2518"/>
        <w:gridCol w:w="6515"/>
      </w:tblGrid>
      <w:tr w:rsidR="00134A9E" w:rsidRPr="006C4628" w14:paraId="2123944D" w14:textId="77777777" w:rsidTr="00E87063">
        <w:tc>
          <w:tcPr>
            <w:tcW w:w="9033" w:type="dxa"/>
            <w:gridSpan w:val="2"/>
            <w:shd w:val="clear" w:color="auto" w:fill="000000" w:themeFill="text1"/>
          </w:tcPr>
          <w:p w14:paraId="383D4241" w14:textId="703BACF8" w:rsidR="00134A9E" w:rsidRPr="006C4628" w:rsidRDefault="00134A9E" w:rsidP="00E6040C">
            <w:pPr>
              <w:jc w:val="center"/>
              <w:rPr>
                <w:rFonts w:ascii="Times New Roman" w:hAnsi="Times New Roman" w:cs="Times New Roman"/>
                <w:b/>
                <w:color w:val="FFFFFF" w:themeColor="background1"/>
                <w:sz w:val="24"/>
                <w:szCs w:val="24"/>
                <w:lang w:val="es-ES"/>
                <w:rPrChange w:id="6033"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6034" w:author="chris" w:date="2015-04-19T12:09:00Z">
                  <w:rPr>
                    <w:rFonts w:ascii="Times New Roman" w:hAnsi="Times New Roman" w:cs="Times New Roman"/>
                    <w:b/>
                    <w:color w:val="FFFFFF" w:themeColor="background1"/>
                    <w:sz w:val="24"/>
                    <w:szCs w:val="24"/>
                  </w:rPr>
                </w:rPrChange>
              </w:rPr>
              <w:t>Mapa conceptual</w:t>
            </w:r>
          </w:p>
        </w:tc>
      </w:tr>
      <w:tr w:rsidR="00134A9E" w:rsidRPr="006C4628" w14:paraId="15719AA6" w14:textId="77777777" w:rsidTr="00E87063">
        <w:tc>
          <w:tcPr>
            <w:tcW w:w="2518" w:type="dxa"/>
          </w:tcPr>
          <w:p w14:paraId="6CFD1BE5" w14:textId="77777777" w:rsidR="00134A9E" w:rsidRPr="006C4628" w:rsidRDefault="00134A9E" w:rsidP="00E6040C">
            <w:pPr>
              <w:rPr>
                <w:rFonts w:ascii="Times New Roman" w:hAnsi="Times New Roman" w:cs="Times New Roman"/>
                <w:b/>
                <w:color w:val="000000"/>
                <w:sz w:val="24"/>
                <w:szCs w:val="24"/>
                <w:lang w:val="es-ES"/>
                <w:rPrChange w:id="6035"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6036" w:author="chris" w:date="2015-04-19T12:09:00Z">
                  <w:rPr>
                    <w:rFonts w:ascii="Times New Roman" w:hAnsi="Times New Roman" w:cs="Times New Roman"/>
                    <w:b/>
                    <w:color w:val="000000"/>
                    <w:sz w:val="24"/>
                    <w:szCs w:val="24"/>
                  </w:rPr>
                </w:rPrChange>
              </w:rPr>
              <w:t>Código</w:t>
            </w:r>
          </w:p>
        </w:tc>
        <w:tc>
          <w:tcPr>
            <w:tcW w:w="6515" w:type="dxa"/>
          </w:tcPr>
          <w:p w14:paraId="45241CCC" w14:textId="63327707" w:rsidR="00134A9E" w:rsidRPr="006C4628" w:rsidRDefault="00690E2F" w:rsidP="00E6040C">
            <w:pPr>
              <w:rPr>
                <w:rFonts w:ascii="Times New Roman" w:hAnsi="Times New Roman" w:cs="Times New Roman"/>
                <w:b/>
                <w:color w:val="000000"/>
                <w:sz w:val="24"/>
                <w:szCs w:val="24"/>
                <w:lang w:val="es-ES"/>
                <w:rPrChange w:id="6037"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6038" w:author="chris" w:date="2015-04-19T12:09:00Z">
                  <w:rPr>
                    <w:rFonts w:ascii="Times New Roman" w:hAnsi="Times New Roman" w:cs="Times New Roman"/>
                    <w:color w:val="000000"/>
                    <w:sz w:val="24"/>
                    <w:szCs w:val="24"/>
                  </w:rPr>
                </w:rPrChange>
              </w:rPr>
              <w:t>MA_04_02_CO_</w:t>
            </w:r>
            <w:r w:rsidR="00D843BA" w:rsidRPr="006C4628">
              <w:rPr>
                <w:rFonts w:ascii="Times New Roman" w:hAnsi="Times New Roman" w:cs="Times New Roman"/>
                <w:color w:val="000000"/>
                <w:sz w:val="24"/>
                <w:szCs w:val="24"/>
                <w:lang w:val="es-ES"/>
                <w:rPrChange w:id="6039" w:author="chris" w:date="2015-04-19T12:09:00Z">
                  <w:rPr>
                    <w:rFonts w:ascii="Times New Roman" w:hAnsi="Times New Roman" w:cs="Times New Roman"/>
                    <w:color w:val="000000"/>
                    <w:sz w:val="24"/>
                    <w:szCs w:val="24"/>
                  </w:rPr>
                </w:rPrChange>
              </w:rPr>
              <w:t>REC38</w:t>
            </w:r>
            <w:r w:rsidR="00E8096C" w:rsidRPr="006C4628">
              <w:rPr>
                <w:rFonts w:ascii="Times New Roman" w:hAnsi="Times New Roman" w:cs="Times New Roman"/>
                <w:color w:val="000000"/>
                <w:sz w:val="24"/>
                <w:szCs w:val="24"/>
                <w:lang w:val="es-ES"/>
                <w:rPrChange w:id="6040" w:author="chris" w:date="2015-04-19T12:09:00Z">
                  <w:rPr>
                    <w:rFonts w:ascii="Times New Roman" w:hAnsi="Times New Roman" w:cs="Times New Roman"/>
                    <w:color w:val="000000"/>
                    <w:sz w:val="24"/>
                    <w:szCs w:val="24"/>
                  </w:rPr>
                </w:rPrChange>
              </w:rPr>
              <w:t>0</w:t>
            </w:r>
          </w:p>
        </w:tc>
      </w:tr>
      <w:tr w:rsidR="00134A9E" w:rsidRPr="006C4628" w14:paraId="181F52A6" w14:textId="77777777" w:rsidTr="00E87063">
        <w:tc>
          <w:tcPr>
            <w:tcW w:w="2518" w:type="dxa"/>
          </w:tcPr>
          <w:p w14:paraId="4246924B" w14:textId="77777777" w:rsidR="00134A9E" w:rsidRPr="006C4628" w:rsidRDefault="00134A9E" w:rsidP="00E6040C">
            <w:pPr>
              <w:rPr>
                <w:rFonts w:ascii="Times New Roman" w:hAnsi="Times New Roman" w:cs="Times New Roman"/>
                <w:color w:val="000000"/>
                <w:sz w:val="24"/>
                <w:szCs w:val="24"/>
                <w:lang w:val="es-ES"/>
                <w:rPrChange w:id="6041"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42" w:author="chris" w:date="2015-04-19T12:09:00Z">
                  <w:rPr>
                    <w:rFonts w:ascii="Times New Roman" w:hAnsi="Times New Roman" w:cs="Times New Roman"/>
                    <w:b/>
                    <w:color w:val="000000"/>
                    <w:sz w:val="24"/>
                    <w:szCs w:val="24"/>
                  </w:rPr>
                </w:rPrChange>
              </w:rPr>
              <w:t>Título</w:t>
            </w:r>
          </w:p>
        </w:tc>
        <w:tc>
          <w:tcPr>
            <w:tcW w:w="6515" w:type="dxa"/>
          </w:tcPr>
          <w:p w14:paraId="286725BC" w14:textId="3C678F72" w:rsidR="00134A9E" w:rsidRPr="006C4628" w:rsidRDefault="00134A9E" w:rsidP="00E6040C">
            <w:pPr>
              <w:rPr>
                <w:rFonts w:ascii="Times New Roman" w:hAnsi="Times New Roman" w:cs="Times New Roman"/>
                <w:color w:val="000000"/>
                <w:sz w:val="24"/>
                <w:szCs w:val="24"/>
                <w:lang w:val="es-ES"/>
                <w:rPrChange w:id="6043"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44" w:author="chris" w:date="2015-04-19T12:09:00Z">
                  <w:rPr>
                    <w:rFonts w:ascii="Times New Roman" w:hAnsi="Times New Roman" w:cs="Times New Roman"/>
                    <w:color w:val="000000"/>
                    <w:sz w:val="24"/>
                    <w:szCs w:val="24"/>
                  </w:rPr>
                </w:rPrChange>
              </w:rPr>
              <w:t>Mapa conceptual</w:t>
            </w:r>
          </w:p>
        </w:tc>
      </w:tr>
      <w:tr w:rsidR="00134A9E" w:rsidRPr="006C4628" w14:paraId="738A5489" w14:textId="77777777" w:rsidTr="00E87063">
        <w:tc>
          <w:tcPr>
            <w:tcW w:w="2518" w:type="dxa"/>
          </w:tcPr>
          <w:p w14:paraId="04B26A5F" w14:textId="77777777" w:rsidR="00134A9E" w:rsidRPr="006C4628" w:rsidRDefault="00134A9E" w:rsidP="00E6040C">
            <w:pPr>
              <w:rPr>
                <w:rFonts w:ascii="Times New Roman" w:hAnsi="Times New Roman" w:cs="Times New Roman"/>
                <w:color w:val="000000"/>
                <w:sz w:val="24"/>
                <w:szCs w:val="24"/>
                <w:lang w:val="es-ES"/>
                <w:rPrChange w:id="6045"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46" w:author="chris" w:date="2015-04-19T12:09:00Z">
                  <w:rPr>
                    <w:rFonts w:ascii="Times New Roman" w:hAnsi="Times New Roman" w:cs="Times New Roman"/>
                    <w:b/>
                    <w:color w:val="000000"/>
                    <w:sz w:val="24"/>
                    <w:szCs w:val="24"/>
                  </w:rPr>
                </w:rPrChange>
              </w:rPr>
              <w:t>Descripción</w:t>
            </w:r>
          </w:p>
        </w:tc>
        <w:tc>
          <w:tcPr>
            <w:tcW w:w="6515" w:type="dxa"/>
          </w:tcPr>
          <w:p w14:paraId="4BA77D9A" w14:textId="54203C63" w:rsidR="00134A9E" w:rsidRPr="006C4628" w:rsidRDefault="00E8096C" w:rsidP="00E6040C">
            <w:pPr>
              <w:rPr>
                <w:rFonts w:ascii="Times New Roman" w:hAnsi="Times New Roman" w:cs="Times New Roman"/>
                <w:color w:val="000000"/>
                <w:sz w:val="24"/>
                <w:szCs w:val="24"/>
                <w:lang w:val="es-ES"/>
                <w:rPrChange w:id="6047"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48" w:author="chris" w:date="2015-04-19T12:09:00Z">
                  <w:rPr>
                    <w:rFonts w:ascii="Times New Roman" w:hAnsi="Times New Roman" w:cs="Times New Roman"/>
                    <w:color w:val="000000"/>
                    <w:sz w:val="24"/>
                    <w:szCs w:val="24"/>
                  </w:rPr>
                </w:rPrChange>
              </w:rPr>
              <w:t xml:space="preserve">Mapa conceptual que permite visualizar el trabajo desarrollado con los números naturales. </w:t>
            </w:r>
          </w:p>
        </w:tc>
      </w:tr>
    </w:tbl>
    <w:p w14:paraId="52D7A3C0" w14:textId="77777777" w:rsidR="00054A93" w:rsidRPr="006C4628" w:rsidRDefault="00054A93" w:rsidP="00E6040C">
      <w:pPr>
        <w:spacing w:after="0"/>
        <w:rPr>
          <w:rFonts w:ascii="Times New Roman" w:hAnsi="Times New Roman" w:cs="Times New Roman"/>
          <w:highlight w:val="yellow"/>
          <w:lang w:val="es-ES"/>
          <w:rPrChange w:id="6049" w:author="chris" w:date="2015-04-19T12:09:00Z">
            <w:rPr>
              <w:rFonts w:ascii="Times New Roman" w:hAnsi="Times New Roman" w:cs="Times New Roman"/>
              <w:highlight w:val="yellow"/>
            </w:rPr>
          </w:rPrChange>
        </w:rPr>
      </w:pPr>
    </w:p>
    <w:tbl>
      <w:tblPr>
        <w:tblStyle w:val="Tablaconcuadrcula"/>
        <w:tblW w:w="0" w:type="auto"/>
        <w:tblLook w:val="04A0" w:firstRow="1" w:lastRow="0" w:firstColumn="1" w:lastColumn="0" w:noHBand="0" w:noVBand="1"/>
      </w:tblPr>
      <w:tblGrid>
        <w:gridCol w:w="2518"/>
        <w:gridCol w:w="6515"/>
      </w:tblGrid>
      <w:tr w:rsidR="00134A9E" w:rsidRPr="006C4628" w14:paraId="0D64212D" w14:textId="77777777" w:rsidTr="00E87063">
        <w:tc>
          <w:tcPr>
            <w:tcW w:w="9033" w:type="dxa"/>
            <w:gridSpan w:val="2"/>
            <w:shd w:val="clear" w:color="auto" w:fill="000000" w:themeFill="text1"/>
          </w:tcPr>
          <w:p w14:paraId="75D1D1A2" w14:textId="6B0EA7BF" w:rsidR="00134A9E" w:rsidRPr="006C4628" w:rsidRDefault="00134A9E" w:rsidP="00E6040C">
            <w:pPr>
              <w:jc w:val="center"/>
              <w:rPr>
                <w:rFonts w:ascii="Times New Roman" w:hAnsi="Times New Roman" w:cs="Times New Roman"/>
                <w:b/>
                <w:color w:val="FFFFFF" w:themeColor="background1"/>
                <w:sz w:val="24"/>
                <w:szCs w:val="24"/>
                <w:lang w:val="es-ES"/>
                <w:rPrChange w:id="6050" w:author="chris" w:date="2015-04-19T12:09:00Z">
                  <w:rPr>
                    <w:rFonts w:ascii="Times New Roman" w:hAnsi="Times New Roman" w:cs="Times New Roman"/>
                    <w:b/>
                    <w:color w:val="FFFFFF" w:themeColor="background1"/>
                    <w:sz w:val="24"/>
                    <w:szCs w:val="24"/>
                  </w:rPr>
                </w:rPrChange>
              </w:rPr>
            </w:pPr>
            <w:r w:rsidRPr="006C4628">
              <w:rPr>
                <w:rFonts w:ascii="Times New Roman" w:hAnsi="Times New Roman" w:cs="Times New Roman"/>
                <w:b/>
                <w:color w:val="FFFFFF" w:themeColor="background1"/>
                <w:sz w:val="24"/>
                <w:szCs w:val="24"/>
                <w:lang w:val="es-ES"/>
                <w:rPrChange w:id="6051" w:author="chris" w:date="2015-04-19T12:09:00Z">
                  <w:rPr>
                    <w:rFonts w:ascii="Times New Roman" w:hAnsi="Times New Roman" w:cs="Times New Roman"/>
                    <w:b/>
                    <w:color w:val="FFFFFF" w:themeColor="background1"/>
                    <w:sz w:val="24"/>
                    <w:szCs w:val="24"/>
                  </w:rPr>
                </w:rPrChange>
              </w:rPr>
              <w:t>Evaluación: recurso nuevo</w:t>
            </w:r>
          </w:p>
        </w:tc>
      </w:tr>
      <w:tr w:rsidR="00134A9E" w:rsidRPr="006C4628" w14:paraId="207EA6AB" w14:textId="77777777" w:rsidTr="00E87063">
        <w:tc>
          <w:tcPr>
            <w:tcW w:w="2518" w:type="dxa"/>
          </w:tcPr>
          <w:p w14:paraId="55596F6C" w14:textId="77777777" w:rsidR="00134A9E" w:rsidRPr="006C4628" w:rsidRDefault="00134A9E" w:rsidP="00E6040C">
            <w:pPr>
              <w:rPr>
                <w:rFonts w:ascii="Times New Roman" w:hAnsi="Times New Roman" w:cs="Times New Roman"/>
                <w:b/>
                <w:color w:val="000000"/>
                <w:sz w:val="24"/>
                <w:szCs w:val="24"/>
                <w:lang w:val="es-ES"/>
                <w:rPrChange w:id="6052"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b/>
                <w:color w:val="000000"/>
                <w:sz w:val="24"/>
                <w:szCs w:val="24"/>
                <w:lang w:val="es-ES"/>
                <w:rPrChange w:id="6053" w:author="chris" w:date="2015-04-19T12:09:00Z">
                  <w:rPr>
                    <w:rFonts w:ascii="Times New Roman" w:hAnsi="Times New Roman" w:cs="Times New Roman"/>
                    <w:b/>
                    <w:color w:val="000000"/>
                    <w:sz w:val="24"/>
                    <w:szCs w:val="24"/>
                  </w:rPr>
                </w:rPrChange>
              </w:rPr>
              <w:t>Código</w:t>
            </w:r>
          </w:p>
        </w:tc>
        <w:tc>
          <w:tcPr>
            <w:tcW w:w="6515" w:type="dxa"/>
          </w:tcPr>
          <w:p w14:paraId="6314654A" w14:textId="577F1A9D" w:rsidR="00134A9E" w:rsidRPr="006C4628" w:rsidRDefault="00690E2F" w:rsidP="00E6040C">
            <w:pPr>
              <w:rPr>
                <w:rFonts w:ascii="Times New Roman" w:hAnsi="Times New Roman" w:cs="Times New Roman"/>
                <w:b/>
                <w:color w:val="000000"/>
                <w:sz w:val="24"/>
                <w:szCs w:val="24"/>
                <w:lang w:val="es-ES"/>
                <w:rPrChange w:id="6054" w:author="chris" w:date="2015-04-19T12:09:00Z">
                  <w:rPr>
                    <w:rFonts w:ascii="Times New Roman" w:hAnsi="Times New Roman" w:cs="Times New Roman"/>
                    <w:b/>
                    <w:color w:val="000000"/>
                    <w:sz w:val="24"/>
                    <w:szCs w:val="24"/>
                  </w:rPr>
                </w:rPrChange>
              </w:rPr>
            </w:pPr>
            <w:r w:rsidRPr="006C4628">
              <w:rPr>
                <w:rFonts w:ascii="Times New Roman" w:hAnsi="Times New Roman" w:cs="Times New Roman"/>
                <w:color w:val="000000"/>
                <w:sz w:val="24"/>
                <w:szCs w:val="24"/>
                <w:lang w:val="es-ES"/>
                <w:rPrChange w:id="6055" w:author="chris" w:date="2015-04-19T12:09:00Z">
                  <w:rPr>
                    <w:rFonts w:ascii="Times New Roman" w:hAnsi="Times New Roman" w:cs="Times New Roman"/>
                    <w:color w:val="000000"/>
                    <w:sz w:val="24"/>
                    <w:szCs w:val="24"/>
                  </w:rPr>
                </w:rPrChange>
              </w:rPr>
              <w:t>MA_04_02_CO_</w:t>
            </w:r>
            <w:r w:rsidR="00D843BA" w:rsidRPr="006C4628">
              <w:rPr>
                <w:rFonts w:ascii="Times New Roman" w:hAnsi="Times New Roman" w:cs="Times New Roman"/>
                <w:color w:val="000000"/>
                <w:sz w:val="24"/>
                <w:szCs w:val="24"/>
                <w:lang w:val="es-ES"/>
                <w:rPrChange w:id="6056" w:author="chris" w:date="2015-04-19T12:09:00Z">
                  <w:rPr>
                    <w:rFonts w:ascii="Times New Roman" w:hAnsi="Times New Roman" w:cs="Times New Roman"/>
                    <w:color w:val="000000"/>
                    <w:sz w:val="24"/>
                    <w:szCs w:val="24"/>
                  </w:rPr>
                </w:rPrChange>
              </w:rPr>
              <w:t>REC39</w:t>
            </w:r>
            <w:r w:rsidR="00141D6A" w:rsidRPr="006C4628">
              <w:rPr>
                <w:rFonts w:ascii="Times New Roman" w:hAnsi="Times New Roman" w:cs="Times New Roman"/>
                <w:color w:val="000000"/>
                <w:sz w:val="24"/>
                <w:szCs w:val="24"/>
                <w:lang w:val="es-ES"/>
                <w:rPrChange w:id="6057" w:author="chris" w:date="2015-04-19T12:09:00Z">
                  <w:rPr>
                    <w:rFonts w:ascii="Times New Roman" w:hAnsi="Times New Roman" w:cs="Times New Roman"/>
                    <w:color w:val="000000"/>
                    <w:sz w:val="24"/>
                    <w:szCs w:val="24"/>
                  </w:rPr>
                </w:rPrChange>
              </w:rPr>
              <w:t>0</w:t>
            </w:r>
          </w:p>
        </w:tc>
      </w:tr>
      <w:tr w:rsidR="00134A9E" w:rsidRPr="006C4628" w14:paraId="38269999" w14:textId="77777777" w:rsidTr="00E87063">
        <w:tc>
          <w:tcPr>
            <w:tcW w:w="2518" w:type="dxa"/>
          </w:tcPr>
          <w:p w14:paraId="35CCBF58" w14:textId="77777777" w:rsidR="00134A9E" w:rsidRPr="006C4628" w:rsidRDefault="00134A9E" w:rsidP="00E6040C">
            <w:pPr>
              <w:rPr>
                <w:rFonts w:ascii="Times New Roman" w:hAnsi="Times New Roman" w:cs="Times New Roman"/>
                <w:color w:val="000000"/>
                <w:sz w:val="24"/>
                <w:szCs w:val="24"/>
                <w:lang w:val="es-ES"/>
                <w:rPrChange w:id="6058"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59" w:author="chris" w:date="2015-04-19T12:09:00Z">
                  <w:rPr>
                    <w:rFonts w:ascii="Times New Roman" w:hAnsi="Times New Roman" w:cs="Times New Roman"/>
                    <w:b/>
                    <w:color w:val="000000"/>
                    <w:sz w:val="24"/>
                    <w:szCs w:val="24"/>
                  </w:rPr>
                </w:rPrChange>
              </w:rPr>
              <w:t>Título</w:t>
            </w:r>
          </w:p>
        </w:tc>
        <w:tc>
          <w:tcPr>
            <w:tcW w:w="6515" w:type="dxa"/>
          </w:tcPr>
          <w:p w14:paraId="0AD568EA" w14:textId="3809F1C0" w:rsidR="00134A9E" w:rsidRPr="006C4628" w:rsidRDefault="00C46386" w:rsidP="00E6040C">
            <w:pPr>
              <w:rPr>
                <w:rFonts w:ascii="Times New Roman" w:hAnsi="Times New Roman" w:cs="Times New Roman"/>
                <w:color w:val="000000"/>
                <w:sz w:val="24"/>
                <w:szCs w:val="24"/>
                <w:lang w:val="es-ES"/>
                <w:rPrChange w:id="6060"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61" w:author="chris" w:date="2015-04-19T12:09:00Z">
                  <w:rPr>
                    <w:rFonts w:ascii="Times New Roman" w:hAnsi="Times New Roman" w:cs="Times New Roman"/>
                    <w:color w:val="000000"/>
                    <w:sz w:val="24"/>
                    <w:szCs w:val="24"/>
                  </w:rPr>
                </w:rPrChange>
              </w:rPr>
              <w:t>Eval</w:t>
            </w:r>
            <w:r w:rsidR="0020298F" w:rsidRPr="006C4628">
              <w:rPr>
                <w:rFonts w:ascii="Times New Roman" w:hAnsi="Times New Roman" w:cs="Times New Roman"/>
                <w:color w:val="000000"/>
                <w:sz w:val="24"/>
                <w:szCs w:val="24"/>
                <w:lang w:val="es-ES"/>
                <w:rPrChange w:id="6062" w:author="chris" w:date="2015-04-19T12:09:00Z">
                  <w:rPr>
                    <w:rFonts w:ascii="Times New Roman" w:hAnsi="Times New Roman" w:cs="Times New Roman"/>
                    <w:color w:val="000000"/>
                    <w:sz w:val="24"/>
                    <w:szCs w:val="24"/>
                  </w:rPr>
                </w:rPrChange>
              </w:rPr>
              <w:t>uación</w:t>
            </w:r>
          </w:p>
        </w:tc>
      </w:tr>
      <w:tr w:rsidR="00134A9E" w:rsidRPr="006C4628" w14:paraId="680DAD81" w14:textId="77777777" w:rsidTr="00E87063">
        <w:tc>
          <w:tcPr>
            <w:tcW w:w="2518" w:type="dxa"/>
          </w:tcPr>
          <w:p w14:paraId="3BDF4C16" w14:textId="77777777" w:rsidR="00134A9E" w:rsidRPr="006C4628" w:rsidRDefault="00134A9E" w:rsidP="00E6040C">
            <w:pPr>
              <w:rPr>
                <w:rFonts w:ascii="Times New Roman" w:hAnsi="Times New Roman" w:cs="Times New Roman"/>
                <w:color w:val="000000"/>
                <w:sz w:val="24"/>
                <w:szCs w:val="24"/>
                <w:lang w:val="es-ES"/>
                <w:rPrChange w:id="6063" w:author="chris" w:date="2015-04-19T12:09:00Z">
                  <w:rPr>
                    <w:rFonts w:ascii="Times New Roman" w:hAnsi="Times New Roman" w:cs="Times New Roman"/>
                    <w:color w:val="000000"/>
                    <w:sz w:val="24"/>
                    <w:szCs w:val="24"/>
                  </w:rPr>
                </w:rPrChange>
              </w:rPr>
            </w:pPr>
            <w:r w:rsidRPr="006C4628">
              <w:rPr>
                <w:rFonts w:ascii="Times New Roman" w:hAnsi="Times New Roman" w:cs="Times New Roman"/>
                <w:b/>
                <w:color w:val="000000"/>
                <w:sz w:val="24"/>
                <w:szCs w:val="24"/>
                <w:lang w:val="es-ES"/>
                <w:rPrChange w:id="6064" w:author="chris" w:date="2015-04-19T12:09:00Z">
                  <w:rPr>
                    <w:rFonts w:ascii="Times New Roman" w:hAnsi="Times New Roman" w:cs="Times New Roman"/>
                    <w:b/>
                    <w:color w:val="000000"/>
                    <w:sz w:val="24"/>
                    <w:szCs w:val="24"/>
                  </w:rPr>
                </w:rPrChange>
              </w:rPr>
              <w:t>Descripción</w:t>
            </w:r>
          </w:p>
        </w:tc>
        <w:tc>
          <w:tcPr>
            <w:tcW w:w="6515" w:type="dxa"/>
          </w:tcPr>
          <w:p w14:paraId="0076C91A" w14:textId="13FF8055" w:rsidR="00134A9E" w:rsidRPr="006C4628" w:rsidRDefault="00C46386" w:rsidP="00E6040C">
            <w:pPr>
              <w:rPr>
                <w:rFonts w:ascii="Times New Roman" w:hAnsi="Times New Roman" w:cs="Times New Roman"/>
                <w:color w:val="000000"/>
                <w:sz w:val="24"/>
                <w:szCs w:val="24"/>
                <w:lang w:val="es-ES"/>
                <w:rPrChange w:id="6065" w:author="chris" w:date="2015-04-19T12:09:00Z">
                  <w:rPr>
                    <w:rFonts w:ascii="Times New Roman" w:hAnsi="Times New Roman" w:cs="Times New Roman"/>
                    <w:color w:val="000000"/>
                    <w:sz w:val="24"/>
                    <w:szCs w:val="24"/>
                  </w:rPr>
                </w:rPrChange>
              </w:rPr>
            </w:pPr>
            <w:r w:rsidRPr="006C4628">
              <w:rPr>
                <w:rFonts w:ascii="Times New Roman" w:hAnsi="Times New Roman" w:cs="Times New Roman"/>
                <w:color w:val="000000"/>
                <w:sz w:val="24"/>
                <w:szCs w:val="24"/>
                <w:lang w:val="es-ES"/>
                <w:rPrChange w:id="6066" w:author="chris" w:date="2015-04-19T12:09:00Z">
                  <w:rPr>
                    <w:rFonts w:ascii="Times New Roman" w:hAnsi="Times New Roman" w:cs="Times New Roman"/>
                    <w:color w:val="000000"/>
                    <w:sz w:val="24"/>
                    <w:szCs w:val="24"/>
                  </w:rPr>
                </w:rPrChange>
              </w:rPr>
              <w:t xml:space="preserve">Actividad que permite evaluar el tema: </w:t>
            </w:r>
            <w:ins w:id="6067" w:author="chris" w:date="2015-04-19T14:07:00Z">
              <w:r w:rsidR="001148E1">
                <w:rPr>
                  <w:rFonts w:ascii="Times New Roman" w:hAnsi="Times New Roman" w:cs="Times New Roman"/>
                  <w:color w:val="000000"/>
                  <w:sz w:val="24"/>
                  <w:szCs w:val="24"/>
                  <w:lang w:val="es-ES"/>
                </w:rPr>
                <w:t>n</w:t>
              </w:r>
            </w:ins>
            <w:del w:id="6068" w:author="chris" w:date="2015-04-19T14:07:00Z">
              <w:r w:rsidRPr="006C4628" w:rsidDel="001148E1">
                <w:rPr>
                  <w:rFonts w:ascii="Times New Roman" w:hAnsi="Times New Roman" w:cs="Times New Roman"/>
                  <w:color w:val="000000"/>
                  <w:sz w:val="24"/>
                  <w:szCs w:val="24"/>
                  <w:lang w:val="es-ES"/>
                  <w:rPrChange w:id="6069" w:author="chris" w:date="2015-04-19T12:09:00Z">
                    <w:rPr>
                      <w:rFonts w:ascii="Times New Roman" w:hAnsi="Times New Roman" w:cs="Times New Roman"/>
                      <w:color w:val="000000"/>
                      <w:sz w:val="24"/>
                      <w:szCs w:val="24"/>
                    </w:rPr>
                  </w:rPrChange>
                </w:rPr>
                <w:delText>N</w:delText>
              </w:r>
            </w:del>
            <w:r w:rsidRPr="006C4628">
              <w:rPr>
                <w:rFonts w:ascii="Times New Roman" w:hAnsi="Times New Roman" w:cs="Times New Roman"/>
                <w:color w:val="000000"/>
                <w:sz w:val="24"/>
                <w:szCs w:val="24"/>
                <w:lang w:val="es-ES"/>
                <w:rPrChange w:id="6070" w:author="chris" w:date="2015-04-19T12:09:00Z">
                  <w:rPr>
                    <w:rFonts w:ascii="Times New Roman" w:hAnsi="Times New Roman" w:cs="Times New Roman"/>
                    <w:color w:val="000000"/>
                    <w:sz w:val="24"/>
                    <w:szCs w:val="24"/>
                  </w:rPr>
                </w:rPrChange>
              </w:rPr>
              <w:t xml:space="preserve">úmeros naturales. </w:t>
            </w:r>
          </w:p>
        </w:tc>
      </w:tr>
    </w:tbl>
    <w:p w14:paraId="6BF6CAE0" w14:textId="77777777" w:rsidR="00134A9E" w:rsidRPr="006C4628" w:rsidRDefault="00134A9E" w:rsidP="00E6040C">
      <w:pPr>
        <w:spacing w:after="0"/>
        <w:rPr>
          <w:rFonts w:ascii="Times New Roman" w:hAnsi="Times New Roman" w:cs="Times New Roman"/>
          <w:highlight w:val="yellow"/>
          <w:lang w:val="es-ES"/>
          <w:rPrChange w:id="6071" w:author="chris" w:date="2015-04-19T12:09:00Z">
            <w:rPr>
              <w:rFonts w:ascii="Times New Roman" w:hAnsi="Times New Roman" w:cs="Times New Roman"/>
              <w:highlight w:val="yellow"/>
            </w:rPr>
          </w:rPrChange>
        </w:rPr>
      </w:pPr>
    </w:p>
    <w:tbl>
      <w:tblPr>
        <w:tblStyle w:val="Tablaconcuadrcula"/>
        <w:tblW w:w="0" w:type="auto"/>
        <w:tblLayout w:type="fixed"/>
        <w:tblLook w:val="04A0" w:firstRow="1" w:lastRow="0" w:firstColumn="1" w:lastColumn="0" w:noHBand="0" w:noVBand="1"/>
      </w:tblPr>
      <w:tblGrid>
        <w:gridCol w:w="1129"/>
        <w:gridCol w:w="1985"/>
        <w:gridCol w:w="5714"/>
      </w:tblGrid>
      <w:tr w:rsidR="00134A9E" w:rsidRPr="006C4628" w14:paraId="1C9797FC" w14:textId="77777777" w:rsidTr="00CA7EB6">
        <w:tc>
          <w:tcPr>
            <w:tcW w:w="8828" w:type="dxa"/>
            <w:gridSpan w:val="3"/>
            <w:shd w:val="clear" w:color="auto" w:fill="000000" w:themeFill="text1"/>
          </w:tcPr>
          <w:p w14:paraId="2C463623" w14:textId="6C53AEBE" w:rsidR="00134A9E" w:rsidRPr="006C4628" w:rsidRDefault="00134A9E" w:rsidP="00E6040C">
            <w:pPr>
              <w:jc w:val="center"/>
              <w:rPr>
                <w:rFonts w:ascii="Arial" w:hAnsi="Arial" w:cs="Arial"/>
                <w:b/>
                <w:color w:val="FFFFFF" w:themeColor="background1"/>
                <w:sz w:val="24"/>
                <w:szCs w:val="24"/>
                <w:lang w:val="es-ES"/>
                <w:rPrChange w:id="6072" w:author="chris" w:date="2015-04-19T12:09:00Z">
                  <w:rPr>
                    <w:rFonts w:ascii="Arial" w:hAnsi="Arial" w:cs="Arial"/>
                    <w:b/>
                    <w:color w:val="FFFFFF" w:themeColor="background1"/>
                    <w:sz w:val="24"/>
                    <w:szCs w:val="24"/>
                  </w:rPr>
                </w:rPrChange>
              </w:rPr>
            </w:pPr>
            <w:r w:rsidRPr="006C4628">
              <w:rPr>
                <w:rFonts w:ascii="Arial" w:hAnsi="Arial" w:cs="Arial"/>
                <w:b/>
                <w:color w:val="FFFFFF" w:themeColor="background1"/>
                <w:sz w:val="24"/>
                <w:szCs w:val="24"/>
                <w:lang w:val="es-ES"/>
                <w:rPrChange w:id="6073" w:author="chris" w:date="2015-04-19T12:09:00Z">
                  <w:rPr>
                    <w:rFonts w:ascii="Arial" w:hAnsi="Arial" w:cs="Arial"/>
                    <w:b/>
                    <w:color w:val="FFFFFF" w:themeColor="background1"/>
                    <w:sz w:val="24"/>
                    <w:szCs w:val="24"/>
                  </w:rPr>
                </w:rPrChange>
              </w:rPr>
              <w:t>Webs de referencia</w:t>
            </w:r>
          </w:p>
        </w:tc>
      </w:tr>
      <w:tr w:rsidR="00134A9E" w:rsidRPr="006C4628" w14:paraId="492CE9B8" w14:textId="77777777" w:rsidTr="00CA7EB6">
        <w:tc>
          <w:tcPr>
            <w:tcW w:w="1129" w:type="dxa"/>
          </w:tcPr>
          <w:p w14:paraId="7EAE6C05" w14:textId="77777777" w:rsidR="00134A9E" w:rsidRPr="006C4628" w:rsidRDefault="00134A9E" w:rsidP="00E6040C">
            <w:pPr>
              <w:rPr>
                <w:rFonts w:ascii="Arial" w:hAnsi="Arial" w:cs="Arial"/>
                <w:b/>
                <w:color w:val="000000"/>
                <w:sz w:val="24"/>
                <w:szCs w:val="24"/>
                <w:lang w:val="es-ES"/>
                <w:rPrChange w:id="6074" w:author="chris" w:date="2015-04-19T12:09:00Z">
                  <w:rPr>
                    <w:rFonts w:ascii="Arial" w:hAnsi="Arial" w:cs="Arial"/>
                    <w:b/>
                    <w:color w:val="000000"/>
                    <w:sz w:val="24"/>
                    <w:szCs w:val="24"/>
                  </w:rPr>
                </w:rPrChange>
              </w:rPr>
            </w:pPr>
            <w:r w:rsidRPr="006C4628">
              <w:rPr>
                <w:rFonts w:ascii="Arial" w:hAnsi="Arial" w:cs="Arial"/>
                <w:b/>
                <w:color w:val="000000"/>
                <w:sz w:val="24"/>
                <w:szCs w:val="24"/>
                <w:lang w:val="es-ES"/>
                <w:rPrChange w:id="6075" w:author="chris" w:date="2015-04-19T12:09:00Z">
                  <w:rPr>
                    <w:rFonts w:ascii="Arial" w:hAnsi="Arial" w:cs="Arial"/>
                    <w:b/>
                    <w:color w:val="000000"/>
                    <w:sz w:val="24"/>
                    <w:szCs w:val="24"/>
                  </w:rPr>
                </w:rPrChange>
              </w:rPr>
              <w:t>Código</w:t>
            </w:r>
          </w:p>
        </w:tc>
        <w:tc>
          <w:tcPr>
            <w:tcW w:w="7699" w:type="dxa"/>
            <w:gridSpan w:val="2"/>
          </w:tcPr>
          <w:p w14:paraId="0472F4FB" w14:textId="103BDE1B" w:rsidR="00134A9E" w:rsidRPr="006C4628" w:rsidRDefault="00690E2F" w:rsidP="00E6040C">
            <w:pPr>
              <w:rPr>
                <w:rFonts w:ascii="Arial" w:hAnsi="Arial" w:cs="Arial"/>
                <w:b/>
                <w:color w:val="000000"/>
                <w:sz w:val="24"/>
                <w:szCs w:val="24"/>
                <w:lang w:val="es-ES"/>
                <w:rPrChange w:id="6076" w:author="chris" w:date="2015-04-19T12:09:00Z">
                  <w:rPr>
                    <w:rFonts w:ascii="Arial" w:hAnsi="Arial" w:cs="Arial"/>
                    <w:b/>
                    <w:color w:val="000000"/>
                    <w:sz w:val="24"/>
                    <w:szCs w:val="24"/>
                  </w:rPr>
                </w:rPrChange>
              </w:rPr>
            </w:pPr>
            <w:r w:rsidRPr="006C4628">
              <w:rPr>
                <w:rFonts w:ascii="Arial" w:hAnsi="Arial" w:cs="Arial"/>
                <w:color w:val="000000"/>
                <w:sz w:val="24"/>
                <w:szCs w:val="24"/>
                <w:lang w:val="es-ES"/>
                <w:rPrChange w:id="6077" w:author="chris" w:date="2015-04-19T12:09:00Z">
                  <w:rPr>
                    <w:rFonts w:ascii="Arial" w:hAnsi="Arial" w:cs="Arial"/>
                    <w:color w:val="000000"/>
                    <w:sz w:val="24"/>
                    <w:szCs w:val="24"/>
                  </w:rPr>
                </w:rPrChange>
              </w:rPr>
              <w:t>MA_04_02_CO_</w:t>
            </w:r>
            <w:r w:rsidR="00D843BA" w:rsidRPr="006C4628">
              <w:rPr>
                <w:rFonts w:ascii="Arial" w:hAnsi="Arial" w:cs="Arial"/>
                <w:color w:val="000000"/>
                <w:sz w:val="24"/>
                <w:szCs w:val="24"/>
                <w:lang w:val="es-ES"/>
                <w:rPrChange w:id="6078" w:author="chris" w:date="2015-04-19T12:09:00Z">
                  <w:rPr>
                    <w:rFonts w:ascii="Arial" w:hAnsi="Arial" w:cs="Arial"/>
                    <w:color w:val="000000"/>
                    <w:sz w:val="24"/>
                    <w:szCs w:val="24"/>
                  </w:rPr>
                </w:rPrChange>
              </w:rPr>
              <w:t>REC40</w:t>
            </w:r>
            <w:r w:rsidR="00141D6A" w:rsidRPr="006C4628">
              <w:rPr>
                <w:rFonts w:ascii="Arial" w:hAnsi="Arial" w:cs="Arial"/>
                <w:color w:val="000000"/>
                <w:sz w:val="24"/>
                <w:szCs w:val="24"/>
                <w:lang w:val="es-ES"/>
                <w:rPrChange w:id="6079" w:author="chris" w:date="2015-04-19T12:09:00Z">
                  <w:rPr>
                    <w:rFonts w:ascii="Arial" w:hAnsi="Arial" w:cs="Arial"/>
                    <w:color w:val="000000"/>
                    <w:sz w:val="24"/>
                    <w:szCs w:val="24"/>
                  </w:rPr>
                </w:rPrChange>
              </w:rPr>
              <w:t>0</w:t>
            </w:r>
          </w:p>
        </w:tc>
      </w:tr>
      <w:tr w:rsidR="00CA7EB6" w:rsidRPr="006C4628" w14:paraId="71300247" w14:textId="77777777" w:rsidTr="00CA7EB6">
        <w:tc>
          <w:tcPr>
            <w:tcW w:w="1129" w:type="dxa"/>
          </w:tcPr>
          <w:p w14:paraId="76945C36" w14:textId="01C78A64" w:rsidR="00CA7EB6" w:rsidRPr="006C4628" w:rsidRDefault="00CA7EB6" w:rsidP="00CA7EB6">
            <w:pPr>
              <w:rPr>
                <w:rFonts w:ascii="Arial" w:hAnsi="Arial" w:cs="Arial"/>
                <w:b/>
                <w:color w:val="000000"/>
                <w:lang w:val="es-ES"/>
                <w:rPrChange w:id="6080" w:author="chris" w:date="2015-04-19T12:09:00Z">
                  <w:rPr>
                    <w:rFonts w:ascii="Arial" w:hAnsi="Arial" w:cs="Arial"/>
                    <w:b/>
                    <w:color w:val="000000"/>
                  </w:rPr>
                </w:rPrChange>
              </w:rPr>
            </w:pPr>
            <w:r w:rsidRPr="006C4628">
              <w:rPr>
                <w:rFonts w:ascii="Arial" w:hAnsi="Arial" w:cs="Arial"/>
                <w:b/>
                <w:color w:val="000000"/>
                <w:sz w:val="24"/>
                <w:szCs w:val="24"/>
                <w:lang w:val="es-ES"/>
                <w:rPrChange w:id="6081" w:author="chris" w:date="2015-04-19T12:09:00Z">
                  <w:rPr>
                    <w:rFonts w:ascii="Arial" w:hAnsi="Arial" w:cs="Arial"/>
                    <w:b/>
                    <w:color w:val="000000"/>
                    <w:sz w:val="24"/>
                    <w:szCs w:val="24"/>
                  </w:rPr>
                </w:rPrChange>
              </w:rPr>
              <w:t>Web 01</w:t>
            </w:r>
          </w:p>
        </w:tc>
        <w:tc>
          <w:tcPr>
            <w:tcW w:w="1985" w:type="dxa"/>
          </w:tcPr>
          <w:p w14:paraId="34A27E93" w14:textId="4854CCC1" w:rsidR="00CA7EB6" w:rsidRPr="006C4628" w:rsidRDefault="00CA7EB6" w:rsidP="00CA7EB6">
            <w:pPr>
              <w:rPr>
                <w:rFonts w:ascii="Arial" w:hAnsi="Arial" w:cs="Arial"/>
                <w:lang w:val="es-ES"/>
                <w:rPrChange w:id="6082" w:author="chris" w:date="2015-04-19T12:09:00Z">
                  <w:rPr>
                    <w:rFonts w:ascii="Arial" w:hAnsi="Arial" w:cs="Arial"/>
                  </w:rPr>
                </w:rPrChange>
              </w:rPr>
            </w:pPr>
            <w:r w:rsidRPr="006C4628">
              <w:rPr>
                <w:rFonts w:ascii="Arial" w:hAnsi="Arial" w:cs="Arial"/>
                <w:sz w:val="24"/>
                <w:szCs w:val="24"/>
                <w:lang w:val="es-ES"/>
                <w:rPrChange w:id="6083" w:author="chris" w:date="2015-04-19T12:09:00Z">
                  <w:rPr>
                    <w:rFonts w:ascii="Arial" w:hAnsi="Arial" w:cs="Arial"/>
                    <w:sz w:val="24"/>
                    <w:szCs w:val="24"/>
                  </w:rPr>
                </w:rPrChange>
              </w:rPr>
              <w:t>Adivina el número</w:t>
            </w:r>
          </w:p>
        </w:tc>
        <w:tc>
          <w:tcPr>
            <w:tcW w:w="5714" w:type="dxa"/>
          </w:tcPr>
          <w:p w14:paraId="58DEAA16" w14:textId="3EB2E723" w:rsidR="00CA7EB6" w:rsidRPr="006C4628" w:rsidRDefault="00CA7EB6" w:rsidP="00CA7EB6">
            <w:pPr>
              <w:rPr>
                <w:rFonts w:ascii="Arial" w:hAnsi="Arial" w:cs="Arial"/>
                <w:lang w:val="es-ES"/>
                <w:rPrChange w:id="6084" w:author="chris" w:date="2015-04-19T12:09:00Z">
                  <w:rPr>
                    <w:rFonts w:ascii="Arial" w:hAnsi="Arial" w:cs="Arial"/>
                  </w:rPr>
                </w:rPrChange>
              </w:rPr>
            </w:pPr>
            <w:r w:rsidRPr="006C4628">
              <w:rPr>
                <w:rFonts w:ascii="Arial" w:hAnsi="Arial" w:cs="Arial"/>
                <w:sz w:val="24"/>
                <w:szCs w:val="24"/>
                <w:lang w:val="es-ES"/>
                <w:rPrChange w:id="6085" w:author="chris" w:date="2015-04-19T12:09:00Z">
                  <w:rPr>
                    <w:rFonts w:ascii="Arial" w:hAnsi="Arial" w:cs="Arial"/>
                    <w:sz w:val="24"/>
                    <w:szCs w:val="24"/>
                  </w:rPr>
                </w:rPrChange>
              </w:rPr>
              <w:t>http://recursostic.educacion.es/descartes/web/materiales_didacticos/naturales_repre_4P/escondido3digitostipo1.htm</w:t>
            </w:r>
          </w:p>
        </w:tc>
      </w:tr>
      <w:tr w:rsidR="00134A9E" w:rsidRPr="006C4628" w14:paraId="14F74D4D" w14:textId="77777777" w:rsidTr="00CA7EB6">
        <w:tc>
          <w:tcPr>
            <w:tcW w:w="1129" w:type="dxa"/>
          </w:tcPr>
          <w:p w14:paraId="5B0F1BF2" w14:textId="3A20D155" w:rsidR="00134A9E" w:rsidRPr="006C4628" w:rsidRDefault="00CA7EB6" w:rsidP="00CA7EB6">
            <w:pPr>
              <w:rPr>
                <w:rFonts w:ascii="Arial" w:hAnsi="Arial" w:cs="Arial"/>
                <w:color w:val="000000"/>
                <w:sz w:val="24"/>
                <w:szCs w:val="24"/>
                <w:lang w:val="es-ES"/>
                <w:rPrChange w:id="6086" w:author="chris" w:date="2015-04-19T12:09:00Z">
                  <w:rPr>
                    <w:rFonts w:ascii="Arial" w:hAnsi="Arial" w:cs="Arial"/>
                    <w:color w:val="000000"/>
                    <w:sz w:val="24"/>
                    <w:szCs w:val="24"/>
                  </w:rPr>
                </w:rPrChange>
              </w:rPr>
            </w:pPr>
            <w:r w:rsidRPr="006C4628">
              <w:rPr>
                <w:rFonts w:ascii="Arial" w:hAnsi="Arial" w:cs="Arial"/>
                <w:b/>
                <w:color w:val="000000"/>
                <w:sz w:val="24"/>
                <w:szCs w:val="24"/>
                <w:lang w:val="es-ES"/>
                <w:rPrChange w:id="6087" w:author="chris" w:date="2015-04-19T12:09:00Z">
                  <w:rPr>
                    <w:rFonts w:ascii="Arial" w:hAnsi="Arial" w:cs="Arial"/>
                    <w:b/>
                    <w:color w:val="000000"/>
                    <w:sz w:val="24"/>
                    <w:szCs w:val="24"/>
                  </w:rPr>
                </w:rPrChange>
              </w:rPr>
              <w:t>Web 02</w:t>
            </w:r>
          </w:p>
        </w:tc>
        <w:tc>
          <w:tcPr>
            <w:tcW w:w="1985" w:type="dxa"/>
          </w:tcPr>
          <w:p w14:paraId="78F8930E" w14:textId="64489921" w:rsidR="00134A9E" w:rsidRPr="006C4628" w:rsidRDefault="00141D6A" w:rsidP="00CA7EB6">
            <w:pPr>
              <w:rPr>
                <w:rFonts w:ascii="Arial" w:hAnsi="Arial" w:cs="Arial"/>
                <w:color w:val="BFBFBF" w:themeColor="background1" w:themeShade="BF"/>
                <w:sz w:val="24"/>
                <w:szCs w:val="24"/>
                <w:lang w:val="es-ES"/>
                <w:rPrChange w:id="6088" w:author="chris" w:date="2015-04-19T12:09:00Z">
                  <w:rPr>
                    <w:rFonts w:ascii="Arial" w:hAnsi="Arial" w:cs="Arial"/>
                    <w:color w:val="BFBFBF" w:themeColor="background1" w:themeShade="BF"/>
                    <w:sz w:val="24"/>
                    <w:szCs w:val="24"/>
                  </w:rPr>
                </w:rPrChange>
              </w:rPr>
            </w:pPr>
            <w:r w:rsidRPr="006C4628">
              <w:rPr>
                <w:rFonts w:ascii="Arial" w:hAnsi="Arial" w:cs="Arial"/>
                <w:sz w:val="24"/>
                <w:szCs w:val="24"/>
                <w:lang w:val="es-ES"/>
                <w:rPrChange w:id="6089" w:author="chris" w:date="2015-04-19T12:09:00Z">
                  <w:rPr>
                    <w:rFonts w:ascii="Arial" w:hAnsi="Arial" w:cs="Arial"/>
                    <w:sz w:val="24"/>
                    <w:szCs w:val="24"/>
                  </w:rPr>
                </w:rPrChange>
              </w:rPr>
              <w:t>Aplica tus conocimientos sobre los números naturales.</w:t>
            </w:r>
          </w:p>
        </w:tc>
        <w:tc>
          <w:tcPr>
            <w:tcW w:w="5714" w:type="dxa"/>
          </w:tcPr>
          <w:p w14:paraId="6DB00687" w14:textId="38C7757C" w:rsidR="00134A9E" w:rsidRPr="006C4628" w:rsidRDefault="00383879" w:rsidP="00CA7EB6">
            <w:pPr>
              <w:rPr>
                <w:rFonts w:ascii="Arial" w:hAnsi="Arial" w:cs="Arial"/>
                <w:color w:val="BFBFBF" w:themeColor="background1" w:themeShade="BF"/>
                <w:sz w:val="24"/>
                <w:szCs w:val="24"/>
                <w:lang w:val="es-ES"/>
                <w:rPrChange w:id="6090" w:author="chris" w:date="2015-04-19T12:09:00Z">
                  <w:rPr>
                    <w:rFonts w:ascii="Arial" w:hAnsi="Arial" w:cs="Arial"/>
                    <w:color w:val="BFBFBF" w:themeColor="background1" w:themeShade="BF"/>
                    <w:sz w:val="24"/>
                    <w:szCs w:val="24"/>
                  </w:rPr>
                </w:rPrChange>
              </w:rPr>
            </w:pPr>
            <w:r w:rsidRPr="006C4628">
              <w:rPr>
                <w:lang w:val="es-ES"/>
                <w:rPrChange w:id="6091" w:author="chris" w:date="2015-04-19T12:09:00Z">
                  <w:rPr/>
                </w:rPrChange>
              </w:rPr>
              <w:fldChar w:fldCharType="begin"/>
            </w:r>
            <w:r w:rsidRPr="006C4628">
              <w:rPr>
                <w:lang w:val="es-ES"/>
                <w:rPrChange w:id="6092" w:author="chris" w:date="2015-04-19T12:09:00Z">
                  <w:rPr/>
                </w:rPrChange>
              </w:rPr>
              <w:instrText xml:space="preserve"> HYPERLINK "http://www.thatquiz.org/es-1/" </w:instrText>
            </w:r>
            <w:r w:rsidRPr="006C4628">
              <w:rPr>
                <w:lang w:val="es-ES"/>
                <w:rPrChange w:id="6093" w:author="chris" w:date="2015-04-19T12:09:00Z">
                  <w:rPr/>
                </w:rPrChange>
              </w:rPr>
              <w:fldChar w:fldCharType="separate"/>
            </w:r>
            <w:r w:rsidR="00141D6A" w:rsidRPr="006C4628">
              <w:rPr>
                <w:rStyle w:val="Hipervnculo"/>
                <w:rFonts w:ascii="Arial" w:hAnsi="Arial" w:cs="Arial"/>
                <w:sz w:val="24"/>
                <w:szCs w:val="24"/>
                <w:lang w:val="es-ES"/>
                <w:rPrChange w:id="6094" w:author="chris" w:date="2015-04-19T12:09:00Z">
                  <w:rPr>
                    <w:rStyle w:val="Hipervnculo"/>
                    <w:rFonts w:ascii="Arial" w:hAnsi="Arial" w:cs="Arial"/>
                    <w:sz w:val="24"/>
                    <w:szCs w:val="24"/>
                  </w:rPr>
                </w:rPrChange>
              </w:rPr>
              <w:t>http://www.thatquiz.org/es-1/</w:t>
            </w:r>
            <w:r w:rsidRPr="006C4628">
              <w:rPr>
                <w:rStyle w:val="Hipervnculo"/>
                <w:rFonts w:ascii="Arial" w:hAnsi="Arial" w:cs="Arial"/>
                <w:lang w:val="es-ES"/>
                <w:rPrChange w:id="6095" w:author="chris" w:date="2015-04-19T12:09:00Z">
                  <w:rPr>
                    <w:rStyle w:val="Hipervnculo"/>
                    <w:rFonts w:ascii="Arial" w:hAnsi="Arial" w:cs="Arial"/>
                  </w:rPr>
                </w:rPrChange>
              </w:rPr>
              <w:fldChar w:fldCharType="end"/>
            </w:r>
            <w:r w:rsidR="00141D6A" w:rsidRPr="006C4628">
              <w:rPr>
                <w:rFonts w:ascii="Arial" w:hAnsi="Arial" w:cs="Arial"/>
                <w:color w:val="BFBFBF" w:themeColor="background1" w:themeShade="BF"/>
                <w:sz w:val="24"/>
                <w:szCs w:val="24"/>
                <w:lang w:val="es-ES"/>
                <w:rPrChange w:id="6096" w:author="chris" w:date="2015-04-19T12:09:00Z">
                  <w:rPr>
                    <w:rFonts w:ascii="Arial" w:hAnsi="Arial" w:cs="Arial"/>
                    <w:color w:val="BFBFBF" w:themeColor="background1" w:themeShade="BF"/>
                    <w:sz w:val="24"/>
                    <w:szCs w:val="24"/>
                  </w:rPr>
                </w:rPrChange>
              </w:rPr>
              <w:t xml:space="preserve"> </w:t>
            </w:r>
          </w:p>
        </w:tc>
      </w:tr>
      <w:tr w:rsidR="00134A9E" w:rsidRPr="006C4628" w14:paraId="4A847A21" w14:textId="77777777" w:rsidTr="00CA7EB6">
        <w:tc>
          <w:tcPr>
            <w:tcW w:w="1129" w:type="dxa"/>
          </w:tcPr>
          <w:p w14:paraId="6E5D37F2" w14:textId="0C13E3AB" w:rsidR="00134A9E" w:rsidRPr="006C4628" w:rsidRDefault="00CA7EB6" w:rsidP="00CA7EB6">
            <w:pPr>
              <w:rPr>
                <w:rFonts w:ascii="Arial" w:hAnsi="Arial" w:cs="Arial"/>
                <w:color w:val="000000"/>
                <w:sz w:val="24"/>
                <w:szCs w:val="24"/>
                <w:lang w:val="es-ES"/>
                <w:rPrChange w:id="6097" w:author="chris" w:date="2015-04-19T12:09:00Z">
                  <w:rPr>
                    <w:rFonts w:ascii="Arial" w:hAnsi="Arial" w:cs="Arial"/>
                    <w:color w:val="000000"/>
                    <w:sz w:val="24"/>
                    <w:szCs w:val="24"/>
                  </w:rPr>
                </w:rPrChange>
              </w:rPr>
            </w:pPr>
            <w:r w:rsidRPr="006C4628">
              <w:rPr>
                <w:rFonts w:ascii="Arial" w:hAnsi="Arial" w:cs="Arial"/>
                <w:b/>
                <w:color w:val="000000"/>
                <w:sz w:val="24"/>
                <w:szCs w:val="24"/>
                <w:lang w:val="es-ES"/>
                <w:rPrChange w:id="6098" w:author="chris" w:date="2015-04-19T12:09:00Z">
                  <w:rPr>
                    <w:rFonts w:ascii="Arial" w:hAnsi="Arial" w:cs="Arial"/>
                    <w:b/>
                    <w:color w:val="000000"/>
                    <w:sz w:val="24"/>
                    <w:szCs w:val="24"/>
                  </w:rPr>
                </w:rPrChange>
              </w:rPr>
              <w:t>Web 03</w:t>
            </w:r>
          </w:p>
        </w:tc>
        <w:tc>
          <w:tcPr>
            <w:tcW w:w="1985" w:type="dxa"/>
          </w:tcPr>
          <w:p w14:paraId="4568F319" w14:textId="0F316850" w:rsidR="00134A9E" w:rsidRPr="006C4628" w:rsidRDefault="00141D6A" w:rsidP="00CA7EB6">
            <w:pPr>
              <w:rPr>
                <w:rFonts w:ascii="Arial" w:hAnsi="Arial" w:cs="Arial"/>
                <w:sz w:val="24"/>
                <w:szCs w:val="24"/>
                <w:lang w:val="es-ES"/>
                <w:rPrChange w:id="6099" w:author="chris" w:date="2015-04-19T12:09:00Z">
                  <w:rPr>
                    <w:rFonts w:ascii="Arial" w:hAnsi="Arial" w:cs="Arial"/>
                    <w:sz w:val="24"/>
                    <w:szCs w:val="24"/>
                  </w:rPr>
                </w:rPrChange>
              </w:rPr>
            </w:pPr>
            <w:r w:rsidRPr="006C4628">
              <w:rPr>
                <w:rFonts w:ascii="Arial" w:hAnsi="Arial" w:cs="Arial"/>
                <w:sz w:val="24"/>
                <w:szCs w:val="24"/>
                <w:lang w:val="es-ES"/>
                <w:rPrChange w:id="6100" w:author="chris" w:date="2015-04-19T12:09:00Z">
                  <w:rPr>
                    <w:rFonts w:ascii="Arial" w:hAnsi="Arial" w:cs="Arial"/>
                    <w:sz w:val="24"/>
                    <w:szCs w:val="24"/>
                  </w:rPr>
                </w:rPrChange>
              </w:rPr>
              <w:t xml:space="preserve">Juega con los números </w:t>
            </w:r>
            <w:r w:rsidR="00E03A81" w:rsidRPr="006C4628">
              <w:rPr>
                <w:rFonts w:ascii="Arial" w:hAnsi="Arial" w:cs="Arial"/>
                <w:sz w:val="24"/>
                <w:szCs w:val="24"/>
                <w:lang w:val="es-ES"/>
                <w:rPrChange w:id="6101" w:author="chris" w:date="2015-04-19T12:09:00Z">
                  <w:rPr>
                    <w:rFonts w:ascii="Arial" w:hAnsi="Arial" w:cs="Arial"/>
                    <w:sz w:val="24"/>
                    <w:szCs w:val="24"/>
                  </w:rPr>
                </w:rPrChange>
              </w:rPr>
              <w:t>naturales</w:t>
            </w:r>
          </w:p>
        </w:tc>
        <w:tc>
          <w:tcPr>
            <w:tcW w:w="5714" w:type="dxa"/>
          </w:tcPr>
          <w:p w14:paraId="093828DE" w14:textId="3F8B456F" w:rsidR="00134A9E" w:rsidRPr="006C4628" w:rsidRDefault="00383879" w:rsidP="00CA7EB6">
            <w:pPr>
              <w:rPr>
                <w:rFonts w:ascii="Arial" w:hAnsi="Arial" w:cs="Arial"/>
                <w:sz w:val="24"/>
                <w:szCs w:val="24"/>
                <w:lang w:val="es-ES"/>
                <w:rPrChange w:id="6102" w:author="chris" w:date="2015-04-19T12:09:00Z">
                  <w:rPr>
                    <w:rFonts w:ascii="Arial" w:hAnsi="Arial" w:cs="Arial"/>
                    <w:sz w:val="24"/>
                    <w:szCs w:val="24"/>
                  </w:rPr>
                </w:rPrChange>
              </w:rPr>
            </w:pPr>
            <w:r w:rsidRPr="006C4628">
              <w:rPr>
                <w:lang w:val="es-ES"/>
                <w:rPrChange w:id="6103" w:author="chris" w:date="2015-04-19T12:09:00Z">
                  <w:rPr/>
                </w:rPrChange>
              </w:rPr>
              <w:fldChar w:fldCharType="begin"/>
            </w:r>
            <w:r w:rsidRPr="006C4628">
              <w:rPr>
                <w:lang w:val="es-ES"/>
                <w:rPrChange w:id="6104" w:author="chris" w:date="2015-04-19T12:09:00Z">
                  <w:rPr/>
                </w:rPrChange>
              </w:rPr>
              <w:instrText xml:space="preserve"> HYPERLINK "http://www.vedoque.com/juegos/juego.php?j=matematicas-01-cifras&amp;l=e" </w:instrText>
            </w:r>
            <w:r w:rsidRPr="006C4628">
              <w:rPr>
                <w:lang w:val="es-ES"/>
                <w:rPrChange w:id="6105" w:author="chris" w:date="2015-04-19T12:09:00Z">
                  <w:rPr/>
                </w:rPrChange>
              </w:rPr>
              <w:fldChar w:fldCharType="separate"/>
            </w:r>
            <w:r w:rsidR="00E03A81" w:rsidRPr="006C4628">
              <w:rPr>
                <w:rStyle w:val="Hipervnculo"/>
                <w:rFonts w:ascii="Arial" w:hAnsi="Arial" w:cs="Arial"/>
                <w:sz w:val="24"/>
                <w:szCs w:val="24"/>
                <w:lang w:val="es-ES"/>
                <w:rPrChange w:id="6106" w:author="chris" w:date="2015-04-19T12:09:00Z">
                  <w:rPr>
                    <w:rStyle w:val="Hipervnculo"/>
                    <w:rFonts w:ascii="Arial" w:hAnsi="Arial" w:cs="Arial"/>
                    <w:sz w:val="24"/>
                    <w:szCs w:val="24"/>
                  </w:rPr>
                </w:rPrChange>
              </w:rPr>
              <w:t>http://www.vedoque.com/juegos/juego.php?j=matematicas-01-cifras&amp;l=e</w:t>
            </w:r>
            <w:r w:rsidRPr="006C4628">
              <w:rPr>
                <w:rStyle w:val="Hipervnculo"/>
                <w:rFonts w:ascii="Arial" w:hAnsi="Arial" w:cs="Arial"/>
                <w:lang w:val="es-ES"/>
                <w:rPrChange w:id="6107" w:author="chris" w:date="2015-04-19T12:09:00Z">
                  <w:rPr>
                    <w:rStyle w:val="Hipervnculo"/>
                    <w:rFonts w:ascii="Arial" w:hAnsi="Arial" w:cs="Arial"/>
                  </w:rPr>
                </w:rPrChange>
              </w:rPr>
              <w:fldChar w:fldCharType="end"/>
            </w:r>
            <w:r w:rsidR="00E03A81" w:rsidRPr="006C4628">
              <w:rPr>
                <w:rFonts w:ascii="Arial" w:hAnsi="Arial" w:cs="Arial"/>
                <w:sz w:val="24"/>
                <w:szCs w:val="24"/>
                <w:lang w:val="es-ES"/>
                <w:rPrChange w:id="6108" w:author="chris" w:date="2015-04-19T12:09:00Z">
                  <w:rPr>
                    <w:rFonts w:ascii="Arial" w:hAnsi="Arial" w:cs="Arial"/>
                    <w:sz w:val="24"/>
                    <w:szCs w:val="24"/>
                  </w:rPr>
                </w:rPrChange>
              </w:rPr>
              <w:t xml:space="preserve"> </w:t>
            </w:r>
          </w:p>
        </w:tc>
      </w:tr>
      <w:tr w:rsidR="00134A9E" w:rsidRPr="006C4628" w14:paraId="1572862F" w14:textId="77777777" w:rsidTr="00CA7EB6">
        <w:tc>
          <w:tcPr>
            <w:tcW w:w="1129" w:type="dxa"/>
          </w:tcPr>
          <w:p w14:paraId="3DE92A1D" w14:textId="6434A06C" w:rsidR="00134A9E" w:rsidRPr="006C4628" w:rsidRDefault="00134A9E" w:rsidP="00CA7EB6">
            <w:pPr>
              <w:rPr>
                <w:rFonts w:ascii="Arial" w:hAnsi="Arial" w:cs="Arial"/>
                <w:b/>
                <w:color w:val="000000"/>
                <w:sz w:val="24"/>
                <w:szCs w:val="24"/>
                <w:lang w:val="es-ES"/>
                <w:rPrChange w:id="6109" w:author="chris" w:date="2015-04-19T12:09:00Z">
                  <w:rPr>
                    <w:rFonts w:ascii="Arial" w:hAnsi="Arial" w:cs="Arial"/>
                    <w:b/>
                    <w:color w:val="000000"/>
                    <w:sz w:val="24"/>
                    <w:szCs w:val="24"/>
                  </w:rPr>
                </w:rPrChange>
              </w:rPr>
            </w:pPr>
          </w:p>
        </w:tc>
        <w:tc>
          <w:tcPr>
            <w:tcW w:w="1985" w:type="dxa"/>
          </w:tcPr>
          <w:p w14:paraId="629BB5D5" w14:textId="0001E82C" w:rsidR="00134A9E" w:rsidRPr="006C4628" w:rsidRDefault="00134A9E" w:rsidP="00CA7EB6">
            <w:pPr>
              <w:rPr>
                <w:rFonts w:ascii="Arial" w:hAnsi="Arial" w:cs="Arial"/>
                <w:i/>
                <w:color w:val="BFBFBF" w:themeColor="background1" w:themeShade="BF"/>
                <w:sz w:val="24"/>
                <w:szCs w:val="24"/>
                <w:lang w:val="es-ES"/>
                <w:rPrChange w:id="6110" w:author="chris" w:date="2015-04-19T12:09:00Z">
                  <w:rPr>
                    <w:rFonts w:ascii="Arial" w:hAnsi="Arial" w:cs="Arial"/>
                    <w:i/>
                    <w:color w:val="BFBFBF" w:themeColor="background1" w:themeShade="BF"/>
                    <w:sz w:val="24"/>
                    <w:szCs w:val="24"/>
                  </w:rPr>
                </w:rPrChange>
              </w:rPr>
            </w:pPr>
          </w:p>
        </w:tc>
        <w:tc>
          <w:tcPr>
            <w:tcW w:w="5714" w:type="dxa"/>
          </w:tcPr>
          <w:p w14:paraId="35017F04" w14:textId="3BECA1A4" w:rsidR="00134A9E" w:rsidRPr="006C4628" w:rsidRDefault="00134A9E" w:rsidP="00CA7EB6">
            <w:pPr>
              <w:rPr>
                <w:rFonts w:ascii="Arial" w:hAnsi="Arial" w:cs="Arial"/>
                <w:i/>
                <w:color w:val="BFBFBF" w:themeColor="background1" w:themeShade="BF"/>
                <w:sz w:val="24"/>
                <w:szCs w:val="24"/>
                <w:lang w:val="es-ES"/>
                <w:rPrChange w:id="6111" w:author="chris" w:date="2015-04-19T12:09:00Z">
                  <w:rPr>
                    <w:rFonts w:ascii="Arial" w:hAnsi="Arial" w:cs="Arial"/>
                    <w:i/>
                    <w:color w:val="BFBFBF" w:themeColor="background1" w:themeShade="BF"/>
                    <w:sz w:val="24"/>
                    <w:szCs w:val="24"/>
                  </w:rPr>
                </w:rPrChange>
              </w:rPr>
            </w:pPr>
          </w:p>
        </w:tc>
      </w:tr>
    </w:tbl>
    <w:p w14:paraId="0DB6C8AD" w14:textId="77777777" w:rsidR="00134A9E" w:rsidRPr="006C4628" w:rsidRDefault="00134A9E" w:rsidP="00CA7EB6">
      <w:pPr>
        <w:spacing w:after="0"/>
        <w:rPr>
          <w:rFonts w:ascii="Times New Roman" w:hAnsi="Times New Roman" w:cs="Times New Roman"/>
          <w:highlight w:val="yellow"/>
          <w:lang w:val="es-ES"/>
          <w:rPrChange w:id="6112" w:author="chris" w:date="2015-04-19T12:09:00Z">
            <w:rPr>
              <w:rFonts w:ascii="Times New Roman" w:hAnsi="Times New Roman" w:cs="Times New Roman"/>
              <w:highlight w:val="yellow"/>
            </w:rPr>
          </w:rPrChange>
        </w:rPr>
      </w:pPr>
    </w:p>
    <w:p w14:paraId="26C92892" w14:textId="77777777" w:rsidR="009D7E43" w:rsidRPr="006C4628" w:rsidRDefault="009D7E43" w:rsidP="00E6040C">
      <w:pPr>
        <w:spacing w:after="0"/>
        <w:rPr>
          <w:rFonts w:ascii="Times New Roman" w:hAnsi="Times New Roman" w:cs="Times New Roman"/>
          <w:lang w:val="es-ES"/>
          <w:rPrChange w:id="6113" w:author="chris" w:date="2015-04-19T12:09:00Z">
            <w:rPr>
              <w:rFonts w:ascii="Times New Roman" w:hAnsi="Times New Roman" w:cs="Times New Roman"/>
            </w:rPr>
          </w:rPrChange>
        </w:rPr>
      </w:pPr>
    </w:p>
    <w:sectPr w:rsidR="009D7E43" w:rsidRPr="006C4628" w:rsidSect="00FC30C2">
      <w:headerReference w:type="even" r:id="rId82"/>
      <w:headerReference w:type="default" r:id="rId8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4B69E8" w15:done="0"/>
  <w15:commentEx w15:paraId="46CE1CA6" w15:done="0"/>
  <w15:commentEx w15:paraId="3A9251D3" w15:done="0"/>
  <w15:commentEx w15:paraId="64D5EC59" w15:done="0"/>
  <w15:commentEx w15:paraId="7824B74E" w15:done="0"/>
  <w15:commentEx w15:paraId="1B953A8D" w15:done="0"/>
  <w15:commentEx w15:paraId="4606D3A2" w15:done="0"/>
  <w15:commentEx w15:paraId="17F7EE21" w15:done="0"/>
  <w15:commentEx w15:paraId="7E0E8186" w15:done="0"/>
  <w15:commentEx w15:paraId="0AEB5BF4" w15:done="0"/>
  <w15:commentEx w15:paraId="07709A9A" w15:done="0"/>
  <w15:commentEx w15:paraId="259BD298" w15:done="0"/>
  <w15:commentEx w15:paraId="1EEB6F59" w15:done="0"/>
  <w15:commentEx w15:paraId="46D4B510" w15:done="0"/>
  <w15:commentEx w15:paraId="6408FFB6" w15:paraIdParent="46D4B510" w15:done="0"/>
  <w15:commentEx w15:paraId="41FDC1C3" w15:done="0"/>
  <w15:commentEx w15:paraId="4C58B671" w15:done="0"/>
  <w15:commentEx w15:paraId="156F88E3" w15:done="0"/>
  <w15:commentEx w15:paraId="3D8D9C59" w15:done="0"/>
  <w15:commentEx w15:paraId="40EB3347" w15:done="0"/>
  <w15:commentEx w15:paraId="3F94B47A" w15:done="0"/>
  <w15:commentEx w15:paraId="5EA5A1FC" w15:done="0"/>
  <w15:commentEx w15:paraId="6C58F08A" w15:done="0"/>
  <w15:commentEx w15:paraId="729E103C" w15:done="0"/>
  <w15:commentEx w15:paraId="69955C53" w15:done="0"/>
  <w15:commentEx w15:paraId="13AEF98A" w15:done="0"/>
  <w15:commentEx w15:paraId="4DADCF6A" w15:done="0"/>
  <w15:commentEx w15:paraId="55DB6FF0" w15:done="0"/>
  <w15:commentEx w15:paraId="3C13186A" w15:done="0"/>
  <w15:commentEx w15:paraId="6700CB6D" w15:done="0"/>
  <w15:commentEx w15:paraId="14774425" w15:done="0"/>
  <w15:commentEx w15:paraId="7E4B12A7" w15:done="0"/>
  <w15:commentEx w15:paraId="27159FEA" w15:done="0"/>
  <w15:commentEx w15:paraId="3B4186CE" w15:done="0"/>
  <w15:commentEx w15:paraId="66283C31" w15:done="0"/>
  <w15:commentEx w15:paraId="68247C11" w15:done="0"/>
  <w15:commentEx w15:paraId="1331C05C" w15:done="0"/>
  <w15:commentEx w15:paraId="181890ED" w15:done="0"/>
  <w15:commentEx w15:paraId="44284831" w15:done="0"/>
  <w15:commentEx w15:paraId="10C6B45B" w15:done="0"/>
  <w15:commentEx w15:paraId="195380E6" w15:done="0"/>
  <w15:commentEx w15:paraId="55CC8A7F" w15:done="0"/>
  <w15:commentEx w15:paraId="2A37806A" w15:done="0"/>
  <w15:commentEx w15:paraId="3D3DBE6C" w15:done="0"/>
  <w15:commentEx w15:paraId="14419878" w15:done="0"/>
  <w15:commentEx w15:paraId="1FDF7B30" w15:done="0"/>
  <w15:commentEx w15:paraId="2B946ED8" w15:done="0"/>
  <w15:commentEx w15:paraId="2D67F29D" w15:done="0"/>
  <w15:commentEx w15:paraId="02C4EB21" w15:done="0"/>
  <w15:commentEx w15:paraId="18CA85EF" w15:done="0"/>
  <w15:commentEx w15:paraId="1F646427" w15:done="0"/>
  <w15:commentEx w15:paraId="4254B5A9" w15:done="0"/>
  <w15:commentEx w15:paraId="5758E768" w15:done="0"/>
  <w15:commentEx w15:paraId="4CBC7BC9" w15:done="0"/>
  <w15:commentEx w15:paraId="7D5E7E06" w15:done="0"/>
  <w15:commentEx w15:paraId="7A687DDD" w15:done="0"/>
  <w15:commentEx w15:paraId="52CB124A" w15:done="0"/>
  <w15:commentEx w15:paraId="175A6F70" w15:done="0"/>
  <w15:commentEx w15:paraId="3D95CCE9" w15:done="0"/>
  <w15:commentEx w15:paraId="21A523B9" w15:done="0"/>
  <w15:commentEx w15:paraId="4CB0522F" w15:done="0"/>
  <w15:commentEx w15:paraId="12E8019A" w15:done="0"/>
  <w15:commentEx w15:paraId="22B2E67D" w15:done="0"/>
  <w15:commentEx w15:paraId="421E7453" w15:done="0"/>
  <w15:commentEx w15:paraId="31828D6C" w15:done="0"/>
  <w15:commentEx w15:paraId="1316DBB2" w15:done="0"/>
  <w15:commentEx w15:paraId="27AC165C" w15:done="0"/>
  <w15:commentEx w15:paraId="19B5DAB6" w15:done="0"/>
  <w15:commentEx w15:paraId="5B4DD184" w15:done="0"/>
  <w15:commentEx w15:paraId="77097726" w15:done="0"/>
  <w15:commentEx w15:paraId="5A39E2FC" w15:done="0"/>
  <w15:commentEx w15:paraId="47B91553" w15:done="0"/>
  <w15:commentEx w15:paraId="5B43D78D" w15:done="0"/>
  <w15:commentEx w15:paraId="6F156441" w15:done="0"/>
  <w15:commentEx w15:paraId="58897AD5" w15:done="0"/>
  <w15:commentEx w15:paraId="10732A37" w15:done="0"/>
  <w15:commentEx w15:paraId="7BE2263A" w15:done="0"/>
  <w15:commentEx w15:paraId="6F91286C" w15:done="0"/>
  <w15:commentEx w15:paraId="6DE518CE" w15:done="0"/>
  <w15:commentEx w15:paraId="31E17B5A" w15:done="0"/>
  <w15:commentEx w15:paraId="31616A98" w15:done="0"/>
  <w15:commentEx w15:paraId="7B1152DE" w15:done="0"/>
  <w15:commentEx w15:paraId="7DE47078" w15:done="0"/>
  <w15:commentEx w15:paraId="3511A69F" w15:done="0"/>
  <w15:commentEx w15:paraId="5CD9FF26" w15:done="0"/>
  <w15:commentEx w15:paraId="7443A6D5" w15:done="0"/>
  <w15:commentEx w15:paraId="1877BECA" w15:done="0"/>
  <w15:commentEx w15:paraId="12CFFFB6" w15:done="0"/>
  <w15:commentEx w15:paraId="1F7CDF41" w15:done="0"/>
  <w15:commentEx w15:paraId="76D215FE" w15:done="0"/>
  <w15:commentEx w15:paraId="0F81A80D" w15:done="0"/>
  <w15:commentEx w15:paraId="0A3EC270" w15:done="0"/>
  <w15:commentEx w15:paraId="019CEFD8" w15:done="0"/>
  <w15:commentEx w15:paraId="51A428B8" w15:done="0"/>
  <w15:commentEx w15:paraId="1D72EC32" w15:done="0"/>
  <w15:commentEx w15:paraId="319EF355" w15:done="0"/>
  <w15:commentEx w15:paraId="34CCD059" w15:done="0"/>
  <w15:commentEx w15:paraId="16EA1C7F" w15:done="0"/>
  <w15:commentEx w15:paraId="469E7DCB" w15:done="0"/>
  <w15:commentEx w15:paraId="7938A7BE" w15:done="0"/>
  <w15:commentEx w15:paraId="78C5E7D4" w15:done="0"/>
  <w15:commentEx w15:paraId="733DF887" w15:done="0"/>
  <w15:commentEx w15:paraId="61869559" w15:done="0"/>
  <w15:commentEx w15:paraId="4757FA03" w15:done="0"/>
  <w15:commentEx w15:paraId="72E61260" w15:done="0"/>
  <w15:commentEx w15:paraId="24067E25" w15:done="0"/>
  <w15:commentEx w15:paraId="21C99E4B" w15:done="0"/>
  <w15:commentEx w15:paraId="07C42996" w15:done="0"/>
  <w15:commentEx w15:paraId="1B94E4AE" w15:done="0"/>
  <w15:commentEx w15:paraId="301C1A0D" w15:done="0"/>
  <w15:commentEx w15:paraId="5A639C2A" w15:done="0"/>
  <w15:commentEx w15:paraId="15F4C7F7" w15:done="0"/>
  <w15:commentEx w15:paraId="7E1F11E1" w15:done="0"/>
  <w15:commentEx w15:paraId="6BE938F8" w15:done="0"/>
  <w15:commentEx w15:paraId="02A74C57" w15:done="0"/>
  <w15:commentEx w15:paraId="1F78A985" w15:done="0"/>
  <w15:commentEx w15:paraId="5E0A9753" w15:done="0"/>
  <w15:commentEx w15:paraId="58BB39E7" w15:done="0"/>
  <w15:commentEx w15:paraId="7D8FC378" w15:done="0"/>
  <w15:commentEx w15:paraId="233F8464" w15:done="0"/>
  <w15:commentEx w15:paraId="618E16FC" w15:done="0"/>
  <w15:commentEx w15:paraId="59EEEEAF" w15:done="0"/>
  <w15:commentEx w15:paraId="7AE46642" w15:done="0"/>
  <w15:commentEx w15:paraId="67EA62CC" w15:done="0"/>
  <w15:commentEx w15:paraId="6D9C71F1" w15:done="0"/>
  <w15:commentEx w15:paraId="4B1FC752" w15:done="0"/>
  <w15:commentEx w15:paraId="5765EFB6" w15:done="0"/>
  <w15:commentEx w15:paraId="2F073162" w15:done="0"/>
  <w15:commentEx w15:paraId="727E5218" w15:done="0"/>
  <w15:commentEx w15:paraId="4D0172B7" w15:done="0"/>
  <w15:commentEx w15:paraId="558AAB36" w15:done="0"/>
  <w15:commentEx w15:paraId="5377D900" w15:done="0"/>
  <w15:commentEx w15:paraId="523DE17C" w15:done="0"/>
  <w15:commentEx w15:paraId="2517F4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A66DCC" w14:textId="77777777" w:rsidR="00905241" w:rsidRDefault="00905241">
      <w:pPr>
        <w:spacing w:after="0"/>
      </w:pPr>
      <w:r>
        <w:separator/>
      </w:r>
    </w:p>
  </w:endnote>
  <w:endnote w:type="continuationSeparator" w:id="0">
    <w:p w14:paraId="3DD23ADF" w14:textId="77777777" w:rsidR="00905241" w:rsidRDefault="009052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8A1DF8" w14:textId="77777777" w:rsidR="00905241" w:rsidRDefault="00905241">
      <w:pPr>
        <w:spacing w:after="0"/>
      </w:pPr>
      <w:r>
        <w:separator/>
      </w:r>
    </w:p>
  </w:footnote>
  <w:footnote w:type="continuationSeparator" w:id="0">
    <w:p w14:paraId="2C2E986B" w14:textId="77777777" w:rsidR="00905241" w:rsidRDefault="0090524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383879" w:rsidRDefault="0038387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83879" w:rsidRDefault="0038387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383879" w:rsidRDefault="0038387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5C79">
      <w:rPr>
        <w:rStyle w:val="Nmerodepgina"/>
        <w:noProof/>
      </w:rPr>
      <w:t>55</w:t>
    </w:r>
    <w:r>
      <w:rPr>
        <w:rStyle w:val="Nmerodepgina"/>
      </w:rPr>
      <w:fldChar w:fldCharType="end"/>
    </w:r>
  </w:p>
  <w:p w14:paraId="5F223E2B" w14:textId="68CA6454" w:rsidR="00383879" w:rsidRPr="00F16D37" w:rsidRDefault="00383879" w:rsidP="0004489C">
    <w:pPr>
      <w:pStyle w:val="Encabezado"/>
      <w:ind w:right="360"/>
      <w:rPr>
        <w:sz w:val="20"/>
        <w:szCs w:val="20"/>
      </w:rPr>
    </w:pPr>
    <w:r w:rsidRPr="00C0419C">
      <w:rPr>
        <w:rFonts w:ascii="Times" w:hAnsi="Times"/>
        <w:sz w:val="20"/>
        <w:szCs w:val="20"/>
        <w:highlight w:val="yellow"/>
        <w:lang w:val="es-CO"/>
      </w:rPr>
      <w:t>[GUION_MA_04_</w:t>
    </w:r>
    <w:r>
      <w:rPr>
        <w:rFonts w:ascii="Times" w:hAnsi="Times"/>
        <w:sz w:val="20"/>
        <w:szCs w:val="20"/>
        <w:highlight w:val="yellow"/>
        <w:lang w:val="es-CO"/>
      </w:rPr>
      <w:t>02</w:t>
    </w:r>
    <w:r w:rsidRPr="00C0419C">
      <w:rPr>
        <w:rFonts w:ascii="Times" w:hAnsi="Times"/>
        <w:sz w:val="20"/>
        <w:szCs w:val="20"/>
        <w:highlight w:val="yellow"/>
        <w:lang w:val="es-CO"/>
      </w:rPr>
      <w:t>_CO]</w:t>
    </w:r>
    <w:r w:rsidRPr="00C0419C">
      <w:rPr>
        <w:rFonts w:ascii="Times" w:hAnsi="Times"/>
        <w:sz w:val="20"/>
        <w:szCs w:val="20"/>
        <w:lang w:val="es-CO"/>
      </w:rPr>
      <w:t xml:space="preserve"> Guion 0</w:t>
    </w:r>
    <w:r>
      <w:rPr>
        <w:rFonts w:ascii="Times" w:hAnsi="Times"/>
        <w:sz w:val="20"/>
        <w:szCs w:val="20"/>
        <w:lang w:val="es-CO"/>
      </w:rPr>
      <w:t>2</w:t>
    </w:r>
    <w:r w:rsidRPr="00C0419C">
      <w:rPr>
        <w:rFonts w:ascii="Times" w:hAnsi="Times"/>
        <w:sz w:val="20"/>
        <w:szCs w:val="20"/>
        <w:lang w:val="es-CO"/>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011F7"/>
    <w:multiLevelType w:val="hybridMultilevel"/>
    <w:tmpl w:val="B2D408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0C7984"/>
    <w:multiLevelType w:val="multilevel"/>
    <w:tmpl w:val="26C49320"/>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2">
    <w:nsid w:val="321351A0"/>
    <w:multiLevelType w:val="multilevel"/>
    <w:tmpl w:val="39FAB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25B1765"/>
    <w:multiLevelType w:val="multilevel"/>
    <w:tmpl w:val="4DA656D2"/>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4">
    <w:nsid w:val="330C085C"/>
    <w:multiLevelType w:val="multilevel"/>
    <w:tmpl w:val="C1C66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8A1EB3"/>
    <w:multiLevelType w:val="hybridMultilevel"/>
    <w:tmpl w:val="33605A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7197306"/>
    <w:multiLevelType w:val="hybridMultilevel"/>
    <w:tmpl w:val="8844221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54D242B6"/>
    <w:multiLevelType w:val="multilevel"/>
    <w:tmpl w:val="D4F4236C"/>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A6148B"/>
    <w:multiLevelType w:val="hybridMultilevel"/>
    <w:tmpl w:val="B71655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6133DE5"/>
    <w:multiLevelType w:val="hybridMultilevel"/>
    <w:tmpl w:val="7FBCAF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65222BA"/>
    <w:multiLevelType w:val="multilevel"/>
    <w:tmpl w:val="0202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9"/>
  </w:num>
  <w:num w:numId="4">
    <w:abstractNumId w:val="0"/>
  </w:num>
  <w:num w:numId="5">
    <w:abstractNumId w:val="8"/>
  </w:num>
  <w:num w:numId="6">
    <w:abstractNumId w:val="5"/>
  </w:num>
  <w:num w:numId="7">
    <w:abstractNumId w:val="6"/>
  </w:num>
  <w:num w:numId="8">
    <w:abstractNumId w:val="2"/>
  </w:num>
  <w:num w:numId="9">
    <w:abstractNumId w:val="4"/>
  </w:num>
  <w:num w:numId="10">
    <w:abstractNumId w:val="1"/>
  </w:num>
  <w:num w:numId="11">
    <w:abstractNumId w:val="3"/>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a Montejo Rozo">
    <w15:presenceInfo w15:providerId="None" w15:userId="Johana Montejo Rozo"/>
  </w15:person>
  <w15:person w15:author="lizzie patricia zambrano llamas">
    <w15:presenceInfo w15:providerId="Windows Live" w15:userId="02dfb86449c2e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3B"/>
    <w:rsid w:val="000024C6"/>
    <w:rsid w:val="00003A91"/>
    <w:rsid w:val="000040E5"/>
    <w:rsid w:val="000045EE"/>
    <w:rsid w:val="000063E9"/>
    <w:rsid w:val="000064E2"/>
    <w:rsid w:val="00007D74"/>
    <w:rsid w:val="00012056"/>
    <w:rsid w:val="00014E1F"/>
    <w:rsid w:val="000161C8"/>
    <w:rsid w:val="00016723"/>
    <w:rsid w:val="0001690B"/>
    <w:rsid w:val="000170D6"/>
    <w:rsid w:val="000177F1"/>
    <w:rsid w:val="00017ADB"/>
    <w:rsid w:val="000200C8"/>
    <w:rsid w:val="00020B58"/>
    <w:rsid w:val="00023229"/>
    <w:rsid w:val="00026C70"/>
    <w:rsid w:val="000277F7"/>
    <w:rsid w:val="000278CC"/>
    <w:rsid w:val="0003090A"/>
    <w:rsid w:val="00030E2D"/>
    <w:rsid w:val="00033394"/>
    <w:rsid w:val="00033A3A"/>
    <w:rsid w:val="000352E5"/>
    <w:rsid w:val="0003581C"/>
    <w:rsid w:val="00035DDC"/>
    <w:rsid w:val="00036F85"/>
    <w:rsid w:val="00037FDF"/>
    <w:rsid w:val="00040868"/>
    <w:rsid w:val="00040B51"/>
    <w:rsid w:val="00041FB6"/>
    <w:rsid w:val="0004273E"/>
    <w:rsid w:val="00042A94"/>
    <w:rsid w:val="0004489C"/>
    <w:rsid w:val="000452DF"/>
    <w:rsid w:val="000468AD"/>
    <w:rsid w:val="00046EB5"/>
    <w:rsid w:val="00046F41"/>
    <w:rsid w:val="00047405"/>
    <w:rsid w:val="00047627"/>
    <w:rsid w:val="00053744"/>
    <w:rsid w:val="00054A93"/>
    <w:rsid w:val="000552BE"/>
    <w:rsid w:val="00055756"/>
    <w:rsid w:val="00056053"/>
    <w:rsid w:val="0005679F"/>
    <w:rsid w:val="00056BFD"/>
    <w:rsid w:val="00056FCF"/>
    <w:rsid w:val="000573A2"/>
    <w:rsid w:val="00057679"/>
    <w:rsid w:val="00060345"/>
    <w:rsid w:val="00060FEE"/>
    <w:rsid w:val="000624AF"/>
    <w:rsid w:val="000629EA"/>
    <w:rsid w:val="00063358"/>
    <w:rsid w:val="00064F7F"/>
    <w:rsid w:val="00067D97"/>
    <w:rsid w:val="000716B5"/>
    <w:rsid w:val="00071D9D"/>
    <w:rsid w:val="0007213F"/>
    <w:rsid w:val="00072AF1"/>
    <w:rsid w:val="00073869"/>
    <w:rsid w:val="0007415B"/>
    <w:rsid w:val="000754DF"/>
    <w:rsid w:val="0007752C"/>
    <w:rsid w:val="00077547"/>
    <w:rsid w:val="00077EE5"/>
    <w:rsid w:val="00081745"/>
    <w:rsid w:val="00081E63"/>
    <w:rsid w:val="00082CA4"/>
    <w:rsid w:val="0008475A"/>
    <w:rsid w:val="00085D52"/>
    <w:rsid w:val="00086775"/>
    <w:rsid w:val="0008711D"/>
    <w:rsid w:val="000871E0"/>
    <w:rsid w:val="000874F7"/>
    <w:rsid w:val="00090190"/>
    <w:rsid w:val="000924E5"/>
    <w:rsid w:val="0009314C"/>
    <w:rsid w:val="0009379A"/>
    <w:rsid w:val="00094AD5"/>
    <w:rsid w:val="00094ED7"/>
    <w:rsid w:val="0009585C"/>
    <w:rsid w:val="00096510"/>
    <w:rsid w:val="00096B60"/>
    <w:rsid w:val="00096BBC"/>
    <w:rsid w:val="00097ACE"/>
    <w:rsid w:val="00097B62"/>
    <w:rsid w:val="00097F50"/>
    <w:rsid w:val="000A0624"/>
    <w:rsid w:val="000A070F"/>
    <w:rsid w:val="000A089B"/>
    <w:rsid w:val="000A0AC6"/>
    <w:rsid w:val="000A3959"/>
    <w:rsid w:val="000A3DA9"/>
    <w:rsid w:val="000A3DE8"/>
    <w:rsid w:val="000A4D90"/>
    <w:rsid w:val="000A583F"/>
    <w:rsid w:val="000A6AF5"/>
    <w:rsid w:val="000A7E1A"/>
    <w:rsid w:val="000B2DD2"/>
    <w:rsid w:val="000B5A8D"/>
    <w:rsid w:val="000C0B3F"/>
    <w:rsid w:val="000C17D6"/>
    <w:rsid w:val="000C2389"/>
    <w:rsid w:val="000C3232"/>
    <w:rsid w:val="000C34E3"/>
    <w:rsid w:val="000C43B2"/>
    <w:rsid w:val="000C4BAB"/>
    <w:rsid w:val="000C602F"/>
    <w:rsid w:val="000C7251"/>
    <w:rsid w:val="000D0415"/>
    <w:rsid w:val="000D0E70"/>
    <w:rsid w:val="000D22B7"/>
    <w:rsid w:val="000D25BA"/>
    <w:rsid w:val="000D3304"/>
    <w:rsid w:val="000D369D"/>
    <w:rsid w:val="000D3AAA"/>
    <w:rsid w:val="000D76CE"/>
    <w:rsid w:val="000D7754"/>
    <w:rsid w:val="000E0014"/>
    <w:rsid w:val="000E047A"/>
    <w:rsid w:val="000E0717"/>
    <w:rsid w:val="000E1629"/>
    <w:rsid w:val="000E1E66"/>
    <w:rsid w:val="000E237B"/>
    <w:rsid w:val="000E272F"/>
    <w:rsid w:val="000E296E"/>
    <w:rsid w:val="000E2C38"/>
    <w:rsid w:val="000E50F5"/>
    <w:rsid w:val="000E512B"/>
    <w:rsid w:val="000E56BF"/>
    <w:rsid w:val="000E58FC"/>
    <w:rsid w:val="000E6D3E"/>
    <w:rsid w:val="000E7362"/>
    <w:rsid w:val="000F0C7A"/>
    <w:rsid w:val="000F3118"/>
    <w:rsid w:val="000F345F"/>
    <w:rsid w:val="000F3C81"/>
    <w:rsid w:val="000F7B46"/>
    <w:rsid w:val="001018BE"/>
    <w:rsid w:val="00101D89"/>
    <w:rsid w:val="00105941"/>
    <w:rsid w:val="001102A7"/>
    <w:rsid w:val="0011245D"/>
    <w:rsid w:val="00112EDC"/>
    <w:rsid w:val="00113D09"/>
    <w:rsid w:val="001144D5"/>
    <w:rsid w:val="001148E1"/>
    <w:rsid w:val="00114F88"/>
    <w:rsid w:val="00116DD8"/>
    <w:rsid w:val="00121317"/>
    <w:rsid w:val="001216F6"/>
    <w:rsid w:val="0012388E"/>
    <w:rsid w:val="001239A8"/>
    <w:rsid w:val="001246F9"/>
    <w:rsid w:val="00127806"/>
    <w:rsid w:val="00127D83"/>
    <w:rsid w:val="001300C4"/>
    <w:rsid w:val="00130EBC"/>
    <w:rsid w:val="001316BE"/>
    <w:rsid w:val="00132CD9"/>
    <w:rsid w:val="0013385F"/>
    <w:rsid w:val="00134A9E"/>
    <w:rsid w:val="001354F3"/>
    <w:rsid w:val="00135E31"/>
    <w:rsid w:val="00140B08"/>
    <w:rsid w:val="00140D65"/>
    <w:rsid w:val="00141D44"/>
    <w:rsid w:val="00141D6A"/>
    <w:rsid w:val="00141E60"/>
    <w:rsid w:val="00142AF6"/>
    <w:rsid w:val="00143393"/>
    <w:rsid w:val="001435BE"/>
    <w:rsid w:val="00143A1D"/>
    <w:rsid w:val="001463B4"/>
    <w:rsid w:val="00147210"/>
    <w:rsid w:val="00147D40"/>
    <w:rsid w:val="00147FF4"/>
    <w:rsid w:val="00150A19"/>
    <w:rsid w:val="00152DB8"/>
    <w:rsid w:val="001535A0"/>
    <w:rsid w:val="00155DDA"/>
    <w:rsid w:val="001561C2"/>
    <w:rsid w:val="0015733D"/>
    <w:rsid w:val="00157CD6"/>
    <w:rsid w:val="00161D0A"/>
    <w:rsid w:val="00163E0E"/>
    <w:rsid w:val="00164B1E"/>
    <w:rsid w:val="00164C58"/>
    <w:rsid w:val="00164F8D"/>
    <w:rsid w:val="00165185"/>
    <w:rsid w:val="00166C74"/>
    <w:rsid w:val="00171970"/>
    <w:rsid w:val="001738BE"/>
    <w:rsid w:val="001746B5"/>
    <w:rsid w:val="0017526D"/>
    <w:rsid w:val="00175AA8"/>
    <w:rsid w:val="00176E63"/>
    <w:rsid w:val="00177A1F"/>
    <w:rsid w:val="001808AC"/>
    <w:rsid w:val="00181FB3"/>
    <w:rsid w:val="00182B75"/>
    <w:rsid w:val="00183EBC"/>
    <w:rsid w:val="0018426E"/>
    <w:rsid w:val="001877D5"/>
    <w:rsid w:val="0018784F"/>
    <w:rsid w:val="0019220B"/>
    <w:rsid w:val="001933DD"/>
    <w:rsid w:val="00193B1C"/>
    <w:rsid w:val="00193FB4"/>
    <w:rsid w:val="0019469F"/>
    <w:rsid w:val="001954E8"/>
    <w:rsid w:val="001959D2"/>
    <w:rsid w:val="00195E54"/>
    <w:rsid w:val="001A2B3A"/>
    <w:rsid w:val="001A3DA0"/>
    <w:rsid w:val="001A42BD"/>
    <w:rsid w:val="001A4664"/>
    <w:rsid w:val="001A5089"/>
    <w:rsid w:val="001A5E30"/>
    <w:rsid w:val="001A6F0E"/>
    <w:rsid w:val="001B0091"/>
    <w:rsid w:val="001B0B4E"/>
    <w:rsid w:val="001B1F44"/>
    <w:rsid w:val="001B37F8"/>
    <w:rsid w:val="001B3DAF"/>
    <w:rsid w:val="001B4371"/>
    <w:rsid w:val="001B56C9"/>
    <w:rsid w:val="001B6D22"/>
    <w:rsid w:val="001C161B"/>
    <w:rsid w:val="001C283F"/>
    <w:rsid w:val="001C4AC2"/>
    <w:rsid w:val="001C6229"/>
    <w:rsid w:val="001D0381"/>
    <w:rsid w:val="001D18EC"/>
    <w:rsid w:val="001D2F8A"/>
    <w:rsid w:val="001D3650"/>
    <w:rsid w:val="001D42D1"/>
    <w:rsid w:val="001D49CD"/>
    <w:rsid w:val="001D4CFB"/>
    <w:rsid w:val="001D54D1"/>
    <w:rsid w:val="001D6E31"/>
    <w:rsid w:val="001D711A"/>
    <w:rsid w:val="001E0F8A"/>
    <w:rsid w:val="001E392D"/>
    <w:rsid w:val="001E733E"/>
    <w:rsid w:val="001F16AE"/>
    <w:rsid w:val="001F1D8F"/>
    <w:rsid w:val="001F26C5"/>
    <w:rsid w:val="001F2873"/>
    <w:rsid w:val="001F391D"/>
    <w:rsid w:val="002022A7"/>
    <w:rsid w:val="00202307"/>
    <w:rsid w:val="0020298F"/>
    <w:rsid w:val="0020303A"/>
    <w:rsid w:val="0020599A"/>
    <w:rsid w:val="00205CFD"/>
    <w:rsid w:val="0020727B"/>
    <w:rsid w:val="0021072A"/>
    <w:rsid w:val="00210963"/>
    <w:rsid w:val="00211554"/>
    <w:rsid w:val="00212435"/>
    <w:rsid w:val="00212459"/>
    <w:rsid w:val="00213867"/>
    <w:rsid w:val="00214006"/>
    <w:rsid w:val="00214515"/>
    <w:rsid w:val="00215DFF"/>
    <w:rsid w:val="002209FB"/>
    <w:rsid w:val="00222EE7"/>
    <w:rsid w:val="00223F7E"/>
    <w:rsid w:val="0022483A"/>
    <w:rsid w:val="002249D9"/>
    <w:rsid w:val="00224A83"/>
    <w:rsid w:val="0023016E"/>
    <w:rsid w:val="00230B4F"/>
    <w:rsid w:val="00232291"/>
    <w:rsid w:val="00232614"/>
    <w:rsid w:val="0023765B"/>
    <w:rsid w:val="002406F9"/>
    <w:rsid w:val="00242A97"/>
    <w:rsid w:val="00242E46"/>
    <w:rsid w:val="00243875"/>
    <w:rsid w:val="00243975"/>
    <w:rsid w:val="00244336"/>
    <w:rsid w:val="00245F05"/>
    <w:rsid w:val="00251196"/>
    <w:rsid w:val="002514C9"/>
    <w:rsid w:val="00251FCC"/>
    <w:rsid w:val="00252A72"/>
    <w:rsid w:val="00254C77"/>
    <w:rsid w:val="00257DDB"/>
    <w:rsid w:val="002610B0"/>
    <w:rsid w:val="00261D5C"/>
    <w:rsid w:val="00262C09"/>
    <w:rsid w:val="00263225"/>
    <w:rsid w:val="002632B2"/>
    <w:rsid w:val="00264B58"/>
    <w:rsid w:val="0027175D"/>
    <w:rsid w:val="00272066"/>
    <w:rsid w:val="00273007"/>
    <w:rsid w:val="00276C9D"/>
    <w:rsid w:val="0028043F"/>
    <w:rsid w:val="002830F8"/>
    <w:rsid w:val="00283274"/>
    <w:rsid w:val="002856C9"/>
    <w:rsid w:val="00285778"/>
    <w:rsid w:val="00285811"/>
    <w:rsid w:val="00285936"/>
    <w:rsid w:val="00287F24"/>
    <w:rsid w:val="00293B1B"/>
    <w:rsid w:val="002973CB"/>
    <w:rsid w:val="002A07B3"/>
    <w:rsid w:val="002A0B92"/>
    <w:rsid w:val="002A0CDC"/>
    <w:rsid w:val="002A13C9"/>
    <w:rsid w:val="002A1E54"/>
    <w:rsid w:val="002A239D"/>
    <w:rsid w:val="002A239E"/>
    <w:rsid w:val="002A6B17"/>
    <w:rsid w:val="002A768B"/>
    <w:rsid w:val="002A7869"/>
    <w:rsid w:val="002B0F59"/>
    <w:rsid w:val="002B253B"/>
    <w:rsid w:val="002B2C1D"/>
    <w:rsid w:val="002B5B96"/>
    <w:rsid w:val="002C0069"/>
    <w:rsid w:val="002C194D"/>
    <w:rsid w:val="002C2770"/>
    <w:rsid w:val="002C5ADE"/>
    <w:rsid w:val="002C5ED4"/>
    <w:rsid w:val="002C7D17"/>
    <w:rsid w:val="002D1656"/>
    <w:rsid w:val="002D2B46"/>
    <w:rsid w:val="002D2FE7"/>
    <w:rsid w:val="002D7287"/>
    <w:rsid w:val="002E0A3A"/>
    <w:rsid w:val="002E2A0F"/>
    <w:rsid w:val="002E34D4"/>
    <w:rsid w:val="002E3A0E"/>
    <w:rsid w:val="002E68ED"/>
    <w:rsid w:val="002E7393"/>
    <w:rsid w:val="002F3FB5"/>
    <w:rsid w:val="002F5A08"/>
    <w:rsid w:val="002F6FC3"/>
    <w:rsid w:val="002F764A"/>
    <w:rsid w:val="00301092"/>
    <w:rsid w:val="0030171A"/>
    <w:rsid w:val="003030CE"/>
    <w:rsid w:val="00304A7D"/>
    <w:rsid w:val="00304F3E"/>
    <w:rsid w:val="00305F48"/>
    <w:rsid w:val="0030709A"/>
    <w:rsid w:val="00312A3B"/>
    <w:rsid w:val="00312F78"/>
    <w:rsid w:val="003139FA"/>
    <w:rsid w:val="00314BE7"/>
    <w:rsid w:val="003150E5"/>
    <w:rsid w:val="0031558C"/>
    <w:rsid w:val="00315EB6"/>
    <w:rsid w:val="00317F68"/>
    <w:rsid w:val="003214B4"/>
    <w:rsid w:val="0032206E"/>
    <w:rsid w:val="0032234E"/>
    <w:rsid w:val="00322D61"/>
    <w:rsid w:val="00323B2C"/>
    <w:rsid w:val="00324AE8"/>
    <w:rsid w:val="00324E6A"/>
    <w:rsid w:val="00325653"/>
    <w:rsid w:val="00326FC9"/>
    <w:rsid w:val="00327258"/>
    <w:rsid w:val="00327549"/>
    <w:rsid w:val="00327B31"/>
    <w:rsid w:val="0033015E"/>
    <w:rsid w:val="003314DF"/>
    <w:rsid w:val="00331E66"/>
    <w:rsid w:val="00332709"/>
    <w:rsid w:val="0033273C"/>
    <w:rsid w:val="0033286C"/>
    <w:rsid w:val="00332D88"/>
    <w:rsid w:val="00333D4F"/>
    <w:rsid w:val="0033735C"/>
    <w:rsid w:val="00337383"/>
    <w:rsid w:val="0033743D"/>
    <w:rsid w:val="00340782"/>
    <w:rsid w:val="00343D72"/>
    <w:rsid w:val="00346106"/>
    <w:rsid w:val="00346730"/>
    <w:rsid w:val="00346A34"/>
    <w:rsid w:val="00347250"/>
    <w:rsid w:val="00347BA5"/>
    <w:rsid w:val="00350933"/>
    <w:rsid w:val="00350AB9"/>
    <w:rsid w:val="003521B0"/>
    <w:rsid w:val="003524CB"/>
    <w:rsid w:val="003534B8"/>
    <w:rsid w:val="00354B6C"/>
    <w:rsid w:val="0035500B"/>
    <w:rsid w:val="003556F1"/>
    <w:rsid w:val="00355F92"/>
    <w:rsid w:val="00356434"/>
    <w:rsid w:val="003608FB"/>
    <w:rsid w:val="00361393"/>
    <w:rsid w:val="00361E53"/>
    <w:rsid w:val="00362BCE"/>
    <w:rsid w:val="0036393A"/>
    <w:rsid w:val="00363B81"/>
    <w:rsid w:val="00364DD9"/>
    <w:rsid w:val="003650EC"/>
    <w:rsid w:val="00365A47"/>
    <w:rsid w:val="00365DD5"/>
    <w:rsid w:val="00365F4D"/>
    <w:rsid w:val="0036644C"/>
    <w:rsid w:val="00367A45"/>
    <w:rsid w:val="00374427"/>
    <w:rsid w:val="00375188"/>
    <w:rsid w:val="00376179"/>
    <w:rsid w:val="00376B66"/>
    <w:rsid w:val="003812EB"/>
    <w:rsid w:val="003830C0"/>
    <w:rsid w:val="0038315B"/>
    <w:rsid w:val="003837AA"/>
    <w:rsid w:val="00383879"/>
    <w:rsid w:val="0038456F"/>
    <w:rsid w:val="00385C30"/>
    <w:rsid w:val="00385E3E"/>
    <w:rsid w:val="0038600E"/>
    <w:rsid w:val="00386F1D"/>
    <w:rsid w:val="00390BDB"/>
    <w:rsid w:val="00392626"/>
    <w:rsid w:val="003926E6"/>
    <w:rsid w:val="0039311E"/>
    <w:rsid w:val="00393C7B"/>
    <w:rsid w:val="00394AE7"/>
    <w:rsid w:val="00395F9D"/>
    <w:rsid w:val="00396201"/>
    <w:rsid w:val="00396E33"/>
    <w:rsid w:val="003A0493"/>
    <w:rsid w:val="003A29E8"/>
    <w:rsid w:val="003A2A39"/>
    <w:rsid w:val="003A2AD5"/>
    <w:rsid w:val="003A31A0"/>
    <w:rsid w:val="003A3208"/>
    <w:rsid w:val="003A5FBA"/>
    <w:rsid w:val="003A63E0"/>
    <w:rsid w:val="003A6BA6"/>
    <w:rsid w:val="003A784A"/>
    <w:rsid w:val="003B0113"/>
    <w:rsid w:val="003B0407"/>
    <w:rsid w:val="003B1992"/>
    <w:rsid w:val="003B2140"/>
    <w:rsid w:val="003B33D8"/>
    <w:rsid w:val="003B56BA"/>
    <w:rsid w:val="003B6E27"/>
    <w:rsid w:val="003B74A0"/>
    <w:rsid w:val="003B7E4E"/>
    <w:rsid w:val="003B7E6A"/>
    <w:rsid w:val="003B7F27"/>
    <w:rsid w:val="003C0290"/>
    <w:rsid w:val="003C20B8"/>
    <w:rsid w:val="003C2446"/>
    <w:rsid w:val="003C2B9F"/>
    <w:rsid w:val="003C2D6D"/>
    <w:rsid w:val="003C306F"/>
    <w:rsid w:val="003C50CE"/>
    <w:rsid w:val="003C5B4A"/>
    <w:rsid w:val="003C6ADD"/>
    <w:rsid w:val="003C6C1F"/>
    <w:rsid w:val="003C7311"/>
    <w:rsid w:val="003D099A"/>
    <w:rsid w:val="003D0B91"/>
    <w:rsid w:val="003D2043"/>
    <w:rsid w:val="003D2299"/>
    <w:rsid w:val="003D282F"/>
    <w:rsid w:val="003D28D9"/>
    <w:rsid w:val="003D2967"/>
    <w:rsid w:val="003D362C"/>
    <w:rsid w:val="003D48FB"/>
    <w:rsid w:val="003E024E"/>
    <w:rsid w:val="003E036B"/>
    <w:rsid w:val="003E1651"/>
    <w:rsid w:val="003E1BE1"/>
    <w:rsid w:val="003E3627"/>
    <w:rsid w:val="003E39CA"/>
    <w:rsid w:val="003E67DD"/>
    <w:rsid w:val="003E753D"/>
    <w:rsid w:val="003F0FDC"/>
    <w:rsid w:val="003F10A6"/>
    <w:rsid w:val="003F1B3A"/>
    <w:rsid w:val="003F1E11"/>
    <w:rsid w:val="003F2984"/>
    <w:rsid w:val="003F2F74"/>
    <w:rsid w:val="003F38E1"/>
    <w:rsid w:val="003F3911"/>
    <w:rsid w:val="003F3EE5"/>
    <w:rsid w:val="003F42C3"/>
    <w:rsid w:val="003F4729"/>
    <w:rsid w:val="003F4FA7"/>
    <w:rsid w:val="003F6470"/>
    <w:rsid w:val="003F6E14"/>
    <w:rsid w:val="003F7179"/>
    <w:rsid w:val="0040040D"/>
    <w:rsid w:val="00404CF7"/>
    <w:rsid w:val="00406559"/>
    <w:rsid w:val="00407C56"/>
    <w:rsid w:val="004116C4"/>
    <w:rsid w:val="00412C0C"/>
    <w:rsid w:val="004132D7"/>
    <w:rsid w:val="004142EE"/>
    <w:rsid w:val="00416B09"/>
    <w:rsid w:val="00421325"/>
    <w:rsid w:val="00421912"/>
    <w:rsid w:val="0042512A"/>
    <w:rsid w:val="00425943"/>
    <w:rsid w:val="004262CC"/>
    <w:rsid w:val="004274ED"/>
    <w:rsid w:val="004274FA"/>
    <w:rsid w:val="00430CB9"/>
    <w:rsid w:val="00431E2F"/>
    <w:rsid w:val="00431F57"/>
    <w:rsid w:val="004345B5"/>
    <w:rsid w:val="004357DB"/>
    <w:rsid w:val="004366F8"/>
    <w:rsid w:val="00436E0A"/>
    <w:rsid w:val="00437F9A"/>
    <w:rsid w:val="00440AF7"/>
    <w:rsid w:val="00441897"/>
    <w:rsid w:val="00442289"/>
    <w:rsid w:val="00442586"/>
    <w:rsid w:val="0044314A"/>
    <w:rsid w:val="004434F2"/>
    <w:rsid w:val="00444FA3"/>
    <w:rsid w:val="004461D9"/>
    <w:rsid w:val="00446FBC"/>
    <w:rsid w:val="00450042"/>
    <w:rsid w:val="004506D7"/>
    <w:rsid w:val="004512BB"/>
    <w:rsid w:val="00451A04"/>
    <w:rsid w:val="00451FE2"/>
    <w:rsid w:val="00453D0F"/>
    <w:rsid w:val="00453DA5"/>
    <w:rsid w:val="004540CA"/>
    <w:rsid w:val="004540ED"/>
    <w:rsid w:val="00455E58"/>
    <w:rsid w:val="00456E70"/>
    <w:rsid w:val="00460D4D"/>
    <w:rsid w:val="004613D2"/>
    <w:rsid w:val="00461522"/>
    <w:rsid w:val="0046182F"/>
    <w:rsid w:val="00461BC5"/>
    <w:rsid w:val="0046708B"/>
    <w:rsid w:val="0047070E"/>
    <w:rsid w:val="004714FF"/>
    <w:rsid w:val="00471527"/>
    <w:rsid w:val="00472006"/>
    <w:rsid w:val="004725E5"/>
    <w:rsid w:val="00474765"/>
    <w:rsid w:val="004756AC"/>
    <w:rsid w:val="0047645C"/>
    <w:rsid w:val="0047669A"/>
    <w:rsid w:val="00476772"/>
    <w:rsid w:val="004802CB"/>
    <w:rsid w:val="0048119B"/>
    <w:rsid w:val="004819BA"/>
    <w:rsid w:val="00482535"/>
    <w:rsid w:val="00484A58"/>
    <w:rsid w:val="00485CBF"/>
    <w:rsid w:val="0048783D"/>
    <w:rsid w:val="004905D5"/>
    <w:rsid w:val="0049166D"/>
    <w:rsid w:val="00491E50"/>
    <w:rsid w:val="0049247A"/>
    <w:rsid w:val="00492726"/>
    <w:rsid w:val="00493A29"/>
    <w:rsid w:val="00493EBC"/>
    <w:rsid w:val="0049465B"/>
    <w:rsid w:val="00494824"/>
    <w:rsid w:val="00497E4A"/>
    <w:rsid w:val="004A3952"/>
    <w:rsid w:val="004A4334"/>
    <w:rsid w:val="004A5BDB"/>
    <w:rsid w:val="004A6044"/>
    <w:rsid w:val="004A6E6E"/>
    <w:rsid w:val="004B06D4"/>
    <w:rsid w:val="004B0798"/>
    <w:rsid w:val="004B21D1"/>
    <w:rsid w:val="004B3939"/>
    <w:rsid w:val="004B47F2"/>
    <w:rsid w:val="004B6B94"/>
    <w:rsid w:val="004B7318"/>
    <w:rsid w:val="004B7F8D"/>
    <w:rsid w:val="004C1AC6"/>
    <w:rsid w:val="004C2218"/>
    <w:rsid w:val="004C2881"/>
    <w:rsid w:val="004C46B1"/>
    <w:rsid w:val="004C4869"/>
    <w:rsid w:val="004C5F5E"/>
    <w:rsid w:val="004C7682"/>
    <w:rsid w:val="004C7D0C"/>
    <w:rsid w:val="004D080B"/>
    <w:rsid w:val="004D2713"/>
    <w:rsid w:val="004D3002"/>
    <w:rsid w:val="004D510D"/>
    <w:rsid w:val="004D65E8"/>
    <w:rsid w:val="004D7AC2"/>
    <w:rsid w:val="004D7C1C"/>
    <w:rsid w:val="004E0C44"/>
    <w:rsid w:val="004E1017"/>
    <w:rsid w:val="004E2E59"/>
    <w:rsid w:val="004E3034"/>
    <w:rsid w:val="004E3A60"/>
    <w:rsid w:val="004E3E02"/>
    <w:rsid w:val="004E435A"/>
    <w:rsid w:val="004E50F2"/>
    <w:rsid w:val="004E55A0"/>
    <w:rsid w:val="004E5849"/>
    <w:rsid w:val="004E5E51"/>
    <w:rsid w:val="004E742B"/>
    <w:rsid w:val="004F06FC"/>
    <w:rsid w:val="004F255D"/>
    <w:rsid w:val="004F341B"/>
    <w:rsid w:val="004F3F3F"/>
    <w:rsid w:val="004F504E"/>
    <w:rsid w:val="004F57D6"/>
    <w:rsid w:val="004F6AE7"/>
    <w:rsid w:val="004F6D4B"/>
    <w:rsid w:val="005001D9"/>
    <w:rsid w:val="00500DCC"/>
    <w:rsid w:val="00503061"/>
    <w:rsid w:val="00503AB4"/>
    <w:rsid w:val="00506975"/>
    <w:rsid w:val="00506A41"/>
    <w:rsid w:val="00506A9B"/>
    <w:rsid w:val="00510F89"/>
    <w:rsid w:val="005113BC"/>
    <w:rsid w:val="00511F81"/>
    <w:rsid w:val="00512FAD"/>
    <w:rsid w:val="005132E7"/>
    <w:rsid w:val="005134BA"/>
    <w:rsid w:val="005136B2"/>
    <w:rsid w:val="00513D1A"/>
    <w:rsid w:val="005141D9"/>
    <w:rsid w:val="00514861"/>
    <w:rsid w:val="00515332"/>
    <w:rsid w:val="005158CD"/>
    <w:rsid w:val="005167CF"/>
    <w:rsid w:val="00517426"/>
    <w:rsid w:val="00521FC9"/>
    <w:rsid w:val="00521FFB"/>
    <w:rsid w:val="00522E49"/>
    <w:rsid w:val="00523EF5"/>
    <w:rsid w:val="00524105"/>
    <w:rsid w:val="00524487"/>
    <w:rsid w:val="00525BD4"/>
    <w:rsid w:val="005273B3"/>
    <w:rsid w:val="005319D0"/>
    <w:rsid w:val="00531CF8"/>
    <w:rsid w:val="0053327F"/>
    <w:rsid w:val="0053396A"/>
    <w:rsid w:val="00535B9D"/>
    <w:rsid w:val="00537B05"/>
    <w:rsid w:val="005407D1"/>
    <w:rsid w:val="00541888"/>
    <w:rsid w:val="00541D80"/>
    <w:rsid w:val="00542BF6"/>
    <w:rsid w:val="00545BE9"/>
    <w:rsid w:val="00550059"/>
    <w:rsid w:val="00550CBB"/>
    <w:rsid w:val="0055129C"/>
    <w:rsid w:val="00554409"/>
    <w:rsid w:val="005556BA"/>
    <w:rsid w:val="0055598D"/>
    <w:rsid w:val="00556554"/>
    <w:rsid w:val="00556723"/>
    <w:rsid w:val="005568BA"/>
    <w:rsid w:val="00556ADD"/>
    <w:rsid w:val="00557707"/>
    <w:rsid w:val="00557DB9"/>
    <w:rsid w:val="00561243"/>
    <w:rsid w:val="00561431"/>
    <w:rsid w:val="00562656"/>
    <w:rsid w:val="0056369E"/>
    <w:rsid w:val="0056372C"/>
    <w:rsid w:val="00564275"/>
    <w:rsid w:val="0056759D"/>
    <w:rsid w:val="005700AC"/>
    <w:rsid w:val="00570E3B"/>
    <w:rsid w:val="00571964"/>
    <w:rsid w:val="00571AE9"/>
    <w:rsid w:val="00572014"/>
    <w:rsid w:val="0057217D"/>
    <w:rsid w:val="005726E4"/>
    <w:rsid w:val="00572B35"/>
    <w:rsid w:val="0057410B"/>
    <w:rsid w:val="00574493"/>
    <w:rsid w:val="00574A97"/>
    <w:rsid w:val="005754A7"/>
    <w:rsid w:val="00575D8B"/>
    <w:rsid w:val="00576218"/>
    <w:rsid w:val="00577D57"/>
    <w:rsid w:val="00580FE9"/>
    <w:rsid w:val="00581EC8"/>
    <w:rsid w:val="00584620"/>
    <w:rsid w:val="005852AD"/>
    <w:rsid w:val="00587381"/>
    <w:rsid w:val="00587753"/>
    <w:rsid w:val="005919AA"/>
    <w:rsid w:val="00592BF6"/>
    <w:rsid w:val="005931B6"/>
    <w:rsid w:val="005939BA"/>
    <w:rsid w:val="00593DFD"/>
    <w:rsid w:val="00595EB5"/>
    <w:rsid w:val="005960ED"/>
    <w:rsid w:val="005A01E0"/>
    <w:rsid w:val="005A14EA"/>
    <w:rsid w:val="005A18C0"/>
    <w:rsid w:val="005A1C1C"/>
    <w:rsid w:val="005A36AC"/>
    <w:rsid w:val="005A3B16"/>
    <w:rsid w:val="005A40CA"/>
    <w:rsid w:val="005A4C1A"/>
    <w:rsid w:val="005A5E50"/>
    <w:rsid w:val="005B3014"/>
    <w:rsid w:val="005B35C1"/>
    <w:rsid w:val="005B3B67"/>
    <w:rsid w:val="005B5A92"/>
    <w:rsid w:val="005B61F4"/>
    <w:rsid w:val="005B648B"/>
    <w:rsid w:val="005B6E01"/>
    <w:rsid w:val="005C0797"/>
    <w:rsid w:val="005C0B55"/>
    <w:rsid w:val="005C1539"/>
    <w:rsid w:val="005C2112"/>
    <w:rsid w:val="005C2681"/>
    <w:rsid w:val="005C40A1"/>
    <w:rsid w:val="005D1738"/>
    <w:rsid w:val="005D3558"/>
    <w:rsid w:val="005D3799"/>
    <w:rsid w:val="005D3C97"/>
    <w:rsid w:val="005D3FA9"/>
    <w:rsid w:val="005D4960"/>
    <w:rsid w:val="005D4BD0"/>
    <w:rsid w:val="005D5384"/>
    <w:rsid w:val="005D783D"/>
    <w:rsid w:val="005E227B"/>
    <w:rsid w:val="005E33C4"/>
    <w:rsid w:val="005E40AA"/>
    <w:rsid w:val="005E5B75"/>
    <w:rsid w:val="005E7549"/>
    <w:rsid w:val="005E7C7A"/>
    <w:rsid w:val="005E7E28"/>
    <w:rsid w:val="005E7FB3"/>
    <w:rsid w:val="005F118D"/>
    <w:rsid w:val="005F11DD"/>
    <w:rsid w:val="005F1D79"/>
    <w:rsid w:val="005F226C"/>
    <w:rsid w:val="005F3987"/>
    <w:rsid w:val="005F4DA4"/>
    <w:rsid w:val="00601256"/>
    <w:rsid w:val="0060217E"/>
    <w:rsid w:val="00604376"/>
    <w:rsid w:val="00605A4C"/>
    <w:rsid w:val="006062F3"/>
    <w:rsid w:val="00607865"/>
    <w:rsid w:val="00610EBA"/>
    <w:rsid w:val="00611F76"/>
    <w:rsid w:val="00612ABB"/>
    <w:rsid w:val="00612D36"/>
    <w:rsid w:val="006141AB"/>
    <w:rsid w:val="00614C2D"/>
    <w:rsid w:val="00616DBC"/>
    <w:rsid w:val="00617284"/>
    <w:rsid w:val="0061799C"/>
    <w:rsid w:val="00617D90"/>
    <w:rsid w:val="00620174"/>
    <w:rsid w:val="00620DB4"/>
    <w:rsid w:val="00621979"/>
    <w:rsid w:val="006226F9"/>
    <w:rsid w:val="00622ADD"/>
    <w:rsid w:val="006242A7"/>
    <w:rsid w:val="0062484A"/>
    <w:rsid w:val="00626C9A"/>
    <w:rsid w:val="006346A2"/>
    <w:rsid w:val="00634C90"/>
    <w:rsid w:val="006367F5"/>
    <w:rsid w:val="00637159"/>
    <w:rsid w:val="0064009C"/>
    <w:rsid w:val="00642768"/>
    <w:rsid w:val="00644CA5"/>
    <w:rsid w:val="00645636"/>
    <w:rsid w:val="00645669"/>
    <w:rsid w:val="006471D7"/>
    <w:rsid w:val="00647A90"/>
    <w:rsid w:val="0065038E"/>
    <w:rsid w:val="006540F3"/>
    <w:rsid w:val="00655BA3"/>
    <w:rsid w:val="006572D8"/>
    <w:rsid w:val="006603DE"/>
    <w:rsid w:val="006622D5"/>
    <w:rsid w:val="0066491C"/>
    <w:rsid w:val="00670091"/>
    <w:rsid w:val="006769B2"/>
    <w:rsid w:val="006770FD"/>
    <w:rsid w:val="0068378A"/>
    <w:rsid w:val="00687058"/>
    <w:rsid w:val="00687366"/>
    <w:rsid w:val="0068736B"/>
    <w:rsid w:val="00690A23"/>
    <w:rsid w:val="00690E2F"/>
    <w:rsid w:val="0069130B"/>
    <w:rsid w:val="006924A0"/>
    <w:rsid w:val="00692844"/>
    <w:rsid w:val="006959E5"/>
    <w:rsid w:val="00695B29"/>
    <w:rsid w:val="00696AD8"/>
    <w:rsid w:val="006A0494"/>
    <w:rsid w:val="006A0953"/>
    <w:rsid w:val="006A1381"/>
    <w:rsid w:val="006A1760"/>
    <w:rsid w:val="006A2D60"/>
    <w:rsid w:val="006A449D"/>
    <w:rsid w:val="006A493A"/>
    <w:rsid w:val="006A521A"/>
    <w:rsid w:val="006A52F4"/>
    <w:rsid w:val="006A5363"/>
    <w:rsid w:val="006A5810"/>
    <w:rsid w:val="006B0124"/>
    <w:rsid w:val="006B0FA4"/>
    <w:rsid w:val="006B22FE"/>
    <w:rsid w:val="006B2D00"/>
    <w:rsid w:val="006B429F"/>
    <w:rsid w:val="006B4CD5"/>
    <w:rsid w:val="006C075F"/>
    <w:rsid w:val="006C17DF"/>
    <w:rsid w:val="006C2A48"/>
    <w:rsid w:val="006C4628"/>
    <w:rsid w:val="006C46A1"/>
    <w:rsid w:val="006C59CB"/>
    <w:rsid w:val="006C690F"/>
    <w:rsid w:val="006C6F0A"/>
    <w:rsid w:val="006D047D"/>
    <w:rsid w:val="006D1401"/>
    <w:rsid w:val="006D24A3"/>
    <w:rsid w:val="006D3E7D"/>
    <w:rsid w:val="006D4074"/>
    <w:rsid w:val="006D4FA2"/>
    <w:rsid w:val="006D5EF7"/>
    <w:rsid w:val="006D637C"/>
    <w:rsid w:val="006E04FF"/>
    <w:rsid w:val="006E1012"/>
    <w:rsid w:val="006E3A22"/>
    <w:rsid w:val="006E3DFC"/>
    <w:rsid w:val="006E3FCB"/>
    <w:rsid w:val="006E47AA"/>
    <w:rsid w:val="006E6E31"/>
    <w:rsid w:val="006E73F7"/>
    <w:rsid w:val="006E74E6"/>
    <w:rsid w:val="006E7704"/>
    <w:rsid w:val="006F09DE"/>
    <w:rsid w:val="006F0DDF"/>
    <w:rsid w:val="006F2691"/>
    <w:rsid w:val="006F3F0A"/>
    <w:rsid w:val="006F59A7"/>
    <w:rsid w:val="006F7D3C"/>
    <w:rsid w:val="007018A7"/>
    <w:rsid w:val="0070244F"/>
    <w:rsid w:val="00702D33"/>
    <w:rsid w:val="00704D28"/>
    <w:rsid w:val="00704F47"/>
    <w:rsid w:val="00706686"/>
    <w:rsid w:val="00706A0F"/>
    <w:rsid w:val="00706AB7"/>
    <w:rsid w:val="00706FEB"/>
    <w:rsid w:val="007070AC"/>
    <w:rsid w:val="00707421"/>
    <w:rsid w:val="00707922"/>
    <w:rsid w:val="007109CF"/>
    <w:rsid w:val="0071138F"/>
    <w:rsid w:val="007114E8"/>
    <w:rsid w:val="0071324F"/>
    <w:rsid w:val="00714380"/>
    <w:rsid w:val="00716DB4"/>
    <w:rsid w:val="00723E98"/>
    <w:rsid w:val="00724705"/>
    <w:rsid w:val="00724CA8"/>
    <w:rsid w:val="00725BE7"/>
    <w:rsid w:val="00725D66"/>
    <w:rsid w:val="00726376"/>
    <w:rsid w:val="00726EC9"/>
    <w:rsid w:val="00727E7D"/>
    <w:rsid w:val="007311BE"/>
    <w:rsid w:val="007313AA"/>
    <w:rsid w:val="007324AE"/>
    <w:rsid w:val="00734ABD"/>
    <w:rsid w:val="00736490"/>
    <w:rsid w:val="007415A9"/>
    <w:rsid w:val="007418D4"/>
    <w:rsid w:val="00741C41"/>
    <w:rsid w:val="00742DFC"/>
    <w:rsid w:val="00744298"/>
    <w:rsid w:val="00744DDD"/>
    <w:rsid w:val="007454E3"/>
    <w:rsid w:val="007466A1"/>
    <w:rsid w:val="007467B4"/>
    <w:rsid w:val="00747361"/>
    <w:rsid w:val="00747E9B"/>
    <w:rsid w:val="007503D8"/>
    <w:rsid w:val="00750883"/>
    <w:rsid w:val="0075178E"/>
    <w:rsid w:val="007530AF"/>
    <w:rsid w:val="0075379D"/>
    <w:rsid w:val="00753E7B"/>
    <w:rsid w:val="007540C6"/>
    <w:rsid w:val="00754785"/>
    <w:rsid w:val="007556AE"/>
    <w:rsid w:val="007574BF"/>
    <w:rsid w:val="00757A52"/>
    <w:rsid w:val="00757E90"/>
    <w:rsid w:val="007601CC"/>
    <w:rsid w:val="00761D8F"/>
    <w:rsid w:val="007620A9"/>
    <w:rsid w:val="00765941"/>
    <w:rsid w:val="0077084B"/>
    <w:rsid w:val="00771FB2"/>
    <w:rsid w:val="00772B97"/>
    <w:rsid w:val="00773DE0"/>
    <w:rsid w:val="00774AAA"/>
    <w:rsid w:val="00774D96"/>
    <w:rsid w:val="00775A74"/>
    <w:rsid w:val="00780218"/>
    <w:rsid w:val="00780C12"/>
    <w:rsid w:val="00780E07"/>
    <w:rsid w:val="007814A8"/>
    <w:rsid w:val="00782988"/>
    <w:rsid w:val="00782D81"/>
    <w:rsid w:val="00783621"/>
    <w:rsid w:val="007838F6"/>
    <w:rsid w:val="00783C10"/>
    <w:rsid w:val="00785A98"/>
    <w:rsid w:val="00785B82"/>
    <w:rsid w:val="00785E93"/>
    <w:rsid w:val="00785F84"/>
    <w:rsid w:val="007864B8"/>
    <w:rsid w:val="00786BD0"/>
    <w:rsid w:val="00787A56"/>
    <w:rsid w:val="00790786"/>
    <w:rsid w:val="00791AD7"/>
    <w:rsid w:val="00793296"/>
    <w:rsid w:val="00793511"/>
    <w:rsid w:val="00793B45"/>
    <w:rsid w:val="007945C7"/>
    <w:rsid w:val="00794716"/>
    <w:rsid w:val="00794815"/>
    <w:rsid w:val="00797135"/>
    <w:rsid w:val="00797AF2"/>
    <w:rsid w:val="007A0EDA"/>
    <w:rsid w:val="007A1880"/>
    <w:rsid w:val="007A3EDD"/>
    <w:rsid w:val="007A45A9"/>
    <w:rsid w:val="007A4A3A"/>
    <w:rsid w:val="007A4C97"/>
    <w:rsid w:val="007A64DE"/>
    <w:rsid w:val="007A6FCA"/>
    <w:rsid w:val="007A7625"/>
    <w:rsid w:val="007B0689"/>
    <w:rsid w:val="007B08A6"/>
    <w:rsid w:val="007B0BEE"/>
    <w:rsid w:val="007B1B2A"/>
    <w:rsid w:val="007B2236"/>
    <w:rsid w:val="007B341F"/>
    <w:rsid w:val="007B48A0"/>
    <w:rsid w:val="007B61E7"/>
    <w:rsid w:val="007C11CB"/>
    <w:rsid w:val="007C192C"/>
    <w:rsid w:val="007C5014"/>
    <w:rsid w:val="007C5226"/>
    <w:rsid w:val="007C6BB3"/>
    <w:rsid w:val="007C7F6C"/>
    <w:rsid w:val="007D2AF9"/>
    <w:rsid w:val="007D3C75"/>
    <w:rsid w:val="007D754D"/>
    <w:rsid w:val="007E02BA"/>
    <w:rsid w:val="007E0A41"/>
    <w:rsid w:val="007E0C6D"/>
    <w:rsid w:val="007E24B0"/>
    <w:rsid w:val="007E2ECF"/>
    <w:rsid w:val="007E4DA8"/>
    <w:rsid w:val="007E5142"/>
    <w:rsid w:val="007E5D2C"/>
    <w:rsid w:val="007E6B4B"/>
    <w:rsid w:val="007E6B71"/>
    <w:rsid w:val="007F0867"/>
    <w:rsid w:val="007F0DF9"/>
    <w:rsid w:val="007F1201"/>
    <w:rsid w:val="007F27B1"/>
    <w:rsid w:val="007F2903"/>
    <w:rsid w:val="007F2B3E"/>
    <w:rsid w:val="007F4768"/>
    <w:rsid w:val="007F4CA9"/>
    <w:rsid w:val="007F51B3"/>
    <w:rsid w:val="007F6151"/>
    <w:rsid w:val="007F6A35"/>
    <w:rsid w:val="007F7524"/>
    <w:rsid w:val="00800ED8"/>
    <w:rsid w:val="00801013"/>
    <w:rsid w:val="00801BC9"/>
    <w:rsid w:val="00802011"/>
    <w:rsid w:val="008020C9"/>
    <w:rsid w:val="008025F2"/>
    <w:rsid w:val="00804B8D"/>
    <w:rsid w:val="00805635"/>
    <w:rsid w:val="00806DFA"/>
    <w:rsid w:val="00807621"/>
    <w:rsid w:val="00810A81"/>
    <w:rsid w:val="008119A3"/>
    <w:rsid w:val="00812151"/>
    <w:rsid w:val="00812380"/>
    <w:rsid w:val="00812894"/>
    <w:rsid w:val="00812DAF"/>
    <w:rsid w:val="00812E60"/>
    <w:rsid w:val="0081570E"/>
    <w:rsid w:val="0081672C"/>
    <w:rsid w:val="00816F8B"/>
    <w:rsid w:val="0081772D"/>
    <w:rsid w:val="008209C1"/>
    <w:rsid w:val="00820E89"/>
    <w:rsid w:val="00820F5A"/>
    <w:rsid w:val="00821CEC"/>
    <w:rsid w:val="00824241"/>
    <w:rsid w:val="0082460D"/>
    <w:rsid w:val="0082620B"/>
    <w:rsid w:val="00826289"/>
    <w:rsid w:val="0082771A"/>
    <w:rsid w:val="008278AE"/>
    <w:rsid w:val="00827ACD"/>
    <w:rsid w:val="00827F9B"/>
    <w:rsid w:val="00830978"/>
    <w:rsid w:val="00831900"/>
    <w:rsid w:val="00831949"/>
    <w:rsid w:val="008331A1"/>
    <w:rsid w:val="00833317"/>
    <w:rsid w:val="00834AF9"/>
    <w:rsid w:val="00836A42"/>
    <w:rsid w:val="0083778E"/>
    <w:rsid w:val="00837951"/>
    <w:rsid w:val="008414BB"/>
    <w:rsid w:val="00841EBD"/>
    <w:rsid w:val="008420C8"/>
    <w:rsid w:val="008421CC"/>
    <w:rsid w:val="00842252"/>
    <w:rsid w:val="00843553"/>
    <w:rsid w:val="008443A9"/>
    <w:rsid w:val="0084479D"/>
    <w:rsid w:val="00845E19"/>
    <w:rsid w:val="008476F6"/>
    <w:rsid w:val="008477BE"/>
    <w:rsid w:val="00847A45"/>
    <w:rsid w:val="00847EA7"/>
    <w:rsid w:val="00850A49"/>
    <w:rsid w:val="00854B41"/>
    <w:rsid w:val="00857310"/>
    <w:rsid w:val="008648CE"/>
    <w:rsid w:val="00864B03"/>
    <w:rsid w:val="00864FE2"/>
    <w:rsid w:val="0086569F"/>
    <w:rsid w:val="00866A8D"/>
    <w:rsid w:val="00870DE5"/>
    <w:rsid w:val="008716E6"/>
    <w:rsid w:val="008717E7"/>
    <w:rsid w:val="00871D79"/>
    <w:rsid w:val="0087270D"/>
    <w:rsid w:val="00873076"/>
    <w:rsid w:val="00873246"/>
    <w:rsid w:val="00875612"/>
    <w:rsid w:val="0088009B"/>
    <w:rsid w:val="008800A0"/>
    <w:rsid w:val="00881927"/>
    <w:rsid w:val="008819B4"/>
    <w:rsid w:val="008825B3"/>
    <w:rsid w:val="0088291C"/>
    <w:rsid w:val="008835AD"/>
    <w:rsid w:val="00883775"/>
    <w:rsid w:val="00884AD4"/>
    <w:rsid w:val="00887358"/>
    <w:rsid w:val="00891A02"/>
    <w:rsid w:val="0089249E"/>
    <w:rsid w:val="0089265D"/>
    <w:rsid w:val="00893017"/>
    <w:rsid w:val="008969D0"/>
    <w:rsid w:val="008971BA"/>
    <w:rsid w:val="008A00D9"/>
    <w:rsid w:val="008A0D4A"/>
    <w:rsid w:val="008A1BD7"/>
    <w:rsid w:val="008A4D14"/>
    <w:rsid w:val="008A51E7"/>
    <w:rsid w:val="008A7876"/>
    <w:rsid w:val="008B03F7"/>
    <w:rsid w:val="008B2BC9"/>
    <w:rsid w:val="008B3C85"/>
    <w:rsid w:val="008B42F6"/>
    <w:rsid w:val="008B487A"/>
    <w:rsid w:val="008B4C96"/>
    <w:rsid w:val="008B6F21"/>
    <w:rsid w:val="008B7052"/>
    <w:rsid w:val="008B77B6"/>
    <w:rsid w:val="008B78B3"/>
    <w:rsid w:val="008C164B"/>
    <w:rsid w:val="008C184A"/>
    <w:rsid w:val="008C1B5B"/>
    <w:rsid w:val="008C2F46"/>
    <w:rsid w:val="008C3C24"/>
    <w:rsid w:val="008C4647"/>
    <w:rsid w:val="008C6D7A"/>
    <w:rsid w:val="008D1815"/>
    <w:rsid w:val="008D328D"/>
    <w:rsid w:val="008D33F3"/>
    <w:rsid w:val="008D3AD2"/>
    <w:rsid w:val="008D3EFF"/>
    <w:rsid w:val="008D4A75"/>
    <w:rsid w:val="008D4E2E"/>
    <w:rsid w:val="008D5541"/>
    <w:rsid w:val="008D6275"/>
    <w:rsid w:val="008D67B1"/>
    <w:rsid w:val="008D6FD5"/>
    <w:rsid w:val="008E031D"/>
    <w:rsid w:val="008E0576"/>
    <w:rsid w:val="008E43FD"/>
    <w:rsid w:val="008E5A55"/>
    <w:rsid w:val="008E629B"/>
    <w:rsid w:val="008E747B"/>
    <w:rsid w:val="008F04B5"/>
    <w:rsid w:val="008F0A6E"/>
    <w:rsid w:val="008F0E80"/>
    <w:rsid w:val="008F3316"/>
    <w:rsid w:val="008F3AF2"/>
    <w:rsid w:val="008F4B10"/>
    <w:rsid w:val="008F6AC7"/>
    <w:rsid w:val="00900AD0"/>
    <w:rsid w:val="009037BD"/>
    <w:rsid w:val="009049FB"/>
    <w:rsid w:val="00904A13"/>
    <w:rsid w:val="00904A42"/>
    <w:rsid w:val="00905241"/>
    <w:rsid w:val="0090526D"/>
    <w:rsid w:val="00905F4B"/>
    <w:rsid w:val="00906CE6"/>
    <w:rsid w:val="009074D5"/>
    <w:rsid w:val="00907EC6"/>
    <w:rsid w:val="00910992"/>
    <w:rsid w:val="00911AFE"/>
    <w:rsid w:val="00912EB2"/>
    <w:rsid w:val="00912F34"/>
    <w:rsid w:val="009151B1"/>
    <w:rsid w:val="009153F5"/>
    <w:rsid w:val="00915970"/>
    <w:rsid w:val="00917E75"/>
    <w:rsid w:val="00921500"/>
    <w:rsid w:val="009231DC"/>
    <w:rsid w:val="00923881"/>
    <w:rsid w:val="00927B35"/>
    <w:rsid w:val="00927CC1"/>
    <w:rsid w:val="009312D0"/>
    <w:rsid w:val="00931F49"/>
    <w:rsid w:val="00932347"/>
    <w:rsid w:val="009324C4"/>
    <w:rsid w:val="00933631"/>
    <w:rsid w:val="00935C79"/>
    <w:rsid w:val="0093732D"/>
    <w:rsid w:val="00937CD9"/>
    <w:rsid w:val="00937DA9"/>
    <w:rsid w:val="00942063"/>
    <w:rsid w:val="00942AF2"/>
    <w:rsid w:val="00943676"/>
    <w:rsid w:val="00945604"/>
    <w:rsid w:val="009460B1"/>
    <w:rsid w:val="00952817"/>
    <w:rsid w:val="00952A91"/>
    <w:rsid w:val="00952E30"/>
    <w:rsid w:val="00952F12"/>
    <w:rsid w:val="009533D6"/>
    <w:rsid w:val="0095345F"/>
    <w:rsid w:val="0095355B"/>
    <w:rsid w:val="00955009"/>
    <w:rsid w:val="00955BFA"/>
    <w:rsid w:val="009604C5"/>
    <w:rsid w:val="00963B92"/>
    <w:rsid w:val="00963C4B"/>
    <w:rsid w:val="00963CC3"/>
    <w:rsid w:val="0096482C"/>
    <w:rsid w:val="009655BE"/>
    <w:rsid w:val="0096583F"/>
    <w:rsid w:val="009661D3"/>
    <w:rsid w:val="00970E14"/>
    <w:rsid w:val="00971E52"/>
    <w:rsid w:val="00971F41"/>
    <w:rsid w:val="0097208A"/>
    <w:rsid w:val="009767A0"/>
    <w:rsid w:val="00976A1A"/>
    <w:rsid w:val="0098031F"/>
    <w:rsid w:val="00981E9E"/>
    <w:rsid w:val="00984C03"/>
    <w:rsid w:val="009873E2"/>
    <w:rsid w:val="009873E3"/>
    <w:rsid w:val="0099027B"/>
    <w:rsid w:val="009927BB"/>
    <w:rsid w:val="00993BB5"/>
    <w:rsid w:val="00994504"/>
    <w:rsid w:val="00994885"/>
    <w:rsid w:val="009962E8"/>
    <w:rsid w:val="009963B3"/>
    <w:rsid w:val="009A078B"/>
    <w:rsid w:val="009A285F"/>
    <w:rsid w:val="009A29B1"/>
    <w:rsid w:val="009A5751"/>
    <w:rsid w:val="009A67C8"/>
    <w:rsid w:val="009B12F9"/>
    <w:rsid w:val="009B1A4B"/>
    <w:rsid w:val="009B2287"/>
    <w:rsid w:val="009B2DD5"/>
    <w:rsid w:val="009B3163"/>
    <w:rsid w:val="009B3AB4"/>
    <w:rsid w:val="009B73E1"/>
    <w:rsid w:val="009B79A0"/>
    <w:rsid w:val="009C04CA"/>
    <w:rsid w:val="009C0B36"/>
    <w:rsid w:val="009C0D65"/>
    <w:rsid w:val="009C17CF"/>
    <w:rsid w:val="009C17E7"/>
    <w:rsid w:val="009C1A2F"/>
    <w:rsid w:val="009C251B"/>
    <w:rsid w:val="009C3F8A"/>
    <w:rsid w:val="009C4CCD"/>
    <w:rsid w:val="009C5A72"/>
    <w:rsid w:val="009C6092"/>
    <w:rsid w:val="009C6AA8"/>
    <w:rsid w:val="009D1C5D"/>
    <w:rsid w:val="009D31DB"/>
    <w:rsid w:val="009D3B9A"/>
    <w:rsid w:val="009D3CA7"/>
    <w:rsid w:val="009D5A2C"/>
    <w:rsid w:val="009D5E68"/>
    <w:rsid w:val="009D5EF9"/>
    <w:rsid w:val="009D5F2B"/>
    <w:rsid w:val="009D61BE"/>
    <w:rsid w:val="009D7E43"/>
    <w:rsid w:val="009E0D3A"/>
    <w:rsid w:val="009E25A9"/>
    <w:rsid w:val="009E2A07"/>
    <w:rsid w:val="009E3706"/>
    <w:rsid w:val="009E3B06"/>
    <w:rsid w:val="009E58FB"/>
    <w:rsid w:val="009E601B"/>
    <w:rsid w:val="009F02B2"/>
    <w:rsid w:val="009F03B0"/>
    <w:rsid w:val="009F182E"/>
    <w:rsid w:val="009F205C"/>
    <w:rsid w:val="009F25C1"/>
    <w:rsid w:val="009F3E7C"/>
    <w:rsid w:val="009F4D99"/>
    <w:rsid w:val="009F5BB0"/>
    <w:rsid w:val="009F650E"/>
    <w:rsid w:val="009F723F"/>
    <w:rsid w:val="00A00B50"/>
    <w:rsid w:val="00A01E19"/>
    <w:rsid w:val="00A03F95"/>
    <w:rsid w:val="00A054DB"/>
    <w:rsid w:val="00A055BC"/>
    <w:rsid w:val="00A05739"/>
    <w:rsid w:val="00A06544"/>
    <w:rsid w:val="00A1083C"/>
    <w:rsid w:val="00A12324"/>
    <w:rsid w:val="00A1303F"/>
    <w:rsid w:val="00A1377B"/>
    <w:rsid w:val="00A15964"/>
    <w:rsid w:val="00A15D9D"/>
    <w:rsid w:val="00A16E62"/>
    <w:rsid w:val="00A21C89"/>
    <w:rsid w:val="00A22150"/>
    <w:rsid w:val="00A240EE"/>
    <w:rsid w:val="00A25ED0"/>
    <w:rsid w:val="00A27D31"/>
    <w:rsid w:val="00A30914"/>
    <w:rsid w:val="00A31F94"/>
    <w:rsid w:val="00A34F0F"/>
    <w:rsid w:val="00A3663B"/>
    <w:rsid w:val="00A40856"/>
    <w:rsid w:val="00A43806"/>
    <w:rsid w:val="00A45D50"/>
    <w:rsid w:val="00A45DA4"/>
    <w:rsid w:val="00A469AB"/>
    <w:rsid w:val="00A46B4A"/>
    <w:rsid w:val="00A47C12"/>
    <w:rsid w:val="00A51BE5"/>
    <w:rsid w:val="00A52066"/>
    <w:rsid w:val="00A52BA2"/>
    <w:rsid w:val="00A538C1"/>
    <w:rsid w:val="00A54214"/>
    <w:rsid w:val="00A55F33"/>
    <w:rsid w:val="00A56163"/>
    <w:rsid w:val="00A56F58"/>
    <w:rsid w:val="00A57D01"/>
    <w:rsid w:val="00A6198D"/>
    <w:rsid w:val="00A61F32"/>
    <w:rsid w:val="00A631CE"/>
    <w:rsid w:val="00A63C60"/>
    <w:rsid w:val="00A63D3D"/>
    <w:rsid w:val="00A65139"/>
    <w:rsid w:val="00A65193"/>
    <w:rsid w:val="00A65D5D"/>
    <w:rsid w:val="00A6644A"/>
    <w:rsid w:val="00A7297E"/>
    <w:rsid w:val="00A730DC"/>
    <w:rsid w:val="00A7402E"/>
    <w:rsid w:val="00A7437C"/>
    <w:rsid w:val="00A74A1C"/>
    <w:rsid w:val="00A76494"/>
    <w:rsid w:val="00A764C8"/>
    <w:rsid w:val="00A76EAC"/>
    <w:rsid w:val="00A77BD7"/>
    <w:rsid w:val="00A77E9A"/>
    <w:rsid w:val="00A81304"/>
    <w:rsid w:val="00A83867"/>
    <w:rsid w:val="00A84B38"/>
    <w:rsid w:val="00A85F2A"/>
    <w:rsid w:val="00A87138"/>
    <w:rsid w:val="00A8715F"/>
    <w:rsid w:val="00A87CEE"/>
    <w:rsid w:val="00A91081"/>
    <w:rsid w:val="00A911E7"/>
    <w:rsid w:val="00A92046"/>
    <w:rsid w:val="00A9249E"/>
    <w:rsid w:val="00A97238"/>
    <w:rsid w:val="00AA2567"/>
    <w:rsid w:val="00AA4D27"/>
    <w:rsid w:val="00AA58F3"/>
    <w:rsid w:val="00AA5CE7"/>
    <w:rsid w:val="00AA6F28"/>
    <w:rsid w:val="00AA74B7"/>
    <w:rsid w:val="00AA7EA9"/>
    <w:rsid w:val="00AB01C0"/>
    <w:rsid w:val="00AB1343"/>
    <w:rsid w:val="00AB1EE6"/>
    <w:rsid w:val="00AB264F"/>
    <w:rsid w:val="00AB2EE0"/>
    <w:rsid w:val="00AB44D4"/>
    <w:rsid w:val="00AB55F0"/>
    <w:rsid w:val="00AB59B6"/>
    <w:rsid w:val="00AB5A52"/>
    <w:rsid w:val="00AB5C6C"/>
    <w:rsid w:val="00AB605B"/>
    <w:rsid w:val="00AC1D2D"/>
    <w:rsid w:val="00AC1DB8"/>
    <w:rsid w:val="00AC3685"/>
    <w:rsid w:val="00AC3D00"/>
    <w:rsid w:val="00AC3DE2"/>
    <w:rsid w:val="00AC43BB"/>
    <w:rsid w:val="00AC53DD"/>
    <w:rsid w:val="00AC575F"/>
    <w:rsid w:val="00AC58BD"/>
    <w:rsid w:val="00AC6198"/>
    <w:rsid w:val="00AC7FEE"/>
    <w:rsid w:val="00AD0488"/>
    <w:rsid w:val="00AD2287"/>
    <w:rsid w:val="00AD61DD"/>
    <w:rsid w:val="00AD7350"/>
    <w:rsid w:val="00AD773A"/>
    <w:rsid w:val="00AE0AC2"/>
    <w:rsid w:val="00AE0BBB"/>
    <w:rsid w:val="00AE0BBF"/>
    <w:rsid w:val="00AE0DD7"/>
    <w:rsid w:val="00AE1FC1"/>
    <w:rsid w:val="00AE25EE"/>
    <w:rsid w:val="00AE3C08"/>
    <w:rsid w:val="00AE430E"/>
    <w:rsid w:val="00AE4988"/>
    <w:rsid w:val="00AE52F9"/>
    <w:rsid w:val="00AE6B2A"/>
    <w:rsid w:val="00AE6CCF"/>
    <w:rsid w:val="00AE7C66"/>
    <w:rsid w:val="00AF11C0"/>
    <w:rsid w:val="00AF1259"/>
    <w:rsid w:val="00AF4302"/>
    <w:rsid w:val="00AF531C"/>
    <w:rsid w:val="00AF5B2C"/>
    <w:rsid w:val="00AF6C5E"/>
    <w:rsid w:val="00AF6F2B"/>
    <w:rsid w:val="00AF73D3"/>
    <w:rsid w:val="00AF78AB"/>
    <w:rsid w:val="00AF7F27"/>
    <w:rsid w:val="00AF7F33"/>
    <w:rsid w:val="00B00961"/>
    <w:rsid w:val="00B00EF4"/>
    <w:rsid w:val="00B01940"/>
    <w:rsid w:val="00B03367"/>
    <w:rsid w:val="00B03813"/>
    <w:rsid w:val="00B0398B"/>
    <w:rsid w:val="00B0434C"/>
    <w:rsid w:val="00B06769"/>
    <w:rsid w:val="00B06939"/>
    <w:rsid w:val="00B0698C"/>
    <w:rsid w:val="00B07A81"/>
    <w:rsid w:val="00B10D84"/>
    <w:rsid w:val="00B11370"/>
    <w:rsid w:val="00B11942"/>
    <w:rsid w:val="00B11A7A"/>
    <w:rsid w:val="00B1239F"/>
    <w:rsid w:val="00B20039"/>
    <w:rsid w:val="00B209BA"/>
    <w:rsid w:val="00B20A1E"/>
    <w:rsid w:val="00B2184C"/>
    <w:rsid w:val="00B22015"/>
    <w:rsid w:val="00B2218B"/>
    <w:rsid w:val="00B22B6E"/>
    <w:rsid w:val="00B23C61"/>
    <w:rsid w:val="00B2419E"/>
    <w:rsid w:val="00B257C3"/>
    <w:rsid w:val="00B25962"/>
    <w:rsid w:val="00B25A6C"/>
    <w:rsid w:val="00B261BD"/>
    <w:rsid w:val="00B26CEC"/>
    <w:rsid w:val="00B27FB2"/>
    <w:rsid w:val="00B3006B"/>
    <w:rsid w:val="00B300F7"/>
    <w:rsid w:val="00B32575"/>
    <w:rsid w:val="00B32A55"/>
    <w:rsid w:val="00B34740"/>
    <w:rsid w:val="00B35038"/>
    <w:rsid w:val="00B3643D"/>
    <w:rsid w:val="00B36897"/>
    <w:rsid w:val="00B37CE3"/>
    <w:rsid w:val="00B4061A"/>
    <w:rsid w:val="00B41D21"/>
    <w:rsid w:val="00B41F3C"/>
    <w:rsid w:val="00B42B92"/>
    <w:rsid w:val="00B42BD1"/>
    <w:rsid w:val="00B42C5C"/>
    <w:rsid w:val="00B42DF6"/>
    <w:rsid w:val="00B46EF2"/>
    <w:rsid w:val="00B50DBE"/>
    <w:rsid w:val="00B52486"/>
    <w:rsid w:val="00B52B58"/>
    <w:rsid w:val="00B53095"/>
    <w:rsid w:val="00B533AA"/>
    <w:rsid w:val="00B540D4"/>
    <w:rsid w:val="00B555A3"/>
    <w:rsid w:val="00B559C2"/>
    <w:rsid w:val="00B55DDA"/>
    <w:rsid w:val="00B55EED"/>
    <w:rsid w:val="00B60128"/>
    <w:rsid w:val="00B62237"/>
    <w:rsid w:val="00B628BD"/>
    <w:rsid w:val="00B62FB0"/>
    <w:rsid w:val="00B6365A"/>
    <w:rsid w:val="00B6416D"/>
    <w:rsid w:val="00B64244"/>
    <w:rsid w:val="00B65452"/>
    <w:rsid w:val="00B67591"/>
    <w:rsid w:val="00B70F20"/>
    <w:rsid w:val="00B7242E"/>
    <w:rsid w:val="00B739FC"/>
    <w:rsid w:val="00B74E0E"/>
    <w:rsid w:val="00B77F43"/>
    <w:rsid w:val="00B80CF0"/>
    <w:rsid w:val="00B81238"/>
    <w:rsid w:val="00B86549"/>
    <w:rsid w:val="00B879A3"/>
    <w:rsid w:val="00B9292E"/>
    <w:rsid w:val="00B92E50"/>
    <w:rsid w:val="00B932A2"/>
    <w:rsid w:val="00B9395C"/>
    <w:rsid w:val="00B93C61"/>
    <w:rsid w:val="00B95566"/>
    <w:rsid w:val="00B95DCF"/>
    <w:rsid w:val="00B95FDC"/>
    <w:rsid w:val="00B9796E"/>
    <w:rsid w:val="00BA05B7"/>
    <w:rsid w:val="00BA1128"/>
    <w:rsid w:val="00BA245F"/>
    <w:rsid w:val="00BA2615"/>
    <w:rsid w:val="00BA425A"/>
    <w:rsid w:val="00BA4332"/>
    <w:rsid w:val="00BA63C3"/>
    <w:rsid w:val="00BB065C"/>
    <w:rsid w:val="00BB0E5A"/>
    <w:rsid w:val="00BB19F7"/>
    <w:rsid w:val="00BB3EF8"/>
    <w:rsid w:val="00BB479C"/>
    <w:rsid w:val="00BB48F9"/>
    <w:rsid w:val="00BB4A4B"/>
    <w:rsid w:val="00BB4B96"/>
    <w:rsid w:val="00BB56A1"/>
    <w:rsid w:val="00BB5AF3"/>
    <w:rsid w:val="00BB70A9"/>
    <w:rsid w:val="00BC1950"/>
    <w:rsid w:val="00BC1FD5"/>
    <w:rsid w:val="00BC2B5B"/>
    <w:rsid w:val="00BC3023"/>
    <w:rsid w:val="00BC375B"/>
    <w:rsid w:val="00BC4D24"/>
    <w:rsid w:val="00BC6F96"/>
    <w:rsid w:val="00BD118D"/>
    <w:rsid w:val="00BD2487"/>
    <w:rsid w:val="00BD281F"/>
    <w:rsid w:val="00BD4892"/>
    <w:rsid w:val="00BD4A6E"/>
    <w:rsid w:val="00BD531B"/>
    <w:rsid w:val="00BD5541"/>
    <w:rsid w:val="00BD5F6C"/>
    <w:rsid w:val="00BE02F4"/>
    <w:rsid w:val="00BE0AEE"/>
    <w:rsid w:val="00BE0E7B"/>
    <w:rsid w:val="00BE0F08"/>
    <w:rsid w:val="00BE1884"/>
    <w:rsid w:val="00BE2A3D"/>
    <w:rsid w:val="00BE3022"/>
    <w:rsid w:val="00BE43A5"/>
    <w:rsid w:val="00BE5EA1"/>
    <w:rsid w:val="00BE5F09"/>
    <w:rsid w:val="00BE606E"/>
    <w:rsid w:val="00BE7621"/>
    <w:rsid w:val="00BF12B2"/>
    <w:rsid w:val="00BF183F"/>
    <w:rsid w:val="00BF18D7"/>
    <w:rsid w:val="00BF295C"/>
    <w:rsid w:val="00BF45A2"/>
    <w:rsid w:val="00BF57B9"/>
    <w:rsid w:val="00BF7C30"/>
    <w:rsid w:val="00C00491"/>
    <w:rsid w:val="00C008CE"/>
    <w:rsid w:val="00C00E6E"/>
    <w:rsid w:val="00C0121C"/>
    <w:rsid w:val="00C01DF0"/>
    <w:rsid w:val="00C01ED9"/>
    <w:rsid w:val="00C02527"/>
    <w:rsid w:val="00C02895"/>
    <w:rsid w:val="00C0419C"/>
    <w:rsid w:val="00C04554"/>
    <w:rsid w:val="00C05D45"/>
    <w:rsid w:val="00C05D7F"/>
    <w:rsid w:val="00C0613E"/>
    <w:rsid w:val="00C073CF"/>
    <w:rsid w:val="00C07A05"/>
    <w:rsid w:val="00C07A6B"/>
    <w:rsid w:val="00C10363"/>
    <w:rsid w:val="00C126F9"/>
    <w:rsid w:val="00C15456"/>
    <w:rsid w:val="00C164CC"/>
    <w:rsid w:val="00C17FD4"/>
    <w:rsid w:val="00C208F0"/>
    <w:rsid w:val="00C21467"/>
    <w:rsid w:val="00C21ADF"/>
    <w:rsid w:val="00C229C9"/>
    <w:rsid w:val="00C242DE"/>
    <w:rsid w:val="00C25727"/>
    <w:rsid w:val="00C26B72"/>
    <w:rsid w:val="00C26FB3"/>
    <w:rsid w:val="00C273A7"/>
    <w:rsid w:val="00C300FD"/>
    <w:rsid w:val="00C321AA"/>
    <w:rsid w:val="00C321B7"/>
    <w:rsid w:val="00C33136"/>
    <w:rsid w:val="00C34277"/>
    <w:rsid w:val="00C36B3D"/>
    <w:rsid w:val="00C36D57"/>
    <w:rsid w:val="00C36EC0"/>
    <w:rsid w:val="00C404BE"/>
    <w:rsid w:val="00C41840"/>
    <w:rsid w:val="00C42D58"/>
    <w:rsid w:val="00C42F71"/>
    <w:rsid w:val="00C44F3B"/>
    <w:rsid w:val="00C453B1"/>
    <w:rsid w:val="00C459BD"/>
    <w:rsid w:val="00C46386"/>
    <w:rsid w:val="00C505D4"/>
    <w:rsid w:val="00C51292"/>
    <w:rsid w:val="00C53DBD"/>
    <w:rsid w:val="00C5409D"/>
    <w:rsid w:val="00C55466"/>
    <w:rsid w:val="00C55BAE"/>
    <w:rsid w:val="00C56195"/>
    <w:rsid w:val="00C56256"/>
    <w:rsid w:val="00C5698A"/>
    <w:rsid w:val="00C60B44"/>
    <w:rsid w:val="00C61353"/>
    <w:rsid w:val="00C63E2C"/>
    <w:rsid w:val="00C649D5"/>
    <w:rsid w:val="00C659FB"/>
    <w:rsid w:val="00C66B92"/>
    <w:rsid w:val="00C70112"/>
    <w:rsid w:val="00C7074A"/>
    <w:rsid w:val="00C71CD3"/>
    <w:rsid w:val="00C72CED"/>
    <w:rsid w:val="00C73DCA"/>
    <w:rsid w:val="00C744B1"/>
    <w:rsid w:val="00C74E6C"/>
    <w:rsid w:val="00C7527D"/>
    <w:rsid w:val="00C76450"/>
    <w:rsid w:val="00C7646B"/>
    <w:rsid w:val="00C76EE8"/>
    <w:rsid w:val="00C76FCD"/>
    <w:rsid w:val="00C773E4"/>
    <w:rsid w:val="00C77554"/>
    <w:rsid w:val="00C77EDB"/>
    <w:rsid w:val="00C8051F"/>
    <w:rsid w:val="00C8216C"/>
    <w:rsid w:val="00C828D7"/>
    <w:rsid w:val="00C8328A"/>
    <w:rsid w:val="00C8567B"/>
    <w:rsid w:val="00C859F4"/>
    <w:rsid w:val="00C87205"/>
    <w:rsid w:val="00C87DF7"/>
    <w:rsid w:val="00C90045"/>
    <w:rsid w:val="00C903D6"/>
    <w:rsid w:val="00C937AD"/>
    <w:rsid w:val="00C9381A"/>
    <w:rsid w:val="00C9467B"/>
    <w:rsid w:val="00C95E8D"/>
    <w:rsid w:val="00C9659D"/>
    <w:rsid w:val="00C972B6"/>
    <w:rsid w:val="00CA26D2"/>
    <w:rsid w:val="00CA35CC"/>
    <w:rsid w:val="00CA3AD8"/>
    <w:rsid w:val="00CA451D"/>
    <w:rsid w:val="00CA4D75"/>
    <w:rsid w:val="00CA5055"/>
    <w:rsid w:val="00CA5183"/>
    <w:rsid w:val="00CA5431"/>
    <w:rsid w:val="00CA6098"/>
    <w:rsid w:val="00CA65CC"/>
    <w:rsid w:val="00CA66CF"/>
    <w:rsid w:val="00CA7EB6"/>
    <w:rsid w:val="00CB0642"/>
    <w:rsid w:val="00CB12FC"/>
    <w:rsid w:val="00CB1917"/>
    <w:rsid w:val="00CB59F9"/>
    <w:rsid w:val="00CB6FAD"/>
    <w:rsid w:val="00CC2C86"/>
    <w:rsid w:val="00CC37A8"/>
    <w:rsid w:val="00CC3AE9"/>
    <w:rsid w:val="00CC5026"/>
    <w:rsid w:val="00CC5C2E"/>
    <w:rsid w:val="00CC5D5A"/>
    <w:rsid w:val="00CC704A"/>
    <w:rsid w:val="00CC7617"/>
    <w:rsid w:val="00CC7B54"/>
    <w:rsid w:val="00CD027F"/>
    <w:rsid w:val="00CD1130"/>
    <w:rsid w:val="00CD34F1"/>
    <w:rsid w:val="00CD39D7"/>
    <w:rsid w:val="00CD42E1"/>
    <w:rsid w:val="00CD4A0B"/>
    <w:rsid w:val="00CD5E52"/>
    <w:rsid w:val="00CD751A"/>
    <w:rsid w:val="00CE13AB"/>
    <w:rsid w:val="00CE18B4"/>
    <w:rsid w:val="00CE19BB"/>
    <w:rsid w:val="00CE251A"/>
    <w:rsid w:val="00CE2A14"/>
    <w:rsid w:val="00CE3CCC"/>
    <w:rsid w:val="00CE477F"/>
    <w:rsid w:val="00CE5192"/>
    <w:rsid w:val="00CE5880"/>
    <w:rsid w:val="00CE70E7"/>
    <w:rsid w:val="00CE78E2"/>
    <w:rsid w:val="00CF29BE"/>
    <w:rsid w:val="00CF2CCF"/>
    <w:rsid w:val="00CF347E"/>
    <w:rsid w:val="00CF446E"/>
    <w:rsid w:val="00CF6ADA"/>
    <w:rsid w:val="00CF6C7D"/>
    <w:rsid w:val="00D00C13"/>
    <w:rsid w:val="00D0155D"/>
    <w:rsid w:val="00D018E9"/>
    <w:rsid w:val="00D01B35"/>
    <w:rsid w:val="00D01FD9"/>
    <w:rsid w:val="00D03110"/>
    <w:rsid w:val="00D102E2"/>
    <w:rsid w:val="00D11656"/>
    <w:rsid w:val="00D1167A"/>
    <w:rsid w:val="00D11A7D"/>
    <w:rsid w:val="00D137BF"/>
    <w:rsid w:val="00D14222"/>
    <w:rsid w:val="00D1522A"/>
    <w:rsid w:val="00D15622"/>
    <w:rsid w:val="00D1587E"/>
    <w:rsid w:val="00D16157"/>
    <w:rsid w:val="00D162A1"/>
    <w:rsid w:val="00D17A68"/>
    <w:rsid w:val="00D17A96"/>
    <w:rsid w:val="00D21FB9"/>
    <w:rsid w:val="00D248F1"/>
    <w:rsid w:val="00D24A37"/>
    <w:rsid w:val="00D251AF"/>
    <w:rsid w:val="00D26D92"/>
    <w:rsid w:val="00D311A0"/>
    <w:rsid w:val="00D32640"/>
    <w:rsid w:val="00D326EB"/>
    <w:rsid w:val="00D335A8"/>
    <w:rsid w:val="00D33A03"/>
    <w:rsid w:val="00D33B2F"/>
    <w:rsid w:val="00D34330"/>
    <w:rsid w:val="00D343A4"/>
    <w:rsid w:val="00D348C3"/>
    <w:rsid w:val="00D34AE2"/>
    <w:rsid w:val="00D34D57"/>
    <w:rsid w:val="00D3601D"/>
    <w:rsid w:val="00D37343"/>
    <w:rsid w:val="00D37680"/>
    <w:rsid w:val="00D408F4"/>
    <w:rsid w:val="00D4141B"/>
    <w:rsid w:val="00D417D6"/>
    <w:rsid w:val="00D43A78"/>
    <w:rsid w:val="00D4487E"/>
    <w:rsid w:val="00D448CF"/>
    <w:rsid w:val="00D45539"/>
    <w:rsid w:val="00D457D4"/>
    <w:rsid w:val="00D478FB"/>
    <w:rsid w:val="00D47B06"/>
    <w:rsid w:val="00D47D1F"/>
    <w:rsid w:val="00D50C59"/>
    <w:rsid w:val="00D51F9C"/>
    <w:rsid w:val="00D522A5"/>
    <w:rsid w:val="00D52B1B"/>
    <w:rsid w:val="00D537ED"/>
    <w:rsid w:val="00D567E4"/>
    <w:rsid w:val="00D56EDD"/>
    <w:rsid w:val="00D57078"/>
    <w:rsid w:val="00D5716A"/>
    <w:rsid w:val="00D57344"/>
    <w:rsid w:val="00D573AA"/>
    <w:rsid w:val="00D600A8"/>
    <w:rsid w:val="00D60DF6"/>
    <w:rsid w:val="00D62CFB"/>
    <w:rsid w:val="00D640C2"/>
    <w:rsid w:val="00D65A57"/>
    <w:rsid w:val="00D6601C"/>
    <w:rsid w:val="00D6710F"/>
    <w:rsid w:val="00D6769D"/>
    <w:rsid w:val="00D707C1"/>
    <w:rsid w:val="00D71580"/>
    <w:rsid w:val="00D72969"/>
    <w:rsid w:val="00D73498"/>
    <w:rsid w:val="00D73B7B"/>
    <w:rsid w:val="00D743BE"/>
    <w:rsid w:val="00D767B5"/>
    <w:rsid w:val="00D7786A"/>
    <w:rsid w:val="00D77947"/>
    <w:rsid w:val="00D80AC4"/>
    <w:rsid w:val="00D821FA"/>
    <w:rsid w:val="00D8413A"/>
    <w:rsid w:val="00D842F0"/>
    <w:rsid w:val="00D843BA"/>
    <w:rsid w:val="00D844E0"/>
    <w:rsid w:val="00D84550"/>
    <w:rsid w:val="00D845A3"/>
    <w:rsid w:val="00D879CA"/>
    <w:rsid w:val="00D906A5"/>
    <w:rsid w:val="00D918DB"/>
    <w:rsid w:val="00D92B47"/>
    <w:rsid w:val="00D9577D"/>
    <w:rsid w:val="00DA01FA"/>
    <w:rsid w:val="00DA1B98"/>
    <w:rsid w:val="00DA2A49"/>
    <w:rsid w:val="00DA4E3D"/>
    <w:rsid w:val="00DA57A8"/>
    <w:rsid w:val="00DA5BD8"/>
    <w:rsid w:val="00DA7CC1"/>
    <w:rsid w:val="00DB4387"/>
    <w:rsid w:val="00DC04C6"/>
    <w:rsid w:val="00DC36D2"/>
    <w:rsid w:val="00DC3F3C"/>
    <w:rsid w:val="00DC4313"/>
    <w:rsid w:val="00DC638C"/>
    <w:rsid w:val="00DD0229"/>
    <w:rsid w:val="00DD09E0"/>
    <w:rsid w:val="00DD0B4C"/>
    <w:rsid w:val="00DD168D"/>
    <w:rsid w:val="00DD1C57"/>
    <w:rsid w:val="00DD2490"/>
    <w:rsid w:val="00DD2604"/>
    <w:rsid w:val="00DD3B82"/>
    <w:rsid w:val="00DD3CE9"/>
    <w:rsid w:val="00DD42E8"/>
    <w:rsid w:val="00DD45E2"/>
    <w:rsid w:val="00DD4A6C"/>
    <w:rsid w:val="00DD4B41"/>
    <w:rsid w:val="00DD534A"/>
    <w:rsid w:val="00DD60F9"/>
    <w:rsid w:val="00DD740E"/>
    <w:rsid w:val="00DE1CEE"/>
    <w:rsid w:val="00DE3AAE"/>
    <w:rsid w:val="00DE69EE"/>
    <w:rsid w:val="00DE6F1E"/>
    <w:rsid w:val="00DE70ED"/>
    <w:rsid w:val="00DE7D5A"/>
    <w:rsid w:val="00DF1ABD"/>
    <w:rsid w:val="00DF1AEC"/>
    <w:rsid w:val="00DF25AE"/>
    <w:rsid w:val="00DF28B1"/>
    <w:rsid w:val="00DF44F5"/>
    <w:rsid w:val="00DF58BC"/>
    <w:rsid w:val="00DF66F2"/>
    <w:rsid w:val="00DF7895"/>
    <w:rsid w:val="00E00B89"/>
    <w:rsid w:val="00E01400"/>
    <w:rsid w:val="00E028CC"/>
    <w:rsid w:val="00E03A81"/>
    <w:rsid w:val="00E03BA9"/>
    <w:rsid w:val="00E04148"/>
    <w:rsid w:val="00E044EF"/>
    <w:rsid w:val="00E04646"/>
    <w:rsid w:val="00E05F47"/>
    <w:rsid w:val="00E06BCD"/>
    <w:rsid w:val="00E10F1D"/>
    <w:rsid w:val="00E114F8"/>
    <w:rsid w:val="00E135BE"/>
    <w:rsid w:val="00E13EFB"/>
    <w:rsid w:val="00E144A8"/>
    <w:rsid w:val="00E15CA3"/>
    <w:rsid w:val="00E176B4"/>
    <w:rsid w:val="00E17B3F"/>
    <w:rsid w:val="00E218E2"/>
    <w:rsid w:val="00E2264B"/>
    <w:rsid w:val="00E2355C"/>
    <w:rsid w:val="00E2397E"/>
    <w:rsid w:val="00E249BB"/>
    <w:rsid w:val="00E24FDD"/>
    <w:rsid w:val="00E26B0C"/>
    <w:rsid w:val="00E26FEE"/>
    <w:rsid w:val="00E31DA6"/>
    <w:rsid w:val="00E328E7"/>
    <w:rsid w:val="00E33AEB"/>
    <w:rsid w:val="00E33FC6"/>
    <w:rsid w:val="00E3697A"/>
    <w:rsid w:val="00E3728B"/>
    <w:rsid w:val="00E37AF2"/>
    <w:rsid w:val="00E427BE"/>
    <w:rsid w:val="00E429DC"/>
    <w:rsid w:val="00E437F5"/>
    <w:rsid w:val="00E45564"/>
    <w:rsid w:val="00E45B8B"/>
    <w:rsid w:val="00E45FD0"/>
    <w:rsid w:val="00E46503"/>
    <w:rsid w:val="00E46B9A"/>
    <w:rsid w:val="00E51625"/>
    <w:rsid w:val="00E5306E"/>
    <w:rsid w:val="00E53542"/>
    <w:rsid w:val="00E538CC"/>
    <w:rsid w:val="00E53B10"/>
    <w:rsid w:val="00E6040C"/>
    <w:rsid w:val="00E606E3"/>
    <w:rsid w:val="00E607B7"/>
    <w:rsid w:val="00E60BFD"/>
    <w:rsid w:val="00E623D5"/>
    <w:rsid w:val="00E623F0"/>
    <w:rsid w:val="00E66DB8"/>
    <w:rsid w:val="00E67395"/>
    <w:rsid w:val="00E67616"/>
    <w:rsid w:val="00E679E2"/>
    <w:rsid w:val="00E72CB9"/>
    <w:rsid w:val="00E7313F"/>
    <w:rsid w:val="00E73BCB"/>
    <w:rsid w:val="00E73D7C"/>
    <w:rsid w:val="00E74924"/>
    <w:rsid w:val="00E75ACB"/>
    <w:rsid w:val="00E770A8"/>
    <w:rsid w:val="00E80876"/>
    <w:rsid w:val="00E8096C"/>
    <w:rsid w:val="00E828FF"/>
    <w:rsid w:val="00E82F42"/>
    <w:rsid w:val="00E85822"/>
    <w:rsid w:val="00E85C68"/>
    <w:rsid w:val="00E86709"/>
    <w:rsid w:val="00E87063"/>
    <w:rsid w:val="00E90F5C"/>
    <w:rsid w:val="00E9108F"/>
    <w:rsid w:val="00E91EEC"/>
    <w:rsid w:val="00E93A67"/>
    <w:rsid w:val="00EA0370"/>
    <w:rsid w:val="00EA09BB"/>
    <w:rsid w:val="00EA0C92"/>
    <w:rsid w:val="00EA56FC"/>
    <w:rsid w:val="00EA617C"/>
    <w:rsid w:val="00EB17B0"/>
    <w:rsid w:val="00EB2472"/>
    <w:rsid w:val="00EB3348"/>
    <w:rsid w:val="00EB66D6"/>
    <w:rsid w:val="00EB68B5"/>
    <w:rsid w:val="00EB6C2C"/>
    <w:rsid w:val="00EC1411"/>
    <w:rsid w:val="00EC17C3"/>
    <w:rsid w:val="00EC2703"/>
    <w:rsid w:val="00EC2846"/>
    <w:rsid w:val="00EC4690"/>
    <w:rsid w:val="00EC5847"/>
    <w:rsid w:val="00ED0B81"/>
    <w:rsid w:val="00ED0FC0"/>
    <w:rsid w:val="00ED1C8F"/>
    <w:rsid w:val="00ED22D9"/>
    <w:rsid w:val="00ED3937"/>
    <w:rsid w:val="00ED3C09"/>
    <w:rsid w:val="00ED49D1"/>
    <w:rsid w:val="00ED53C8"/>
    <w:rsid w:val="00ED631E"/>
    <w:rsid w:val="00ED6B53"/>
    <w:rsid w:val="00EE3337"/>
    <w:rsid w:val="00EE3B24"/>
    <w:rsid w:val="00EE4D8F"/>
    <w:rsid w:val="00EE503C"/>
    <w:rsid w:val="00EE6756"/>
    <w:rsid w:val="00EF0AE7"/>
    <w:rsid w:val="00EF0D10"/>
    <w:rsid w:val="00EF0E7E"/>
    <w:rsid w:val="00EF15BF"/>
    <w:rsid w:val="00EF3C49"/>
    <w:rsid w:val="00EF43EB"/>
    <w:rsid w:val="00EF5161"/>
    <w:rsid w:val="00EF6276"/>
    <w:rsid w:val="00EF6B6C"/>
    <w:rsid w:val="00EF7594"/>
    <w:rsid w:val="00EF7F23"/>
    <w:rsid w:val="00F00871"/>
    <w:rsid w:val="00F01EFC"/>
    <w:rsid w:val="00F022DA"/>
    <w:rsid w:val="00F03F69"/>
    <w:rsid w:val="00F04148"/>
    <w:rsid w:val="00F05D7A"/>
    <w:rsid w:val="00F0694F"/>
    <w:rsid w:val="00F07E7C"/>
    <w:rsid w:val="00F10A22"/>
    <w:rsid w:val="00F11351"/>
    <w:rsid w:val="00F1336F"/>
    <w:rsid w:val="00F138CA"/>
    <w:rsid w:val="00F14431"/>
    <w:rsid w:val="00F1586C"/>
    <w:rsid w:val="00F16D37"/>
    <w:rsid w:val="00F17BD9"/>
    <w:rsid w:val="00F20812"/>
    <w:rsid w:val="00F21484"/>
    <w:rsid w:val="00F21DA8"/>
    <w:rsid w:val="00F23646"/>
    <w:rsid w:val="00F23DBC"/>
    <w:rsid w:val="00F241E4"/>
    <w:rsid w:val="00F30E80"/>
    <w:rsid w:val="00F317B2"/>
    <w:rsid w:val="00F32913"/>
    <w:rsid w:val="00F335B5"/>
    <w:rsid w:val="00F33C48"/>
    <w:rsid w:val="00F33D79"/>
    <w:rsid w:val="00F36937"/>
    <w:rsid w:val="00F36FF2"/>
    <w:rsid w:val="00F40100"/>
    <w:rsid w:val="00F40FB0"/>
    <w:rsid w:val="00F4117C"/>
    <w:rsid w:val="00F43BBC"/>
    <w:rsid w:val="00F43BCF"/>
    <w:rsid w:val="00F45523"/>
    <w:rsid w:val="00F50900"/>
    <w:rsid w:val="00F51C55"/>
    <w:rsid w:val="00F52610"/>
    <w:rsid w:val="00F528A6"/>
    <w:rsid w:val="00F52944"/>
    <w:rsid w:val="00F52DC7"/>
    <w:rsid w:val="00F537FA"/>
    <w:rsid w:val="00F53972"/>
    <w:rsid w:val="00F53EC7"/>
    <w:rsid w:val="00F550E4"/>
    <w:rsid w:val="00F5566F"/>
    <w:rsid w:val="00F55E68"/>
    <w:rsid w:val="00F56259"/>
    <w:rsid w:val="00F5734A"/>
    <w:rsid w:val="00F57482"/>
    <w:rsid w:val="00F57632"/>
    <w:rsid w:val="00F576FB"/>
    <w:rsid w:val="00F60D90"/>
    <w:rsid w:val="00F61D82"/>
    <w:rsid w:val="00F62AF3"/>
    <w:rsid w:val="00F65653"/>
    <w:rsid w:val="00F6653D"/>
    <w:rsid w:val="00F66A8B"/>
    <w:rsid w:val="00F6729E"/>
    <w:rsid w:val="00F702D6"/>
    <w:rsid w:val="00F70C32"/>
    <w:rsid w:val="00F7245B"/>
    <w:rsid w:val="00F77D60"/>
    <w:rsid w:val="00F800D3"/>
    <w:rsid w:val="00F801D3"/>
    <w:rsid w:val="00F814E6"/>
    <w:rsid w:val="00F81BC4"/>
    <w:rsid w:val="00F81CCF"/>
    <w:rsid w:val="00F820F2"/>
    <w:rsid w:val="00F82C46"/>
    <w:rsid w:val="00F830A0"/>
    <w:rsid w:val="00F835EB"/>
    <w:rsid w:val="00F855D7"/>
    <w:rsid w:val="00F85CA2"/>
    <w:rsid w:val="00F866B7"/>
    <w:rsid w:val="00F86771"/>
    <w:rsid w:val="00F95CF0"/>
    <w:rsid w:val="00F9630E"/>
    <w:rsid w:val="00F96B3A"/>
    <w:rsid w:val="00F97348"/>
    <w:rsid w:val="00F974C1"/>
    <w:rsid w:val="00F9785D"/>
    <w:rsid w:val="00FA1D27"/>
    <w:rsid w:val="00FA3E01"/>
    <w:rsid w:val="00FA3FB0"/>
    <w:rsid w:val="00FA4496"/>
    <w:rsid w:val="00FA46A1"/>
    <w:rsid w:val="00FA58E3"/>
    <w:rsid w:val="00FA5916"/>
    <w:rsid w:val="00FA7054"/>
    <w:rsid w:val="00FA7710"/>
    <w:rsid w:val="00FA7959"/>
    <w:rsid w:val="00FB1B6B"/>
    <w:rsid w:val="00FB30B8"/>
    <w:rsid w:val="00FB3711"/>
    <w:rsid w:val="00FB5911"/>
    <w:rsid w:val="00FB7B12"/>
    <w:rsid w:val="00FC1122"/>
    <w:rsid w:val="00FC19CB"/>
    <w:rsid w:val="00FC30C2"/>
    <w:rsid w:val="00FC4921"/>
    <w:rsid w:val="00FC4BAE"/>
    <w:rsid w:val="00FD09C7"/>
    <w:rsid w:val="00FD2580"/>
    <w:rsid w:val="00FD2625"/>
    <w:rsid w:val="00FD2B9B"/>
    <w:rsid w:val="00FD370B"/>
    <w:rsid w:val="00FD40D3"/>
    <w:rsid w:val="00FD562B"/>
    <w:rsid w:val="00FD5656"/>
    <w:rsid w:val="00FD6A78"/>
    <w:rsid w:val="00FE4300"/>
    <w:rsid w:val="00FE598D"/>
    <w:rsid w:val="00FE5D52"/>
    <w:rsid w:val="00FE6C37"/>
    <w:rsid w:val="00FE7191"/>
    <w:rsid w:val="00FF2A4B"/>
    <w:rsid w:val="00FF2D3C"/>
    <w:rsid w:val="00FF3560"/>
    <w:rsid w:val="00FF3C74"/>
    <w:rsid w:val="00FF3E4E"/>
    <w:rsid w:val="00FF423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500DCC"/>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500DCC"/>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445084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276986">
      <w:bodyDiv w:val="1"/>
      <w:marLeft w:val="0"/>
      <w:marRight w:val="0"/>
      <w:marTop w:val="0"/>
      <w:marBottom w:val="0"/>
      <w:divBdr>
        <w:top w:val="none" w:sz="0" w:space="0" w:color="auto"/>
        <w:left w:val="none" w:sz="0" w:space="0" w:color="auto"/>
        <w:bottom w:val="none" w:sz="0" w:space="0" w:color="auto"/>
        <w:right w:val="none" w:sz="0" w:space="0" w:color="auto"/>
      </w:divBdr>
    </w:div>
    <w:div w:id="178928882">
      <w:bodyDiv w:val="1"/>
      <w:marLeft w:val="0"/>
      <w:marRight w:val="0"/>
      <w:marTop w:val="0"/>
      <w:marBottom w:val="0"/>
      <w:divBdr>
        <w:top w:val="none" w:sz="0" w:space="0" w:color="auto"/>
        <w:left w:val="none" w:sz="0" w:space="0" w:color="auto"/>
        <w:bottom w:val="none" w:sz="0" w:space="0" w:color="auto"/>
        <w:right w:val="none" w:sz="0" w:space="0" w:color="auto"/>
      </w:divBdr>
      <w:divsChild>
        <w:div w:id="583105372">
          <w:marLeft w:val="0"/>
          <w:marRight w:val="0"/>
          <w:marTop w:val="0"/>
          <w:marBottom w:val="15"/>
          <w:divBdr>
            <w:top w:val="none" w:sz="0" w:space="0" w:color="auto"/>
            <w:left w:val="none" w:sz="0" w:space="0" w:color="auto"/>
            <w:bottom w:val="none" w:sz="0" w:space="0" w:color="auto"/>
            <w:right w:val="none" w:sz="0" w:space="0" w:color="auto"/>
          </w:divBdr>
        </w:div>
        <w:div w:id="636109759">
          <w:marLeft w:val="0"/>
          <w:marRight w:val="0"/>
          <w:marTop w:val="0"/>
          <w:marBottom w:val="15"/>
          <w:divBdr>
            <w:top w:val="none" w:sz="0" w:space="0" w:color="auto"/>
            <w:left w:val="none" w:sz="0" w:space="0" w:color="auto"/>
            <w:bottom w:val="none" w:sz="0" w:space="0" w:color="auto"/>
            <w:right w:val="none" w:sz="0" w:space="0" w:color="auto"/>
          </w:divBdr>
        </w:div>
      </w:divsChild>
    </w:div>
    <w:div w:id="18529015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1378228">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1158674">
      <w:bodyDiv w:val="1"/>
      <w:marLeft w:val="0"/>
      <w:marRight w:val="0"/>
      <w:marTop w:val="0"/>
      <w:marBottom w:val="0"/>
      <w:divBdr>
        <w:top w:val="none" w:sz="0" w:space="0" w:color="auto"/>
        <w:left w:val="none" w:sz="0" w:space="0" w:color="auto"/>
        <w:bottom w:val="none" w:sz="0" w:space="0" w:color="auto"/>
        <w:right w:val="none" w:sz="0" w:space="0" w:color="auto"/>
      </w:divBdr>
    </w:div>
    <w:div w:id="338853634">
      <w:bodyDiv w:val="1"/>
      <w:marLeft w:val="0"/>
      <w:marRight w:val="0"/>
      <w:marTop w:val="0"/>
      <w:marBottom w:val="0"/>
      <w:divBdr>
        <w:top w:val="none" w:sz="0" w:space="0" w:color="auto"/>
        <w:left w:val="none" w:sz="0" w:space="0" w:color="auto"/>
        <w:bottom w:val="none" w:sz="0" w:space="0" w:color="auto"/>
        <w:right w:val="none" w:sz="0" w:space="0" w:color="auto"/>
      </w:divBdr>
    </w:div>
    <w:div w:id="35796899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7963330">
      <w:bodyDiv w:val="1"/>
      <w:marLeft w:val="0"/>
      <w:marRight w:val="0"/>
      <w:marTop w:val="0"/>
      <w:marBottom w:val="0"/>
      <w:divBdr>
        <w:top w:val="none" w:sz="0" w:space="0" w:color="auto"/>
        <w:left w:val="none" w:sz="0" w:space="0" w:color="auto"/>
        <w:bottom w:val="none" w:sz="0" w:space="0" w:color="auto"/>
        <w:right w:val="none" w:sz="0" w:space="0" w:color="auto"/>
      </w:divBdr>
      <w:divsChild>
        <w:div w:id="1735006317">
          <w:marLeft w:val="150"/>
          <w:marRight w:val="0"/>
          <w:marTop w:val="225"/>
          <w:marBottom w:val="225"/>
          <w:divBdr>
            <w:top w:val="single" w:sz="6" w:space="0" w:color="FFFFFF"/>
            <w:left w:val="single" w:sz="6" w:space="0" w:color="FFFFFF"/>
            <w:bottom w:val="single" w:sz="6" w:space="0" w:color="FFFFFF"/>
            <w:right w:val="single" w:sz="6" w:space="0" w:color="FFFFFF"/>
          </w:divBdr>
        </w:div>
        <w:div w:id="714626722">
          <w:marLeft w:val="150"/>
          <w:marRight w:val="0"/>
          <w:marTop w:val="225"/>
          <w:marBottom w:val="225"/>
          <w:divBdr>
            <w:top w:val="none" w:sz="0" w:space="0" w:color="auto"/>
            <w:left w:val="none" w:sz="0" w:space="0" w:color="auto"/>
            <w:bottom w:val="none" w:sz="0" w:space="0" w:color="auto"/>
            <w:right w:val="none" w:sz="0" w:space="0" w:color="auto"/>
          </w:divBdr>
          <w:divsChild>
            <w:div w:id="459107479">
              <w:marLeft w:val="0"/>
              <w:marRight w:val="0"/>
              <w:marTop w:val="0"/>
              <w:marBottom w:val="0"/>
              <w:divBdr>
                <w:top w:val="none" w:sz="0" w:space="0" w:color="auto"/>
                <w:left w:val="none" w:sz="0" w:space="0" w:color="auto"/>
                <w:bottom w:val="none" w:sz="0" w:space="0" w:color="auto"/>
                <w:right w:val="none" w:sz="0" w:space="0" w:color="auto"/>
              </w:divBdr>
            </w:div>
            <w:div w:id="269122041">
              <w:marLeft w:val="0"/>
              <w:marRight w:val="0"/>
              <w:marTop w:val="0"/>
              <w:marBottom w:val="0"/>
              <w:divBdr>
                <w:top w:val="none" w:sz="0" w:space="0" w:color="auto"/>
                <w:left w:val="none" w:sz="0" w:space="0" w:color="auto"/>
                <w:bottom w:val="none" w:sz="0" w:space="0" w:color="auto"/>
                <w:right w:val="none" w:sz="0" w:space="0" w:color="auto"/>
              </w:divBdr>
            </w:div>
            <w:div w:id="194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579185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4032617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59948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99967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04421983">
      <w:bodyDiv w:val="1"/>
      <w:marLeft w:val="0"/>
      <w:marRight w:val="0"/>
      <w:marTop w:val="0"/>
      <w:marBottom w:val="0"/>
      <w:divBdr>
        <w:top w:val="none" w:sz="0" w:space="0" w:color="auto"/>
        <w:left w:val="none" w:sz="0" w:space="0" w:color="auto"/>
        <w:bottom w:val="none" w:sz="0" w:space="0" w:color="auto"/>
        <w:right w:val="none" w:sz="0" w:space="0" w:color="auto"/>
      </w:divBdr>
    </w:div>
    <w:div w:id="113915511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381176">
      <w:bodyDiv w:val="1"/>
      <w:marLeft w:val="0"/>
      <w:marRight w:val="0"/>
      <w:marTop w:val="0"/>
      <w:marBottom w:val="0"/>
      <w:divBdr>
        <w:top w:val="none" w:sz="0" w:space="0" w:color="auto"/>
        <w:left w:val="none" w:sz="0" w:space="0" w:color="auto"/>
        <w:bottom w:val="none" w:sz="0" w:space="0" w:color="auto"/>
        <w:right w:val="none" w:sz="0" w:space="0" w:color="auto"/>
      </w:divBdr>
    </w:div>
    <w:div w:id="1213880442">
      <w:bodyDiv w:val="1"/>
      <w:marLeft w:val="0"/>
      <w:marRight w:val="0"/>
      <w:marTop w:val="0"/>
      <w:marBottom w:val="0"/>
      <w:divBdr>
        <w:top w:val="none" w:sz="0" w:space="0" w:color="auto"/>
        <w:left w:val="none" w:sz="0" w:space="0" w:color="auto"/>
        <w:bottom w:val="none" w:sz="0" w:space="0" w:color="auto"/>
        <w:right w:val="none" w:sz="0" w:space="0" w:color="auto"/>
      </w:divBdr>
    </w:div>
    <w:div w:id="122645540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279090">
      <w:bodyDiv w:val="1"/>
      <w:marLeft w:val="0"/>
      <w:marRight w:val="0"/>
      <w:marTop w:val="0"/>
      <w:marBottom w:val="0"/>
      <w:divBdr>
        <w:top w:val="none" w:sz="0" w:space="0" w:color="auto"/>
        <w:left w:val="none" w:sz="0" w:space="0" w:color="auto"/>
        <w:bottom w:val="none" w:sz="0" w:space="0" w:color="auto"/>
        <w:right w:val="none" w:sz="0" w:space="0" w:color="auto"/>
      </w:divBdr>
      <w:divsChild>
        <w:div w:id="1400203165">
          <w:marLeft w:val="0"/>
          <w:marRight w:val="0"/>
          <w:marTop w:val="0"/>
          <w:marBottom w:val="0"/>
          <w:divBdr>
            <w:top w:val="none" w:sz="0" w:space="0" w:color="auto"/>
            <w:left w:val="none" w:sz="0" w:space="0" w:color="auto"/>
            <w:bottom w:val="none" w:sz="0" w:space="0" w:color="auto"/>
            <w:right w:val="none" w:sz="0" w:space="0" w:color="auto"/>
          </w:divBdr>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29745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4429879">
      <w:bodyDiv w:val="1"/>
      <w:marLeft w:val="0"/>
      <w:marRight w:val="0"/>
      <w:marTop w:val="0"/>
      <w:marBottom w:val="0"/>
      <w:divBdr>
        <w:top w:val="none" w:sz="0" w:space="0" w:color="auto"/>
        <w:left w:val="none" w:sz="0" w:space="0" w:color="auto"/>
        <w:bottom w:val="none" w:sz="0" w:space="0" w:color="auto"/>
        <w:right w:val="none" w:sz="0" w:space="0" w:color="auto"/>
      </w:divBdr>
      <w:divsChild>
        <w:div w:id="1284312844">
          <w:marLeft w:val="0"/>
          <w:marRight w:val="0"/>
          <w:marTop w:val="0"/>
          <w:marBottom w:val="0"/>
          <w:divBdr>
            <w:top w:val="none" w:sz="0" w:space="0" w:color="auto"/>
            <w:left w:val="none" w:sz="0" w:space="0" w:color="auto"/>
            <w:bottom w:val="none" w:sz="0" w:space="0" w:color="auto"/>
            <w:right w:val="none" w:sz="0" w:space="0" w:color="auto"/>
          </w:divBdr>
          <w:divsChild>
            <w:div w:id="1950969072">
              <w:marLeft w:val="0"/>
              <w:marRight w:val="0"/>
              <w:marTop w:val="0"/>
              <w:marBottom w:val="0"/>
              <w:divBdr>
                <w:top w:val="none" w:sz="0" w:space="0" w:color="auto"/>
                <w:left w:val="none" w:sz="0" w:space="0" w:color="auto"/>
                <w:bottom w:val="none" w:sz="0" w:space="0" w:color="auto"/>
                <w:right w:val="none" w:sz="0" w:space="0" w:color="auto"/>
              </w:divBdr>
              <w:divsChild>
                <w:div w:id="1405565475">
                  <w:marLeft w:val="0"/>
                  <w:marRight w:val="0"/>
                  <w:marTop w:val="0"/>
                  <w:marBottom w:val="0"/>
                  <w:divBdr>
                    <w:top w:val="none" w:sz="0" w:space="0" w:color="auto"/>
                    <w:left w:val="none" w:sz="0" w:space="0" w:color="auto"/>
                    <w:bottom w:val="none" w:sz="0" w:space="0" w:color="auto"/>
                    <w:right w:val="none" w:sz="0" w:space="0" w:color="auto"/>
                  </w:divBdr>
                  <w:divsChild>
                    <w:div w:id="870458423">
                      <w:marLeft w:val="0"/>
                      <w:marRight w:val="0"/>
                      <w:marTop w:val="0"/>
                      <w:marBottom w:val="0"/>
                      <w:divBdr>
                        <w:top w:val="none" w:sz="0" w:space="0" w:color="auto"/>
                        <w:left w:val="none" w:sz="0" w:space="0" w:color="auto"/>
                        <w:bottom w:val="none" w:sz="0" w:space="0" w:color="auto"/>
                        <w:right w:val="none" w:sz="0" w:space="0" w:color="auto"/>
                      </w:divBdr>
                      <w:divsChild>
                        <w:div w:id="1962371264">
                          <w:marLeft w:val="0"/>
                          <w:marRight w:val="0"/>
                          <w:marTop w:val="0"/>
                          <w:marBottom w:val="0"/>
                          <w:divBdr>
                            <w:top w:val="none" w:sz="0" w:space="0" w:color="auto"/>
                            <w:left w:val="none" w:sz="0" w:space="0" w:color="auto"/>
                            <w:bottom w:val="none" w:sz="0" w:space="0" w:color="auto"/>
                            <w:right w:val="none" w:sz="0" w:space="0" w:color="auto"/>
                          </w:divBdr>
                          <w:divsChild>
                            <w:div w:id="1850098291">
                              <w:marLeft w:val="0"/>
                              <w:marRight w:val="0"/>
                              <w:marTop w:val="0"/>
                              <w:marBottom w:val="0"/>
                              <w:divBdr>
                                <w:top w:val="none" w:sz="0" w:space="0" w:color="auto"/>
                                <w:left w:val="none" w:sz="0" w:space="0" w:color="auto"/>
                                <w:bottom w:val="none" w:sz="0" w:space="0" w:color="auto"/>
                                <w:right w:val="none" w:sz="0" w:space="0" w:color="auto"/>
                              </w:divBdr>
                            </w:div>
                            <w:div w:id="136027774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069366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4754952">
      <w:bodyDiv w:val="1"/>
      <w:marLeft w:val="0"/>
      <w:marRight w:val="0"/>
      <w:marTop w:val="0"/>
      <w:marBottom w:val="0"/>
      <w:divBdr>
        <w:top w:val="none" w:sz="0" w:space="0" w:color="auto"/>
        <w:left w:val="none" w:sz="0" w:space="0" w:color="auto"/>
        <w:bottom w:val="none" w:sz="0" w:space="0" w:color="auto"/>
        <w:right w:val="none" w:sz="0" w:space="0" w:color="auto"/>
      </w:divBdr>
    </w:div>
    <w:div w:id="166195727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0714288">
      <w:bodyDiv w:val="1"/>
      <w:marLeft w:val="0"/>
      <w:marRight w:val="0"/>
      <w:marTop w:val="0"/>
      <w:marBottom w:val="0"/>
      <w:divBdr>
        <w:top w:val="none" w:sz="0" w:space="0" w:color="auto"/>
        <w:left w:val="none" w:sz="0" w:space="0" w:color="auto"/>
        <w:bottom w:val="none" w:sz="0" w:space="0" w:color="auto"/>
        <w:right w:val="none" w:sz="0" w:space="0" w:color="auto"/>
      </w:divBdr>
    </w:div>
    <w:div w:id="176560941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419868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787386">
      <w:bodyDiv w:val="1"/>
      <w:marLeft w:val="0"/>
      <w:marRight w:val="0"/>
      <w:marTop w:val="0"/>
      <w:marBottom w:val="0"/>
      <w:divBdr>
        <w:top w:val="none" w:sz="0" w:space="0" w:color="auto"/>
        <w:left w:val="none" w:sz="0" w:space="0" w:color="auto"/>
        <w:bottom w:val="none" w:sz="0" w:space="0" w:color="auto"/>
        <w:right w:val="none" w:sz="0" w:space="0" w:color="auto"/>
      </w:divBdr>
    </w:div>
    <w:div w:id="194707648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824361">
      <w:bodyDiv w:val="1"/>
      <w:marLeft w:val="0"/>
      <w:marRight w:val="0"/>
      <w:marTop w:val="0"/>
      <w:marBottom w:val="0"/>
      <w:divBdr>
        <w:top w:val="none" w:sz="0" w:space="0" w:color="auto"/>
        <w:left w:val="none" w:sz="0" w:space="0" w:color="auto"/>
        <w:bottom w:val="none" w:sz="0" w:space="0" w:color="auto"/>
        <w:right w:val="none" w:sz="0" w:space="0" w:color="auto"/>
      </w:divBdr>
    </w:div>
    <w:div w:id="1993672826">
      <w:bodyDiv w:val="1"/>
      <w:marLeft w:val="0"/>
      <w:marRight w:val="0"/>
      <w:marTop w:val="0"/>
      <w:marBottom w:val="0"/>
      <w:divBdr>
        <w:top w:val="none" w:sz="0" w:space="0" w:color="auto"/>
        <w:left w:val="none" w:sz="0" w:space="0" w:color="auto"/>
        <w:bottom w:val="none" w:sz="0" w:space="0" w:color="auto"/>
        <w:right w:val="none" w:sz="0" w:space="0" w:color="auto"/>
      </w:divBdr>
    </w:div>
    <w:div w:id="201221973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image" Target="media/image24.jpe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oleObject" Target="embeddings/oleObject8.bin"/><Relationship Id="rId47" Type="http://schemas.openxmlformats.org/officeDocument/2006/relationships/image" Target="media/image30.pn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oleObject" Target="embeddings/oleObject12.bin"/><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oleObject" Target="embeddings/oleObject9.bin"/><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9.jpe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header" Target="header1.xml"/><Relationship Id="rId95" Type="http://schemas.microsoft.com/office/2011/relationships/commentsExtended" Target="commentsExtended.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jpe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oleObject" Target="embeddings/oleObject3.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7.bin"/><Relationship Id="rId36" Type="http://schemas.openxmlformats.org/officeDocument/2006/relationships/image" Target="media/image21.png"/><Relationship Id="rId49" Type="http://schemas.openxmlformats.org/officeDocument/2006/relationships/oleObject" Target="embeddings/oleObject10.bin"/><Relationship Id="rId57" Type="http://schemas.openxmlformats.org/officeDocument/2006/relationships/oleObject" Target="embeddings/oleObject11.bin"/><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94"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25345-42B4-478E-BC8E-364B0396B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55</Pages>
  <Words>10747</Words>
  <Characters>59110</Characters>
  <Application>Microsoft Office Word</Application>
  <DocSecurity>0</DocSecurity>
  <Lines>492</Lines>
  <Paragraphs>139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69718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Johanna Montejo Rozo</dc:creator>
  <cp:lastModifiedBy>chris</cp:lastModifiedBy>
  <cp:revision>47</cp:revision>
  <dcterms:created xsi:type="dcterms:W3CDTF">2015-04-17T10:49:00Z</dcterms:created>
  <dcterms:modified xsi:type="dcterms:W3CDTF">2015-04-19T19:21:00Z</dcterms:modified>
</cp:coreProperties>
</file>