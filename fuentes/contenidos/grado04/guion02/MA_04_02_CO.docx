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shd w:val="clear" w:color="auto" w:fill="FFFFFF"/>
        <w:tblCellMar>
          <w:left w:w="0" w:type="dxa"/>
          <w:right w:w="0" w:type="dxa"/>
        </w:tblCellMar>
        <w:tblLook w:val="04A0" w:firstRow="1" w:lastRow="0" w:firstColumn="1" w:lastColumn="0" w:noHBand="0" w:noVBand="1"/>
      </w:tblPr>
      <w:tblGrid>
        <w:gridCol w:w="1937"/>
        <w:gridCol w:w="6881"/>
      </w:tblGrid>
      <w:tr w:rsidR="00C8051F" w:rsidRPr="00F62FF3" w14:paraId="53F64FF2" w14:textId="77777777" w:rsidTr="00A56163">
        <w:tc>
          <w:tcPr>
            <w:tcW w:w="193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528E1D48" w14:textId="1A301374" w:rsidR="00C8051F" w:rsidRPr="00F62FF3" w:rsidRDefault="00C8051F" w:rsidP="00E6040C">
            <w:pPr>
              <w:spacing w:after="0"/>
              <w:rPr>
                <w:rFonts w:ascii="Verdana" w:eastAsia="Times New Roman" w:hAnsi="Verdana" w:cs="Times New Roman"/>
                <w:color w:val="212121"/>
                <w:lang w:eastAsia="es-CO"/>
              </w:rPr>
            </w:pPr>
            <w:r w:rsidRPr="00F62FF3">
              <w:rPr>
                <w:rFonts w:ascii="Arial" w:eastAsia="Times New Roman" w:hAnsi="Arial" w:cs="Arial"/>
                <w:color w:val="212121"/>
                <w:lang w:val="es-MX" w:eastAsia="es-CO"/>
              </w:rPr>
              <w:t>Título del guion</w:t>
            </w:r>
          </w:p>
        </w:tc>
        <w:tc>
          <w:tcPr>
            <w:tcW w:w="688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31062641" w14:textId="55A2C4DB" w:rsidR="00C8051F" w:rsidRPr="00F62FF3" w:rsidRDefault="00C8051F" w:rsidP="00E6040C">
            <w:pPr>
              <w:spacing w:after="0"/>
              <w:rPr>
                <w:rFonts w:ascii="Verdana" w:eastAsia="Times New Roman" w:hAnsi="Verdana" w:cs="Times New Roman"/>
                <w:color w:val="212121"/>
                <w:lang w:eastAsia="es-CO"/>
              </w:rPr>
            </w:pPr>
            <w:r>
              <w:rPr>
                <w:rFonts w:ascii="Arial" w:eastAsia="Times New Roman" w:hAnsi="Arial" w:cs="Arial"/>
                <w:b/>
                <w:bCs/>
                <w:color w:val="212121"/>
                <w:lang w:val="es-MX" w:eastAsia="es-CO"/>
              </w:rPr>
              <w:t>Los números naturales</w:t>
            </w:r>
          </w:p>
        </w:tc>
      </w:tr>
      <w:tr w:rsidR="00C8051F" w:rsidRPr="00F62FF3" w14:paraId="554DECAC" w14:textId="77777777" w:rsidTr="00A56163">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B65E9EE" w14:textId="77777777" w:rsidR="00C8051F" w:rsidRPr="00F62FF3" w:rsidRDefault="00C8051F" w:rsidP="00E6040C">
            <w:pPr>
              <w:spacing w:after="0"/>
              <w:rPr>
                <w:rFonts w:ascii="Verdana" w:eastAsia="Times New Roman" w:hAnsi="Verdana" w:cs="Times New Roman"/>
                <w:color w:val="212121"/>
                <w:lang w:eastAsia="es-CO"/>
              </w:rPr>
            </w:pPr>
            <w:r w:rsidRPr="00F62FF3">
              <w:rPr>
                <w:rFonts w:ascii="Arial" w:eastAsia="Times New Roman" w:hAnsi="Arial" w:cs="Arial"/>
                <w:color w:val="212121"/>
                <w:lang w:val="es-MX" w:eastAsia="es-CO"/>
              </w:rPr>
              <w:t>Código del guion</w:t>
            </w:r>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7FCC2254" w14:textId="30018BD2" w:rsidR="00C8051F" w:rsidRPr="00F62FF3" w:rsidRDefault="00C8051F" w:rsidP="00E6040C">
            <w:pPr>
              <w:spacing w:after="0"/>
              <w:rPr>
                <w:rFonts w:ascii="Verdana" w:eastAsia="Times New Roman" w:hAnsi="Verdana" w:cs="Times New Roman"/>
                <w:color w:val="212121"/>
                <w:lang w:eastAsia="es-CO"/>
              </w:rPr>
            </w:pPr>
            <w:r>
              <w:rPr>
                <w:rFonts w:ascii="Arial" w:eastAsia="Times New Roman" w:hAnsi="Arial" w:cs="Arial"/>
                <w:color w:val="212121"/>
                <w:lang w:val="es-MX" w:eastAsia="es-CO"/>
              </w:rPr>
              <w:t>MA_04_02</w:t>
            </w:r>
            <w:r w:rsidRPr="00F62FF3">
              <w:rPr>
                <w:rFonts w:ascii="Arial" w:eastAsia="Times New Roman" w:hAnsi="Arial" w:cs="Arial"/>
                <w:color w:val="212121"/>
                <w:lang w:val="es-MX" w:eastAsia="es-CO"/>
              </w:rPr>
              <w:t>_CO</w:t>
            </w:r>
          </w:p>
        </w:tc>
      </w:tr>
      <w:tr w:rsidR="00C8051F" w:rsidRPr="00F62FF3" w14:paraId="28982E23" w14:textId="77777777" w:rsidTr="00A56163">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97D5B93" w14:textId="77777777" w:rsidR="00C8051F" w:rsidRPr="00F62FF3" w:rsidRDefault="00C8051F" w:rsidP="00E6040C">
            <w:pPr>
              <w:spacing w:after="0"/>
              <w:rPr>
                <w:rFonts w:ascii="Verdana" w:eastAsia="Times New Roman" w:hAnsi="Verdana" w:cs="Times New Roman"/>
                <w:color w:val="212121"/>
                <w:lang w:eastAsia="es-CO"/>
              </w:rPr>
            </w:pPr>
            <w:r w:rsidRPr="00F62FF3">
              <w:rPr>
                <w:rFonts w:ascii="Arial" w:eastAsia="Times New Roman" w:hAnsi="Arial" w:cs="Arial"/>
                <w:color w:val="212121"/>
                <w:lang w:val="es-MX" w:eastAsia="es-CO"/>
              </w:rPr>
              <w:t>Descripción</w:t>
            </w:r>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92EEF1E" w14:textId="0C6479AB" w:rsidR="00C8051F" w:rsidRPr="00C8051F" w:rsidRDefault="00A56163" w:rsidP="00A56163">
            <w:pPr>
              <w:tabs>
                <w:tab w:val="right" w:pos="8498"/>
              </w:tabs>
              <w:spacing w:after="0"/>
              <w:rPr>
                <w:rFonts w:ascii="Arial" w:hAnsi="Arial" w:cs="Arial"/>
              </w:rPr>
            </w:pPr>
            <w:r>
              <w:rPr>
                <w:rFonts w:ascii="Arial" w:hAnsi="Arial" w:cs="Arial"/>
              </w:rPr>
              <w:t xml:space="preserve">Los números naturales son muy importantes en la vida cotidiana.  </w:t>
            </w:r>
            <w:r w:rsidR="00C8051F" w:rsidRPr="008B3C85">
              <w:rPr>
                <w:rFonts w:ascii="Arial" w:hAnsi="Arial" w:cs="Arial"/>
              </w:rPr>
              <w:t>Conoce sus usos y propiedades, aprende a compararlos</w:t>
            </w:r>
            <w:r w:rsidR="00C8051F">
              <w:rPr>
                <w:rFonts w:ascii="Arial" w:hAnsi="Arial" w:cs="Arial"/>
              </w:rPr>
              <w:t xml:space="preserve"> y ordenarlos</w:t>
            </w:r>
            <w:r w:rsidR="00C8051F" w:rsidRPr="008B3C85">
              <w:rPr>
                <w:rFonts w:ascii="Arial" w:hAnsi="Arial" w:cs="Arial"/>
              </w:rPr>
              <w:t xml:space="preserve">, a redondear y </w:t>
            </w:r>
            <w:r>
              <w:rPr>
                <w:rFonts w:ascii="Arial" w:hAnsi="Arial" w:cs="Arial"/>
              </w:rPr>
              <w:t xml:space="preserve">finalmente, </w:t>
            </w:r>
            <w:r w:rsidR="00C8051F">
              <w:rPr>
                <w:rFonts w:ascii="Arial" w:hAnsi="Arial" w:cs="Arial"/>
              </w:rPr>
              <w:t>otros sistemas de numeración.</w:t>
            </w:r>
          </w:p>
        </w:tc>
      </w:tr>
    </w:tbl>
    <w:p w14:paraId="3B5BF9E2" w14:textId="77777777" w:rsidR="00C8051F" w:rsidRDefault="00C8051F" w:rsidP="00E6040C">
      <w:pPr>
        <w:tabs>
          <w:tab w:val="right" w:pos="8498"/>
        </w:tabs>
        <w:spacing w:after="0"/>
        <w:rPr>
          <w:rFonts w:ascii="Arial" w:hAnsi="Arial" w:cs="Arial"/>
        </w:rPr>
      </w:pPr>
    </w:p>
    <w:p w14:paraId="2A60106E" w14:textId="77777777" w:rsidR="008B3C85" w:rsidRDefault="008B3C85" w:rsidP="00E6040C">
      <w:pPr>
        <w:tabs>
          <w:tab w:val="right" w:pos="8498"/>
        </w:tabs>
        <w:spacing w:after="0"/>
        <w:rPr>
          <w:rFonts w:ascii="Arial" w:hAnsi="Arial" w:cs="Arial"/>
          <w:highlight w:val="yellow"/>
        </w:rPr>
      </w:pPr>
    </w:p>
    <w:p w14:paraId="16B58F33" w14:textId="182976FA" w:rsidR="002973CB" w:rsidRPr="00B27FB2" w:rsidRDefault="00081745" w:rsidP="00E6040C">
      <w:pPr>
        <w:tabs>
          <w:tab w:val="right" w:pos="8498"/>
        </w:tabs>
        <w:spacing w:after="0"/>
        <w:rPr>
          <w:rFonts w:ascii="Arial" w:hAnsi="Arial" w:cs="Arial"/>
          <w:b/>
        </w:rPr>
      </w:pPr>
      <w:r w:rsidRPr="00B27FB2">
        <w:rPr>
          <w:rFonts w:ascii="Arial" w:hAnsi="Arial" w:cs="Arial"/>
          <w:highlight w:val="yellow"/>
        </w:rPr>
        <w:t>[SECCIÓN 1]</w:t>
      </w:r>
      <w:r w:rsidR="00616DBC" w:rsidRPr="00B27FB2">
        <w:rPr>
          <w:rFonts w:ascii="Arial" w:hAnsi="Arial" w:cs="Arial"/>
        </w:rPr>
        <w:t xml:space="preserve"> </w:t>
      </w:r>
      <w:r w:rsidRPr="00B27FB2">
        <w:rPr>
          <w:rFonts w:ascii="Arial" w:hAnsi="Arial" w:cs="Arial"/>
          <w:b/>
        </w:rPr>
        <w:t>1</w:t>
      </w:r>
      <w:r w:rsidR="002973CB" w:rsidRPr="00B27FB2">
        <w:rPr>
          <w:rFonts w:ascii="Arial" w:hAnsi="Arial" w:cs="Arial"/>
          <w:b/>
        </w:rPr>
        <w:t xml:space="preserve"> </w:t>
      </w:r>
      <w:r w:rsidR="00CE5192" w:rsidRPr="00B27FB2">
        <w:rPr>
          <w:rFonts w:ascii="Arial" w:hAnsi="Arial" w:cs="Arial"/>
          <w:b/>
        </w:rPr>
        <w:t>Los números naturales</w:t>
      </w:r>
    </w:p>
    <w:p w14:paraId="17DA7638" w14:textId="77777777" w:rsidR="00D408F4" w:rsidRPr="00B27FB2" w:rsidRDefault="00D408F4" w:rsidP="00E6040C">
      <w:pPr>
        <w:spacing w:after="0"/>
        <w:rPr>
          <w:rFonts w:ascii="Arial" w:hAnsi="Arial" w:cs="Arial"/>
        </w:rPr>
      </w:pPr>
    </w:p>
    <w:p w14:paraId="7C60C08C" w14:textId="45CD0D93" w:rsidR="005C1539" w:rsidRDefault="00D37343" w:rsidP="00E6040C">
      <w:pPr>
        <w:spacing w:after="0"/>
        <w:rPr>
          <w:rFonts w:ascii="Arial" w:hAnsi="Arial" w:cs="Arial"/>
          <w:color w:val="000000"/>
          <w:lang w:val="es-ES"/>
        </w:rPr>
      </w:pPr>
      <w:r w:rsidRPr="00B27FB2">
        <w:rPr>
          <w:rFonts w:ascii="Arial" w:hAnsi="Arial" w:cs="Arial"/>
          <w:color w:val="000000"/>
          <w:lang w:val="es-ES"/>
        </w:rPr>
        <w:t xml:space="preserve">Los </w:t>
      </w:r>
      <w:r w:rsidRPr="00B27FB2">
        <w:rPr>
          <w:rFonts w:ascii="Arial" w:hAnsi="Arial" w:cs="Arial"/>
          <w:b/>
          <w:color w:val="000000"/>
          <w:lang w:val="es-ES"/>
        </w:rPr>
        <w:t>números naturales</w:t>
      </w:r>
      <w:r w:rsidRPr="00B27FB2">
        <w:rPr>
          <w:rFonts w:ascii="Arial" w:hAnsi="Arial" w:cs="Arial"/>
          <w:color w:val="000000"/>
          <w:lang w:val="es-ES"/>
        </w:rPr>
        <w:t xml:space="preserve"> </w:t>
      </w:r>
      <w:r w:rsidR="00A56163">
        <w:rPr>
          <w:rFonts w:ascii="Arial" w:hAnsi="Arial" w:cs="Arial"/>
          <w:color w:val="000000"/>
          <w:lang w:val="es-ES"/>
        </w:rPr>
        <w:t>tienen muchos usos en la vida cotidiana</w:t>
      </w:r>
      <w:r w:rsidR="0039311E">
        <w:rPr>
          <w:rFonts w:ascii="Arial" w:hAnsi="Arial" w:cs="Arial"/>
          <w:b/>
          <w:color w:val="000000"/>
          <w:lang w:val="es-ES"/>
        </w:rPr>
        <w:t xml:space="preserve">. </w:t>
      </w:r>
      <w:r w:rsidR="00097B62">
        <w:rPr>
          <w:rFonts w:ascii="Arial" w:hAnsi="Arial" w:cs="Arial"/>
          <w:color w:val="000000"/>
          <w:lang w:val="es-ES"/>
        </w:rPr>
        <w:t>Por ejemplo, los aplicamos para</w:t>
      </w:r>
      <w:r w:rsidRPr="00B27FB2">
        <w:rPr>
          <w:rFonts w:ascii="Arial" w:hAnsi="Arial" w:cs="Arial"/>
          <w:color w:val="000000"/>
          <w:lang w:val="es-ES"/>
        </w:rPr>
        <w:t xml:space="preserve"> </w:t>
      </w:r>
      <w:r w:rsidRPr="00B27FB2">
        <w:rPr>
          <w:rFonts w:ascii="Arial" w:hAnsi="Arial" w:cs="Arial"/>
          <w:b/>
          <w:color w:val="000000"/>
          <w:lang w:val="es-ES"/>
        </w:rPr>
        <w:t>numerar</w:t>
      </w:r>
      <w:r w:rsidRPr="00B27FB2">
        <w:rPr>
          <w:rFonts w:ascii="Arial" w:hAnsi="Arial" w:cs="Arial"/>
          <w:color w:val="000000"/>
          <w:lang w:val="es-ES"/>
        </w:rPr>
        <w:t xml:space="preserve"> los edificios de una </w:t>
      </w:r>
      <w:r w:rsidR="00A631CE" w:rsidRPr="00B27FB2">
        <w:rPr>
          <w:rFonts w:ascii="Arial" w:hAnsi="Arial" w:cs="Arial"/>
          <w:color w:val="000000"/>
          <w:lang w:val="es-ES"/>
        </w:rPr>
        <w:t>calle o lo</w:t>
      </w:r>
      <w:r w:rsidRPr="00B27FB2">
        <w:rPr>
          <w:rFonts w:ascii="Arial" w:hAnsi="Arial" w:cs="Arial"/>
          <w:color w:val="000000"/>
          <w:lang w:val="es-ES"/>
        </w:rPr>
        <w:t xml:space="preserve">s </w:t>
      </w:r>
      <w:r w:rsidR="0039311E">
        <w:rPr>
          <w:rFonts w:ascii="Arial" w:hAnsi="Arial" w:cs="Arial"/>
          <w:color w:val="000000"/>
          <w:lang w:val="es-ES"/>
        </w:rPr>
        <w:t>estudiantes de un curso en el colegio</w:t>
      </w:r>
      <w:r w:rsidRPr="00B27FB2">
        <w:rPr>
          <w:rFonts w:ascii="Arial" w:hAnsi="Arial" w:cs="Arial"/>
          <w:color w:val="000000"/>
          <w:lang w:val="es-ES"/>
        </w:rPr>
        <w:t>,</w:t>
      </w:r>
      <w:r w:rsidR="0039311E">
        <w:rPr>
          <w:rFonts w:ascii="Arial" w:hAnsi="Arial" w:cs="Arial"/>
          <w:color w:val="000000"/>
          <w:lang w:val="es-ES"/>
        </w:rPr>
        <w:t xml:space="preserve"> para </w:t>
      </w:r>
      <w:r w:rsidR="00841EBD" w:rsidRPr="00B27FB2">
        <w:rPr>
          <w:rFonts w:ascii="Arial" w:hAnsi="Arial" w:cs="Arial"/>
          <w:b/>
          <w:color w:val="000000"/>
          <w:lang w:val="es-ES"/>
        </w:rPr>
        <w:t>ordenar</w:t>
      </w:r>
      <w:r w:rsidR="00841EBD" w:rsidRPr="00B27FB2">
        <w:rPr>
          <w:rFonts w:ascii="Arial" w:hAnsi="Arial" w:cs="Arial"/>
          <w:color w:val="000000"/>
          <w:lang w:val="es-ES"/>
        </w:rPr>
        <w:t xml:space="preserve"> los pu</w:t>
      </w:r>
      <w:r w:rsidR="0039311E">
        <w:rPr>
          <w:rFonts w:ascii="Arial" w:hAnsi="Arial" w:cs="Arial"/>
          <w:color w:val="000000"/>
          <w:lang w:val="es-ES"/>
        </w:rPr>
        <w:t>estos de llegada en una carrera,</w:t>
      </w:r>
      <w:r w:rsidRPr="00B27FB2">
        <w:rPr>
          <w:rFonts w:ascii="Arial" w:hAnsi="Arial" w:cs="Arial"/>
          <w:color w:val="000000"/>
          <w:lang w:val="es-ES"/>
        </w:rPr>
        <w:t xml:space="preserve"> </w:t>
      </w:r>
      <w:r w:rsidR="00B07A81">
        <w:rPr>
          <w:rFonts w:ascii="Arial" w:hAnsi="Arial" w:cs="Arial"/>
          <w:color w:val="000000"/>
          <w:lang w:val="es-ES"/>
        </w:rPr>
        <w:t xml:space="preserve">o </w:t>
      </w:r>
      <w:r w:rsidRPr="00B27FB2">
        <w:rPr>
          <w:rFonts w:ascii="Arial" w:hAnsi="Arial" w:cs="Arial"/>
          <w:color w:val="000000"/>
          <w:lang w:val="es-ES"/>
        </w:rPr>
        <w:t xml:space="preserve">para formar </w:t>
      </w:r>
      <w:r w:rsidRPr="00B27FB2">
        <w:rPr>
          <w:rFonts w:ascii="Arial" w:hAnsi="Arial" w:cs="Arial"/>
          <w:b/>
          <w:color w:val="000000"/>
          <w:lang w:val="es-ES"/>
        </w:rPr>
        <w:t>códigos</w:t>
      </w:r>
      <w:r w:rsidRPr="00B27FB2">
        <w:rPr>
          <w:rFonts w:ascii="Arial" w:hAnsi="Arial" w:cs="Arial"/>
          <w:color w:val="000000"/>
          <w:lang w:val="es-ES"/>
        </w:rPr>
        <w:t xml:space="preserve"> </w:t>
      </w:r>
      <w:r w:rsidRPr="00B27FB2">
        <w:rPr>
          <w:rFonts w:ascii="Arial" w:hAnsi="Arial" w:cs="Arial"/>
          <w:b/>
          <w:color w:val="000000"/>
          <w:lang w:val="es-ES"/>
        </w:rPr>
        <w:t>(codificar)</w:t>
      </w:r>
      <w:r w:rsidRPr="00B27FB2">
        <w:rPr>
          <w:rFonts w:ascii="Arial" w:hAnsi="Arial" w:cs="Arial"/>
          <w:color w:val="000000"/>
          <w:lang w:val="es-ES"/>
        </w:rPr>
        <w:t xml:space="preserve"> como el de</w:t>
      </w:r>
      <w:r w:rsidR="007556AE" w:rsidRPr="00B27FB2">
        <w:rPr>
          <w:rFonts w:ascii="Arial" w:hAnsi="Arial" w:cs="Arial"/>
          <w:color w:val="000000"/>
          <w:lang w:val="es-ES"/>
        </w:rPr>
        <w:t xml:space="preserve"> </w:t>
      </w:r>
      <w:r w:rsidRPr="00B27FB2">
        <w:rPr>
          <w:rFonts w:ascii="Arial" w:hAnsi="Arial" w:cs="Arial"/>
          <w:color w:val="000000"/>
          <w:lang w:val="es-ES"/>
        </w:rPr>
        <w:t>l</w:t>
      </w:r>
      <w:r w:rsidR="007556AE" w:rsidRPr="00B27FB2">
        <w:rPr>
          <w:rFonts w:ascii="Arial" w:hAnsi="Arial" w:cs="Arial"/>
          <w:color w:val="000000"/>
          <w:lang w:val="es-ES"/>
        </w:rPr>
        <w:t>a</w:t>
      </w:r>
      <w:r w:rsidRPr="00B27FB2">
        <w:rPr>
          <w:rFonts w:ascii="Arial" w:hAnsi="Arial" w:cs="Arial"/>
          <w:color w:val="000000"/>
          <w:lang w:val="es-ES"/>
        </w:rPr>
        <w:t xml:space="preserve"> </w:t>
      </w:r>
      <w:r w:rsidR="007556AE" w:rsidRPr="00B27FB2">
        <w:rPr>
          <w:rFonts w:ascii="Arial" w:hAnsi="Arial" w:cs="Arial"/>
          <w:color w:val="000000"/>
          <w:lang w:val="es-ES"/>
        </w:rPr>
        <w:t xml:space="preserve">tarjeta de identidad, </w:t>
      </w:r>
      <w:r w:rsidRPr="00B27FB2">
        <w:rPr>
          <w:rFonts w:ascii="Arial" w:hAnsi="Arial" w:cs="Arial"/>
          <w:color w:val="000000"/>
          <w:lang w:val="es-ES"/>
        </w:rPr>
        <w:t xml:space="preserve">la </w:t>
      </w:r>
      <w:r w:rsidR="007556AE" w:rsidRPr="00B27FB2">
        <w:rPr>
          <w:rFonts w:ascii="Arial" w:hAnsi="Arial" w:cs="Arial"/>
          <w:color w:val="000000"/>
          <w:lang w:val="es-ES"/>
        </w:rPr>
        <w:t xml:space="preserve">placa de </w:t>
      </w:r>
      <w:r w:rsidR="005C1539" w:rsidRPr="00B27FB2">
        <w:rPr>
          <w:rFonts w:ascii="Arial" w:hAnsi="Arial" w:cs="Arial"/>
          <w:color w:val="000000"/>
          <w:lang w:val="es-ES"/>
        </w:rPr>
        <w:t xml:space="preserve">un </w:t>
      </w:r>
      <w:r w:rsidR="007556AE" w:rsidRPr="00B27FB2">
        <w:rPr>
          <w:rFonts w:ascii="Arial" w:hAnsi="Arial" w:cs="Arial"/>
          <w:color w:val="000000"/>
          <w:lang w:val="es-ES"/>
        </w:rPr>
        <w:t xml:space="preserve">auto </w:t>
      </w:r>
      <w:r w:rsidRPr="00B27FB2">
        <w:rPr>
          <w:rFonts w:ascii="Arial" w:hAnsi="Arial" w:cs="Arial"/>
          <w:color w:val="000000"/>
          <w:lang w:val="es-ES"/>
        </w:rPr>
        <w:t xml:space="preserve">o el </w:t>
      </w:r>
      <w:r w:rsidR="00B07A81">
        <w:rPr>
          <w:rFonts w:ascii="Arial" w:hAnsi="Arial" w:cs="Arial"/>
          <w:color w:val="000000"/>
          <w:lang w:val="es-ES"/>
        </w:rPr>
        <w:t>asociado a un código de barras.</w:t>
      </w:r>
    </w:p>
    <w:p w14:paraId="668EA34E" w14:textId="77777777" w:rsidR="00A56163" w:rsidRDefault="00A56163" w:rsidP="00E6040C">
      <w:pPr>
        <w:spacing w:after="0"/>
        <w:rPr>
          <w:rFonts w:ascii="Arial" w:hAnsi="Arial" w:cs="Arial"/>
          <w:color w:val="000000"/>
          <w:lang w:val="es-ES"/>
        </w:rPr>
      </w:pPr>
    </w:p>
    <w:tbl>
      <w:tblPr>
        <w:tblStyle w:val="Tablaconcuadrcula"/>
        <w:tblW w:w="0" w:type="auto"/>
        <w:tblLayout w:type="fixed"/>
        <w:tblLook w:val="04A0" w:firstRow="1" w:lastRow="0" w:firstColumn="1" w:lastColumn="0" w:noHBand="0" w:noVBand="1"/>
      </w:tblPr>
      <w:tblGrid>
        <w:gridCol w:w="1668"/>
        <w:gridCol w:w="7386"/>
      </w:tblGrid>
      <w:tr w:rsidR="00A56163" w:rsidRPr="00C56195" w14:paraId="21054D36" w14:textId="77777777" w:rsidTr="00A56163">
        <w:tc>
          <w:tcPr>
            <w:tcW w:w="9054" w:type="dxa"/>
            <w:gridSpan w:val="2"/>
            <w:shd w:val="clear" w:color="auto" w:fill="0D0D0D" w:themeFill="text1" w:themeFillTint="F2"/>
          </w:tcPr>
          <w:p w14:paraId="7B059A81" w14:textId="77777777" w:rsidR="00A56163" w:rsidRPr="00C56195" w:rsidRDefault="00A56163" w:rsidP="00A561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A56163" w:rsidRPr="00C56195" w14:paraId="76880172" w14:textId="77777777" w:rsidTr="00A56163">
        <w:tc>
          <w:tcPr>
            <w:tcW w:w="1668" w:type="dxa"/>
          </w:tcPr>
          <w:p w14:paraId="636FDE51" w14:textId="77777777" w:rsidR="00A56163" w:rsidRPr="00C56195" w:rsidRDefault="00A56163" w:rsidP="00A561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386" w:type="dxa"/>
          </w:tcPr>
          <w:p w14:paraId="55B0B120" w14:textId="77777777" w:rsidR="00A56163" w:rsidRPr="00C56195" w:rsidRDefault="00A56163" w:rsidP="00A561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Pr="00C56195">
              <w:rPr>
                <w:rFonts w:ascii="Times New Roman" w:hAnsi="Times New Roman" w:cs="Times New Roman"/>
                <w:color w:val="000000"/>
                <w:sz w:val="24"/>
                <w:szCs w:val="24"/>
              </w:rPr>
              <w:t>IMG01</w:t>
            </w:r>
          </w:p>
        </w:tc>
      </w:tr>
      <w:tr w:rsidR="00A56163" w:rsidRPr="00C56195" w14:paraId="5474386E" w14:textId="77777777" w:rsidTr="00A56163">
        <w:tc>
          <w:tcPr>
            <w:tcW w:w="1668" w:type="dxa"/>
          </w:tcPr>
          <w:p w14:paraId="5AAC7709" w14:textId="77777777" w:rsidR="00A56163" w:rsidRPr="00C56195" w:rsidRDefault="00A56163" w:rsidP="00A561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386" w:type="dxa"/>
          </w:tcPr>
          <w:p w14:paraId="255F8198" w14:textId="2CDA000F" w:rsidR="00A56163" w:rsidRDefault="00A56163" w:rsidP="00A561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Fotografía de un </w:t>
            </w:r>
            <w:r>
              <w:rPr>
                <w:rFonts w:ascii="Times New Roman" w:hAnsi="Times New Roman" w:cs="Times New Roman"/>
                <w:color w:val="000000"/>
                <w:sz w:val="24"/>
                <w:szCs w:val="24"/>
              </w:rPr>
              <w:t>código de barras.</w:t>
            </w:r>
            <w:r w:rsidRPr="00C56195">
              <w:rPr>
                <w:rFonts w:ascii="Times New Roman" w:hAnsi="Times New Roman" w:cs="Times New Roman"/>
                <w:color w:val="000000"/>
                <w:sz w:val="24"/>
                <w:szCs w:val="24"/>
              </w:rPr>
              <w:t xml:space="preserve"> </w:t>
            </w:r>
          </w:p>
          <w:p w14:paraId="5BFB5838" w14:textId="3935BF37" w:rsidR="00A56163" w:rsidRPr="00C56195" w:rsidRDefault="00A56163" w:rsidP="00A56163">
            <w:pPr>
              <w:rPr>
                <w:rFonts w:ascii="Times New Roman" w:hAnsi="Times New Roman" w:cs="Times New Roman"/>
                <w:color w:val="000000"/>
                <w:sz w:val="24"/>
                <w:szCs w:val="24"/>
              </w:rPr>
            </w:pPr>
            <w:r>
              <w:rPr>
                <w:noProof/>
                <w:lang w:val="es-CO" w:eastAsia="es-CO"/>
              </w:rPr>
              <w:drawing>
                <wp:inline distT="0" distB="0" distL="0" distR="0" wp14:anchorId="532D5009" wp14:editId="76EDEC80">
                  <wp:extent cx="1816100" cy="1896697"/>
                  <wp:effectExtent l="0" t="0" r="0" b="8890"/>
                  <wp:docPr id="101" name="Imagen 101" descr="Bar code vector illustration isolated - stoc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 code vector illustration isolated - stock v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6100" cy="1896697"/>
                          </a:xfrm>
                          <a:prstGeom prst="rect">
                            <a:avLst/>
                          </a:prstGeom>
                          <a:noFill/>
                          <a:ln>
                            <a:noFill/>
                          </a:ln>
                        </pic:spPr>
                      </pic:pic>
                    </a:graphicData>
                  </a:graphic>
                </wp:inline>
              </w:drawing>
            </w:r>
          </w:p>
        </w:tc>
      </w:tr>
      <w:tr w:rsidR="00A56163" w:rsidRPr="00C56195" w14:paraId="613AB123" w14:textId="77777777" w:rsidTr="00A56163">
        <w:trPr>
          <w:trHeight w:val="1424"/>
        </w:trPr>
        <w:tc>
          <w:tcPr>
            <w:tcW w:w="1668" w:type="dxa"/>
          </w:tcPr>
          <w:p w14:paraId="09A5B6DF" w14:textId="77777777" w:rsidR="00A56163" w:rsidRPr="00C56195" w:rsidRDefault="00A56163" w:rsidP="00A561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386" w:type="dxa"/>
          </w:tcPr>
          <w:p w14:paraId="0675689B" w14:textId="2033DA50" w:rsidR="00A56163" w:rsidRPr="00C56195" w:rsidRDefault="00A56163" w:rsidP="00A56163">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A56163">
              <w:rPr>
                <w:rFonts w:ascii="Times New Roman" w:hAnsi="Times New Roman" w:cs="Times New Roman"/>
                <w:color w:val="000000"/>
                <w:sz w:val="24"/>
                <w:szCs w:val="24"/>
              </w:rPr>
              <w:t>176944715</w:t>
            </w:r>
          </w:p>
        </w:tc>
      </w:tr>
      <w:tr w:rsidR="00A56163" w:rsidRPr="00C56195" w14:paraId="0E8763F5" w14:textId="77777777" w:rsidTr="00A56163">
        <w:tc>
          <w:tcPr>
            <w:tcW w:w="1668" w:type="dxa"/>
          </w:tcPr>
          <w:p w14:paraId="23AA79B6" w14:textId="77777777" w:rsidR="00A56163" w:rsidRPr="00C56195" w:rsidRDefault="00A56163" w:rsidP="00A561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386" w:type="dxa"/>
          </w:tcPr>
          <w:p w14:paraId="5E0C0778" w14:textId="1F8A4518" w:rsidR="00A56163" w:rsidRPr="00C56195" w:rsidRDefault="00A56163" w:rsidP="00A561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w:t>
            </w:r>
            <w:r w:rsidRPr="00A56163">
              <w:rPr>
                <w:rFonts w:ascii="Times New Roman" w:hAnsi="Times New Roman" w:cs="Times New Roman"/>
                <w:b/>
                <w:color w:val="000000"/>
                <w:sz w:val="24"/>
                <w:szCs w:val="24"/>
              </w:rPr>
              <w:t>números naturales</w:t>
            </w:r>
            <w:r>
              <w:rPr>
                <w:rFonts w:ascii="Times New Roman" w:hAnsi="Times New Roman" w:cs="Times New Roman"/>
                <w:color w:val="000000"/>
                <w:sz w:val="24"/>
                <w:szCs w:val="24"/>
              </w:rPr>
              <w:t xml:space="preserve"> se utilizan para codificar, por ejemplo en los códigos de barras.</w:t>
            </w:r>
            <w:r w:rsidRPr="00C56195">
              <w:rPr>
                <w:rFonts w:ascii="Times New Roman" w:hAnsi="Times New Roman" w:cs="Times New Roman"/>
                <w:color w:val="000000"/>
                <w:sz w:val="24"/>
                <w:szCs w:val="24"/>
              </w:rPr>
              <w:t xml:space="preserve"> </w:t>
            </w:r>
          </w:p>
        </w:tc>
      </w:tr>
    </w:tbl>
    <w:p w14:paraId="091BDE8D" w14:textId="77777777" w:rsidR="00A56163" w:rsidRPr="00A56163" w:rsidRDefault="00A56163" w:rsidP="00E6040C">
      <w:pPr>
        <w:spacing w:after="0"/>
        <w:rPr>
          <w:rFonts w:ascii="Arial" w:hAnsi="Arial" w:cs="Arial"/>
          <w:color w:val="000000"/>
        </w:rPr>
      </w:pPr>
    </w:p>
    <w:p w14:paraId="3439D51A" w14:textId="26C7B1B3" w:rsidR="00857310" w:rsidRDefault="00D37343" w:rsidP="00E6040C">
      <w:pPr>
        <w:spacing w:after="0"/>
        <w:rPr>
          <w:rFonts w:ascii="Arial" w:hAnsi="Arial" w:cs="Arial"/>
          <w:color w:val="000000"/>
          <w:lang w:val="es-ES"/>
        </w:rPr>
      </w:pPr>
      <w:r w:rsidRPr="00B27FB2">
        <w:rPr>
          <w:rFonts w:ascii="Arial" w:hAnsi="Arial" w:cs="Arial"/>
          <w:color w:val="000000"/>
          <w:lang w:val="es-ES"/>
        </w:rPr>
        <w:t xml:space="preserve">Así pues, los números naturales tienen </w:t>
      </w:r>
      <w:r w:rsidR="007556AE" w:rsidRPr="00B27FB2">
        <w:rPr>
          <w:rFonts w:ascii="Arial" w:hAnsi="Arial" w:cs="Arial"/>
          <w:color w:val="000000"/>
          <w:lang w:val="es-ES"/>
        </w:rPr>
        <w:t xml:space="preserve">múltiples </w:t>
      </w:r>
      <w:r w:rsidRPr="00B27FB2">
        <w:rPr>
          <w:rFonts w:ascii="Arial" w:hAnsi="Arial" w:cs="Arial"/>
          <w:color w:val="000000"/>
          <w:lang w:val="es-ES"/>
        </w:rPr>
        <w:t>aplicaciones y debemos entenderlos para utilizarlos de forma correcta</w:t>
      </w:r>
      <w:r w:rsidR="00F32913" w:rsidRPr="00B27FB2">
        <w:rPr>
          <w:rFonts w:ascii="Arial" w:hAnsi="Arial" w:cs="Arial"/>
          <w:color w:val="000000"/>
          <w:lang w:val="es-ES"/>
        </w:rPr>
        <w:t>.</w:t>
      </w:r>
    </w:p>
    <w:p w14:paraId="15755990" w14:textId="77777777" w:rsidR="006D1401" w:rsidRPr="00B27FB2" w:rsidRDefault="006D1401"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473"/>
        <w:gridCol w:w="6355"/>
      </w:tblGrid>
      <w:tr w:rsidR="00CE70E7" w:rsidRPr="00C56195" w14:paraId="15FE4203" w14:textId="77777777" w:rsidTr="00E87063">
        <w:tc>
          <w:tcPr>
            <w:tcW w:w="9033" w:type="dxa"/>
            <w:gridSpan w:val="2"/>
            <w:shd w:val="clear" w:color="auto" w:fill="000000" w:themeFill="text1"/>
          </w:tcPr>
          <w:p w14:paraId="0D4E757F" w14:textId="77777777" w:rsidR="00CE70E7" w:rsidRPr="00C56195" w:rsidRDefault="00CE70E7"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CE70E7" w:rsidRPr="00C56195" w14:paraId="225CA145" w14:textId="77777777" w:rsidTr="00E87063">
        <w:tc>
          <w:tcPr>
            <w:tcW w:w="2518" w:type="dxa"/>
          </w:tcPr>
          <w:p w14:paraId="56371B65" w14:textId="77777777" w:rsidR="00CE70E7" w:rsidRPr="00C56195" w:rsidRDefault="00CE70E7"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B22D546" w14:textId="23678137" w:rsidR="00CE70E7"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E70E7" w:rsidRPr="00C56195">
              <w:rPr>
                <w:rFonts w:ascii="Times New Roman" w:hAnsi="Times New Roman" w:cs="Times New Roman"/>
                <w:color w:val="000000"/>
                <w:sz w:val="24"/>
                <w:szCs w:val="24"/>
              </w:rPr>
              <w:t>REC10</w:t>
            </w:r>
          </w:p>
        </w:tc>
      </w:tr>
      <w:tr w:rsidR="00CE70E7" w:rsidRPr="00C56195" w14:paraId="1A4D8EB3" w14:textId="77777777" w:rsidTr="00E87063">
        <w:tc>
          <w:tcPr>
            <w:tcW w:w="2518" w:type="dxa"/>
          </w:tcPr>
          <w:p w14:paraId="56A38871" w14:textId="77777777" w:rsidR="00CE70E7" w:rsidRPr="00C56195" w:rsidRDefault="00CE70E7"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AB62F9D" w14:textId="49927919" w:rsidR="00CE70E7" w:rsidRPr="00C56195" w:rsidRDefault="006F0DDF"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Identifica e</w:t>
            </w:r>
            <w:r w:rsidR="004357DB">
              <w:rPr>
                <w:rFonts w:ascii="Times New Roman" w:hAnsi="Times New Roman" w:cs="Times New Roman"/>
                <w:color w:val="000000"/>
                <w:sz w:val="24"/>
                <w:szCs w:val="24"/>
              </w:rPr>
              <w:t>l uso de los números naturales</w:t>
            </w:r>
          </w:p>
        </w:tc>
      </w:tr>
      <w:tr w:rsidR="00CE70E7" w:rsidRPr="00C56195" w14:paraId="7A8FA790" w14:textId="77777777" w:rsidTr="00E87063">
        <w:tc>
          <w:tcPr>
            <w:tcW w:w="2518" w:type="dxa"/>
          </w:tcPr>
          <w:p w14:paraId="2C683BC0" w14:textId="77777777" w:rsidR="00CE70E7" w:rsidRPr="00C56195" w:rsidRDefault="00CE70E7"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6515" w:type="dxa"/>
          </w:tcPr>
          <w:p w14:paraId="35C8FC9B" w14:textId="78DE0D40" w:rsidR="00CE70E7" w:rsidRPr="00C56195" w:rsidRDefault="00580FE9"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w:t>
            </w:r>
            <w:r w:rsidR="00B20A1E" w:rsidRPr="00C56195">
              <w:rPr>
                <w:rFonts w:ascii="Times New Roman" w:hAnsi="Times New Roman" w:cs="Times New Roman"/>
                <w:color w:val="000000"/>
                <w:sz w:val="24"/>
                <w:szCs w:val="24"/>
              </w:rPr>
              <w:t>permite la identificación de diferentes</w:t>
            </w:r>
            <w:r w:rsidR="00A56163">
              <w:rPr>
                <w:rFonts w:ascii="Times New Roman" w:hAnsi="Times New Roman" w:cs="Times New Roman"/>
                <w:color w:val="000000"/>
                <w:sz w:val="24"/>
                <w:szCs w:val="24"/>
              </w:rPr>
              <w:t xml:space="preserve"> usos de los números naturales</w:t>
            </w:r>
          </w:p>
        </w:tc>
      </w:tr>
    </w:tbl>
    <w:p w14:paraId="51F9A781" w14:textId="77777777" w:rsidR="006D1401" w:rsidRDefault="006D1401" w:rsidP="00E6040C">
      <w:pPr>
        <w:pStyle w:val="u"/>
        <w:shd w:val="clear" w:color="auto" w:fill="FFFFFF"/>
        <w:spacing w:before="0" w:beforeAutospacing="0" w:after="0" w:afterAutospacing="0" w:line="345" w:lineRule="atLeast"/>
        <w:rPr>
          <w:rStyle w:val="un"/>
          <w:rFonts w:ascii="Arial" w:hAnsi="Arial" w:cs="Arial"/>
          <w:color w:val="333333"/>
        </w:rPr>
      </w:pPr>
    </w:p>
    <w:p w14:paraId="15AE6844" w14:textId="4913091B" w:rsidR="008E031D" w:rsidRPr="00B27FB2" w:rsidRDefault="008E031D" w:rsidP="00E6040C">
      <w:pPr>
        <w:pStyle w:val="u"/>
        <w:shd w:val="clear" w:color="auto" w:fill="FFFFFF"/>
        <w:spacing w:before="0" w:beforeAutospacing="0" w:after="0" w:afterAutospacing="0" w:line="345" w:lineRule="atLeast"/>
        <w:rPr>
          <w:rFonts w:ascii="Arial" w:hAnsi="Arial" w:cs="Arial"/>
          <w:color w:val="333333"/>
        </w:rPr>
      </w:pPr>
      <w:r w:rsidRPr="00B27FB2">
        <w:rPr>
          <w:rStyle w:val="un"/>
          <w:rFonts w:ascii="Arial" w:hAnsi="Arial" w:cs="Arial"/>
          <w:color w:val="333333"/>
        </w:rPr>
        <w:t>El primer número natural es el 0.</w:t>
      </w:r>
      <w:r w:rsidRPr="00B27FB2">
        <w:rPr>
          <w:rStyle w:val="apple-converted-space"/>
          <w:rFonts w:ascii="Arial" w:hAnsi="Arial" w:cs="Arial"/>
          <w:color w:val="333333"/>
        </w:rPr>
        <w:t> </w:t>
      </w:r>
      <w:r w:rsidRPr="00B27FB2">
        <w:rPr>
          <w:rStyle w:val="un"/>
          <w:rFonts w:ascii="Arial" w:hAnsi="Arial" w:cs="Arial"/>
          <w:color w:val="333333"/>
        </w:rPr>
        <w:t>Los demás los obtenemos sumando 1 al número anterior, de la siguiente manera:</w:t>
      </w:r>
    </w:p>
    <w:p w14:paraId="571ED3C4" w14:textId="77777777" w:rsidR="008E031D" w:rsidRPr="00B27FB2"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w:t>
      </w:r>
    </w:p>
    <w:p w14:paraId="56FD9354" w14:textId="3A82E3E6" w:rsidR="008E031D" w:rsidRPr="00B27FB2"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 + 1) = 1</w:t>
      </w:r>
    </w:p>
    <w:p w14:paraId="4A6DC4CC" w14:textId="77777777" w:rsidR="008E031D" w:rsidRPr="00B27FB2"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(1 + 1) = 2</w:t>
      </w:r>
    </w:p>
    <w:p w14:paraId="08900A51" w14:textId="77777777" w:rsidR="008E031D" w:rsidRPr="00B27FB2"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(2 + 1) = 3</w:t>
      </w:r>
    </w:p>
    <w:p w14:paraId="5EE2C5E1" w14:textId="28F933C1" w:rsidR="008E031D" w:rsidRPr="00B27FB2" w:rsidRDefault="008E031D" w:rsidP="00E6040C">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(3 + 1) = 4…</w:t>
      </w:r>
    </w:p>
    <w:p w14:paraId="53E6669F" w14:textId="77777777" w:rsidR="00D767B5" w:rsidRPr="00C56195" w:rsidRDefault="00D767B5" w:rsidP="00E6040C">
      <w:pPr>
        <w:pStyle w:val="u"/>
        <w:shd w:val="clear" w:color="auto" w:fill="FFFFFF"/>
        <w:spacing w:before="0" w:beforeAutospacing="0" w:after="0" w:afterAutospacing="0" w:line="345" w:lineRule="atLeast"/>
        <w:rPr>
          <w:rStyle w:val="un"/>
          <w:color w:val="333333"/>
        </w:rPr>
      </w:pPr>
    </w:p>
    <w:tbl>
      <w:tblPr>
        <w:tblStyle w:val="Tablaconcuadrcula"/>
        <w:tblW w:w="0" w:type="auto"/>
        <w:tblLook w:val="04A0" w:firstRow="1" w:lastRow="0" w:firstColumn="1" w:lastColumn="0" w:noHBand="0" w:noVBand="1"/>
      </w:tblPr>
      <w:tblGrid>
        <w:gridCol w:w="2473"/>
        <w:gridCol w:w="6355"/>
      </w:tblGrid>
      <w:tr w:rsidR="007E0A41" w:rsidRPr="00C56195" w14:paraId="4E6ED006" w14:textId="77777777" w:rsidTr="00E87063">
        <w:tc>
          <w:tcPr>
            <w:tcW w:w="9033" w:type="dxa"/>
            <w:gridSpan w:val="2"/>
            <w:shd w:val="clear" w:color="auto" w:fill="000000" w:themeFill="text1"/>
          </w:tcPr>
          <w:p w14:paraId="7DC01EE9" w14:textId="77777777" w:rsidR="007E0A41" w:rsidRPr="00C56195" w:rsidRDefault="007E0A41"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E0A41" w:rsidRPr="00C56195" w14:paraId="1C14659C" w14:textId="77777777" w:rsidTr="00E87063">
        <w:tc>
          <w:tcPr>
            <w:tcW w:w="2518" w:type="dxa"/>
          </w:tcPr>
          <w:p w14:paraId="0C2F47EE" w14:textId="77777777" w:rsidR="007E0A41" w:rsidRPr="00C56195" w:rsidRDefault="007E0A41"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E72F75" w14:textId="0CDFD56A" w:rsidR="007E0A41"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E0A41" w:rsidRPr="00C56195">
              <w:rPr>
                <w:rFonts w:ascii="Times New Roman" w:hAnsi="Times New Roman" w:cs="Times New Roman"/>
                <w:color w:val="000000"/>
                <w:sz w:val="24"/>
                <w:szCs w:val="24"/>
              </w:rPr>
              <w:t>REC20</w:t>
            </w:r>
          </w:p>
        </w:tc>
      </w:tr>
      <w:tr w:rsidR="007E0A41" w:rsidRPr="00C56195" w14:paraId="012E7BBE" w14:textId="77777777" w:rsidTr="00E87063">
        <w:tc>
          <w:tcPr>
            <w:tcW w:w="2518" w:type="dxa"/>
          </w:tcPr>
          <w:p w14:paraId="558ADDCC" w14:textId="77777777" w:rsidR="007E0A41" w:rsidRPr="00C56195" w:rsidRDefault="007E0A4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B6BC9EE" w14:textId="39B607EF" w:rsidR="007E0A41" w:rsidRPr="00C56195" w:rsidRDefault="007E0A41"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Identifica el número natural </w:t>
            </w:r>
            <w:r w:rsidR="00B1239F">
              <w:rPr>
                <w:rFonts w:ascii="Times New Roman" w:hAnsi="Times New Roman" w:cs="Times New Roman"/>
                <w:color w:val="000000"/>
                <w:sz w:val="24"/>
                <w:szCs w:val="24"/>
              </w:rPr>
              <w:t>siguiente</w:t>
            </w:r>
            <w:r w:rsidR="003C7311" w:rsidRPr="00C56195">
              <w:rPr>
                <w:rFonts w:ascii="Times New Roman" w:hAnsi="Times New Roman" w:cs="Times New Roman"/>
                <w:color w:val="000000"/>
                <w:sz w:val="24"/>
                <w:szCs w:val="24"/>
              </w:rPr>
              <w:t xml:space="preserve"> </w:t>
            </w:r>
          </w:p>
        </w:tc>
      </w:tr>
      <w:tr w:rsidR="007E0A41" w:rsidRPr="00C56195" w14:paraId="28DC68F2" w14:textId="77777777" w:rsidTr="00E87063">
        <w:tc>
          <w:tcPr>
            <w:tcW w:w="2518" w:type="dxa"/>
          </w:tcPr>
          <w:p w14:paraId="6F4DD80D" w14:textId="77777777" w:rsidR="007E0A41" w:rsidRPr="00C56195" w:rsidRDefault="007E0A4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8665520" w14:textId="690807EB" w:rsidR="007E0A41" w:rsidRPr="00C56195" w:rsidRDefault="007E0A41"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permite la identificación de </w:t>
            </w:r>
            <w:r w:rsidR="006572D8" w:rsidRPr="00C56195">
              <w:rPr>
                <w:rFonts w:ascii="Times New Roman" w:hAnsi="Times New Roman" w:cs="Times New Roman"/>
                <w:color w:val="000000"/>
                <w:sz w:val="24"/>
                <w:szCs w:val="24"/>
              </w:rPr>
              <w:t>números naturales a partir de +1</w:t>
            </w:r>
            <w:r w:rsidRPr="00C56195">
              <w:rPr>
                <w:rFonts w:ascii="Times New Roman" w:hAnsi="Times New Roman" w:cs="Times New Roman"/>
                <w:color w:val="000000"/>
                <w:sz w:val="24"/>
                <w:szCs w:val="24"/>
              </w:rPr>
              <w:t xml:space="preserve">. </w:t>
            </w:r>
          </w:p>
        </w:tc>
      </w:tr>
    </w:tbl>
    <w:p w14:paraId="48FBCD22" w14:textId="77777777" w:rsidR="00D767B5" w:rsidRPr="00B27FB2" w:rsidRDefault="00D767B5" w:rsidP="00E6040C">
      <w:pPr>
        <w:pStyle w:val="u"/>
        <w:shd w:val="clear" w:color="auto" w:fill="FFFFFF"/>
        <w:spacing w:before="0" w:beforeAutospacing="0" w:after="0" w:afterAutospacing="0" w:line="345" w:lineRule="atLeast"/>
        <w:rPr>
          <w:rFonts w:ascii="Arial" w:hAnsi="Arial" w:cs="Arial"/>
          <w:color w:val="333333"/>
          <w:lang w:val="es-ES_tradnl"/>
        </w:rPr>
      </w:pPr>
    </w:p>
    <w:p w14:paraId="6108BEE9" w14:textId="1D705690" w:rsidR="00647A90" w:rsidRPr="00B27FB2" w:rsidRDefault="00647A90" w:rsidP="00E6040C">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El conjunto de los números naturales siempr</w:t>
      </w:r>
      <w:r>
        <w:rPr>
          <w:rFonts w:ascii="Arial" w:hAnsi="Arial" w:cs="Arial"/>
          <w:color w:val="333333"/>
          <w:lang w:val="es-ES_tradnl"/>
        </w:rPr>
        <w:t xml:space="preserve">e se denotará con la letra </w:t>
      </w:r>
      <w:r w:rsidRPr="00A56163">
        <w:rPr>
          <w:rFonts w:asciiTheme="minorHAnsi" w:hAnsiTheme="minorHAnsi" w:cs="Arial"/>
          <w:i/>
          <w:color w:val="333333"/>
          <w:sz w:val="28"/>
          <w:szCs w:val="28"/>
          <w:lang w:val="es-ES_tradnl"/>
        </w:rPr>
        <w:t>N</w:t>
      </w:r>
      <w:r w:rsidRPr="00A56163">
        <w:rPr>
          <w:rFonts w:asciiTheme="minorHAnsi" w:hAnsiTheme="minorHAnsi" w:cs="Arial"/>
          <w:color w:val="333333"/>
          <w:sz w:val="28"/>
          <w:szCs w:val="28"/>
          <w:lang w:val="es-ES_tradnl"/>
        </w:rPr>
        <w:t xml:space="preserve"> </w:t>
      </w:r>
      <w:r>
        <w:rPr>
          <w:rFonts w:ascii="Arial" w:hAnsi="Arial" w:cs="Arial"/>
          <w:color w:val="333333"/>
          <w:lang w:val="es-ES_tradnl"/>
        </w:rPr>
        <w:t xml:space="preserve">mayúscula y una doble línea, así: </w:t>
      </w:r>
    </w:p>
    <w:p w14:paraId="46D85D2D" w14:textId="5BC661AE" w:rsidR="00510F89" w:rsidRPr="00B27FB2" w:rsidRDefault="00647A90" w:rsidP="00E6040C">
      <w:pPr>
        <w:pStyle w:val="u"/>
        <w:shd w:val="clear" w:color="auto" w:fill="FFFFFF"/>
        <w:spacing w:before="0" w:beforeAutospacing="0" w:after="0" w:afterAutospacing="0" w:line="345" w:lineRule="atLeast"/>
        <w:rPr>
          <w:rFonts w:ascii="Arial" w:hAnsi="Arial" w:cs="Arial"/>
          <w:color w:val="333333"/>
          <w:lang w:val="es-ES_tradnl"/>
        </w:rPr>
      </w:pPr>
      <w:r>
        <w:rPr>
          <w:rFonts w:ascii="Arial" w:hAnsi="Arial" w:cs="Arial"/>
          <w:color w:val="333333"/>
          <w:lang w:val="es-ES_tradnl"/>
        </w:rPr>
        <w:t>Su determinación por extensión es la siguiente</w:t>
      </w:r>
      <w:r w:rsidR="00510F89" w:rsidRPr="00B27FB2">
        <w:rPr>
          <w:rFonts w:ascii="Arial" w:hAnsi="Arial" w:cs="Arial"/>
          <w:color w:val="333333"/>
          <w:lang w:val="es-ES_tradnl"/>
        </w:rPr>
        <w:t xml:space="preserve">: </w:t>
      </w:r>
    </w:p>
    <w:p w14:paraId="62B8E8C0" w14:textId="53C599DF" w:rsidR="00510F89" w:rsidRPr="00B27FB2" w:rsidRDefault="00510F89" w:rsidP="00E6040C">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ab/>
      </w:r>
      <w:r w:rsidR="00A56163" w:rsidRPr="00A56163">
        <w:rPr>
          <w:rFonts w:ascii="Cambria Math" w:hAnsi="Cambria Math" w:cs="Arial"/>
          <w:i/>
          <w:color w:val="333333"/>
          <w:sz w:val="28"/>
          <w:szCs w:val="28"/>
          <w:lang w:val="es-ES_tradnl"/>
        </w:rPr>
        <w:t xml:space="preserve">N </w:t>
      </w:r>
      <w:r w:rsidRPr="00B27FB2">
        <w:rPr>
          <w:rFonts w:ascii="Arial" w:hAnsi="Arial" w:cs="Arial"/>
          <w:color w:val="333333"/>
          <w:lang w:val="es-ES_tradnl"/>
        </w:rPr>
        <w:t>= {0,1,2,3,4,5,6,7,8,9,10,11,12,13,14,15,16,…}</w:t>
      </w:r>
    </w:p>
    <w:p w14:paraId="17E21068" w14:textId="77777777" w:rsidR="00510F89" w:rsidRPr="00B27FB2" w:rsidRDefault="00510F89" w:rsidP="00E6040C">
      <w:pPr>
        <w:pStyle w:val="u"/>
        <w:shd w:val="clear" w:color="auto" w:fill="FFFFFF"/>
        <w:spacing w:before="0" w:beforeAutospacing="0" w:after="0" w:afterAutospacing="0" w:line="345" w:lineRule="atLeast"/>
        <w:rPr>
          <w:rFonts w:ascii="Arial" w:hAnsi="Arial" w:cs="Arial"/>
          <w:color w:val="333333"/>
          <w:lang w:val="es-ES_tradnl"/>
        </w:rPr>
      </w:pPr>
    </w:p>
    <w:tbl>
      <w:tblPr>
        <w:tblStyle w:val="Tablaconcuadrcula"/>
        <w:tblW w:w="0" w:type="auto"/>
        <w:tblLook w:val="04A0" w:firstRow="1" w:lastRow="0" w:firstColumn="1" w:lastColumn="0" w:noHBand="0" w:noVBand="1"/>
      </w:tblPr>
      <w:tblGrid>
        <w:gridCol w:w="2489"/>
        <w:gridCol w:w="6339"/>
      </w:tblGrid>
      <w:tr w:rsidR="00510F89" w:rsidRPr="00C56195" w14:paraId="35C51C3A" w14:textId="77777777" w:rsidTr="00E87063">
        <w:tc>
          <w:tcPr>
            <w:tcW w:w="8978" w:type="dxa"/>
            <w:gridSpan w:val="2"/>
            <w:shd w:val="clear" w:color="auto" w:fill="000000" w:themeFill="text1"/>
          </w:tcPr>
          <w:p w14:paraId="19E9B4AD" w14:textId="77777777" w:rsidR="00510F89" w:rsidRPr="00C56195" w:rsidRDefault="00510F89"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0F89" w:rsidRPr="00C56195" w14:paraId="5EE819E7" w14:textId="77777777" w:rsidTr="00E87063">
        <w:tc>
          <w:tcPr>
            <w:tcW w:w="2518" w:type="dxa"/>
          </w:tcPr>
          <w:p w14:paraId="65D8AC91" w14:textId="77777777" w:rsidR="00510F89" w:rsidRPr="00C56195" w:rsidRDefault="00510F89"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4612C2A" w14:textId="4168E34B" w:rsidR="00510F89" w:rsidRPr="00C56195" w:rsidRDefault="00510F89" w:rsidP="00A56163">
            <w:pPr>
              <w:rPr>
                <w:rFonts w:ascii="Times New Roman" w:hAnsi="Times New Roman" w:cs="Times New Roman"/>
                <w:sz w:val="24"/>
                <w:szCs w:val="24"/>
              </w:rPr>
            </w:pPr>
            <w:r w:rsidRPr="00C56195">
              <w:rPr>
                <w:rFonts w:ascii="Times New Roman" w:hAnsi="Times New Roman" w:cs="Times New Roman"/>
                <w:sz w:val="24"/>
                <w:szCs w:val="24"/>
              </w:rPr>
              <w:t xml:space="preserve">Conjunto de los </w:t>
            </w:r>
            <w:r w:rsidR="00A56163">
              <w:rPr>
                <w:rFonts w:ascii="Times New Roman" w:hAnsi="Times New Roman" w:cs="Times New Roman"/>
                <w:sz w:val="24"/>
                <w:szCs w:val="24"/>
              </w:rPr>
              <w:t>números n</w:t>
            </w:r>
            <w:r w:rsidRPr="00C56195">
              <w:rPr>
                <w:rFonts w:ascii="Times New Roman" w:hAnsi="Times New Roman" w:cs="Times New Roman"/>
                <w:sz w:val="24"/>
                <w:szCs w:val="24"/>
              </w:rPr>
              <w:t>aturales</w:t>
            </w:r>
            <w:r w:rsidR="00831949">
              <w:rPr>
                <w:rFonts w:ascii="Times New Roman" w:hAnsi="Times New Roman" w:cs="Times New Roman"/>
                <w:sz w:val="24"/>
                <w:szCs w:val="24"/>
              </w:rPr>
              <w:t xml:space="preserve"> (</w:t>
            </w:r>
            <w:r w:rsidR="00A56163" w:rsidRPr="00A56163">
              <w:rPr>
                <w:rFonts w:ascii="Cambria Math" w:hAnsi="Cambria Math" w:cs="Arial"/>
                <w:i/>
                <w:color w:val="333333"/>
                <w:sz w:val="24"/>
                <w:szCs w:val="24"/>
                <w:lang w:val="es-ES_tradnl"/>
              </w:rPr>
              <w:t>N</w:t>
            </w:r>
            <w:r w:rsidR="00831949">
              <w:rPr>
                <w:rFonts w:ascii="Cambria Math" w:hAnsi="Cambria Math" w:cs="Arial"/>
                <w:color w:val="333333"/>
                <w:lang w:val="es-ES_tradnl"/>
              </w:rPr>
              <w:t>)</w:t>
            </w:r>
            <w:r w:rsidRPr="00C56195">
              <w:rPr>
                <w:rFonts w:ascii="Times New Roman" w:hAnsi="Times New Roman" w:cs="Times New Roman"/>
                <w:sz w:val="24"/>
                <w:szCs w:val="24"/>
              </w:rPr>
              <w:t xml:space="preserve">. </w:t>
            </w:r>
          </w:p>
        </w:tc>
      </w:tr>
      <w:tr w:rsidR="00510F89" w:rsidRPr="00C56195" w14:paraId="418E55A0" w14:textId="77777777" w:rsidTr="00E87063">
        <w:tc>
          <w:tcPr>
            <w:tcW w:w="2518" w:type="dxa"/>
          </w:tcPr>
          <w:p w14:paraId="09369A2C" w14:textId="77777777" w:rsidR="00510F89" w:rsidRPr="00C56195" w:rsidRDefault="00510F89" w:rsidP="00E6040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048F8F4" w14:textId="77777777" w:rsidR="00BE0AEE" w:rsidRPr="00C56195" w:rsidRDefault="00BE0AEE" w:rsidP="00E6040C">
            <w:pPr>
              <w:rPr>
                <w:rFonts w:ascii="Times New Roman" w:hAnsi="Times New Roman" w:cs="Times New Roman"/>
                <w:sz w:val="24"/>
                <w:szCs w:val="24"/>
              </w:rPr>
            </w:pPr>
            <w:r w:rsidRPr="00C56195">
              <w:rPr>
                <w:rFonts w:ascii="Times New Roman" w:hAnsi="Times New Roman" w:cs="Times New Roman"/>
                <w:sz w:val="24"/>
                <w:szCs w:val="24"/>
              </w:rPr>
              <w:t xml:space="preserve">Los números naturales siempre expresan valores de unidades enteras o completas. </w:t>
            </w:r>
          </w:p>
          <w:p w14:paraId="0EC54901" w14:textId="51C0BDD0" w:rsidR="00510F89" w:rsidRPr="00C56195" w:rsidRDefault="00BE0AEE" w:rsidP="00E6040C">
            <w:pPr>
              <w:rPr>
                <w:rFonts w:ascii="Times New Roman" w:hAnsi="Times New Roman" w:cs="Times New Roman"/>
                <w:sz w:val="24"/>
                <w:szCs w:val="24"/>
              </w:rPr>
            </w:pPr>
            <w:r w:rsidRPr="00C56195">
              <w:rPr>
                <w:rFonts w:ascii="Times New Roman" w:hAnsi="Times New Roman" w:cs="Times New Roman"/>
                <w:sz w:val="24"/>
                <w:szCs w:val="24"/>
              </w:rPr>
              <w:t xml:space="preserve">Por ejemplo: </w:t>
            </w:r>
            <w:r w:rsidRPr="00C56195">
              <w:rPr>
                <w:rFonts w:ascii="Times New Roman" w:hAnsi="Times New Roman" w:cs="Times New Roman"/>
                <w:b/>
                <w:sz w:val="24"/>
                <w:szCs w:val="24"/>
              </w:rPr>
              <w:t>una</w:t>
            </w:r>
            <w:r w:rsidRPr="00C56195">
              <w:rPr>
                <w:rFonts w:ascii="Times New Roman" w:hAnsi="Times New Roman" w:cs="Times New Roman"/>
                <w:sz w:val="24"/>
                <w:szCs w:val="24"/>
              </w:rPr>
              <w:t xml:space="preserve"> manzana, </w:t>
            </w:r>
            <w:r w:rsidRPr="00C56195">
              <w:rPr>
                <w:rFonts w:ascii="Times New Roman" w:hAnsi="Times New Roman" w:cs="Times New Roman"/>
                <w:b/>
                <w:sz w:val="24"/>
                <w:szCs w:val="24"/>
              </w:rPr>
              <w:t xml:space="preserve">cinco </w:t>
            </w:r>
            <w:r w:rsidRPr="00C56195">
              <w:rPr>
                <w:rFonts w:ascii="Times New Roman" w:hAnsi="Times New Roman" w:cs="Times New Roman"/>
                <w:sz w:val="24"/>
                <w:szCs w:val="24"/>
              </w:rPr>
              <w:t xml:space="preserve">hormigas, </w:t>
            </w:r>
            <w:r w:rsidRPr="00C56195">
              <w:rPr>
                <w:rFonts w:ascii="Times New Roman" w:hAnsi="Times New Roman" w:cs="Times New Roman"/>
                <w:b/>
                <w:sz w:val="24"/>
                <w:szCs w:val="24"/>
              </w:rPr>
              <w:t xml:space="preserve">veintisiete </w:t>
            </w:r>
            <w:r w:rsidRPr="00C56195">
              <w:rPr>
                <w:rFonts w:ascii="Times New Roman" w:hAnsi="Times New Roman" w:cs="Times New Roman"/>
                <w:sz w:val="24"/>
                <w:szCs w:val="24"/>
              </w:rPr>
              <w:t xml:space="preserve">sillas, etc.  </w:t>
            </w:r>
          </w:p>
        </w:tc>
      </w:tr>
    </w:tbl>
    <w:p w14:paraId="409B1E64" w14:textId="77777777" w:rsidR="00510F89" w:rsidRPr="00C56195" w:rsidRDefault="00510F89" w:rsidP="00E6040C">
      <w:pPr>
        <w:pStyle w:val="u"/>
        <w:shd w:val="clear" w:color="auto" w:fill="FFFFFF"/>
        <w:spacing w:before="0" w:beforeAutospacing="0" w:after="0" w:afterAutospacing="0" w:line="345" w:lineRule="atLeast"/>
        <w:rPr>
          <w:color w:val="333333"/>
          <w:lang w:val="es-ES_tradnl"/>
        </w:rPr>
      </w:pPr>
    </w:p>
    <w:p w14:paraId="1763F0A3" w14:textId="3AFF1CB0" w:rsidR="00BC1950" w:rsidRPr="00B27FB2" w:rsidRDefault="00BC1950" w:rsidP="00E6040C">
      <w:pPr>
        <w:spacing w:after="0"/>
        <w:rPr>
          <w:rFonts w:ascii="Arial" w:hAnsi="Arial" w:cs="Arial"/>
          <w:highlight w:val="yellow"/>
        </w:rPr>
      </w:pPr>
      <w:r w:rsidRPr="00B27FB2">
        <w:rPr>
          <w:rFonts w:ascii="Arial" w:hAnsi="Arial" w:cs="Arial"/>
          <w:highlight w:val="yellow"/>
        </w:rPr>
        <w:t>[SECCIÓN 2]</w:t>
      </w:r>
      <w:r w:rsidRPr="00B27FB2">
        <w:rPr>
          <w:rFonts w:ascii="Arial" w:hAnsi="Arial" w:cs="Arial"/>
        </w:rPr>
        <w:t xml:space="preserve"> </w:t>
      </w:r>
      <w:r w:rsidRPr="00B27FB2">
        <w:rPr>
          <w:rFonts w:ascii="Arial" w:hAnsi="Arial" w:cs="Arial"/>
          <w:b/>
        </w:rPr>
        <w:t>1.1 El sistema de numeraci</w:t>
      </w:r>
      <w:r w:rsidR="00E82F42" w:rsidRPr="00B27FB2">
        <w:rPr>
          <w:rFonts w:ascii="Arial" w:hAnsi="Arial" w:cs="Arial"/>
          <w:b/>
        </w:rPr>
        <w:t>ón decimal</w:t>
      </w:r>
      <w:r w:rsidRPr="00B27FB2">
        <w:rPr>
          <w:rFonts w:ascii="Arial" w:hAnsi="Arial" w:cs="Arial"/>
          <w:b/>
        </w:rPr>
        <w:t xml:space="preserve"> </w:t>
      </w:r>
    </w:p>
    <w:p w14:paraId="1E6DE320" w14:textId="77777777" w:rsidR="00AE430E" w:rsidRPr="00B27FB2" w:rsidRDefault="00AE430E" w:rsidP="00E6040C">
      <w:pPr>
        <w:shd w:val="clear" w:color="auto" w:fill="FFFFFF"/>
        <w:spacing w:after="0" w:line="345" w:lineRule="atLeast"/>
        <w:rPr>
          <w:rFonts w:ascii="Arial" w:eastAsia="Times New Roman" w:hAnsi="Arial" w:cs="Arial"/>
          <w:color w:val="333333"/>
          <w:lang w:val="es-CO" w:eastAsia="es-CO"/>
        </w:rPr>
      </w:pPr>
    </w:p>
    <w:p w14:paraId="761A3C21" w14:textId="6D76852B" w:rsidR="00D03110" w:rsidRPr="00B27FB2" w:rsidRDefault="00AE430E" w:rsidP="00E6040C">
      <w:pPr>
        <w:shd w:val="clear" w:color="auto" w:fill="FFFFFF"/>
        <w:spacing w:after="0" w:line="345" w:lineRule="atLeast"/>
        <w:jc w:val="both"/>
        <w:rPr>
          <w:rFonts w:ascii="Arial" w:eastAsia="Times New Roman" w:hAnsi="Arial" w:cs="Arial"/>
          <w:color w:val="333333"/>
          <w:lang w:val="es-CO" w:eastAsia="es-CO"/>
        </w:rPr>
      </w:pPr>
      <w:r w:rsidRPr="00B27FB2">
        <w:rPr>
          <w:rFonts w:ascii="Arial" w:eastAsia="Times New Roman" w:hAnsi="Arial" w:cs="Arial"/>
          <w:color w:val="333333"/>
          <w:lang w:val="es-CO" w:eastAsia="es-CO"/>
        </w:rPr>
        <w:t>Un </w:t>
      </w:r>
      <w:r w:rsidRPr="00B27FB2">
        <w:rPr>
          <w:rFonts w:ascii="Arial" w:eastAsia="Times New Roman" w:hAnsi="Arial" w:cs="Arial"/>
          <w:b/>
          <w:bCs/>
          <w:color w:val="333333"/>
          <w:lang w:val="es-CO" w:eastAsia="es-CO"/>
        </w:rPr>
        <w:t>sistema de numeración</w:t>
      </w:r>
      <w:r w:rsidRPr="00B27FB2">
        <w:rPr>
          <w:rFonts w:ascii="Arial" w:eastAsia="Times New Roman" w:hAnsi="Arial" w:cs="Arial"/>
          <w:color w:val="333333"/>
          <w:lang w:val="es-CO" w:eastAsia="es-CO"/>
        </w:rPr>
        <w:t> es un conjunto de símbolos (</w:t>
      </w:r>
      <w:r w:rsidR="00707922" w:rsidRPr="00B27FB2">
        <w:rPr>
          <w:rFonts w:ascii="Arial" w:eastAsia="Times New Roman" w:hAnsi="Arial" w:cs="Arial"/>
          <w:b/>
          <w:bCs/>
          <w:color w:val="333333"/>
          <w:lang w:val="es-CO" w:eastAsia="es-CO"/>
        </w:rPr>
        <w:t>dígitos</w:t>
      </w:r>
      <w:r w:rsidR="00063358" w:rsidRPr="00B27FB2">
        <w:rPr>
          <w:rFonts w:ascii="Arial" w:eastAsia="Times New Roman" w:hAnsi="Arial" w:cs="Arial"/>
          <w:b/>
          <w:bCs/>
          <w:color w:val="333333"/>
          <w:lang w:val="es-CO" w:eastAsia="es-CO"/>
        </w:rPr>
        <w:t xml:space="preserve"> </w:t>
      </w:r>
      <w:r w:rsidR="00063358" w:rsidRPr="00B27FB2">
        <w:rPr>
          <w:rFonts w:ascii="Arial" w:eastAsia="Times New Roman" w:hAnsi="Arial" w:cs="Arial"/>
          <w:bCs/>
          <w:color w:val="333333"/>
          <w:lang w:val="es-CO" w:eastAsia="es-CO"/>
        </w:rPr>
        <w:t xml:space="preserve">o </w:t>
      </w:r>
      <w:r w:rsidR="00063358" w:rsidRPr="00B27FB2">
        <w:rPr>
          <w:rFonts w:ascii="Arial" w:eastAsia="Times New Roman" w:hAnsi="Arial" w:cs="Arial"/>
          <w:b/>
          <w:bCs/>
          <w:color w:val="333333"/>
          <w:lang w:val="es-CO" w:eastAsia="es-CO"/>
        </w:rPr>
        <w:t>cifras</w:t>
      </w:r>
      <w:r w:rsidRPr="00B27FB2">
        <w:rPr>
          <w:rFonts w:ascii="Arial" w:eastAsia="Times New Roman" w:hAnsi="Arial" w:cs="Arial"/>
          <w:color w:val="333333"/>
          <w:lang w:val="es-CO" w:eastAsia="es-CO"/>
        </w:rPr>
        <w:t>) y de </w:t>
      </w:r>
      <w:r w:rsidRPr="00B27FB2">
        <w:rPr>
          <w:rFonts w:ascii="Arial" w:eastAsia="Times New Roman" w:hAnsi="Arial" w:cs="Arial"/>
          <w:b/>
          <w:bCs/>
          <w:color w:val="333333"/>
          <w:lang w:val="es-CO" w:eastAsia="es-CO"/>
        </w:rPr>
        <w:t xml:space="preserve">reglas </w:t>
      </w:r>
      <w:r w:rsidRPr="00B27FB2">
        <w:rPr>
          <w:rFonts w:ascii="Arial" w:eastAsia="Times New Roman" w:hAnsi="Arial" w:cs="Arial"/>
          <w:color w:val="333333"/>
          <w:lang w:val="es-CO" w:eastAsia="es-CO"/>
        </w:rPr>
        <w:t>que nos indican cómo combinar estos símbolos para formar </w:t>
      </w:r>
      <w:r w:rsidRPr="00B27FB2">
        <w:rPr>
          <w:rFonts w:ascii="Arial" w:eastAsia="Times New Roman" w:hAnsi="Arial" w:cs="Arial"/>
          <w:b/>
          <w:bCs/>
          <w:color w:val="333333"/>
          <w:lang w:val="es-CO" w:eastAsia="es-CO"/>
        </w:rPr>
        <w:t>números</w:t>
      </w:r>
      <w:r w:rsidRPr="00B27FB2">
        <w:rPr>
          <w:rFonts w:ascii="Arial" w:eastAsia="Times New Roman" w:hAnsi="Arial" w:cs="Arial"/>
          <w:color w:val="333333"/>
          <w:lang w:val="es-CO" w:eastAsia="es-CO"/>
        </w:rPr>
        <w:t>. </w:t>
      </w:r>
    </w:p>
    <w:p w14:paraId="5D513102" w14:textId="77777777" w:rsidR="00D03110" w:rsidRPr="00C56195" w:rsidRDefault="00D03110" w:rsidP="00E6040C">
      <w:pPr>
        <w:shd w:val="clear" w:color="auto" w:fill="FFFFFF"/>
        <w:spacing w:after="0" w:line="345" w:lineRule="atLeast"/>
        <w:jc w:val="both"/>
        <w:rPr>
          <w:rFonts w:ascii="Times New Roman" w:eastAsia="Times New Roman" w:hAnsi="Times New Roman" w:cs="Times New Roman"/>
          <w:color w:val="333333"/>
          <w:lang w:val="es-CO" w:eastAsia="es-CO"/>
        </w:rPr>
      </w:pPr>
    </w:p>
    <w:tbl>
      <w:tblPr>
        <w:tblStyle w:val="Tablaconcuadrcula"/>
        <w:tblW w:w="0" w:type="auto"/>
        <w:tblLook w:val="04A0" w:firstRow="1" w:lastRow="0" w:firstColumn="1" w:lastColumn="0" w:noHBand="0" w:noVBand="1"/>
      </w:tblPr>
      <w:tblGrid>
        <w:gridCol w:w="2473"/>
        <w:gridCol w:w="6355"/>
      </w:tblGrid>
      <w:tr w:rsidR="00D03110" w:rsidRPr="00C56195" w14:paraId="1F2C8FD0" w14:textId="77777777" w:rsidTr="00E87063">
        <w:tc>
          <w:tcPr>
            <w:tcW w:w="9033" w:type="dxa"/>
            <w:gridSpan w:val="2"/>
            <w:shd w:val="clear" w:color="auto" w:fill="000000" w:themeFill="text1"/>
          </w:tcPr>
          <w:p w14:paraId="6C79FEB0" w14:textId="77777777" w:rsidR="00D03110" w:rsidRPr="001B0091" w:rsidRDefault="00D03110" w:rsidP="00E6040C">
            <w:pPr>
              <w:jc w:val="center"/>
              <w:rPr>
                <w:rFonts w:ascii="Times New Roman" w:hAnsi="Times New Roman" w:cs="Times New Roman"/>
                <w:b/>
                <w:color w:val="FFFFFF" w:themeColor="background1"/>
                <w:sz w:val="24"/>
                <w:szCs w:val="24"/>
              </w:rPr>
            </w:pPr>
            <w:r w:rsidRPr="001B0091">
              <w:rPr>
                <w:rFonts w:ascii="Times New Roman" w:hAnsi="Times New Roman" w:cs="Times New Roman"/>
                <w:b/>
                <w:color w:val="FFFFFF" w:themeColor="background1"/>
                <w:sz w:val="24"/>
                <w:szCs w:val="24"/>
              </w:rPr>
              <w:t>Profundiza: recurso nuevo</w:t>
            </w:r>
          </w:p>
        </w:tc>
      </w:tr>
      <w:tr w:rsidR="00D03110" w:rsidRPr="00C56195" w14:paraId="0AF5A7C6" w14:textId="77777777" w:rsidTr="00E87063">
        <w:tc>
          <w:tcPr>
            <w:tcW w:w="2518" w:type="dxa"/>
          </w:tcPr>
          <w:p w14:paraId="0B95EB5E" w14:textId="77777777" w:rsidR="00D03110" w:rsidRPr="001B0091" w:rsidRDefault="00D03110" w:rsidP="00E6040C">
            <w:pPr>
              <w:rPr>
                <w:rFonts w:ascii="Times New Roman" w:hAnsi="Times New Roman" w:cs="Times New Roman"/>
                <w:b/>
                <w:color w:val="000000"/>
                <w:sz w:val="24"/>
                <w:szCs w:val="24"/>
              </w:rPr>
            </w:pPr>
            <w:r w:rsidRPr="001B0091">
              <w:rPr>
                <w:rFonts w:ascii="Times New Roman" w:hAnsi="Times New Roman" w:cs="Times New Roman"/>
                <w:b/>
                <w:color w:val="000000"/>
                <w:sz w:val="24"/>
                <w:szCs w:val="24"/>
              </w:rPr>
              <w:t>Código</w:t>
            </w:r>
          </w:p>
        </w:tc>
        <w:tc>
          <w:tcPr>
            <w:tcW w:w="6515" w:type="dxa"/>
          </w:tcPr>
          <w:p w14:paraId="11732F98" w14:textId="3452D6FD" w:rsidR="00D03110" w:rsidRPr="001B0091" w:rsidRDefault="00690E2F" w:rsidP="00E6040C">
            <w:pPr>
              <w:rPr>
                <w:rFonts w:ascii="Times New Roman" w:hAnsi="Times New Roman" w:cs="Times New Roman"/>
                <w:b/>
                <w:color w:val="000000"/>
                <w:sz w:val="24"/>
                <w:szCs w:val="24"/>
              </w:rPr>
            </w:pPr>
            <w:r w:rsidRPr="001B0091">
              <w:rPr>
                <w:rFonts w:ascii="Times New Roman" w:hAnsi="Times New Roman" w:cs="Times New Roman"/>
                <w:color w:val="000000"/>
                <w:sz w:val="24"/>
                <w:szCs w:val="24"/>
              </w:rPr>
              <w:t>MA_04_02_CO_</w:t>
            </w:r>
            <w:r w:rsidR="00D03110" w:rsidRPr="001B0091">
              <w:rPr>
                <w:rFonts w:ascii="Times New Roman" w:hAnsi="Times New Roman" w:cs="Times New Roman"/>
                <w:color w:val="000000"/>
                <w:sz w:val="24"/>
                <w:szCs w:val="24"/>
              </w:rPr>
              <w:t xml:space="preserve">REC30 </w:t>
            </w:r>
          </w:p>
        </w:tc>
      </w:tr>
      <w:tr w:rsidR="00D03110" w:rsidRPr="00C56195" w14:paraId="011F16A5" w14:textId="77777777" w:rsidTr="00E87063">
        <w:tc>
          <w:tcPr>
            <w:tcW w:w="2518" w:type="dxa"/>
          </w:tcPr>
          <w:p w14:paraId="0D320A55" w14:textId="77777777" w:rsidR="00D03110" w:rsidRPr="001B0091" w:rsidRDefault="00D03110" w:rsidP="00E6040C">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Título</w:t>
            </w:r>
          </w:p>
        </w:tc>
        <w:tc>
          <w:tcPr>
            <w:tcW w:w="6515" w:type="dxa"/>
          </w:tcPr>
          <w:p w14:paraId="53C32995" w14:textId="7DDB44A0" w:rsidR="00D03110" w:rsidRPr="001B0091" w:rsidRDefault="00D03110" w:rsidP="00E6040C">
            <w:pPr>
              <w:rPr>
                <w:rFonts w:ascii="Times New Roman" w:hAnsi="Times New Roman" w:cs="Times New Roman"/>
                <w:color w:val="000000"/>
                <w:sz w:val="24"/>
                <w:szCs w:val="24"/>
                <w:lang w:val="es-CO"/>
              </w:rPr>
            </w:pPr>
            <w:r w:rsidRPr="001B0091">
              <w:rPr>
                <w:rFonts w:ascii="Times New Roman" w:hAnsi="Times New Roman" w:cs="Times New Roman"/>
                <w:color w:val="000000"/>
                <w:sz w:val="24"/>
                <w:szCs w:val="24"/>
              </w:rPr>
              <w:t xml:space="preserve">Historia de los números </w:t>
            </w:r>
          </w:p>
        </w:tc>
      </w:tr>
      <w:tr w:rsidR="00D03110" w:rsidRPr="00C56195" w14:paraId="069DBFE3" w14:textId="77777777" w:rsidTr="00E87063">
        <w:tc>
          <w:tcPr>
            <w:tcW w:w="2518" w:type="dxa"/>
          </w:tcPr>
          <w:p w14:paraId="20B45F6E" w14:textId="77777777" w:rsidR="00D03110" w:rsidRPr="001B0091" w:rsidRDefault="00D03110" w:rsidP="00E6040C">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Descripción</w:t>
            </w:r>
          </w:p>
        </w:tc>
        <w:tc>
          <w:tcPr>
            <w:tcW w:w="6515" w:type="dxa"/>
          </w:tcPr>
          <w:p w14:paraId="42BDCE3D" w14:textId="20C5F951" w:rsidR="00D03110" w:rsidRPr="001B0091" w:rsidRDefault="00CC5026" w:rsidP="00E6040C">
            <w:pPr>
              <w:rPr>
                <w:rFonts w:ascii="Times New Roman" w:hAnsi="Times New Roman" w:cs="Times New Roman"/>
                <w:color w:val="000000"/>
                <w:sz w:val="24"/>
                <w:szCs w:val="24"/>
              </w:rPr>
            </w:pPr>
            <w:r w:rsidRPr="001B0091">
              <w:rPr>
                <w:rFonts w:ascii="Times New Roman" w:hAnsi="Times New Roman" w:cs="Times New Roman"/>
                <w:color w:val="000000"/>
                <w:sz w:val="24"/>
                <w:szCs w:val="24"/>
              </w:rPr>
              <w:t>Interactivo que ilustra algunos de los puntos más importantes en la historia de los números.</w:t>
            </w:r>
            <w:r w:rsidR="00D03110" w:rsidRPr="001B0091">
              <w:rPr>
                <w:rFonts w:ascii="Times New Roman" w:hAnsi="Times New Roman" w:cs="Times New Roman"/>
                <w:color w:val="000000"/>
                <w:sz w:val="24"/>
                <w:szCs w:val="24"/>
              </w:rPr>
              <w:t xml:space="preserve"> </w:t>
            </w:r>
          </w:p>
        </w:tc>
      </w:tr>
    </w:tbl>
    <w:p w14:paraId="76E8D570" w14:textId="77777777" w:rsidR="00D03110" w:rsidRPr="00A8715F" w:rsidRDefault="00D03110" w:rsidP="00E6040C">
      <w:pPr>
        <w:shd w:val="clear" w:color="auto" w:fill="FFFFFF"/>
        <w:spacing w:after="0" w:line="345" w:lineRule="atLeast"/>
        <w:jc w:val="both"/>
        <w:rPr>
          <w:rFonts w:ascii="Arial" w:eastAsia="Times New Roman" w:hAnsi="Arial" w:cs="Arial"/>
          <w:color w:val="333333"/>
          <w:lang w:val="es-CO" w:eastAsia="es-CO"/>
        </w:rPr>
      </w:pPr>
    </w:p>
    <w:p w14:paraId="6E051CBB" w14:textId="58811B35" w:rsidR="00AE430E" w:rsidRPr="00A8715F" w:rsidRDefault="00AE430E" w:rsidP="00E6040C">
      <w:pPr>
        <w:shd w:val="clear" w:color="auto" w:fill="FFFFFF"/>
        <w:spacing w:after="0" w:line="345" w:lineRule="atLeast"/>
        <w:jc w:val="both"/>
        <w:rPr>
          <w:rFonts w:ascii="Arial" w:eastAsia="Times New Roman" w:hAnsi="Arial" w:cs="Arial"/>
          <w:color w:val="333333"/>
          <w:lang w:val="es-CO" w:eastAsia="es-CO"/>
        </w:rPr>
      </w:pPr>
      <w:r w:rsidRPr="00A8715F">
        <w:rPr>
          <w:rFonts w:ascii="Arial" w:eastAsia="Times New Roman" w:hAnsi="Arial" w:cs="Arial"/>
          <w:color w:val="333333"/>
          <w:lang w:val="es-CO" w:eastAsia="es-CO"/>
        </w:rPr>
        <w:lastRenderedPageBreak/>
        <w:t xml:space="preserve">Por ejemplo, un sistema de numeración nos permite </w:t>
      </w:r>
      <w:r w:rsidR="00A56163">
        <w:rPr>
          <w:rFonts w:ascii="Arial" w:eastAsia="Times New Roman" w:hAnsi="Arial" w:cs="Arial"/>
          <w:color w:val="333333"/>
          <w:lang w:val="es-CO" w:eastAsia="es-CO"/>
        </w:rPr>
        <w:t xml:space="preserve">comprender </w:t>
      </w:r>
      <w:r w:rsidRPr="00A8715F">
        <w:rPr>
          <w:rFonts w:ascii="Arial" w:eastAsia="Times New Roman" w:hAnsi="Arial" w:cs="Arial"/>
          <w:color w:val="333333"/>
          <w:lang w:val="es-CO" w:eastAsia="es-CO"/>
        </w:rPr>
        <w:t xml:space="preserve">números como el 258 o el 825, </w:t>
      </w:r>
      <w:r w:rsidR="00A56163">
        <w:rPr>
          <w:rFonts w:ascii="Arial" w:eastAsia="Times New Roman" w:hAnsi="Arial" w:cs="Arial"/>
          <w:color w:val="333333"/>
          <w:lang w:val="es-CO" w:eastAsia="es-CO"/>
        </w:rPr>
        <w:t xml:space="preserve">teniendo en cuenta los </w:t>
      </w:r>
      <w:r w:rsidRPr="00A8715F">
        <w:rPr>
          <w:rFonts w:ascii="Arial" w:eastAsia="Times New Roman" w:hAnsi="Arial" w:cs="Arial"/>
          <w:color w:val="333333"/>
          <w:lang w:val="es-CO" w:eastAsia="es-CO"/>
        </w:rPr>
        <w:t xml:space="preserve"> valores </w:t>
      </w:r>
      <w:r w:rsidR="00A56163">
        <w:rPr>
          <w:rFonts w:ascii="Arial" w:eastAsia="Times New Roman" w:hAnsi="Arial" w:cs="Arial"/>
          <w:color w:val="333333"/>
          <w:lang w:val="es-CO" w:eastAsia="es-CO"/>
        </w:rPr>
        <w:t>que expresa cada cifra, a partir de su posición.</w:t>
      </w:r>
    </w:p>
    <w:p w14:paraId="368AEF45" w14:textId="77777777" w:rsidR="00AE430E" w:rsidRPr="00A8715F" w:rsidRDefault="00AE430E" w:rsidP="00E6040C">
      <w:pPr>
        <w:shd w:val="clear" w:color="auto" w:fill="FFFFFF"/>
        <w:spacing w:after="0" w:line="345" w:lineRule="atLeast"/>
        <w:jc w:val="both"/>
        <w:rPr>
          <w:rFonts w:ascii="Arial" w:eastAsia="Times New Roman" w:hAnsi="Arial" w:cs="Arial"/>
          <w:color w:val="333333"/>
          <w:lang w:val="es-CO" w:eastAsia="es-CO"/>
        </w:rPr>
      </w:pPr>
    </w:p>
    <w:p w14:paraId="552C362E" w14:textId="61DB08F2" w:rsidR="00AE430E" w:rsidRPr="00A8715F" w:rsidRDefault="00A56163" w:rsidP="00E6040C">
      <w:pPr>
        <w:shd w:val="clear" w:color="auto" w:fill="FFFFFF"/>
        <w:spacing w:after="0" w:line="345" w:lineRule="atLeast"/>
        <w:rPr>
          <w:rFonts w:ascii="Arial" w:eastAsia="Times New Roman" w:hAnsi="Arial" w:cs="Arial"/>
          <w:color w:val="333333"/>
          <w:lang w:val="es-CO" w:eastAsia="es-CO"/>
        </w:rPr>
      </w:pPr>
      <w:r>
        <w:rPr>
          <w:rFonts w:ascii="Arial" w:eastAsia="Times New Roman" w:hAnsi="Arial" w:cs="Arial"/>
          <w:color w:val="333333"/>
          <w:lang w:val="es-CO" w:eastAsia="es-CO"/>
        </w:rPr>
        <w:t>Para escribir los números u</w:t>
      </w:r>
      <w:r w:rsidR="00AE430E" w:rsidRPr="00A8715F">
        <w:rPr>
          <w:rFonts w:ascii="Arial" w:eastAsia="Times New Roman" w:hAnsi="Arial" w:cs="Arial"/>
          <w:color w:val="333333"/>
          <w:lang w:val="es-CO" w:eastAsia="es-CO"/>
        </w:rPr>
        <w:t>tilizamos el llamado </w:t>
      </w:r>
      <w:r w:rsidR="00AE430E" w:rsidRPr="00A8715F">
        <w:rPr>
          <w:rFonts w:ascii="Arial" w:eastAsia="Times New Roman" w:hAnsi="Arial" w:cs="Arial"/>
          <w:b/>
          <w:bCs/>
          <w:color w:val="333333"/>
          <w:lang w:val="es-CO" w:eastAsia="es-CO"/>
        </w:rPr>
        <w:t>sistema de numeración decimal</w:t>
      </w:r>
      <w:r w:rsidR="00AE430E" w:rsidRPr="00A8715F">
        <w:rPr>
          <w:rFonts w:ascii="Arial" w:eastAsia="Times New Roman" w:hAnsi="Arial" w:cs="Arial"/>
          <w:color w:val="333333"/>
          <w:lang w:val="es-CO" w:eastAsia="es-CO"/>
        </w:rPr>
        <w:t>, de origen indio, que emplea </w:t>
      </w:r>
      <w:r w:rsidR="0012388E" w:rsidRPr="00A8715F">
        <w:rPr>
          <w:rFonts w:ascii="Arial" w:eastAsia="Times New Roman" w:hAnsi="Arial" w:cs="Arial"/>
          <w:bCs/>
          <w:color w:val="333333"/>
          <w:lang w:val="es-CO" w:eastAsia="es-CO"/>
        </w:rPr>
        <w:t>diez</w:t>
      </w:r>
      <w:r w:rsidR="00AE430E" w:rsidRPr="00A8715F">
        <w:rPr>
          <w:rFonts w:ascii="Arial" w:eastAsia="Times New Roman" w:hAnsi="Arial" w:cs="Arial"/>
          <w:bCs/>
          <w:color w:val="333333"/>
          <w:lang w:val="es-CO" w:eastAsia="es-CO"/>
        </w:rPr>
        <w:t xml:space="preserve"> </w:t>
      </w:r>
      <w:r w:rsidR="00707922" w:rsidRPr="00A8715F">
        <w:rPr>
          <w:rFonts w:ascii="Arial" w:eastAsia="Times New Roman" w:hAnsi="Arial" w:cs="Arial"/>
          <w:bCs/>
          <w:color w:val="333333"/>
          <w:lang w:val="es-CO" w:eastAsia="es-CO"/>
        </w:rPr>
        <w:t xml:space="preserve">símbolos </w:t>
      </w:r>
      <w:r w:rsidR="0012388E" w:rsidRPr="00A8715F">
        <w:rPr>
          <w:rFonts w:ascii="Arial" w:eastAsia="Times New Roman" w:hAnsi="Arial" w:cs="Arial"/>
          <w:bCs/>
          <w:color w:val="333333"/>
          <w:lang w:val="es-CO" w:eastAsia="es-CO"/>
        </w:rPr>
        <w:t xml:space="preserve">o </w:t>
      </w:r>
      <w:r w:rsidR="0012388E" w:rsidRPr="00A8715F">
        <w:rPr>
          <w:rFonts w:ascii="Arial" w:eastAsia="Times New Roman" w:hAnsi="Arial" w:cs="Arial"/>
          <w:b/>
          <w:bCs/>
          <w:color w:val="333333"/>
          <w:lang w:val="es-CO" w:eastAsia="es-CO"/>
        </w:rPr>
        <w:t>dígitos</w:t>
      </w:r>
      <w:r w:rsidR="00AE430E" w:rsidRPr="00A8715F">
        <w:rPr>
          <w:rFonts w:ascii="Arial" w:eastAsia="Times New Roman" w:hAnsi="Arial" w:cs="Arial"/>
          <w:color w:val="333333"/>
          <w:lang w:val="es-CO" w:eastAsia="es-CO"/>
        </w:rPr>
        <w:t>:</w:t>
      </w:r>
    </w:p>
    <w:p w14:paraId="1C27737B" w14:textId="77777777" w:rsidR="00AE430E" w:rsidRPr="00A8715F" w:rsidRDefault="00AE430E" w:rsidP="00E6040C">
      <w:pPr>
        <w:shd w:val="clear" w:color="auto" w:fill="FFFFFF"/>
        <w:spacing w:after="0" w:line="345" w:lineRule="atLeast"/>
        <w:jc w:val="center"/>
        <w:rPr>
          <w:rFonts w:ascii="Arial" w:eastAsia="Times New Roman" w:hAnsi="Arial" w:cs="Arial"/>
          <w:color w:val="333333"/>
          <w:lang w:val="es-CO" w:eastAsia="es-CO"/>
        </w:rPr>
      </w:pPr>
      <w:r w:rsidRPr="00A8715F">
        <w:rPr>
          <w:rFonts w:ascii="Arial" w:eastAsia="Times New Roman" w:hAnsi="Arial" w:cs="Arial"/>
          <w:color w:val="333333"/>
          <w:lang w:val="es-CO" w:eastAsia="es-CO"/>
        </w:rPr>
        <w:t>0, 1, 2, 3, 4, 5, 6, 7, 8 y 9</w:t>
      </w:r>
    </w:p>
    <w:p w14:paraId="1C47666D" w14:textId="77777777" w:rsidR="00A8715F" w:rsidRDefault="00A8715F" w:rsidP="00E6040C">
      <w:pPr>
        <w:spacing w:after="0"/>
        <w:jc w:val="both"/>
        <w:rPr>
          <w:rFonts w:ascii="Arial" w:hAnsi="Arial" w:cs="Arial"/>
          <w:color w:val="000000"/>
          <w:lang w:val="es-ES"/>
        </w:rPr>
      </w:pPr>
    </w:p>
    <w:p w14:paraId="78D4351D" w14:textId="48336EA8" w:rsidR="00327B31" w:rsidRDefault="00327B31" w:rsidP="00E6040C">
      <w:pPr>
        <w:spacing w:after="0"/>
        <w:jc w:val="both"/>
        <w:rPr>
          <w:rFonts w:ascii="Arial" w:hAnsi="Arial" w:cs="Arial"/>
          <w:color w:val="000000"/>
          <w:lang w:val="es-ES"/>
        </w:rPr>
      </w:pPr>
      <w:r w:rsidRPr="00A8715F">
        <w:rPr>
          <w:rFonts w:ascii="Arial" w:hAnsi="Arial" w:cs="Arial"/>
          <w:color w:val="000000"/>
          <w:lang w:val="es-ES"/>
        </w:rPr>
        <w:t xml:space="preserve">Mediante algunos ejemplos </w:t>
      </w:r>
      <w:r w:rsidR="00A56163">
        <w:rPr>
          <w:rFonts w:ascii="Arial" w:hAnsi="Arial" w:cs="Arial"/>
          <w:color w:val="000000"/>
          <w:lang w:val="es-ES"/>
        </w:rPr>
        <w:t>se presentan</w:t>
      </w:r>
      <w:r w:rsidRPr="00A8715F">
        <w:rPr>
          <w:rFonts w:ascii="Arial" w:hAnsi="Arial" w:cs="Arial"/>
          <w:color w:val="000000"/>
          <w:lang w:val="es-ES"/>
        </w:rPr>
        <w:t xml:space="preserve"> las </w:t>
      </w:r>
      <w:r w:rsidRPr="00A8715F">
        <w:rPr>
          <w:rFonts w:ascii="Arial" w:hAnsi="Arial" w:cs="Arial"/>
          <w:b/>
          <w:color w:val="000000"/>
          <w:lang w:val="es-ES"/>
        </w:rPr>
        <w:t>reglas</w:t>
      </w:r>
      <w:r w:rsidRPr="00A8715F">
        <w:rPr>
          <w:rFonts w:ascii="Arial" w:hAnsi="Arial" w:cs="Arial"/>
          <w:color w:val="000000"/>
          <w:lang w:val="es-ES"/>
        </w:rPr>
        <w:t xml:space="preserve"> de este sistema y su funcionamiento.</w:t>
      </w:r>
    </w:p>
    <w:p w14:paraId="308488D3" w14:textId="77777777" w:rsidR="002856C9" w:rsidRPr="00A8715F" w:rsidRDefault="002856C9" w:rsidP="00E6040C">
      <w:pPr>
        <w:spacing w:after="0"/>
        <w:jc w:val="both"/>
        <w:rPr>
          <w:rFonts w:ascii="Arial" w:hAnsi="Arial" w:cs="Arial"/>
          <w:color w:val="000000"/>
          <w:lang w:val="es-ES"/>
        </w:rPr>
      </w:pPr>
    </w:p>
    <w:p w14:paraId="649171DF" w14:textId="77777777" w:rsidR="002856C9" w:rsidRDefault="002856C9" w:rsidP="00E6040C">
      <w:pPr>
        <w:spacing w:after="0"/>
        <w:rPr>
          <w:rFonts w:ascii="Arial" w:hAnsi="Arial" w:cs="Arial"/>
          <w:color w:val="000000"/>
          <w:lang w:val="es-ES"/>
        </w:rPr>
      </w:pPr>
      <w:r>
        <w:rPr>
          <w:rFonts w:ascii="Arial" w:hAnsi="Arial" w:cs="Arial"/>
          <w:color w:val="000000"/>
          <w:lang w:val="es-ES"/>
        </w:rPr>
        <w:t>En el Sistema de Numeración Decimal, es importante leer y escribir los números</w:t>
      </w:r>
      <w:r>
        <w:rPr>
          <w:rStyle w:val="Refdecomentario"/>
          <w:rFonts w:ascii="Calibri" w:eastAsia="Calibri" w:hAnsi="Calibri" w:cs="Times New Roman"/>
          <w:lang w:val="es-MX"/>
        </w:rPr>
        <w:t xml:space="preserve">. </w:t>
      </w:r>
      <w:r w:rsidR="007A64DE">
        <w:rPr>
          <w:rFonts w:ascii="Arial" w:hAnsi="Arial" w:cs="Arial"/>
          <w:color w:val="000000"/>
          <w:lang w:val="es-ES"/>
        </w:rPr>
        <w:t xml:space="preserve"> A continuación te presentamos un ejemplo:</w:t>
      </w:r>
    </w:p>
    <w:p w14:paraId="0028990F" w14:textId="77777777" w:rsidR="002856C9" w:rsidRDefault="002856C9" w:rsidP="00E6040C">
      <w:pPr>
        <w:spacing w:after="0"/>
        <w:rPr>
          <w:rFonts w:ascii="Arial" w:hAnsi="Arial" w:cs="Arial"/>
          <w:color w:val="000000"/>
          <w:lang w:val="es-ES"/>
        </w:rPr>
      </w:pPr>
    </w:p>
    <w:p w14:paraId="47AC233A" w14:textId="4EF06717" w:rsidR="00327B31" w:rsidRDefault="007A64DE" w:rsidP="00E6040C">
      <w:pPr>
        <w:spacing w:after="0"/>
        <w:rPr>
          <w:rFonts w:ascii="Arial" w:hAnsi="Arial" w:cs="Arial"/>
          <w:color w:val="000000"/>
          <w:lang w:val="es-ES"/>
        </w:rPr>
      </w:pPr>
      <w:r>
        <w:rPr>
          <w:rFonts w:ascii="Arial" w:hAnsi="Arial" w:cs="Arial"/>
          <w:color w:val="000000"/>
          <w:lang w:val="es-ES"/>
        </w:rPr>
        <w:t xml:space="preserve"> </w:t>
      </w:r>
      <w:r w:rsidR="00BA63C3" w:rsidRPr="00A8715F">
        <w:rPr>
          <w:rFonts w:ascii="Arial" w:hAnsi="Arial" w:cs="Arial"/>
          <w:color w:val="000000"/>
          <w:lang w:val="es-ES"/>
        </w:rPr>
        <w:t xml:space="preserve">El coordinador de un parque de diversiones verifica el número de </w:t>
      </w:r>
      <w:r w:rsidR="00327B31" w:rsidRPr="00A8715F">
        <w:rPr>
          <w:rFonts w:ascii="Arial" w:hAnsi="Arial" w:cs="Arial"/>
          <w:color w:val="000000"/>
          <w:lang w:val="es-ES"/>
        </w:rPr>
        <w:t xml:space="preserve">entradas que </w:t>
      </w:r>
      <w:r w:rsidR="00BA63C3" w:rsidRPr="00A8715F">
        <w:rPr>
          <w:rFonts w:ascii="Arial" w:hAnsi="Arial" w:cs="Arial"/>
          <w:color w:val="000000"/>
          <w:lang w:val="es-ES"/>
        </w:rPr>
        <w:t xml:space="preserve">se </w:t>
      </w:r>
      <w:r w:rsidR="00327B31" w:rsidRPr="00A8715F">
        <w:rPr>
          <w:rFonts w:ascii="Arial" w:hAnsi="Arial" w:cs="Arial"/>
          <w:color w:val="000000"/>
          <w:lang w:val="es-ES"/>
        </w:rPr>
        <w:t>vendi</w:t>
      </w:r>
      <w:r>
        <w:rPr>
          <w:rFonts w:ascii="Arial" w:hAnsi="Arial" w:cs="Arial"/>
          <w:color w:val="000000"/>
          <w:lang w:val="es-ES"/>
        </w:rPr>
        <w:t>eron</w:t>
      </w:r>
      <w:r w:rsidR="00327B31" w:rsidRPr="00A8715F">
        <w:rPr>
          <w:rFonts w:ascii="Arial" w:hAnsi="Arial" w:cs="Arial"/>
          <w:color w:val="000000"/>
          <w:lang w:val="es-ES"/>
        </w:rPr>
        <w:t xml:space="preserve"> </w:t>
      </w:r>
      <w:r w:rsidR="00BA63C3" w:rsidRPr="00A8715F">
        <w:rPr>
          <w:rFonts w:ascii="Arial" w:hAnsi="Arial" w:cs="Arial"/>
          <w:color w:val="000000"/>
          <w:lang w:val="es-ES"/>
        </w:rPr>
        <w:t xml:space="preserve">durante la semana </w:t>
      </w:r>
      <w:r w:rsidR="00327B31" w:rsidRPr="00A8715F">
        <w:rPr>
          <w:rFonts w:ascii="Arial" w:hAnsi="Arial" w:cs="Arial"/>
          <w:color w:val="000000"/>
          <w:lang w:val="es-ES"/>
        </w:rPr>
        <w:t xml:space="preserve">y </w:t>
      </w:r>
      <w:r w:rsidR="002856C9">
        <w:rPr>
          <w:rFonts w:ascii="Arial" w:hAnsi="Arial" w:cs="Arial"/>
          <w:color w:val="000000"/>
          <w:lang w:val="es-ES"/>
        </w:rPr>
        <w:t xml:space="preserve">al realizar el conteo obtuvo </w:t>
      </w:r>
      <w:r>
        <w:rPr>
          <w:rFonts w:ascii="Arial" w:hAnsi="Arial" w:cs="Arial"/>
          <w:color w:val="000000"/>
          <w:lang w:val="es-ES"/>
        </w:rPr>
        <w:t xml:space="preserve"> </w:t>
      </w:r>
      <w:r w:rsidR="00327B31" w:rsidRPr="00A8715F">
        <w:rPr>
          <w:rFonts w:ascii="Arial" w:hAnsi="Arial" w:cs="Arial"/>
          <w:color w:val="000000"/>
          <w:lang w:val="es-ES"/>
        </w:rPr>
        <w:t>ciento dos mil quinientos treinta y ocho visitantes, que en el sistema de numeración decimal se escribe: 1</w:t>
      </w:r>
      <w:r w:rsidR="002856C9">
        <w:rPr>
          <w:rFonts w:ascii="Arial" w:hAnsi="Arial" w:cs="Arial"/>
          <w:color w:val="000000"/>
          <w:lang w:val="es-ES"/>
        </w:rPr>
        <w:t xml:space="preserve">02 </w:t>
      </w:r>
      <w:r w:rsidR="00327B31" w:rsidRPr="00A8715F">
        <w:rPr>
          <w:rFonts w:ascii="Arial" w:hAnsi="Arial" w:cs="Arial"/>
          <w:color w:val="000000"/>
          <w:lang w:val="es-ES"/>
        </w:rPr>
        <w:t>538.</w:t>
      </w:r>
    </w:p>
    <w:p w14:paraId="52ECAE9A" w14:textId="77777777" w:rsidR="00E6040C" w:rsidRPr="00A8715F" w:rsidRDefault="00E6040C" w:rsidP="00E6040C">
      <w:pPr>
        <w:spacing w:after="0"/>
        <w:rPr>
          <w:rFonts w:ascii="Arial" w:hAnsi="Arial" w:cs="Arial"/>
          <w:color w:val="000000"/>
          <w:lang w:val="es-ES"/>
        </w:rPr>
      </w:pPr>
    </w:p>
    <w:tbl>
      <w:tblPr>
        <w:tblStyle w:val="Tablaconcuadrcula"/>
        <w:tblW w:w="0" w:type="auto"/>
        <w:tblLayout w:type="fixed"/>
        <w:tblLook w:val="04A0" w:firstRow="1" w:lastRow="0" w:firstColumn="1" w:lastColumn="0" w:noHBand="0" w:noVBand="1"/>
      </w:tblPr>
      <w:tblGrid>
        <w:gridCol w:w="1668"/>
        <w:gridCol w:w="7386"/>
      </w:tblGrid>
      <w:tr w:rsidR="004C1AC6" w:rsidRPr="00C56195" w14:paraId="713B7CA1" w14:textId="77777777" w:rsidTr="00A8715F">
        <w:tc>
          <w:tcPr>
            <w:tcW w:w="9054" w:type="dxa"/>
            <w:gridSpan w:val="2"/>
            <w:shd w:val="clear" w:color="auto" w:fill="0D0D0D" w:themeFill="text1" w:themeFillTint="F2"/>
          </w:tcPr>
          <w:p w14:paraId="53DA1A9B" w14:textId="77777777" w:rsidR="004C1AC6" w:rsidRPr="00C56195" w:rsidRDefault="004C1AC6"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B7E4E" w:rsidRPr="00C56195" w14:paraId="439DA076" w14:textId="77777777" w:rsidTr="00A8715F">
        <w:tc>
          <w:tcPr>
            <w:tcW w:w="1668" w:type="dxa"/>
          </w:tcPr>
          <w:p w14:paraId="122921E7" w14:textId="77777777" w:rsidR="004C1AC6" w:rsidRPr="00C56195" w:rsidRDefault="004C1AC6"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386" w:type="dxa"/>
          </w:tcPr>
          <w:p w14:paraId="4F0666AB" w14:textId="1787B26B" w:rsidR="004C1AC6"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2856C9">
              <w:rPr>
                <w:rFonts w:ascii="Times New Roman" w:hAnsi="Times New Roman" w:cs="Times New Roman"/>
                <w:color w:val="000000"/>
                <w:sz w:val="24"/>
                <w:szCs w:val="24"/>
              </w:rPr>
              <w:t>IMG02</w:t>
            </w:r>
          </w:p>
        </w:tc>
      </w:tr>
      <w:tr w:rsidR="003B7E4E" w:rsidRPr="00C56195" w14:paraId="08B585B7" w14:textId="77777777" w:rsidTr="00A8715F">
        <w:tc>
          <w:tcPr>
            <w:tcW w:w="1668" w:type="dxa"/>
          </w:tcPr>
          <w:p w14:paraId="1121AFC1" w14:textId="77777777" w:rsidR="004C1AC6" w:rsidRPr="00C56195" w:rsidRDefault="004C1AC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386" w:type="dxa"/>
          </w:tcPr>
          <w:p w14:paraId="75D50B41" w14:textId="77777777" w:rsidR="004C1AC6" w:rsidRDefault="009E3706"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Fotografía de un parque de diversiones, se ve la rueda de la fortuna o de Chicago y una especie de carrusel. </w:t>
            </w:r>
          </w:p>
          <w:p w14:paraId="54602D45" w14:textId="6044E109" w:rsidR="00A8715F" w:rsidRPr="00C56195" w:rsidRDefault="00A8715F" w:rsidP="00E6040C">
            <w:pP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4D79FEF2" wp14:editId="5C365A3C">
                  <wp:extent cx="1962150" cy="145984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7" t="21118" r="77088" b="22768"/>
                          <a:stretch/>
                        </pic:blipFill>
                        <pic:spPr bwMode="auto">
                          <a:xfrm>
                            <a:off x="0" y="0"/>
                            <a:ext cx="1966862" cy="1463345"/>
                          </a:xfrm>
                          <a:prstGeom prst="rect">
                            <a:avLst/>
                          </a:prstGeom>
                          <a:ln>
                            <a:noFill/>
                          </a:ln>
                          <a:extLst>
                            <a:ext uri="{53640926-AAD7-44D8-BBD7-CCE9431645EC}">
                              <a14:shadowObscured xmlns:a14="http://schemas.microsoft.com/office/drawing/2010/main"/>
                            </a:ext>
                          </a:extLst>
                        </pic:spPr>
                      </pic:pic>
                    </a:graphicData>
                  </a:graphic>
                </wp:inline>
              </w:drawing>
            </w:r>
          </w:p>
        </w:tc>
      </w:tr>
      <w:tr w:rsidR="003B7E4E" w:rsidRPr="00C56195" w14:paraId="26FCA1C7" w14:textId="77777777" w:rsidTr="00A8715F">
        <w:tc>
          <w:tcPr>
            <w:tcW w:w="1668" w:type="dxa"/>
          </w:tcPr>
          <w:p w14:paraId="36D76232" w14:textId="77777777" w:rsidR="004C1AC6" w:rsidRPr="00C56195" w:rsidRDefault="004C1AC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386" w:type="dxa"/>
          </w:tcPr>
          <w:p w14:paraId="56FC8530" w14:textId="627DBA74" w:rsidR="003B7E4E" w:rsidRPr="00C56195" w:rsidRDefault="003B7E4E" w:rsidP="00E6040C">
            <w:pPr>
              <w:rPr>
                <w:rFonts w:ascii="Times New Roman" w:hAnsi="Times New Roman" w:cs="Times New Roman"/>
                <w:color w:val="000000"/>
                <w:sz w:val="24"/>
                <w:szCs w:val="24"/>
              </w:rPr>
            </w:pPr>
            <w:proofErr w:type="spellStart"/>
            <w:r w:rsidRPr="00C56195">
              <w:rPr>
                <w:rFonts w:ascii="Times New Roman" w:hAnsi="Times New Roman" w:cs="Times New Roman"/>
                <w:color w:val="000000"/>
                <w:sz w:val="24"/>
                <w:szCs w:val="24"/>
              </w:rPr>
              <w:t>AulaPlaneta</w:t>
            </w:r>
            <w:proofErr w:type="spellEnd"/>
            <w:r w:rsidRPr="00C56195">
              <w:rPr>
                <w:rFonts w:ascii="Times New Roman" w:hAnsi="Times New Roman" w:cs="Times New Roman"/>
                <w:color w:val="000000"/>
                <w:sz w:val="24"/>
                <w:szCs w:val="24"/>
              </w:rPr>
              <w:t xml:space="preserve">: </w:t>
            </w:r>
          </w:p>
          <w:p w14:paraId="7FDEF226" w14:textId="70E12E94" w:rsidR="003B7E4E" w:rsidRPr="00C56195" w:rsidRDefault="003B7E4E"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w:t>
            </w:r>
            <w:r w:rsidR="00FA46A1" w:rsidRPr="00C56195">
              <w:rPr>
                <w:rFonts w:ascii="Times New Roman" w:hAnsi="Times New Roman" w:cs="Times New Roman"/>
                <w:color w:val="000000"/>
                <w:sz w:val="24"/>
                <w:szCs w:val="24"/>
              </w:rPr>
              <w:t>/Primera imagen</w:t>
            </w:r>
          </w:p>
        </w:tc>
      </w:tr>
      <w:tr w:rsidR="003B7E4E" w:rsidRPr="00C56195" w14:paraId="1E97F741" w14:textId="77777777" w:rsidTr="00A8715F">
        <w:tc>
          <w:tcPr>
            <w:tcW w:w="1668" w:type="dxa"/>
          </w:tcPr>
          <w:p w14:paraId="44D72071" w14:textId="77777777" w:rsidR="004C1AC6" w:rsidRPr="00C56195" w:rsidRDefault="004C1AC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386" w:type="dxa"/>
          </w:tcPr>
          <w:p w14:paraId="0C045E07" w14:textId="05962A8E" w:rsidR="004C1AC6" w:rsidRPr="00C56195" w:rsidRDefault="002F6FC3"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Mediante el </w:t>
            </w:r>
            <w:r w:rsidRPr="00C56195">
              <w:rPr>
                <w:rFonts w:ascii="Times New Roman" w:hAnsi="Times New Roman" w:cs="Times New Roman"/>
                <w:b/>
                <w:color w:val="000000"/>
                <w:sz w:val="24"/>
                <w:szCs w:val="24"/>
              </w:rPr>
              <w:t>sistema de numeración decimal</w:t>
            </w:r>
            <w:r w:rsidRPr="00C56195">
              <w:rPr>
                <w:rFonts w:ascii="Times New Roman" w:hAnsi="Times New Roman" w:cs="Times New Roman"/>
                <w:color w:val="000000"/>
                <w:sz w:val="24"/>
                <w:szCs w:val="24"/>
              </w:rPr>
              <w:t xml:space="preserve"> podemos expresar que </w:t>
            </w:r>
            <w:r w:rsidR="00A52BA2" w:rsidRPr="00C56195">
              <w:rPr>
                <w:rFonts w:ascii="Times New Roman" w:hAnsi="Times New Roman" w:cs="Times New Roman"/>
                <w:color w:val="000000"/>
                <w:sz w:val="24"/>
                <w:szCs w:val="24"/>
              </w:rPr>
              <w:t xml:space="preserve">el parque de diversiones tuvo </w:t>
            </w:r>
            <w:r w:rsidRPr="00C56195">
              <w:rPr>
                <w:rFonts w:ascii="Times New Roman" w:hAnsi="Times New Roman" w:cs="Times New Roman"/>
                <w:color w:val="000000"/>
                <w:sz w:val="24"/>
                <w:szCs w:val="24"/>
              </w:rPr>
              <w:t>1</w:t>
            </w:r>
            <w:r w:rsidR="002856C9">
              <w:rPr>
                <w:rFonts w:ascii="Times New Roman" w:hAnsi="Times New Roman" w:cs="Times New Roman"/>
                <w:color w:val="000000"/>
                <w:sz w:val="24"/>
                <w:szCs w:val="24"/>
              </w:rPr>
              <w:t xml:space="preserve">02 </w:t>
            </w:r>
            <w:r w:rsidRPr="00C56195">
              <w:rPr>
                <w:rFonts w:ascii="Times New Roman" w:hAnsi="Times New Roman" w:cs="Times New Roman"/>
                <w:color w:val="000000"/>
                <w:sz w:val="24"/>
                <w:szCs w:val="24"/>
              </w:rPr>
              <w:t>538</w:t>
            </w:r>
            <w:r w:rsidR="00A52BA2" w:rsidRPr="00C56195">
              <w:rPr>
                <w:rFonts w:ascii="Times New Roman" w:hAnsi="Times New Roman" w:cs="Times New Roman"/>
                <w:color w:val="000000"/>
                <w:sz w:val="24"/>
                <w:szCs w:val="24"/>
              </w:rPr>
              <w:t xml:space="preserve"> visitantes durante la semana. </w:t>
            </w:r>
          </w:p>
        </w:tc>
      </w:tr>
    </w:tbl>
    <w:p w14:paraId="29B1192B" w14:textId="77777777" w:rsidR="00857310" w:rsidRPr="00C56195" w:rsidRDefault="00857310" w:rsidP="00E6040C">
      <w:pPr>
        <w:spacing w:after="0"/>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485"/>
        <w:gridCol w:w="6343"/>
      </w:tblGrid>
      <w:tr w:rsidR="00096BBC" w:rsidRPr="00C56195" w14:paraId="21404772" w14:textId="77777777" w:rsidTr="00E87063">
        <w:tc>
          <w:tcPr>
            <w:tcW w:w="8978" w:type="dxa"/>
            <w:gridSpan w:val="2"/>
            <w:shd w:val="clear" w:color="auto" w:fill="000000" w:themeFill="text1"/>
          </w:tcPr>
          <w:p w14:paraId="791477AE" w14:textId="77777777" w:rsidR="00096BBC" w:rsidRPr="00C56195" w:rsidRDefault="00096BB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096BBC" w:rsidRPr="00C56195" w14:paraId="7CE34497" w14:textId="77777777" w:rsidTr="00E87063">
        <w:tc>
          <w:tcPr>
            <w:tcW w:w="2518" w:type="dxa"/>
          </w:tcPr>
          <w:p w14:paraId="3A01B65C" w14:textId="77777777" w:rsidR="00096BBC" w:rsidRPr="00C56195" w:rsidRDefault="00096BBC"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6EBDA802" w14:textId="37C11939" w:rsidR="00096BBC" w:rsidRPr="00C56195" w:rsidRDefault="00096BBC" w:rsidP="002856C9">
            <w:pPr>
              <w:rPr>
                <w:rFonts w:ascii="Times New Roman" w:hAnsi="Times New Roman" w:cs="Times New Roman"/>
                <w:sz w:val="24"/>
                <w:szCs w:val="24"/>
              </w:rPr>
            </w:pPr>
            <w:r w:rsidRPr="00C56195">
              <w:rPr>
                <w:rFonts w:ascii="Times New Roman" w:hAnsi="Times New Roman" w:cs="Times New Roman"/>
                <w:sz w:val="24"/>
                <w:szCs w:val="24"/>
              </w:rPr>
              <w:t>El si</w:t>
            </w:r>
            <w:r w:rsidR="002856C9">
              <w:rPr>
                <w:rFonts w:ascii="Times New Roman" w:hAnsi="Times New Roman" w:cs="Times New Roman"/>
                <w:sz w:val="24"/>
                <w:szCs w:val="24"/>
              </w:rPr>
              <w:t xml:space="preserve">stema de numeración </w:t>
            </w:r>
            <w:r w:rsidRPr="00C56195">
              <w:rPr>
                <w:rFonts w:ascii="Times New Roman" w:hAnsi="Times New Roman" w:cs="Times New Roman"/>
                <w:sz w:val="24"/>
                <w:szCs w:val="24"/>
              </w:rPr>
              <w:t xml:space="preserve">decimal </w:t>
            </w:r>
          </w:p>
        </w:tc>
      </w:tr>
      <w:tr w:rsidR="00096BBC" w:rsidRPr="00C56195" w14:paraId="3E73BAA8" w14:textId="77777777" w:rsidTr="00E87063">
        <w:tc>
          <w:tcPr>
            <w:tcW w:w="2518" w:type="dxa"/>
          </w:tcPr>
          <w:p w14:paraId="35CB5C67" w14:textId="77777777" w:rsidR="00096BBC" w:rsidRPr="00C56195" w:rsidRDefault="00096BBC" w:rsidP="00E6040C">
            <w:pPr>
              <w:rPr>
                <w:rFonts w:ascii="Times New Roman" w:hAnsi="Times New Roman" w:cs="Times New Roman"/>
                <w:sz w:val="24"/>
                <w:szCs w:val="24"/>
              </w:rPr>
            </w:pPr>
            <w:r w:rsidRPr="00C56195">
              <w:rPr>
                <w:rFonts w:ascii="Times New Roman" w:hAnsi="Times New Roman" w:cs="Times New Roman"/>
                <w:b/>
                <w:sz w:val="24"/>
                <w:szCs w:val="24"/>
              </w:rPr>
              <w:lastRenderedPageBreak/>
              <w:t>Contenido</w:t>
            </w:r>
          </w:p>
        </w:tc>
        <w:tc>
          <w:tcPr>
            <w:tcW w:w="6460" w:type="dxa"/>
          </w:tcPr>
          <w:p w14:paraId="53D2950D" w14:textId="09C4E2C6" w:rsidR="00096BBC" w:rsidRPr="00C56195" w:rsidRDefault="00096BBC" w:rsidP="00E6040C">
            <w:pPr>
              <w:spacing w:line="345" w:lineRule="atLeast"/>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En el </w:t>
            </w:r>
            <w:r w:rsidRPr="00C56195">
              <w:rPr>
                <w:rFonts w:ascii="Times New Roman" w:eastAsia="Times New Roman" w:hAnsi="Times New Roman" w:cs="Times New Roman"/>
                <w:bCs/>
                <w:color w:val="333333"/>
                <w:sz w:val="24"/>
                <w:szCs w:val="24"/>
                <w:lang w:val="es-CO" w:eastAsia="es-CO"/>
              </w:rPr>
              <w:t>sistema de numeración decimal</w:t>
            </w:r>
            <w:r w:rsidRPr="00C56195">
              <w:rPr>
                <w:rFonts w:ascii="Times New Roman" w:eastAsia="Times New Roman" w:hAnsi="Times New Roman" w:cs="Times New Roman"/>
                <w:color w:val="333333"/>
                <w:sz w:val="24"/>
                <w:szCs w:val="24"/>
                <w:lang w:val="es-CO" w:eastAsia="es-CO"/>
              </w:rPr>
              <w:t xml:space="preserve">, </w:t>
            </w:r>
            <w:r w:rsidRPr="00C56195">
              <w:rPr>
                <w:rFonts w:ascii="Times New Roman" w:eastAsia="Times New Roman" w:hAnsi="Times New Roman" w:cs="Times New Roman"/>
                <w:b/>
                <w:color w:val="333333"/>
                <w:sz w:val="24"/>
                <w:szCs w:val="24"/>
                <w:lang w:val="es-CO" w:eastAsia="es-CO"/>
              </w:rPr>
              <w:t>diez unidades</w:t>
            </w:r>
            <w:r w:rsidRPr="00C56195">
              <w:rPr>
                <w:rFonts w:ascii="Times New Roman" w:eastAsia="Times New Roman" w:hAnsi="Times New Roman" w:cs="Times New Roman"/>
                <w:color w:val="333333"/>
                <w:sz w:val="24"/>
                <w:szCs w:val="24"/>
                <w:lang w:val="es-CO" w:eastAsia="es-CO"/>
              </w:rPr>
              <w:t xml:space="preserve"> de un </w:t>
            </w:r>
            <w:r w:rsidRPr="00C56195">
              <w:rPr>
                <w:rFonts w:ascii="Times New Roman" w:eastAsia="Times New Roman" w:hAnsi="Times New Roman" w:cs="Times New Roman"/>
                <w:b/>
                <w:color w:val="333333"/>
                <w:sz w:val="24"/>
                <w:szCs w:val="24"/>
                <w:lang w:val="es-CO" w:eastAsia="es-CO"/>
              </w:rPr>
              <w:t>orden</w:t>
            </w:r>
            <w:r w:rsidR="003A31A0" w:rsidRPr="00C56195">
              <w:rPr>
                <w:rFonts w:ascii="Times New Roman" w:eastAsia="Times New Roman" w:hAnsi="Times New Roman" w:cs="Times New Roman"/>
                <w:b/>
                <w:color w:val="333333"/>
                <w:sz w:val="24"/>
                <w:szCs w:val="24"/>
                <w:lang w:val="es-CO" w:eastAsia="es-CO"/>
              </w:rPr>
              <w:t xml:space="preserve"> </w:t>
            </w:r>
            <w:r w:rsidR="003A31A0" w:rsidRPr="00C56195">
              <w:rPr>
                <w:rFonts w:ascii="Times New Roman" w:eastAsia="Times New Roman" w:hAnsi="Times New Roman" w:cs="Times New Roman"/>
                <w:color w:val="333333"/>
                <w:sz w:val="24"/>
                <w:szCs w:val="24"/>
                <w:lang w:val="es-CO" w:eastAsia="es-CO"/>
              </w:rPr>
              <w:t>o</w:t>
            </w:r>
            <w:r w:rsidR="003A31A0" w:rsidRPr="00C56195">
              <w:rPr>
                <w:rFonts w:ascii="Times New Roman" w:eastAsia="Times New Roman" w:hAnsi="Times New Roman" w:cs="Times New Roman"/>
                <w:b/>
                <w:color w:val="333333"/>
                <w:sz w:val="24"/>
                <w:szCs w:val="24"/>
                <w:lang w:val="es-CO" w:eastAsia="es-CO"/>
              </w:rPr>
              <w:t xml:space="preserve"> posición</w:t>
            </w:r>
            <w:r w:rsidRPr="00C56195">
              <w:rPr>
                <w:rFonts w:ascii="Times New Roman" w:eastAsia="Times New Roman" w:hAnsi="Times New Roman" w:cs="Times New Roman"/>
                <w:color w:val="333333"/>
                <w:sz w:val="24"/>
                <w:szCs w:val="24"/>
                <w:lang w:val="es-CO" w:eastAsia="es-CO"/>
              </w:rPr>
              <w:t xml:space="preserve"> forman </w:t>
            </w:r>
            <w:r w:rsidRPr="00C56195">
              <w:rPr>
                <w:rFonts w:ascii="Times New Roman" w:eastAsia="Times New Roman" w:hAnsi="Times New Roman" w:cs="Times New Roman"/>
                <w:b/>
                <w:color w:val="333333"/>
                <w:sz w:val="24"/>
                <w:szCs w:val="24"/>
                <w:lang w:val="es-CO" w:eastAsia="es-CO"/>
              </w:rPr>
              <w:t>una unidad</w:t>
            </w:r>
            <w:r w:rsidRPr="00C56195">
              <w:rPr>
                <w:rFonts w:ascii="Times New Roman" w:eastAsia="Times New Roman" w:hAnsi="Times New Roman" w:cs="Times New Roman"/>
                <w:color w:val="333333"/>
                <w:sz w:val="24"/>
                <w:szCs w:val="24"/>
                <w:lang w:val="es-CO" w:eastAsia="es-CO"/>
              </w:rPr>
              <w:t xml:space="preserve"> del </w:t>
            </w:r>
            <w:r w:rsidRPr="00C56195">
              <w:rPr>
                <w:rFonts w:ascii="Times New Roman" w:eastAsia="Times New Roman" w:hAnsi="Times New Roman" w:cs="Times New Roman"/>
                <w:b/>
                <w:color w:val="333333"/>
                <w:sz w:val="24"/>
                <w:szCs w:val="24"/>
                <w:lang w:val="es-CO" w:eastAsia="es-CO"/>
              </w:rPr>
              <w:t xml:space="preserve">orden </w:t>
            </w:r>
            <w:r w:rsidR="003A31A0" w:rsidRPr="00C56195">
              <w:rPr>
                <w:rFonts w:ascii="Times New Roman" w:eastAsia="Times New Roman" w:hAnsi="Times New Roman" w:cs="Times New Roman"/>
                <w:b/>
                <w:color w:val="333333"/>
                <w:sz w:val="24"/>
                <w:szCs w:val="24"/>
                <w:lang w:val="es-CO" w:eastAsia="es-CO"/>
              </w:rPr>
              <w:t xml:space="preserve">o posición </w:t>
            </w:r>
            <w:r w:rsidRPr="00C56195">
              <w:rPr>
                <w:rFonts w:ascii="Times New Roman" w:eastAsia="Times New Roman" w:hAnsi="Times New Roman" w:cs="Times New Roman"/>
                <w:b/>
                <w:color w:val="333333"/>
                <w:sz w:val="24"/>
                <w:szCs w:val="24"/>
                <w:lang w:val="es-CO" w:eastAsia="es-CO"/>
              </w:rPr>
              <w:t>inmediat</w:t>
            </w:r>
            <w:r w:rsidR="003A31A0" w:rsidRPr="00C56195">
              <w:rPr>
                <w:rFonts w:ascii="Times New Roman" w:eastAsia="Times New Roman" w:hAnsi="Times New Roman" w:cs="Times New Roman"/>
                <w:b/>
                <w:color w:val="333333"/>
                <w:sz w:val="24"/>
                <w:szCs w:val="24"/>
                <w:lang w:val="es-CO" w:eastAsia="es-CO"/>
              </w:rPr>
              <w:t>a</w:t>
            </w:r>
            <w:r w:rsidR="007A4C97">
              <w:rPr>
                <w:rFonts w:ascii="Times New Roman" w:eastAsia="Times New Roman" w:hAnsi="Times New Roman" w:cs="Times New Roman"/>
                <w:b/>
                <w:color w:val="333333"/>
                <w:sz w:val="24"/>
                <w:szCs w:val="24"/>
                <w:lang w:val="es-CO" w:eastAsia="es-CO"/>
              </w:rPr>
              <w:t>mente</w:t>
            </w:r>
            <w:r w:rsidRPr="00C56195">
              <w:rPr>
                <w:rFonts w:ascii="Times New Roman" w:eastAsia="Times New Roman" w:hAnsi="Times New Roman" w:cs="Times New Roman"/>
                <w:b/>
                <w:color w:val="333333"/>
                <w:sz w:val="24"/>
                <w:szCs w:val="24"/>
                <w:lang w:val="es-CO" w:eastAsia="es-CO"/>
              </w:rPr>
              <w:t xml:space="preserve"> superior</w:t>
            </w:r>
            <w:r w:rsidRPr="00C56195">
              <w:rPr>
                <w:rFonts w:ascii="Times New Roman" w:eastAsia="Times New Roman" w:hAnsi="Times New Roman" w:cs="Times New Roman"/>
                <w:color w:val="333333"/>
                <w:sz w:val="24"/>
                <w:szCs w:val="24"/>
                <w:lang w:val="es-CO" w:eastAsia="es-CO"/>
              </w:rPr>
              <w:t>. Observa:</w:t>
            </w:r>
          </w:p>
          <w:p w14:paraId="50AD0503" w14:textId="1A357C3F"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 1 decena (</w:t>
            </w:r>
            <w:r w:rsidR="004366F8">
              <w:rPr>
                <w:rFonts w:ascii="Times New Roman" w:eastAsia="Times New Roman" w:hAnsi="Times New Roman" w:cs="Times New Roman"/>
                <w:color w:val="333333"/>
                <w:sz w:val="24"/>
                <w:szCs w:val="24"/>
                <w:lang w:val="es-CO" w:eastAsia="es-CO"/>
              </w:rPr>
              <w:t>D</w:t>
            </w:r>
            <w:r w:rsidRPr="00C56195">
              <w:rPr>
                <w:rFonts w:ascii="Times New Roman" w:eastAsia="Times New Roman" w:hAnsi="Times New Roman" w:cs="Times New Roman"/>
                <w:color w:val="333333"/>
                <w:sz w:val="24"/>
                <w:szCs w:val="24"/>
                <w:lang w:val="es-CO" w:eastAsia="es-CO"/>
              </w:rPr>
              <w:t>)</w:t>
            </w:r>
          </w:p>
          <w:p w14:paraId="18A63682" w14:textId="46AD4458"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 xml:space="preserve">10 decenas = 1 centena </w:t>
            </w:r>
            <w:r w:rsidR="004366F8">
              <w:rPr>
                <w:rFonts w:ascii="Times New Roman" w:eastAsia="Times New Roman" w:hAnsi="Times New Roman" w:cs="Times New Roman"/>
                <w:color w:val="333333"/>
                <w:sz w:val="24"/>
                <w:szCs w:val="24"/>
                <w:lang w:val="es-CO" w:eastAsia="es-CO"/>
              </w:rPr>
              <w:t>(C)</w:t>
            </w:r>
          </w:p>
          <w:p w14:paraId="3B85DAB7" w14:textId="761E80E7"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 1 unidad de mil (</w:t>
            </w:r>
            <w:r w:rsidR="004366F8">
              <w:rPr>
                <w:rFonts w:ascii="Times New Roman" w:eastAsia="Times New Roman" w:hAnsi="Times New Roman" w:cs="Times New Roman"/>
                <w:color w:val="333333"/>
                <w:sz w:val="24"/>
                <w:szCs w:val="24"/>
                <w:lang w:val="es-CO" w:eastAsia="es-CO"/>
              </w:rPr>
              <w:t>UM</w:t>
            </w:r>
            <w:r w:rsidRPr="00C56195">
              <w:rPr>
                <w:rFonts w:ascii="Times New Roman" w:eastAsia="Times New Roman" w:hAnsi="Times New Roman" w:cs="Times New Roman"/>
                <w:color w:val="333333"/>
                <w:sz w:val="24"/>
                <w:szCs w:val="24"/>
                <w:lang w:val="es-CO" w:eastAsia="es-CO"/>
              </w:rPr>
              <w:t>)</w:t>
            </w:r>
          </w:p>
          <w:p w14:paraId="19246EE2" w14:textId="4E64357B"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 = 1 decena de mil (</w:t>
            </w:r>
            <w:r w:rsidR="004366F8">
              <w:rPr>
                <w:rFonts w:ascii="Times New Roman" w:eastAsia="Times New Roman" w:hAnsi="Times New Roman" w:cs="Times New Roman"/>
                <w:color w:val="333333"/>
                <w:sz w:val="24"/>
                <w:szCs w:val="24"/>
                <w:lang w:val="es-CO" w:eastAsia="es-CO"/>
              </w:rPr>
              <w:t>DM</w:t>
            </w:r>
            <w:r w:rsidRPr="00C56195">
              <w:rPr>
                <w:rFonts w:ascii="Times New Roman" w:eastAsia="Times New Roman" w:hAnsi="Times New Roman" w:cs="Times New Roman"/>
                <w:color w:val="333333"/>
                <w:sz w:val="24"/>
                <w:szCs w:val="24"/>
                <w:lang w:val="es-CO" w:eastAsia="es-CO"/>
              </w:rPr>
              <w:t>)</w:t>
            </w:r>
          </w:p>
          <w:p w14:paraId="25BE83C2" w14:textId="2F6C6F4A"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 = 1 centena de mil (</w:t>
            </w:r>
            <w:r w:rsidR="004366F8">
              <w:rPr>
                <w:rFonts w:ascii="Times New Roman" w:eastAsia="Times New Roman" w:hAnsi="Times New Roman" w:cs="Times New Roman"/>
                <w:color w:val="333333"/>
                <w:sz w:val="24"/>
                <w:szCs w:val="24"/>
                <w:lang w:val="es-CO" w:eastAsia="es-CO"/>
              </w:rPr>
              <w:t>CM</w:t>
            </w:r>
            <w:r w:rsidRPr="00C56195">
              <w:rPr>
                <w:rFonts w:ascii="Times New Roman" w:eastAsia="Times New Roman" w:hAnsi="Times New Roman" w:cs="Times New Roman"/>
                <w:color w:val="333333"/>
                <w:sz w:val="24"/>
                <w:szCs w:val="24"/>
                <w:lang w:val="es-CO" w:eastAsia="es-CO"/>
              </w:rPr>
              <w:t>)</w:t>
            </w:r>
          </w:p>
          <w:p w14:paraId="18D17109" w14:textId="7B1A7835"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de mil = 1 unidad de millón (</w:t>
            </w:r>
            <w:proofErr w:type="spellStart"/>
            <w:r w:rsidR="004366F8">
              <w:rPr>
                <w:rFonts w:ascii="Times New Roman" w:eastAsia="Times New Roman" w:hAnsi="Times New Roman" w:cs="Times New Roman"/>
                <w:color w:val="333333"/>
                <w:sz w:val="24"/>
                <w:szCs w:val="24"/>
                <w:lang w:val="es-CO" w:eastAsia="es-CO"/>
              </w:rPr>
              <w:t>Um</w:t>
            </w:r>
            <w:proofErr w:type="spellEnd"/>
            <w:r w:rsidR="004366F8">
              <w:rPr>
                <w:rFonts w:ascii="Times New Roman" w:eastAsia="Times New Roman" w:hAnsi="Times New Roman" w:cs="Times New Roman"/>
                <w:color w:val="333333"/>
                <w:sz w:val="24"/>
                <w:szCs w:val="24"/>
                <w:lang w:val="es-CO" w:eastAsia="es-CO"/>
              </w:rPr>
              <w:t>)</w:t>
            </w:r>
          </w:p>
          <w:p w14:paraId="35EA2BA7" w14:textId="44C3E326"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millón = 1 decena de millón (</w:t>
            </w:r>
            <w:r w:rsidR="004366F8">
              <w:rPr>
                <w:rFonts w:ascii="Times New Roman" w:eastAsia="Times New Roman" w:hAnsi="Times New Roman" w:cs="Times New Roman"/>
                <w:color w:val="333333"/>
                <w:sz w:val="24"/>
                <w:szCs w:val="24"/>
                <w:lang w:val="es-CO" w:eastAsia="es-CO"/>
              </w:rPr>
              <w:t>Dm</w:t>
            </w:r>
            <w:r w:rsidRPr="00C56195">
              <w:rPr>
                <w:rFonts w:ascii="Times New Roman" w:eastAsia="Times New Roman" w:hAnsi="Times New Roman" w:cs="Times New Roman"/>
                <w:color w:val="333333"/>
                <w:sz w:val="24"/>
                <w:szCs w:val="24"/>
                <w:lang w:val="es-CO" w:eastAsia="es-CO"/>
              </w:rPr>
              <w:t>)</w:t>
            </w:r>
          </w:p>
          <w:p w14:paraId="73998726" w14:textId="2B865E80" w:rsidR="00096BBC" w:rsidRPr="00096BBC" w:rsidRDefault="00096BBC" w:rsidP="00E6040C">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millón = 1 centena de millón (</w:t>
            </w:r>
            <w:r w:rsidR="004366F8">
              <w:rPr>
                <w:rFonts w:ascii="Times New Roman" w:eastAsia="Times New Roman" w:hAnsi="Times New Roman" w:cs="Times New Roman"/>
                <w:color w:val="333333"/>
                <w:sz w:val="24"/>
                <w:szCs w:val="24"/>
                <w:lang w:val="es-CO" w:eastAsia="es-CO"/>
              </w:rPr>
              <w:t>Cm</w:t>
            </w:r>
            <w:r w:rsidRPr="00C56195">
              <w:rPr>
                <w:rFonts w:ascii="Times New Roman" w:eastAsia="Times New Roman" w:hAnsi="Times New Roman" w:cs="Times New Roman"/>
                <w:color w:val="333333"/>
                <w:sz w:val="24"/>
                <w:szCs w:val="24"/>
                <w:lang w:val="es-CO" w:eastAsia="es-CO"/>
              </w:rPr>
              <w:t>)</w:t>
            </w:r>
          </w:p>
          <w:p w14:paraId="286ED1CF" w14:textId="28759B21" w:rsidR="00096BBC" w:rsidRPr="00C56195" w:rsidRDefault="00096BBC" w:rsidP="00E6040C">
            <w:pPr>
              <w:rPr>
                <w:rFonts w:ascii="Times New Roman" w:hAnsi="Times New Roman" w:cs="Times New Roman"/>
                <w:sz w:val="24"/>
                <w:szCs w:val="24"/>
              </w:rPr>
            </w:pPr>
          </w:p>
        </w:tc>
      </w:tr>
    </w:tbl>
    <w:p w14:paraId="742B28FE" w14:textId="77777777" w:rsidR="00096BBC" w:rsidRPr="00B25A6C" w:rsidRDefault="00096BBC" w:rsidP="00E6040C">
      <w:pPr>
        <w:spacing w:after="0"/>
        <w:rPr>
          <w:rFonts w:ascii="Arial" w:hAnsi="Arial" w:cs="Arial"/>
          <w:color w:val="000000"/>
          <w:lang w:val="es-ES"/>
        </w:rPr>
      </w:pPr>
    </w:p>
    <w:p w14:paraId="36D097E1" w14:textId="13F2C99A" w:rsidR="00096BBC" w:rsidRPr="00B25A6C" w:rsidRDefault="003A31A0" w:rsidP="00E6040C">
      <w:pPr>
        <w:spacing w:after="0"/>
        <w:rPr>
          <w:rFonts w:ascii="Arial" w:hAnsi="Arial" w:cs="Arial"/>
          <w:color w:val="000000"/>
          <w:lang w:val="es-ES"/>
        </w:rPr>
      </w:pPr>
      <w:r w:rsidRPr="00B25A6C">
        <w:rPr>
          <w:rFonts w:ascii="Arial" w:hAnsi="Arial" w:cs="Arial"/>
          <w:color w:val="000000"/>
          <w:lang w:val="es-ES"/>
        </w:rPr>
        <w:t xml:space="preserve">En el ejemplo del parque de diversiones podemos observar </w:t>
      </w:r>
      <w:r w:rsidR="0047669A">
        <w:rPr>
          <w:rFonts w:ascii="Arial" w:hAnsi="Arial" w:cs="Arial"/>
          <w:color w:val="000000"/>
          <w:lang w:val="es-ES"/>
        </w:rPr>
        <w:t>la posición</w:t>
      </w:r>
      <w:r w:rsidRPr="00B25A6C">
        <w:rPr>
          <w:rFonts w:ascii="Arial" w:hAnsi="Arial" w:cs="Arial"/>
          <w:color w:val="000000"/>
          <w:lang w:val="es-ES"/>
        </w:rPr>
        <w:t xml:space="preserve"> que ocupa cada dígito que compone el número de visitantes durante la semana, así: </w:t>
      </w:r>
    </w:p>
    <w:p w14:paraId="7B5F5319" w14:textId="2126827B" w:rsidR="00096BBC" w:rsidRDefault="00FF3C74" w:rsidP="00E6040C">
      <w:pPr>
        <w:spacing w:after="0"/>
        <w:ind w:left="2124"/>
        <w:rPr>
          <w:rFonts w:ascii="Arial" w:hAnsi="Arial" w:cs="Arial"/>
          <w:color w:val="000000"/>
          <w:lang w:val="es-ES"/>
        </w:rPr>
      </w:pPr>
      <w:r w:rsidRPr="00B25A6C">
        <w:rPr>
          <w:rFonts w:ascii="Arial" w:hAnsi="Arial" w:cs="Arial"/>
          <w:color w:val="000000"/>
          <w:lang w:val="es-ES"/>
        </w:rPr>
        <w:t>1</w:t>
      </w:r>
      <w:r w:rsidR="002856C9">
        <w:rPr>
          <w:rFonts w:ascii="Arial" w:hAnsi="Arial" w:cs="Arial"/>
          <w:color w:val="000000"/>
          <w:lang w:val="es-ES"/>
        </w:rPr>
        <w:t xml:space="preserve">02 </w:t>
      </w:r>
      <w:r w:rsidRPr="00B25A6C">
        <w:rPr>
          <w:rFonts w:ascii="Arial" w:hAnsi="Arial" w:cs="Arial"/>
          <w:color w:val="000000"/>
          <w:lang w:val="es-ES"/>
        </w:rPr>
        <w:t>538 = 8</w:t>
      </w:r>
      <w:r w:rsidR="0047669A">
        <w:rPr>
          <w:rFonts w:ascii="Arial" w:hAnsi="Arial" w:cs="Arial"/>
          <w:color w:val="000000"/>
          <w:lang w:val="es-ES"/>
        </w:rPr>
        <w:t>U</w:t>
      </w:r>
      <w:r w:rsidR="003A31A0" w:rsidRPr="00B25A6C">
        <w:rPr>
          <w:rFonts w:ascii="Arial" w:hAnsi="Arial" w:cs="Arial"/>
          <w:color w:val="000000"/>
          <w:lang w:val="es-ES"/>
        </w:rPr>
        <w:t>, 3</w:t>
      </w:r>
      <w:r w:rsidR="0047669A">
        <w:rPr>
          <w:rFonts w:ascii="Arial" w:hAnsi="Arial" w:cs="Arial"/>
          <w:color w:val="000000"/>
          <w:lang w:val="es-ES"/>
        </w:rPr>
        <w:t>D, 5C, 2Um</w:t>
      </w:r>
      <w:r w:rsidR="003A31A0" w:rsidRPr="00B25A6C">
        <w:rPr>
          <w:rFonts w:ascii="Arial" w:hAnsi="Arial" w:cs="Arial"/>
          <w:color w:val="000000"/>
          <w:lang w:val="es-ES"/>
        </w:rPr>
        <w:t>, 0</w:t>
      </w:r>
      <w:r w:rsidR="0047669A">
        <w:rPr>
          <w:rFonts w:ascii="Arial" w:hAnsi="Arial" w:cs="Arial"/>
          <w:color w:val="000000"/>
          <w:lang w:val="es-ES"/>
        </w:rPr>
        <w:t>Dm</w:t>
      </w:r>
      <w:r w:rsidR="003A31A0" w:rsidRPr="00B25A6C">
        <w:rPr>
          <w:rFonts w:ascii="Arial" w:hAnsi="Arial" w:cs="Arial"/>
          <w:color w:val="000000"/>
          <w:lang w:val="es-ES"/>
        </w:rPr>
        <w:t>, 1</w:t>
      </w:r>
      <w:r w:rsidR="0047669A">
        <w:rPr>
          <w:rFonts w:ascii="Arial" w:hAnsi="Arial" w:cs="Arial"/>
          <w:color w:val="000000"/>
          <w:lang w:val="es-ES"/>
        </w:rPr>
        <w:t>Cm</w:t>
      </w:r>
    </w:p>
    <w:p w14:paraId="5CF31985" w14:textId="77777777" w:rsidR="00E6040C" w:rsidRPr="00C56195" w:rsidRDefault="00E6040C" w:rsidP="00E6040C">
      <w:pPr>
        <w:spacing w:after="0"/>
        <w:ind w:left="2124"/>
        <w:rPr>
          <w:rFonts w:ascii="Times New Roman" w:hAnsi="Times New Roman" w:cs="Times New Roman"/>
          <w:color w:val="000000"/>
          <w:lang w:val="es-ES"/>
        </w:rPr>
      </w:pPr>
    </w:p>
    <w:tbl>
      <w:tblPr>
        <w:tblStyle w:val="Tablaconcuadrcula"/>
        <w:tblW w:w="0" w:type="auto"/>
        <w:tblLayout w:type="fixed"/>
        <w:tblLook w:val="04A0" w:firstRow="1" w:lastRow="0" w:firstColumn="1" w:lastColumn="0" w:noHBand="0" w:noVBand="1"/>
      </w:tblPr>
      <w:tblGrid>
        <w:gridCol w:w="1951"/>
        <w:gridCol w:w="7103"/>
      </w:tblGrid>
      <w:tr w:rsidR="00FA46A1" w:rsidRPr="00C56195" w14:paraId="04576E46" w14:textId="77777777" w:rsidTr="00B25A6C">
        <w:tc>
          <w:tcPr>
            <w:tcW w:w="9054" w:type="dxa"/>
            <w:gridSpan w:val="2"/>
            <w:shd w:val="clear" w:color="auto" w:fill="0D0D0D" w:themeFill="text1" w:themeFillTint="F2"/>
          </w:tcPr>
          <w:p w14:paraId="578AD698" w14:textId="77777777" w:rsidR="00FA46A1" w:rsidRPr="00C56195" w:rsidRDefault="00FA46A1"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A46A1" w:rsidRPr="00C56195" w14:paraId="5906680E" w14:textId="77777777" w:rsidTr="00B25A6C">
        <w:tc>
          <w:tcPr>
            <w:tcW w:w="1951" w:type="dxa"/>
          </w:tcPr>
          <w:p w14:paraId="292E19DF" w14:textId="77777777" w:rsidR="00FA46A1" w:rsidRPr="00C56195" w:rsidRDefault="00FA46A1"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03" w:type="dxa"/>
          </w:tcPr>
          <w:p w14:paraId="68A33A74" w14:textId="62EDCEF1" w:rsidR="00FA46A1"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A46A1" w:rsidRPr="00C56195">
              <w:rPr>
                <w:rFonts w:ascii="Times New Roman" w:hAnsi="Times New Roman" w:cs="Times New Roman"/>
                <w:color w:val="000000"/>
                <w:sz w:val="24"/>
                <w:szCs w:val="24"/>
              </w:rPr>
              <w:t>IMG0</w:t>
            </w:r>
            <w:r w:rsidR="003B56BA">
              <w:rPr>
                <w:rFonts w:ascii="Times New Roman" w:hAnsi="Times New Roman" w:cs="Times New Roman"/>
                <w:color w:val="000000"/>
                <w:sz w:val="24"/>
                <w:szCs w:val="24"/>
              </w:rPr>
              <w:t>3</w:t>
            </w:r>
          </w:p>
        </w:tc>
      </w:tr>
      <w:tr w:rsidR="00FA46A1" w:rsidRPr="00C56195" w14:paraId="05D6E012" w14:textId="77777777" w:rsidTr="00B25A6C">
        <w:tc>
          <w:tcPr>
            <w:tcW w:w="1951" w:type="dxa"/>
          </w:tcPr>
          <w:p w14:paraId="65D2BAD9" w14:textId="77777777" w:rsidR="00FA46A1" w:rsidRPr="00C56195" w:rsidRDefault="00FA46A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03" w:type="dxa"/>
          </w:tcPr>
          <w:p w14:paraId="4128EB19" w14:textId="77777777" w:rsidR="00FA46A1" w:rsidRDefault="00FA46A1"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Tabla de posiciones del número de visitantes del parque de diversiones. </w:t>
            </w:r>
          </w:p>
          <w:p w14:paraId="605707E6" w14:textId="59CFE2CB" w:rsidR="00B25A6C" w:rsidRPr="00C56195" w:rsidRDefault="00B25A6C" w:rsidP="004366F8">
            <w:pPr>
              <w:jc w:val="cente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173C5A58" wp14:editId="5709D15C">
                  <wp:extent cx="2311604" cy="638281"/>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674" t="41633" r="75390" b="43706"/>
                          <a:stretch/>
                        </pic:blipFill>
                        <pic:spPr bwMode="auto">
                          <a:xfrm>
                            <a:off x="0" y="0"/>
                            <a:ext cx="2337419" cy="645409"/>
                          </a:xfrm>
                          <a:prstGeom prst="rect">
                            <a:avLst/>
                          </a:prstGeom>
                          <a:ln>
                            <a:noFill/>
                          </a:ln>
                          <a:extLst>
                            <a:ext uri="{53640926-AAD7-44D8-BBD7-CCE9431645EC}">
                              <a14:shadowObscured xmlns:a14="http://schemas.microsoft.com/office/drawing/2010/main"/>
                            </a:ext>
                          </a:extLst>
                        </pic:spPr>
                      </pic:pic>
                    </a:graphicData>
                  </a:graphic>
                </wp:inline>
              </w:drawing>
            </w:r>
          </w:p>
        </w:tc>
      </w:tr>
      <w:tr w:rsidR="00FA46A1" w:rsidRPr="00C56195" w14:paraId="601385EC" w14:textId="77777777" w:rsidTr="00B25A6C">
        <w:tc>
          <w:tcPr>
            <w:tcW w:w="1951" w:type="dxa"/>
          </w:tcPr>
          <w:p w14:paraId="1F5EBA07" w14:textId="77777777" w:rsidR="00FA46A1" w:rsidRPr="00C56195" w:rsidRDefault="00FA46A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03" w:type="dxa"/>
          </w:tcPr>
          <w:p w14:paraId="5468CB82" w14:textId="625FE0AB" w:rsidR="00FA46A1" w:rsidRPr="00C56195" w:rsidRDefault="00FA46A1" w:rsidP="00E6040C">
            <w:pPr>
              <w:rPr>
                <w:rFonts w:ascii="Times New Roman" w:hAnsi="Times New Roman" w:cs="Times New Roman"/>
                <w:color w:val="000000"/>
                <w:sz w:val="24"/>
                <w:szCs w:val="24"/>
              </w:rPr>
            </w:pPr>
            <w:proofErr w:type="spellStart"/>
            <w:r w:rsidRPr="00C56195">
              <w:rPr>
                <w:rFonts w:ascii="Times New Roman" w:hAnsi="Times New Roman" w:cs="Times New Roman"/>
                <w:color w:val="000000"/>
                <w:sz w:val="24"/>
                <w:szCs w:val="24"/>
              </w:rPr>
              <w:t>AulaPlaneta</w:t>
            </w:r>
            <w:proofErr w:type="spellEnd"/>
            <w:r w:rsidRPr="00C56195">
              <w:rPr>
                <w:rFonts w:ascii="Times New Roman" w:hAnsi="Times New Roman" w:cs="Times New Roman"/>
                <w:color w:val="000000"/>
                <w:sz w:val="24"/>
                <w:szCs w:val="24"/>
              </w:rPr>
              <w:t xml:space="preserve">: </w:t>
            </w:r>
          </w:p>
          <w:p w14:paraId="5C5265AD" w14:textId="016CACAC" w:rsidR="00FA46A1" w:rsidRPr="00C56195" w:rsidRDefault="00FA46A1"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decimal/Segunda imagen</w:t>
            </w:r>
          </w:p>
        </w:tc>
      </w:tr>
      <w:tr w:rsidR="00FA46A1" w:rsidRPr="00C56195" w14:paraId="44C39890" w14:textId="77777777" w:rsidTr="00B25A6C">
        <w:tc>
          <w:tcPr>
            <w:tcW w:w="1951" w:type="dxa"/>
          </w:tcPr>
          <w:p w14:paraId="68059409" w14:textId="77777777" w:rsidR="00FA46A1" w:rsidRPr="00C56195" w:rsidRDefault="00FA46A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03" w:type="dxa"/>
          </w:tcPr>
          <w:p w14:paraId="390D0D4A" w14:textId="773E9EAE" w:rsidR="00FA46A1" w:rsidRPr="00C56195" w:rsidRDefault="00A77BD7"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Observa las posiciones que ocupa cada dígito que compone el número de visitantes del parque diversiones durante </w:t>
            </w:r>
            <w:r w:rsidR="00EF6276" w:rsidRPr="00C56195">
              <w:rPr>
                <w:rFonts w:ascii="Times New Roman" w:hAnsi="Times New Roman" w:cs="Times New Roman"/>
                <w:color w:val="000000"/>
                <w:sz w:val="24"/>
                <w:szCs w:val="24"/>
              </w:rPr>
              <w:t>la</w:t>
            </w:r>
            <w:r w:rsidRPr="00C56195">
              <w:rPr>
                <w:rFonts w:ascii="Times New Roman" w:hAnsi="Times New Roman" w:cs="Times New Roman"/>
                <w:color w:val="000000"/>
                <w:sz w:val="24"/>
                <w:szCs w:val="24"/>
              </w:rPr>
              <w:t xml:space="preserve"> semana</w:t>
            </w:r>
            <w:r w:rsidR="00FA46A1" w:rsidRPr="00C56195">
              <w:rPr>
                <w:rFonts w:ascii="Times New Roman" w:hAnsi="Times New Roman" w:cs="Times New Roman"/>
                <w:color w:val="000000"/>
                <w:sz w:val="24"/>
                <w:szCs w:val="24"/>
              </w:rPr>
              <w:t xml:space="preserve">. </w:t>
            </w:r>
          </w:p>
        </w:tc>
      </w:tr>
    </w:tbl>
    <w:p w14:paraId="31EAF201" w14:textId="77777777" w:rsidR="00B25A6C" w:rsidRDefault="00B25A6C" w:rsidP="00E6040C">
      <w:pPr>
        <w:spacing w:after="0"/>
        <w:rPr>
          <w:rFonts w:ascii="Arial" w:hAnsi="Arial" w:cs="Arial"/>
          <w:color w:val="000000"/>
          <w:lang w:val="es-ES"/>
        </w:rPr>
      </w:pPr>
    </w:p>
    <w:p w14:paraId="1303E769" w14:textId="435BC8C4" w:rsidR="00096BBC" w:rsidRPr="00B25A6C" w:rsidRDefault="0047669A" w:rsidP="00E6040C">
      <w:pPr>
        <w:spacing w:after="0"/>
        <w:rPr>
          <w:rFonts w:ascii="Arial" w:hAnsi="Arial" w:cs="Arial"/>
          <w:color w:val="000000"/>
          <w:lang w:val="es-ES"/>
        </w:rPr>
      </w:pPr>
      <w:r>
        <w:rPr>
          <w:rFonts w:ascii="Arial" w:hAnsi="Arial" w:cs="Arial"/>
          <w:color w:val="000000"/>
          <w:lang w:val="es-ES"/>
        </w:rPr>
        <w:t xml:space="preserve">También podemos expresar el número 102 </w:t>
      </w:r>
      <w:r w:rsidR="001959D2" w:rsidRPr="00B25A6C">
        <w:rPr>
          <w:rFonts w:ascii="Arial" w:hAnsi="Arial" w:cs="Arial"/>
          <w:color w:val="000000"/>
          <w:lang w:val="es-ES"/>
        </w:rPr>
        <w:t xml:space="preserve">538 en referencia a sus posiciones así: </w:t>
      </w:r>
    </w:p>
    <w:p w14:paraId="55E1A938" w14:textId="4114505D" w:rsidR="001959D2" w:rsidRDefault="001959D2" w:rsidP="00E6040C">
      <w:pPr>
        <w:spacing w:after="0"/>
        <w:rPr>
          <w:rFonts w:ascii="Arial" w:hAnsi="Arial" w:cs="Arial"/>
          <w:color w:val="000000"/>
          <w:lang w:val="es-ES"/>
        </w:rPr>
      </w:pPr>
      <w:r w:rsidRPr="00B25A6C">
        <w:rPr>
          <w:rFonts w:ascii="Arial" w:hAnsi="Arial" w:cs="Arial"/>
          <w:color w:val="000000"/>
          <w:lang w:val="es-ES"/>
        </w:rPr>
        <w:tab/>
      </w:r>
      <w:r w:rsidRPr="00B25A6C">
        <w:rPr>
          <w:rFonts w:ascii="Arial" w:hAnsi="Arial" w:cs="Arial"/>
          <w:color w:val="000000"/>
          <w:lang w:val="es-ES"/>
        </w:rPr>
        <w:tab/>
      </w:r>
      <w:r w:rsidR="0047669A">
        <w:rPr>
          <w:rFonts w:ascii="Arial" w:hAnsi="Arial" w:cs="Arial"/>
          <w:color w:val="000000"/>
          <w:lang w:val="es-ES"/>
        </w:rPr>
        <w:t>102 538 = 1CM + 0DM</w:t>
      </w:r>
      <w:r w:rsidRPr="00B25A6C">
        <w:rPr>
          <w:rFonts w:ascii="Arial" w:hAnsi="Arial" w:cs="Arial"/>
          <w:color w:val="000000"/>
          <w:lang w:val="es-ES"/>
        </w:rPr>
        <w:t xml:space="preserve"> + 2</w:t>
      </w:r>
      <w:r w:rsidR="0047669A">
        <w:rPr>
          <w:rFonts w:ascii="Arial" w:hAnsi="Arial" w:cs="Arial"/>
          <w:color w:val="000000"/>
          <w:lang w:val="es-ES"/>
        </w:rPr>
        <w:t>UM</w:t>
      </w:r>
      <w:r w:rsidRPr="00B25A6C">
        <w:rPr>
          <w:rFonts w:ascii="Arial" w:hAnsi="Arial" w:cs="Arial"/>
          <w:color w:val="000000"/>
          <w:lang w:val="es-ES"/>
        </w:rPr>
        <w:t xml:space="preserve"> + 5</w:t>
      </w:r>
      <w:r w:rsidR="0047669A">
        <w:rPr>
          <w:rFonts w:ascii="Arial" w:hAnsi="Arial" w:cs="Arial"/>
          <w:color w:val="000000"/>
          <w:lang w:val="es-ES"/>
        </w:rPr>
        <w:t>C + 3D</w:t>
      </w:r>
      <w:r w:rsidRPr="00B25A6C">
        <w:rPr>
          <w:rFonts w:ascii="Arial" w:hAnsi="Arial" w:cs="Arial"/>
          <w:color w:val="000000"/>
          <w:lang w:val="es-ES"/>
        </w:rPr>
        <w:t xml:space="preserve"> + 8</w:t>
      </w:r>
      <w:r w:rsidR="0047669A">
        <w:rPr>
          <w:rFonts w:ascii="Arial" w:hAnsi="Arial" w:cs="Arial"/>
          <w:color w:val="000000"/>
          <w:lang w:val="es-ES"/>
        </w:rPr>
        <w:t>U</w:t>
      </w:r>
    </w:p>
    <w:p w14:paraId="7526D968" w14:textId="77777777" w:rsidR="00E6040C" w:rsidRPr="00B25A6C" w:rsidRDefault="00E6040C" w:rsidP="00E6040C">
      <w:pPr>
        <w:spacing w:after="0"/>
        <w:rPr>
          <w:rFonts w:ascii="Arial" w:hAnsi="Arial" w:cs="Arial"/>
          <w:color w:val="000000"/>
          <w:lang w:val="es-ES"/>
        </w:rPr>
      </w:pPr>
    </w:p>
    <w:p w14:paraId="3882B8D2" w14:textId="4380661E" w:rsidR="001959D2" w:rsidRDefault="0047669A" w:rsidP="00E6040C">
      <w:pPr>
        <w:spacing w:after="0"/>
        <w:rPr>
          <w:rFonts w:ascii="Arial" w:hAnsi="Arial" w:cs="Arial"/>
          <w:color w:val="000000"/>
          <w:lang w:val="es-ES"/>
        </w:rPr>
      </w:pPr>
      <w:r>
        <w:rPr>
          <w:rFonts w:ascii="Arial" w:hAnsi="Arial" w:cs="Arial"/>
          <w:color w:val="000000"/>
          <w:lang w:val="es-ES"/>
        </w:rPr>
        <w:t>Lo cual llamaremos</w:t>
      </w:r>
      <w:r w:rsidR="001959D2" w:rsidRPr="00B25A6C">
        <w:rPr>
          <w:rFonts w:ascii="Arial" w:hAnsi="Arial" w:cs="Arial"/>
          <w:color w:val="000000"/>
          <w:lang w:val="es-ES"/>
        </w:rPr>
        <w:t xml:space="preserve"> </w:t>
      </w:r>
      <w:r w:rsidR="001959D2" w:rsidRPr="00B25A6C">
        <w:rPr>
          <w:rFonts w:ascii="Arial" w:hAnsi="Arial" w:cs="Arial"/>
          <w:b/>
          <w:color w:val="000000"/>
          <w:lang w:val="es-ES"/>
        </w:rPr>
        <w:t>descomposición en posiciones</w:t>
      </w:r>
      <w:r w:rsidR="001959D2" w:rsidRPr="00B25A6C">
        <w:rPr>
          <w:rFonts w:ascii="Arial" w:hAnsi="Arial" w:cs="Arial"/>
          <w:color w:val="000000"/>
          <w:lang w:val="es-ES"/>
        </w:rPr>
        <w:t>, porque estamos descomponiendo el número</w:t>
      </w:r>
      <w:r w:rsidR="007B48A0">
        <w:rPr>
          <w:rFonts w:ascii="Arial" w:hAnsi="Arial" w:cs="Arial"/>
          <w:color w:val="000000"/>
          <w:lang w:val="es-ES"/>
        </w:rPr>
        <w:t>,</w:t>
      </w:r>
      <w:r w:rsidR="001959D2" w:rsidRPr="00B25A6C">
        <w:rPr>
          <w:rFonts w:ascii="Arial" w:hAnsi="Arial" w:cs="Arial"/>
          <w:color w:val="000000"/>
          <w:lang w:val="es-ES"/>
        </w:rPr>
        <w:t xml:space="preserve"> mencionando los dígitos o cifras que lo componen y las posiciones que ocupa cada uno. </w:t>
      </w:r>
    </w:p>
    <w:p w14:paraId="6E6F5FAB" w14:textId="77777777" w:rsidR="00E6040C" w:rsidRPr="00B25A6C" w:rsidRDefault="00E6040C"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473"/>
        <w:gridCol w:w="6355"/>
      </w:tblGrid>
      <w:tr w:rsidR="00780C12" w:rsidRPr="00C56195" w14:paraId="33754525" w14:textId="77777777" w:rsidTr="00E87063">
        <w:tc>
          <w:tcPr>
            <w:tcW w:w="9033" w:type="dxa"/>
            <w:gridSpan w:val="2"/>
            <w:shd w:val="clear" w:color="auto" w:fill="000000" w:themeFill="text1"/>
          </w:tcPr>
          <w:p w14:paraId="00A0CA15" w14:textId="77777777" w:rsidR="00780C12" w:rsidRPr="00C56195" w:rsidRDefault="00780C1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80C12" w:rsidRPr="00C56195" w14:paraId="2490B273" w14:textId="77777777" w:rsidTr="00E87063">
        <w:tc>
          <w:tcPr>
            <w:tcW w:w="2518" w:type="dxa"/>
          </w:tcPr>
          <w:p w14:paraId="34EA7B27" w14:textId="77777777" w:rsidR="00780C12" w:rsidRPr="00C56195" w:rsidRDefault="00780C1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835CED" w14:textId="5A198696" w:rsidR="00780C12"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34277">
              <w:rPr>
                <w:rFonts w:ascii="Times New Roman" w:hAnsi="Times New Roman" w:cs="Times New Roman"/>
                <w:color w:val="000000"/>
                <w:sz w:val="24"/>
                <w:szCs w:val="24"/>
              </w:rPr>
              <w:t>REC40</w:t>
            </w:r>
          </w:p>
        </w:tc>
      </w:tr>
      <w:tr w:rsidR="00780C12" w:rsidRPr="00C56195" w14:paraId="11A075B0" w14:textId="77777777" w:rsidTr="00E87063">
        <w:tc>
          <w:tcPr>
            <w:tcW w:w="2518" w:type="dxa"/>
          </w:tcPr>
          <w:p w14:paraId="5E1AA667" w14:textId="77777777" w:rsidR="00780C12" w:rsidRPr="00C56195" w:rsidRDefault="00780C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F6E9D97" w14:textId="44110887" w:rsidR="00780C12" w:rsidRPr="00C56195" w:rsidRDefault="00C34277" w:rsidP="00E6040C">
            <w:pPr>
              <w:rPr>
                <w:rFonts w:ascii="Times New Roman" w:hAnsi="Times New Roman" w:cs="Times New Roman"/>
                <w:color w:val="000000"/>
                <w:sz w:val="24"/>
                <w:szCs w:val="24"/>
              </w:rPr>
            </w:pPr>
            <w:r>
              <w:rPr>
                <w:rFonts w:ascii="Times New Roman" w:hAnsi="Times New Roman" w:cs="Times New Roman"/>
                <w:color w:val="000000"/>
                <w:sz w:val="24"/>
                <w:szCs w:val="24"/>
              </w:rPr>
              <w:t>Descomposición de n</w:t>
            </w:r>
            <w:r w:rsidR="00343D72">
              <w:rPr>
                <w:rFonts w:ascii="Times New Roman" w:hAnsi="Times New Roman" w:cs="Times New Roman"/>
                <w:color w:val="000000"/>
                <w:sz w:val="24"/>
                <w:szCs w:val="24"/>
              </w:rPr>
              <w:t>úmeros naturales en posiciones</w:t>
            </w:r>
          </w:p>
        </w:tc>
      </w:tr>
      <w:tr w:rsidR="00780C12" w:rsidRPr="00C56195" w14:paraId="102A482A" w14:textId="77777777" w:rsidTr="00E87063">
        <w:tc>
          <w:tcPr>
            <w:tcW w:w="2518" w:type="dxa"/>
          </w:tcPr>
          <w:p w14:paraId="53CF8D85" w14:textId="77777777" w:rsidR="00780C12" w:rsidRPr="00C56195" w:rsidRDefault="00780C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C750414" w14:textId="66D73166" w:rsidR="00780C12" w:rsidRPr="00C56195" w:rsidRDefault="00C34277"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posiciones. </w:t>
            </w:r>
          </w:p>
        </w:tc>
      </w:tr>
    </w:tbl>
    <w:p w14:paraId="38285FD6" w14:textId="77777777" w:rsidR="00780C12" w:rsidRDefault="00780C12"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1802"/>
        <w:gridCol w:w="7026"/>
      </w:tblGrid>
      <w:tr w:rsidR="00E60BFD" w:rsidRPr="00C56195" w14:paraId="2B20EF07" w14:textId="77777777" w:rsidTr="00E87063">
        <w:tc>
          <w:tcPr>
            <w:tcW w:w="9054" w:type="dxa"/>
            <w:gridSpan w:val="2"/>
            <w:shd w:val="clear" w:color="auto" w:fill="000000" w:themeFill="text1"/>
          </w:tcPr>
          <w:p w14:paraId="7275C559" w14:textId="77777777" w:rsidR="00E60BFD" w:rsidRPr="00C56195" w:rsidRDefault="00E60BFD"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Profundiza: recurso aprovechado</w:t>
            </w:r>
          </w:p>
        </w:tc>
      </w:tr>
      <w:tr w:rsidR="00E60BFD" w:rsidRPr="00C56195" w14:paraId="5CB58771" w14:textId="77777777" w:rsidTr="00E87063">
        <w:tc>
          <w:tcPr>
            <w:tcW w:w="2518" w:type="dxa"/>
          </w:tcPr>
          <w:p w14:paraId="297EB796" w14:textId="77777777" w:rsidR="00E60BFD" w:rsidRPr="00D845A3" w:rsidRDefault="00E60BFD" w:rsidP="00E6040C">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Código</w:t>
            </w:r>
          </w:p>
        </w:tc>
        <w:tc>
          <w:tcPr>
            <w:tcW w:w="6536" w:type="dxa"/>
          </w:tcPr>
          <w:p w14:paraId="7D55B960" w14:textId="45BB446A" w:rsidR="00E60BFD" w:rsidRPr="00D845A3" w:rsidRDefault="00690E2F" w:rsidP="00E6040C">
            <w:pPr>
              <w:rPr>
                <w:rFonts w:ascii="Times New Roman" w:hAnsi="Times New Roman" w:cs="Times New Roman"/>
                <w:b/>
                <w:color w:val="000000"/>
                <w:sz w:val="24"/>
                <w:szCs w:val="24"/>
              </w:rPr>
            </w:pPr>
            <w:r w:rsidRPr="00D845A3">
              <w:rPr>
                <w:rFonts w:ascii="Times New Roman" w:hAnsi="Times New Roman" w:cs="Times New Roman"/>
                <w:color w:val="000000"/>
                <w:sz w:val="24"/>
                <w:szCs w:val="24"/>
              </w:rPr>
              <w:t>MA_04_02_CO_</w:t>
            </w:r>
            <w:r w:rsidR="00E60BFD" w:rsidRPr="00D845A3">
              <w:rPr>
                <w:rFonts w:ascii="Times New Roman" w:hAnsi="Times New Roman" w:cs="Times New Roman"/>
                <w:color w:val="000000"/>
                <w:sz w:val="24"/>
                <w:szCs w:val="24"/>
              </w:rPr>
              <w:t>REC50</w:t>
            </w:r>
          </w:p>
        </w:tc>
      </w:tr>
      <w:tr w:rsidR="00E60BFD" w:rsidRPr="00C56195" w14:paraId="5F1DB0DE" w14:textId="77777777" w:rsidTr="00E87063">
        <w:tc>
          <w:tcPr>
            <w:tcW w:w="2518" w:type="dxa"/>
          </w:tcPr>
          <w:p w14:paraId="3B19E5B9" w14:textId="77777777" w:rsidR="00E60BFD" w:rsidRPr="00D845A3" w:rsidRDefault="00E60BFD" w:rsidP="00E6040C">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Ubicación en Aula Planeta</w:t>
            </w:r>
          </w:p>
        </w:tc>
        <w:tc>
          <w:tcPr>
            <w:tcW w:w="6536" w:type="dxa"/>
          </w:tcPr>
          <w:p w14:paraId="6B8EC4B8" w14:textId="2B07D134" w:rsidR="00E60BFD" w:rsidRPr="00D845A3" w:rsidRDefault="00E249BB" w:rsidP="00E6040C">
            <w:pPr>
              <w:rPr>
                <w:rFonts w:ascii="Times New Roman" w:hAnsi="Times New Roman" w:cs="Times New Roman"/>
                <w:color w:val="000000"/>
                <w:sz w:val="24"/>
                <w:szCs w:val="24"/>
              </w:rPr>
            </w:pPr>
            <w:r w:rsidRPr="00D845A3">
              <w:rPr>
                <w:rFonts w:ascii="Times New Roman" w:hAnsi="Times New Roman" w:cs="Times New Roman"/>
                <w:color w:val="000000"/>
                <w:sz w:val="24"/>
                <w:szCs w:val="24"/>
              </w:rPr>
              <w:t>5°ESO/</w:t>
            </w:r>
            <w:r w:rsidR="00E60BFD" w:rsidRPr="00D845A3">
              <w:rPr>
                <w:rFonts w:ascii="Times New Roman" w:hAnsi="Times New Roman" w:cs="Times New Roman"/>
                <w:color w:val="000000"/>
                <w:sz w:val="24"/>
                <w:szCs w:val="24"/>
              </w:rPr>
              <w:t xml:space="preserve">Matemáticas/Los números naturales/1.1 El sistema de numeración decimal/Profundiza: Encontrar equivalencias en el sistema decimal. </w:t>
            </w:r>
          </w:p>
        </w:tc>
      </w:tr>
      <w:tr w:rsidR="00E60BFD" w:rsidRPr="00C56195" w14:paraId="32312CB5" w14:textId="77777777" w:rsidTr="00E87063">
        <w:tc>
          <w:tcPr>
            <w:tcW w:w="2518" w:type="dxa"/>
          </w:tcPr>
          <w:p w14:paraId="11170F64" w14:textId="77777777" w:rsidR="00E60BFD" w:rsidRPr="00D845A3" w:rsidRDefault="00E60BFD" w:rsidP="00E6040C">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Cambio (descripción o capturas de pantallas)</w:t>
            </w:r>
          </w:p>
        </w:tc>
        <w:tc>
          <w:tcPr>
            <w:tcW w:w="6536" w:type="dxa"/>
          </w:tcPr>
          <w:p w14:paraId="45F44E4A" w14:textId="71F1695A" w:rsidR="00E60BFD" w:rsidRPr="00D845A3" w:rsidRDefault="00584620" w:rsidP="00E6040C">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“Unidad de millardo”</w:t>
            </w:r>
          </w:p>
          <w:p w14:paraId="0088373C" w14:textId="04B2D7F0" w:rsidR="00584620" w:rsidRPr="00D845A3" w:rsidRDefault="00FB1B6B" w:rsidP="00E6040C">
            <w:pP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5376" behindDoc="0" locked="0" layoutInCell="1" allowOverlap="1" wp14:anchorId="5C12BFBE" wp14:editId="503CFA7F">
                      <wp:simplePos x="0" y="0"/>
                      <wp:positionH relativeFrom="column">
                        <wp:posOffset>18415</wp:posOffset>
                      </wp:positionH>
                      <wp:positionV relativeFrom="paragraph">
                        <wp:posOffset>614045</wp:posOffset>
                      </wp:positionV>
                      <wp:extent cx="3600000" cy="225631"/>
                      <wp:effectExtent l="57150" t="19050" r="57785" b="98425"/>
                      <wp:wrapNone/>
                      <wp:docPr id="28" name="28 Rectángulo redondeado"/>
                      <wp:cNvGraphicFramePr/>
                      <a:graphic xmlns:a="http://schemas.openxmlformats.org/drawingml/2006/main">
                        <a:graphicData uri="http://schemas.microsoft.com/office/word/2010/wordprocessingShape">
                          <wps:wsp>
                            <wps:cNvSpPr/>
                            <wps:spPr>
                              <a:xfrm>
                                <a:off x="0" y="0"/>
                                <a:ext cx="3600000" cy="225631"/>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389FF7" w14:textId="2CD79EDE" w:rsidR="005A36AC" w:rsidRPr="00FB1B6B" w:rsidRDefault="005A36AC" w:rsidP="00FB1B6B">
                                  <w:pPr>
                                    <w:jc w:val="right"/>
                                    <w:rPr>
                                      <w:b/>
                                      <w:color w:val="FF0000"/>
                                      <w:sz w:val="18"/>
                                      <w:lang w:val="es-CO"/>
                                    </w:rPr>
                                  </w:pPr>
                                  <w:r w:rsidRPr="00FB1B6B">
                                    <w:rPr>
                                      <w:b/>
                                      <w:color w:val="FF0000"/>
                                      <w:sz w:val="18"/>
                                      <w:lang w:val="es-CO"/>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12BFBE" id="28 Rectángulo redondeado" o:spid="_x0000_s1026" style="position:absolute;margin-left:1.45pt;margin-top:48.35pt;width:283.45pt;height:17.7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" filled="f" strokecolor="red" strokeweight="1.5pt">
                      <v:shadow on="t" color="black" opacity="22937f" origin=",.5" offset="0,.63889mm"/>
                      <v:textbox>
                        <w:txbxContent>
                          <w:p w14:paraId="30389FF7" w14:textId="2CD79EDE" w:rsidR="005A36AC" w:rsidRPr="00FB1B6B" w:rsidRDefault="005A36AC" w:rsidP="00FB1B6B">
                            <w:pPr>
                              <w:jc w:val="right"/>
                              <w:rPr>
                                <w:b/>
                                <w:color w:val="FF0000"/>
                                <w:sz w:val="18"/>
                                <w:lang w:val="es-CO"/>
                              </w:rPr>
                            </w:pPr>
                            <w:r w:rsidRPr="00FB1B6B">
                              <w:rPr>
                                <w:b/>
                                <w:color w:val="FF0000"/>
                                <w:sz w:val="18"/>
                                <w:lang w:val="es-CO"/>
                              </w:rPr>
                              <w:t>X</w:t>
                            </w:r>
                          </w:p>
                        </w:txbxContent>
                      </v:textbox>
                    </v:roundrect>
                  </w:pict>
                </mc:Fallback>
              </mc:AlternateContent>
            </w:r>
            <w:r w:rsidR="00584620" w:rsidRPr="00D845A3">
              <w:rPr>
                <w:noProof/>
                <w:lang w:val="es-CO" w:eastAsia="es-CO"/>
              </w:rPr>
              <w:drawing>
                <wp:inline distT="0" distB="0" distL="0" distR="0" wp14:anchorId="49F97FE0" wp14:editId="4E62B1E1">
                  <wp:extent cx="4286992" cy="2327564"/>
                  <wp:effectExtent l="19050" t="19050" r="18415"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018" t="16609" r="12496" b="16949"/>
                          <a:stretch/>
                        </pic:blipFill>
                        <pic:spPr bwMode="auto">
                          <a:xfrm>
                            <a:off x="0" y="0"/>
                            <a:ext cx="4292521" cy="233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BB9F77" w14:textId="77777777" w:rsidR="00FB1B6B" w:rsidRPr="00D845A3" w:rsidRDefault="00FB1B6B" w:rsidP="00E6040C">
            <w:pPr>
              <w:rPr>
                <w:rFonts w:ascii="Times New Roman" w:hAnsi="Times New Roman" w:cs="Times New Roman"/>
                <w:color w:val="000000"/>
                <w:sz w:val="24"/>
                <w:szCs w:val="24"/>
              </w:rPr>
            </w:pPr>
          </w:p>
          <w:p w14:paraId="73F8DAC4" w14:textId="78EA7954" w:rsidR="00D845A3" w:rsidRPr="00D845A3" w:rsidRDefault="00D845A3" w:rsidP="00E6040C">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dos últimas diapositivas:</w:t>
            </w:r>
          </w:p>
          <w:p w14:paraId="6491D585" w14:textId="77777777" w:rsidR="00D845A3" w:rsidRPr="00D845A3" w:rsidRDefault="00D845A3" w:rsidP="00E6040C">
            <w:pPr>
              <w:rPr>
                <w:rFonts w:ascii="Times New Roman" w:hAnsi="Times New Roman" w:cs="Times New Roman"/>
                <w:color w:val="000000"/>
                <w:sz w:val="24"/>
                <w:szCs w:val="24"/>
              </w:rPr>
            </w:pPr>
          </w:p>
          <w:p w14:paraId="2CE14138" w14:textId="24FEC5C0" w:rsidR="00FB1B6B" w:rsidRPr="00D845A3" w:rsidRDefault="00D845A3" w:rsidP="00E6040C">
            <w:pPr>
              <w:jc w:val="cente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7424" behindDoc="0" locked="0" layoutInCell="1" allowOverlap="1" wp14:anchorId="5CF51F34" wp14:editId="3B4ED31D">
                      <wp:simplePos x="0" y="0"/>
                      <wp:positionH relativeFrom="column">
                        <wp:posOffset>482163</wp:posOffset>
                      </wp:positionH>
                      <wp:positionV relativeFrom="paragraph">
                        <wp:posOffset>113484</wp:posOffset>
                      </wp:positionV>
                      <wp:extent cx="3301340" cy="1412875"/>
                      <wp:effectExtent l="38100" t="38100" r="71120" b="92075"/>
                      <wp:wrapNone/>
                      <wp:docPr id="31" name="31 Conector recto"/>
                      <wp:cNvGraphicFramePr/>
                      <a:graphic xmlns:a="http://schemas.openxmlformats.org/drawingml/2006/main">
                        <a:graphicData uri="http://schemas.microsoft.com/office/word/2010/wordprocessingShape">
                          <wps:wsp>
                            <wps:cNvCnPr/>
                            <wps:spPr>
                              <a:xfrm flipH="1">
                                <a:off x="0" y="0"/>
                                <a:ext cx="330134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9F6FB" id="31 Conector recto"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8.95pt" to="297.9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" strokecolor="red" strokeweight="2pt">
                      <v:shadow on="t" color="black" opacity="24903f" origin=",.5" offset="0,.55556mm"/>
                    </v:line>
                  </w:pict>
                </mc:Fallback>
              </mc:AlternateContent>
            </w:r>
            <w:r w:rsidRPr="00D845A3">
              <w:rPr>
                <w:noProof/>
                <w:lang w:val="es-CO" w:eastAsia="es-CO"/>
              </w:rPr>
              <mc:AlternateContent>
                <mc:Choice Requires="wps">
                  <w:drawing>
                    <wp:anchor distT="0" distB="0" distL="114300" distR="114300" simplePos="0" relativeHeight="251686400" behindDoc="0" locked="0" layoutInCell="1" allowOverlap="1" wp14:anchorId="11575B22" wp14:editId="5A05D939">
                      <wp:simplePos x="0" y="0"/>
                      <wp:positionH relativeFrom="column">
                        <wp:posOffset>399035</wp:posOffset>
                      </wp:positionH>
                      <wp:positionV relativeFrom="paragraph">
                        <wp:posOffset>113483</wp:posOffset>
                      </wp:positionV>
                      <wp:extent cx="3491345" cy="1413163"/>
                      <wp:effectExtent l="38100" t="38100" r="52070" b="92075"/>
                      <wp:wrapNone/>
                      <wp:docPr id="30" name="30 Conector recto"/>
                      <wp:cNvGraphicFramePr/>
                      <a:graphic xmlns:a="http://schemas.openxmlformats.org/drawingml/2006/main">
                        <a:graphicData uri="http://schemas.microsoft.com/office/word/2010/wordprocessingShape">
                          <wps:wsp>
                            <wps:cNvCnPr/>
                            <wps:spPr>
                              <a:xfrm>
                                <a:off x="0" y="0"/>
                                <a:ext cx="3491345" cy="1413163"/>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E7DC297" id="30 Conector recto"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31.4pt,8.95pt" to="306.3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147BE095" wp14:editId="2D6B49CF">
                  <wp:extent cx="3740727" cy="1615044"/>
                  <wp:effectExtent l="38100" t="38100" r="31750" b="425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102" t="14237" r="17157" b="39661"/>
                          <a:stretch/>
                        </pic:blipFill>
                        <pic:spPr bwMode="auto">
                          <a:xfrm>
                            <a:off x="0" y="0"/>
                            <a:ext cx="3745553" cy="1617128"/>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50BA7521" w14:textId="18708F25" w:rsidR="00D845A3" w:rsidRPr="00D845A3" w:rsidRDefault="00D845A3" w:rsidP="00E6040C">
            <w:pPr>
              <w:jc w:val="center"/>
              <w:rPr>
                <w:rFonts w:ascii="Times New Roman" w:hAnsi="Times New Roman" w:cs="Times New Roman"/>
                <w:color w:val="000000"/>
                <w:sz w:val="24"/>
                <w:szCs w:val="24"/>
              </w:rPr>
            </w:pP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9472" behindDoc="0" locked="0" layoutInCell="1" allowOverlap="1" wp14:anchorId="7FC6A50A" wp14:editId="07FB4579">
                      <wp:simplePos x="0" y="0"/>
                      <wp:positionH relativeFrom="column">
                        <wp:posOffset>526415</wp:posOffset>
                      </wp:positionH>
                      <wp:positionV relativeFrom="paragraph">
                        <wp:posOffset>219075</wp:posOffset>
                      </wp:positionV>
                      <wp:extent cx="3300730" cy="1412875"/>
                      <wp:effectExtent l="38100" t="38100" r="71120" b="92075"/>
                      <wp:wrapNone/>
                      <wp:docPr id="38" name="38 Conector recto"/>
                      <wp:cNvGraphicFramePr/>
                      <a:graphic xmlns:a="http://schemas.openxmlformats.org/drawingml/2006/main">
                        <a:graphicData uri="http://schemas.microsoft.com/office/word/2010/wordprocessingShape">
                          <wps:wsp>
                            <wps:cNvCnPr/>
                            <wps:spPr>
                              <a:xfrm flipH="1">
                                <a:off x="0" y="0"/>
                                <a:ext cx="33007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BC0C4" id="38 Conector recto"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17.25pt" to="301.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" strokecolor="red" strokeweight="2pt">
                      <v:shadow on="t" color="black" opacity="24903f" origin=",.5" offset="0,.55556mm"/>
                    </v:line>
                  </w:pict>
                </mc:Fallback>
              </mc:AlternateContent>
            </w: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8448" behindDoc="0" locked="0" layoutInCell="1" allowOverlap="1" wp14:anchorId="392F3796" wp14:editId="4DA4DA12">
                      <wp:simplePos x="0" y="0"/>
                      <wp:positionH relativeFrom="column">
                        <wp:posOffset>443230</wp:posOffset>
                      </wp:positionH>
                      <wp:positionV relativeFrom="paragraph">
                        <wp:posOffset>219075</wp:posOffset>
                      </wp:positionV>
                      <wp:extent cx="3491230" cy="1412875"/>
                      <wp:effectExtent l="38100" t="38100" r="52070" b="92075"/>
                      <wp:wrapNone/>
                      <wp:docPr id="35" name="35 Conector recto"/>
                      <wp:cNvGraphicFramePr/>
                      <a:graphic xmlns:a="http://schemas.openxmlformats.org/drawingml/2006/main">
                        <a:graphicData uri="http://schemas.microsoft.com/office/word/2010/wordprocessingShape">
                          <wps:wsp>
                            <wps:cNvCnPr/>
                            <wps:spPr>
                              <a:xfrm>
                                <a:off x="0" y="0"/>
                                <a:ext cx="34912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BBAEA8D" id="35 Conector recto"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4.9pt,17.25pt" to="309.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217CE468" wp14:editId="484EB756">
                  <wp:extent cx="3871355" cy="2078181"/>
                  <wp:effectExtent l="19050" t="19050" r="1524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95" t="13559" r="16733" b="27119"/>
                          <a:stretch/>
                        </pic:blipFill>
                        <pic:spPr bwMode="auto">
                          <a:xfrm>
                            <a:off x="0" y="0"/>
                            <a:ext cx="3876350" cy="2080862"/>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69647FF9" w14:textId="77777777" w:rsidR="00FB1B6B" w:rsidRDefault="00FB1B6B" w:rsidP="00E6040C">
            <w:pPr>
              <w:rPr>
                <w:rFonts w:ascii="Times New Roman" w:hAnsi="Times New Roman" w:cs="Times New Roman"/>
                <w:color w:val="000000"/>
                <w:sz w:val="24"/>
                <w:szCs w:val="24"/>
              </w:rPr>
            </w:pPr>
          </w:p>
          <w:p w14:paraId="4F8E5ED4" w14:textId="77777777" w:rsidR="00D845A3" w:rsidRDefault="00D845A3" w:rsidP="00E6040C">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docente</w:t>
            </w:r>
          </w:p>
          <w:p w14:paraId="38CB08A6" w14:textId="77777777" w:rsidR="00D845A3" w:rsidRDefault="00D845A3" w:rsidP="00E6040C">
            <w:pPr>
              <w:rPr>
                <w:rFonts w:ascii="Times New Roman" w:hAnsi="Times New Roman" w:cs="Times New Roman"/>
                <w:color w:val="000000"/>
                <w:sz w:val="24"/>
                <w:szCs w:val="24"/>
                <w:u w:val="single"/>
              </w:rPr>
            </w:pPr>
          </w:p>
          <w:p w14:paraId="66C0D2FC" w14:textId="77777777" w:rsidR="00367A45" w:rsidRPr="00367A45" w:rsidRDefault="00367A45" w:rsidP="00E6040C">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Objetivo</w:t>
            </w:r>
          </w:p>
          <w:p w14:paraId="0E6AED29" w14:textId="4EB7D331"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El siguiente interactivo permite que el </w:t>
            </w:r>
            <w:r>
              <w:rPr>
                <w:rFonts w:ascii="Arial" w:hAnsi="Arial" w:cs="Arial"/>
                <w:sz w:val="24"/>
                <w:szCs w:val="24"/>
              </w:rPr>
              <w:t xml:space="preserve">estudiante comprenda </w:t>
            </w:r>
            <w:r w:rsidRPr="00367A45">
              <w:rPr>
                <w:rFonts w:ascii="Arial" w:hAnsi="Arial" w:cs="Arial"/>
                <w:sz w:val="24"/>
                <w:szCs w:val="24"/>
              </w:rPr>
              <w:t>las equivalencias del sistema decimal de números naturales.</w:t>
            </w:r>
          </w:p>
          <w:p w14:paraId="7D2DDE55" w14:textId="77777777" w:rsidR="00367A45" w:rsidRDefault="00367A45" w:rsidP="00E6040C">
            <w:pPr>
              <w:pStyle w:val="cabecera1"/>
              <w:shd w:val="clear" w:color="auto" w:fill="FFFFFF"/>
              <w:spacing w:before="0" w:beforeAutospacing="0" w:after="0" w:afterAutospacing="0"/>
              <w:rPr>
                <w:rFonts w:ascii="Arial" w:hAnsi="Arial" w:cs="Arial"/>
                <w:b/>
                <w:bCs/>
                <w:sz w:val="24"/>
                <w:szCs w:val="24"/>
              </w:rPr>
            </w:pPr>
          </w:p>
          <w:p w14:paraId="3718E8AE" w14:textId="77777777" w:rsidR="00367A45" w:rsidRPr="00367A45" w:rsidRDefault="00367A45" w:rsidP="00E6040C">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Propuesta</w:t>
            </w:r>
          </w:p>
          <w:p w14:paraId="1D4B0A92" w14:textId="76A1845A" w:rsidR="00367A45" w:rsidRPr="00367A45" w:rsidRDefault="00367A45" w:rsidP="00E6040C">
            <w:pPr>
              <w:pStyle w:val="Normal3"/>
              <w:shd w:val="clear" w:color="auto" w:fill="FFFFFF"/>
              <w:spacing w:before="0" w:beforeAutospacing="0" w:after="0" w:afterAutospacing="0" w:line="270" w:lineRule="atLeast"/>
              <w:rPr>
                <w:rFonts w:ascii="Arial" w:hAnsi="Arial" w:cs="Arial"/>
                <w:b/>
                <w:sz w:val="24"/>
                <w:szCs w:val="24"/>
              </w:rPr>
            </w:pPr>
            <w:r w:rsidRPr="00367A45">
              <w:rPr>
                <w:rFonts w:ascii="Arial" w:hAnsi="Arial" w:cs="Arial"/>
                <w:b/>
                <w:sz w:val="24"/>
                <w:szCs w:val="24"/>
              </w:rPr>
              <w:t>Antes de la presentación</w:t>
            </w:r>
          </w:p>
          <w:p w14:paraId="51A32A2F" w14:textId="675404DA"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importante recordar a los </w:t>
            </w:r>
            <w:r>
              <w:rPr>
                <w:rFonts w:ascii="Arial" w:hAnsi="Arial" w:cs="Arial"/>
                <w:sz w:val="24"/>
                <w:szCs w:val="24"/>
              </w:rPr>
              <w:t xml:space="preserve">estudiantes, </w:t>
            </w:r>
            <w:r w:rsidRPr="00367A45">
              <w:rPr>
                <w:rFonts w:ascii="Arial" w:hAnsi="Arial" w:cs="Arial"/>
                <w:sz w:val="24"/>
                <w:szCs w:val="24"/>
              </w:rPr>
              <w:t xml:space="preserve">el valor que tiene cada una de las cifras según la posición que ocupa. </w:t>
            </w:r>
            <w:r>
              <w:rPr>
                <w:rFonts w:ascii="Arial" w:hAnsi="Arial" w:cs="Arial"/>
                <w:sz w:val="24"/>
                <w:szCs w:val="24"/>
              </w:rPr>
              <w:t xml:space="preserve">Así mismo, </w:t>
            </w:r>
            <w:r w:rsidRPr="00367A45">
              <w:rPr>
                <w:rFonts w:ascii="Arial" w:hAnsi="Arial" w:cs="Arial"/>
                <w:sz w:val="24"/>
                <w:szCs w:val="24"/>
              </w:rPr>
              <w:t>conviene insistir en que en el sistema decimal, entre una unidad y la inmediatamente inferior o la inmediatamente superior, hay una diferencia de valor de 10.</w:t>
            </w:r>
          </w:p>
          <w:p w14:paraId="7B963825" w14:textId="77777777"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El recurso plantea las equivalencias que existen entre las posiciones del sistema decimal y las compara.</w:t>
            </w:r>
          </w:p>
          <w:p w14:paraId="4CF4D2EF" w14:textId="77777777" w:rsidR="00367A45" w:rsidRPr="00367A45" w:rsidRDefault="00367A45" w:rsidP="00E6040C">
            <w:pPr>
              <w:pStyle w:val="cabecera2"/>
              <w:shd w:val="clear" w:color="auto" w:fill="FFFFFF"/>
              <w:spacing w:before="0" w:beforeAutospacing="0" w:after="0" w:afterAutospacing="0"/>
              <w:rPr>
                <w:rFonts w:ascii="Arial" w:hAnsi="Arial" w:cs="Arial"/>
                <w:b/>
                <w:sz w:val="24"/>
                <w:szCs w:val="24"/>
              </w:rPr>
            </w:pPr>
            <w:r w:rsidRPr="00367A45">
              <w:rPr>
                <w:rFonts w:ascii="Arial" w:hAnsi="Arial" w:cs="Arial"/>
                <w:b/>
                <w:sz w:val="24"/>
                <w:szCs w:val="24"/>
              </w:rPr>
              <w:t>Durante la presentación</w:t>
            </w:r>
          </w:p>
          <w:p w14:paraId="674CFF73" w14:textId="08BC934E"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recomendable leer los ejemplos y explicarlos paso a paso, a fin de asegurar que los </w:t>
            </w:r>
            <w:r w:rsidR="00CF6ADA">
              <w:rPr>
                <w:rFonts w:ascii="Arial" w:hAnsi="Arial" w:cs="Arial"/>
                <w:sz w:val="24"/>
                <w:szCs w:val="24"/>
              </w:rPr>
              <w:t xml:space="preserve">estudiantes comprendan </w:t>
            </w:r>
            <w:r w:rsidRPr="00367A45">
              <w:rPr>
                <w:rFonts w:ascii="Arial" w:hAnsi="Arial" w:cs="Arial"/>
                <w:sz w:val="24"/>
                <w:szCs w:val="24"/>
              </w:rPr>
              <w:t>las equivalencias en el sistema decimal.</w:t>
            </w:r>
          </w:p>
          <w:p w14:paraId="0FF0DCCF" w14:textId="77777777" w:rsidR="00367A45" w:rsidRPr="00CF6ADA" w:rsidRDefault="00367A45" w:rsidP="00E6040C">
            <w:pPr>
              <w:pStyle w:val="cabecera2"/>
              <w:shd w:val="clear" w:color="auto" w:fill="FFFFFF"/>
              <w:spacing w:before="0" w:beforeAutospacing="0" w:after="0" w:afterAutospacing="0"/>
              <w:rPr>
                <w:rFonts w:ascii="Arial" w:hAnsi="Arial" w:cs="Arial"/>
                <w:b/>
                <w:sz w:val="24"/>
                <w:szCs w:val="24"/>
              </w:rPr>
            </w:pPr>
            <w:r w:rsidRPr="00CF6ADA">
              <w:rPr>
                <w:rFonts w:ascii="Arial" w:hAnsi="Arial" w:cs="Arial"/>
                <w:b/>
                <w:sz w:val="24"/>
                <w:szCs w:val="24"/>
              </w:rPr>
              <w:t>Después de la presentación</w:t>
            </w:r>
          </w:p>
          <w:p w14:paraId="2653B89C" w14:textId="2D3ED916" w:rsidR="00367A45" w:rsidRPr="00367A45" w:rsidRDefault="00CF6ADA" w:rsidP="00E6040C">
            <w:pPr>
              <w:pStyle w:val="Normal3"/>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S</w:t>
            </w:r>
            <w:r w:rsidR="00367A45" w:rsidRPr="00367A45">
              <w:rPr>
                <w:rFonts w:ascii="Arial" w:hAnsi="Arial" w:cs="Arial"/>
                <w:sz w:val="24"/>
                <w:szCs w:val="24"/>
              </w:rPr>
              <w:t>e puede realizar una actividad para la que se deberá organizar el grupo en equipos y proceder de la siguiente manera: </w:t>
            </w:r>
          </w:p>
          <w:p w14:paraId="74DDF01E" w14:textId="77777777" w:rsidR="00367A45" w:rsidRP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A cada equipo se le pedirá que prepare cinco tarjetas y que en cada una de ellas escriba una de las siguientes palabras:</w:t>
            </w:r>
          </w:p>
          <w:p w14:paraId="015198A0" w14:textId="22BAAFCA" w:rsidR="00367A45" w:rsidRP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millones</w:t>
            </w:r>
          </w:p>
          <w:p w14:paraId="3258F0FE" w14:textId="4CA64BE7" w:rsid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 xml:space="preserve"> mil</w:t>
            </w:r>
          </w:p>
          <w:p w14:paraId="192202F7" w14:textId="18CCB2D4" w:rsid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seis</w:t>
            </w:r>
          </w:p>
          <w:p w14:paraId="48D86FAC" w14:textId="33916C89" w:rsidR="00367A45" w:rsidRP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tres</w:t>
            </w:r>
          </w:p>
          <w:p w14:paraId="3240E294" w14:textId="66D0BB50" w:rsidR="00367A45" w:rsidRP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ocho</w:t>
            </w:r>
          </w:p>
          <w:p w14:paraId="7E4115B0" w14:textId="0318B8E7" w:rsid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Deben encontrar todos los números que se puedan obtener combinando las cinco tarjetas y ano</w:t>
            </w:r>
            <w:r w:rsidR="00927B35">
              <w:rPr>
                <w:rFonts w:ascii="Arial" w:hAnsi="Arial" w:cs="Arial"/>
                <w:sz w:val="24"/>
                <w:szCs w:val="24"/>
              </w:rPr>
              <w:t xml:space="preserve">tarlos en una libreta escribiéndolos </w:t>
            </w:r>
            <w:r w:rsidRPr="00367A45">
              <w:rPr>
                <w:rFonts w:ascii="Arial" w:hAnsi="Arial" w:cs="Arial"/>
                <w:sz w:val="24"/>
                <w:szCs w:val="24"/>
              </w:rPr>
              <w:t>con</w:t>
            </w:r>
            <w:r w:rsidR="00927B35">
              <w:rPr>
                <w:rFonts w:ascii="Arial" w:hAnsi="Arial" w:cs="Arial"/>
                <w:sz w:val="24"/>
                <w:szCs w:val="24"/>
              </w:rPr>
              <w:t xml:space="preserve"> </w:t>
            </w:r>
            <w:r w:rsidRPr="00367A45">
              <w:rPr>
                <w:rFonts w:ascii="Arial" w:hAnsi="Arial" w:cs="Arial"/>
                <w:sz w:val="24"/>
                <w:szCs w:val="24"/>
              </w:rPr>
              <w:t xml:space="preserve">cifras </w:t>
            </w:r>
            <w:r w:rsidR="00927B35">
              <w:rPr>
                <w:rFonts w:ascii="Arial" w:hAnsi="Arial" w:cs="Arial"/>
                <w:sz w:val="24"/>
                <w:szCs w:val="24"/>
              </w:rPr>
              <w:t xml:space="preserve">y su descomposición correspondiente. </w:t>
            </w:r>
          </w:p>
          <w:p w14:paraId="667A1DC7" w14:textId="77777777" w:rsidR="00927B35" w:rsidRPr="00367A45" w:rsidRDefault="00927B35" w:rsidP="00E6040C">
            <w:pPr>
              <w:pStyle w:val="tab1"/>
              <w:shd w:val="clear" w:color="auto" w:fill="FFFFFF"/>
              <w:spacing w:before="0" w:beforeAutospacing="0" w:after="0" w:afterAutospacing="0" w:line="270" w:lineRule="atLeast"/>
              <w:rPr>
                <w:rFonts w:ascii="Arial" w:hAnsi="Arial" w:cs="Arial"/>
                <w:sz w:val="24"/>
                <w:szCs w:val="24"/>
              </w:rPr>
            </w:pPr>
          </w:p>
          <w:p w14:paraId="21E9FD8C" w14:textId="77777777" w:rsidR="00367A45" w:rsidRP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Los equipos empezarán a explorar las diferentes maneras en que pueden combinarse las tarjetas para escribir números que tengan sentido, como por ejemplo:</w:t>
            </w:r>
          </w:p>
          <w:p w14:paraId="28B09A09" w14:textId="41D16F17" w:rsidR="00367A45" w:rsidRDefault="00927B35" w:rsidP="00E6040C">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Seis millones tres mil ocho = 6</w:t>
            </w:r>
            <w:r w:rsidR="0047669A">
              <w:rPr>
                <w:rFonts w:ascii="Arial" w:hAnsi="Arial" w:cs="Arial"/>
                <w:sz w:val="24"/>
                <w:szCs w:val="24"/>
              </w:rPr>
              <w:t xml:space="preserve"> 003 </w:t>
            </w:r>
            <w:r w:rsidR="00367A45" w:rsidRPr="00367A45">
              <w:rPr>
                <w:rFonts w:ascii="Arial" w:hAnsi="Arial" w:cs="Arial"/>
                <w:sz w:val="24"/>
                <w:szCs w:val="24"/>
              </w:rPr>
              <w:t>008</w:t>
            </w:r>
          </w:p>
          <w:p w14:paraId="13079821" w14:textId="77777777" w:rsidR="00927B35" w:rsidRPr="00367A45" w:rsidRDefault="00927B35" w:rsidP="00E6040C">
            <w:pPr>
              <w:pStyle w:val="tab2"/>
              <w:shd w:val="clear" w:color="auto" w:fill="FFFFFF"/>
              <w:spacing w:before="0" w:beforeAutospacing="0" w:after="0" w:afterAutospacing="0" w:line="270" w:lineRule="atLeast"/>
              <w:rPr>
                <w:rFonts w:ascii="Arial" w:hAnsi="Arial" w:cs="Arial"/>
                <w:sz w:val="24"/>
                <w:szCs w:val="24"/>
              </w:rPr>
            </w:pPr>
          </w:p>
          <w:p w14:paraId="3F66DE8C" w14:textId="77777777" w:rsidR="00DF58BC"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 probable que alguno de los equipos no encuentre todos los números que se pueden es</w:t>
            </w:r>
            <w:r w:rsidR="00DF58BC">
              <w:rPr>
                <w:rFonts w:ascii="Arial" w:hAnsi="Arial" w:cs="Arial"/>
                <w:sz w:val="24"/>
                <w:szCs w:val="24"/>
              </w:rPr>
              <w:t xml:space="preserve">cribir con estas cinco palabras. Se recomienda </w:t>
            </w:r>
            <w:r w:rsidRPr="00367A45">
              <w:rPr>
                <w:rFonts w:ascii="Arial" w:hAnsi="Arial" w:cs="Arial"/>
                <w:sz w:val="24"/>
                <w:szCs w:val="24"/>
              </w:rPr>
              <w:t xml:space="preserve">promover una competición, para ver qué equipos encuentran una mayor cantidad de números distintos. </w:t>
            </w:r>
          </w:p>
          <w:p w14:paraId="56942235" w14:textId="77777777" w:rsidR="00DF58BC" w:rsidRDefault="00DF58BC" w:rsidP="00E6040C">
            <w:pPr>
              <w:pStyle w:val="Normal3"/>
              <w:shd w:val="clear" w:color="auto" w:fill="FFFFFF"/>
              <w:spacing w:before="0" w:beforeAutospacing="0" w:after="0" w:afterAutospacing="0" w:line="270" w:lineRule="atLeast"/>
              <w:rPr>
                <w:rFonts w:ascii="Arial" w:hAnsi="Arial" w:cs="Arial"/>
                <w:sz w:val="24"/>
                <w:szCs w:val="24"/>
              </w:rPr>
            </w:pPr>
          </w:p>
          <w:p w14:paraId="79F06D13" w14:textId="77777777" w:rsidR="00DF58BC"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Esta actividad permit</w:t>
            </w:r>
            <w:r w:rsidR="00DF58BC">
              <w:rPr>
                <w:rFonts w:ascii="Arial" w:hAnsi="Arial" w:cs="Arial"/>
                <w:sz w:val="24"/>
                <w:szCs w:val="24"/>
              </w:rPr>
              <w:t>e</w:t>
            </w:r>
            <w:r w:rsidRPr="00367A45">
              <w:rPr>
                <w:rFonts w:ascii="Arial" w:hAnsi="Arial" w:cs="Arial"/>
                <w:sz w:val="24"/>
                <w:szCs w:val="24"/>
              </w:rPr>
              <w:t xml:space="preserve"> que los alumnos exploren, trabajen y validen ante sus compañeros la </w:t>
            </w:r>
            <w:r w:rsidR="00DF58BC">
              <w:rPr>
                <w:rFonts w:ascii="Arial" w:hAnsi="Arial" w:cs="Arial"/>
                <w:sz w:val="24"/>
                <w:szCs w:val="24"/>
              </w:rPr>
              <w:t xml:space="preserve">descomposición de números naturales. </w:t>
            </w:r>
          </w:p>
          <w:p w14:paraId="1A120B43" w14:textId="179565E5"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w:t>
            </w:r>
          </w:p>
          <w:p w14:paraId="4146C176" w14:textId="17B64F55" w:rsidR="00367A45" w:rsidRP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lastRenderedPageBreak/>
              <w:t xml:space="preserve">- Después, los representantes de cada equipo escribirán en </w:t>
            </w:r>
            <w:r w:rsidR="00DF58BC">
              <w:rPr>
                <w:rFonts w:ascii="Arial" w:hAnsi="Arial" w:cs="Arial"/>
                <w:sz w:val="24"/>
                <w:szCs w:val="24"/>
              </w:rPr>
              <w:t xml:space="preserve">el tablero </w:t>
            </w:r>
            <w:r w:rsidRPr="00367A45">
              <w:rPr>
                <w:rFonts w:ascii="Arial" w:hAnsi="Arial" w:cs="Arial"/>
                <w:sz w:val="24"/>
                <w:szCs w:val="24"/>
              </w:rPr>
              <w:t>(con cifras) los números hallados.</w:t>
            </w:r>
          </w:p>
          <w:p w14:paraId="480E2D52" w14:textId="77777777" w:rsidR="00DF58BC" w:rsidRDefault="00DF58BC" w:rsidP="00E6040C">
            <w:pPr>
              <w:pStyle w:val="tab1"/>
              <w:shd w:val="clear" w:color="auto" w:fill="FFFFFF"/>
              <w:spacing w:before="0" w:beforeAutospacing="0" w:after="0" w:afterAutospacing="0" w:line="270" w:lineRule="atLeast"/>
              <w:rPr>
                <w:rFonts w:ascii="Arial" w:hAnsi="Arial" w:cs="Arial"/>
                <w:sz w:val="24"/>
                <w:szCs w:val="24"/>
              </w:rPr>
            </w:pPr>
          </w:p>
          <w:p w14:paraId="5278A794" w14:textId="77777777" w:rsid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Si analizan los resultados escritos, verán que se pueden formar hasta doce cantidades o números diferentes:</w:t>
            </w:r>
          </w:p>
          <w:p w14:paraId="62ED7A87" w14:textId="77777777" w:rsidR="00DF58BC" w:rsidRPr="00367A45" w:rsidRDefault="00DF58BC" w:rsidP="00E6040C">
            <w:pPr>
              <w:pStyle w:val="tab1"/>
              <w:shd w:val="clear" w:color="auto" w:fill="FFFFFF"/>
              <w:spacing w:before="0" w:beforeAutospacing="0" w:after="0" w:afterAutospacing="0" w:line="270" w:lineRule="atLeast"/>
              <w:rPr>
                <w:rFonts w:ascii="Arial" w:hAnsi="Arial" w:cs="Arial"/>
                <w:sz w:val="24"/>
                <w:szCs w:val="24"/>
              </w:rPr>
            </w:pPr>
          </w:p>
          <w:p w14:paraId="79C1BF30"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millones seis mil tres         Ocho millones tres mil seis</w:t>
            </w:r>
          </w:p>
          <w:p w14:paraId="18D0A042"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millones ocho mil tres         Seis millones tres mil ocho</w:t>
            </w:r>
          </w:p>
          <w:p w14:paraId="16A0B55B"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millones ocho mil seis         Tres millones seis mil ocho</w:t>
            </w:r>
          </w:p>
          <w:p w14:paraId="2E5A326F"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 seis millones tres         Ocho mil tres millones seis</w:t>
            </w:r>
          </w:p>
          <w:p w14:paraId="554DA603"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 ocho millones tres         Seis mil tres millones ocho</w:t>
            </w:r>
          </w:p>
          <w:p w14:paraId="1EE6AB31" w14:textId="77777777" w:rsidR="00367A45" w:rsidRPr="00367A45" w:rsidRDefault="00367A45" w:rsidP="00E6040C">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 ocho millones seis         Tres mil seis millones ocho</w:t>
            </w:r>
          </w:p>
          <w:p w14:paraId="4B8281C8" w14:textId="77777777" w:rsidR="00DF58BC" w:rsidRDefault="00DF58BC" w:rsidP="00E6040C">
            <w:pPr>
              <w:pStyle w:val="tab1"/>
              <w:shd w:val="clear" w:color="auto" w:fill="FFFFFF"/>
              <w:spacing w:before="0" w:beforeAutospacing="0" w:after="0" w:afterAutospacing="0" w:line="270" w:lineRule="atLeast"/>
              <w:rPr>
                <w:rFonts w:ascii="Arial" w:hAnsi="Arial" w:cs="Arial"/>
                <w:sz w:val="24"/>
                <w:szCs w:val="24"/>
              </w:rPr>
            </w:pPr>
          </w:p>
          <w:p w14:paraId="12423212" w14:textId="224174DB" w:rsidR="00367A45" w:rsidRPr="00367A45" w:rsidRDefault="00367A45" w:rsidP="00E6040C">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Será entonces el momento de pedirles a los alumnos que escriban l</w:t>
            </w:r>
            <w:r w:rsidR="00DF58BC">
              <w:rPr>
                <w:rFonts w:ascii="Arial" w:hAnsi="Arial" w:cs="Arial"/>
                <w:sz w:val="24"/>
                <w:szCs w:val="24"/>
              </w:rPr>
              <w:t>a</w:t>
            </w:r>
            <w:r w:rsidRPr="00367A45">
              <w:rPr>
                <w:rFonts w:ascii="Arial" w:hAnsi="Arial" w:cs="Arial"/>
                <w:sz w:val="24"/>
                <w:szCs w:val="24"/>
              </w:rPr>
              <w:t>s</w:t>
            </w:r>
            <w:r w:rsidR="00DF58BC">
              <w:rPr>
                <w:rFonts w:ascii="Arial" w:hAnsi="Arial" w:cs="Arial"/>
                <w:sz w:val="24"/>
                <w:szCs w:val="24"/>
              </w:rPr>
              <w:t xml:space="preserve"> descomposiciones </w:t>
            </w:r>
            <w:r w:rsidRPr="00367A45">
              <w:rPr>
                <w:rFonts w:ascii="Arial" w:hAnsi="Arial" w:cs="Arial"/>
                <w:sz w:val="24"/>
                <w:szCs w:val="24"/>
              </w:rPr>
              <w:t>de cada cantidad, para que valoren las diferencias existentes.</w:t>
            </w:r>
          </w:p>
          <w:p w14:paraId="68B9AF58" w14:textId="77777777" w:rsidR="00DF58BC" w:rsidRDefault="00DF58BC" w:rsidP="00E6040C">
            <w:pPr>
              <w:pStyle w:val="Normal3"/>
              <w:shd w:val="clear" w:color="auto" w:fill="FFFFFF"/>
              <w:spacing w:before="0" w:beforeAutospacing="0" w:after="0" w:afterAutospacing="0" w:line="270" w:lineRule="atLeast"/>
              <w:rPr>
                <w:rFonts w:ascii="Arial" w:hAnsi="Arial" w:cs="Arial"/>
                <w:sz w:val="24"/>
                <w:szCs w:val="24"/>
              </w:rPr>
            </w:pPr>
          </w:p>
          <w:p w14:paraId="1087AA05" w14:textId="6B24323D" w:rsidR="00367A45" w:rsidRPr="00367A45" w:rsidRDefault="00367A45" w:rsidP="00E6040C">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Para que practiquen más el sistema de numeración decimal, </w:t>
            </w:r>
            <w:r w:rsidR="00DF58BC">
              <w:rPr>
                <w:rFonts w:ascii="Arial" w:hAnsi="Arial" w:cs="Arial"/>
                <w:sz w:val="24"/>
                <w:szCs w:val="24"/>
              </w:rPr>
              <w:t xml:space="preserve">se puede </w:t>
            </w:r>
            <w:r w:rsidRPr="00367A45">
              <w:rPr>
                <w:rFonts w:ascii="Arial" w:hAnsi="Arial" w:cs="Arial"/>
                <w:sz w:val="24"/>
                <w:szCs w:val="24"/>
              </w:rPr>
              <w:t xml:space="preserve">proponer que visiten la página de práctica de las matemáticas </w:t>
            </w:r>
            <w:proofErr w:type="spellStart"/>
            <w:r w:rsidRPr="00367A45">
              <w:rPr>
                <w:rFonts w:ascii="Arial" w:hAnsi="Arial" w:cs="Arial"/>
                <w:sz w:val="24"/>
                <w:szCs w:val="24"/>
              </w:rPr>
              <w:t>Thatquiz</w:t>
            </w:r>
            <w:proofErr w:type="spellEnd"/>
            <w:r w:rsidRPr="00367A45">
              <w:rPr>
                <w:rFonts w:ascii="Arial" w:hAnsi="Arial" w:cs="Arial"/>
                <w:sz w:val="24"/>
                <w:szCs w:val="24"/>
              </w:rPr>
              <w:t xml:space="preserve"> [</w:t>
            </w:r>
            <w:hyperlink r:id="rId14" w:tgtFrame="_blank" w:history="1">
              <w:r w:rsidR="00DF58BC">
                <w:rPr>
                  <w:rStyle w:val="Hipervnculo"/>
                  <w:rFonts w:ascii="Arial" w:eastAsia="Calibri" w:hAnsi="Arial" w:cs="Arial"/>
                  <w:color w:val="auto"/>
                  <w:sz w:val="24"/>
                  <w:szCs w:val="24"/>
                </w:rPr>
                <w:t>VER</w:t>
              </w:r>
            </w:hyperlink>
            <w:r w:rsidRPr="00367A45">
              <w:rPr>
                <w:rFonts w:ascii="Arial" w:hAnsi="Arial" w:cs="Arial"/>
                <w:sz w:val="24"/>
                <w:szCs w:val="24"/>
              </w:rPr>
              <w:t>].</w:t>
            </w:r>
          </w:p>
          <w:p w14:paraId="02AC1A09" w14:textId="77777777" w:rsidR="00D845A3" w:rsidRPr="00367A45" w:rsidRDefault="00D845A3" w:rsidP="00E6040C">
            <w:pPr>
              <w:rPr>
                <w:rFonts w:ascii="Times New Roman" w:hAnsi="Times New Roman" w:cs="Times New Roman"/>
                <w:color w:val="000000"/>
                <w:sz w:val="24"/>
                <w:szCs w:val="24"/>
                <w:u w:val="single"/>
                <w:lang w:val="es-CO"/>
              </w:rPr>
            </w:pPr>
          </w:p>
          <w:p w14:paraId="5065B29A" w14:textId="36891B2E" w:rsidR="00D845A3" w:rsidRDefault="00D845A3" w:rsidP="00E6040C">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6F4CB26B" w14:textId="77777777" w:rsidR="00D845A3" w:rsidRDefault="00D845A3" w:rsidP="00E6040C">
            <w:pPr>
              <w:shd w:val="clear" w:color="auto" w:fill="FFFFFF"/>
              <w:spacing w:line="270" w:lineRule="atLeast"/>
              <w:rPr>
                <w:rFonts w:ascii="Arial" w:eastAsia="Times New Roman" w:hAnsi="Arial" w:cs="Arial"/>
                <w:b/>
                <w:sz w:val="24"/>
                <w:szCs w:val="24"/>
                <w:lang w:val="es-CO" w:eastAsia="es-CO"/>
              </w:rPr>
            </w:pPr>
            <w:r w:rsidRPr="00D845A3">
              <w:rPr>
                <w:rFonts w:ascii="Arial" w:eastAsia="Times New Roman" w:hAnsi="Arial" w:cs="Arial"/>
                <w:b/>
                <w:sz w:val="24"/>
                <w:szCs w:val="24"/>
                <w:lang w:val="es-CO" w:eastAsia="es-CO"/>
              </w:rPr>
              <w:t>Las equivalencias en el sistema decimal</w:t>
            </w:r>
          </w:p>
          <w:p w14:paraId="41B60ABF" w14:textId="77777777" w:rsidR="00E6040C" w:rsidRPr="00D845A3" w:rsidRDefault="00E6040C" w:rsidP="00E6040C">
            <w:pPr>
              <w:shd w:val="clear" w:color="auto" w:fill="FFFFFF"/>
              <w:spacing w:line="270" w:lineRule="atLeast"/>
              <w:rPr>
                <w:rFonts w:ascii="Arial" w:eastAsia="Times New Roman" w:hAnsi="Arial" w:cs="Arial"/>
                <w:b/>
                <w:sz w:val="24"/>
                <w:szCs w:val="24"/>
                <w:lang w:val="es-CO" w:eastAsia="es-CO"/>
              </w:rPr>
            </w:pPr>
          </w:p>
          <w:p w14:paraId="6C65A01D" w14:textId="77777777" w:rsidR="00D845A3" w:rsidRPr="00D845A3" w:rsidRDefault="00D845A3" w:rsidP="00E6040C">
            <w:pPr>
              <w:shd w:val="clear" w:color="auto" w:fill="FFFFFF"/>
              <w:spacing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Las unidades en nuestro sistema se agrupan de 10 en 10 para formar una unidad de orden superior. Por este motivo, se denomina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sistema de numeración decimal</w:t>
            </w:r>
            <w:r w:rsidRPr="007A4A3A">
              <w:rPr>
                <w:rFonts w:ascii="Arial" w:eastAsia="Times New Roman" w:hAnsi="Arial" w:cs="Arial"/>
                <w:sz w:val="24"/>
                <w:szCs w:val="24"/>
                <w:lang w:val="es-CO" w:eastAsia="es-CO"/>
              </w:rPr>
              <w:t> </w:t>
            </w:r>
            <w:r w:rsidRPr="00D845A3">
              <w:rPr>
                <w:rFonts w:ascii="Arial" w:eastAsia="Times New Roman" w:hAnsi="Arial" w:cs="Arial"/>
                <w:sz w:val="24"/>
                <w:szCs w:val="24"/>
                <w:lang w:val="es-CO" w:eastAsia="es-CO"/>
              </w:rPr>
              <w:t>o</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de base 10</w:t>
            </w:r>
            <w:r w:rsidRPr="00D845A3">
              <w:rPr>
                <w:rFonts w:ascii="Arial" w:eastAsia="Times New Roman" w:hAnsi="Arial" w:cs="Arial"/>
                <w:sz w:val="24"/>
                <w:szCs w:val="24"/>
                <w:lang w:val="es-CO" w:eastAsia="es-CO"/>
              </w:rPr>
              <w:t>.</w:t>
            </w:r>
          </w:p>
          <w:p w14:paraId="11BC7272" w14:textId="77777777" w:rsidR="00D845A3" w:rsidRPr="00D845A3" w:rsidRDefault="00D845A3" w:rsidP="00E6040C">
            <w:pPr>
              <w:shd w:val="clear" w:color="auto" w:fill="FFFFFF"/>
              <w:spacing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Recuerda que las cifras tienen un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valor </w:t>
            </w:r>
            <w:r w:rsidRPr="00D845A3">
              <w:rPr>
                <w:rFonts w:ascii="Arial" w:eastAsia="Times New Roman" w:hAnsi="Arial" w:cs="Arial"/>
                <w:sz w:val="24"/>
                <w:szCs w:val="24"/>
                <w:lang w:val="es-CO" w:eastAsia="es-CO"/>
              </w:rPr>
              <w:t>diferente según la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posición </w:t>
            </w:r>
            <w:r w:rsidRPr="00D845A3">
              <w:rPr>
                <w:rFonts w:ascii="Arial" w:eastAsia="Times New Roman" w:hAnsi="Arial" w:cs="Arial"/>
                <w:sz w:val="24"/>
                <w:szCs w:val="24"/>
                <w:lang w:val="es-CO" w:eastAsia="es-CO"/>
              </w:rPr>
              <w:t>que ocupen en un número. Por lo tanto, es un sistema de numeración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posicional</w:t>
            </w:r>
            <w:r w:rsidRPr="00D845A3">
              <w:rPr>
                <w:rFonts w:ascii="Arial" w:eastAsia="Times New Roman" w:hAnsi="Arial" w:cs="Arial"/>
                <w:sz w:val="24"/>
                <w:szCs w:val="24"/>
                <w:lang w:val="es-CO" w:eastAsia="es-CO"/>
              </w:rPr>
              <w:t>. Por ejemplo:</w:t>
            </w:r>
          </w:p>
          <w:p w14:paraId="057F4746" w14:textId="3A08F096" w:rsidR="00D845A3" w:rsidRPr="00D845A3" w:rsidRDefault="00CC7B54"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En el número </w:t>
            </w:r>
            <w:r w:rsidR="00931F49">
              <w:rPr>
                <w:rFonts w:ascii="Arial" w:eastAsia="Times New Roman" w:hAnsi="Arial" w:cs="Arial"/>
                <w:sz w:val="24"/>
                <w:szCs w:val="24"/>
                <w:lang w:val="es-CO" w:eastAsia="es-CO"/>
              </w:rPr>
              <w:t xml:space="preserve">2 </w:t>
            </w:r>
            <w:r w:rsidR="00D845A3" w:rsidRPr="00D845A3">
              <w:rPr>
                <w:rFonts w:ascii="Arial" w:eastAsia="Times New Roman" w:hAnsi="Arial" w:cs="Arial"/>
                <w:sz w:val="24"/>
                <w:szCs w:val="24"/>
                <w:lang w:val="es-CO" w:eastAsia="es-CO"/>
              </w:rPr>
              <w:t>745</w:t>
            </w:r>
          </w:p>
          <w:p w14:paraId="7EDE0352" w14:textId="26D359C5" w:rsidR="00D845A3" w:rsidRPr="00D845A3" w:rsidRDefault="00D845A3" w:rsidP="00E6040C">
            <w:pPr>
              <w:shd w:val="clear" w:color="auto" w:fill="FFFFFF"/>
              <w:spacing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xml:space="preserve">Empezando por la derecha, en </w:t>
            </w:r>
            <w:r w:rsidR="00CC7B54">
              <w:rPr>
                <w:rFonts w:ascii="Arial" w:eastAsia="Times New Roman" w:hAnsi="Arial" w:cs="Arial"/>
                <w:sz w:val="24"/>
                <w:szCs w:val="24"/>
                <w:lang w:val="es-CO" w:eastAsia="es-CO"/>
              </w:rPr>
              <w:t xml:space="preserve">este número cada cifra tiene una posición </w:t>
            </w:r>
            <w:r w:rsidRPr="00D845A3">
              <w:rPr>
                <w:rFonts w:ascii="Arial" w:eastAsia="Times New Roman" w:hAnsi="Arial" w:cs="Arial"/>
                <w:sz w:val="24"/>
                <w:szCs w:val="24"/>
                <w:lang w:val="es-CO" w:eastAsia="es-CO"/>
              </w:rPr>
              <w:t>diferente:</w:t>
            </w:r>
          </w:p>
          <w:p w14:paraId="26325827" w14:textId="3BADFA66" w:rsidR="00D845A3" w:rsidRPr="00D845A3" w:rsidRDefault="00D845A3" w:rsidP="00E6040C">
            <w:pPr>
              <w:shd w:val="clear" w:color="auto" w:fill="FFFFFF"/>
              <w:spacing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5 ocupa la posició</w:t>
            </w:r>
            <w:r w:rsidR="00931F49">
              <w:rPr>
                <w:rFonts w:ascii="Arial" w:eastAsia="Times New Roman" w:hAnsi="Arial" w:cs="Arial"/>
                <w:sz w:val="24"/>
                <w:szCs w:val="24"/>
                <w:lang w:val="es-CO" w:eastAsia="es-CO"/>
              </w:rPr>
              <w:t xml:space="preserve">n de las unidades: 2 </w:t>
            </w:r>
            <w:r w:rsidRPr="00D845A3">
              <w:rPr>
                <w:rFonts w:ascii="Arial" w:eastAsia="Times New Roman" w:hAnsi="Arial" w:cs="Arial"/>
                <w:sz w:val="24"/>
                <w:szCs w:val="24"/>
                <w:lang w:val="es-CO" w:eastAsia="es-CO"/>
              </w:rPr>
              <w:t>74</w:t>
            </w:r>
            <w:r w:rsidRPr="007A4A3A">
              <w:rPr>
                <w:rFonts w:ascii="Arial" w:eastAsia="Times New Roman" w:hAnsi="Arial" w:cs="Arial"/>
                <w:b/>
                <w:bCs/>
                <w:sz w:val="24"/>
                <w:szCs w:val="24"/>
                <w:lang w:val="es-CO" w:eastAsia="es-CO"/>
              </w:rPr>
              <w:t>5</w:t>
            </w:r>
          </w:p>
          <w:p w14:paraId="746C9147" w14:textId="25D9476D" w:rsidR="00D845A3" w:rsidRPr="00D845A3" w:rsidRDefault="00931F49"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 El 4 la de las decenas: 2 </w:t>
            </w:r>
            <w:r w:rsidR="00D845A3" w:rsidRPr="00D845A3">
              <w:rPr>
                <w:rFonts w:ascii="Arial" w:eastAsia="Times New Roman" w:hAnsi="Arial" w:cs="Arial"/>
                <w:sz w:val="24"/>
                <w:szCs w:val="24"/>
                <w:lang w:val="es-CO" w:eastAsia="es-CO"/>
              </w:rPr>
              <w:t>7</w:t>
            </w:r>
            <w:r w:rsidR="00D845A3" w:rsidRPr="007A4A3A">
              <w:rPr>
                <w:rFonts w:ascii="Arial" w:eastAsia="Times New Roman" w:hAnsi="Arial" w:cs="Arial"/>
                <w:b/>
                <w:bCs/>
                <w:sz w:val="24"/>
                <w:szCs w:val="24"/>
                <w:lang w:val="es-CO" w:eastAsia="es-CO"/>
              </w:rPr>
              <w:t>4</w:t>
            </w:r>
            <w:r w:rsidR="00D845A3" w:rsidRPr="00D845A3">
              <w:rPr>
                <w:rFonts w:ascii="Arial" w:eastAsia="Times New Roman" w:hAnsi="Arial" w:cs="Arial"/>
                <w:sz w:val="24"/>
                <w:szCs w:val="24"/>
                <w:lang w:val="es-CO" w:eastAsia="es-CO"/>
              </w:rPr>
              <w:t>5</w:t>
            </w:r>
          </w:p>
          <w:p w14:paraId="040E4B14" w14:textId="75AE1465" w:rsidR="00D845A3" w:rsidRPr="00D845A3" w:rsidRDefault="00931F49"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 El 7 la de las centenas: 2 </w:t>
            </w:r>
            <w:r w:rsidR="00D845A3" w:rsidRPr="007A4A3A">
              <w:rPr>
                <w:rFonts w:ascii="Arial" w:eastAsia="Times New Roman" w:hAnsi="Arial" w:cs="Arial"/>
                <w:b/>
                <w:bCs/>
                <w:sz w:val="24"/>
                <w:szCs w:val="24"/>
                <w:lang w:val="es-CO" w:eastAsia="es-CO"/>
              </w:rPr>
              <w:t>7</w:t>
            </w:r>
            <w:r w:rsidR="00D845A3" w:rsidRPr="00D845A3">
              <w:rPr>
                <w:rFonts w:ascii="Arial" w:eastAsia="Times New Roman" w:hAnsi="Arial" w:cs="Arial"/>
                <w:sz w:val="24"/>
                <w:szCs w:val="24"/>
                <w:lang w:val="es-CO" w:eastAsia="es-CO"/>
              </w:rPr>
              <w:t>45</w:t>
            </w:r>
          </w:p>
          <w:p w14:paraId="33630287" w14:textId="7483F7F0" w:rsidR="00D845A3" w:rsidRPr="00D845A3" w:rsidRDefault="00D845A3" w:rsidP="00E6040C">
            <w:pPr>
              <w:shd w:val="clear" w:color="auto" w:fill="FFFFFF"/>
              <w:spacing w:line="270" w:lineRule="atLeast"/>
              <w:rPr>
                <w:rFonts w:ascii="Arial" w:eastAsia="Times New Roman" w:hAnsi="Arial" w:cs="Arial"/>
                <w:color w:val="333333"/>
                <w:sz w:val="21"/>
                <w:szCs w:val="21"/>
                <w:lang w:val="es-CO" w:eastAsia="es-CO"/>
              </w:rPr>
            </w:pPr>
            <w:r w:rsidRPr="00D845A3">
              <w:rPr>
                <w:rFonts w:ascii="Arial" w:eastAsia="Times New Roman" w:hAnsi="Arial" w:cs="Arial"/>
                <w:sz w:val="24"/>
                <w:szCs w:val="24"/>
                <w:lang w:val="es-CO" w:eastAsia="es-CO"/>
              </w:rPr>
              <w:t>- El 2 la posición de la</w:t>
            </w:r>
            <w:r w:rsidR="00B00EF4">
              <w:rPr>
                <w:rFonts w:ascii="Arial" w:eastAsia="Times New Roman" w:hAnsi="Arial" w:cs="Arial"/>
                <w:sz w:val="24"/>
                <w:szCs w:val="24"/>
                <w:lang w:val="es-CO" w:eastAsia="es-CO"/>
              </w:rPr>
              <w:t>s</w:t>
            </w:r>
            <w:r w:rsidRPr="00D845A3">
              <w:rPr>
                <w:rFonts w:ascii="Arial" w:eastAsia="Times New Roman" w:hAnsi="Arial" w:cs="Arial"/>
                <w:sz w:val="24"/>
                <w:szCs w:val="24"/>
                <w:lang w:val="es-CO" w:eastAsia="es-CO"/>
              </w:rPr>
              <w:t xml:space="preserve"> unidad</w:t>
            </w:r>
            <w:r w:rsidR="00B00EF4">
              <w:rPr>
                <w:rFonts w:ascii="Arial" w:eastAsia="Times New Roman" w:hAnsi="Arial" w:cs="Arial"/>
                <w:sz w:val="24"/>
                <w:szCs w:val="24"/>
                <w:lang w:val="es-CO" w:eastAsia="es-CO"/>
              </w:rPr>
              <w:t>es</w:t>
            </w:r>
            <w:r w:rsidRPr="00D845A3">
              <w:rPr>
                <w:rFonts w:ascii="Arial" w:eastAsia="Times New Roman" w:hAnsi="Arial" w:cs="Arial"/>
                <w:sz w:val="24"/>
                <w:szCs w:val="24"/>
                <w:lang w:val="es-CO" w:eastAsia="es-CO"/>
              </w:rPr>
              <w:t xml:space="preserve"> de mil:</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2</w:t>
            </w:r>
            <w:r w:rsidR="00931F49">
              <w:rPr>
                <w:rFonts w:ascii="Arial" w:eastAsia="Times New Roman" w:hAnsi="Arial" w:cs="Arial"/>
                <w:sz w:val="24"/>
                <w:szCs w:val="24"/>
                <w:lang w:val="es-CO" w:eastAsia="es-CO"/>
              </w:rPr>
              <w:t xml:space="preserve"> </w:t>
            </w:r>
            <w:r w:rsidRPr="00D845A3">
              <w:rPr>
                <w:rFonts w:ascii="Arial" w:eastAsia="Times New Roman" w:hAnsi="Arial" w:cs="Arial"/>
                <w:sz w:val="24"/>
                <w:szCs w:val="24"/>
                <w:lang w:val="es-CO" w:eastAsia="es-CO"/>
              </w:rPr>
              <w:t>745</w:t>
            </w:r>
          </w:p>
          <w:p w14:paraId="7FC72350" w14:textId="77777777" w:rsidR="00E6040C" w:rsidRDefault="00E6040C" w:rsidP="00E6040C">
            <w:pPr>
              <w:rPr>
                <w:rFonts w:ascii="Arial" w:hAnsi="Arial" w:cs="Arial"/>
                <w:color w:val="000000"/>
                <w:sz w:val="24"/>
                <w:szCs w:val="24"/>
                <w:lang w:val="es-CO"/>
              </w:rPr>
            </w:pPr>
          </w:p>
          <w:p w14:paraId="172BD2F3" w14:textId="1EF554D0" w:rsidR="00D845A3" w:rsidRDefault="006471D7" w:rsidP="00E6040C">
            <w:pPr>
              <w:rPr>
                <w:rFonts w:ascii="Arial" w:hAnsi="Arial" w:cs="Arial"/>
                <w:color w:val="000000"/>
                <w:sz w:val="24"/>
                <w:szCs w:val="24"/>
                <w:lang w:val="es-CO"/>
              </w:rPr>
            </w:pPr>
            <w:r>
              <w:rPr>
                <w:rFonts w:ascii="Arial" w:hAnsi="Arial" w:cs="Arial"/>
                <w:color w:val="000000"/>
                <w:sz w:val="24"/>
                <w:szCs w:val="24"/>
                <w:lang w:val="es-CO"/>
              </w:rPr>
              <w:t xml:space="preserve">Practica la descomposición </w:t>
            </w:r>
            <w:r w:rsidR="00B9395C">
              <w:rPr>
                <w:rFonts w:ascii="Arial" w:hAnsi="Arial" w:cs="Arial"/>
                <w:color w:val="000000"/>
                <w:sz w:val="24"/>
                <w:szCs w:val="24"/>
                <w:lang w:val="es-CO"/>
              </w:rPr>
              <w:t xml:space="preserve">en posiciones </w:t>
            </w:r>
            <w:r w:rsidR="002F764A">
              <w:rPr>
                <w:rFonts w:ascii="Arial" w:hAnsi="Arial" w:cs="Arial"/>
                <w:color w:val="000000"/>
                <w:sz w:val="24"/>
                <w:szCs w:val="24"/>
                <w:lang w:val="es-CO"/>
              </w:rPr>
              <w:t>de números naturales</w:t>
            </w:r>
            <w:r w:rsidR="00B9395C">
              <w:rPr>
                <w:rFonts w:ascii="Arial" w:hAnsi="Arial" w:cs="Arial"/>
                <w:color w:val="000000"/>
                <w:sz w:val="24"/>
                <w:szCs w:val="24"/>
                <w:lang w:val="es-CO"/>
              </w:rPr>
              <w:t xml:space="preserve">. Desarrolla las descomposiciones de los siguientes números: </w:t>
            </w:r>
          </w:p>
          <w:p w14:paraId="15A2C3C7" w14:textId="77777777" w:rsidR="00E6040C" w:rsidRDefault="00E6040C" w:rsidP="00E6040C">
            <w:pPr>
              <w:rPr>
                <w:rFonts w:ascii="Arial" w:hAnsi="Arial" w:cs="Arial"/>
                <w:color w:val="000000"/>
                <w:sz w:val="24"/>
                <w:szCs w:val="24"/>
                <w:lang w:val="es-CO"/>
              </w:rPr>
            </w:pPr>
          </w:p>
          <w:p w14:paraId="44C38090" w14:textId="576ADA09" w:rsidR="00B9395C" w:rsidRPr="00E6040C" w:rsidRDefault="00B9395C" w:rsidP="00E6040C">
            <w:pPr>
              <w:pStyle w:val="Prrafodelista"/>
              <w:numPr>
                <w:ilvl w:val="0"/>
                <w:numId w:val="1"/>
              </w:numPr>
              <w:spacing w:after="200"/>
              <w:rPr>
                <w:rFonts w:ascii="Arial" w:hAnsi="Arial" w:cs="Arial"/>
                <w:color w:val="000000"/>
                <w:sz w:val="24"/>
                <w:szCs w:val="24"/>
                <w:lang w:val="es-CO"/>
              </w:rPr>
            </w:pPr>
            <w:r w:rsidRPr="00E6040C">
              <w:rPr>
                <w:rFonts w:ascii="Arial" w:hAnsi="Arial" w:cs="Arial"/>
                <w:color w:val="000000"/>
                <w:lang w:val="es-CO"/>
              </w:rPr>
              <w:t>6</w:t>
            </w:r>
            <w:r w:rsidR="00931F49">
              <w:rPr>
                <w:rFonts w:ascii="Arial" w:hAnsi="Arial" w:cs="Arial"/>
                <w:color w:val="000000"/>
                <w:lang w:val="es-CO"/>
              </w:rPr>
              <w:t xml:space="preserve">52 923 </w:t>
            </w:r>
            <w:r w:rsidRPr="00E6040C">
              <w:rPr>
                <w:rFonts w:ascii="Arial" w:hAnsi="Arial" w:cs="Arial"/>
                <w:color w:val="000000"/>
                <w:lang w:val="es-CO"/>
              </w:rPr>
              <w:t>823</w:t>
            </w:r>
          </w:p>
          <w:p w14:paraId="6EF1E7CD" w14:textId="0FD9C5C7" w:rsidR="00B9395C" w:rsidRPr="00E6040C" w:rsidRDefault="00B9395C" w:rsidP="00E6040C">
            <w:pPr>
              <w:pStyle w:val="Prrafodelista"/>
              <w:numPr>
                <w:ilvl w:val="0"/>
                <w:numId w:val="1"/>
              </w:numPr>
              <w:spacing w:after="200"/>
              <w:rPr>
                <w:rFonts w:ascii="Arial" w:hAnsi="Arial" w:cs="Arial"/>
                <w:color w:val="000000"/>
                <w:sz w:val="24"/>
                <w:szCs w:val="24"/>
                <w:lang w:val="es-CO"/>
              </w:rPr>
            </w:pPr>
            <w:r w:rsidRPr="00E6040C">
              <w:rPr>
                <w:rFonts w:ascii="Arial" w:hAnsi="Arial" w:cs="Arial"/>
                <w:color w:val="000000"/>
                <w:lang w:val="es-CO"/>
              </w:rPr>
              <w:t>82</w:t>
            </w:r>
            <w:r w:rsidR="00931F49">
              <w:rPr>
                <w:rFonts w:ascii="Arial" w:hAnsi="Arial" w:cs="Arial"/>
                <w:color w:val="000000"/>
                <w:lang w:val="es-CO"/>
              </w:rPr>
              <w:t xml:space="preserve"> </w:t>
            </w:r>
            <w:r w:rsidRPr="00E6040C">
              <w:rPr>
                <w:rFonts w:ascii="Arial" w:hAnsi="Arial" w:cs="Arial"/>
                <w:color w:val="000000"/>
                <w:lang w:val="es-CO"/>
              </w:rPr>
              <w:t>850</w:t>
            </w:r>
            <w:r w:rsidR="00931F49">
              <w:rPr>
                <w:rFonts w:ascii="Arial" w:hAnsi="Arial" w:cs="Arial"/>
                <w:color w:val="000000"/>
                <w:lang w:val="es-CO"/>
              </w:rPr>
              <w:t xml:space="preserve"> </w:t>
            </w:r>
            <w:r w:rsidRPr="00E6040C">
              <w:rPr>
                <w:rFonts w:ascii="Arial" w:hAnsi="Arial" w:cs="Arial"/>
                <w:color w:val="000000"/>
                <w:lang w:val="es-CO"/>
              </w:rPr>
              <w:t>002</w:t>
            </w:r>
          </w:p>
          <w:p w14:paraId="3CB62188" w14:textId="48D5C209" w:rsidR="00D845A3" w:rsidRPr="00B9395C" w:rsidRDefault="00931F49" w:rsidP="00E6040C">
            <w:pPr>
              <w:pStyle w:val="Prrafodelista"/>
              <w:numPr>
                <w:ilvl w:val="0"/>
                <w:numId w:val="1"/>
              </w:numPr>
              <w:rPr>
                <w:rFonts w:ascii="Arial" w:hAnsi="Arial" w:cs="Arial"/>
                <w:color w:val="000000"/>
                <w:lang w:val="es-CO"/>
              </w:rPr>
            </w:pPr>
            <w:r>
              <w:rPr>
                <w:rFonts w:ascii="Arial" w:hAnsi="Arial" w:cs="Arial"/>
                <w:color w:val="000000"/>
                <w:lang w:val="es-CO"/>
              </w:rPr>
              <w:t xml:space="preserve">900 706 </w:t>
            </w:r>
            <w:r w:rsidR="00B9395C" w:rsidRPr="00E6040C">
              <w:rPr>
                <w:rFonts w:ascii="Arial" w:hAnsi="Arial" w:cs="Arial"/>
                <w:color w:val="000000"/>
                <w:lang w:val="es-CO"/>
              </w:rPr>
              <w:t>134</w:t>
            </w:r>
          </w:p>
        </w:tc>
      </w:tr>
      <w:tr w:rsidR="00E60BFD" w:rsidRPr="00C56195" w14:paraId="19194D9B" w14:textId="77777777" w:rsidTr="00E87063">
        <w:tc>
          <w:tcPr>
            <w:tcW w:w="2518" w:type="dxa"/>
          </w:tcPr>
          <w:p w14:paraId="238CEE7A" w14:textId="5068D41D" w:rsidR="00E60BFD" w:rsidRPr="00D845A3" w:rsidRDefault="00E60BFD" w:rsidP="00E6040C">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lastRenderedPageBreak/>
              <w:t>Título</w:t>
            </w:r>
          </w:p>
        </w:tc>
        <w:tc>
          <w:tcPr>
            <w:tcW w:w="6536" w:type="dxa"/>
          </w:tcPr>
          <w:p w14:paraId="70A5862D" w14:textId="41A29A54" w:rsidR="00E60BFD" w:rsidRPr="00D845A3" w:rsidRDefault="00D845A3" w:rsidP="00E6040C">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Encontrar equivalencias entre valores posicionales en el</w:t>
            </w:r>
            <w:r w:rsidR="000A08EA">
              <w:rPr>
                <w:rFonts w:ascii="Times New Roman" w:hAnsi="Times New Roman" w:cs="Times New Roman"/>
                <w:color w:val="000000"/>
                <w:sz w:val="24"/>
                <w:szCs w:val="24"/>
              </w:rPr>
              <w:t xml:space="preserve"> sistema de numeración decimal</w:t>
            </w:r>
          </w:p>
        </w:tc>
      </w:tr>
      <w:tr w:rsidR="00E60BFD" w:rsidRPr="00C56195" w14:paraId="4F20F28B" w14:textId="77777777" w:rsidTr="00E87063">
        <w:tc>
          <w:tcPr>
            <w:tcW w:w="2518" w:type="dxa"/>
          </w:tcPr>
          <w:p w14:paraId="7AC30474" w14:textId="77777777" w:rsidR="00E60BFD" w:rsidRPr="00D845A3" w:rsidRDefault="00E60BFD" w:rsidP="00E6040C">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lastRenderedPageBreak/>
              <w:t>Descripción</w:t>
            </w:r>
          </w:p>
        </w:tc>
        <w:tc>
          <w:tcPr>
            <w:tcW w:w="6536" w:type="dxa"/>
          </w:tcPr>
          <w:p w14:paraId="268ECB7B" w14:textId="13014A49" w:rsidR="00E60BFD" w:rsidRPr="00D845A3" w:rsidRDefault="00D845A3" w:rsidP="00E6040C">
            <w:pPr>
              <w:rPr>
                <w:rFonts w:ascii="Times New Roman" w:hAnsi="Times New Roman" w:cs="Times New Roman"/>
                <w:color w:val="000000"/>
                <w:sz w:val="24"/>
                <w:szCs w:val="24"/>
              </w:rPr>
            </w:pPr>
            <w:r w:rsidRPr="00D845A3">
              <w:rPr>
                <w:rFonts w:ascii="Times New Roman" w:hAnsi="Times New Roman" w:cs="Times New Roman"/>
                <w:color w:val="000000"/>
                <w:sz w:val="24"/>
                <w:szCs w:val="24"/>
              </w:rPr>
              <w:t>Interactivo que explica el proceso para encontrar equivalencias entre valores posicionales en el sistema de numeración decimal.</w:t>
            </w:r>
          </w:p>
        </w:tc>
      </w:tr>
    </w:tbl>
    <w:p w14:paraId="1D083121" w14:textId="77777777" w:rsidR="007C7F6C" w:rsidRPr="00A92046" w:rsidRDefault="007C7F6C" w:rsidP="00E6040C">
      <w:pPr>
        <w:spacing w:after="0"/>
        <w:rPr>
          <w:rFonts w:ascii="Arial" w:hAnsi="Arial" w:cs="Arial"/>
          <w:color w:val="000000"/>
          <w:lang w:val="es-ES"/>
        </w:rPr>
      </w:pPr>
    </w:p>
    <w:p w14:paraId="71C731FF" w14:textId="7D627070" w:rsidR="00E86709" w:rsidRDefault="00E86709" w:rsidP="00E6040C">
      <w:pPr>
        <w:spacing w:after="0"/>
        <w:rPr>
          <w:rFonts w:ascii="Arial" w:hAnsi="Arial" w:cs="Arial"/>
          <w:color w:val="333333"/>
          <w:shd w:val="clear" w:color="auto" w:fill="FFFFFF"/>
        </w:rPr>
      </w:pPr>
      <w:r w:rsidRPr="00A92046">
        <w:rPr>
          <w:rFonts w:ascii="Arial" w:hAnsi="Arial" w:cs="Arial"/>
          <w:color w:val="333333"/>
          <w:shd w:val="clear" w:color="auto" w:fill="FFFFFF"/>
        </w:rPr>
        <w:t>El </w:t>
      </w:r>
      <w:r w:rsidRPr="00A92046">
        <w:rPr>
          <w:rFonts w:ascii="Arial" w:hAnsi="Arial" w:cs="Arial"/>
          <w:b/>
          <w:bCs/>
          <w:color w:val="333333"/>
          <w:shd w:val="clear" w:color="auto" w:fill="FFFFFF"/>
        </w:rPr>
        <w:t xml:space="preserve">valor posicional </w:t>
      </w:r>
      <w:r w:rsidRPr="00A92046">
        <w:rPr>
          <w:rFonts w:ascii="Arial" w:hAnsi="Arial" w:cs="Arial"/>
          <w:color w:val="333333"/>
          <w:shd w:val="clear" w:color="auto" w:fill="FFFFFF"/>
        </w:rPr>
        <w:t xml:space="preserve">es el valor que cada dígito </w:t>
      </w:r>
      <w:r w:rsidR="00FC4921">
        <w:rPr>
          <w:rFonts w:ascii="Arial" w:hAnsi="Arial" w:cs="Arial"/>
          <w:color w:val="333333"/>
          <w:shd w:val="clear" w:color="auto" w:fill="FFFFFF"/>
        </w:rPr>
        <w:t>adquiere</w:t>
      </w:r>
      <w:r w:rsidRPr="00A92046">
        <w:rPr>
          <w:rFonts w:ascii="Arial" w:hAnsi="Arial" w:cs="Arial"/>
          <w:color w:val="333333"/>
          <w:shd w:val="clear" w:color="auto" w:fill="FFFFFF"/>
        </w:rPr>
        <w:t xml:space="preserve"> dependiendo de la posición en la que se encuentra. </w:t>
      </w:r>
    </w:p>
    <w:p w14:paraId="203D6BC2" w14:textId="77777777" w:rsidR="00E6040C" w:rsidRPr="00A92046" w:rsidRDefault="00E6040C" w:rsidP="00E6040C">
      <w:pPr>
        <w:spacing w:after="0"/>
        <w:rPr>
          <w:rFonts w:ascii="Arial" w:hAnsi="Arial" w:cs="Arial"/>
          <w:color w:val="333333"/>
          <w:shd w:val="clear" w:color="auto" w:fill="FFFFFF"/>
        </w:rPr>
      </w:pPr>
    </w:p>
    <w:p w14:paraId="44807DC3" w14:textId="58C4AA6B" w:rsidR="00FC4921" w:rsidRDefault="00E86709" w:rsidP="00E6040C">
      <w:pPr>
        <w:spacing w:after="0"/>
        <w:rPr>
          <w:rFonts w:ascii="Arial" w:hAnsi="Arial" w:cs="Arial"/>
          <w:color w:val="333333"/>
          <w:shd w:val="clear" w:color="auto" w:fill="FFFFFF"/>
        </w:rPr>
      </w:pPr>
      <w:r w:rsidRPr="00A92046">
        <w:rPr>
          <w:rFonts w:ascii="Arial" w:hAnsi="Arial" w:cs="Arial"/>
          <w:color w:val="333333"/>
          <w:shd w:val="clear" w:color="auto" w:fill="FFFFFF"/>
        </w:rPr>
        <w:t>En el ejemplo de las visita</w:t>
      </w:r>
      <w:r w:rsidR="00931F49">
        <w:rPr>
          <w:rFonts w:ascii="Arial" w:hAnsi="Arial" w:cs="Arial"/>
          <w:color w:val="333333"/>
          <w:shd w:val="clear" w:color="auto" w:fill="FFFFFF"/>
        </w:rPr>
        <w:t xml:space="preserve">s al parque de diversiones, 102 </w:t>
      </w:r>
      <w:r w:rsidRPr="00A92046">
        <w:rPr>
          <w:rFonts w:ascii="Arial" w:hAnsi="Arial" w:cs="Arial"/>
          <w:color w:val="333333"/>
          <w:shd w:val="clear" w:color="auto" w:fill="FFFFFF"/>
        </w:rPr>
        <w:t>538</w:t>
      </w:r>
      <w:r w:rsidR="00E6040C">
        <w:rPr>
          <w:rFonts w:ascii="Arial" w:hAnsi="Arial" w:cs="Arial"/>
          <w:color w:val="333333"/>
          <w:shd w:val="clear" w:color="auto" w:fill="FFFFFF"/>
        </w:rPr>
        <w:t>;</w:t>
      </w:r>
      <w:r w:rsidR="00E6040C" w:rsidRPr="00A92046">
        <w:rPr>
          <w:rFonts w:ascii="Arial" w:hAnsi="Arial" w:cs="Arial"/>
          <w:color w:val="333333"/>
          <w:shd w:val="clear" w:color="auto" w:fill="FFFFFF"/>
        </w:rPr>
        <w:t xml:space="preserve"> </w:t>
      </w:r>
      <w:r w:rsidRPr="00A92046">
        <w:rPr>
          <w:rFonts w:ascii="Arial" w:hAnsi="Arial" w:cs="Arial"/>
          <w:color w:val="333333"/>
          <w:shd w:val="clear" w:color="auto" w:fill="FFFFFF"/>
        </w:rPr>
        <w:t xml:space="preserve">el </w:t>
      </w:r>
      <w:r w:rsidR="003E67DD" w:rsidRPr="00A92046">
        <w:rPr>
          <w:rFonts w:ascii="Arial" w:hAnsi="Arial" w:cs="Arial"/>
          <w:color w:val="333333"/>
          <w:shd w:val="clear" w:color="auto" w:fill="FFFFFF"/>
        </w:rPr>
        <w:t xml:space="preserve">valor posicional </w:t>
      </w:r>
      <w:r w:rsidRPr="00A92046">
        <w:rPr>
          <w:rFonts w:ascii="Arial" w:hAnsi="Arial" w:cs="Arial"/>
          <w:color w:val="333333"/>
          <w:shd w:val="clear" w:color="auto" w:fill="FFFFFF"/>
        </w:rPr>
        <w:t xml:space="preserve">del </w:t>
      </w:r>
      <w:r w:rsidRPr="00A92046">
        <w:rPr>
          <w:rFonts w:ascii="Arial" w:hAnsi="Arial" w:cs="Arial"/>
          <w:b/>
          <w:color w:val="333333"/>
          <w:shd w:val="clear" w:color="auto" w:fill="FFFFFF"/>
        </w:rPr>
        <w:t>dígito 2</w:t>
      </w:r>
      <w:r w:rsidRPr="00A92046">
        <w:rPr>
          <w:rFonts w:ascii="Arial" w:hAnsi="Arial" w:cs="Arial"/>
          <w:color w:val="333333"/>
          <w:shd w:val="clear" w:color="auto" w:fill="FFFFFF"/>
        </w:rPr>
        <w:t xml:space="preserve"> que se encuentra en la posición de las </w:t>
      </w:r>
      <w:r w:rsidRPr="00A92046">
        <w:rPr>
          <w:rFonts w:ascii="Arial" w:hAnsi="Arial" w:cs="Arial"/>
          <w:b/>
          <w:color w:val="333333"/>
          <w:shd w:val="clear" w:color="auto" w:fill="FFFFFF"/>
        </w:rPr>
        <w:t>unidades de mil</w:t>
      </w:r>
      <w:r w:rsidRPr="00A92046">
        <w:rPr>
          <w:rFonts w:ascii="Arial" w:hAnsi="Arial" w:cs="Arial"/>
          <w:color w:val="333333"/>
          <w:shd w:val="clear" w:color="auto" w:fill="FFFFFF"/>
        </w:rPr>
        <w:t xml:space="preserve"> es </w:t>
      </w:r>
      <w:r w:rsidR="00931F49">
        <w:rPr>
          <w:rFonts w:ascii="Arial" w:hAnsi="Arial" w:cs="Arial"/>
          <w:b/>
          <w:color w:val="333333"/>
          <w:shd w:val="clear" w:color="auto" w:fill="FFFFFF"/>
        </w:rPr>
        <w:t xml:space="preserve">2 </w:t>
      </w:r>
      <w:r w:rsidRPr="00A92046">
        <w:rPr>
          <w:rFonts w:ascii="Arial" w:hAnsi="Arial" w:cs="Arial"/>
          <w:b/>
          <w:color w:val="333333"/>
          <w:shd w:val="clear" w:color="auto" w:fill="FFFFFF"/>
        </w:rPr>
        <w:t>000 unidades</w:t>
      </w:r>
      <w:r w:rsidRPr="00A92046">
        <w:rPr>
          <w:rFonts w:ascii="Arial" w:hAnsi="Arial" w:cs="Arial"/>
          <w:color w:val="333333"/>
          <w:shd w:val="clear" w:color="auto" w:fill="FFFFFF"/>
        </w:rPr>
        <w:t xml:space="preserve">. </w:t>
      </w:r>
    </w:p>
    <w:p w14:paraId="6F5BA95F" w14:textId="77777777" w:rsidR="00E6040C" w:rsidRDefault="00E6040C" w:rsidP="00E6040C">
      <w:pPr>
        <w:spacing w:after="0"/>
        <w:rPr>
          <w:rFonts w:ascii="Arial" w:hAnsi="Arial" w:cs="Arial"/>
          <w:color w:val="333333"/>
          <w:shd w:val="clear" w:color="auto" w:fill="FFFFFF"/>
        </w:rPr>
      </w:pPr>
    </w:p>
    <w:p w14:paraId="7E59596E" w14:textId="7CBF4E9F" w:rsidR="005001D9" w:rsidRDefault="009C251B" w:rsidP="00E6040C">
      <w:pPr>
        <w:spacing w:after="0"/>
        <w:rPr>
          <w:rFonts w:ascii="Arial" w:hAnsi="Arial" w:cs="Arial"/>
          <w:color w:val="000000"/>
          <w:lang w:val="es-ES"/>
        </w:rPr>
      </w:pPr>
      <w:r w:rsidRPr="00A92046">
        <w:rPr>
          <w:rFonts w:ascii="Arial" w:hAnsi="Arial" w:cs="Arial"/>
          <w:color w:val="333333"/>
          <w:shd w:val="clear" w:color="auto" w:fill="FFFFFF"/>
        </w:rPr>
        <w:t xml:space="preserve">También podemos expresar cualquier número natural haciendo referencia a sus </w:t>
      </w:r>
      <w:r w:rsidRPr="00A92046">
        <w:rPr>
          <w:rFonts w:ascii="Arial" w:hAnsi="Arial" w:cs="Arial"/>
          <w:b/>
          <w:color w:val="333333"/>
          <w:shd w:val="clear" w:color="auto" w:fill="FFFFFF"/>
        </w:rPr>
        <w:t>valores posicionales</w:t>
      </w:r>
      <w:r w:rsidRPr="00A92046">
        <w:rPr>
          <w:rFonts w:ascii="Arial" w:hAnsi="Arial" w:cs="Arial"/>
          <w:color w:val="333333"/>
          <w:shd w:val="clear" w:color="auto" w:fill="FFFFFF"/>
        </w:rPr>
        <w:t xml:space="preserve">, así: </w:t>
      </w:r>
      <w:r w:rsidR="00931F49">
        <w:rPr>
          <w:rFonts w:ascii="Arial" w:hAnsi="Arial" w:cs="Arial"/>
          <w:color w:val="000000"/>
          <w:lang w:val="es-ES"/>
        </w:rPr>
        <w:t xml:space="preserve">102 538 = 100 000 + 0 + 2 </w:t>
      </w:r>
      <w:r w:rsidR="005001D9" w:rsidRPr="00A92046">
        <w:rPr>
          <w:rFonts w:ascii="Arial" w:hAnsi="Arial" w:cs="Arial"/>
          <w:color w:val="000000"/>
          <w:lang w:val="es-ES"/>
        </w:rPr>
        <w:t>000 + 500 + 30 + 8</w:t>
      </w:r>
      <w:r w:rsidR="00E6040C">
        <w:rPr>
          <w:rFonts w:ascii="Arial" w:hAnsi="Arial" w:cs="Arial"/>
          <w:color w:val="000000"/>
          <w:lang w:val="es-ES"/>
        </w:rPr>
        <w:t>.</w:t>
      </w:r>
    </w:p>
    <w:p w14:paraId="2DD79C14" w14:textId="77777777" w:rsidR="00E6040C" w:rsidRDefault="00E6040C" w:rsidP="00E6040C">
      <w:pPr>
        <w:spacing w:after="0"/>
        <w:rPr>
          <w:rFonts w:ascii="Arial" w:hAnsi="Arial" w:cs="Arial"/>
          <w:color w:val="000000"/>
          <w:lang w:val="es-ES"/>
        </w:rPr>
      </w:pPr>
    </w:p>
    <w:p w14:paraId="1DF0AEC9" w14:textId="689D62F6" w:rsidR="00FC4921" w:rsidRDefault="00FC4921" w:rsidP="00E6040C">
      <w:pPr>
        <w:spacing w:after="0"/>
        <w:rPr>
          <w:rFonts w:ascii="Arial" w:hAnsi="Arial" w:cs="Arial"/>
          <w:color w:val="000000"/>
          <w:lang w:val="es-ES"/>
        </w:rPr>
      </w:pPr>
      <w:r>
        <w:rPr>
          <w:rFonts w:ascii="Arial" w:hAnsi="Arial" w:cs="Arial"/>
          <w:color w:val="000000"/>
          <w:lang w:val="es-ES"/>
        </w:rPr>
        <w:t xml:space="preserve">A esta expresión la denominamos </w:t>
      </w:r>
      <w:r>
        <w:rPr>
          <w:rFonts w:ascii="Arial" w:hAnsi="Arial" w:cs="Arial"/>
          <w:b/>
          <w:color w:val="000000"/>
          <w:lang w:val="es-ES"/>
        </w:rPr>
        <w:t>descomposición en valores posicionales</w:t>
      </w:r>
      <w:r>
        <w:rPr>
          <w:rFonts w:ascii="Arial" w:hAnsi="Arial" w:cs="Arial"/>
          <w:color w:val="000000"/>
          <w:lang w:val="es-ES"/>
        </w:rPr>
        <w:t xml:space="preserve">, </w:t>
      </w:r>
      <w:r w:rsidR="004F255D">
        <w:rPr>
          <w:rFonts w:ascii="Arial" w:hAnsi="Arial" w:cs="Arial"/>
          <w:color w:val="000000"/>
          <w:lang w:val="es-ES"/>
        </w:rPr>
        <w:t>por</w:t>
      </w:r>
      <w:r>
        <w:rPr>
          <w:rFonts w:ascii="Arial" w:hAnsi="Arial" w:cs="Arial"/>
          <w:color w:val="000000"/>
          <w:lang w:val="es-ES"/>
        </w:rPr>
        <w:t>que descomponemos el número haciendo referencia a los valores representa cada uno de los dígitos.</w:t>
      </w:r>
    </w:p>
    <w:p w14:paraId="575C3290" w14:textId="77777777" w:rsidR="00E6040C" w:rsidRPr="00FC4921" w:rsidRDefault="00E6040C" w:rsidP="00E6040C">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489"/>
        <w:gridCol w:w="6339"/>
      </w:tblGrid>
      <w:tr w:rsidR="0096482C" w:rsidRPr="00696AD8" w14:paraId="7E667FD3" w14:textId="77777777" w:rsidTr="00E87063">
        <w:tc>
          <w:tcPr>
            <w:tcW w:w="8978" w:type="dxa"/>
            <w:gridSpan w:val="2"/>
            <w:shd w:val="clear" w:color="auto" w:fill="000000" w:themeFill="text1"/>
          </w:tcPr>
          <w:p w14:paraId="10789E88" w14:textId="77777777" w:rsidR="0096482C" w:rsidRPr="00696AD8" w:rsidRDefault="0096482C" w:rsidP="00E6040C">
            <w:pPr>
              <w:jc w:val="center"/>
              <w:rPr>
                <w:rFonts w:ascii="Times New Roman" w:hAnsi="Times New Roman" w:cs="Times New Roman"/>
                <w:b/>
                <w:color w:val="FFFFFF" w:themeColor="background1"/>
                <w:sz w:val="24"/>
                <w:szCs w:val="24"/>
              </w:rPr>
            </w:pPr>
            <w:r w:rsidRPr="00696AD8">
              <w:rPr>
                <w:rFonts w:ascii="Times New Roman" w:hAnsi="Times New Roman" w:cs="Times New Roman"/>
                <w:b/>
                <w:color w:val="FFFFFF" w:themeColor="background1"/>
                <w:sz w:val="24"/>
                <w:szCs w:val="24"/>
              </w:rPr>
              <w:t>Destacado</w:t>
            </w:r>
          </w:p>
        </w:tc>
      </w:tr>
      <w:tr w:rsidR="0096482C" w:rsidRPr="00696AD8" w14:paraId="1820DF66" w14:textId="77777777" w:rsidTr="00E87063">
        <w:tc>
          <w:tcPr>
            <w:tcW w:w="2518" w:type="dxa"/>
          </w:tcPr>
          <w:p w14:paraId="3D42B93D" w14:textId="77777777" w:rsidR="0096482C" w:rsidRPr="00696AD8" w:rsidRDefault="0096482C" w:rsidP="00E6040C">
            <w:pPr>
              <w:rPr>
                <w:rFonts w:ascii="Times New Roman" w:hAnsi="Times New Roman" w:cs="Times New Roman"/>
                <w:b/>
                <w:sz w:val="24"/>
                <w:szCs w:val="24"/>
              </w:rPr>
            </w:pPr>
            <w:r w:rsidRPr="00696AD8">
              <w:rPr>
                <w:rFonts w:ascii="Times New Roman" w:hAnsi="Times New Roman" w:cs="Times New Roman"/>
                <w:b/>
                <w:sz w:val="24"/>
                <w:szCs w:val="24"/>
              </w:rPr>
              <w:t>Título</w:t>
            </w:r>
          </w:p>
        </w:tc>
        <w:tc>
          <w:tcPr>
            <w:tcW w:w="6460" w:type="dxa"/>
          </w:tcPr>
          <w:p w14:paraId="43C92F1A" w14:textId="392CAF39" w:rsidR="0096482C" w:rsidRPr="00696AD8" w:rsidRDefault="0096482C" w:rsidP="00E6040C">
            <w:pPr>
              <w:rPr>
                <w:rFonts w:ascii="Times New Roman" w:hAnsi="Times New Roman" w:cs="Times New Roman"/>
                <w:sz w:val="24"/>
                <w:szCs w:val="24"/>
              </w:rPr>
            </w:pPr>
            <w:r w:rsidRPr="00696AD8">
              <w:rPr>
                <w:rFonts w:ascii="Times New Roman" w:hAnsi="Times New Roman" w:cs="Times New Roman"/>
                <w:sz w:val="24"/>
                <w:szCs w:val="24"/>
              </w:rPr>
              <w:t xml:space="preserve">El sistema de numeración decimal </w:t>
            </w:r>
            <w:r w:rsidRPr="00696AD8">
              <w:rPr>
                <w:rFonts w:ascii="Times New Roman" w:hAnsi="Times New Roman" w:cs="Times New Roman"/>
                <w:b/>
                <w:sz w:val="24"/>
                <w:szCs w:val="24"/>
              </w:rPr>
              <w:t>posicional</w:t>
            </w:r>
          </w:p>
        </w:tc>
      </w:tr>
      <w:tr w:rsidR="0096482C" w:rsidRPr="00696AD8" w14:paraId="72703282" w14:textId="77777777" w:rsidTr="00E87063">
        <w:tc>
          <w:tcPr>
            <w:tcW w:w="2518" w:type="dxa"/>
          </w:tcPr>
          <w:p w14:paraId="4027158F" w14:textId="77777777" w:rsidR="0096482C" w:rsidRPr="00696AD8" w:rsidRDefault="0096482C" w:rsidP="00E6040C">
            <w:pPr>
              <w:rPr>
                <w:rFonts w:ascii="Times New Roman" w:hAnsi="Times New Roman" w:cs="Times New Roman"/>
                <w:sz w:val="24"/>
                <w:szCs w:val="24"/>
              </w:rPr>
            </w:pPr>
            <w:r w:rsidRPr="00696AD8">
              <w:rPr>
                <w:rFonts w:ascii="Times New Roman" w:hAnsi="Times New Roman" w:cs="Times New Roman"/>
                <w:b/>
                <w:sz w:val="24"/>
                <w:szCs w:val="24"/>
              </w:rPr>
              <w:t>Contenido</w:t>
            </w:r>
          </w:p>
        </w:tc>
        <w:tc>
          <w:tcPr>
            <w:tcW w:w="6460" w:type="dxa"/>
          </w:tcPr>
          <w:p w14:paraId="3672F00F" w14:textId="12845038" w:rsidR="0096482C" w:rsidRPr="00696AD8" w:rsidRDefault="0096482C" w:rsidP="00931F49">
            <w:pPr>
              <w:rPr>
                <w:rFonts w:ascii="Times New Roman" w:eastAsia="Times New Roman" w:hAnsi="Times New Roman" w:cs="Times New Roman"/>
                <w:color w:val="333333"/>
                <w:sz w:val="24"/>
                <w:szCs w:val="24"/>
                <w:lang w:val="es-CO" w:eastAsia="es-CO"/>
              </w:rPr>
            </w:pPr>
            <w:r w:rsidRPr="00696AD8">
              <w:rPr>
                <w:rFonts w:ascii="Times New Roman" w:eastAsia="Times New Roman" w:hAnsi="Times New Roman" w:cs="Times New Roman"/>
                <w:color w:val="333333"/>
                <w:sz w:val="24"/>
                <w:szCs w:val="24"/>
                <w:lang w:val="es-CO" w:eastAsia="es-CO"/>
              </w:rPr>
              <w:t xml:space="preserve">Nuestro sistema de numeración es </w:t>
            </w:r>
            <w:r w:rsidRPr="00696AD8">
              <w:rPr>
                <w:rFonts w:ascii="Times New Roman" w:eastAsia="Times New Roman" w:hAnsi="Times New Roman" w:cs="Times New Roman"/>
                <w:b/>
                <w:color w:val="333333"/>
                <w:sz w:val="24"/>
                <w:szCs w:val="24"/>
                <w:lang w:val="es-CO" w:eastAsia="es-CO"/>
              </w:rPr>
              <w:t>posicional</w:t>
            </w:r>
            <w:r w:rsidRPr="00696AD8">
              <w:rPr>
                <w:rFonts w:ascii="Times New Roman" w:eastAsia="Times New Roman" w:hAnsi="Times New Roman" w:cs="Times New Roman"/>
                <w:color w:val="333333"/>
                <w:sz w:val="24"/>
                <w:szCs w:val="24"/>
                <w:lang w:val="es-CO" w:eastAsia="es-CO"/>
              </w:rPr>
              <w:t xml:space="preserve"> porque las cifras o dígitos tienen un valor diferente según la posición que ocupen en el núme</w:t>
            </w:r>
            <w:r w:rsidR="00931F49">
              <w:rPr>
                <w:rFonts w:ascii="Times New Roman" w:eastAsia="Times New Roman" w:hAnsi="Times New Roman" w:cs="Times New Roman"/>
                <w:color w:val="333333"/>
                <w:sz w:val="24"/>
                <w:szCs w:val="24"/>
                <w:lang w:val="es-CO" w:eastAsia="es-CO"/>
              </w:rPr>
              <w:t xml:space="preserve">ro. Por ejemplo, en el número 3 </w:t>
            </w:r>
            <w:r w:rsidRPr="00696AD8">
              <w:rPr>
                <w:rFonts w:ascii="Times New Roman" w:eastAsia="Times New Roman" w:hAnsi="Times New Roman" w:cs="Times New Roman"/>
                <w:color w:val="333333"/>
                <w:sz w:val="24"/>
                <w:szCs w:val="24"/>
                <w:lang w:val="es-CO" w:eastAsia="es-CO"/>
              </w:rPr>
              <w:t>073, el tres situado a la derecha representa 3 unidades, mientras que el tres situado a la izquierda representa 3</w:t>
            </w:r>
            <w:r w:rsidR="00931F49">
              <w:rPr>
                <w:rFonts w:ascii="Times New Roman" w:eastAsia="Times New Roman" w:hAnsi="Times New Roman" w:cs="Times New Roman"/>
                <w:color w:val="333333"/>
                <w:sz w:val="24"/>
                <w:szCs w:val="24"/>
                <w:lang w:val="es-CO" w:eastAsia="es-CO"/>
              </w:rPr>
              <w:t xml:space="preserve"> </w:t>
            </w:r>
            <w:r w:rsidRPr="00696AD8">
              <w:rPr>
                <w:rFonts w:ascii="Times New Roman" w:eastAsia="Times New Roman" w:hAnsi="Times New Roman" w:cs="Times New Roman"/>
                <w:color w:val="333333"/>
                <w:sz w:val="24"/>
                <w:szCs w:val="24"/>
                <w:lang w:val="es-CO" w:eastAsia="es-CO"/>
              </w:rPr>
              <w:t>000 unidades.</w:t>
            </w:r>
          </w:p>
        </w:tc>
      </w:tr>
    </w:tbl>
    <w:p w14:paraId="44C8C301" w14:textId="274100C8" w:rsidR="005001D9" w:rsidDel="00E6040C" w:rsidRDefault="005001D9" w:rsidP="00E6040C">
      <w:pPr>
        <w:spacing w:after="0"/>
        <w:rPr>
          <w:del w:id="0" w:author="lizzie patricia zambrano llamas" w:date="2015-04-10T14:45:00Z"/>
          <w:rFonts w:ascii="Arial" w:hAnsi="Arial" w:cs="Arial"/>
          <w:lang w:val="es-CO"/>
        </w:rPr>
      </w:pPr>
    </w:p>
    <w:p w14:paraId="7B8404B2" w14:textId="03C7D340" w:rsidR="00E2264B" w:rsidRDefault="00E2264B" w:rsidP="00E6040C">
      <w:pPr>
        <w:spacing w:after="0"/>
        <w:rPr>
          <w:rFonts w:ascii="Arial" w:hAnsi="Arial" w:cs="Arial"/>
          <w:color w:val="333333"/>
          <w:shd w:val="clear" w:color="auto" w:fill="FFFFFF"/>
        </w:rPr>
      </w:pPr>
      <w:r w:rsidRPr="00D71580">
        <w:rPr>
          <w:rFonts w:ascii="Arial" w:hAnsi="Arial" w:cs="Arial"/>
          <w:color w:val="333333"/>
          <w:shd w:val="clear" w:color="auto" w:fill="FFFFFF"/>
        </w:rPr>
        <w:t xml:space="preserve">Los números naturales pueden tener tantas cifras como se quiera, aunque en nuestra vida cotidiana rara vez utilizamos un número de más de diez cifras. Veamos cómo </w:t>
      </w:r>
      <w:r>
        <w:rPr>
          <w:rFonts w:ascii="Arial" w:hAnsi="Arial" w:cs="Arial"/>
          <w:color w:val="333333"/>
          <w:shd w:val="clear" w:color="auto" w:fill="FFFFFF"/>
        </w:rPr>
        <w:t>se</w:t>
      </w:r>
      <w:r w:rsidRPr="00D71580">
        <w:rPr>
          <w:rFonts w:ascii="Arial" w:hAnsi="Arial" w:cs="Arial"/>
          <w:color w:val="333333"/>
          <w:shd w:val="clear" w:color="auto" w:fill="FFFFFF"/>
        </w:rPr>
        <w:t xml:space="preserve"> descomponen números de hasta </w:t>
      </w:r>
      <w:r>
        <w:rPr>
          <w:rFonts w:ascii="Arial" w:hAnsi="Arial" w:cs="Arial"/>
          <w:color w:val="333333"/>
          <w:shd w:val="clear" w:color="auto" w:fill="FFFFFF"/>
        </w:rPr>
        <w:t xml:space="preserve">nueve </w:t>
      </w:r>
      <w:r w:rsidRPr="00D71580">
        <w:rPr>
          <w:rFonts w:ascii="Arial" w:hAnsi="Arial" w:cs="Arial"/>
          <w:color w:val="333333"/>
          <w:shd w:val="clear" w:color="auto" w:fill="FFFFFF"/>
        </w:rPr>
        <w:t xml:space="preserve">cifras. </w:t>
      </w:r>
    </w:p>
    <w:p w14:paraId="266925B9" w14:textId="4A280D7A" w:rsidR="00E2264B" w:rsidRDefault="00931F49" w:rsidP="00E6040C">
      <w:pPr>
        <w:spacing w:after="0"/>
        <w:rPr>
          <w:rFonts w:ascii="Arial" w:hAnsi="Arial" w:cs="Arial"/>
          <w:color w:val="333333"/>
          <w:shd w:val="clear" w:color="auto" w:fill="FFFFFF"/>
        </w:rPr>
      </w:pPr>
      <w:r>
        <w:rPr>
          <w:rFonts w:ascii="Arial" w:hAnsi="Arial" w:cs="Arial"/>
          <w:color w:val="333333"/>
          <w:shd w:val="clear" w:color="auto" w:fill="FFFFFF"/>
        </w:rPr>
        <w:t>En la tabla se muestra la descomposición</w:t>
      </w:r>
      <w:r w:rsidR="00E2264B" w:rsidRPr="00D71580">
        <w:rPr>
          <w:rFonts w:ascii="Arial" w:hAnsi="Arial" w:cs="Arial"/>
          <w:color w:val="333333"/>
          <w:shd w:val="clear" w:color="auto" w:fill="FFFFFF"/>
        </w:rPr>
        <w:t xml:space="preserve"> de </w:t>
      </w:r>
      <w:r w:rsidR="0049166D">
        <w:rPr>
          <w:rFonts w:ascii="Arial" w:hAnsi="Arial" w:cs="Arial"/>
          <w:color w:val="333333"/>
          <w:shd w:val="clear" w:color="auto" w:fill="FFFFFF"/>
        </w:rPr>
        <w:t xml:space="preserve">los números </w:t>
      </w:r>
      <w:r>
        <w:rPr>
          <w:rFonts w:ascii="Arial" w:hAnsi="Arial" w:cs="Arial"/>
          <w:color w:val="333333"/>
          <w:shd w:val="clear" w:color="auto" w:fill="FFFFFF"/>
        </w:rPr>
        <w:t xml:space="preserve">15 689 </w:t>
      </w:r>
      <w:r w:rsidR="00E46503">
        <w:rPr>
          <w:rFonts w:ascii="Arial" w:hAnsi="Arial" w:cs="Arial"/>
          <w:color w:val="333333"/>
          <w:shd w:val="clear" w:color="auto" w:fill="FFFFFF"/>
        </w:rPr>
        <w:t xml:space="preserve">247 </w:t>
      </w:r>
      <w:r>
        <w:rPr>
          <w:rFonts w:ascii="Arial" w:hAnsi="Arial" w:cs="Arial"/>
          <w:color w:val="333333"/>
          <w:shd w:val="clear" w:color="auto" w:fill="FFFFFF"/>
        </w:rPr>
        <w:t xml:space="preserve">y 364 218 </w:t>
      </w:r>
      <w:r w:rsidR="00E46503">
        <w:rPr>
          <w:rFonts w:ascii="Arial" w:hAnsi="Arial" w:cs="Arial"/>
          <w:color w:val="333333"/>
          <w:shd w:val="clear" w:color="auto" w:fill="FFFFFF"/>
        </w:rPr>
        <w:t>309</w:t>
      </w:r>
      <w:r w:rsidR="00E2264B" w:rsidRPr="00D71580">
        <w:rPr>
          <w:rFonts w:ascii="Arial" w:hAnsi="Arial" w:cs="Arial"/>
          <w:color w:val="333333"/>
          <w:shd w:val="clear" w:color="auto" w:fill="FFFFFF"/>
        </w:rPr>
        <w:t>:</w:t>
      </w:r>
    </w:p>
    <w:p w14:paraId="070C9695" w14:textId="77777777" w:rsidR="00E6040C" w:rsidRDefault="00E6040C" w:rsidP="00E6040C">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1873"/>
        <w:gridCol w:w="6955"/>
      </w:tblGrid>
      <w:tr w:rsidR="008B3C85" w:rsidRPr="00C56195" w14:paraId="258C44B4" w14:textId="77777777" w:rsidTr="00E87063">
        <w:tc>
          <w:tcPr>
            <w:tcW w:w="9033" w:type="dxa"/>
            <w:gridSpan w:val="2"/>
            <w:shd w:val="clear" w:color="auto" w:fill="0D0D0D" w:themeFill="text1" w:themeFillTint="F2"/>
          </w:tcPr>
          <w:p w14:paraId="2564C2A7" w14:textId="77777777" w:rsidR="008B3C85" w:rsidRPr="00C56195" w:rsidRDefault="008B3C85"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B3C85" w:rsidRPr="00C56195" w14:paraId="2A076523" w14:textId="77777777" w:rsidTr="00F96B3A">
        <w:tc>
          <w:tcPr>
            <w:tcW w:w="1914" w:type="dxa"/>
          </w:tcPr>
          <w:p w14:paraId="11348489" w14:textId="77777777" w:rsidR="008B3C85" w:rsidRPr="00C56195" w:rsidRDefault="008B3C85"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26CD38C3" w14:textId="45639CB5" w:rsidR="008B3C85" w:rsidRPr="00C56195" w:rsidRDefault="00690E2F" w:rsidP="00931F4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B3C85">
              <w:rPr>
                <w:rFonts w:ascii="Times New Roman" w:hAnsi="Times New Roman" w:cs="Times New Roman"/>
                <w:color w:val="000000"/>
                <w:sz w:val="24"/>
                <w:szCs w:val="24"/>
              </w:rPr>
              <w:t>IMG0</w:t>
            </w:r>
            <w:r w:rsidR="00931F49">
              <w:rPr>
                <w:rFonts w:ascii="Times New Roman" w:hAnsi="Times New Roman" w:cs="Times New Roman"/>
                <w:color w:val="000000"/>
                <w:sz w:val="24"/>
                <w:szCs w:val="24"/>
              </w:rPr>
              <w:t>4</w:t>
            </w:r>
          </w:p>
        </w:tc>
      </w:tr>
      <w:tr w:rsidR="008B3C85" w:rsidRPr="00C56195" w14:paraId="15051212" w14:textId="77777777" w:rsidTr="00F96B3A">
        <w:tc>
          <w:tcPr>
            <w:tcW w:w="1914" w:type="dxa"/>
          </w:tcPr>
          <w:p w14:paraId="78BFB073" w14:textId="77777777" w:rsidR="008B3C85" w:rsidRPr="00C56195" w:rsidRDefault="008B3C85"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37289CAA" w14:textId="321CB2D4" w:rsidR="008B3C85" w:rsidRDefault="008B3C85"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IMG0</w:t>
            </w:r>
            <w:r w:rsidR="003B56BA">
              <w:rPr>
                <w:rFonts w:ascii="Times New Roman" w:hAnsi="Times New Roman" w:cs="Times New Roman"/>
                <w:color w:val="000000"/>
                <w:sz w:val="24"/>
                <w:szCs w:val="24"/>
              </w:rPr>
              <w:t>3</w:t>
            </w:r>
            <w:r>
              <w:rPr>
                <w:rFonts w:ascii="Times New Roman" w:hAnsi="Times New Roman" w:cs="Times New Roman"/>
                <w:color w:val="000000"/>
                <w:sz w:val="24"/>
                <w:szCs w:val="24"/>
              </w:rPr>
              <w:t xml:space="preserve">, con los mismos colores para </w:t>
            </w:r>
            <w:r w:rsidR="00F86771">
              <w:rPr>
                <w:rFonts w:ascii="Times New Roman" w:hAnsi="Times New Roman" w:cs="Times New Roman"/>
                <w:color w:val="000000"/>
                <w:sz w:val="24"/>
                <w:szCs w:val="24"/>
              </w:rPr>
              <w:t xml:space="preserve">las celdas. </w:t>
            </w:r>
          </w:p>
          <w:p w14:paraId="4D0CBC90" w14:textId="4DD81810" w:rsidR="00F86771" w:rsidRDefault="00F86771" w:rsidP="00E6040C">
            <w:pPr>
              <w:rPr>
                <w:rFonts w:ascii="Times New Roman" w:hAnsi="Times New Roman" w:cs="Times New Roman"/>
                <w:color w:val="000000"/>
                <w:sz w:val="24"/>
                <w:szCs w:val="24"/>
              </w:rPr>
            </w:pPr>
            <w:r>
              <w:rPr>
                <w:rFonts w:ascii="Times New Roman" w:hAnsi="Times New Roman" w:cs="Times New Roman"/>
                <w:color w:val="000000"/>
                <w:sz w:val="24"/>
                <w:szCs w:val="24"/>
              </w:rPr>
              <w:t>Los números q</w:t>
            </w:r>
            <w:r w:rsidR="00931F49">
              <w:rPr>
                <w:rFonts w:ascii="Times New Roman" w:hAnsi="Times New Roman" w:cs="Times New Roman"/>
                <w:color w:val="000000"/>
                <w:sz w:val="24"/>
                <w:szCs w:val="24"/>
              </w:rPr>
              <w:t xml:space="preserve">ue deben ir en la tabla son: 15 </w:t>
            </w:r>
            <w:r>
              <w:rPr>
                <w:rFonts w:ascii="Times New Roman" w:hAnsi="Times New Roman" w:cs="Times New Roman"/>
                <w:color w:val="000000"/>
                <w:sz w:val="24"/>
                <w:szCs w:val="24"/>
              </w:rPr>
              <w:t>689</w:t>
            </w:r>
            <w:r w:rsidR="00931F49">
              <w:rPr>
                <w:rFonts w:ascii="Times New Roman" w:hAnsi="Times New Roman" w:cs="Times New Roman"/>
                <w:color w:val="000000"/>
                <w:sz w:val="24"/>
                <w:szCs w:val="24"/>
              </w:rPr>
              <w:t xml:space="preserve"> 247 y 364 218 </w:t>
            </w:r>
            <w:r>
              <w:rPr>
                <w:rFonts w:ascii="Times New Roman" w:hAnsi="Times New Roman" w:cs="Times New Roman"/>
                <w:color w:val="000000"/>
                <w:sz w:val="24"/>
                <w:szCs w:val="24"/>
              </w:rPr>
              <w:t>309</w:t>
            </w:r>
          </w:p>
          <w:p w14:paraId="7CAABBDF" w14:textId="77777777" w:rsidR="00F86771" w:rsidRDefault="00F86771" w:rsidP="00E6040C">
            <w:pPr>
              <w:rPr>
                <w:rFonts w:ascii="Times New Roman" w:hAnsi="Times New Roman" w:cs="Times New Roman"/>
                <w:color w:val="000000"/>
                <w:sz w:val="24"/>
                <w:szCs w:val="24"/>
              </w:rPr>
            </w:pPr>
          </w:p>
          <w:p w14:paraId="547FCA78" w14:textId="77777777" w:rsidR="00F86771" w:rsidRDefault="00F86771" w:rsidP="00E6040C">
            <w:r>
              <w:rPr>
                <w:sz w:val="24"/>
                <w:szCs w:val="24"/>
                <w:lang w:val="es-ES_tradnl"/>
              </w:rPr>
              <w:object w:dxaOrig="10815" w:dyaOrig="3060" w14:anchorId="7E772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77.25pt" o:ole="">
                  <v:imagedata r:id="rId15" o:title=""/>
                </v:shape>
                <o:OLEObject Type="Embed" ProgID="PBrush" ShapeID="_x0000_i1025" DrawAspect="Content" ObjectID="_1490956643" r:id="rId16"/>
              </w:object>
            </w:r>
          </w:p>
          <w:p w14:paraId="6CE12994" w14:textId="2CAEE844" w:rsidR="00F86771" w:rsidRPr="00C56195" w:rsidRDefault="00F86771" w:rsidP="00E6040C">
            <w:pPr>
              <w:rPr>
                <w:rFonts w:ascii="Times New Roman" w:hAnsi="Times New Roman" w:cs="Times New Roman"/>
                <w:color w:val="000000"/>
                <w:sz w:val="24"/>
                <w:szCs w:val="24"/>
              </w:rPr>
            </w:pPr>
          </w:p>
        </w:tc>
      </w:tr>
      <w:tr w:rsidR="008B3C85" w:rsidRPr="00C56195" w14:paraId="3F33020D" w14:textId="77777777" w:rsidTr="00F96B3A">
        <w:tc>
          <w:tcPr>
            <w:tcW w:w="1914" w:type="dxa"/>
          </w:tcPr>
          <w:p w14:paraId="7E930764" w14:textId="2C0EF9D4" w:rsidR="008B3C85" w:rsidRPr="00C56195" w:rsidRDefault="008B3C85"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w:t>
            </w:r>
            <w:r w:rsidRPr="00C56195">
              <w:rPr>
                <w:rFonts w:ascii="Times New Roman" w:hAnsi="Times New Roman" w:cs="Times New Roman"/>
                <w:b/>
                <w:color w:val="000000"/>
                <w:sz w:val="24"/>
                <w:szCs w:val="24"/>
              </w:rPr>
              <w:lastRenderedPageBreak/>
              <w:t xml:space="preserve">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698F72C6" w14:textId="77777777" w:rsidR="008B3C85" w:rsidRPr="00C56195" w:rsidRDefault="008B3C85" w:rsidP="00E6040C">
            <w:pPr>
              <w:rPr>
                <w:rFonts w:ascii="Times New Roman" w:hAnsi="Times New Roman" w:cs="Times New Roman"/>
                <w:color w:val="000000"/>
                <w:sz w:val="24"/>
                <w:szCs w:val="24"/>
              </w:rPr>
            </w:pPr>
          </w:p>
        </w:tc>
      </w:tr>
      <w:tr w:rsidR="008B3C85" w:rsidRPr="00C56195" w14:paraId="5D9943EC" w14:textId="77777777" w:rsidTr="00F96B3A">
        <w:tc>
          <w:tcPr>
            <w:tcW w:w="1914" w:type="dxa"/>
          </w:tcPr>
          <w:p w14:paraId="22E28AAF" w14:textId="77777777" w:rsidR="008B3C85" w:rsidRPr="00C56195" w:rsidRDefault="008B3C85"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7119" w:type="dxa"/>
          </w:tcPr>
          <w:p w14:paraId="4F70E582" w14:textId="77777777" w:rsidR="008B3C85" w:rsidRDefault="00611F7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sidRPr="00611F76">
              <w:rPr>
                <w:rFonts w:ascii="Times New Roman" w:hAnsi="Times New Roman" w:cs="Times New Roman"/>
                <w:b/>
                <w:color w:val="000000"/>
                <w:sz w:val="24"/>
                <w:szCs w:val="24"/>
              </w:rPr>
              <w:t>posiciones</w:t>
            </w:r>
            <w:r>
              <w:rPr>
                <w:rFonts w:ascii="Times New Roman" w:hAnsi="Times New Roman" w:cs="Times New Roman"/>
                <w:color w:val="000000"/>
                <w:sz w:val="24"/>
                <w:szCs w:val="24"/>
              </w:rPr>
              <w:t xml:space="preserve">: </w:t>
            </w:r>
          </w:p>
          <w:p w14:paraId="052F68BA" w14:textId="24ED8C61" w:rsidR="00611F76" w:rsidRDefault="00611F76" w:rsidP="00E6040C">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3B56BA">
              <w:rPr>
                <w:rFonts w:ascii="Times New Roman" w:hAnsi="Times New Roman" w:cs="Times New Roman"/>
                <w:color w:val="000000"/>
                <w:sz w:val="24"/>
                <w:szCs w:val="24"/>
              </w:rPr>
              <w:t>5 689 247 = 1Dm</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3B56BA">
              <w:rPr>
                <w:rFonts w:ascii="Times New Roman" w:hAnsi="Times New Roman" w:cs="Times New Roman"/>
                <w:color w:val="000000"/>
                <w:sz w:val="24"/>
                <w:szCs w:val="24"/>
              </w:rPr>
              <w:t>5Um</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6</w:t>
            </w:r>
            <w:r w:rsidR="003B56BA">
              <w:rPr>
                <w:rFonts w:ascii="Times New Roman" w:hAnsi="Times New Roman" w:cs="Times New Roman"/>
                <w:color w:val="000000"/>
                <w:sz w:val="24"/>
                <w:szCs w:val="24"/>
              </w:rPr>
              <w:t>CM</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8</w:t>
            </w:r>
            <w:r w:rsidR="003B56BA">
              <w:rPr>
                <w:rFonts w:ascii="Times New Roman" w:hAnsi="Times New Roman" w:cs="Times New Roman"/>
                <w:color w:val="000000"/>
                <w:sz w:val="24"/>
                <w:szCs w:val="24"/>
              </w:rPr>
              <w:t>DM</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9</w:t>
            </w:r>
            <w:r w:rsidR="003B56BA">
              <w:rPr>
                <w:rFonts w:ascii="Times New Roman" w:hAnsi="Times New Roman" w:cs="Times New Roman"/>
                <w:color w:val="000000"/>
                <w:sz w:val="24"/>
                <w:szCs w:val="24"/>
              </w:rPr>
              <w:t>UM</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2</w:t>
            </w:r>
            <w:r w:rsidR="003B56BA">
              <w:rPr>
                <w:rFonts w:ascii="Times New Roman" w:hAnsi="Times New Roman" w:cs="Times New Roman"/>
                <w:color w:val="000000"/>
                <w:sz w:val="24"/>
                <w:szCs w:val="24"/>
              </w:rPr>
              <w:t>C</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4</w:t>
            </w:r>
            <w:r w:rsidR="003B56BA">
              <w:rPr>
                <w:rFonts w:ascii="Times New Roman" w:hAnsi="Times New Roman" w:cs="Times New Roman"/>
                <w:color w:val="000000"/>
                <w:sz w:val="24"/>
                <w:szCs w:val="24"/>
              </w:rPr>
              <w:t>D</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7</w:t>
            </w:r>
            <w:r w:rsidR="003B56BA">
              <w:rPr>
                <w:rFonts w:ascii="Times New Roman" w:hAnsi="Times New Roman" w:cs="Times New Roman"/>
                <w:color w:val="000000"/>
                <w:sz w:val="24"/>
                <w:szCs w:val="24"/>
              </w:rPr>
              <w:t>U</w:t>
            </w:r>
          </w:p>
          <w:p w14:paraId="6D1F4C02" w14:textId="5FA17FE4" w:rsidR="00611F76" w:rsidRDefault="003B56B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364 218 </w:t>
            </w:r>
            <w:r w:rsidR="00611F76">
              <w:rPr>
                <w:rFonts w:ascii="Times New Roman" w:hAnsi="Times New Roman" w:cs="Times New Roman"/>
                <w:color w:val="000000"/>
                <w:sz w:val="24"/>
                <w:szCs w:val="24"/>
              </w:rPr>
              <w:t>309 = 3</w:t>
            </w:r>
            <w:r>
              <w:rPr>
                <w:rFonts w:ascii="Times New Roman" w:hAnsi="Times New Roman" w:cs="Times New Roman"/>
                <w:color w:val="000000"/>
                <w:sz w:val="24"/>
                <w:szCs w:val="24"/>
              </w:rPr>
              <w:t>Cm</w:t>
            </w:r>
            <w:r w:rsidR="004F255D">
              <w:rPr>
                <w:rFonts w:ascii="Times New Roman" w:hAnsi="Times New Roman" w:cs="Times New Roman"/>
                <w:color w:val="000000"/>
                <w:sz w:val="24"/>
                <w:szCs w:val="24"/>
              </w:rPr>
              <w:t xml:space="preserve"> </w:t>
            </w:r>
            <w:r w:rsidR="00611F7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611F76">
              <w:rPr>
                <w:rFonts w:ascii="Times New Roman" w:hAnsi="Times New Roman" w:cs="Times New Roman"/>
                <w:color w:val="000000"/>
                <w:sz w:val="24"/>
                <w:szCs w:val="24"/>
              </w:rPr>
              <w:t>6</w:t>
            </w:r>
            <w:r>
              <w:rPr>
                <w:rFonts w:ascii="Times New Roman" w:hAnsi="Times New Roman" w:cs="Times New Roman"/>
                <w:color w:val="000000"/>
                <w:sz w:val="24"/>
                <w:szCs w:val="24"/>
              </w:rPr>
              <w:t>Dm</w:t>
            </w:r>
            <w:r w:rsidR="004F255D">
              <w:rPr>
                <w:rFonts w:ascii="Times New Roman" w:hAnsi="Times New Roman" w:cs="Times New Roman"/>
                <w:color w:val="000000"/>
                <w:sz w:val="24"/>
                <w:szCs w:val="24"/>
              </w:rPr>
              <w:t xml:space="preserve"> </w:t>
            </w:r>
            <w:r w:rsidR="00611F7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611F76">
              <w:rPr>
                <w:rFonts w:ascii="Times New Roman" w:hAnsi="Times New Roman" w:cs="Times New Roman"/>
                <w:color w:val="000000"/>
                <w:sz w:val="24"/>
                <w:szCs w:val="24"/>
              </w:rPr>
              <w:t>4</w:t>
            </w:r>
            <w:r>
              <w:rPr>
                <w:rFonts w:ascii="Times New Roman" w:hAnsi="Times New Roman" w:cs="Times New Roman"/>
                <w:color w:val="000000"/>
                <w:sz w:val="24"/>
                <w:szCs w:val="24"/>
              </w:rPr>
              <w:t>Cm</w:t>
            </w:r>
            <w:r w:rsidR="004F255D">
              <w:rPr>
                <w:rFonts w:ascii="Times New Roman" w:hAnsi="Times New Roman" w:cs="Times New Roman"/>
                <w:color w:val="000000"/>
                <w:sz w:val="24"/>
                <w:szCs w:val="24"/>
              </w:rPr>
              <w:t xml:space="preserve"> </w:t>
            </w:r>
            <w:r w:rsidR="00611F76">
              <w:rPr>
                <w:rFonts w:ascii="Times New Roman" w:hAnsi="Times New Roman" w:cs="Times New Roman"/>
                <w:color w:val="000000"/>
                <w:sz w:val="24"/>
                <w:szCs w:val="24"/>
              </w:rPr>
              <w:t>+</w:t>
            </w:r>
            <w:r w:rsidR="00157CD6">
              <w:rPr>
                <w:rFonts w:ascii="Times New Roman" w:hAnsi="Times New Roman" w:cs="Times New Roman"/>
                <w:color w:val="000000"/>
                <w:sz w:val="24"/>
                <w:szCs w:val="24"/>
              </w:rPr>
              <w:t>2</w:t>
            </w:r>
            <w:r>
              <w:rPr>
                <w:rFonts w:ascii="Times New Roman" w:hAnsi="Times New Roman" w:cs="Times New Roman"/>
                <w:color w:val="000000"/>
                <w:sz w:val="24"/>
                <w:szCs w:val="24"/>
              </w:rPr>
              <w:t xml:space="preserve">CM </w:t>
            </w:r>
            <w:r w:rsidR="00157CD6">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1</w:t>
            </w:r>
            <w:r>
              <w:rPr>
                <w:rFonts w:ascii="Times New Roman" w:hAnsi="Times New Roman" w:cs="Times New Roman"/>
                <w:color w:val="000000"/>
                <w:sz w:val="24"/>
                <w:szCs w:val="24"/>
              </w:rPr>
              <w:t>DM</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+8</w:t>
            </w:r>
            <w:r>
              <w:rPr>
                <w:rFonts w:ascii="Times New Roman" w:hAnsi="Times New Roman" w:cs="Times New Roman"/>
                <w:color w:val="000000"/>
                <w:sz w:val="24"/>
                <w:szCs w:val="24"/>
              </w:rPr>
              <w:t>UM</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+3</w:t>
            </w:r>
            <w:r>
              <w:rPr>
                <w:rFonts w:ascii="Times New Roman" w:hAnsi="Times New Roman" w:cs="Times New Roman"/>
                <w:color w:val="000000"/>
                <w:sz w:val="24"/>
                <w:szCs w:val="24"/>
              </w:rPr>
              <w:t>C</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+0</w:t>
            </w:r>
            <w:r>
              <w:rPr>
                <w:rFonts w:ascii="Times New Roman" w:hAnsi="Times New Roman" w:cs="Times New Roman"/>
                <w:color w:val="000000"/>
                <w:sz w:val="24"/>
                <w:szCs w:val="24"/>
              </w:rPr>
              <w:t>D</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ins w:id="1"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9</w:t>
            </w:r>
            <w:r>
              <w:rPr>
                <w:rFonts w:ascii="Times New Roman" w:hAnsi="Times New Roman" w:cs="Times New Roman"/>
                <w:color w:val="000000"/>
                <w:sz w:val="24"/>
                <w:szCs w:val="24"/>
              </w:rPr>
              <w:t>U</w:t>
            </w:r>
          </w:p>
          <w:p w14:paraId="654680D8" w14:textId="77777777" w:rsidR="00157CD6" w:rsidRDefault="00157CD6" w:rsidP="00E6040C">
            <w:pPr>
              <w:rPr>
                <w:rFonts w:ascii="Times New Roman" w:hAnsi="Times New Roman" w:cs="Times New Roman"/>
                <w:color w:val="000000"/>
                <w:sz w:val="24"/>
                <w:szCs w:val="24"/>
              </w:rPr>
            </w:pPr>
          </w:p>
          <w:p w14:paraId="08666302" w14:textId="77777777" w:rsidR="00157CD6" w:rsidRDefault="00157CD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Pr>
                <w:rFonts w:ascii="Times New Roman" w:hAnsi="Times New Roman" w:cs="Times New Roman"/>
                <w:b/>
                <w:color w:val="000000"/>
                <w:sz w:val="24"/>
                <w:szCs w:val="24"/>
              </w:rPr>
              <w:t>valores posicionales</w:t>
            </w:r>
            <w:r>
              <w:rPr>
                <w:rFonts w:ascii="Times New Roman" w:hAnsi="Times New Roman" w:cs="Times New Roman"/>
                <w:color w:val="000000"/>
                <w:sz w:val="24"/>
                <w:szCs w:val="24"/>
              </w:rPr>
              <w:t>:</w:t>
            </w:r>
          </w:p>
          <w:p w14:paraId="56A91063" w14:textId="6FF87DA8" w:rsidR="00157CD6" w:rsidRDefault="003B56B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15 689 247 = 10 000 </w:t>
            </w:r>
            <w:r w:rsidR="00157CD6">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5 000 </w:t>
            </w:r>
            <w:r w:rsidR="00157CD6">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600 </w:t>
            </w:r>
            <w:r w:rsidR="00157CD6">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80 </w:t>
            </w:r>
            <w:r w:rsidR="00157CD6">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9 </w:t>
            </w:r>
            <w:r w:rsidR="00157CD6">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ins w:id="2" w:author="Johana Montejo Rozo" w:date="2015-03-14T15:35: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200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40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7</w:t>
            </w:r>
          </w:p>
          <w:p w14:paraId="2EE68008" w14:textId="244B9D30" w:rsidR="00157CD6" w:rsidRDefault="003B56B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364 218 </w:t>
            </w:r>
            <w:r w:rsidR="00157CD6">
              <w:rPr>
                <w:rFonts w:ascii="Times New Roman" w:hAnsi="Times New Roman" w:cs="Times New Roman"/>
                <w:color w:val="000000"/>
                <w:sz w:val="24"/>
                <w:szCs w:val="24"/>
              </w:rPr>
              <w:t>309 = 3</w:t>
            </w:r>
            <w:r w:rsidR="00B37CE3">
              <w:rPr>
                <w:rFonts w:ascii="Times New Roman" w:hAnsi="Times New Roman" w:cs="Times New Roman"/>
                <w:color w:val="000000"/>
                <w:sz w:val="24"/>
                <w:szCs w:val="24"/>
              </w:rPr>
              <w:t>00</w:t>
            </w:r>
            <w:r>
              <w:rPr>
                <w:rFonts w:ascii="Times New Roman" w:hAnsi="Times New Roman" w:cs="Times New Roman"/>
                <w:color w:val="000000"/>
                <w:sz w:val="24"/>
                <w:szCs w:val="24"/>
              </w:rPr>
              <w:t xml:space="preserve"> 000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6</w:t>
            </w:r>
            <w:r>
              <w:rPr>
                <w:rFonts w:ascii="Times New Roman" w:hAnsi="Times New Roman" w:cs="Times New Roman"/>
                <w:color w:val="000000"/>
                <w:sz w:val="24"/>
                <w:szCs w:val="24"/>
              </w:rPr>
              <w:t xml:space="preserve">0 000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B37CE3">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4</w:t>
            </w:r>
            <w:r>
              <w:rPr>
                <w:rFonts w:ascii="Times New Roman" w:hAnsi="Times New Roman" w:cs="Times New Roman"/>
                <w:color w:val="000000"/>
                <w:sz w:val="24"/>
                <w:szCs w:val="24"/>
              </w:rPr>
              <w:t xml:space="preserve"> </w:t>
            </w:r>
            <w:r w:rsidR="00B37CE3">
              <w:rPr>
                <w:rFonts w:ascii="Times New Roman" w:hAnsi="Times New Roman" w:cs="Times New Roman"/>
                <w:color w:val="000000"/>
                <w:sz w:val="24"/>
                <w:szCs w:val="24"/>
              </w:rPr>
              <w:t>000</w:t>
            </w:r>
            <w:r>
              <w:rPr>
                <w:rFonts w:ascii="Times New Roman" w:hAnsi="Times New Roman" w:cs="Times New Roman"/>
                <w:color w:val="000000"/>
                <w:sz w:val="24"/>
                <w:szCs w:val="24"/>
              </w:rPr>
              <w:t xml:space="preserve">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2</w:t>
            </w:r>
            <w:r>
              <w:rPr>
                <w:rFonts w:ascii="Times New Roman" w:hAnsi="Times New Roman" w:cs="Times New Roman"/>
                <w:color w:val="000000"/>
                <w:sz w:val="24"/>
                <w:szCs w:val="24"/>
              </w:rPr>
              <w:t xml:space="preserve">00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1</w:t>
            </w:r>
            <w:r>
              <w:rPr>
                <w:rFonts w:ascii="Times New Roman" w:hAnsi="Times New Roman" w:cs="Times New Roman"/>
                <w:color w:val="000000"/>
                <w:sz w:val="24"/>
                <w:szCs w:val="24"/>
              </w:rPr>
              <w:t xml:space="preserve">0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8</w:t>
            </w:r>
            <w:r>
              <w:rPr>
                <w:rFonts w:ascii="Times New Roman" w:hAnsi="Times New Roman" w:cs="Times New Roman"/>
                <w:color w:val="000000"/>
                <w:sz w:val="24"/>
                <w:szCs w:val="24"/>
              </w:rPr>
              <w:t xml:space="preserve"> </w:t>
            </w:r>
            <w:r w:rsidR="00B37CE3">
              <w:rPr>
                <w:rFonts w:ascii="Times New Roman" w:hAnsi="Times New Roman" w:cs="Times New Roman"/>
                <w:color w:val="000000"/>
                <w:sz w:val="24"/>
                <w:szCs w:val="24"/>
              </w:rPr>
              <w:t>000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3</w:t>
            </w:r>
            <w:r w:rsidR="00B37CE3">
              <w:rPr>
                <w:rFonts w:ascii="Times New Roman" w:hAnsi="Times New Roman" w:cs="Times New Roman"/>
                <w:color w:val="000000"/>
                <w:sz w:val="24"/>
                <w:szCs w:val="24"/>
              </w:rPr>
              <w:t>00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0</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w:t>
            </w:r>
            <w:r w:rsidR="004F255D">
              <w:rPr>
                <w:rFonts w:ascii="Times New Roman" w:hAnsi="Times New Roman" w:cs="Times New Roman"/>
                <w:color w:val="000000"/>
                <w:sz w:val="24"/>
                <w:szCs w:val="24"/>
              </w:rPr>
              <w:t xml:space="preserve"> </w:t>
            </w:r>
            <w:r w:rsidR="00157CD6">
              <w:rPr>
                <w:rFonts w:ascii="Times New Roman" w:hAnsi="Times New Roman" w:cs="Times New Roman"/>
                <w:color w:val="000000"/>
                <w:sz w:val="24"/>
                <w:szCs w:val="24"/>
              </w:rPr>
              <w:t>9</w:t>
            </w:r>
          </w:p>
          <w:p w14:paraId="67EF2CDF" w14:textId="7EEA9516" w:rsidR="00157CD6" w:rsidRPr="00157CD6" w:rsidRDefault="00157CD6" w:rsidP="00E6040C">
            <w:pPr>
              <w:rPr>
                <w:rFonts w:ascii="Times New Roman" w:hAnsi="Times New Roman" w:cs="Times New Roman"/>
                <w:color w:val="000000"/>
                <w:sz w:val="24"/>
                <w:szCs w:val="24"/>
              </w:rPr>
            </w:pPr>
          </w:p>
        </w:tc>
      </w:tr>
    </w:tbl>
    <w:p w14:paraId="6849D451" w14:textId="5AF0FA7F" w:rsidR="00E2264B" w:rsidRDefault="00E2264B" w:rsidP="00E6040C">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473"/>
        <w:gridCol w:w="6355"/>
      </w:tblGrid>
      <w:tr w:rsidR="0096482C" w:rsidRPr="00C56195" w14:paraId="6C321BC6" w14:textId="77777777" w:rsidTr="00E87063">
        <w:tc>
          <w:tcPr>
            <w:tcW w:w="9033" w:type="dxa"/>
            <w:gridSpan w:val="2"/>
            <w:shd w:val="clear" w:color="auto" w:fill="000000" w:themeFill="text1"/>
          </w:tcPr>
          <w:p w14:paraId="05CB8821" w14:textId="77777777" w:rsidR="0096482C" w:rsidRPr="00C56195" w:rsidRDefault="0096482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96482C" w:rsidRPr="00C56195" w14:paraId="30B42D86" w14:textId="77777777" w:rsidTr="00E87063">
        <w:tc>
          <w:tcPr>
            <w:tcW w:w="2518" w:type="dxa"/>
          </w:tcPr>
          <w:p w14:paraId="59606733" w14:textId="77777777" w:rsidR="0096482C" w:rsidRPr="00C56195" w:rsidRDefault="0096482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263FB7F" w14:textId="5BB5A0CF" w:rsidR="0096482C"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11A7D">
              <w:rPr>
                <w:rFonts w:ascii="Times New Roman" w:hAnsi="Times New Roman" w:cs="Times New Roman"/>
                <w:color w:val="000000"/>
                <w:sz w:val="24"/>
                <w:szCs w:val="24"/>
              </w:rPr>
              <w:t>REC60</w:t>
            </w:r>
          </w:p>
        </w:tc>
      </w:tr>
      <w:tr w:rsidR="0096482C" w:rsidRPr="00C56195" w14:paraId="15963DBD" w14:textId="77777777" w:rsidTr="00E87063">
        <w:tc>
          <w:tcPr>
            <w:tcW w:w="2518" w:type="dxa"/>
          </w:tcPr>
          <w:p w14:paraId="0B434739" w14:textId="77777777" w:rsidR="0096482C" w:rsidRPr="00C56195" w:rsidRDefault="0096482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F100B82" w14:textId="31ADFFE3" w:rsidR="0096482C" w:rsidRPr="00C56195" w:rsidRDefault="00ED631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Descomponer </w:t>
            </w:r>
            <w:r w:rsidR="00451A04">
              <w:rPr>
                <w:rFonts w:ascii="Times New Roman" w:hAnsi="Times New Roman" w:cs="Times New Roman"/>
                <w:color w:val="000000"/>
                <w:sz w:val="24"/>
                <w:szCs w:val="24"/>
              </w:rPr>
              <w:t>números na</w:t>
            </w:r>
            <w:r w:rsidR="00AA238A">
              <w:rPr>
                <w:rFonts w:ascii="Times New Roman" w:hAnsi="Times New Roman" w:cs="Times New Roman"/>
                <w:color w:val="000000"/>
                <w:sz w:val="24"/>
                <w:szCs w:val="24"/>
              </w:rPr>
              <w:t>turales en valores posicionales</w:t>
            </w:r>
          </w:p>
        </w:tc>
      </w:tr>
      <w:tr w:rsidR="0096482C" w:rsidRPr="00C56195" w14:paraId="72F7CB81" w14:textId="77777777" w:rsidTr="00E87063">
        <w:tc>
          <w:tcPr>
            <w:tcW w:w="2518" w:type="dxa"/>
          </w:tcPr>
          <w:p w14:paraId="3FCB4863" w14:textId="77777777" w:rsidR="0096482C" w:rsidRPr="00C56195" w:rsidRDefault="0096482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4A4D7CD" w14:textId="1B9EA0D8" w:rsidR="0096482C" w:rsidRPr="00C56195" w:rsidRDefault="00451A04"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valores </w:t>
            </w:r>
            <w:r w:rsidR="00942063">
              <w:rPr>
                <w:rFonts w:ascii="Times New Roman" w:hAnsi="Times New Roman" w:cs="Times New Roman"/>
                <w:color w:val="000000"/>
                <w:sz w:val="24"/>
                <w:szCs w:val="24"/>
              </w:rPr>
              <w:t>posicional</w:t>
            </w:r>
            <w:r>
              <w:rPr>
                <w:rFonts w:ascii="Times New Roman" w:hAnsi="Times New Roman" w:cs="Times New Roman"/>
                <w:color w:val="000000"/>
                <w:sz w:val="24"/>
                <w:szCs w:val="24"/>
              </w:rPr>
              <w:t>es.</w:t>
            </w:r>
          </w:p>
        </w:tc>
      </w:tr>
    </w:tbl>
    <w:p w14:paraId="30D8F135" w14:textId="77777777" w:rsidR="003E67DD" w:rsidRDefault="003E67DD" w:rsidP="00E6040C">
      <w:pPr>
        <w:spacing w:after="0" w:line="360" w:lineRule="auto"/>
        <w:rPr>
          <w:rFonts w:ascii="Arial" w:hAnsi="Arial" w:cs="Arial"/>
          <w:color w:val="333333"/>
          <w:shd w:val="clear" w:color="auto" w:fill="FFFFFF"/>
        </w:rPr>
      </w:pPr>
    </w:p>
    <w:p w14:paraId="083EC27D" w14:textId="5C16424A" w:rsidR="00D11A7D" w:rsidRPr="00D11A7D" w:rsidRDefault="00D11A7D" w:rsidP="00E6040C">
      <w:pPr>
        <w:spacing w:after="0"/>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1.2 Lectura y escritura de números naturales</w:t>
      </w:r>
    </w:p>
    <w:p w14:paraId="0F160DA6" w14:textId="75A80D2D" w:rsidR="00D11A7D" w:rsidRDefault="00D62CFB" w:rsidP="00E6040C">
      <w:pPr>
        <w:spacing w:after="0"/>
        <w:rPr>
          <w:rFonts w:ascii="Arial" w:hAnsi="Arial" w:cs="Arial"/>
          <w:color w:val="333333"/>
          <w:shd w:val="clear" w:color="auto" w:fill="FFFFFF"/>
        </w:rPr>
      </w:pPr>
      <w:r>
        <w:rPr>
          <w:rFonts w:ascii="Arial" w:hAnsi="Arial" w:cs="Arial"/>
          <w:color w:val="333333"/>
          <w:shd w:val="clear" w:color="auto" w:fill="FFFFFF"/>
        </w:rPr>
        <w:t xml:space="preserve">Para </w:t>
      </w:r>
      <w:r w:rsidRPr="006F2691">
        <w:rPr>
          <w:rFonts w:ascii="Arial" w:hAnsi="Arial" w:cs="Arial"/>
          <w:b/>
          <w:color w:val="333333"/>
          <w:shd w:val="clear" w:color="auto" w:fill="FFFFFF"/>
        </w:rPr>
        <w:t>leer</w:t>
      </w:r>
      <w:r>
        <w:rPr>
          <w:rFonts w:ascii="Arial" w:hAnsi="Arial" w:cs="Arial"/>
          <w:color w:val="333333"/>
          <w:shd w:val="clear" w:color="auto" w:fill="FFFFFF"/>
        </w:rPr>
        <w:t xml:space="preserve"> o </w:t>
      </w:r>
      <w:r w:rsidRPr="006F2691">
        <w:rPr>
          <w:rFonts w:ascii="Arial" w:hAnsi="Arial" w:cs="Arial"/>
          <w:b/>
          <w:color w:val="333333"/>
          <w:shd w:val="clear" w:color="auto" w:fill="FFFFFF"/>
        </w:rPr>
        <w:t>escribir con palabras</w:t>
      </w:r>
      <w:r>
        <w:rPr>
          <w:rFonts w:ascii="Arial" w:hAnsi="Arial" w:cs="Arial"/>
          <w:color w:val="333333"/>
          <w:shd w:val="clear" w:color="auto" w:fill="FFFFFF"/>
        </w:rPr>
        <w:t xml:space="preserve"> un número natural, primero formamos grupos de tres cifras de derecha a izquierda y luego se lee o se escribe cada grupo</w:t>
      </w:r>
      <w:r w:rsidR="003F10A6">
        <w:rPr>
          <w:rFonts w:ascii="Arial" w:hAnsi="Arial" w:cs="Arial"/>
          <w:color w:val="333333"/>
          <w:shd w:val="clear" w:color="auto" w:fill="FFFFFF"/>
        </w:rPr>
        <w:t xml:space="preserve"> empezando por la izquierda, así:</w:t>
      </w:r>
    </w:p>
    <w:p w14:paraId="79921E79" w14:textId="5DD5A511" w:rsidR="003F10A6" w:rsidRDefault="003F10A6" w:rsidP="00E6040C">
      <w:pPr>
        <w:pStyle w:val="Prrafodelista"/>
        <w:numPr>
          <w:ilvl w:val="0"/>
          <w:numId w:val="1"/>
        </w:numPr>
        <w:spacing w:after="0"/>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millones</w:t>
      </w:r>
    </w:p>
    <w:p w14:paraId="725FBCA9" w14:textId="37E6C064" w:rsidR="003F10A6" w:rsidRDefault="003F10A6" w:rsidP="00E6040C">
      <w:pPr>
        <w:pStyle w:val="Prrafodelista"/>
        <w:numPr>
          <w:ilvl w:val="0"/>
          <w:numId w:val="1"/>
        </w:numPr>
        <w:spacing w:after="0"/>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millares</w:t>
      </w:r>
    </w:p>
    <w:p w14:paraId="2A6F938C" w14:textId="157C25D2" w:rsidR="003F10A6" w:rsidRPr="003F10A6" w:rsidRDefault="003F10A6" w:rsidP="00E6040C">
      <w:pPr>
        <w:pStyle w:val="Prrafodelista"/>
        <w:numPr>
          <w:ilvl w:val="0"/>
          <w:numId w:val="1"/>
        </w:numPr>
        <w:spacing w:after="0"/>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unidades</w:t>
      </w:r>
    </w:p>
    <w:p w14:paraId="08F9848F" w14:textId="77777777" w:rsidR="00E6040C" w:rsidRDefault="00E6040C" w:rsidP="00E6040C">
      <w:pPr>
        <w:spacing w:after="0"/>
        <w:rPr>
          <w:rFonts w:ascii="Arial" w:hAnsi="Arial" w:cs="Arial"/>
          <w:color w:val="333333"/>
          <w:shd w:val="clear" w:color="auto" w:fill="FFFFFF"/>
        </w:rPr>
      </w:pPr>
    </w:p>
    <w:p w14:paraId="480179B8" w14:textId="2249018F" w:rsidR="006F2691" w:rsidRDefault="00F57482" w:rsidP="00E6040C">
      <w:pPr>
        <w:spacing w:after="0"/>
        <w:rPr>
          <w:rFonts w:ascii="Arial" w:hAnsi="Arial" w:cs="Arial"/>
          <w:color w:val="333333"/>
          <w:shd w:val="clear" w:color="auto" w:fill="FFFFFF"/>
        </w:rPr>
      </w:pPr>
      <w:r>
        <w:rPr>
          <w:rFonts w:ascii="Arial" w:hAnsi="Arial" w:cs="Arial"/>
          <w:color w:val="333333"/>
          <w:shd w:val="clear" w:color="auto" w:fill="FFFFFF"/>
        </w:rPr>
        <w:t xml:space="preserve">Tomemos como ejemplo </w:t>
      </w:r>
      <w:r w:rsidR="00CF446E">
        <w:rPr>
          <w:rFonts w:ascii="Arial" w:hAnsi="Arial" w:cs="Arial"/>
          <w:color w:val="333333"/>
          <w:shd w:val="clear" w:color="auto" w:fill="FFFFFF"/>
        </w:rPr>
        <w:t>el número de la población de Colombia</w:t>
      </w:r>
      <w:r w:rsidR="001E733E">
        <w:rPr>
          <w:rFonts w:ascii="Arial" w:hAnsi="Arial" w:cs="Arial"/>
          <w:color w:val="333333"/>
          <w:shd w:val="clear" w:color="auto" w:fill="FFFFFF"/>
        </w:rPr>
        <w:t xml:space="preserve"> en 2014 </w:t>
      </w:r>
      <w:hyperlink r:id="rId17" w:history="1">
        <w:r w:rsidR="001E733E" w:rsidRPr="001E733E">
          <w:rPr>
            <w:rStyle w:val="Hipervnculo"/>
            <w:rFonts w:ascii="Arial" w:hAnsi="Arial" w:cs="Arial"/>
            <w:shd w:val="clear" w:color="auto" w:fill="FFFFFF"/>
          </w:rPr>
          <w:t>[VER]</w:t>
        </w:r>
      </w:hyperlink>
      <w:r w:rsidR="001E733E">
        <w:rPr>
          <w:rFonts w:ascii="Arial" w:hAnsi="Arial" w:cs="Arial"/>
          <w:color w:val="333333"/>
          <w:shd w:val="clear" w:color="auto" w:fill="FFFFFF"/>
        </w:rPr>
        <w:t xml:space="preserve">, que era de </w:t>
      </w:r>
      <w:r w:rsidR="006F2691" w:rsidRPr="003A6BA6">
        <w:rPr>
          <w:rFonts w:ascii="Arial" w:hAnsi="Arial" w:cs="Arial"/>
          <w:b/>
          <w:color w:val="333333"/>
          <w:shd w:val="clear" w:color="auto" w:fill="FFFFFF"/>
        </w:rPr>
        <w:t>47</w:t>
      </w:r>
      <w:r w:rsidR="00E6040C">
        <w:rPr>
          <w:rFonts w:ascii="Arial" w:hAnsi="Arial" w:cs="Arial"/>
          <w:b/>
          <w:color w:val="333333"/>
          <w:shd w:val="clear" w:color="auto" w:fill="FFFFFF"/>
        </w:rPr>
        <w:t xml:space="preserve"> </w:t>
      </w:r>
      <w:r w:rsidR="006F2691" w:rsidRPr="003A6BA6">
        <w:rPr>
          <w:rFonts w:ascii="Arial" w:hAnsi="Arial" w:cs="Arial"/>
          <w:b/>
          <w:color w:val="333333"/>
          <w:shd w:val="clear" w:color="auto" w:fill="FFFFFF"/>
        </w:rPr>
        <w:t>661</w:t>
      </w:r>
      <w:r w:rsidR="00E6040C">
        <w:rPr>
          <w:rFonts w:ascii="Arial" w:hAnsi="Arial" w:cs="Arial"/>
          <w:b/>
          <w:color w:val="333333"/>
          <w:shd w:val="clear" w:color="auto" w:fill="FFFFFF"/>
        </w:rPr>
        <w:t xml:space="preserve"> </w:t>
      </w:r>
      <w:r w:rsidR="006F2691" w:rsidRPr="003A6BA6">
        <w:rPr>
          <w:rFonts w:ascii="Arial" w:hAnsi="Arial" w:cs="Arial"/>
          <w:b/>
          <w:color w:val="333333"/>
          <w:shd w:val="clear" w:color="auto" w:fill="FFFFFF"/>
        </w:rPr>
        <w:t>790</w:t>
      </w:r>
      <w:r w:rsidR="001E733E">
        <w:rPr>
          <w:rFonts w:ascii="Arial" w:hAnsi="Arial" w:cs="Arial"/>
          <w:color w:val="333333"/>
          <w:shd w:val="clear" w:color="auto" w:fill="FFFFFF"/>
        </w:rPr>
        <w:t xml:space="preserve"> habitantes. Para empezar a leerlo, primero formamos grupos de tres cifras de derecha a izquierda</w:t>
      </w:r>
      <w:r w:rsidR="003A6BA6">
        <w:rPr>
          <w:rFonts w:ascii="Arial" w:hAnsi="Arial" w:cs="Arial"/>
          <w:color w:val="333333"/>
          <w:shd w:val="clear" w:color="auto" w:fill="FFFFFF"/>
        </w:rPr>
        <w:t>, así</w:t>
      </w:r>
      <w:r w:rsidR="001E733E">
        <w:rPr>
          <w:rFonts w:ascii="Arial" w:hAnsi="Arial" w:cs="Arial"/>
          <w:color w:val="333333"/>
          <w:shd w:val="clear" w:color="auto" w:fill="FFFFFF"/>
        </w:rPr>
        <w:t>:</w:t>
      </w:r>
    </w:p>
    <w:p w14:paraId="1E74F913" w14:textId="77777777" w:rsidR="00E6040C" w:rsidRDefault="00E6040C" w:rsidP="00E6040C">
      <w:pPr>
        <w:spacing w:after="0"/>
        <w:rPr>
          <w:rFonts w:ascii="Arial" w:hAnsi="Arial" w:cs="Arial"/>
          <w:color w:val="333333"/>
          <w:shd w:val="clear" w:color="auto" w:fill="FFFFFF"/>
        </w:rPr>
      </w:pPr>
    </w:p>
    <w:p w14:paraId="65CD8252" w14:textId="029C4BB0" w:rsidR="00E6040C" w:rsidRDefault="00E6040C" w:rsidP="00E6040C">
      <w:pPr>
        <w:spacing w:after="0"/>
        <w:jc w:val="center"/>
        <w:rPr>
          <w:rFonts w:ascii="Arial" w:hAnsi="Arial" w:cs="Arial"/>
          <w:b/>
          <w:color w:val="333333"/>
          <w:shd w:val="clear" w:color="auto" w:fill="FFFFFF"/>
        </w:rPr>
      </w:pPr>
      <w:r w:rsidRPr="003A6BA6">
        <w:rPr>
          <w:rFonts w:ascii="Arial" w:hAnsi="Arial" w:cs="Arial"/>
          <w:b/>
          <w:color w:val="333333"/>
          <w:shd w:val="clear" w:color="auto" w:fill="FFFFFF"/>
        </w:rPr>
        <w:t>47</w:t>
      </w:r>
      <w:r>
        <w:rPr>
          <w:rFonts w:ascii="Arial" w:hAnsi="Arial" w:cs="Arial"/>
          <w:b/>
          <w:color w:val="333333"/>
          <w:shd w:val="clear" w:color="auto" w:fill="FFFFFF"/>
        </w:rPr>
        <w:t xml:space="preserve"> </w:t>
      </w:r>
      <w:r w:rsidRPr="003A6BA6">
        <w:rPr>
          <w:rFonts w:ascii="Arial" w:hAnsi="Arial" w:cs="Arial"/>
          <w:b/>
          <w:color w:val="333333"/>
          <w:shd w:val="clear" w:color="auto" w:fill="FFFFFF"/>
        </w:rPr>
        <w:t>661</w:t>
      </w:r>
      <w:r>
        <w:rPr>
          <w:rFonts w:ascii="Arial" w:hAnsi="Arial" w:cs="Arial"/>
          <w:b/>
          <w:color w:val="333333"/>
          <w:shd w:val="clear" w:color="auto" w:fill="FFFFFF"/>
        </w:rPr>
        <w:t xml:space="preserve"> </w:t>
      </w:r>
      <w:r w:rsidRPr="003A6BA6">
        <w:rPr>
          <w:rFonts w:ascii="Arial" w:hAnsi="Arial" w:cs="Arial"/>
          <w:b/>
          <w:color w:val="333333"/>
          <w:shd w:val="clear" w:color="auto" w:fill="FFFFFF"/>
        </w:rPr>
        <w:t>790</w:t>
      </w:r>
    </w:p>
    <w:p w14:paraId="08840F18" w14:textId="273F9AD4" w:rsidR="00E6040C" w:rsidRDefault="00E6040C" w:rsidP="00E6040C">
      <w:pPr>
        <w:spacing w:after="0"/>
        <w:ind w:left="3540"/>
        <w:rPr>
          <w:rFonts w:ascii="Arial" w:hAnsi="Arial" w:cs="Arial"/>
          <w:b/>
          <w:color w:val="333333"/>
          <w:shd w:val="clear" w:color="auto" w:fill="FFFFFF"/>
        </w:rPr>
      </w:pPr>
      <w:r>
        <w:rPr>
          <w:rFonts w:ascii="Arial" w:hAnsi="Arial" w:cs="Arial"/>
          <w:color w:val="333333"/>
          <w:shd w:val="clear" w:color="auto" w:fill="FFFFFF"/>
        </w:rPr>
        <w:t xml:space="preserve">    ↓</w:t>
      </w:r>
      <w:r>
        <w:rPr>
          <w:rFonts w:ascii="Arial" w:hAnsi="Arial" w:cs="Arial"/>
          <w:color w:val="333333"/>
          <w:shd w:val="clear" w:color="auto" w:fill="FFFFFF"/>
        </w:rPr>
        <w:tab/>
        <w:t>↓      ↓</w:t>
      </w:r>
    </w:p>
    <w:p w14:paraId="02C36BE8" w14:textId="3A1C8589" w:rsidR="00E6040C" w:rsidRPr="00E6040C" w:rsidRDefault="00E6040C" w:rsidP="00E6040C">
      <w:pPr>
        <w:spacing w:after="0"/>
        <w:ind w:left="2832" w:firstLine="708"/>
        <w:rPr>
          <w:rFonts w:ascii="Arial" w:hAnsi="Arial" w:cs="Arial"/>
          <w:color w:val="333333"/>
          <w:sz w:val="16"/>
          <w:szCs w:val="16"/>
          <w:shd w:val="clear" w:color="auto" w:fill="FFFFFF"/>
        </w:rPr>
      </w:pPr>
      <w:r w:rsidRPr="00E6040C">
        <w:rPr>
          <w:rFonts w:ascii="Arial" w:hAnsi="Arial" w:cs="Arial"/>
          <w:color w:val="333333"/>
          <w:sz w:val="16"/>
          <w:szCs w:val="16"/>
          <w:shd w:val="clear" w:color="auto" w:fill="FFFFFF"/>
        </w:rPr>
        <w:t>Millones</w:t>
      </w:r>
      <w:r>
        <w:rPr>
          <w:rFonts w:ascii="Arial" w:hAnsi="Arial" w:cs="Arial"/>
          <w:color w:val="333333"/>
          <w:sz w:val="16"/>
          <w:szCs w:val="16"/>
          <w:shd w:val="clear" w:color="auto" w:fill="FFFFFF"/>
        </w:rPr>
        <w:tab/>
        <w:t xml:space="preserve">        </w:t>
      </w:r>
      <w:r w:rsidRPr="00E6040C">
        <w:rPr>
          <w:rFonts w:ascii="Arial" w:hAnsi="Arial" w:cs="Arial"/>
          <w:color w:val="333333"/>
          <w:sz w:val="16"/>
          <w:szCs w:val="16"/>
          <w:shd w:val="clear" w:color="auto" w:fill="FFFFFF"/>
        </w:rPr>
        <w:t>Unidades</w:t>
      </w:r>
    </w:p>
    <w:p w14:paraId="56A3C745" w14:textId="124E30A8" w:rsidR="00E6040C" w:rsidRPr="00E6040C" w:rsidRDefault="00E6040C" w:rsidP="00E6040C">
      <w:pPr>
        <w:spacing w:after="0"/>
        <w:ind w:left="3540" w:firstLine="708"/>
        <w:rPr>
          <w:rFonts w:ascii="Arial" w:hAnsi="Arial" w:cs="Arial"/>
          <w:color w:val="333333"/>
          <w:sz w:val="16"/>
          <w:szCs w:val="16"/>
          <w:shd w:val="clear" w:color="auto" w:fill="FFFFFF"/>
        </w:rPr>
      </w:pPr>
      <w:r w:rsidRPr="00E6040C">
        <w:rPr>
          <w:rFonts w:ascii="Arial" w:hAnsi="Arial" w:cs="Arial"/>
          <w:color w:val="333333"/>
          <w:sz w:val="16"/>
          <w:szCs w:val="16"/>
          <w:shd w:val="clear" w:color="auto" w:fill="FFFFFF"/>
        </w:rPr>
        <w:t xml:space="preserve">Miles </w:t>
      </w:r>
    </w:p>
    <w:p w14:paraId="16350E46" w14:textId="77777777" w:rsidR="00C87DF7" w:rsidRDefault="00C87DF7" w:rsidP="00E6040C">
      <w:pPr>
        <w:spacing w:after="0"/>
        <w:rPr>
          <w:rFonts w:ascii="Arial" w:hAnsi="Arial" w:cs="Arial"/>
          <w:color w:val="000000"/>
          <w:lang w:val="es-ES"/>
        </w:rPr>
      </w:pPr>
    </w:p>
    <w:p w14:paraId="3A473CAB" w14:textId="0EAD5235" w:rsidR="003A6BA6" w:rsidRDefault="003A6BA6" w:rsidP="00E6040C">
      <w:pPr>
        <w:spacing w:after="0"/>
        <w:rPr>
          <w:rFonts w:ascii="Arial" w:hAnsi="Arial" w:cs="Arial"/>
          <w:color w:val="333333"/>
          <w:shd w:val="clear" w:color="auto" w:fill="FFFFFF"/>
        </w:rPr>
      </w:pPr>
      <w:r>
        <w:rPr>
          <w:rFonts w:ascii="Arial" w:hAnsi="Arial" w:cs="Arial"/>
          <w:color w:val="000000"/>
          <w:lang w:val="es-ES"/>
        </w:rPr>
        <w:t>Luego, leemos cada grupo empezando por la izquierda, así:</w:t>
      </w:r>
      <w:r w:rsidR="00E6040C">
        <w:rPr>
          <w:rFonts w:ascii="Arial" w:hAnsi="Arial" w:cs="Arial"/>
          <w:color w:val="000000"/>
          <w:lang w:val="es-ES"/>
        </w:rPr>
        <w:t xml:space="preserve"> </w:t>
      </w:r>
      <w:r>
        <w:rPr>
          <w:rFonts w:ascii="Arial" w:hAnsi="Arial" w:cs="Arial"/>
          <w:color w:val="333333"/>
          <w:shd w:val="clear" w:color="auto" w:fill="FFFFFF"/>
        </w:rPr>
        <w:t xml:space="preserve">cuarenta y siete </w:t>
      </w:r>
      <w:r>
        <w:rPr>
          <w:rFonts w:ascii="Arial" w:hAnsi="Arial" w:cs="Arial"/>
          <w:b/>
          <w:color w:val="333333"/>
          <w:shd w:val="clear" w:color="auto" w:fill="FFFFFF"/>
        </w:rPr>
        <w:t>millones</w:t>
      </w:r>
      <w:r>
        <w:rPr>
          <w:rFonts w:ascii="Arial" w:hAnsi="Arial" w:cs="Arial"/>
          <w:color w:val="333333"/>
          <w:shd w:val="clear" w:color="auto" w:fill="FFFFFF"/>
        </w:rPr>
        <w:t xml:space="preserve"> seiscientos sesenta y un </w:t>
      </w:r>
      <w:r>
        <w:rPr>
          <w:rFonts w:ascii="Arial" w:hAnsi="Arial" w:cs="Arial"/>
          <w:b/>
          <w:color w:val="333333"/>
          <w:shd w:val="clear" w:color="auto" w:fill="FFFFFF"/>
        </w:rPr>
        <w:t>mil</w:t>
      </w:r>
      <w:r w:rsidR="00E6040C">
        <w:rPr>
          <w:rFonts w:ascii="Arial" w:hAnsi="Arial" w:cs="Arial"/>
          <w:color w:val="333333"/>
          <w:shd w:val="clear" w:color="auto" w:fill="FFFFFF"/>
        </w:rPr>
        <w:t xml:space="preserve"> setecientos noventa unidades.</w:t>
      </w:r>
    </w:p>
    <w:p w14:paraId="3D932E42" w14:textId="77777777" w:rsidR="00E6040C" w:rsidRPr="003A6BA6" w:rsidRDefault="00E6040C"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1899"/>
        <w:gridCol w:w="6929"/>
      </w:tblGrid>
      <w:tr w:rsidR="00DF66F2" w:rsidRPr="00C56195" w14:paraId="381E56DC" w14:textId="77777777" w:rsidTr="00E87063">
        <w:tc>
          <w:tcPr>
            <w:tcW w:w="9033" w:type="dxa"/>
            <w:gridSpan w:val="2"/>
            <w:shd w:val="clear" w:color="auto" w:fill="0D0D0D" w:themeFill="text1" w:themeFillTint="F2"/>
          </w:tcPr>
          <w:p w14:paraId="56167F4B" w14:textId="77777777" w:rsidR="00DF66F2" w:rsidRPr="00C56195" w:rsidRDefault="00DF66F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F66F2" w:rsidRPr="00C56195" w14:paraId="66BFDBF7" w14:textId="77777777" w:rsidTr="00E87063">
        <w:tc>
          <w:tcPr>
            <w:tcW w:w="1914" w:type="dxa"/>
          </w:tcPr>
          <w:p w14:paraId="7EF6FE00" w14:textId="77777777" w:rsidR="00DF66F2" w:rsidRPr="00182B75" w:rsidRDefault="00DF66F2" w:rsidP="00E6040C">
            <w:pPr>
              <w:rPr>
                <w:rFonts w:ascii="Times New Roman" w:hAnsi="Times New Roman" w:cs="Times New Roman"/>
                <w:b/>
                <w:color w:val="000000"/>
                <w:sz w:val="24"/>
                <w:szCs w:val="24"/>
              </w:rPr>
            </w:pPr>
            <w:r w:rsidRPr="00182B75">
              <w:rPr>
                <w:rFonts w:ascii="Times New Roman" w:hAnsi="Times New Roman" w:cs="Times New Roman"/>
                <w:b/>
                <w:color w:val="000000"/>
                <w:sz w:val="24"/>
                <w:szCs w:val="24"/>
              </w:rPr>
              <w:t>Código</w:t>
            </w:r>
          </w:p>
        </w:tc>
        <w:tc>
          <w:tcPr>
            <w:tcW w:w="7119" w:type="dxa"/>
          </w:tcPr>
          <w:p w14:paraId="647B3C29" w14:textId="2E76F677" w:rsidR="00DF66F2" w:rsidRPr="00182B75" w:rsidRDefault="00690E2F" w:rsidP="00E6040C">
            <w:pPr>
              <w:rPr>
                <w:rFonts w:ascii="Times New Roman" w:hAnsi="Times New Roman" w:cs="Times New Roman"/>
                <w:b/>
                <w:color w:val="000000"/>
                <w:sz w:val="24"/>
                <w:szCs w:val="24"/>
              </w:rPr>
            </w:pPr>
            <w:r w:rsidRPr="00182B75">
              <w:rPr>
                <w:rFonts w:ascii="Times New Roman" w:hAnsi="Times New Roman" w:cs="Times New Roman"/>
                <w:color w:val="000000"/>
                <w:sz w:val="24"/>
                <w:szCs w:val="24"/>
              </w:rPr>
              <w:t>MA_04_02_CO_</w:t>
            </w:r>
            <w:r w:rsidR="00DF66F2" w:rsidRPr="00182B75">
              <w:rPr>
                <w:rFonts w:ascii="Times New Roman" w:hAnsi="Times New Roman" w:cs="Times New Roman"/>
                <w:color w:val="000000"/>
                <w:sz w:val="24"/>
                <w:szCs w:val="24"/>
              </w:rPr>
              <w:t>IM</w:t>
            </w:r>
            <w:r w:rsidR="00182B75" w:rsidRPr="00182B75">
              <w:rPr>
                <w:rFonts w:ascii="Times New Roman" w:hAnsi="Times New Roman" w:cs="Times New Roman"/>
                <w:color w:val="000000"/>
                <w:sz w:val="24"/>
                <w:szCs w:val="24"/>
              </w:rPr>
              <w:t>G05</w:t>
            </w:r>
          </w:p>
        </w:tc>
      </w:tr>
      <w:tr w:rsidR="00DF66F2" w:rsidRPr="00C56195" w14:paraId="61512F24" w14:textId="77777777" w:rsidTr="00E87063">
        <w:tc>
          <w:tcPr>
            <w:tcW w:w="1914" w:type="dxa"/>
          </w:tcPr>
          <w:p w14:paraId="69668239" w14:textId="77777777" w:rsidR="00DF66F2" w:rsidRPr="00C56195" w:rsidRDefault="00DF66F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41973821" w14:textId="4920AA79" w:rsidR="00DF66F2" w:rsidRPr="00C56195" w:rsidRDefault="00DF66F2"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w:t>
            </w:r>
            <w:r w:rsidR="004D510D">
              <w:rPr>
                <w:rFonts w:ascii="Times New Roman" w:hAnsi="Times New Roman" w:cs="Times New Roman"/>
                <w:color w:val="000000"/>
                <w:sz w:val="24"/>
                <w:szCs w:val="24"/>
              </w:rPr>
              <w:t xml:space="preserve">gente colombiana con trajes típicos, bailando. </w:t>
            </w:r>
          </w:p>
        </w:tc>
      </w:tr>
      <w:tr w:rsidR="00DF66F2" w:rsidRPr="00C56195" w14:paraId="0A7FDD5D" w14:textId="77777777" w:rsidTr="00E87063">
        <w:tc>
          <w:tcPr>
            <w:tcW w:w="1914" w:type="dxa"/>
          </w:tcPr>
          <w:p w14:paraId="028A5A2A" w14:textId="77777777" w:rsidR="00DF66F2" w:rsidRPr="00C56195" w:rsidRDefault="00DF66F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w:t>
            </w:r>
            <w:r w:rsidRPr="00C56195">
              <w:rPr>
                <w:rFonts w:ascii="Times New Roman" w:hAnsi="Times New Roman" w:cs="Times New Roman"/>
                <w:b/>
                <w:color w:val="000000"/>
                <w:sz w:val="24"/>
                <w:szCs w:val="24"/>
              </w:rPr>
              <w:lastRenderedPageBreak/>
              <w:t xml:space="preserve">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7DDC2970" w14:textId="77777777" w:rsidR="00C56256" w:rsidRDefault="00C56256" w:rsidP="00E6040C">
            <w:pPr>
              <w:rPr>
                <w:rFonts w:ascii="Arial" w:hAnsi="Arial" w:cs="Arial"/>
                <w:color w:val="000000"/>
                <w:lang w:val="es-ES"/>
              </w:rPr>
            </w:pPr>
          </w:p>
          <w:p w14:paraId="17F3C513" w14:textId="77777777" w:rsidR="00C56256" w:rsidRPr="00D11A7D" w:rsidRDefault="00C56256" w:rsidP="00E6040C">
            <w:pPr>
              <w:rPr>
                <w:rFonts w:ascii="Arial" w:hAnsi="Arial" w:cs="Arial"/>
                <w:color w:val="000000"/>
                <w:lang w:val="es-ES"/>
              </w:rPr>
            </w:pPr>
            <w:proofErr w:type="spellStart"/>
            <w:r>
              <w:rPr>
                <w:rFonts w:ascii="Arial" w:hAnsi="Arial" w:cs="Arial"/>
                <w:color w:val="000000"/>
                <w:lang w:val="es-ES"/>
              </w:rPr>
              <w:t>Shutterstock</w:t>
            </w:r>
            <w:proofErr w:type="spellEnd"/>
            <w:r>
              <w:rPr>
                <w:rFonts w:ascii="Arial" w:hAnsi="Arial" w:cs="Arial"/>
                <w:color w:val="000000"/>
                <w:lang w:val="es-ES"/>
              </w:rPr>
              <w:t xml:space="preserve">: </w:t>
            </w:r>
            <w:r w:rsidRPr="007324AE">
              <w:rPr>
                <w:rFonts w:ascii="Arial" w:hAnsi="Arial" w:cs="Arial"/>
                <w:color w:val="000000"/>
                <w:lang w:val="es-ES"/>
              </w:rPr>
              <w:t>56196217</w:t>
            </w:r>
          </w:p>
          <w:p w14:paraId="10B1A7D2" w14:textId="77777777" w:rsidR="00DF66F2" w:rsidRPr="00C56195" w:rsidRDefault="00DF66F2" w:rsidP="00E6040C">
            <w:pPr>
              <w:rPr>
                <w:rFonts w:ascii="Times New Roman" w:hAnsi="Times New Roman" w:cs="Times New Roman"/>
                <w:color w:val="000000"/>
                <w:sz w:val="24"/>
                <w:szCs w:val="24"/>
              </w:rPr>
            </w:pPr>
          </w:p>
        </w:tc>
      </w:tr>
      <w:tr w:rsidR="00DF66F2" w:rsidRPr="00C56195" w14:paraId="68A71625" w14:textId="77777777" w:rsidTr="00E87063">
        <w:tc>
          <w:tcPr>
            <w:tcW w:w="1914" w:type="dxa"/>
          </w:tcPr>
          <w:p w14:paraId="665BFA7F" w14:textId="77777777" w:rsidR="00DF66F2" w:rsidRPr="00C56195" w:rsidRDefault="00DF66F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7119" w:type="dxa"/>
          </w:tcPr>
          <w:p w14:paraId="04C3DAA1" w14:textId="534FE74A" w:rsidR="00DF66F2" w:rsidRPr="00157CD6" w:rsidRDefault="00C56256" w:rsidP="00C87DF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población de Colombia en 2014 </w:t>
            </w:r>
            <w:r w:rsidR="00A06544">
              <w:rPr>
                <w:rFonts w:ascii="Times New Roman" w:hAnsi="Times New Roman" w:cs="Times New Roman"/>
                <w:color w:val="000000"/>
                <w:sz w:val="24"/>
                <w:szCs w:val="24"/>
              </w:rPr>
              <w:t>era</w:t>
            </w:r>
            <w:r>
              <w:rPr>
                <w:rFonts w:ascii="Times New Roman" w:hAnsi="Times New Roman" w:cs="Times New Roman"/>
                <w:color w:val="000000"/>
                <w:sz w:val="24"/>
                <w:szCs w:val="24"/>
              </w:rPr>
              <w:t xml:space="preserve"> de cuare</w:t>
            </w:r>
            <w:r w:rsidR="00A06544">
              <w:rPr>
                <w:rFonts w:ascii="Times New Roman" w:hAnsi="Times New Roman" w:cs="Times New Roman"/>
                <w:color w:val="000000"/>
                <w:sz w:val="24"/>
                <w:szCs w:val="24"/>
              </w:rPr>
              <w:t xml:space="preserve">nta y siete </w:t>
            </w:r>
            <w:r w:rsidR="00A06544" w:rsidRPr="00A06544">
              <w:rPr>
                <w:rFonts w:ascii="Times New Roman" w:hAnsi="Times New Roman" w:cs="Times New Roman"/>
                <w:b/>
                <w:color w:val="000000"/>
                <w:sz w:val="24"/>
                <w:szCs w:val="24"/>
              </w:rPr>
              <w:t>millones</w:t>
            </w:r>
            <w:r w:rsidR="00A06544">
              <w:rPr>
                <w:rFonts w:ascii="Times New Roman" w:hAnsi="Times New Roman" w:cs="Times New Roman"/>
                <w:color w:val="000000"/>
                <w:sz w:val="24"/>
                <w:szCs w:val="24"/>
              </w:rPr>
              <w:t xml:space="preserve"> seiscientos sesenta y un </w:t>
            </w:r>
            <w:r w:rsidR="00A06544" w:rsidRPr="00A06544">
              <w:rPr>
                <w:rFonts w:ascii="Times New Roman" w:hAnsi="Times New Roman" w:cs="Times New Roman"/>
                <w:b/>
                <w:color w:val="000000"/>
                <w:sz w:val="24"/>
                <w:szCs w:val="24"/>
              </w:rPr>
              <w:t>mil</w:t>
            </w:r>
            <w:r w:rsidR="00A06544">
              <w:rPr>
                <w:rFonts w:ascii="Times New Roman" w:hAnsi="Times New Roman" w:cs="Times New Roman"/>
                <w:color w:val="000000"/>
                <w:sz w:val="24"/>
                <w:szCs w:val="24"/>
              </w:rPr>
              <w:t xml:space="preserve"> setecientos noventa (</w:t>
            </w:r>
            <w:r w:rsidR="00A06544">
              <w:rPr>
                <w:rFonts w:ascii="Arial" w:hAnsi="Arial" w:cs="Arial"/>
                <w:color w:val="333333"/>
                <w:shd w:val="clear" w:color="auto" w:fill="FFFFFF"/>
              </w:rPr>
              <w:t>4</w:t>
            </w:r>
            <w:r w:rsidR="00C87DF7">
              <w:rPr>
                <w:rFonts w:ascii="Arial" w:hAnsi="Arial" w:cs="Arial"/>
                <w:color w:val="333333"/>
                <w:shd w:val="clear" w:color="auto" w:fill="FFFFFF"/>
              </w:rPr>
              <w:t>7 66</w:t>
            </w:r>
            <w:r w:rsidR="00A06544">
              <w:rPr>
                <w:rFonts w:ascii="Arial" w:hAnsi="Arial" w:cs="Arial"/>
                <w:color w:val="333333"/>
                <w:shd w:val="clear" w:color="auto" w:fill="FFFFFF"/>
              </w:rPr>
              <w:t>1</w:t>
            </w:r>
            <w:r w:rsidR="00C87DF7">
              <w:rPr>
                <w:rFonts w:ascii="Arial" w:hAnsi="Arial" w:cs="Arial"/>
                <w:color w:val="333333"/>
                <w:shd w:val="clear" w:color="auto" w:fill="FFFFFF"/>
              </w:rPr>
              <w:t xml:space="preserve"> </w:t>
            </w:r>
            <w:r w:rsidR="00A06544">
              <w:rPr>
                <w:rFonts w:ascii="Arial" w:hAnsi="Arial" w:cs="Arial"/>
                <w:color w:val="333333"/>
                <w:shd w:val="clear" w:color="auto" w:fill="FFFFFF"/>
              </w:rPr>
              <w:t>790)</w:t>
            </w:r>
            <w:r w:rsidR="00FA7054">
              <w:rPr>
                <w:rFonts w:ascii="Arial" w:hAnsi="Arial" w:cs="Arial"/>
                <w:color w:val="333333"/>
                <w:shd w:val="clear" w:color="auto" w:fill="FFFFFF"/>
              </w:rPr>
              <w:t>.</w:t>
            </w:r>
          </w:p>
        </w:tc>
      </w:tr>
    </w:tbl>
    <w:p w14:paraId="5DC1F06E" w14:textId="33B311B8" w:rsidR="001959D2" w:rsidRDefault="001959D2" w:rsidP="00E6040C">
      <w:pPr>
        <w:spacing w:after="0"/>
        <w:rPr>
          <w:rFonts w:ascii="Arial" w:hAnsi="Arial" w:cs="Arial"/>
          <w:color w:val="000000"/>
          <w:lang w:val="es-ES"/>
        </w:rPr>
      </w:pPr>
    </w:p>
    <w:p w14:paraId="1E56D5DF" w14:textId="77777777" w:rsidR="00870DE5" w:rsidRDefault="00870DE5" w:rsidP="00E6040C">
      <w:pPr>
        <w:spacing w:after="0"/>
        <w:rPr>
          <w:rFonts w:ascii="Arial" w:hAnsi="Arial" w:cs="Arial"/>
          <w:color w:val="000000"/>
          <w:lang w:val="es-ES"/>
        </w:rPr>
      </w:pPr>
      <w:r w:rsidRPr="00870DE5">
        <w:rPr>
          <w:rFonts w:ascii="Arial" w:hAnsi="Arial" w:cs="Arial"/>
          <w:color w:val="000000"/>
          <w:lang w:val="es-ES"/>
        </w:rPr>
        <w:t xml:space="preserve">Veamos cómo se escriben con cifras los </w:t>
      </w:r>
      <w:r>
        <w:rPr>
          <w:rFonts w:ascii="Arial" w:hAnsi="Arial" w:cs="Arial"/>
          <w:color w:val="000000"/>
          <w:lang w:val="es-ES"/>
        </w:rPr>
        <w:t xml:space="preserve">siguientes </w:t>
      </w:r>
      <w:r w:rsidRPr="00870DE5">
        <w:rPr>
          <w:rFonts w:ascii="Arial" w:hAnsi="Arial" w:cs="Arial"/>
          <w:color w:val="000000"/>
          <w:lang w:val="es-ES"/>
        </w:rPr>
        <w:t>números</w:t>
      </w:r>
      <w:r>
        <w:rPr>
          <w:rFonts w:ascii="Arial" w:hAnsi="Arial" w:cs="Arial"/>
          <w:color w:val="000000"/>
          <w:lang w:val="es-ES"/>
        </w:rPr>
        <w:t>:</w:t>
      </w:r>
    </w:p>
    <w:p w14:paraId="6F1EC4D5" w14:textId="77777777" w:rsidR="00C87DF7" w:rsidRDefault="00C87DF7" w:rsidP="00E6040C">
      <w:pPr>
        <w:spacing w:after="0"/>
        <w:rPr>
          <w:rFonts w:ascii="Arial" w:hAnsi="Arial" w:cs="Arial"/>
          <w:color w:val="000000"/>
          <w:lang w:val="es-ES"/>
        </w:rPr>
      </w:pPr>
    </w:p>
    <w:p w14:paraId="03C69E93" w14:textId="0A721A31" w:rsidR="00870DE5" w:rsidRDefault="00870DE5" w:rsidP="00E6040C">
      <w:pPr>
        <w:pStyle w:val="Prrafodelista"/>
        <w:numPr>
          <w:ilvl w:val="0"/>
          <w:numId w:val="1"/>
        </w:numPr>
        <w:spacing w:after="0"/>
        <w:rPr>
          <w:rFonts w:ascii="Arial" w:hAnsi="Arial" w:cs="Arial"/>
          <w:color w:val="000000"/>
          <w:lang w:val="es-ES"/>
        </w:rPr>
      </w:pPr>
      <w:r w:rsidRPr="00870DE5">
        <w:rPr>
          <w:rFonts w:ascii="Arial" w:hAnsi="Arial" w:cs="Arial"/>
          <w:color w:val="000000"/>
          <w:lang w:val="es-ES"/>
        </w:rPr>
        <w:t xml:space="preserve">Ciento un mil doscientos dos: </w:t>
      </w:r>
      <w:r w:rsidRPr="00E6040C">
        <w:rPr>
          <w:rFonts w:ascii="Arial" w:hAnsi="Arial" w:cs="Arial"/>
          <w:b/>
          <w:color w:val="000000"/>
          <w:lang w:val="es-ES"/>
        </w:rPr>
        <w:t>101</w:t>
      </w:r>
      <w:r w:rsidR="00C87DF7">
        <w:rPr>
          <w:rFonts w:ascii="Arial" w:hAnsi="Arial" w:cs="Arial"/>
          <w:b/>
          <w:color w:val="000000"/>
          <w:lang w:val="es-ES"/>
        </w:rPr>
        <w:t xml:space="preserve"> </w:t>
      </w:r>
      <w:r w:rsidRPr="00E6040C">
        <w:rPr>
          <w:rFonts w:ascii="Arial" w:hAnsi="Arial" w:cs="Arial"/>
          <w:b/>
          <w:color w:val="000000"/>
          <w:lang w:val="es-ES"/>
        </w:rPr>
        <w:t>202</w:t>
      </w:r>
    </w:p>
    <w:p w14:paraId="577CECF5" w14:textId="77777777" w:rsidR="00E6040C" w:rsidRDefault="00E6040C" w:rsidP="00E6040C">
      <w:pPr>
        <w:pStyle w:val="Prrafodelista"/>
        <w:spacing w:after="0"/>
        <w:rPr>
          <w:rFonts w:ascii="Arial" w:hAnsi="Arial" w:cs="Arial"/>
          <w:color w:val="000000"/>
          <w:lang w:val="es-ES"/>
        </w:rPr>
      </w:pPr>
    </w:p>
    <w:p w14:paraId="1B7B9857" w14:textId="56637230" w:rsidR="00870DE5" w:rsidRDefault="00870DE5" w:rsidP="00E6040C">
      <w:pPr>
        <w:pStyle w:val="Prrafodelista"/>
        <w:numPr>
          <w:ilvl w:val="0"/>
          <w:numId w:val="1"/>
        </w:numPr>
        <w:spacing w:after="0"/>
        <w:rPr>
          <w:rFonts w:ascii="Arial" w:hAnsi="Arial" w:cs="Arial"/>
          <w:color w:val="000000"/>
          <w:lang w:val="es-ES"/>
        </w:rPr>
      </w:pPr>
      <w:r>
        <w:rPr>
          <w:rFonts w:ascii="Arial" w:hAnsi="Arial" w:cs="Arial"/>
          <w:color w:val="000000"/>
          <w:lang w:val="es-ES"/>
        </w:rPr>
        <w:t>Tres millones n</w:t>
      </w:r>
      <w:r w:rsidRPr="00870DE5">
        <w:rPr>
          <w:rFonts w:ascii="Arial" w:hAnsi="Arial" w:cs="Arial"/>
          <w:color w:val="000000"/>
          <w:lang w:val="es-ES"/>
        </w:rPr>
        <w:t xml:space="preserve">oventa mil trescientos ochenta y cinco: </w:t>
      </w:r>
      <w:r w:rsidR="00C87DF7">
        <w:rPr>
          <w:rFonts w:ascii="Arial" w:hAnsi="Arial" w:cs="Arial"/>
          <w:b/>
          <w:color w:val="000000"/>
          <w:lang w:val="es-ES"/>
        </w:rPr>
        <w:t xml:space="preserve">3 </w:t>
      </w:r>
      <w:r w:rsidRPr="00E6040C">
        <w:rPr>
          <w:rFonts w:ascii="Arial" w:hAnsi="Arial" w:cs="Arial"/>
          <w:b/>
          <w:color w:val="000000"/>
          <w:lang w:val="es-ES"/>
        </w:rPr>
        <w:t>090</w:t>
      </w:r>
      <w:r w:rsidR="00C87DF7">
        <w:rPr>
          <w:rFonts w:ascii="Arial" w:hAnsi="Arial" w:cs="Arial"/>
          <w:b/>
          <w:color w:val="000000"/>
          <w:lang w:val="es-ES"/>
        </w:rPr>
        <w:t xml:space="preserve"> </w:t>
      </w:r>
      <w:r w:rsidRPr="00E6040C">
        <w:rPr>
          <w:rFonts w:ascii="Arial" w:hAnsi="Arial" w:cs="Arial"/>
          <w:b/>
          <w:color w:val="000000"/>
          <w:lang w:val="es-ES"/>
        </w:rPr>
        <w:t>385</w:t>
      </w:r>
    </w:p>
    <w:p w14:paraId="59FC0851" w14:textId="77777777" w:rsidR="00E6040C" w:rsidRPr="00E6040C" w:rsidRDefault="00E6040C" w:rsidP="00E6040C">
      <w:pPr>
        <w:pStyle w:val="Prrafodelista"/>
        <w:rPr>
          <w:rFonts w:ascii="Arial" w:hAnsi="Arial" w:cs="Arial"/>
          <w:color w:val="000000"/>
          <w:lang w:val="es-ES"/>
        </w:rPr>
      </w:pPr>
    </w:p>
    <w:p w14:paraId="4DF986EC" w14:textId="4020719B" w:rsidR="00870DE5" w:rsidRPr="00870DE5" w:rsidRDefault="00870DE5" w:rsidP="00E6040C">
      <w:pPr>
        <w:pStyle w:val="Prrafodelista"/>
        <w:numPr>
          <w:ilvl w:val="0"/>
          <w:numId w:val="1"/>
        </w:numPr>
        <w:spacing w:after="0"/>
        <w:rPr>
          <w:rFonts w:ascii="Arial" w:hAnsi="Arial" w:cs="Arial"/>
          <w:color w:val="000000"/>
          <w:lang w:val="es-ES"/>
        </w:rPr>
      </w:pPr>
      <w:r>
        <w:rPr>
          <w:rFonts w:ascii="Arial" w:hAnsi="Arial" w:cs="Arial"/>
          <w:color w:val="000000"/>
          <w:lang w:val="es-ES"/>
        </w:rPr>
        <w:t>V</w:t>
      </w:r>
      <w:r w:rsidRPr="00870DE5">
        <w:rPr>
          <w:rFonts w:ascii="Arial" w:hAnsi="Arial" w:cs="Arial"/>
          <w:color w:val="000000"/>
          <w:lang w:val="es-ES"/>
        </w:rPr>
        <w:t xml:space="preserve">eintisiete mil sesenta y ocho: </w:t>
      </w:r>
      <w:r w:rsidRPr="00E6040C">
        <w:rPr>
          <w:rFonts w:ascii="Arial" w:hAnsi="Arial" w:cs="Arial"/>
          <w:b/>
          <w:color w:val="000000"/>
          <w:lang w:val="es-ES"/>
        </w:rPr>
        <w:t>27</w:t>
      </w:r>
      <w:r w:rsidR="00C87DF7">
        <w:rPr>
          <w:rFonts w:ascii="Arial" w:hAnsi="Arial" w:cs="Arial"/>
          <w:b/>
          <w:color w:val="000000"/>
          <w:lang w:val="es-ES"/>
        </w:rPr>
        <w:t xml:space="preserve"> </w:t>
      </w:r>
      <w:r w:rsidRPr="00E6040C">
        <w:rPr>
          <w:rFonts w:ascii="Arial" w:hAnsi="Arial" w:cs="Arial"/>
          <w:b/>
          <w:color w:val="000000"/>
          <w:lang w:val="es-ES"/>
        </w:rPr>
        <w:t>068</w:t>
      </w:r>
    </w:p>
    <w:p w14:paraId="5DC081BB" w14:textId="77777777" w:rsidR="00E6040C" w:rsidRDefault="00E6040C" w:rsidP="00E6040C">
      <w:pPr>
        <w:spacing w:after="0"/>
        <w:rPr>
          <w:rFonts w:ascii="Arial" w:hAnsi="Arial" w:cs="Arial"/>
          <w:color w:val="000000"/>
          <w:lang w:val="es-ES"/>
        </w:rPr>
      </w:pPr>
    </w:p>
    <w:p w14:paraId="78B9F634" w14:textId="77777777" w:rsidR="00870DE5" w:rsidRPr="00870DE5" w:rsidRDefault="00870DE5" w:rsidP="00E6040C">
      <w:pPr>
        <w:spacing w:after="0"/>
        <w:rPr>
          <w:rFonts w:ascii="Arial" w:hAnsi="Arial" w:cs="Arial"/>
          <w:color w:val="000000"/>
          <w:lang w:val="es-ES"/>
        </w:rPr>
      </w:pPr>
      <w:r w:rsidRPr="00870DE5">
        <w:rPr>
          <w:rFonts w:ascii="Arial" w:hAnsi="Arial" w:cs="Arial"/>
          <w:color w:val="000000"/>
          <w:lang w:val="es-ES"/>
        </w:rPr>
        <w:t>Y ahora, cómo se leen estos números:</w:t>
      </w:r>
    </w:p>
    <w:p w14:paraId="3FB8569D" w14:textId="6D64C7FA" w:rsidR="00F241E4" w:rsidRDefault="00870DE5" w:rsidP="00E6040C">
      <w:pPr>
        <w:pStyle w:val="Prrafodelista"/>
        <w:numPr>
          <w:ilvl w:val="0"/>
          <w:numId w:val="1"/>
        </w:numPr>
        <w:spacing w:after="0"/>
        <w:rPr>
          <w:rFonts w:ascii="Arial" w:hAnsi="Arial" w:cs="Arial"/>
          <w:color w:val="000000"/>
          <w:lang w:val="es-ES"/>
        </w:rPr>
      </w:pPr>
      <w:r w:rsidRPr="00F241E4">
        <w:rPr>
          <w:rFonts w:ascii="Arial" w:hAnsi="Arial" w:cs="Arial"/>
          <w:color w:val="000000"/>
          <w:lang w:val="es-ES"/>
        </w:rPr>
        <w:t>25</w:t>
      </w:r>
      <w:r w:rsidR="00C87DF7">
        <w:rPr>
          <w:rFonts w:ascii="Arial" w:hAnsi="Arial" w:cs="Arial"/>
          <w:color w:val="000000"/>
          <w:lang w:val="es-ES"/>
        </w:rPr>
        <w:t xml:space="preserve"> </w:t>
      </w:r>
      <w:r w:rsidRPr="00F241E4">
        <w:rPr>
          <w:rFonts w:ascii="Arial" w:hAnsi="Arial" w:cs="Arial"/>
          <w:color w:val="000000"/>
          <w:lang w:val="es-ES"/>
        </w:rPr>
        <w:t>379: veinticinco mil tres</w:t>
      </w:r>
      <w:del w:id="3" w:author="Johana Montejo Rozo" w:date="2015-03-14T15:46:00Z">
        <w:r w:rsidRPr="00F241E4" w:rsidDel="00AE25EE">
          <w:rPr>
            <w:rFonts w:ascii="Arial" w:hAnsi="Arial" w:cs="Arial"/>
            <w:color w:val="000000"/>
            <w:lang w:val="es-ES"/>
          </w:rPr>
          <w:delText xml:space="preserve"> </w:delText>
        </w:r>
      </w:del>
      <w:r w:rsidRPr="00F241E4">
        <w:rPr>
          <w:rFonts w:ascii="Arial" w:hAnsi="Arial" w:cs="Arial"/>
          <w:color w:val="000000"/>
          <w:lang w:val="es-ES"/>
        </w:rPr>
        <w:t>cientos setenta y nueve.</w:t>
      </w:r>
    </w:p>
    <w:p w14:paraId="43CBDCA6" w14:textId="60F32939" w:rsidR="00F241E4" w:rsidRDefault="00C87DF7" w:rsidP="00E6040C">
      <w:pPr>
        <w:pStyle w:val="Prrafodelista"/>
        <w:numPr>
          <w:ilvl w:val="0"/>
          <w:numId w:val="1"/>
        </w:numPr>
        <w:spacing w:after="0"/>
        <w:rPr>
          <w:rFonts w:ascii="Arial" w:hAnsi="Arial" w:cs="Arial"/>
          <w:color w:val="000000"/>
          <w:lang w:val="es-ES"/>
        </w:rPr>
      </w:pPr>
      <w:r>
        <w:rPr>
          <w:rFonts w:ascii="Arial" w:hAnsi="Arial" w:cs="Arial"/>
          <w:color w:val="000000"/>
          <w:lang w:val="es-ES"/>
        </w:rPr>
        <w:t xml:space="preserve">1 930 </w:t>
      </w:r>
      <w:r w:rsidR="00870DE5" w:rsidRPr="00F241E4">
        <w:rPr>
          <w:rFonts w:ascii="Arial" w:hAnsi="Arial" w:cs="Arial"/>
          <w:color w:val="000000"/>
          <w:lang w:val="es-ES"/>
        </w:rPr>
        <w:t xml:space="preserve">500: </w:t>
      </w:r>
      <w:r w:rsidR="00F241E4">
        <w:rPr>
          <w:rFonts w:ascii="Arial" w:hAnsi="Arial" w:cs="Arial"/>
          <w:color w:val="000000"/>
          <w:lang w:val="es-ES"/>
        </w:rPr>
        <w:t xml:space="preserve">un millón </w:t>
      </w:r>
      <w:r w:rsidR="00870DE5" w:rsidRPr="00F241E4">
        <w:rPr>
          <w:rFonts w:ascii="Arial" w:hAnsi="Arial" w:cs="Arial"/>
          <w:color w:val="000000"/>
          <w:lang w:val="es-ES"/>
        </w:rPr>
        <w:t>novecientos treinta mil quinientos.</w:t>
      </w:r>
    </w:p>
    <w:p w14:paraId="3CE9C4A1" w14:textId="16AE6B0D" w:rsidR="00870DE5" w:rsidRDefault="00C87DF7" w:rsidP="00E6040C">
      <w:pPr>
        <w:pStyle w:val="Prrafodelista"/>
        <w:numPr>
          <w:ilvl w:val="0"/>
          <w:numId w:val="1"/>
        </w:numPr>
        <w:spacing w:after="0"/>
        <w:rPr>
          <w:rFonts w:ascii="Arial" w:hAnsi="Arial" w:cs="Arial"/>
          <w:color w:val="000000"/>
          <w:lang w:val="es-ES"/>
        </w:rPr>
      </w:pPr>
      <w:r>
        <w:rPr>
          <w:rFonts w:ascii="Arial" w:hAnsi="Arial" w:cs="Arial"/>
          <w:color w:val="000000"/>
          <w:lang w:val="es-ES"/>
        </w:rPr>
        <w:t>3 008</w:t>
      </w:r>
      <w:r w:rsidR="00870DE5" w:rsidRPr="00F241E4">
        <w:rPr>
          <w:rFonts w:ascii="Arial" w:hAnsi="Arial" w:cs="Arial"/>
          <w:color w:val="000000"/>
          <w:lang w:val="es-ES"/>
        </w:rPr>
        <w:t xml:space="preserve">: </w:t>
      </w:r>
      <w:r>
        <w:rPr>
          <w:rFonts w:ascii="Arial" w:hAnsi="Arial" w:cs="Arial"/>
          <w:color w:val="000000"/>
          <w:lang w:val="es-ES"/>
        </w:rPr>
        <w:t>Tres mil ocho</w:t>
      </w:r>
      <w:r w:rsidR="00870DE5" w:rsidRPr="00F241E4">
        <w:rPr>
          <w:rFonts w:ascii="Arial" w:hAnsi="Arial" w:cs="Arial"/>
          <w:color w:val="000000"/>
          <w:lang w:val="es-ES"/>
        </w:rPr>
        <w:t>.</w:t>
      </w:r>
    </w:p>
    <w:p w14:paraId="3F439CB4" w14:textId="77777777" w:rsidR="00E6040C" w:rsidRDefault="00E6040C" w:rsidP="00E6040C">
      <w:pPr>
        <w:pStyle w:val="Prrafodelista"/>
        <w:spacing w:after="0"/>
        <w:rPr>
          <w:rFonts w:ascii="Arial" w:hAnsi="Arial" w:cs="Arial"/>
          <w:color w:val="000000"/>
          <w:lang w:val="es-ES"/>
        </w:rPr>
      </w:pPr>
    </w:p>
    <w:p w14:paraId="52B72228" w14:textId="3C86A25D" w:rsidR="005B5A92" w:rsidRDefault="005B5A92"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1261"/>
        <w:gridCol w:w="7567"/>
      </w:tblGrid>
      <w:tr w:rsidR="005B5A92" w:rsidRPr="00C56195" w14:paraId="2C300106" w14:textId="77777777" w:rsidTr="00E87063">
        <w:tc>
          <w:tcPr>
            <w:tcW w:w="9054" w:type="dxa"/>
            <w:gridSpan w:val="2"/>
            <w:shd w:val="clear" w:color="auto" w:fill="000000" w:themeFill="text1"/>
          </w:tcPr>
          <w:p w14:paraId="4F668CAF" w14:textId="77777777" w:rsidR="005B5A92" w:rsidRPr="00C56195" w:rsidRDefault="005B5A9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B5A92" w:rsidRPr="00C56195" w14:paraId="61A8A197" w14:textId="77777777" w:rsidTr="007503D8">
        <w:tc>
          <w:tcPr>
            <w:tcW w:w="1289" w:type="dxa"/>
          </w:tcPr>
          <w:p w14:paraId="48A41440" w14:textId="77777777" w:rsidR="005B5A92" w:rsidRPr="00C56195" w:rsidRDefault="005B5A9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765" w:type="dxa"/>
          </w:tcPr>
          <w:p w14:paraId="59A9C99E" w14:textId="25841318" w:rsidR="005B5A92"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B5A92" w:rsidRPr="00C56195">
              <w:rPr>
                <w:rFonts w:ascii="Times New Roman" w:hAnsi="Times New Roman" w:cs="Times New Roman"/>
                <w:color w:val="000000"/>
                <w:sz w:val="24"/>
                <w:szCs w:val="24"/>
              </w:rPr>
              <w:t>REC</w:t>
            </w:r>
            <w:r w:rsidR="005B5A92">
              <w:rPr>
                <w:rFonts w:ascii="Times New Roman" w:hAnsi="Times New Roman" w:cs="Times New Roman"/>
                <w:color w:val="000000"/>
                <w:sz w:val="24"/>
                <w:szCs w:val="24"/>
              </w:rPr>
              <w:t>7</w:t>
            </w:r>
            <w:r w:rsidR="005B5A92" w:rsidRPr="00C56195">
              <w:rPr>
                <w:rFonts w:ascii="Times New Roman" w:hAnsi="Times New Roman" w:cs="Times New Roman"/>
                <w:color w:val="000000"/>
                <w:sz w:val="24"/>
                <w:szCs w:val="24"/>
              </w:rPr>
              <w:t>0</w:t>
            </w:r>
          </w:p>
        </w:tc>
      </w:tr>
      <w:tr w:rsidR="005B5A92" w:rsidRPr="00C56195" w14:paraId="0A43EA95" w14:textId="77777777" w:rsidTr="007503D8">
        <w:tc>
          <w:tcPr>
            <w:tcW w:w="1289" w:type="dxa"/>
          </w:tcPr>
          <w:p w14:paraId="1D4C0CFA" w14:textId="77777777" w:rsidR="005B5A92" w:rsidRPr="00C56195" w:rsidRDefault="005B5A9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765" w:type="dxa"/>
          </w:tcPr>
          <w:p w14:paraId="099A949C" w14:textId="0857CAB2" w:rsidR="005B5A92" w:rsidRPr="00C56195" w:rsidRDefault="00E249BB" w:rsidP="00E6040C">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naturales/Lee y escribe los número naturales</w:t>
            </w:r>
          </w:p>
        </w:tc>
      </w:tr>
      <w:tr w:rsidR="005B5A92" w:rsidRPr="00C56195" w14:paraId="2505363A" w14:textId="77777777" w:rsidTr="007503D8">
        <w:tc>
          <w:tcPr>
            <w:tcW w:w="1289" w:type="dxa"/>
          </w:tcPr>
          <w:p w14:paraId="6A8B1BA9" w14:textId="77777777" w:rsidR="005B5A92" w:rsidRPr="00C56195" w:rsidRDefault="005B5A9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765" w:type="dxa"/>
          </w:tcPr>
          <w:p w14:paraId="3214BFBF" w14:textId="77777777" w:rsidR="00B92E50" w:rsidRDefault="00B92E50" w:rsidP="00E6040C">
            <w:pPr>
              <w:rPr>
                <w:rFonts w:ascii="Times New Roman" w:hAnsi="Times New Roman" w:cs="Times New Roman"/>
                <w:color w:val="000000"/>
                <w:sz w:val="24"/>
                <w:szCs w:val="24"/>
              </w:rPr>
            </w:pPr>
          </w:p>
          <w:p w14:paraId="53B5A2FA" w14:textId="539EF553" w:rsidR="005E33C4" w:rsidRDefault="00B92E50" w:rsidP="00E6040C">
            <w:pPr>
              <w:rPr>
                <w:rFonts w:ascii="Times New Roman" w:hAnsi="Times New Roman" w:cs="Times New Roman"/>
                <w:color w:val="000000"/>
                <w:sz w:val="24"/>
                <w:szCs w:val="24"/>
              </w:rPr>
            </w:pPr>
            <w:r>
              <w:rPr>
                <w:rFonts w:ascii="Times New Roman" w:hAnsi="Times New Roman" w:cs="Times New Roman"/>
                <w:color w:val="000000"/>
                <w:sz w:val="24"/>
                <w:szCs w:val="24"/>
              </w:rPr>
              <w:t>Cambiar los números que se encierran en rojo. Las nuevas opciones se muestra</w:t>
            </w:r>
            <w:r w:rsidR="00AF73D3">
              <w:rPr>
                <w:rFonts w:ascii="Times New Roman" w:hAnsi="Times New Roman" w:cs="Times New Roman"/>
                <w:color w:val="000000"/>
                <w:sz w:val="24"/>
                <w:szCs w:val="24"/>
              </w:rPr>
              <w:t>n</w:t>
            </w:r>
            <w:r>
              <w:rPr>
                <w:rFonts w:ascii="Times New Roman" w:hAnsi="Times New Roman" w:cs="Times New Roman"/>
                <w:color w:val="000000"/>
                <w:sz w:val="24"/>
                <w:szCs w:val="24"/>
              </w:rPr>
              <w:t xml:space="preserve"> debajo de la imagen y las respuestas correctas se muestran en azul</w:t>
            </w:r>
            <w:r w:rsidR="00254C77">
              <w:rPr>
                <w:rFonts w:ascii="Times New Roman" w:hAnsi="Times New Roman" w:cs="Times New Roman"/>
                <w:color w:val="000000"/>
                <w:sz w:val="24"/>
                <w:szCs w:val="24"/>
              </w:rPr>
              <w:t>.</w:t>
            </w:r>
          </w:p>
          <w:p w14:paraId="1F9BABA6" w14:textId="77777777" w:rsidR="00B92E50" w:rsidRDefault="00B92E50" w:rsidP="00E6040C">
            <w:pPr>
              <w:rPr>
                <w:rFonts w:ascii="Times New Roman" w:hAnsi="Times New Roman" w:cs="Times New Roman"/>
                <w:color w:val="000000"/>
                <w:sz w:val="24"/>
                <w:szCs w:val="24"/>
              </w:rPr>
            </w:pPr>
          </w:p>
          <w:p w14:paraId="6B40EEBB" w14:textId="50638D2D" w:rsidR="005E33C4" w:rsidRDefault="00456E70" w:rsidP="00E6040C">
            <w:pPr>
              <w:rPr>
                <w:rFonts w:ascii="Times New Roman" w:hAnsi="Times New Roman" w:cs="Times New Roman"/>
                <w:color w:val="000000"/>
                <w:sz w:val="24"/>
                <w:szCs w:val="24"/>
              </w:rPr>
            </w:pPr>
            <w:r>
              <w:rPr>
                <w:sz w:val="24"/>
                <w:szCs w:val="24"/>
                <w:lang w:val="es-ES_tradnl"/>
              </w:rPr>
              <w:object w:dxaOrig="14490" w:dyaOrig="8040" w14:anchorId="67DF92B6">
                <v:shape id="_x0000_i1026" type="#_x0000_t75" style="width:441pt;height:243.75pt" o:ole="">
                  <v:imagedata r:id="rId18" o:title=""/>
                </v:shape>
                <o:OLEObject Type="Embed" ProgID="PBrush" ShapeID="_x0000_i1026" DrawAspect="Content" ObjectID="_1490956644" r:id="rId19"/>
              </w:object>
            </w:r>
          </w:p>
          <w:p w14:paraId="47FE3758" w14:textId="5A57B986" w:rsidR="005E33C4" w:rsidRPr="006F59A7" w:rsidRDefault="005754A7" w:rsidP="00E6040C">
            <w:pPr>
              <w:rPr>
                <w:rFonts w:ascii="Times New Roman" w:hAnsi="Times New Roman" w:cs="Times New Roman"/>
                <w:b/>
                <w:color w:val="00B0F0"/>
                <w:sz w:val="24"/>
                <w:szCs w:val="24"/>
              </w:rPr>
            </w:pPr>
            <w:r>
              <w:rPr>
                <w:rFonts w:ascii="Times New Roman" w:hAnsi="Times New Roman" w:cs="Times New Roman"/>
                <w:color w:val="000000"/>
                <w:sz w:val="24"/>
                <w:szCs w:val="24"/>
              </w:rPr>
              <w:lastRenderedPageBreak/>
              <w:t>1) Tres millones doce</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C87DF7">
              <w:rPr>
                <w:rFonts w:ascii="Times New Roman" w:hAnsi="Times New Roman" w:cs="Times New Roman"/>
                <w:b/>
                <w:color w:val="00B0F0"/>
              </w:rPr>
              <w:t xml:space="preserve">3 000 </w:t>
            </w:r>
            <w:r w:rsidR="006F59A7">
              <w:rPr>
                <w:rFonts w:ascii="Times New Roman" w:hAnsi="Times New Roman" w:cs="Times New Roman"/>
                <w:b/>
                <w:color w:val="00B0F0"/>
              </w:rPr>
              <w:t>012</w:t>
            </w:r>
          </w:p>
          <w:p w14:paraId="2EA47B38" w14:textId="45F55536" w:rsidR="005754A7" w:rsidRDefault="005754A7" w:rsidP="00E6040C">
            <w:pPr>
              <w:rPr>
                <w:rFonts w:ascii="Times New Roman" w:hAnsi="Times New Roman" w:cs="Times New Roman"/>
                <w:color w:val="000000"/>
                <w:sz w:val="24"/>
                <w:szCs w:val="24"/>
              </w:rPr>
            </w:pPr>
            <w:r>
              <w:rPr>
                <w:rFonts w:ascii="Times New Roman" w:hAnsi="Times New Roman" w:cs="Times New Roman"/>
                <w:color w:val="000000"/>
                <w:sz w:val="24"/>
                <w:szCs w:val="24"/>
              </w:rPr>
              <w:t>2) Cien millones cinco mil uno</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C87DF7">
              <w:rPr>
                <w:rFonts w:ascii="Times New Roman" w:hAnsi="Times New Roman" w:cs="Times New Roman"/>
                <w:b/>
                <w:color w:val="00B0F0"/>
              </w:rPr>
              <w:t xml:space="preserve">100 005 </w:t>
            </w:r>
            <w:r w:rsidR="006F59A7">
              <w:rPr>
                <w:rFonts w:ascii="Times New Roman" w:hAnsi="Times New Roman" w:cs="Times New Roman"/>
                <w:b/>
                <w:color w:val="00B0F0"/>
              </w:rPr>
              <w:t>001</w:t>
            </w:r>
          </w:p>
          <w:p w14:paraId="2D4404C2" w14:textId="3B2F3958" w:rsidR="006F59A7" w:rsidRDefault="006F59A7"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Once millones noventa y tres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C87DF7">
              <w:rPr>
                <w:rFonts w:ascii="Times New Roman" w:hAnsi="Times New Roman" w:cs="Times New Roman"/>
                <w:b/>
                <w:color w:val="00B0F0"/>
              </w:rPr>
              <w:t xml:space="preserve">11 000 </w:t>
            </w:r>
            <w:r>
              <w:rPr>
                <w:rFonts w:ascii="Times New Roman" w:hAnsi="Times New Roman" w:cs="Times New Roman"/>
                <w:b/>
                <w:color w:val="00B0F0"/>
              </w:rPr>
              <w:t>093</w:t>
            </w:r>
          </w:p>
          <w:p w14:paraId="75B111CF" w14:textId="00047D90" w:rsidR="005B5A92" w:rsidRPr="00C56195" w:rsidRDefault="005B5A92" w:rsidP="00E6040C">
            <w:pPr>
              <w:rPr>
                <w:rFonts w:ascii="Times New Roman" w:hAnsi="Times New Roman" w:cs="Times New Roman"/>
                <w:color w:val="000000"/>
                <w:sz w:val="24"/>
                <w:szCs w:val="24"/>
              </w:rPr>
            </w:pPr>
          </w:p>
        </w:tc>
      </w:tr>
      <w:tr w:rsidR="005B5A92" w:rsidRPr="00C56195" w14:paraId="25C0A9F4" w14:textId="77777777" w:rsidTr="007503D8">
        <w:tc>
          <w:tcPr>
            <w:tcW w:w="1289" w:type="dxa"/>
          </w:tcPr>
          <w:p w14:paraId="53FE047E" w14:textId="77777777" w:rsidR="005B5A92" w:rsidRPr="00C56195" w:rsidRDefault="005B5A9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7765" w:type="dxa"/>
          </w:tcPr>
          <w:p w14:paraId="52FF432B" w14:textId="2B061476" w:rsidR="005B5A92" w:rsidRPr="00C56195" w:rsidRDefault="00D659BE" w:rsidP="00E6040C">
            <w:pPr>
              <w:rPr>
                <w:rFonts w:ascii="Times New Roman" w:hAnsi="Times New Roman" w:cs="Times New Roman"/>
                <w:color w:val="000000"/>
                <w:sz w:val="24"/>
                <w:szCs w:val="24"/>
              </w:rPr>
            </w:pPr>
            <w:r>
              <w:rPr>
                <w:rFonts w:ascii="Times New Roman" w:hAnsi="Times New Roman" w:cs="Times New Roman"/>
                <w:color w:val="000000"/>
                <w:sz w:val="24"/>
                <w:szCs w:val="24"/>
              </w:rPr>
              <w:t>Lee y escribe números naturales</w:t>
            </w:r>
          </w:p>
        </w:tc>
      </w:tr>
      <w:tr w:rsidR="005B5A92" w:rsidRPr="00C56195" w14:paraId="4AEDEC42" w14:textId="77777777" w:rsidTr="007503D8">
        <w:tc>
          <w:tcPr>
            <w:tcW w:w="1289" w:type="dxa"/>
          </w:tcPr>
          <w:p w14:paraId="6B44CD9B" w14:textId="77777777" w:rsidR="005B5A92" w:rsidRPr="00C56195" w:rsidRDefault="005B5A9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765" w:type="dxa"/>
          </w:tcPr>
          <w:p w14:paraId="49909697" w14:textId="74DA28B4" w:rsidR="005B5A92" w:rsidRPr="00C56195" w:rsidRDefault="00456E70"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lectura y escritura de números naturales. </w:t>
            </w:r>
          </w:p>
        </w:tc>
      </w:tr>
    </w:tbl>
    <w:p w14:paraId="2AF9C0BE" w14:textId="77777777" w:rsidR="005B5A92" w:rsidRPr="005B5A92" w:rsidRDefault="005B5A92"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328"/>
        <w:gridCol w:w="6500"/>
      </w:tblGrid>
      <w:tr w:rsidR="001D4CFB" w:rsidRPr="00C56195" w14:paraId="426D8668" w14:textId="77777777" w:rsidTr="00E87063">
        <w:tc>
          <w:tcPr>
            <w:tcW w:w="9054" w:type="dxa"/>
            <w:gridSpan w:val="2"/>
            <w:shd w:val="clear" w:color="auto" w:fill="000000" w:themeFill="text1"/>
          </w:tcPr>
          <w:p w14:paraId="2E3BAD21" w14:textId="77777777" w:rsidR="001D4CFB" w:rsidRPr="00C56195" w:rsidRDefault="001D4CFB"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1D4CFB" w:rsidRPr="00C56195" w14:paraId="5ACBE17E" w14:textId="77777777" w:rsidTr="00E87063">
        <w:tc>
          <w:tcPr>
            <w:tcW w:w="2518" w:type="dxa"/>
          </w:tcPr>
          <w:p w14:paraId="7ECA1F31" w14:textId="77777777" w:rsidR="001D4CFB" w:rsidRPr="00C56195" w:rsidRDefault="001D4CF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2B1B8BB8" w14:textId="034345D3" w:rsidR="001D4CFB"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4CFB" w:rsidRPr="00C56195">
              <w:rPr>
                <w:rFonts w:ascii="Times New Roman" w:hAnsi="Times New Roman" w:cs="Times New Roman"/>
                <w:color w:val="000000"/>
                <w:sz w:val="24"/>
                <w:szCs w:val="24"/>
              </w:rPr>
              <w:t>REC</w:t>
            </w:r>
            <w:r w:rsidR="001D4CFB">
              <w:rPr>
                <w:rFonts w:ascii="Times New Roman" w:hAnsi="Times New Roman" w:cs="Times New Roman"/>
                <w:color w:val="000000"/>
                <w:sz w:val="24"/>
                <w:szCs w:val="24"/>
              </w:rPr>
              <w:t>80</w:t>
            </w:r>
          </w:p>
        </w:tc>
      </w:tr>
      <w:tr w:rsidR="001D4CFB" w:rsidRPr="00C56195" w14:paraId="20FBF272" w14:textId="77777777" w:rsidTr="00E87063">
        <w:tc>
          <w:tcPr>
            <w:tcW w:w="2518" w:type="dxa"/>
          </w:tcPr>
          <w:p w14:paraId="5A967BD5" w14:textId="77777777" w:rsidR="001D4CFB" w:rsidRPr="00C56195" w:rsidRDefault="001D4CF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A198B25" w14:textId="56C05CB5" w:rsidR="001D4CFB" w:rsidRPr="00C56195" w:rsidRDefault="001D4CFB" w:rsidP="00E6040C">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w:t>
            </w:r>
            <w:r w:rsidR="00077EE5">
              <w:rPr>
                <w:rFonts w:ascii="Times New Roman" w:hAnsi="Times New Roman" w:cs="Times New Roman"/>
                <w:color w:val="000000"/>
                <w:sz w:val="24"/>
                <w:szCs w:val="24"/>
              </w:rPr>
              <w:t>Practica la lectura de los números naturales</w:t>
            </w:r>
          </w:p>
        </w:tc>
      </w:tr>
      <w:tr w:rsidR="001D4CFB" w:rsidRPr="00C56195" w14:paraId="714CFA87" w14:textId="77777777" w:rsidTr="00E87063">
        <w:tc>
          <w:tcPr>
            <w:tcW w:w="2518" w:type="dxa"/>
          </w:tcPr>
          <w:p w14:paraId="7C90B762" w14:textId="77777777" w:rsidR="001D4CFB" w:rsidRPr="00C56195" w:rsidRDefault="001D4CF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D81EBD" w14:textId="77777777" w:rsidR="001D4CFB" w:rsidRDefault="001D4CFB" w:rsidP="00E6040C">
            <w:pPr>
              <w:rPr>
                <w:rFonts w:ascii="Times New Roman" w:hAnsi="Times New Roman" w:cs="Times New Roman"/>
                <w:color w:val="000000"/>
                <w:sz w:val="24"/>
                <w:szCs w:val="24"/>
              </w:rPr>
            </w:pPr>
          </w:p>
          <w:p w14:paraId="3C202754" w14:textId="6632D587" w:rsidR="001D4CFB" w:rsidRDefault="00824241" w:rsidP="00E6040C">
            <w:pPr>
              <w:rPr>
                <w:rFonts w:ascii="Times New Roman" w:hAnsi="Times New Roman" w:cs="Times New Roman"/>
                <w:color w:val="000000"/>
                <w:sz w:val="24"/>
                <w:szCs w:val="24"/>
              </w:rPr>
            </w:pPr>
            <w:r>
              <w:rPr>
                <w:rFonts w:ascii="Times New Roman" w:hAnsi="Times New Roman" w:cs="Times New Roman"/>
                <w:color w:val="000000"/>
                <w:sz w:val="24"/>
                <w:szCs w:val="24"/>
              </w:rPr>
              <w:t>Incluir tres ejercicios más. Lo</w:t>
            </w:r>
            <w:r w:rsidR="001D4CFB">
              <w:rPr>
                <w:rFonts w:ascii="Times New Roman" w:hAnsi="Times New Roman" w:cs="Times New Roman"/>
                <w:color w:val="000000"/>
                <w:sz w:val="24"/>
                <w:szCs w:val="24"/>
              </w:rPr>
              <w:t>s nuev</w:t>
            </w:r>
            <w:r>
              <w:rPr>
                <w:rFonts w:ascii="Times New Roman" w:hAnsi="Times New Roman" w:cs="Times New Roman"/>
                <w:color w:val="000000"/>
                <w:sz w:val="24"/>
                <w:szCs w:val="24"/>
              </w:rPr>
              <w:t>o</w:t>
            </w:r>
            <w:r w:rsidR="001D4CFB">
              <w:rPr>
                <w:rFonts w:ascii="Times New Roman" w:hAnsi="Times New Roman" w:cs="Times New Roman"/>
                <w:color w:val="000000"/>
                <w:sz w:val="24"/>
                <w:szCs w:val="24"/>
              </w:rPr>
              <w:t xml:space="preserve">s </w:t>
            </w:r>
            <w:r>
              <w:rPr>
                <w:rFonts w:ascii="Times New Roman" w:hAnsi="Times New Roman" w:cs="Times New Roman"/>
                <w:color w:val="000000"/>
                <w:sz w:val="24"/>
                <w:szCs w:val="24"/>
              </w:rPr>
              <w:t>números se muestran</w:t>
            </w:r>
            <w:r w:rsidR="001D4CFB">
              <w:rPr>
                <w:rFonts w:ascii="Times New Roman" w:hAnsi="Times New Roman" w:cs="Times New Roman"/>
                <w:color w:val="000000"/>
                <w:sz w:val="24"/>
                <w:szCs w:val="24"/>
              </w:rPr>
              <w:t xml:space="preserve"> debajo de la imagen y las respuestas correctas se muestran en azul.</w:t>
            </w:r>
          </w:p>
          <w:p w14:paraId="3891A638" w14:textId="77777777" w:rsidR="001D4CFB" w:rsidRDefault="001D4CFB" w:rsidP="00E6040C">
            <w:pPr>
              <w:rPr>
                <w:rFonts w:ascii="Times New Roman" w:hAnsi="Times New Roman" w:cs="Times New Roman"/>
                <w:color w:val="000000"/>
                <w:sz w:val="24"/>
                <w:szCs w:val="24"/>
              </w:rPr>
            </w:pPr>
          </w:p>
          <w:p w14:paraId="46A290FA" w14:textId="7DC801DD" w:rsidR="001D4CFB" w:rsidRDefault="00C87DF7" w:rsidP="00E6040C">
            <w:pPr>
              <w:rPr>
                <w:rFonts w:ascii="Times New Roman" w:hAnsi="Times New Roman" w:cs="Times New Roman"/>
                <w:color w:val="000000"/>
                <w:sz w:val="24"/>
                <w:szCs w:val="24"/>
              </w:rPr>
            </w:pPr>
            <w:r>
              <w:rPr>
                <w:sz w:val="24"/>
                <w:szCs w:val="24"/>
                <w:lang w:val="es-ES_tradnl"/>
              </w:rPr>
              <w:object w:dxaOrig="6120" w:dyaOrig="4050" w14:anchorId="1273C136">
                <v:shape id="_x0000_i1027" type="#_x0000_t75" style="width:306pt;height:203.25pt" o:ole="">
                  <v:imagedata r:id="rId20" o:title=""/>
                </v:shape>
                <o:OLEObject Type="Embed" ProgID="PBrush" ShapeID="_x0000_i1027" DrawAspect="Content" ObjectID="_1490956645" r:id="rId21"/>
              </w:object>
            </w:r>
          </w:p>
          <w:p w14:paraId="609EC9C7" w14:textId="77D8553C" w:rsidR="001D4CFB" w:rsidRDefault="00EE6756" w:rsidP="00E6040C">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1D4CFB">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101 </w:t>
            </w:r>
            <w:r w:rsidR="003F4FA7">
              <w:rPr>
                <w:rFonts w:ascii="Times New Roman" w:hAnsi="Times New Roman" w:cs="Times New Roman"/>
                <w:color w:val="000000"/>
                <w:sz w:val="24"/>
                <w:szCs w:val="24"/>
              </w:rPr>
              <w:t>043</w:t>
            </w:r>
            <w:r>
              <w:rPr>
                <w:rFonts w:ascii="Times New Roman" w:hAnsi="Times New Roman" w:cs="Times New Roman"/>
                <w:color w:val="000000"/>
                <w:sz w:val="24"/>
                <w:szCs w:val="24"/>
              </w:rPr>
              <w:t xml:space="preserve"> </w:t>
            </w:r>
            <w:r w:rsidR="003F4FA7">
              <w:rPr>
                <w:rFonts w:ascii="Times New Roman" w:hAnsi="Times New Roman" w:cs="Times New Roman"/>
                <w:color w:val="000000"/>
                <w:sz w:val="24"/>
                <w:szCs w:val="24"/>
              </w:rPr>
              <w:t>000</w:t>
            </w:r>
            <w:r w:rsidR="001D4CFB">
              <w:rPr>
                <w:rFonts w:ascii="Times New Roman" w:hAnsi="Times New Roman" w:cs="Times New Roman"/>
                <w:color w:val="000000"/>
                <w:sz w:val="24"/>
                <w:szCs w:val="24"/>
              </w:rPr>
              <w:t xml:space="preserve"> </w:t>
            </w:r>
            <w:r w:rsidR="001D4CFB" w:rsidRPr="006F59A7">
              <w:rPr>
                <w:rFonts w:ascii="Times New Roman" w:hAnsi="Times New Roman" w:cs="Times New Roman"/>
                <w:color w:val="000000"/>
              </w:rPr>
              <w:sym w:font="Wingdings" w:char="F0E0"/>
            </w:r>
            <w:r w:rsidR="001D4CFB">
              <w:rPr>
                <w:rFonts w:ascii="Times New Roman" w:hAnsi="Times New Roman" w:cs="Times New Roman"/>
                <w:color w:val="000000"/>
              </w:rPr>
              <w:t xml:space="preserve"> </w:t>
            </w:r>
            <w:r w:rsidR="00DF1ABD">
              <w:rPr>
                <w:rFonts w:ascii="Times New Roman" w:hAnsi="Times New Roman" w:cs="Times New Roman"/>
                <w:b/>
                <w:color w:val="00B0F0"/>
              </w:rPr>
              <w:t xml:space="preserve">Ciento un millones </w:t>
            </w:r>
            <w:r w:rsidR="003F4FA7">
              <w:rPr>
                <w:rFonts w:ascii="Times New Roman" w:hAnsi="Times New Roman" w:cs="Times New Roman"/>
                <w:b/>
                <w:color w:val="00B0F0"/>
              </w:rPr>
              <w:t>cuarenta y tres mil</w:t>
            </w:r>
          </w:p>
          <w:p w14:paraId="5F0581AF" w14:textId="44D24F66" w:rsidR="001D4CFB" w:rsidRPr="00C56195" w:rsidRDefault="00EE6756" w:rsidP="00E6040C">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1D4CFB">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56 000 </w:t>
            </w:r>
            <w:r w:rsidR="003F4FA7">
              <w:rPr>
                <w:rFonts w:ascii="Times New Roman" w:hAnsi="Times New Roman" w:cs="Times New Roman"/>
                <w:color w:val="000000"/>
                <w:sz w:val="24"/>
                <w:szCs w:val="24"/>
              </w:rPr>
              <w:t>002</w:t>
            </w:r>
            <w:r w:rsidR="001D4CFB" w:rsidRPr="006F59A7">
              <w:rPr>
                <w:rFonts w:ascii="Times New Roman" w:hAnsi="Times New Roman" w:cs="Times New Roman"/>
                <w:color w:val="000000"/>
              </w:rPr>
              <w:sym w:font="Wingdings" w:char="F0E0"/>
            </w:r>
            <w:r w:rsidR="001D4CFB">
              <w:rPr>
                <w:rFonts w:ascii="Times New Roman" w:hAnsi="Times New Roman" w:cs="Times New Roman"/>
                <w:color w:val="000000"/>
              </w:rPr>
              <w:t xml:space="preserve"> </w:t>
            </w:r>
            <w:r w:rsidR="003F4FA7">
              <w:rPr>
                <w:rFonts w:ascii="Times New Roman" w:hAnsi="Times New Roman" w:cs="Times New Roman"/>
                <w:b/>
                <w:color w:val="00B0F0"/>
              </w:rPr>
              <w:t>Cincuenta y seis millones dos</w:t>
            </w:r>
            <w:r w:rsidR="000D369D">
              <w:rPr>
                <w:rFonts w:ascii="Times New Roman" w:hAnsi="Times New Roman" w:cs="Times New Roman"/>
                <w:b/>
                <w:color w:val="00B0F0"/>
              </w:rPr>
              <w:t>.</w:t>
            </w:r>
          </w:p>
        </w:tc>
      </w:tr>
      <w:tr w:rsidR="001D4CFB" w:rsidRPr="00C56195" w14:paraId="051FE8EB" w14:textId="77777777" w:rsidTr="00E87063">
        <w:tc>
          <w:tcPr>
            <w:tcW w:w="2518" w:type="dxa"/>
          </w:tcPr>
          <w:p w14:paraId="3133F2B9" w14:textId="77777777" w:rsidR="001D4CFB" w:rsidRPr="00C56195" w:rsidRDefault="001D4CF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30F3696B" w14:textId="780C4952" w:rsidR="001D4CFB" w:rsidRPr="00C56195" w:rsidRDefault="00AE0BBB"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 la lectura de los</w:t>
            </w:r>
            <w:r w:rsidR="00C55200">
              <w:rPr>
                <w:rFonts w:ascii="Times New Roman" w:hAnsi="Times New Roman" w:cs="Times New Roman"/>
                <w:color w:val="000000"/>
                <w:sz w:val="24"/>
                <w:szCs w:val="24"/>
              </w:rPr>
              <w:t xml:space="preserve"> números naturales</w:t>
            </w:r>
          </w:p>
        </w:tc>
      </w:tr>
      <w:tr w:rsidR="001D4CFB" w:rsidRPr="00C56195" w14:paraId="0D50CED2" w14:textId="77777777" w:rsidTr="00E87063">
        <w:tc>
          <w:tcPr>
            <w:tcW w:w="2518" w:type="dxa"/>
          </w:tcPr>
          <w:p w14:paraId="343737F1" w14:textId="77777777" w:rsidR="001D4CFB" w:rsidRPr="00C56195" w:rsidRDefault="001D4CF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569F7B6" w14:textId="0D81CA9D" w:rsidR="001D4CFB" w:rsidRPr="00C56195" w:rsidRDefault="002E68E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w:t>
            </w:r>
            <w:r w:rsidR="001D4CFB">
              <w:rPr>
                <w:rFonts w:ascii="Times New Roman" w:hAnsi="Times New Roman" w:cs="Times New Roman"/>
                <w:color w:val="000000"/>
                <w:sz w:val="24"/>
                <w:szCs w:val="24"/>
              </w:rPr>
              <w:t xml:space="preserve">practicar la lectura de números naturales. </w:t>
            </w:r>
          </w:p>
        </w:tc>
      </w:tr>
    </w:tbl>
    <w:p w14:paraId="17D16E67" w14:textId="77777777" w:rsidR="00096BBC" w:rsidRDefault="00096BBC" w:rsidP="00E6040C">
      <w:pPr>
        <w:spacing w:after="0"/>
        <w:rPr>
          <w:rFonts w:ascii="Arial" w:hAnsi="Arial" w:cs="Arial"/>
          <w:color w:val="000000"/>
        </w:rPr>
      </w:pPr>
    </w:p>
    <w:p w14:paraId="5C7136DC" w14:textId="77777777" w:rsidR="00CB6FAD" w:rsidRDefault="00CB6FAD" w:rsidP="00E6040C">
      <w:pPr>
        <w:spacing w:after="0"/>
        <w:rPr>
          <w:rFonts w:ascii="Arial" w:hAnsi="Arial" w:cs="Arial"/>
          <w:color w:val="000000"/>
        </w:rPr>
      </w:pPr>
    </w:p>
    <w:p w14:paraId="59D0D07C" w14:textId="48623734" w:rsidR="009C6092" w:rsidRDefault="009C6092" w:rsidP="00E6040C">
      <w:pPr>
        <w:spacing w:after="0"/>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Pr>
          <w:rFonts w:ascii="Arial" w:hAnsi="Arial" w:cs="Arial"/>
          <w:b/>
        </w:rPr>
        <w:t>3</w:t>
      </w:r>
      <w:r w:rsidRPr="00D11A7D">
        <w:rPr>
          <w:rFonts w:ascii="Arial" w:hAnsi="Arial" w:cs="Arial"/>
          <w:b/>
        </w:rPr>
        <w:t xml:space="preserve"> </w:t>
      </w:r>
      <w:r>
        <w:rPr>
          <w:rFonts w:ascii="Arial" w:hAnsi="Arial" w:cs="Arial"/>
          <w:b/>
        </w:rPr>
        <w:t>Comparación y orden de números naturales</w:t>
      </w:r>
    </w:p>
    <w:p w14:paraId="46465BE6" w14:textId="77777777" w:rsidR="00B35038" w:rsidRDefault="00B35038" w:rsidP="00E6040C">
      <w:pPr>
        <w:spacing w:after="0"/>
        <w:rPr>
          <w:rFonts w:ascii="Arial" w:hAnsi="Arial" w:cs="Arial"/>
          <w:color w:val="000000"/>
        </w:rPr>
      </w:pPr>
    </w:p>
    <w:p w14:paraId="14405336" w14:textId="669F3352" w:rsidR="00B35038" w:rsidRDefault="00CB6FAD" w:rsidP="00E6040C">
      <w:pPr>
        <w:spacing w:after="0"/>
        <w:rPr>
          <w:rFonts w:ascii="Arial" w:hAnsi="Arial" w:cs="Arial"/>
          <w:color w:val="000000"/>
        </w:rPr>
      </w:pPr>
      <w:r>
        <w:rPr>
          <w:rFonts w:ascii="Arial" w:hAnsi="Arial" w:cs="Arial"/>
          <w:color w:val="000000"/>
        </w:rPr>
        <w:t xml:space="preserve">En la siguiente tabla se presenta la población de algunas ciudades colombianas en el año 2014 </w:t>
      </w:r>
      <w:hyperlink r:id="rId22" w:history="1">
        <w:r w:rsidR="000E2C38" w:rsidRPr="000E2C38">
          <w:rPr>
            <w:rStyle w:val="Hipervnculo"/>
            <w:rFonts w:ascii="Arial" w:hAnsi="Arial" w:cs="Arial"/>
          </w:rPr>
          <w:t>[VER]</w:t>
        </w:r>
      </w:hyperlink>
      <w:r w:rsidR="00082CA4" w:rsidRPr="00082CA4">
        <w:rPr>
          <w:rFonts w:ascii="Arial" w:hAnsi="Arial" w:cs="Arial"/>
          <w:color w:val="000000"/>
        </w:rPr>
        <w:t xml:space="preserve">, </w:t>
      </w:r>
      <w:r>
        <w:rPr>
          <w:rFonts w:ascii="Arial" w:hAnsi="Arial" w:cs="Arial"/>
          <w:color w:val="000000"/>
        </w:rPr>
        <w:t>Entre Arauca y Yumbo, ¿Cuál de ellas tiene la menor población?</w:t>
      </w:r>
    </w:p>
    <w:p w14:paraId="0480CE26" w14:textId="77777777" w:rsidR="00CB6FAD" w:rsidRDefault="00CB6FAD" w:rsidP="00E6040C">
      <w:pPr>
        <w:spacing w:after="0"/>
        <w:rPr>
          <w:rFonts w:ascii="Arial" w:hAnsi="Arial" w:cs="Arial"/>
          <w:color w:val="000000"/>
        </w:rPr>
      </w:pPr>
    </w:p>
    <w:tbl>
      <w:tblPr>
        <w:tblStyle w:val="Tablaconcuadrcula"/>
        <w:tblW w:w="0" w:type="auto"/>
        <w:jc w:val="center"/>
        <w:tblLook w:val="04A0" w:firstRow="1" w:lastRow="0" w:firstColumn="1" w:lastColumn="0" w:noHBand="0" w:noVBand="1"/>
      </w:tblPr>
      <w:tblGrid>
        <w:gridCol w:w="3736"/>
        <w:gridCol w:w="2031"/>
      </w:tblGrid>
      <w:tr w:rsidR="00E87063" w14:paraId="2947521A" w14:textId="77777777" w:rsidTr="00E87063">
        <w:trPr>
          <w:jc w:val="center"/>
        </w:trPr>
        <w:tc>
          <w:tcPr>
            <w:tcW w:w="0" w:type="auto"/>
            <w:gridSpan w:val="2"/>
          </w:tcPr>
          <w:p w14:paraId="5DB2A3EB" w14:textId="6A4409A2" w:rsidR="00E87063" w:rsidRPr="00E87063" w:rsidRDefault="00E87063" w:rsidP="00E6040C">
            <w:pPr>
              <w:rPr>
                <w:rFonts w:ascii="Arial" w:hAnsi="Arial" w:cs="Arial"/>
                <w:b/>
                <w:color w:val="000000"/>
              </w:rPr>
            </w:pPr>
            <w:r w:rsidRPr="00E87063">
              <w:rPr>
                <w:rFonts w:ascii="Arial" w:hAnsi="Arial" w:cs="Arial"/>
                <w:b/>
                <w:color w:val="000000"/>
              </w:rPr>
              <w:t>Población de algunas ciudades colombianas en 2014</w:t>
            </w:r>
          </w:p>
        </w:tc>
      </w:tr>
      <w:tr w:rsidR="00E87063" w14:paraId="14D72F6C" w14:textId="77777777" w:rsidTr="00E87063">
        <w:trPr>
          <w:jc w:val="center"/>
        </w:trPr>
        <w:tc>
          <w:tcPr>
            <w:tcW w:w="0" w:type="auto"/>
            <w:shd w:val="clear" w:color="auto" w:fill="BFBFBF" w:themeFill="background1" w:themeFillShade="BF"/>
          </w:tcPr>
          <w:p w14:paraId="30258038" w14:textId="0F458FF5" w:rsidR="00E87063" w:rsidRDefault="00E87063" w:rsidP="00E6040C">
            <w:pPr>
              <w:jc w:val="center"/>
              <w:rPr>
                <w:rFonts w:ascii="Arial" w:hAnsi="Arial" w:cs="Arial"/>
                <w:color w:val="000000"/>
              </w:rPr>
            </w:pPr>
            <w:r>
              <w:rPr>
                <w:rFonts w:ascii="Arial" w:hAnsi="Arial" w:cs="Arial"/>
                <w:color w:val="000000"/>
              </w:rPr>
              <w:t>Ciudad</w:t>
            </w:r>
          </w:p>
        </w:tc>
        <w:tc>
          <w:tcPr>
            <w:tcW w:w="0" w:type="auto"/>
            <w:shd w:val="clear" w:color="auto" w:fill="BFBFBF" w:themeFill="background1" w:themeFillShade="BF"/>
          </w:tcPr>
          <w:p w14:paraId="29B4B6D7" w14:textId="5F8F0949" w:rsidR="00E87063" w:rsidRDefault="00E87063" w:rsidP="00E6040C">
            <w:pPr>
              <w:jc w:val="center"/>
              <w:rPr>
                <w:rFonts w:ascii="Arial" w:hAnsi="Arial" w:cs="Arial"/>
                <w:color w:val="000000"/>
              </w:rPr>
            </w:pPr>
            <w:r>
              <w:rPr>
                <w:rFonts w:ascii="Arial" w:hAnsi="Arial" w:cs="Arial"/>
                <w:color w:val="000000"/>
              </w:rPr>
              <w:t>Población</w:t>
            </w:r>
          </w:p>
        </w:tc>
      </w:tr>
      <w:tr w:rsidR="00E87063" w14:paraId="213609E9" w14:textId="77777777" w:rsidTr="00E87063">
        <w:trPr>
          <w:jc w:val="center"/>
        </w:trPr>
        <w:tc>
          <w:tcPr>
            <w:tcW w:w="0" w:type="auto"/>
          </w:tcPr>
          <w:p w14:paraId="1E43097E" w14:textId="2B03D3AB" w:rsidR="00E87063" w:rsidRDefault="00645636" w:rsidP="00E6040C">
            <w:pPr>
              <w:jc w:val="center"/>
              <w:rPr>
                <w:rFonts w:ascii="Arial" w:hAnsi="Arial" w:cs="Arial"/>
                <w:color w:val="000000"/>
              </w:rPr>
            </w:pPr>
            <w:r>
              <w:rPr>
                <w:rFonts w:ascii="Arial" w:hAnsi="Arial" w:cs="Arial"/>
                <w:color w:val="000000"/>
              </w:rPr>
              <w:t>Cali</w:t>
            </w:r>
          </w:p>
        </w:tc>
        <w:tc>
          <w:tcPr>
            <w:tcW w:w="0" w:type="auto"/>
          </w:tcPr>
          <w:p w14:paraId="0CCFF6A7" w14:textId="40EBE494" w:rsidR="00E87063" w:rsidRDefault="00CB6FAD" w:rsidP="00E6040C">
            <w:pPr>
              <w:jc w:val="right"/>
              <w:rPr>
                <w:rFonts w:ascii="Arial" w:hAnsi="Arial" w:cs="Arial"/>
                <w:color w:val="000000"/>
              </w:rPr>
            </w:pPr>
            <w:r>
              <w:rPr>
                <w:rFonts w:ascii="Arial" w:hAnsi="Arial" w:cs="Arial"/>
                <w:color w:val="000000"/>
              </w:rPr>
              <w:t xml:space="preserve">3 324 </w:t>
            </w:r>
            <w:r w:rsidR="00645636">
              <w:rPr>
                <w:rFonts w:ascii="Arial" w:hAnsi="Arial" w:cs="Arial"/>
                <w:color w:val="000000"/>
              </w:rPr>
              <w:t>714</w:t>
            </w:r>
          </w:p>
        </w:tc>
      </w:tr>
      <w:tr w:rsidR="00E87063" w14:paraId="576EE713" w14:textId="77777777" w:rsidTr="00E87063">
        <w:trPr>
          <w:jc w:val="center"/>
        </w:trPr>
        <w:tc>
          <w:tcPr>
            <w:tcW w:w="0" w:type="auto"/>
          </w:tcPr>
          <w:p w14:paraId="15C8491A" w14:textId="329BDE0B" w:rsidR="00E87063" w:rsidRDefault="00645636" w:rsidP="00E6040C">
            <w:pPr>
              <w:jc w:val="center"/>
              <w:rPr>
                <w:rFonts w:ascii="Arial" w:hAnsi="Arial" w:cs="Arial"/>
                <w:color w:val="000000"/>
              </w:rPr>
            </w:pPr>
            <w:r>
              <w:rPr>
                <w:rFonts w:ascii="Arial" w:hAnsi="Arial" w:cs="Arial"/>
                <w:color w:val="000000"/>
              </w:rPr>
              <w:lastRenderedPageBreak/>
              <w:t>Santa Marta</w:t>
            </w:r>
          </w:p>
        </w:tc>
        <w:tc>
          <w:tcPr>
            <w:tcW w:w="0" w:type="auto"/>
          </w:tcPr>
          <w:p w14:paraId="3FA927F6" w14:textId="3EC8C34C" w:rsidR="00E87063" w:rsidRDefault="00CB6FAD" w:rsidP="00E6040C">
            <w:pPr>
              <w:jc w:val="right"/>
              <w:rPr>
                <w:rFonts w:ascii="Arial" w:hAnsi="Arial" w:cs="Arial"/>
                <w:color w:val="000000"/>
              </w:rPr>
            </w:pPr>
            <w:r>
              <w:rPr>
                <w:rFonts w:ascii="Arial" w:hAnsi="Arial" w:cs="Arial"/>
                <w:color w:val="000000"/>
              </w:rPr>
              <w:t xml:space="preserve">515 </w:t>
            </w:r>
            <w:r w:rsidR="000E2C38">
              <w:rPr>
                <w:rFonts w:ascii="Arial" w:hAnsi="Arial" w:cs="Arial"/>
                <w:color w:val="000000"/>
              </w:rPr>
              <w:t>678</w:t>
            </w:r>
          </w:p>
        </w:tc>
      </w:tr>
      <w:tr w:rsidR="00E87063" w14:paraId="70206BD0" w14:textId="77777777" w:rsidTr="00E87063">
        <w:trPr>
          <w:jc w:val="center"/>
        </w:trPr>
        <w:tc>
          <w:tcPr>
            <w:tcW w:w="0" w:type="auto"/>
          </w:tcPr>
          <w:p w14:paraId="54A3B485" w14:textId="40849F23" w:rsidR="00E87063" w:rsidRDefault="000E2C38" w:rsidP="00E6040C">
            <w:pPr>
              <w:jc w:val="center"/>
              <w:rPr>
                <w:rFonts w:ascii="Arial" w:hAnsi="Arial" w:cs="Arial"/>
                <w:color w:val="000000"/>
              </w:rPr>
            </w:pPr>
            <w:r>
              <w:rPr>
                <w:rFonts w:ascii="Arial" w:hAnsi="Arial" w:cs="Arial"/>
                <w:color w:val="000000"/>
              </w:rPr>
              <w:t>Medellín</w:t>
            </w:r>
          </w:p>
        </w:tc>
        <w:tc>
          <w:tcPr>
            <w:tcW w:w="0" w:type="auto"/>
          </w:tcPr>
          <w:p w14:paraId="27512C62" w14:textId="0F447CF7" w:rsidR="00E87063" w:rsidRDefault="00CB6FAD" w:rsidP="00E6040C">
            <w:pPr>
              <w:jc w:val="right"/>
              <w:rPr>
                <w:rFonts w:ascii="Arial" w:hAnsi="Arial" w:cs="Arial"/>
                <w:color w:val="000000"/>
              </w:rPr>
            </w:pPr>
            <w:r>
              <w:rPr>
                <w:rFonts w:ascii="Arial" w:hAnsi="Arial" w:cs="Arial"/>
                <w:color w:val="000000"/>
              </w:rPr>
              <w:t xml:space="preserve">3 471 </w:t>
            </w:r>
            <w:r w:rsidR="000E2C38">
              <w:rPr>
                <w:rFonts w:ascii="Arial" w:hAnsi="Arial" w:cs="Arial"/>
                <w:color w:val="000000"/>
              </w:rPr>
              <w:t>481</w:t>
            </w:r>
          </w:p>
        </w:tc>
      </w:tr>
      <w:tr w:rsidR="00E87063" w14:paraId="6EF415CB" w14:textId="77777777" w:rsidTr="00E87063">
        <w:trPr>
          <w:jc w:val="center"/>
        </w:trPr>
        <w:tc>
          <w:tcPr>
            <w:tcW w:w="0" w:type="auto"/>
          </w:tcPr>
          <w:p w14:paraId="3126EDB0" w14:textId="5FE178C5" w:rsidR="00E87063" w:rsidRDefault="00B00961" w:rsidP="00E6040C">
            <w:pPr>
              <w:jc w:val="center"/>
              <w:rPr>
                <w:rFonts w:ascii="Arial" w:hAnsi="Arial" w:cs="Arial"/>
                <w:color w:val="000000"/>
              </w:rPr>
            </w:pPr>
            <w:r>
              <w:rPr>
                <w:rFonts w:ascii="Arial" w:hAnsi="Arial" w:cs="Arial"/>
                <w:color w:val="000000"/>
              </w:rPr>
              <w:t>Cartagena de Indias</w:t>
            </w:r>
          </w:p>
        </w:tc>
        <w:tc>
          <w:tcPr>
            <w:tcW w:w="0" w:type="auto"/>
          </w:tcPr>
          <w:p w14:paraId="3D793BB3" w14:textId="3BCF9FF1" w:rsidR="00E87063" w:rsidRDefault="00CB6FAD" w:rsidP="00E6040C">
            <w:pPr>
              <w:jc w:val="right"/>
              <w:rPr>
                <w:rFonts w:ascii="Arial" w:hAnsi="Arial" w:cs="Arial"/>
                <w:color w:val="000000"/>
              </w:rPr>
            </w:pPr>
            <w:r>
              <w:rPr>
                <w:rFonts w:ascii="Arial" w:hAnsi="Arial" w:cs="Arial"/>
                <w:color w:val="000000"/>
              </w:rPr>
              <w:t xml:space="preserve">1 189 </w:t>
            </w:r>
            <w:r w:rsidR="00B00961">
              <w:rPr>
                <w:rFonts w:ascii="Arial" w:hAnsi="Arial" w:cs="Arial"/>
                <w:color w:val="000000"/>
              </w:rPr>
              <w:t>798</w:t>
            </w:r>
          </w:p>
        </w:tc>
      </w:tr>
      <w:tr w:rsidR="00E87063" w14:paraId="0B8EB663" w14:textId="77777777" w:rsidTr="00E87063">
        <w:trPr>
          <w:jc w:val="center"/>
        </w:trPr>
        <w:tc>
          <w:tcPr>
            <w:tcW w:w="0" w:type="auto"/>
          </w:tcPr>
          <w:p w14:paraId="24F50FCC" w14:textId="1F2309D7" w:rsidR="00E87063" w:rsidRDefault="008D1815" w:rsidP="00E6040C">
            <w:pPr>
              <w:jc w:val="center"/>
              <w:rPr>
                <w:rFonts w:ascii="Arial" w:hAnsi="Arial" w:cs="Arial"/>
                <w:color w:val="000000"/>
              </w:rPr>
            </w:pPr>
            <w:r>
              <w:rPr>
                <w:rFonts w:ascii="Arial" w:hAnsi="Arial" w:cs="Arial"/>
                <w:color w:val="000000"/>
              </w:rPr>
              <w:t>Arauca</w:t>
            </w:r>
          </w:p>
        </w:tc>
        <w:tc>
          <w:tcPr>
            <w:tcW w:w="0" w:type="auto"/>
          </w:tcPr>
          <w:p w14:paraId="686BD31C" w14:textId="2BF01C42" w:rsidR="00E87063" w:rsidRDefault="00CB6FAD" w:rsidP="00E6040C">
            <w:pPr>
              <w:jc w:val="right"/>
              <w:rPr>
                <w:rFonts w:ascii="Arial" w:hAnsi="Arial" w:cs="Arial"/>
                <w:color w:val="000000"/>
              </w:rPr>
            </w:pPr>
            <w:r>
              <w:rPr>
                <w:rFonts w:ascii="Arial" w:hAnsi="Arial" w:cs="Arial"/>
                <w:color w:val="000000"/>
              </w:rPr>
              <w:t xml:space="preserve">101 </w:t>
            </w:r>
            <w:r w:rsidR="008D1815">
              <w:rPr>
                <w:rFonts w:ascii="Arial" w:hAnsi="Arial" w:cs="Arial"/>
                <w:color w:val="000000"/>
              </w:rPr>
              <w:t>541</w:t>
            </w:r>
          </w:p>
        </w:tc>
      </w:tr>
      <w:tr w:rsidR="00E87063" w14:paraId="4FB42BC8" w14:textId="77777777" w:rsidTr="00E87063">
        <w:trPr>
          <w:jc w:val="center"/>
        </w:trPr>
        <w:tc>
          <w:tcPr>
            <w:tcW w:w="0" w:type="auto"/>
          </w:tcPr>
          <w:p w14:paraId="7CF7A5F0" w14:textId="07B68744" w:rsidR="00E87063" w:rsidRDefault="00B00961" w:rsidP="00E6040C">
            <w:pPr>
              <w:jc w:val="center"/>
              <w:rPr>
                <w:rFonts w:ascii="Arial" w:hAnsi="Arial" w:cs="Arial"/>
                <w:color w:val="000000"/>
              </w:rPr>
            </w:pPr>
            <w:r>
              <w:rPr>
                <w:rFonts w:ascii="Arial" w:hAnsi="Arial" w:cs="Arial"/>
                <w:color w:val="000000"/>
              </w:rPr>
              <w:t>Bucaramanga</w:t>
            </w:r>
          </w:p>
        </w:tc>
        <w:tc>
          <w:tcPr>
            <w:tcW w:w="0" w:type="auto"/>
          </w:tcPr>
          <w:p w14:paraId="43A5EE4F" w14:textId="1BE6DDD4" w:rsidR="00E87063" w:rsidRDefault="00CB6FAD" w:rsidP="00E6040C">
            <w:pPr>
              <w:jc w:val="right"/>
              <w:rPr>
                <w:rFonts w:ascii="Arial" w:hAnsi="Arial" w:cs="Arial"/>
                <w:color w:val="000000"/>
              </w:rPr>
            </w:pPr>
            <w:r>
              <w:rPr>
                <w:rFonts w:ascii="Arial" w:hAnsi="Arial" w:cs="Arial"/>
                <w:color w:val="000000"/>
              </w:rPr>
              <w:t xml:space="preserve">1 050 </w:t>
            </w:r>
            <w:r w:rsidR="00B00961">
              <w:rPr>
                <w:rFonts w:ascii="Arial" w:hAnsi="Arial" w:cs="Arial"/>
                <w:color w:val="000000"/>
              </w:rPr>
              <w:t>457</w:t>
            </w:r>
          </w:p>
        </w:tc>
      </w:tr>
      <w:tr w:rsidR="00E87063" w14:paraId="4569BA7D" w14:textId="77777777" w:rsidTr="00E87063">
        <w:trPr>
          <w:jc w:val="center"/>
        </w:trPr>
        <w:tc>
          <w:tcPr>
            <w:tcW w:w="0" w:type="auto"/>
          </w:tcPr>
          <w:p w14:paraId="4E0084C0" w14:textId="2EB6BC32" w:rsidR="00E87063" w:rsidRDefault="008D1815" w:rsidP="00E6040C">
            <w:pPr>
              <w:jc w:val="center"/>
              <w:rPr>
                <w:rFonts w:ascii="Arial" w:hAnsi="Arial" w:cs="Arial"/>
                <w:color w:val="000000"/>
              </w:rPr>
            </w:pPr>
            <w:r>
              <w:rPr>
                <w:rFonts w:ascii="Arial" w:hAnsi="Arial" w:cs="Arial"/>
                <w:color w:val="000000"/>
              </w:rPr>
              <w:t>Yumbo</w:t>
            </w:r>
          </w:p>
        </w:tc>
        <w:tc>
          <w:tcPr>
            <w:tcW w:w="0" w:type="auto"/>
          </w:tcPr>
          <w:p w14:paraId="04F1A593" w14:textId="14752832" w:rsidR="00E87063" w:rsidRDefault="00CB6FAD" w:rsidP="00E6040C">
            <w:pPr>
              <w:jc w:val="right"/>
              <w:rPr>
                <w:rFonts w:ascii="Arial" w:hAnsi="Arial" w:cs="Arial"/>
                <w:color w:val="000000"/>
              </w:rPr>
            </w:pPr>
            <w:r>
              <w:rPr>
                <w:rFonts w:ascii="Arial" w:hAnsi="Arial" w:cs="Arial"/>
                <w:color w:val="000000"/>
              </w:rPr>
              <w:t xml:space="preserve">114 </w:t>
            </w:r>
            <w:r w:rsidR="008D1815">
              <w:rPr>
                <w:rFonts w:ascii="Arial" w:hAnsi="Arial" w:cs="Arial"/>
                <w:color w:val="000000"/>
              </w:rPr>
              <w:t>427</w:t>
            </w:r>
          </w:p>
        </w:tc>
      </w:tr>
      <w:tr w:rsidR="00E87063" w14:paraId="79197688" w14:textId="77777777" w:rsidTr="00E87063">
        <w:trPr>
          <w:jc w:val="center"/>
        </w:trPr>
        <w:tc>
          <w:tcPr>
            <w:tcW w:w="0" w:type="auto"/>
          </w:tcPr>
          <w:p w14:paraId="04242F32" w14:textId="4F289EA8" w:rsidR="00E87063" w:rsidRDefault="008D1815" w:rsidP="00E6040C">
            <w:pPr>
              <w:jc w:val="center"/>
              <w:rPr>
                <w:rFonts w:ascii="Arial" w:hAnsi="Arial" w:cs="Arial"/>
                <w:color w:val="000000"/>
              </w:rPr>
            </w:pPr>
            <w:r>
              <w:rPr>
                <w:rFonts w:ascii="Arial" w:hAnsi="Arial" w:cs="Arial"/>
                <w:color w:val="000000"/>
              </w:rPr>
              <w:t>Planeta Rica</w:t>
            </w:r>
          </w:p>
        </w:tc>
        <w:tc>
          <w:tcPr>
            <w:tcW w:w="0" w:type="auto"/>
          </w:tcPr>
          <w:p w14:paraId="7B334636" w14:textId="0844A9A6" w:rsidR="00E87063" w:rsidRDefault="00CB6FAD" w:rsidP="00E6040C">
            <w:pPr>
              <w:jc w:val="right"/>
              <w:rPr>
                <w:rFonts w:ascii="Arial" w:hAnsi="Arial" w:cs="Arial"/>
                <w:color w:val="000000"/>
              </w:rPr>
            </w:pPr>
            <w:r>
              <w:rPr>
                <w:rFonts w:ascii="Arial" w:hAnsi="Arial" w:cs="Arial"/>
                <w:color w:val="000000"/>
              </w:rPr>
              <w:t xml:space="preserve">66 </w:t>
            </w:r>
            <w:r w:rsidR="008D1815">
              <w:rPr>
                <w:rFonts w:ascii="Arial" w:hAnsi="Arial" w:cs="Arial"/>
                <w:color w:val="000000"/>
              </w:rPr>
              <w:t>644</w:t>
            </w:r>
          </w:p>
        </w:tc>
      </w:tr>
    </w:tbl>
    <w:p w14:paraId="5E30BE0E" w14:textId="77777777" w:rsidR="00082CA4" w:rsidRDefault="00082CA4"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8"/>
        <w:gridCol w:w="6340"/>
      </w:tblGrid>
      <w:tr w:rsidR="00D417D6" w:rsidRPr="00C56195" w14:paraId="0CA1CC1D" w14:textId="77777777" w:rsidTr="00B55EED">
        <w:tc>
          <w:tcPr>
            <w:tcW w:w="8978" w:type="dxa"/>
            <w:gridSpan w:val="2"/>
            <w:shd w:val="clear" w:color="auto" w:fill="000000" w:themeFill="text1"/>
          </w:tcPr>
          <w:p w14:paraId="2B202E6D" w14:textId="77777777" w:rsidR="00D417D6" w:rsidRPr="00C56195" w:rsidRDefault="00D417D6"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D417D6" w:rsidRPr="00C56195" w14:paraId="11245241" w14:textId="77777777" w:rsidTr="00B55EED">
        <w:tc>
          <w:tcPr>
            <w:tcW w:w="2518" w:type="dxa"/>
          </w:tcPr>
          <w:p w14:paraId="36203713" w14:textId="77777777" w:rsidR="00D417D6" w:rsidRPr="00C56195" w:rsidRDefault="00D417D6" w:rsidP="00E6040C">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137B55C8" w14:textId="44FA17E2" w:rsidR="00D417D6" w:rsidRPr="00D417D6" w:rsidRDefault="00D417D6" w:rsidP="00E6040C">
            <w:pPr>
              <w:pStyle w:val="u"/>
              <w:spacing w:before="0" w:beforeAutospacing="0" w:after="0" w:afterAutospacing="0" w:line="345" w:lineRule="atLeast"/>
              <w:rPr>
                <w:rFonts w:ascii="Arial" w:hAnsi="Arial" w:cs="Arial"/>
                <w:color w:val="333333"/>
                <w:sz w:val="21"/>
                <w:szCs w:val="21"/>
              </w:rPr>
            </w:pPr>
            <w:r w:rsidRPr="00D417D6">
              <w:rPr>
                <w:rFonts w:ascii="Arial" w:hAnsi="Arial" w:cs="Arial"/>
                <w:color w:val="333333"/>
                <w:sz w:val="21"/>
                <w:szCs w:val="21"/>
              </w:rPr>
              <w:t xml:space="preserve">Para </w:t>
            </w:r>
            <w:r w:rsidRPr="00D417D6">
              <w:rPr>
                <w:rFonts w:ascii="Arial" w:hAnsi="Arial" w:cs="Arial"/>
                <w:b/>
                <w:color w:val="333333"/>
                <w:sz w:val="21"/>
                <w:szCs w:val="21"/>
              </w:rPr>
              <w:t>comparar</w:t>
            </w:r>
            <w:r>
              <w:rPr>
                <w:rFonts w:ascii="Arial" w:hAnsi="Arial" w:cs="Arial"/>
                <w:color w:val="333333"/>
                <w:sz w:val="21"/>
                <w:szCs w:val="21"/>
              </w:rPr>
              <w:t xml:space="preserve"> u </w:t>
            </w:r>
            <w:r w:rsidRPr="00D417D6">
              <w:rPr>
                <w:rFonts w:ascii="Arial" w:hAnsi="Arial" w:cs="Arial"/>
                <w:b/>
                <w:color w:val="333333"/>
                <w:sz w:val="21"/>
                <w:szCs w:val="21"/>
              </w:rPr>
              <w:t>ordenar</w:t>
            </w:r>
            <w:r w:rsidRPr="00D417D6">
              <w:rPr>
                <w:rFonts w:ascii="Arial" w:hAnsi="Arial" w:cs="Arial"/>
                <w:color w:val="333333"/>
                <w:sz w:val="21"/>
                <w:szCs w:val="21"/>
              </w:rPr>
              <w:t xml:space="preserve"> números naturales utilizamos los símbolos </w:t>
            </w:r>
            <w:r w:rsidRPr="00D417D6">
              <w:rPr>
                <w:rFonts w:ascii="Arial" w:hAnsi="Arial" w:cs="Arial"/>
                <w:b/>
                <w:color w:val="333333"/>
                <w:sz w:val="21"/>
                <w:szCs w:val="21"/>
              </w:rPr>
              <w:t>&gt;</w:t>
            </w:r>
            <w:r w:rsidRPr="00D417D6">
              <w:rPr>
                <w:rFonts w:ascii="Arial" w:hAnsi="Arial" w:cs="Arial"/>
                <w:color w:val="333333"/>
                <w:sz w:val="21"/>
                <w:szCs w:val="21"/>
              </w:rPr>
              <w:t>, que significa “</w:t>
            </w:r>
            <w:r w:rsidRPr="00D417D6">
              <w:rPr>
                <w:rFonts w:ascii="Arial" w:hAnsi="Arial" w:cs="Arial"/>
                <w:b/>
                <w:color w:val="333333"/>
                <w:sz w:val="21"/>
                <w:szCs w:val="21"/>
              </w:rPr>
              <w:t>mayor que</w:t>
            </w:r>
            <w:r w:rsidRPr="00D417D6">
              <w:rPr>
                <w:rFonts w:ascii="Arial" w:hAnsi="Arial" w:cs="Arial"/>
                <w:color w:val="333333"/>
                <w:sz w:val="21"/>
                <w:szCs w:val="21"/>
              </w:rPr>
              <w:t xml:space="preserve">” y </w:t>
            </w:r>
            <w:r w:rsidRPr="00D417D6">
              <w:rPr>
                <w:rFonts w:ascii="Arial" w:hAnsi="Arial" w:cs="Arial"/>
                <w:b/>
                <w:color w:val="333333"/>
                <w:sz w:val="21"/>
                <w:szCs w:val="21"/>
              </w:rPr>
              <w:t>&lt;</w:t>
            </w:r>
            <w:r w:rsidRPr="00D417D6">
              <w:rPr>
                <w:rFonts w:ascii="Arial" w:hAnsi="Arial" w:cs="Arial"/>
                <w:color w:val="333333"/>
                <w:sz w:val="21"/>
                <w:szCs w:val="21"/>
              </w:rPr>
              <w:t>, que significa “</w:t>
            </w:r>
            <w:r w:rsidRPr="00D417D6">
              <w:rPr>
                <w:rFonts w:ascii="Arial" w:hAnsi="Arial" w:cs="Arial"/>
                <w:b/>
                <w:color w:val="333333"/>
                <w:sz w:val="21"/>
                <w:szCs w:val="21"/>
              </w:rPr>
              <w:t>menor que</w:t>
            </w:r>
            <w:r w:rsidRPr="00D417D6">
              <w:rPr>
                <w:rFonts w:ascii="Arial" w:hAnsi="Arial" w:cs="Arial"/>
                <w:color w:val="333333"/>
                <w:sz w:val="21"/>
                <w:szCs w:val="21"/>
              </w:rPr>
              <w:t>”.</w:t>
            </w:r>
          </w:p>
          <w:p w14:paraId="7D9691DA" w14:textId="77777777" w:rsidR="00D417D6" w:rsidRPr="00D417D6" w:rsidRDefault="00D417D6" w:rsidP="00E6040C">
            <w:pPr>
              <w:spacing w:line="345" w:lineRule="atLeast"/>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Observa cómo usamos estos signos:</w:t>
            </w:r>
          </w:p>
          <w:p w14:paraId="497307A0" w14:textId="5CF86CC0" w:rsidR="00D417D6" w:rsidRDefault="00D417D6" w:rsidP="00E6040C">
            <w:pPr>
              <w:numPr>
                <w:ilvl w:val="0"/>
                <w:numId w:val="2"/>
              </w:numPr>
              <w:spacing w:line="345" w:lineRule="atLeast"/>
              <w:ind w:left="300"/>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Para comparar: 43 &gt; 21</w:t>
            </w:r>
          </w:p>
          <w:p w14:paraId="14664661" w14:textId="77777777" w:rsidR="00D417D6" w:rsidRPr="00D417D6" w:rsidRDefault="00D417D6" w:rsidP="00E6040C">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mayor a menor: 18 &gt; 17 &gt; 16.</w:t>
            </w:r>
          </w:p>
          <w:p w14:paraId="32A6C1CB" w14:textId="77777777" w:rsidR="00D417D6" w:rsidRPr="00D417D6" w:rsidRDefault="00D417D6" w:rsidP="00E6040C">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menor a mayor: 75 &lt; 76 &lt; 80.</w:t>
            </w:r>
          </w:p>
          <w:p w14:paraId="0CED92C5" w14:textId="3974546A" w:rsidR="00D417D6" w:rsidRPr="00D417D6" w:rsidRDefault="00D417D6" w:rsidP="00E6040C">
            <w:pPr>
              <w:tabs>
                <w:tab w:val="left" w:pos="542"/>
              </w:tabs>
              <w:rPr>
                <w:rFonts w:ascii="Times New Roman" w:hAnsi="Times New Roman" w:cs="Times New Roman"/>
                <w:b/>
                <w:sz w:val="24"/>
                <w:szCs w:val="24"/>
                <w:lang w:val="es-CO"/>
              </w:rPr>
            </w:pPr>
          </w:p>
        </w:tc>
      </w:tr>
    </w:tbl>
    <w:p w14:paraId="60D5C5ED" w14:textId="77777777" w:rsidR="002610B0" w:rsidRDefault="002610B0"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4"/>
        <w:gridCol w:w="6344"/>
      </w:tblGrid>
      <w:tr w:rsidR="00757E90" w:rsidRPr="00696AD8" w14:paraId="30EA4A15" w14:textId="77777777" w:rsidTr="00B7242E">
        <w:tc>
          <w:tcPr>
            <w:tcW w:w="8978" w:type="dxa"/>
            <w:gridSpan w:val="2"/>
            <w:shd w:val="clear" w:color="auto" w:fill="000000" w:themeFill="text1"/>
          </w:tcPr>
          <w:p w14:paraId="4D46D1C5" w14:textId="77777777" w:rsidR="00757E90" w:rsidRPr="00696AD8" w:rsidRDefault="00757E90" w:rsidP="00B7242E">
            <w:pPr>
              <w:jc w:val="center"/>
              <w:rPr>
                <w:rFonts w:ascii="Times New Roman" w:hAnsi="Times New Roman" w:cs="Times New Roman"/>
                <w:b/>
                <w:color w:val="FFFFFF" w:themeColor="background1"/>
                <w:sz w:val="24"/>
                <w:szCs w:val="24"/>
              </w:rPr>
            </w:pPr>
            <w:r w:rsidRPr="00696AD8">
              <w:rPr>
                <w:rFonts w:ascii="Times New Roman" w:hAnsi="Times New Roman" w:cs="Times New Roman"/>
                <w:b/>
                <w:color w:val="FFFFFF" w:themeColor="background1"/>
                <w:sz w:val="24"/>
                <w:szCs w:val="24"/>
              </w:rPr>
              <w:t>Destacado</w:t>
            </w:r>
          </w:p>
        </w:tc>
      </w:tr>
      <w:tr w:rsidR="00757E90" w:rsidRPr="00696AD8" w14:paraId="49EC4358" w14:textId="77777777" w:rsidTr="00B7242E">
        <w:tc>
          <w:tcPr>
            <w:tcW w:w="2518" w:type="dxa"/>
          </w:tcPr>
          <w:p w14:paraId="2728E777" w14:textId="77777777" w:rsidR="00757E90" w:rsidRPr="00696AD8" w:rsidRDefault="00757E90" w:rsidP="00B7242E">
            <w:pPr>
              <w:rPr>
                <w:rFonts w:ascii="Times New Roman" w:hAnsi="Times New Roman" w:cs="Times New Roman"/>
                <w:b/>
                <w:sz w:val="24"/>
                <w:szCs w:val="24"/>
              </w:rPr>
            </w:pPr>
            <w:r w:rsidRPr="00696AD8">
              <w:rPr>
                <w:rFonts w:ascii="Times New Roman" w:hAnsi="Times New Roman" w:cs="Times New Roman"/>
                <w:b/>
                <w:sz w:val="24"/>
                <w:szCs w:val="24"/>
              </w:rPr>
              <w:t>Título</w:t>
            </w:r>
          </w:p>
        </w:tc>
        <w:tc>
          <w:tcPr>
            <w:tcW w:w="6460" w:type="dxa"/>
          </w:tcPr>
          <w:p w14:paraId="67447FEB" w14:textId="3814DC11" w:rsidR="00757E90" w:rsidRPr="00696AD8" w:rsidRDefault="00757E90" w:rsidP="00B7242E">
            <w:pPr>
              <w:rPr>
                <w:rFonts w:ascii="Times New Roman" w:hAnsi="Times New Roman" w:cs="Times New Roman"/>
                <w:sz w:val="24"/>
                <w:szCs w:val="24"/>
              </w:rPr>
            </w:pPr>
            <w:r>
              <w:rPr>
                <w:rFonts w:ascii="Times New Roman" w:hAnsi="Times New Roman" w:cs="Times New Roman"/>
                <w:sz w:val="24"/>
                <w:szCs w:val="24"/>
              </w:rPr>
              <w:t>Comparación de números naturales</w:t>
            </w:r>
          </w:p>
        </w:tc>
      </w:tr>
      <w:tr w:rsidR="00757E90" w:rsidRPr="00696AD8" w14:paraId="7B4DB99C" w14:textId="77777777" w:rsidTr="00B7242E">
        <w:tc>
          <w:tcPr>
            <w:tcW w:w="2518" w:type="dxa"/>
          </w:tcPr>
          <w:p w14:paraId="07E0732B" w14:textId="77777777" w:rsidR="00757E90" w:rsidRPr="00696AD8" w:rsidRDefault="00757E90" w:rsidP="00B7242E">
            <w:pPr>
              <w:rPr>
                <w:rFonts w:ascii="Times New Roman" w:hAnsi="Times New Roman" w:cs="Times New Roman"/>
                <w:sz w:val="24"/>
                <w:szCs w:val="24"/>
              </w:rPr>
            </w:pPr>
            <w:r w:rsidRPr="00696AD8">
              <w:rPr>
                <w:rFonts w:ascii="Times New Roman" w:hAnsi="Times New Roman" w:cs="Times New Roman"/>
                <w:b/>
                <w:sz w:val="24"/>
                <w:szCs w:val="24"/>
              </w:rPr>
              <w:t>Contenido</w:t>
            </w:r>
          </w:p>
        </w:tc>
        <w:tc>
          <w:tcPr>
            <w:tcW w:w="6460" w:type="dxa"/>
          </w:tcPr>
          <w:p w14:paraId="5E37393E" w14:textId="0832A21C" w:rsidR="00500DCC" w:rsidRPr="00500DCC" w:rsidRDefault="00500DCC" w:rsidP="00500DCC">
            <w:pPr>
              <w:rPr>
                <w:rFonts w:ascii="Times New Roman" w:hAnsi="Times New Roman" w:cs="Times New Roman"/>
                <w:color w:val="000000"/>
                <w:sz w:val="24"/>
                <w:szCs w:val="24"/>
                <w:lang w:val="es-CO"/>
              </w:rPr>
            </w:pPr>
            <w:r w:rsidRPr="00500DCC">
              <w:rPr>
                <w:rFonts w:ascii="Times New Roman" w:hAnsi="Times New Roman" w:cs="Times New Roman"/>
                <w:color w:val="000000"/>
                <w:sz w:val="24"/>
                <w:szCs w:val="24"/>
                <w:lang w:val="es-CO"/>
              </w:rPr>
              <w:t>Para comparar números naturales seguimos estos pasos:</w:t>
            </w:r>
          </w:p>
          <w:p w14:paraId="079BDD43" w14:textId="77777777" w:rsidR="00500DCC" w:rsidRPr="00500DCC" w:rsidRDefault="00500DCC" w:rsidP="00500DCC">
            <w:pPr>
              <w:pStyle w:val="Prrafodelista"/>
              <w:numPr>
                <w:ilvl w:val="0"/>
                <w:numId w:val="2"/>
              </w:numPr>
              <w:rPr>
                <w:rFonts w:ascii="Times New Roman" w:hAnsi="Times New Roman" w:cs="Times New Roman"/>
                <w:color w:val="000000"/>
                <w:sz w:val="24"/>
                <w:szCs w:val="24"/>
                <w:lang w:val="es-CO"/>
              </w:rPr>
            </w:pPr>
            <w:r w:rsidRPr="00500DCC">
              <w:rPr>
                <w:rFonts w:ascii="Times New Roman" w:hAnsi="Times New Roman" w:cs="Times New Roman"/>
                <w:color w:val="000000"/>
                <w:sz w:val="24"/>
                <w:szCs w:val="24"/>
                <w:lang w:val="es-CO"/>
              </w:rPr>
              <w:t xml:space="preserve">Comparamos el </w:t>
            </w:r>
            <w:r w:rsidRPr="00500DCC">
              <w:rPr>
                <w:rFonts w:ascii="Times New Roman" w:hAnsi="Times New Roman" w:cs="Times New Roman"/>
                <w:b/>
                <w:color w:val="000000"/>
                <w:sz w:val="24"/>
                <w:szCs w:val="24"/>
                <w:lang w:val="es-CO"/>
              </w:rPr>
              <w:t>número de cifras</w:t>
            </w:r>
            <w:r w:rsidRPr="00500DCC">
              <w:rPr>
                <w:rFonts w:ascii="Times New Roman" w:hAnsi="Times New Roman" w:cs="Times New Roman"/>
                <w:color w:val="000000"/>
                <w:sz w:val="24"/>
                <w:szCs w:val="24"/>
                <w:lang w:val="es-CO"/>
              </w:rPr>
              <w:t>: Si los números tienen distinta cantidad de cifras, es mayor el número que tenga más cifras.</w:t>
            </w:r>
          </w:p>
          <w:p w14:paraId="01840FBC" w14:textId="77777777" w:rsidR="00500DCC" w:rsidRPr="00500DCC" w:rsidRDefault="00500DCC" w:rsidP="00500DCC">
            <w:pPr>
              <w:pStyle w:val="Prrafodelista"/>
              <w:numPr>
                <w:ilvl w:val="0"/>
                <w:numId w:val="2"/>
              </w:numPr>
              <w:rPr>
                <w:rFonts w:ascii="Times New Roman" w:hAnsi="Times New Roman" w:cs="Times New Roman"/>
                <w:color w:val="000000"/>
                <w:sz w:val="24"/>
                <w:szCs w:val="24"/>
                <w:lang w:val="es-CO"/>
              </w:rPr>
            </w:pPr>
            <w:r w:rsidRPr="00500DCC">
              <w:rPr>
                <w:rFonts w:ascii="Times New Roman" w:hAnsi="Times New Roman" w:cs="Times New Roman"/>
                <w:color w:val="000000"/>
                <w:sz w:val="24"/>
                <w:szCs w:val="24"/>
                <w:lang w:val="es-CO"/>
              </w:rPr>
              <w:t xml:space="preserve">Si los dos tienen el mismo número de cifras, vamos al siguiente paso. </w:t>
            </w:r>
          </w:p>
          <w:p w14:paraId="48AEF730" w14:textId="431498B1" w:rsidR="00500DCC" w:rsidRPr="00500DCC" w:rsidRDefault="00500DCC" w:rsidP="00B7242E">
            <w:pPr>
              <w:pStyle w:val="Prrafodelista"/>
              <w:numPr>
                <w:ilvl w:val="0"/>
                <w:numId w:val="2"/>
              </w:numPr>
              <w:rPr>
                <w:rFonts w:ascii="Times New Roman" w:hAnsi="Times New Roman" w:cs="Times New Roman"/>
                <w:color w:val="000000"/>
                <w:sz w:val="24"/>
                <w:szCs w:val="24"/>
                <w:lang w:val="es-CO"/>
              </w:rPr>
            </w:pPr>
            <w:r w:rsidRPr="00500DCC">
              <w:rPr>
                <w:rFonts w:ascii="Times New Roman" w:hAnsi="Times New Roman" w:cs="Times New Roman"/>
                <w:color w:val="000000"/>
                <w:sz w:val="24"/>
                <w:szCs w:val="24"/>
                <w:lang w:val="es-CO"/>
              </w:rPr>
              <w:t>Se comparan las cifras que se encuentran en la misma posición comenzando el proceso de izquierda a derecha, hasta encontrar cifras diferentes.</w:t>
            </w:r>
          </w:p>
        </w:tc>
      </w:tr>
    </w:tbl>
    <w:p w14:paraId="65782596" w14:textId="77777777" w:rsidR="00757E90" w:rsidRPr="00444FA3" w:rsidRDefault="00757E90" w:rsidP="00E6040C">
      <w:pPr>
        <w:spacing w:after="0"/>
        <w:rPr>
          <w:rFonts w:ascii="Arial" w:hAnsi="Arial" w:cs="Arial"/>
          <w:color w:val="000000"/>
        </w:rPr>
      </w:pPr>
    </w:p>
    <w:p w14:paraId="10EC1F2C" w14:textId="4D2CF675" w:rsidR="00C8216C" w:rsidRDefault="00C8216C" w:rsidP="00E6040C">
      <w:pPr>
        <w:spacing w:after="0"/>
        <w:rPr>
          <w:rFonts w:ascii="Arial" w:hAnsi="Arial" w:cs="Arial"/>
          <w:color w:val="000000"/>
          <w:lang w:val="es-CO"/>
        </w:rPr>
      </w:pPr>
      <w:r w:rsidRPr="00C8216C">
        <w:rPr>
          <w:rFonts w:ascii="Arial" w:hAnsi="Arial" w:cs="Arial"/>
          <w:color w:val="000000"/>
          <w:lang w:val="es-CO"/>
        </w:rPr>
        <w:t>Para comparar números</w:t>
      </w:r>
      <w:r w:rsidR="00CB6FAD">
        <w:rPr>
          <w:rFonts w:ascii="Arial" w:hAnsi="Arial" w:cs="Arial"/>
          <w:color w:val="000000"/>
          <w:lang w:val="es-CO"/>
        </w:rPr>
        <w:t xml:space="preserve"> naturales</w:t>
      </w:r>
      <w:r w:rsidRPr="00C8216C">
        <w:rPr>
          <w:rFonts w:ascii="Arial" w:hAnsi="Arial" w:cs="Arial"/>
          <w:color w:val="000000"/>
          <w:lang w:val="es-CO"/>
        </w:rPr>
        <w:t xml:space="preserve"> seguimos estos pasos:</w:t>
      </w:r>
    </w:p>
    <w:p w14:paraId="31F1757F" w14:textId="77777777" w:rsidR="00500DCC" w:rsidRPr="00C8216C" w:rsidRDefault="00500DCC" w:rsidP="00E6040C">
      <w:pPr>
        <w:spacing w:after="0"/>
        <w:rPr>
          <w:rFonts w:ascii="Arial" w:hAnsi="Arial" w:cs="Arial"/>
          <w:color w:val="000000"/>
          <w:lang w:val="es-CO"/>
        </w:rPr>
      </w:pPr>
    </w:p>
    <w:p w14:paraId="2B69E9B5" w14:textId="10EAE4D6" w:rsidR="00B35038" w:rsidRPr="00757E90" w:rsidRDefault="00C8216C" w:rsidP="00757E90">
      <w:pPr>
        <w:pStyle w:val="Prrafodelista"/>
        <w:numPr>
          <w:ilvl w:val="0"/>
          <w:numId w:val="2"/>
        </w:numPr>
        <w:spacing w:after="0"/>
        <w:rPr>
          <w:rFonts w:ascii="Arial" w:hAnsi="Arial" w:cs="Arial"/>
          <w:color w:val="000000"/>
          <w:lang w:val="es-CO"/>
        </w:rPr>
      </w:pPr>
      <w:r w:rsidRPr="00757E90">
        <w:rPr>
          <w:rFonts w:ascii="Arial" w:hAnsi="Arial" w:cs="Arial"/>
          <w:color w:val="000000"/>
          <w:lang w:val="es-CO"/>
        </w:rPr>
        <w:t xml:space="preserve">Comparamos el </w:t>
      </w:r>
      <w:r w:rsidRPr="00757E90">
        <w:rPr>
          <w:rFonts w:ascii="Arial" w:hAnsi="Arial" w:cs="Arial"/>
          <w:b/>
          <w:color w:val="000000"/>
          <w:lang w:val="es-CO"/>
        </w:rPr>
        <w:t>número de cifras</w:t>
      </w:r>
      <w:r w:rsidRPr="00757E90">
        <w:rPr>
          <w:rFonts w:ascii="Arial" w:hAnsi="Arial" w:cs="Arial"/>
          <w:color w:val="000000"/>
          <w:lang w:val="es-CO"/>
        </w:rPr>
        <w:t xml:space="preserve">: </w:t>
      </w:r>
      <w:r w:rsidR="00757E90" w:rsidRPr="00757E90">
        <w:rPr>
          <w:rFonts w:ascii="Arial" w:hAnsi="Arial" w:cs="Arial"/>
          <w:color w:val="000000"/>
          <w:lang w:val="es-CO"/>
        </w:rPr>
        <w:t>Si los números tienen distinta cantidad de cifras, es mayor el número que tenga más cifras.</w:t>
      </w:r>
    </w:p>
    <w:p w14:paraId="0BE91152" w14:textId="2305AA7B" w:rsidR="0060217E" w:rsidRDefault="00C8216C" w:rsidP="00E6040C">
      <w:pPr>
        <w:pStyle w:val="Prrafodelista"/>
        <w:numPr>
          <w:ilvl w:val="0"/>
          <w:numId w:val="2"/>
        </w:numPr>
        <w:spacing w:after="0"/>
        <w:rPr>
          <w:rFonts w:ascii="Arial" w:hAnsi="Arial" w:cs="Arial"/>
          <w:color w:val="000000"/>
          <w:lang w:val="es-CO"/>
        </w:rPr>
      </w:pPr>
      <w:r w:rsidRPr="0060217E">
        <w:rPr>
          <w:rFonts w:ascii="Arial" w:hAnsi="Arial" w:cs="Arial"/>
          <w:color w:val="000000"/>
          <w:lang w:val="es-CO"/>
        </w:rPr>
        <w:t xml:space="preserve">Si los dos tienen el mismo número de cifras, vamos al siguiente paso. </w:t>
      </w:r>
    </w:p>
    <w:p w14:paraId="730C39BB" w14:textId="77777777" w:rsidR="00757E90" w:rsidRDefault="00757E90" w:rsidP="00757E90">
      <w:pPr>
        <w:pStyle w:val="Prrafodelista"/>
        <w:numPr>
          <w:ilvl w:val="0"/>
          <w:numId w:val="2"/>
        </w:numPr>
        <w:spacing w:after="0"/>
        <w:rPr>
          <w:rFonts w:ascii="Arial" w:hAnsi="Arial" w:cs="Arial"/>
          <w:color w:val="000000"/>
          <w:lang w:val="es-CO"/>
        </w:rPr>
      </w:pPr>
      <w:r w:rsidRPr="00757E90">
        <w:rPr>
          <w:rFonts w:ascii="Arial" w:hAnsi="Arial" w:cs="Arial"/>
          <w:color w:val="000000"/>
          <w:lang w:val="es-CO"/>
        </w:rPr>
        <w:t>Se comparan las cifras que se encuentran en la misma posición comenzando el proceso de izquierda a derecha, hasta encontrar cifras diferentes.</w:t>
      </w:r>
    </w:p>
    <w:p w14:paraId="719DC5DC" w14:textId="370FBCA3" w:rsidR="00B11942" w:rsidRPr="00757E90" w:rsidRDefault="00757E90" w:rsidP="00757E90">
      <w:pPr>
        <w:spacing w:after="0"/>
        <w:rPr>
          <w:rFonts w:ascii="Arial" w:hAnsi="Arial" w:cs="Arial"/>
          <w:color w:val="000000"/>
          <w:lang w:val="es-CO"/>
        </w:rPr>
      </w:pPr>
      <w:r w:rsidRPr="00757E90">
        <w:rPr>
          <w:rFonts w:ascii="Arial" w:hAnsi="Arial" w:cs="Arial"/>
          <w:color w:val="000000"/>
          <w:lang w:val="es-CO"/>
        </w:rPr>
        <w:t xml:space="preserve"> </w:t>
      </w:r>
    </w:p>
    <w:p w14:paraId="0CD7878A" w14:textId="1FB2499D" w:rsidR="00C8216C" w:rsidRDefault="00757E90" w:rsidP="00E6040C">
      <w:pPr>
        <w:spacing w:after="0"/>
        <w:rPr>
          <w:rFonts w:ascii="Arial" w:hAnsi="Arial" w:cs="Arial"/>
          <w:color w:val="000000"/>
          <w:lang w:val="es-CO"/>
        </w:rPr>
      </w:pPr>
      <w:r>
        <w:rPr>
          <w:rFonts w:ascii="Arial" w:hAnsi="Arial" w:cs="Arial"/>
          <w:color w:val="000000"/>
          <w:lang w:val="es-CO"/>
        </w:rPr>
        <w:t>Como</w:t>
      </w:r>
      <w:r w:rsidR="00C04554">
        <w:rPr>
          <w:rFonts w:ascii="Arial" w:hAnsi="Arial" w:cs="Arial"/>
          <w:color w:val="000000"/>
          <w:lang w:val="es-CO"/>
        </w:rPr>
        <w:t xml:space="preserve"> las poblaciones </w:t>
      </w:r>
      <w:r w:rsidR="00C8216C" w:rsidRPr="00C8216C">
        <w:rPr>
          <w:rFonts w:ascii="Arial" w:hAnsi="Arial" w:cs="Arial"/>
          <w:color w:val="000000"/>
          <w:lang w:val="es-CO"/>
        </w:rPr>
        <w:t xml:space="preserve">de </w:t>
      </w:r>
      <w:r w:rsidR="005960ED">
        <w:rPr>
          <w:rFonts w:ascii="Arial" w:hAnsi="Arial" w:cs="Arial"/>
          <w:color w:val="000000"/>
          <w:lang w:val="es-CO"/>
        </w:rPr>
        <w:t>Arauca</w:t>
      </w:r>
      <w:r w:rsidR="00C8216C" w:rsidRPr="00C8216C">
        <w:rPr>
          <w:rFonts w:ascii="Arial" w:hAnsi="Arial" w:cs="Arial"/>
          <w:color w:val="000000"/>
          <w:lang w:val="es-CO"/>
        </w:rPr>
        <w:t xml:space="preserve"> (</w:t>
      </w:r>
      <w:r>
        <w:rPr>
          <w:rFonts w:ascii="Arial" w:hAnsi="Arial" w:cs="Arial"/>
          <w:color w:val="000000"/>
        </w:rPr>
        <w:t xml:space="preserve">101 </w:t>
      </w:r>
      <w:r w:rsidR="00812380">
        <w:rPr>
          <w:rFonts w:ascii="Arial" w:hAnsi="Arial" w:cs="Arial"/>
          <w:color w:val="000000"/>
        </w:rPr>
        <w:t>541</w:t>
      </w:r>
      <w:r w:rsidR="00C8216C" w:rsidRPr="00C8216C">
        <w:rPr>
          <w:rFonts w:ascii="Arial" w:hAnsi="Arial" w:cs="Arial"/>
          <w:color w:val="000000"/>
          <w:lang w:val="es-CO"/>
        </w:rPr>
        <w:t xml:space="preserve">) y de </w:t>
      </w:r>
      <w:r w:rsidR="005960ED">
        <w:rPr>
          <w:rFonts w:ascii="Arial" w:hAnsi="Arial" w:cs="Arial"/>
          <w:color w:val="000000"/>
          <w:lang w:val="es-CO"/>
        </w:rPr>
        <w:t>Yumbo</w:t>
      </w:r>
      <w:r w:rsidR="00C8216C" w:rsidRPr="00C8216C">
        <w:rPr>
          <w:rFonts w:ascii="Arial" w:hAnsi="Arial" w:cs="Arial"/>
          <w:color w:val="000000"/>
          <w:lang w:val="es-CO"/>
        </w:rPr>
        <w:t xml:space="preserve"> (</w:t>
      </w:r>
      <w:r>
        <w:rPr>
          <w:rFonts w:ascii="Arial" w:hAnsi="Arial" w:cs="Arial"/>
          <w:color w:val="000000"/>
        </w:rPr>
        <w:t xml:space="preserve">114 </w:t>
      </w:r>
      <w:r w:rsidR="00812380">
        <w:rPr>
          <w:rFonts w:ascii="Arial" w:hAnsi="Arial" w:cs="Arial"/>
          <w:color w:val="000000"/>
        </w:rPr>
        <w:t>427</w:t>
      </w:r>
      <w:r w:rsidR="00C8216C" w:rsidRPr="00C8216C">
        <w:rPr>
          <w:rFonts w:ascii="Arial" w:hAnsi="Arial" w:cs="Arial"/>
          <w:color w:val="000000"/>
          <w:lang w:val="es-CO"/>
        </w:rPr>
        <w:t>)</w:t>
      </w:r>
      <w:r w:rsidR="00C04554">
        <w:rPr>
          <w:rFonts w:ascii="Arial" w:hAnsi="Arial" w:cs="Arial"/>
          <w:color w:val="000000"/>
          <w:lang w:val="es-CO"/>
        </w:rPr>
        <w:t xml:space="preserve">, </w:t>
      </w:r>
      <w:r w:rsidR="00C8216C" w:rsidRPr="00C8216C">
        <w:rPr>
          <w:rFonts w:ascii="Arial" w:hAnsi="Arial" w:cs="Arial"/>
          <w:color w:val="000000"/>
          <w:lang w:val="es-CO"/>
        </w:rPr>
        <w:t>t</w:t>
      </w:r>
      <w:r>
        <w:rPr>
          <w:rFonts w:ascii="Arial" w:hAnsi="Arial" w:cs="Arial"/>
          <w:color w:val="000000"/>
          <w:lang w:val="es-CO"/>
        </w:rPr>
        <w:t>ienen el mismo número de cifras</w:t>
      </w:r>
      <w:r w:rsidR="00C8216C" w:rsidRPr="00C8216C">
        <w:rPr>
          <w:rFonts w:ascii="Arial" w:hAnsi="Arial" w:cs="Arial"/>
          <w:color w:val="000000"/>
          <w:lang w:val="es-CO"/>
        </w:rPr>
        <w:t xml:space="preserve">, </w:t>
      </w:r>
      <w:r w:rsidR="00500DCC">
        <w:rPr>
          <w:rFonts w:ascii="Arial" w:hAnsi="Arial" w:cs="Arial"/>
          <w:color w:val="000000"/>
          <w:lang w:val="es-CO"/>
        </w:rPr>
        <w:t>se comparan las cifras del mismo valor posicional</w:t>
      </w:r>
      <w:r w:rsidR="00C8216C" w:rsidRPr="00C8216C">
        <w:rPr>
          <w:rFonts w:ascii="Arial" w:hAnsi="Arial" w:cs="Arial"/>
          <w:color w:val="000000"/>
          <w:lang w:val="es-CO"/>
        </w:rPr>
        <w:t>, empezando por la izquierda.</w:t>
      </w:r>
    </w:p>
    <w:p w14:paraId="3DA06260" w14:textId="77777777" w:rsidR="00B11942" w:rsidRDefault="00B11942" w:rsidP="00E6040C">
      <w:pPr>
        <w:spacing w:after="0"/>
        <w:rPr>
          <w:rFonts w:ascii="Arial" w:hAnsi="Arial" w:cs="Arial"/>
          <w:color w:val="000000"/>
          <w:lang w:val="es-CO"/>
        </w:rPr>
      </w:pPr>
    </w:p>
    <w:p w14:paraId="1F7FA0CD" w14:textId="3692E2FC" w:rsidR="003650EC" w:rsidRDefault="00500DCC" w:rsidP="00E6040C">
      <w:pPr>
        <w:pStyle w:val="Prrafodelista"/>
        <w:numPr>
          <w:ilvl w:val="0"/>
          <w:numId w:val="2"/>
        </w:numPr>
        <w:spacing w:after="0"/>
        <w:rPr>
          <w:rFonts w:ascii="Arial" w:hAnsi="Arial" w:cs="Arial"/>
          <w:color w:val="000000"/>
          <w:lang w:val="es-CO"/>
        </w:rPr>
      </w:pPr>
      <w:r>
        <w:rPr>
          <w:rFonts w:ascii="Arial" w:hAnsi="Arial" w:cs="Arial"/>
          <w:color w:val="000000"/>
          <w:lang w:val="es-CO"/>
        </w:rPr>
        <w:t>Las cifras en la posición de las centenas de mil son iguales</w:t>
      </w:r>
      <w:r w:rsidR="00C8216C" w:rsidRPr="003650EC">
        <w:rPr>
          <w:rFonts w:ascii="Arial" w:hAnsi="Arial" w:cs="Arial"/>
          <w:color w:val="000000"/>
          <w:lang w:val="es-CO"/>
        </w:rPr>
        <w:t>.</w:t>
      </w:r>
      <w:r w:rsidR="00B93C61" w:rsidRPr="003650EC">
        <w:rPr>
          <w:rFonts w:ascii="Arial" w:hAnsi="Arial" w:cs="Arial"/>
          <w:color w:val="000000"/>
          <w:lang w:val="es-CO"/>
        </w:rPr>
        <w:t xml:space="preserve"> </w:t>
      </w:r>
    </w:p>
    <w:p w14:paraId="7257A1F6" w14:textId="77777777" w:rsidR="00B11942" w:rsidRDefault="00B11942" w:rsidP="00B11942">
      <w:pPr>
        <w:pStyle w:val="Prrafodelista"/>
        <w:spacing w:after="0"/>
        <w:ind w:left="2136" w:firstLine="696"/>
        <w:rPr>
          <w:rFonts w:ascii="Arial" w:hAnsi="Arial" w:cs="Arial"/>
          <w:color w:val="000000"/>
          <w:lang w:val="es-CO"/>
        </w:rPr>
      </w:pPr>
      <w:r w:rsidRPr="00B11942">
        <w:rPr>
          <w:rFonts w:ascii="Arial" w:hAnsi="Arial" w:cs="Arial"/>
          <w:b/>
          <w:color w:val="000000"/>
          <w:highlight w:val="yellow"/>
          <w:lang w:val="es-CO"/>
        </w:rPr>
        <w:t>1</w:t>
      </w:r>
      <w:r w:rsidRPr="00B11942">
        <w:rPr>
          <w:rFonts w:ascii="Arial" w:hAnsi="Arial" w:cs="Arial"/>
          <w:color w:val="000000"/>
          <w:highlight w:val="yellow"/>
          <w:lang w:val="es-CO"/>
        </w:rPr>
        <w:t>01 541</w:t>
      </w:r>
      <w:r w:rsidRPr="00B11942">
        <w:rPr>
          <w:rFonts w:ascii="Arial" w:hAnsi="Arial" w:cs="Arial"/>
          <w:color w:val="000000"/>
          <w:highlight w:val="yellow"/>
          <w:lang w:val="es-CO"/>
        </w:rPr>
        <w:tab/>
      </w:r>
      <w:r w:rsidRPr="00B11942">
        <w:rPr>
          <w:rFonts w:ascii="Arial" w:hAnsi="Arial" w:cs="Arial"/>
          <w:b/>
          <w:color w:val="000000"/>
          <w:highlight w:val="yellow"/>
          <w:lang w:val="es-CO"/>
        </w:rPr>
        <w:t>1</w:t>
      </w:r>
      <w:r w:rsidRPr="00B11942">
        <w:rPr>
          <w:rFonts w:ascii="Arial" w:hAnsi="Arial" w:cs="Arial"/>
          <w:color w:val="000000"/>
          <w:highlight w:val="yellow"/>
          <w:lang w:val="es-CO"/>
        </w:rPr>
        <w:t>14 427</w:t>
      </w:r>
    </w:p>
    <w:p w14:paraId="1572907C" w14:textId="563DF92D" w:rsidR="005F1D79" w:rsidRDefault="005F1D79" w:rsidP="00B11942">
      <w:pPr>
        <w:pStyle w:val="Prrafodelista"/>
        <w:spacing w:after="0"/>
        <w:ind w:left="2136" w:firstLine="696"/>
        <w:rPr>
          <w:rFonts w:ascii="Arial" w:hAnsi="Arial" w:cs="Arial"/>
          <w:color w:val="000000"/>
          <w:lang w:val="es-CO"/>
        </w:rPr>
      </w:pPr>
      <w:r>
        <w:rPr>
          <w:rFonts w:ascii="Arial" w:hAnsi="Arial" w:cs="Arial"/>
          <w:noProof/>
          <w:color w:val="000000"/>
          <w:lang w:val="es-CO" w:eastAsia="es-CO"/>
        </w:rPr>
        <w:lastRenderedPageBreak/>
        <mc:AlternateContent>
          <mc:Choice Requires="wps">
            <w:drawing>
              <wp:anchor distT="0" distB="0" distL="114300" distR="114300" simplePos="0" relativeHeight="251692544" behindDoc="0" locked="0" layoutInCell="1" allowOverlap="1" wp14:anchorId="5895B29F" wp14:editId="1B61B808">
                <wp:simplePos x="0" y="0"/>
                <wp:positionH relativeFrom="column">
                  <wp:posOffset>1766570</wp:posOffset>
                </wp:positionH>
                <wp:positionV relativeFrom="paragraph">
                  <wp:posOffset>118002</wp:posOffset>
                </wp:positionV>
                <wp:extent cx="323562" cy="159518"/>
                <wp:effectExtent l="62865" t="13335" r="82550" b="120650"/>
                <wp:wrapNone/>
                <wp:docPr id="107" name="Flecha doblada hacia arriba 107"/>
                <wp:cNvGraphicFramePr/>
                <a:graphic xmlns:a="http://schemas.openxmlformats.org/drawingml/2006/main">
                  <a:graphicData uri="http://schemas.microsoft.com/office/word/2010/wordprocessingShape">
                    <wps:wsp>
                      <wps:cNvSpPr/>
                      <wps:spPr>
                        <a:xfrm rot="5400000">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4C09" id="Flecha doblada hacia arriba 107" o:spid="_x0000_s1026" style="position:absolute;margin-left:139.1pt;margin-top:9.3pt;width:25.5pt;height:12.5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592" behindDoc="0" locked="0" layoutInCell="1" allowOverlap="1" wp14:anchorId="3E8129F3" wp14:editId="173191DE">
                <wp:simplePos x="0" y="0"/>
                <wp:positionH relativeFrom="margin">
                  <wp:posOffset>2522256</wp:posOffset>
                </wp:positionH>
                <wp:positionV relativeFrom="paragraph">
                  <wp:posOffset>134620</wp:posOffset>
                </wp:positionV>
                <wp:extent cx="323562" cy="159518"/>
                <wp:effectExtent l="62865" t="13335" r="82550" b="120650"/>
                <wp:wrapNone/>
                <wp:docPr id="108" name="Flecha doblada hacia arriba 108"/>
                <wp:cNvGraphicFramePr/>
                <a:graphic xmlns:a="http://schemas.openxmlformats.org/drawingml/2006/main">
                  <a:graphicData uri="http://schemas.microsoft.com/office/word/2010/wordprocessingShape">
                    <wps:wsp>
                      <wps:cNvSpPr/>
                      <wps:spPr>
                        <a:xfrm rot="16200000" flipH="1">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F25AD" id="Flecha doblada hacia arriba 108" o:spid="_x0000_s1026" style="position:absolute;margin-left:198.6pt;margin-top:10.6pt;width:25.5pt;height:12.55pt;rotation:90;flip:x;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w10:wrap anchorx="margin"/>
              </v:shape>
            </w:pict>
          </mc:Fallback>
        </mc:AlternateContent>
      </w:r>
    </w:p>
    <w:p w14:paraId="2DD1985A" w14:textId="228D2218" w:rsidR="00500DCC" w:rsidRDefault="00500DCC" w:rsidP="00B11942">
      <w:pPr>
        <w:pStyle w:val="Prrafodelista"/>
        <w:spacing w:after="0"/>
        <w:ind w:left="2136" w:firstLine="696"/>
        <w:rPr>
          <w:rFonts w:ascii="Arial" w:hAnsi="Arial" w:cs="Arial"/>
          <w:color w:val="000000"/>
          <w:lang w:val="es-CO"/>
        </w:rPr>
      </w:pPr>
      <w:r>
        <w:rPr>
          <w:rFonts w:ascii="Arial" w:hAnsi="Arial" w:cs="Arial"/>
          <w:noProof/>
          <w:color w:val="000000"/>
          <w:lang w:val="es-CO" w:eastAsia="es-CO"/>
        </w:rPr>
        <mc:AlternateContent>
          <mc:Choice Requires="wps">
            <w:drawing>
              <wp:anchor distT="0" distB="0" distL="114300" distR="114300" simplePos="0" relativeHeight="251695616" behindDoc="0" locked="0" layoutInCell="1" allowOverlap="1" wp14:anchorId="133D3F02" wp14:editId="0EDDBF0F">
                <wp:simplePos x="0" y="0"/>
                <wp:positionH relativeFrom="column">
                  <wp:posOffset>2059305</wp:posOffset>
                </wp:positionH>
                <wp:positionV relativeFrom="paragraph">
                  <wp:posOffset>99060</wp:posOffset>
                </wp:positionV>
                <wp:extent cx="525780" cy="232410"/>
                <wp:effectExtent l="0" t="0" r="7620" b="0"/>
                <wp:wrapNone/>
                <wp:docPr id="110" name="Cuadro de texto 110"/>
                <wp:cNvGraphicFramePr/>
                <a:graphic xmlns:a="http://schemas.openxmlformats.org/drawingml/2006/main">
                  <a:graphicData uri="http://schemas.microsoft.com/office/word/2010/wordprocessingShape">
                    <wps:wsp>
                      <wps:cNvSpPr txBox="1"/>
                      <wps:spPr>
                        <a:xfrm>
                          <a:off x="0" y="0"/>
                          <a:ext cx="525780" cy="232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CF2175" w14:textId="4B84BF36" w:rsidR="005A36AC" w:rsidRDefault="005A36AC">
                            <w:r w:rsidRPr="005F1D79">
                              <w:rPr>
                                <w:rFonts w:ascii="Arial" w:hAnsi="Arial" w:cs="Arial"/>
                              </w:rPr>
                              <w:t>1 =</w:t>
                            </w:r>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D3F02" id="_x0000_t202" coordsize="21600,21600" o:spt="202" path="m,l,21600r21600,l21600,xe">
                <v:stroke joinstyle="miter"/>
                <v:path gradientshapeok="t" o:connecttype="rect"/>
              </v:shapetype>
              <v:shape id="Cuadro de texto 110" o:spid="_x0000_s1027" type="#_x0000_t202" style="position:absolute;left:0;text-align:left;margin-left:162.15pt;margin-top:7.8pt;width:41.4pt;height:18.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" fillcolor="white [3201]" stroked="f" strokeweight=".5pt">
                <v:textbox>
                  <w:txbxContent>
                    <w:p w14:paraId="4DCF2175" w14:textId="4B84BF36" w:rsidR="005A36AC" w:rsidRDefault="005A36AC">
                      <w:r w:rsidRPr="005F1D79">
                        <w:rPr>
                          <w:rFonts w:ascii="Arial" w:hAnsi="Arial" w:cs="Arial"/>
                        </w:rPr>
                        <w:t>1 =</w:t>
                      </w:r>
                      <w:r>
                        <w:t xml:space="preserve"> 1</w:t>
                      </w:r>
                    </w:p>
                  </w:txbxContent>
                </v:textbox>
              </v:shape>
            </w:pict>
          </mc:Fallback>
        </mc:AlternateContent>
      </w:r>
    </w:p>
    <w:p w14:paraId="5CCE7A4D" w14:textId="77777777" w:rsidR="00500DCC" w:rsidRDefault="00500DCC" w:rsidP="00B11942">
      <w:pPr>
        <w:pStyle w:val="Prrafodelista"/>
        <w:spacing w:after="0"/>
        <w:ind w:left="2136" w:firstLine="696"/>
        <w:rPr>
          <w:rFonts w:ascii="Arial" w:hAnsi="Arial" w:cs="Arial"/>
          <w:color w:val="000000"/>
          <w:lang w:val="es-CO"/>
        </w:rPr>
      </w:pPr>
    </w:p>
    <w:p w14:paraId="671DA63C" w14:textId="4421F086" w:rsidR="005F1D79" w:rsidRDefault="005F1D79" w:rsidP="00B11942">
      <w:pPr>
        <w:pStyle w:val="Prrafodelista"/>
        <w:spacing w:after="0"/>
        <w:ind w:left="2136" w:firstLine="696"/>
        <w:rPr>
          <w:rFonts w:ascii="Arial" w:hAnsi="Arial" w:cs="Arial"/>
          <w:color w:val="000000"/>
          <w:lang w:val="es-CO"/>
        </w:rPr>
      </w:pPr>
    </w:p>
    <w:p w14:paraId="0FE00916" w14:textId="1B83E414" w:rsidR="003650EC" w:rsidRDefault="00500DCC" w:rsidP="00E6040C">
      <w:pPr>
        <w:pStyle w:val="Prrafodelista"/>
        <w:numPr>
          <w:ilvl w:val="0"/>
          <w:numId w:val="2"/>
        </w:numPr>
        <w:spacing w:after="0"/>
        <w:rPr>
          <w:rFonts w:ascii="Arial" w:hAnsi="Arial" w:cs="Arial"/>
          <w:color w:val="000000"/>
          <w:lang w:val="es-CO"/>
        </w:rPr>
      </w:pPr>
      <w:r>
        <w:rPr>
          <w:rFonts w:ascii="Arial" w:hAnsi="Arial" w:cs="Arial"/>
          <w:color w:val="000000"/>
          <w:lang w:val="es-CO"/>
        </w:rPr>
        <w:t>Las cifras en la posición de las decenas de mil son diferentes</w:t>
      </w:r>
      <w:r w:rsidR="00B93C61" w:rsidRPr="003650EC">
        <w:rPr>
          <w:rFonts w:ascii="Arial" w:hAnsi="Arial" w:cs="Arial"/>
          <w:color w:val="000000"/>
          <w:lang w:val="es-CO"/>
        </w:rPr>
        <w:t>: para</w:t>
      </w:r>
      <w:r w:rsidR="005F1D79">
        <w:rPr>
          <w:rFonts w:ascii="Arial" w:hAnsi="Arial" w:cs="Arial"/>
          <w:color w:val="000000"/>
          <w:lang w:val="es-CO"/>
        </w:rPr>
        <w:t xml:space="preserve"> la población de</w:t>
      </w:r>
      <w:r w:rsidR="00B93C61" w:rsidRPr="003650EC">
        <w:rPr>
          <w:rFonts w:ascii="Arial" w:hAnsi="Arial" w:cs="Arial"/>
          <w:color w:val="000000"/>
          <w:lang w:val="es-CO"/>
        </w:rPr>
        <w:t xml:space="preserve"> Arauca es 0, mientras que para </w:t>
      </w:r>
      <w:r w:rsidR="005F1D79">
        <w:rPr>
          <w:rFonts w:ascii="Arial" w:hAnsi="Arial" w:cs="Arial"/>
          <w:color w:val="000000"/>
          <w:lang w:val="es-CO"/>
        </w:rPr>
        <w:t xml:space="preserve">la de </w:t>
      </w:r>
      <w:r w:rsidR="003650EC" w:rsidRPr="003650EC">
        <w:rPr>
          <w:rFonts w:ascii="Arial" w:hAnsi="Arial" w:cs="Arial"/>
          <w:color w:val="000000"/>
          <w:lang w:val="es-CO"/>
        </w:rPr>
        <w:t xml:space="preserve">Yumbo es 1. </w:t>
      </w:r>
    </w:p>
    <w:p w14:paraId="69E22F36" w14:textId="77777777" w:rsidR="005F1D79" w:rsidRDefault="005F1D79" w:rsidP="005F1D79">
      <w:pPr>
        <w:pStyle w:val="Prrafodelista"/>
        <w:spacing w:after="0"/>
        <w:ind w:left="2136" w:firstLine="696"/>
        <w:rPr>
          <w:rFonts w:ascii="Arial" w:hAnsi="Arial" w:cs="Arial"/>
          <w:color w:val="000000"/>
          <w:lang w:val="es-CO"/>
        </w:rPr>
      </w:pPr>
      <w:r w:rsidRPr="00500DCC">
        <w:rPr>
          <w:rFonts w:ascii="Arial" w:hAnsi="Arial" w:cs="Arial"/>
          <w:color w:val="000000"/>
          <w:highlight w:val="yellow"/>
          <w:lang w:val="es-CO"/>
        </w:rPr>
        <w:t>1</w:t>
      </w:r>
      <w:r w:rsidRPr="00500DCC">
        <w:rPr>
          <w:rFonts w:ascii="Arial" w:hAnsi="Arial" w:cs="Arial"/>
          <w:b/>
          <w:color w:val="000000"/>
          <w:highlight w:val="yellow"/>
          <w:lang w:val="es-CO"/>
        </w:rPr>
        <w:t>0</w:t>
      </w:r>
      <w:r w:rsidRPr="00B11942">
        <w:rPr>
          <w:rFonts w:ascii="Arial" w:hAnsi="Arial" w:cs="Arial"/>
          <w:color w:val="000000"/>
          <w:highlight w:val="yellow"/>
          <w:lang w:val="es-CO"/>
        </w:rPr>
        <w:t>1 541</w:t>
      </w:r>
      <w:r w:rsidRPr="00B11942">
        <w:rPr>
          <w:rFonts w:ascii="Arial" w:hAnsi="Arial" w:cs="Arial"/>
          <w:color w:val="000000"/>
          <w:highlight w:val="yellow"/>
          <w:lang w:val="es-CO"/>
        </w:rPr>
        <w:tab/>
      </w:r>
      <w:r w:rsidRPr="00500DCC">
        <w:rPr>
          <w:rFonts w:ascii="Arial" w:hAnsi="Arial" w:cs="Arial"/>
          <w:color w:val="000000"/>
          <w:highlight w:val="yellow"/>
          <w:lang w:val="es-CO"/>
        </w:rPr>
        <w:t>1</w:t>
      </w:r>
      <w:r w:rsidRPr="00500DCC">
        <w:rPr>
          <w:rFonts w:ascii="Arial" w:hAnsi="Arial" w:cs="Arial"/>
          <w:b/>
          <w:color w:val="000000"/>
          <w:highlight w:val="yellow"/>
          <w:lang w:val="es-CO"/>
        </w:rPr>
        <w:t>1</w:t>
      </w:r>
      <w:r w:rsidRPr="00B11942">
        <w:rPr>
          <w:rFonts w:ascii="Arial" w:hAnsi="Arial" w:cs="Arial"/>
          <w:color w:val="000000"/>
          <w:highlight w:val="yellow"/>
          <w:lang w:val="es-CO"/>
        </w:rPr>
        <w:t>4 427</w:t>
      </w:r>
    </w:p>
    <w:p w14:paraId="253A0F3F" w14:textId="2949D9DB" w:rsidR="005F1D79" w:rsidRDefault="00500DCC" w:rsidP="005F1D79">
      <w:pPr>
        <w:pStyle w:val="Prrafodelista"/>
        <w:spacing w:after="0"/>
        <w:rPr>
          <w:rFonts w:ascii="Arial" w:hAnsi="Arial" w:cs="Arial"/>
          <w:color w:val="000000"/>
          <w:lang w:val="es-CO"/>
        </w:rPr>
      </w:pPr>
      <w:r>
        <w:rPr>
          <w:rFonts w:ascii="Arial" w:hAnsi="Arial" w:cs="Arial"/>
          <w:noProof/>
          <w:color w:val="000000"/>
          <w:lang w:val="es-CO" w:eastAsia="es-CO"/>
        </w:rPr>
        <mc:AlternateContent>
          <mc:Choice Requires="wps">
            <w:drawing>
              <wp:anchor distT="0" distB="0" distL="114300" distR="114300" simplePos="0" relativeHeight="251700736" behindDoc="0" locked="0" layoutInCell="1" allowOverlap="1" wp14:anchorId="36E1A406" wp14:editId="7BDCCE38">
                <wp:simplePos x="0" y="0"/>
                <wp:positionH relativeFrom="column">
                  <wp:posOffset>2152649</wp:posOffset>
                </wp:positionH>
                <wp:positionV relativeFrom="paragraph">
                  <wp:posOffset>238760</wp:posOffset>
                </wp:positionV>
                <wp:extent cx="525780" cy="330200"/>
                <wp:effectExtent l="0" t="0" r="7620" b="0"/>
                <wp:wrapNone/>
                <wp:docPr id="127" name="Cuadro de texto 127"/>
                <wp:cNvGraphicFramePr/>
                <a:graphic xmlns:a="http://schemas.openxmlformats.org/drawingml/2006/main">
                  <a:graphicData uri="http://schemas.microsoft.com/office/word/2010/wordprocessingShape">
                    <wps:wsp>
                      <wps:cNvSpPr txBox="1"/>
                      <wps:spPr>
                        <a:xfrm>
                          <a:off x="0" y="0"/>
                          <a:ext cx="525780" cy="330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991DD" w14:textId="197C6F4B" w:rsidR="005A36AC" w:rsidRPr="00500DCC" w:rsidRDefault="005A36AC">
                            <w:pPr>
                              <w:rPr>
                                <w:rFonts w:asciiTheme="majorHAnsi" w:hAnsiTheme="majorHAnsi" w:cstheme="majorHAnsi"/>
                              </w:rPr>
                            </w:pPr>
                            <w:r w:rsidRPr="00500DCC">
                              <w:rPr>
                                <w:rFonts w:asciiTheme="majorHAnsi" w:hAnsiTheme="majorHAnsi" w:cstheme="majorHAnsi"/>
                              </w:rPr>
                              <w:t>0 &lt;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1A406" id="Cuadro de texto 127" o:spid="_x0000_s1028" type="#_x0000_t202" style="position:absolute;left:0;text-align:left;margin-left:169.5pt;margin-top:18.8pt;width:41.4pt;height:2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" fillcolor="white [3201]" stroked="f" strokeweight=".5pt">
                <v:textbox>
                  <w:txbxContent>
                    <w:p w14:paraId="4FA991DD" w14:textId="197C6F4B" w:rsidR="005A36AC" w:rsidRPr="00500DCC" w:rsidRDefault="005A36AC">
                      <w:pPr>
                        <w:rPr>
                          <w:rFonts w:asciiTheme="majorHAnsi" w:hAnsiTheme="majorHAnsi" w:cstheme="majorHAnsi"/>
                        </w:rPr>
                      </w:pPr>
                      <w:r w:rsidRPr="00500DCC">
                        <w:rPr>
                          <w:rFonts w:asciiTheme="majorHAnsi" w:hAnsiTheme="majorHAnsi" w:cstheme="majorHAnsi"/>
                        </w:rPr>
                        <w:t>0 &lt; 1</w:t>
                      </w:r>
                    </w:p>
                  </w:txbxContent>
                </v:textbox>
              </v:shape>
            </w:pict>
          </mc:Fallback>
        </mc:AlternateContent>
      </w:r>
      <w:r w:rsidR="005F1D79">
        <w:rPr>
          <w:rFonts w:ascii="Arial" w:hAnsi="Arial" w:cs="Arial"/>
          <w:noProof/>
          <w:color w:val="000000"/>
          <w:lang w:val="es-CO" w:eastAsia="es-CO"/>
        </w:rPr>
        <mc:AlternateContent>
          <mc:Choice Requires="wps">
            <w:drawing>
              <wp:anchor distT="0" distB="0" distL="114300" distR="114300" simplePos="0" relativeHeight="251698688" behindDoc="0" locked="0" layoutInCell="1" allowOverlap="1" wp14:anchorId="58162A5A" wp14:editId="03FD43CA">
                <wp:simplePos x="0" y="0"/>
                <wp:positionH relativeFrom="margin">
                  <wp:posOffset>2599858</wp:posOffset>
                </wp:positionH>
                <wp:positionV relativeFrom="paragraph">
                  <wp:posOffset>133984</wp:posOffset>
                </wp:positionV>
                <wp:extent cx="323562" cy="159518"/>
                <wp:effectExtent l="62865" t="13335" r="82550" b="120650"/>
                <wp:wrapNone/>
                <wp:docPr id="119" name="Flecha doblada hacia arriba 119"/>
                <wp:cNvGraphicFramePr/>
                <a:graphic xmlns:a="http://schemas.openxmlformats.org/drawingml/2006/main">
                  <a:graphicData uri="http://schemas.microsoft.com/office/word/2010/wordprocessingShape">
                    <wps:wsp>
                      <wps:cNvSpPr/>
                      <wps:spPr>
                        <a:xfrm rot="16200000" flipH="1">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0EBF" id="Flecha doblada hacia arriba 119" o:spid="_x0000_s1026" style="position:absolute;margin-left:204.7pt;margin-top:10.55pt;width:25.5pt;height:12.55pt;rotation:90;flip:x;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w10:wrap anchorx="margin"/>
              </v:shape>
            </w:pict>
          </mc:Fallback>
        </mc:AlternateContent>
      </w:r>
      <w:r w:rsidR="005F1D79">
        <w:rPr>
          <w:rFonts w:ascii="Arial" w:hAnsi="Arial" w:cs="Arial"/>
          <w:noProof/>
          <w:color w:val="000000"/>
          <w:lang w:val="es-CO" w:eastAsia="es-CO"/>
        </w:rPr>
        <mc:AlternateContent>
          <mc:Choice Requires="wps">
            <w:drawing>
              <wp:anchor distT="0" distB="0" distL="114300" distR="114300" simplePos="0" relativeHeight="251697664" behindDoc="0" locked="0" layoutInCell="1" allowOverlap="1" wp14:anchorId="0992FDFF" wp14:editId="5BC51DDA">
                <wp:simplePos x="0" y="0"/>
                <wp:positionH relativeFrom="column">
                  <wp:posOffset>1822881</wp:posOffset>
                </wp:positionH>
                <wp:positionV relativeFrom="paragraph">
                  <wp:posOffset>117475</wp:posOffset>
                </wp:positionV>
                <wp:extent cx="323562" cy="159518"/>
                <wp:effectExtent l="62865" t="13335" r="82550" b="120650"/>
                <wp:wrapNone/>
                <wp:docPr id="118" name="Flecha doblada hacia arriba 118"/>
                <wp:cNvGraphicFramePr/>
                <a:graphic xmlns:a="http://schemas.openxmlformats.org/drawingml/2006/main">
                  <a:graphicData uri="http://schemas.microsoft.com/office/word/2010/wordprocessingShape">
                    <wps:wsp>
                      <wps:cNvSpPr/>
                      <wps:spPr>
                        <a:xfrm rot="5400000">
                          <a:off x="0" y="0"/>
                          <a:ext cx="323562" cy="159518"/>
                        </a:xfrm>
                        <a:prstGeom prst="ben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93E6" id="Flecha doblada hacia arriba 118" o:spid="_x0000_s1026" style="position:absolute;margin-left:143.55pt;margin-top:9.25pt;width:25.5pt;height:12.55pt;rotation:9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562,15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" path="m,119639r263743,l263743,39880r-19940,l283683,r39879,39880l303622,39880r,119638l,159518,,119639xe" fillcolor="#4f81bd [3204]" strokecolor="#4579b8 [3044]">
                <v:fill color2="#a7bfde [1620]" rotate="t" angle="180" focus="100%" type="gradient">
                  <o:fill v:ext="view" type="gradientUnscaled"/>
                </v:fill>
                <v:shadow on="t" color="black" opacity="22937f" origin=",.5" offset="0,.63889mm"/>
                <v:path arrowok="t" o:connecttype="custom" o:connectlocs="0,119639;263743,119639;263743,39880;243803,39880;283683,0;323562,39880;303622,39880;303622,159518;0,159518;0,119639" o:connectangles="0,0,0,0,0,0,0,0,0,0"/>
              </v:shape>
            </w:pict>
          </mc:Fallback>
        </mc:AlternateContent>
      </w:r>
    </w:p>
    <w:p w14:paraId="557205D6" w14:textId="60DD6A74" w:rsidR="00B11942" w:rsidRPr="003650EC" w:rsidRDefault="00B11942" w:rsidP="00B11942">
      <w:pPr>
        <w:pStyle w:val="Prrafodelista"/>
        <w:spacing w:after="0"/>
        <w:rPr>
          <w:rFonts w:ascii="Arial" w:hAnsi="Arial" w:cs="Arial"/>
          <w:color w:val="000000"/>
          <w:lang w:val="es-CO"/>
        </w:rPr>
      </w:pPr>
    </w:p>
    <w:p w14:paraId="0F81FE58" w14:textId="77777777" w:rsidR="005F1D79" w:rsidRDefault="005F1D79" w:rsidP="00E6040C">
      <w:pPr>
        <w:spacing w:after="0"/>
        <w:rPr>
          <w:rFonts w:ascii="Arial" w:hAnsi="Arial" w:cs="Arial"/>
          <w:color w:val="000000"/>
          <w:lang w:val="es-CO"/>
        </w:rPr>
      </w:pPr>
    </w:p>
    <w:p w14:paraId="3ADAFBF7" w14:textId="4097D053" w:rsidR="009C6092" w:rsidRDefault="003650EC" w:rsidP="00E6040C">
      <w:pPr>
        <w:spacing w:after="0"/>
        <w:rPr>
          <w:rFonts w:ascii="Arial" w:hAnsi="Arial" w:cs="Arial"/>
          <w:color w:val="000000"/>
          <w:lang w:val="es-CO"/>
        </w:rPr>
      </w:pPr>
      <w:r>
        <w:rPr>
          <w:rFonts w:ascii="Arial" w:hAnsi="Arial" w:cs="Arial"/>
          <w:color w:val="000000"/>
          <w:lang w:val="es-CO"/>
        </w:rPr>
        <w:t>Como 0</w:t>
      </w:r>
      <w:r w:rsidR="00C8216C" w:rsidRPr="00C8216C">
        <w:rPr>
          <w:rFonts w:ascii="Arial" w:hAnsi="Arial" w:cs="Arial"/>
          <w:color w:val="000000"/>
          <w:lang w:val="es-CO"/>
        </w:rPr>
        <w:t xml:space="preserve"> es m</w:t>
      </w:r>
      <w:r>
        <w:rPr>
          <w:rFonts w:ascii="Arial" w:hAnsi="Arial" w:cs="Arial"/>
          <w:color w:val="000000"/>
          <w:lang w:val="es-CO"/>
        </w:rPr>
        <w:t xml:space="preserve">enor </w:t>
      </w:r>
      <w:r w:rsidR="00C8216C" w:rsidRPr="00C8216C">
        <w:rPr>
          <w:rFonts w:ascii="Arial" w:hAnsi="Arial" w:cs="Arial"/>
          <w:color w:val="000000"/>
          <w:lang w:val="es-CO"/>
        </w:rPr>
        <w:t xml:space="preserve">que </w:t>
      </w:r>
      <w:r>
        <w:rPr>
          <w:rFonts w:ascii="Arial" w:hAnsi="Arial" w:cs="Arial"/>
          <w:color w:val="000000"/>
          <w:lang w:val="es-CO"/>
        </w:rPr>
        <w:t>1</w:t>
      </w:r>
      <w:r w:rsidR="00C8216C" w:rsidRPr="00C8216C">
        <w:rPr>
          <w:rFonts w:ascii="Arial" w:hAnsi="Arial" w:cs="Arial"/>
          <w:color w:val="000000"/>
          <w:lang w:val="es-CO"/>
        </w:rPr>
        <w:t xml:space="preserve"> (</w:t>
      </w:r>
      <w:r>
        <w:rPr>
          <w:rFonts w:ascii="Arial" w:hAnsi="Arial" w:cs="Arial"/>
          <w:color w:val="000000"/>
          <w:lang w:val="es-CO"/>
        </w:rPr>
        <w:t>0 &lt; 1</w:t>
      </w:r>
      <w:r w:rsidR="00C8216C" w:rsidRPr="00C8216C">
        <w:rPr>
          <w:rFonts w:ascii="Arial" w:hAnsi="Arial" w:cs="Arial"/>
          <w:color w:val="000000"/>
          <w:lang w:val="es-CO"/>
        </w:rPr>
        <w:t xml:space="preserve">), </w:t>
      </w:r>
      <w:r w:rsidR="00B555A3">
        <w:rPr>
          <w:rFonts w:ascii="Arial" w:hAnsi="Arial" w:cs="Arial"/>
          <w:color w:val="000000"/>
          <w:lang w:val="es-CO"/>
        </w:rPr>
        <w:t>entonces</w:t>
      </w:r>
      <w:r w:rsidR="00C8216C" w:rsidRPr="00C8216C">
        <w:rPr>
          <w:rFonts w:ascii="Arial" w:hAnsi="Arial" w:cs="Arial"/>
          <w:color w:val="000000"/>
          <w:lang w:val="es-CO"/>
        </w:rPr>
        <w:t xml:space="preserve"> </w:t>
      </w:r>
      <w:r w:rsidR="00B555A3">
        <w:rPr>
          <w:rFonts w:ascii="Arial" w:hAnsi="Arial" w:cs="Arial"/>
          <w:color w:val="000000"/>
          <w:lang w:val="es-CO"/>
        </w:rPr>
        <w:t xml:space="preserve">101 </w:t>
      </w:r>
      <w:r>
        <w:rPr>
          <w:rFonts w:ascii="Arial" w:hAnsi="Arial" w:cs="Arial"/>
          <w:color w:val="000000"/>
          <w:lang w:val="es-CO"/>
        </w:rPr>
        <w:t>541 &lt;</w:t>
      </w:r>
      <w:r w:rsidR="00C8216C" w:rsidRPr="00C8216C">
        <w:rPr>
          <w:rFonts w:ascii="Arial" w:hAnsi="Arial" w:cs="Arial"/>
          <w:color w:val="000000"/>
          <w:lang w:val="es-CO"/>
        </w:rPr>
        <w:t xml:space="preserve"> </w:t>
      </w:r>
      <w:r w:rsidR="00B555A3">
        <w:rPr>
          <w:rFonts w:ascii="Arial" w:hAnsi="Arial" w:cs="Arial"/>
          <w:color w:val="000000"/>
          <w:lang w:val="es-CO"/>
        </w:rPr>
        <w:t xml:space="preserve">114 427. </w:t>
      </w:r>
      <w:r w:rsidR="00500DCC">
        <w:rPr>
          <w:rFonts w:ascii="Arial" w:hAnsi="Arial" w:cs="Arial"/>
          <w:color w:val="000000"/>
          <w:lang w:val="es-CO"/>
        </w:rPr>
        <w:t xml:space="preserve">Podemos decir que </w:t>
      </w:r>
      <w:r w:rsidR="00B555A3">
        <w:rPr>
          <w:rFonts w:ascii="Arial" w:hAnsi="Arial" w:cs="Arial"/>
          <w:color w:val="000000"/>
          <w:lang w:val="es-CO"/>
        </w:rPr>
        <w:t xml:space="preserve"> </w:t>
      </w:r>
      <w:r>
        <w:rPr>
          <w:rFonts w:ascii="Arial" w:hAnsi="Arial" w:cs="Arial"/>
          <w:color w:val="000000"/>
          <w:lang w:val="es-CO"/>
        </w:rPr>
        <w:t xml:space="preserve">Arauca tiene menos </w:t>
      </w:r>
      <w:r w:rsidR="00C8216C" w:rsidRPr="00C8216C">
        <w:rPr>
          <w:rFonts w:ascii="Arial" w:hAnsi="Arial" w:cs="Arial"/>
          <w:color w:val="000000"/>
          <w:lang w:val="es-CO"/>
        </w:rPr>
        <w:t>habitantes</w:t>
      </w:r>
      <w:r>
        <w:rPr>
          <w:rFonts w:ascii="Arial" w:hAnsi="Arial" w:cs="Arial"/>
          <w:color w:val="000000"/>
          <w:lang w:val="es-CO"/>
        </w:rPr>
        <w:t xml:space="preserve"> que Yumbo</w:t>
      </w:r>
      <w:r w:rsidR="00C8216C" w:rsidRPr="00C8216C">
        <w:rPr>
          <w:rFonts w:ascii="Arial" w:hAnsi="Arial" w:cs="Arial"/>
          <w:color w:val="000000"/>
          <w:lang w:val="es-CO"/>
        </w:rPr>
        <w:t>.</w:t>
      </w:r>
    </w:p>
    <w:p w14:paraId="7FAFFC98" w14:textId="77777777" w:rsidR="00B555A3" w:rsidRPr="00C8216C" w:rsidRDefault="00B555A3" w:rsidP="00E6040C">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1852"/>
        <w:gridCol w:w="6976"/>
      </w:tblGrid>
      <w:tr w:rsidR="00D6769D" w:rsidRPr="00C56195" w14:paraId="4160E787" w14:textId="77777777" w:rsidTr="00B55EED">
        <w:tc>
          <w:tcPr>
            <w:tcW w:w="9033" w:type="dxa"/>
            <w:gridSpan w:val="2"/>
            <w:shd w:val="clear" w:color="auto" w:fill="0D0D0D" w:themeFill="text1" w:themeFillTint="F2"/>
          </w:tcPr>
          <w:p w14:paraId="2608F9B9" w14:textId="77777777" w:rsidR="00D6769D" w:rsidRPr="00C56195" w:rsidRDefault="00D6769D"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6769D" w:rsidRPr="00C56195" w14:paraId="05DFCBD6" w14:textId="77777777" w:rsidTr="00B55EED">
        <w:tc>
          <w:tcPr>
            <w:tcW w:w="1914" w:type="dxa"/>
          </w:tcPr>
          <w:p w14:paraId="3D9EFE29" w14:textId="77777777" w:rsidR="00D6769D" w:rsidRPr="00C56195" w:rsidRDefault="00D6769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178935C0" w14:textId="4F1B3A88" w:rsidR="00D6769D"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E6145D">
              <w:rPr>
                <w:rFonts w:ascii="Times New Roman" w:hAnsi="Times New Roman" w:cs="Times New Roman"/>
                <w:color w:val="000000"/>
                <w:sz w:val="24"/>
                <w:szCs w:val="24"/>
              </w:rPr>
              <w:t>IMG06</w:t>
            </w:r>
          </w:p>
        </w:tc>
      </w:tr>
      <w:tr w:rsidR="00D6769D" w:rsidRPr="00C56195" w14:paraId="1FB8D130" w14:textId="77777777" w:rsidTr="00B55EED">
        <w:tc>
          <w:tcPr>
            <w:tcW w:w="1914" w:type="dxa"/>
          </w:tcPr>
          <w:p w14:paraId="759B9659" w14:textId="77777777" w:rsidR="00D6769D" w:rsidRPr="00C56195" w:rsidRDefault="00D6769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6CE3CAB7" w14:textId="6A909821" w:rsidR="00D6769D" w:rsidRDefault="00D6769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las celdas. </w:t>
            </w:r>
          </w:p>
          <w:p w14:paraId="79E4CE61" w14:textId="0CA3F5F7" w:rsidR="00D6769D" w:rsidRDefault="00D6769D" w:rsidP="00E6040C">
            <w:pPr>
              <w:rPr>
                <w:rFonts w:ascii="Arial" w:hAnsi="Arial" w:cs="Arial"/>
                <w:color w:val="000000"/>
                <w:lang w:val="es-CO"/>
              </w:rPr>
            </w:pPr>
            <w:r>
              <w:rPr>
                <w:rFonts w:ascii="Times New Roman" w:hAnsi="Times New Roman" w:cs="Times New Roman"/>
                <w:color w:val="000000"/>
                <w:sz w:val="24"/>
                <w:szCs w:val="24"/>
              </w:rPr>
              <w:t xml:space="preserve">Los números que deben ir en la tabla son: </w:t>
            </w:r>
            <w:r>
              <w:rPr>
                <w:rFonts w:ascii="Arial" w:hAnsi="Arial" w:cs="Arial"/>
                <w:color w:val="000000"/>
                <w:lang w:val="es-CO"/>
              </w:rPr>
              <w:t>101</w:t>
            </w:r>
            <w:r w:rsidR="00500DCC">
              <w:rPr>
                <w:rFonts w:ascii="Arial" w:hAnsi="Arial" w:cs="Arial"/>
                <w:color w:val="000000"/>
                <w:lang w:val="es-CO"/>
              </w:rPr>
              <w:t xml:space="preserve"> 541 y 114 </w:t>
            </w:r>
            <w:r>
              <w:rPr>
                <w:rFonts w:ascii="Arial" w:hAnsi="Arial" w:cs="Arial"/>
                <w:color w:val="000000"/>
                <w:lang w:val="es-CO"/>
              </w:rPr>
              <w:t>427</w:t>
            </w:r>
          </w:p>
          <w:p w14:paraId="39363CB0" w14:textId="77777777" w:rsidR="000A583F" w:rsidRDefault="000A583F" w:rsidP="00E6040C">
            <w:pPr>
              <w:rPr>
                <w:rFonts w:ascii="Arial" w:hAnsi="Arial" w:cs="Arial"/>
                <w:color w:val="000000"/>
                <w:lang w:val="es-CO"/>
              </w:rPr>
            </w:pPr>
          </w:p>
          <w:p w14:paraId="59CE61D6" w14:textId="26637ECF" w:rsidR="00D6769D" w:rsidRDefault="000A583F" w:rsidP="00E6040C">
            <w:pPr>
              <w:rPr>
                <w:rFonts w:ascii="Times New Roman" w:hAnsi="Times New Roman" w:cs="Times New Roman"/>
                <w:color w:val="000000"/>
                <w:sz w:val="24"/>
                <w:szCs w:val="24"/>
              </w:rPr>
            </w:pPr>
            <w:r>
              <w:rPr>
                <w:rFonts w:ascii="Arial" w:hAnsi="Arial" w:cs="Arial"/>
                <w:color w:val="000000"/>
                <w:lang w:val="es-CO"/>
              </w:rPr>
              <w:t xml:space="preserve">Se deben comparar las cifras como se muestra en la siguiente imagen: </w:t>
            </w:r>
          </w:p>
          <w:p w14:paraId="687305F7" w14:textId="2842B503" w:rsidR="00D6769D" w:rsidRPr="000A583F" w:rsidRDefault="00570E3B" w:rsidP="00E6040C">
            <w:r>
              <w:rPr>
                <w:sz w:val="24"/>
                <w:szCs w:val="24"/>
                <w:lang w:val="es-ES_tradnl"/>
              </w:rPr>
              <w:object w:dxaOrig="8835" w:dyaOrig="3180" w14:anchorId="6C1FA089">
                <v:shape id="_x0000_i1028" type="#_x0000_t75" style="width:304.5pt;height:110.25pt" o:ole="">
                  <v:imagedata r:id="rId23" o:title=""/>
                </v:shape>
                <o:OLEObject Type="Embed" ProgID="PBrush" ShapeID="_x0000_i1028" DrawAspect="Content" ObjectID="_1490956646" r:id="rId24"/>
              </w:object>
            </w:r>
          </w:p>
        </w:tc>
      </w:tr>
      <w:tr w:rsidR="00D6769D" w:rsidRPr="00C56195" w14:paraId="6B397221" w14:textId="77777777" w:rsidTr="00B55EED">
        <w:tc>
          <w:tcPr>
            <w:tcW w:w="1914" w:type="dxa"/>
          </w:tcPr>
          <w:p w14:paraId="103DECF7" w14:textId="77777777" w:rsidR="00D6769D" w:rsidRPr="00C56195" w:rsidRDefault="00D6769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32B880FF" w14:textId="77777777" w:rsidR="00D6769D" w:rsidRPr="00C56195" w:rsidRDefault="00D6769D" w:rsidP="00E6040C">
            <w:pPr>
              <w:rPr>
                <w:rFonts w:ascii="Times New Roman" w:hAnsi="Times New Roman" w:cs="Times New Roman"/>
                <w:color w:val="000000"/>
                <w:sz w:val="24"/>
                <w:szCs w:val="24"/>
              </w:rPr>
            </w:pPr>
          </w:p>
        </w:tc>
      </w:tr>
      <w:tr w:rsidR="00D6769D" w:rsidRPr="00C56195" w14:paraId="12A7F3B8" w14:textId="77777777" w:rsidTr="00B55EED">
        <w:tc>
          <w:tcPr>
            <w:tcW w:w="1914" w:type="dxa"/>
          </w:tcPr>
          <w:p w14:paraId="15DC3E5F" w14:textId="77777777" w:rsidR="00D6769D" w:rsidRPr="00C56195" w:rsidRDefault="00D6769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27EEE3DA" w14:textId="1DAC55B5" w:rsidR="00D6769D" w:rsidRPr="000A583F" w:rsidRDefault="00B555A3" w:rsidP="00E6040C">
            <w:pPr>
              <w:rPr>
                <w:rFonts w:ascii="Times New Roman" w:hAnsi="Times New Roman" w:cs="Times New Roman"/>
                <w:color w:val="000000"/>
                <w:sz w:val="24"/>
                <w:szCs w:val="24"/>
              </w:rPr>
            </w:pPr>
            <w:r>
              <w:rPr>
                <w:rFonts w:ascii="Times New Roman" w:hAnsi="Times New Roman" w:cs="Times New Roman"/>
                <w:color w:val="000000"/>
                <w:sz w:val="24"/>
                <w:szCs w:val="24"/>
              </w:rPr>
              <w:t>En la tabla se observa la comparación de</w:t>
            </w:r>
            <w:r w:rsidR="000A583F">
              <w:rPr>
                <w:rFonts w:ascii="Times New Roman" w:hAnsi="Times New Roman" w:cs="Times New Roman"/>
                <w:color w:val="000000"/>
                <w:sz w:val="24"/>
                <w:szCs w:val="24"/>
              </w:rPr>
              <w:t xml:space="preserve"> los </w:t>
            </w:r>
            <w:r w:rsidR="000A583F">
              <w:rPr>
                <w:rFonts w:ascii="Times New Roman" w:hAnsi="Times New Roman" w:cs="Times New Roman"/>
                <w:b/>
                <w:color w:val="000000"/>
                <w:sz w:val="24"/>
                <w:szCs w:val="24"/>
              </w:rPr>
              <w:t>números naturales</w:t>
            </w:r>
            <w:r w:rsidR="000A583F">
              <w:rPr>
                <w:rFonts w:ascii="Times New Roman" w:hAnsi="Times New Roman" w:cs="Times New Roman"/>
                <w:color w:val="000000"/>
                <w:sz w:val="24"/>
                <w:szCs w:val="24"/>
              </w:rPr>
              <w:t xml:space="preserve"> que expresan las poblaciones de Arauca y Yumbo respectivamente. </w:t>
            </w:r>
          </w:p>
        </w:tc>
      </w:tr>
    </w:tbl>
    <w:p w14:paraId="36936E38" w14:textId="77777777" w:rsidR="00D6769D" w:rsidRDefault="00D6769D" w:rsidP="00E6040C">
      <w:pPr>
        <w:spacing w:after="0"/>
        <w:rPr>
          <w:rFonts w:ascii="Arial" w:hAnsi="Arial" w:cs="Arial"/>
          <w:color w:val="000000"/>
        </w:rPr>
      </w:pPr>
    </w:p>
    <w:p w14:paraId="70F2C557" w14:textId="77777777" w:rsidR="00500DCC" w:rsidRDefault="00B4061A" w:rsidP="00E6040C">
      <w:pPr>
        <w:spacing w:after="0"/>
        <w:rPr>
          <w:rFonts w:ascii="Arial" w:hAnsi="Arial" w:cs="Arial"/>
          <w:color w:val="000000"/>
        </w:rPr>
      </w:pPr>
      <w:r w:rsidRPr="00B4061A">
        <w:rPr>
          <w:rFonts w:ascii="Arial" w:hAnsi="Arial" w:cs="Arial"/>
          <w:color w:val="000000"/>
        </w:rPr>
        <w:t xml:space="preserve">Para </w:t>
      </w:r>
      <w:r w:rsidRPr="00B4061A">
        <w:rPr>
          <w:rFonts w:ascii="Arial" w:hAnsi="Arial" w:cs="Arial"/>
          <w:b/>
          <w:color w:val="000000"/>
        </w:rPr>
        <w:t>ordenar</w:t>
      </w:r>
      <w:r w:rsidRPr="00B4061A">
        <w:rPr>
          <w:rFonts w:ascii="Arial" w:hAnsi="Arial" w:cs="Arial"/>
          <w:color w:val="000000"/>
        </w:rPr>
        <w:t xml:space="preserve"> de mayor a menor o de menor a mayor las poblaciones de</w:t>
      </w:r>
      <w:r w:rsidR="00500DCC">
        <w:rPr>
          <w:rFonts w:ascii="Arial" w:hAnsi="Arial" w:cs="Arial"/>
          <w:color w:val="000000"/>
        </w:rPr>
        <w:t xml:space="preserve"> las ciudades registradas en</w:t>
      </w:r>
      <w:r w:rsidRPr="00B4061A">
        <w:rPr>
          <w:rFonts w:ascii="Arial" w:hAnsi="Arial" w:cs="Arial"/>
          <w:color w:val="000000"/>
        </w:rPr>
        <w:t xml:space="preserve"> la tabla</w:t>
      </w:r>
      <w:r w:rsidR="00E606E3">
        <w:rPr>
          <w:rFonts w:ascii="Arial" w:hAnsi="Arial" w:cs="Arial"/>
          <w:color w:val="000000"/>
        </w:rPr>
        <w:t xml:space="preserve">, comparamos </w:t>
      </w:r>
      <w:r w:rsidR="00500DCC">
        <w:rPr>
          <w:rFonts w:ascii="Arial" w:hAnsi="Arial" w:cs="Arial"/>
          <w:color w:val="000000"/>
        </w:rPr>
        <w:t xml:space="preserve">las cantidades </w:t>
      </w:r>
      <w:r w:rsidR="00E606E3">
        <w:rPr>
          <w:rFonts w:ascii="Arial" w:hAnsi="Arial" w:cs="Arial"/>
          <w:color w:val="000000"/>
        </w:rPr>
        <w:t xml:space="preserve"> correspondientes a las poblaciones, siguiendo los pasos anteriores</w:t>
      </w:r>
      <w:r w:rsidR="00500DCC">
        <w:rPr>
          <w:rFonts w:ascii="Arial" w:hAnsi="Arial" w:cs="Arial"/>
          <w:color w:val="000000"/>
        </w:rPr>
        <w:t>.</w:t>
      </w:r>
    </w:p>
    <w:p w14:paraId="3407FFEA" w14:textId="77777777" w:rsidR="00500DCC" w:rsidRDefault="00500DCC" w:rsidP="00E6040C">
      <w:pPr>
        <w:spacing w:after="0"/>
        <w:rPr>
          <w:rFonts w:ascii="Arial" w:hAnsi="Arial" w:cs="Arial"/>
          <w:color w:val="000000"/>
        </w:rPr>
      </w:pPr>
    </w:p>
    <w:p w14:paraId="710C14CD" w14:textId="2C898D8C" w:rsidR="00B4061A" w:rsidRPr="00B4061A" w:rsidRDefault="00B4061A" w:rsidP="00E6040C">
      <w:pPr>
        <w:spacing w:after="0"/>
        <w:rPr>
          <w:rFonts w:ascii="Arial" w:hAnsi="Arial" w:cs="Arial"/>
          <w:color w:val="000000"/>
        </w:rPr>
      </w:pPr>
      <w:r w:rsidRPr="00B4061A">
        <w:rPr>
          <w:rFonts w:ascii="Arial" w:hAnsi="Arial" w:cs="Arial"/>
          <w:color w:val="000000"/>
        </w:rPr>
        <w:t>Por ejemplo:</w:t>
      </w:r>
    </w:p>
    <w:p w14:paraId="1BF6D733" w14:textId="1981BD8D" w:rsidR="00B4061A" w:rsidRDefault="00B4061A" w:rsidP="00E6040C">
      <w:pPr>
        <w:pStyle w:val="Prrafodelista"/>
        <w:numPr>
          <w:ilvl w:val="0"/>
          <w:numId w:val="2"/>
        </w:numPr>
        <w:spacing w:after="0"/>
        <w:rPr>
          <w:rFonts w:ascii="Arial" w:hAnsi="Arial" w:cs="Arial"/>
          <w:color w:val="000000"/>
        </w:rPr>
      </w:pPr>
      <w:r w:rsidRPr="00B4061A">
        <w:rPr>
          <w:rFonts w:ascii="Arial" w:hAnsi="Arial" w:cs="Arial"/>
          <w:color w:val="000000"/>
        </w:rPr>
        <w:t xml:space="preserve">Las cinco ciudades </w:t>
      </w:r>
      <w:r w:rsidRPr="00AE52F9">
        <w:rPr>
          <w:rFonts w:ascii="Arial" w:hAnsi="Arial" w:cs="Arial"/>
          <w:b/>
          <w:color w:val="000000"/>
        </w:rPr>
        <w:t>más pobladas</w:t>
      </w:r>
      <w:r w:rsidRPr="00B4061A">
        <w:rPr>
          <w:rFonts w:ascii="Arial" w:hAnsi="Arial" w:cs="Arial"/>
          <w:color w:val="000000"/>
        </w:rPr>
        <w:t xml:space="preserve">, </w:t>
      </w:r>
      <w:r w:rsidR="00500DCC">
        <w:rPr>
          <w:rFonts w:ascii="Arial" w:hAnsi="Arial" w:cs="Arial"/>
          <w:color w:val="000000"/>
        </w:rPr>
        <w:t xml:space="preserve">ordenadas </w:t>
      </w:r>
      <w:r w:rsidRPr="00B4061A">
        <w:rPr>
          <w:rFonts w:ascii="Arial" w:hAnsi="Arial" w:cs="Arial"/>
          <w:color w:val="000000"/>
        </w:rPr>
        <w:t xml:space="preserve">de </w:t>
      </w:r>
      <w:r w:rsidRPr="00B4061A">
        <w:rPr>
          <w:rFonts w:ascii="Arial" w:hAnsi="Arial" w:cs="Arial"/>
          <w:b/>
          <w:color w:val="000000"/>
        </w:rPr>
        <w:t>mayor a menor</w:t>
      </w:r>
      <w:r w:rsidRPr="00B4061A">
        <w:rPr>
          <w:rFonts w:ascii="Arial" w:hAnsi="Arial" w:cs="Arial"/>
          <w:color w:val="000000"/>
        </w:rPr>
        <w:t>:</w:t>
      </w:r>
    </w:p>
    <w:p w14:paraId="464D689B" w14:textId="77777777" w:rsidR="00D1167A" w:rsidRDefault="00D1167A" w:rsidP="00D1167A">
      <w:pPr>
        <w:pStyle w:val="Prrafodelista"/>
        <w:spacing w:after="0"/>
        <w:rPr>
          <w:rFonts w:ascii="Arial" w:hAnsi="Arial" w:cs="Arial"/>
          <w:color w:val="000000"/>
        </w:rPr>
      </w:pPr>
    </w:p>
    <w:p w14:paraId="407F121F" w14:textId="0459A624" w:rsidR="00B4061A" w:rsidRPr="00472006" w:rsidRDefault="00472006" w:rsidP="00E6040C">
      <w:pPr>
        <w:spacing w:after="0"/>
        <w:ind w:left="720"/>
        <w:rPr>
          <w:rFonts w:ascii="Arial" w:hAnsi="Arial" w:cs="Arial"/>
          <w:color w:val="000000"/>
        </w:rPr>
      </w:pPr>
      <w:r w:rsidRPr="00472006">
        <w:rPr>
          <w:rFonts w:ascii="Arial" w:hAnsi="Arial" w:cs="Arial"/>
          <w:color w:val="000000"/>
        </w:rPr>
        <w:t>Medellín</w:t>
      </w:r>
      <w:r w:rsidR="002B5B96">
        <w:rPr>
          <w:rFonts w:ascii="Arial" w:hAnsi="Arial" w:cs="Arial"/>
          <w:color w:val="000000"/>
        </w:rPr>
        <w:t xml:space="preserve">             </w:t>
      </w:r>
      <w:r w:rsidRPr="00472006">
        <w:rPr>
          <w:rFonts w:ascii="Arial" w:hAnsi="Arial" w:cs="Arial"/>
          <w:color w:val="000000"/>
        </w:rPr>
        <w:t>Cali</w:t>
      </w:r>
      <w:r w:rsidR="002B5B96">
        <w:rPr>
          <w:rFonts w:ascii="Arial" w:hAnsi="Arial" w:cs="Arial"/>
          <w:color w:val="000000"/>
        </w:rPr>
        <w:t xml:space="preserve">             Cartagena      </w:t>
      </w:r>
      <w:r w:rsidRPr="00472006">
        <w:rPr>
          <w:rFonts w:ascii="Arial" w:hAnsi="Arial" w:cs="Arial"/>
          <w:color w:val="000000"/>
        </w:rPr>
        <w:t>Bucaramanga</w:t>
      </w:r>
      <w:r w:rsidR="002B5B96">
        <w:rPr>
          <w:rFonts w:ascii="Arial" w:hAnsi="Arial" w:cs="Arial"/>
          <w:color w:val="000000"/>
        </w:rPr>
        <w:t xml:space="preserve">   </w:t>
      </w:r>
      <w:r w:rsidR="00142AF6">
        <w:rPr>
          <w:rFonts w:ascii="Arial" w:hAnsi="Arial" w:cs="Arial"/>
          <w:color w:val="000000"/>
        </w:rPr>
        <w:t xml:space="preserve">  </w:t>
      </w:r>
      <w:r>
        <w:rPr>
          <w:rFonts w:ascii="Arial" w:hAnsi="Arial" w:cs="Arial"/>
          <w:color w:val="000000"/>
        </w:rPr>
        <w:t>Santa Marta</w:t>
      </w:r>
    </w:p>
    <w:p w14:paraId="65E6FA90" w14:textId="67300294" w:rsidR="00B4061A" w:rsidRPr="00472006" w:rsidRDefault="00472006" w:rsidP="00E6040C">
      <w:pPr>
        <w:spacing w:after="0"/>
        <w:ind w:firstLine="708"/>
        <w:rPr>
          <w:rFonts w:ascii="Arial" w:hAnsi="Arial" w:cs="Arial"/>
          <w:color w:val="000000"/>
        </w:rPr>
      </w:pPr>
      <w:r>
        <w:rPr>
          <w:rFonts w:ascii="Arial" w:hAnsi="Arial" w:cs="Arial"/>
          <w:color w:val="000000"/>
        </w:rPr>
        <w:t>3</w:t>
      </w:r>
      <w:r w:rsidR="00500DCC">
        <w:rPr>
          <w:rFonts w:ascii="Arial" w:hAnsi="Arial" w:cs="Arial"/>
          <w:color w:val="000000"/>
        </w:rPr>
        <w:t xml:space="preserve"> 471 </w:t>
      </w:r>
      <w:r>
        <w:rPr>
          <w:rFonts w:ascii="Arial" w:hAnsi="Arial" w:cs="Arial"/>
          <w:color w:val="000000"/>
        </w:rPr>
        <w:t>481</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 xml:space="preserve">&gt; </w:t>
      </w:r>
      <w:r w:rsidR="002B5B96">
        <w:rPr>
          <w:rFonts w:ascii="Arial" w:hAnsi="Arial" w:cs="Arial"/>
          <w:color w:val="000000"/>
        </w:rPr>
        <w:t xml:space="preserve"> </w:t>
      </w:r>
      <w:r w:rsidR="00500DCC">
        <w:rPr>
          <w:rFonts w:ascii="Arial" w:hAnsi="Arial" w:cs="Arial"/>
          <w:color w:val="000000"/>
        </w:rPr>
        <w:t xml:space="preserve">3 324 </w:t>
      </w:r>
      <w:r>
        <w:rPr>
          <w:rFonts w:ascii="Arial" w:hAnsi="Arial" w:cs="Arial"/>
          <w:color w:val="000000"/>
        </w:rPr>
        <w:t>714</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500DCC">
        <w:rPr>
          <w:rFonts w:ascii="Arial" w:hAnsi="Arial" w:cs="Arial"/>
          <w:color w:val="000000"/>
        </w:rPr>
        <w:t xml:space="preserve">  1 189 </w:t>
      </w:r>
      <w:r w:rsidR="002B5B96">
        <w:rPr>
          <w:rFonts w:ascii="Arial" w:hAnsi="Arial" w:cs="Arial"/>
          <w:color w:val="000000"/>
        </w:rPr>
        <w:t>798</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500DCC">
        <w:rPr>
          <w:rFonts w:ascii="Arial" w:hAnsi="Arial" w:cs="Arial"/>
          <w:color w:val="000000"/>
        </w:rPr>
        <w:t xml:space="preserve">1 050 </w:t>
      </w:r>
      <w:r w:rsidR="002B5B96">
        <w:rPr>
          <w:rFonts w:ascii="Arial" w:hAnsi="Arial" w:cs="Arial"/>
          <w:color w:val="000000"/>
        </w:rPr>
        <w:t xml:space="preserve">457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500DCC">
        <w:rPr>
          <w:rFonts w:ascii="Arial" w:hAnsi="Arial" w:cs="Arial"/>
          <w:color w:val="000000"/>
        </w:rPr>
        <w:t xml:space="preserve">515 </w:t>
      </w:r>
      <w:r w:rsidR="002B5B96">
        <w:rPr>
          <w:rFonts w:ascii="Arial" w:hAnsi="Arial" w:cs="Arial"/>
          <w:color w:val="000000"/>
        </w:rPr>
        <w:t>678</w:t>
      </w:r>
    </w:p>
    <w:p w14:paraId="0D2920E7" w14:textId="77777777" w:rsidR="00C404BE" w:rsidRDefault="00C404BE" w:rsidP="00E6040C">
      <w:pPr>
        <w:pStyle w:val="Prrafodelista"/>
        <w:spacing w:after="0"/>
        <w:rPr>
          <w:rFonts w:ascii="Arial" w:hAnsi="Arial" w:cs="Arial"/>
          <w:color w:val="000000"/>
        </w:rPr>
      </w:pPr>
    </w:p>
    <w:p w14:paraId="03906DD3" w14:textId="77777777" w:rsidR="00B4061A" w:rsidRDefault="00B4061A" w:rsidP="00E6040C">
      <w:pPr>
        <w:pStyle w:val="Prrafodelista"/>
        <w:numPr>
          <w:ilvl w:val="0"/>
          <w:numId w:val="2"/>
        </w:numPr>
        <w:spacing w:after="0"/>
        <w:rPr>
          <w:rFonts w:ascii="Arial" w:hAnsi="Arial" w:cs="Arial"/>
          <w:color w:val="000000"/>
        </w:rPr>
      </w:pPr>
      <w:r w:rsidRPr="00B4061A">
        <w:rPr>
          <w:rFonts w:ascii="Arial" w:hAnsi="Arial" w:cs="Arial"/>
          <w:color w:val="000000"/>
        </w:rPr>
        <w:lastRenderedPageBreak/>
        <w:t xml:space="preserve">Las cinco ciudades con </w:t>
      </w:r>
      <w:r w:rsidRPr="00AE52F9">
        <w:rPr>
          <w:rFonts w:ascii="Arial" w:hAnsi="Arial" w:cs="Arial"/>
          <w:b/>
          <w:color w:val="000000"/>
        </w:rPr>
        <w:t>menos población</w:t>
      </w:r>
      <w:r w:rsidRPr="00B4061A">
        <w:rPr>
          <w:rFonts w:ascii="Arial" w:hAnsi="Arial" w:cs="Arial"/>
          <w:color w:val="000000"/>
        </w:rPr>
        <w:t xml:space="preserve">, de </w:t>
      </w:r>
      <w:r w:rsidRPr="00AE52F9">
        <w:rPr>
          <w:rFonts w:ascii="Arial" w:hAnsi="Arial" w:cs="Arial"/>
          <w:b/>
          <w:color w:val="000000"/>
        </w:rPr>
        <w:t>menor a mayor</w:t>
      </w:r>
      <w:r w:rsidRPr="00B4061A">
        <w:rPr>
          <w:rFonts w:ascii="Arial" w:hAnsi="Arial" w:cs="Arial"/>
          <w:color w:val="000000"/>
        </w:rPr>
        <w:t>:</w:t>
      </w:r>
    </w:p>
    <w:p w14:paraId="5EC9C18F" w14:textId="77777777" w:rsidR="001144D5" w:rsidRDefault="001144D5" w:rsidP="00E6040C">
      <w:pPr>
        <w:pStyle w:val="Prrafodelista"/>
        <w:spacing w:after="0"/>
        <w:rPr>
          <w:rFonts w:ascii="Arial" w:hAnsi="Arial" w:cs="Arial"/>
          <w:color w:val="000000"/>
        </w:rPr>
      </w:pPr>
    </w:p>
    <w:p w14:paraId="4DA948FF" w14:textId="0A4496CB" w:rsidR="00B4061A" w:rsidRDefault="00346A34" w:rsidP="00E6040C">
      <w:pPr>
        <w:pStyle w:val="Prrafodelista"/>
        <w:spacing w:after="0"/>
        <w:rPr>
          <w:rFonts w:ascii="Arial" w:hAnsi="Arial" w:cs="Arial"/>
          <w:color w:val="000000"/>
        </w:rPr>
      </w:pPr>
      <w:r>
        <w:rPr>
          <w:rFonts w:ascii="Arial" w:hAnsi="Arial" w:cs="Arial"/>
          <w:color w:val="000000"/>
        </w:rPr>
        <w:t xml:space="preserve">Planeta Rica </w:t>
      </w:r>
      <w:r w:rsidR="00142AF6">
        <w:rPr>
          <w:rFonts w:ascii="Arial" w:hAnsi="Arial" w:cs="Arial"/>
          <w:color w:val="000000"/>
        </w:rPr>
        <w:t xml:space="preserve">     </w:t>
      </w:r>
      <w:r>
        <w:rPr>
          <w:rFonts w:ascii="Arial" w:hAnsi="Arial" w:cs="Arial"/>
          <w:color w:val="000000"/>
        </w:rPr>
        <w:t xml:space="preserve">Arauca </w:t>
      </w:r>
      <w:r w:rsidR="00142AF6">
        <w:rPr>
          <w:rFonts w:ascii="Arial" w:hAnsi="Arial" w:cs="Arial"/>
          <w:color w:val="000000"/>
        </w:rPr>
        <w:t xml:space="preserve">            </w:t>
      </w:r>
      <w:r>
        <w:rPr>
          <w:rFonts w:ascii="Arial" w:hAnsi="Arial" w:cs="Arial"/>
          <w:color w:val="000000"/>
        </w:rPr>
        <w:t xml:space="preserve">Yumbo </w:t>
      </w:r>
      <w:r w:rsidR="00142AF6">
        <w:rPr>
          <w:rFonts w:ascii="Arial" w:hAnsi="Arial" w:cs="Arial"/>
          <w:color w:val="000000"/>
        </w:rPr>
        <w:t xml:space="preserve">       </w:t>
      </w:r>
      <w:r>
        <w:rPr>
          <w:rFonts w:ascii="Arial" w:hAnsi="Arial" w:cs="Arial"/>
          <w:color w:val="000000"/>
        </w:rPr>
        <w:t xml:space="preserve">Santa Marta </w:t>
      </w:r>
      <w:r w:rsidR="00142AF6">
        <w:rPr>
          <w:rFonts w:ascii="Arial" w:hAnsi="Arial" w:cs="Arial"/>
          <w:color w:val="000000"/>
        </w:rPr>
        <w:t xml:space="preserve">       </w:t>
      </w:r>
      <w:r>
        <w:rPr>
          <w:rFonts w:ascii="Arial" w:hAnsi="Arial" w:cs="Arial"/>
          <w:color w:val="000000"/>
        </w:rPr>
        <w:t>Bucaramanga</w:t>
      </w:r>
    </w:p>
    <w:p w14:paraId="50F81982" w14:textId="00ED0C4D" w:rsidR="00D6769D" w:rsidRDefault="00142AF6" w:rsidP="00E6040C">
      <w:pPr>
        <w:pStyle w:val="Prrafodelista"/>
        <w:spacing w:after="0"/>
        <w:rPr>
          <w:rFonts w:ascii="Arial" w:hAnsi="Arial" w:cs="Arial"/>
          <w:color w:val="000000"/>
        </w:rPr>
      </w:pPr>
      <w:r>
        <w:rPr>
          <w:rFonts w:ascii="Arial" w:hAnsi="Arial" w:cs="Arial"/>
          <w:color w:val="000000"/>
        </w:rPr>
        <w:t xml:space="preserve">    </w:t>
      </w:r>
      <w:r w:rsidR="00500DCC">
        <w:rPr>
          <w:rFonts w:ascii="Arial" w:hAnsi="Arial" w:cs="Arial"/>
          <w:color w:val="000000"/>
        </w:rPr>
        <w:t xml:space="preserve">66 </w:t>
      </w:r>
      <w:r w:rsidR="00346A34">
        <w:rPr>
          <w:rFonts w:ascii="Arial" w:hAnsi="Arial" w:cs="Arial"/>
          <w:color w:val="000000"/>
        </w:rPr>
        <w:t>644</w:t>
      </w:r>
      <w:r>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500DCC">
        <w:rPr>
          <w:rFonts w:ascii="Arial" w:hAnsi="Arial" w:cs="Arial"/>
          <w:color w:val="000000"/>
        </w:rPr>
        <w:t xml:space="preserve">101 </w:t>
      </w:r>
      <w:r w:rsidR="00346A34">
        <w:rPr>
          <w:rFonts w:ascii="Arial" w:hAnsi="Arial" w:cs="Arial"/>
          <w:color w:val="000000"/>
        </w:rPr>
        <w:t>541</w:t>
      </w:r>
      <w:r>
        <w:rPr>
          <w:rFonts w:ascii="Arial" w:hAnsi="Arial" w:cs="Arial"/>
          <w:color w:val="000000"/>
        </w:rPr>
        <w:t xml:space="preserve">    </w:t>
      </w:r>
      <w:r w:rsidR="00346A34">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500DCC">
        <w:rPr>
          <w:rFonts w:ascii="Arial" w:hAnsi="Arial" w:cs="Arial"/>
          <w:color w:val="000000"/>
        </w:rPr>
        <w:t xml:space="preserve">114 </w:t>
      </w:r>
      <w:r w:rsidR="00346A34">
        <w:rPr>
          <w:rFonts w:ascii="Arial" w:hAnsi="Arial" w:cs="Arial"/>
          <w:color w:val="000000"/>
        </w:rPr>
        <w:t>427</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sidR="00500DCC">
        <w:rPr>
          <w:rFonts w:ascii="Arial" w:hAnsi="Arial" w:cs="Arial"/>
          <w:color w:val="000000"/>
        </w:rPr>
        <w:t xml:space="preserve">515 </w:t>
      </w:r>
      <w:r w:rsidR="00346A34">
        <w:rPr>
          <w:rFonts w:ascii="Arial" w:hAnsi="Arial" w:cs="Arial"/>
          <w:color w:val="000000"/>
        </w:rPr>
        <w:t>678</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sidR="00500DCC">
        <w:rPr>
          <w:rFonts w:ascii="Arial" w:hAnsi="Arial" w:cs="Arial"/>
          <w:color w:val="000000"/>
        </w:rPr>
        <w:t xml:space="preserve">1 050 </w:t>
      </w:r>
      <w:r>
        <w:rPr>
          <w:rFonts w:ascii="Arial" w:hAnsi="Arial" w:cs="Arial"/>
          <w:color w:val="000000"/>
        </w:rPr>
        <w:t>457</w:t>
      </w:r>
    </w:p>
    <w:p w14:paraId="4DA0C483" w14:textId="77777777" w:rsidR="00570E3B" w:rsidRPr="00B4061A" w:rsidRDefault="00570E3B" w:rsidP="00E6040C">
      <w:pPr>
        <w:pStyle w:val="Prrafodelista"/>
        <w:spacing w:after="0"/>
        <w:rPr>
          <w:rFonts w:ascii="Arial" w:hAnsi="Arial" w:cs="Arial"/>
          <w:color w:val="000000"/>
        </w:rPr>
      </w:pPr>
    </w:p>
    <w:tbl>
      <w:tblPr>
        <w:tblStyle w:val="Tablaconcuadrcula"/>
        <w:tblW w:w="0" w:type="auto"/>
        <w:tblLook w:val="04A0" w:firstRow="1" w:lastRow="0" w:firstColumn="1" w:lastColumn="0" w:noHBand="0" w:noVBand="1"/>
      </w:tblPr>
      <w:tblGrid>
        <w:gridCol w:w="2418"/>
        <w:gridCol w:w="6410"/>
      </w:tblGrid>
      <w:tr w:rsidR="005134BA" w:rsidRPr="00C56195" w14:paraId="1F4E27BF" w14:textId="77777777" w:rsidTr="00B55EED">
        <w:tc>
          <w:tcPr>
            <w:tcW w:w="9054" w:type="dxa"/>
            <w:gridSpan w:val="2"/>
            <w:shd w:val="clear" w:color="auto" w:fill="000000" w:themeFill="text1"/>
          </w:tcPr>
          <w:p w14:paraId="60510588" w14:textId="77777777" w:rsidR="005134BA" w:rsidRPr="00C56195" w:rsidRDefault="005134B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134BA" w:rsidRPr="00C56195" w14:paraId="3298AB3F" w14:textId="77777777" w:rsidTr="00B55EED">
        <w:tc>
          <w:tcPr>
            <w:tcW w:w="2518" w:type="dxa"/>
          </w:tcPr>
          <w:p w14:paraId="14578F19" w14:textId="77777777" w:rsidR="005134BA" w:rsidRPr="00C56195" w:rsidRDefault="005134B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E197B35" w14:textId="6C9AFE9C" w:rsidR="005134B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134BA" w:rsidRPr="005134BA">
              <w:rPr>
                <w:rFonts w:ascii="Times New Roman" w:hAnsi="Times New Roman" w:cs="Times New Roman"/>
                <w:color w:val="000000"/>
                <w:sz w:val="24"/>
                <w:szCs w:val="24"/>
              </w:rPr>
              <w:t>REC90</w:t>
            </w:r>
          </w:p>
        </w:tc>
      </w:tr>
      <w:tr w:rsidR="005134BA" w:rsidRPr="00C56195" w14:paraId="16264CFA" w14:textId="77777777" w:rsidTr="00B55EED">
        <w:tc>
          <w:tcPr>
            <w:tcW w:w="2518" w:type="dxa"/>
          </w:tcPr>
          <w:p w14:paraId="25EE67A1" w14:textId="77777777" w:rsidR="005134BA" w:rsidRPr="00C56195" w:rsidRDefault="005134B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60A59DD" w14:textId="1F934C3E" w:rsidR="005134BA" w:rsidRPr="00C56195" w:rsidRDefault="005134BA"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w:t>
            </w:r>
            <w:r>
              <w:rPr>
                <w:rFonts w:ascii="Times New Roman" w:hAnsi="Times New Roman" w:cs="Times New Roman"/>
                <w:color w:val="000000"/>
                <w:sz w:val="24"/>
                <w:szCs w:val="24"/>
              </w:rPr>
              <w:t>meros naturales/3.1</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comparación y la ordenación de números naturales/ Compara números naturales.  </w:t>
            </w:r>
          </w:p>
        </w:tc>
      </w:tr>
      <w:tr w:rsidR="005134BA" w:rsidRPr="00C56195" w14:paraId="3BF51CD2" w14:textId="77777777" w:rsidTr="00B55EED">
        <w:tc>
          <w:tcPr>
            <w:tcW w:w="2518" w:type="dxa"/>
          </w:tcPr>
          <w:p w14:paraId="5663D68E" w14:textId="77777777" w:rsidR="005134BA" w:rsidRPr="00C56195" w:rsidRDefault="005134B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FAC34C7" w14:textId="3C4B0CCE" w:rsidR="00FF3560" w:rsidRDefault="007018A7" w:rsidP="00E6040C">
            <w:r>
              <w:t>1. Cambiar los números que aparecen encerrados en rojo, por los que se muestran debajo de la imagen, enlistados con las letras a),</w:t>
            </w:r>
            <w:ins w:id="4" w:author="Johana Montejo Rozo" w:date="2015-03-14T16:04:00Z">
              <w:r w:rsidR="00E53542">
                <w:t xml:space="preserve"> </w:t>
              </w:r>
            </w:ins>
            <w:r>
              <w:t xml:space="preserve">b) y c), respectivamente. </w:t>
            </w:r>
          </w:p>
          <w:p w14:paraId="1179940B" w14:textId="77777777" w:rsidR="007018A7" w:rsidRDefault="007018A7" w:rsidP="00E6040C"/>
          <w:p w14:paraId="3CD99C6C" w14:textId="4D0434AE" w:rsidR="00FF3560" w:rsidRDefault="007018A7" w:rsidP="00E6040C">
            <w:r>
              <w:t>2. Incluir tres comparaciones más. Se muestran enlistadas con las letras d), e) y f) y con la respectiva respuesta en color azul.</w:t>
            </w:r>
          </w:p>
          <w:p w14:paraId="0352A365" w14:textId="697B5FD2" w:rsidR="005134BA" w:rsidRDefault="00881927" w:rsidP="00E6040C">
            <w:r>
              <w:rPr>
                <w:sz w:val="24"/>
                <w:szCs w:val="24"/>
                <w:lang w:val="es-ES_tradnl"/>
              </w:rPr>
              <w:object w:dxaOrig="8955" w:dyaOrig="6495" w14:anchorId="5DA49C4E">
                <v:shape id="_x0000_i1029" type="#_x0000_t75" style="width:249.75pt;height:180pt" o:ole="">
                  <v:imagedata r:id="rId25" o:title=""/>
                </v:shape>
                <o:OLEObject Type="Embed" ProgID="PBrush" ShapeID="_x0000_i1029" DrawAspect="Content" ObjectID="_1490956647" r:id="rId26"/>
              </w:object>
            </w:r>
          </w:p>
          <w:p w14:paraId="14530A19" w14:textId="77777777" w:rsidR="00FF3560" w:rsidRDefault="00FF3560" w:rsidP="00E6040C"/>
          <w:p w14:paraId="7EB40DD8" w14:textId="4F8A95E4" w:rsidR="00251196" w:rsidRDefault="00251196" w:rsidP="00E6040C">
            <w:r>
              <w:t xml:space="preserve">Cambiar por: </w:t>
            </w:r>
          </w:p>
          <w:p w14:paraId="50B72199" w14:textId="21CD01A8" w:rsidR="00FF3560" w:rsidRDefault="00500DCC" w:rsidP="00E6040C">
            <w:r>
              <w:t xml:space="preserve">a) 159 </w:t>
            </w:r>
            <w:r w:rsidR="00F6729E">
              <w:t xml:space="preserve">327 </w:t>
            </w:r>
            <w:r w:rsidR="00F6729E" w:rsidRPr="00B257C3">
              <w:rPr>
                <w:b/>
                <w:color w:val="00B0F0"/>
              </w:rPr>
              <w:t>&lt;</w:t>
            </w:r>
            <w:r>
              <w:t xml:space="preserve"> 1 983 </w:t>
            </w:r>
            <w:r w:rsidR="00F6729E">
              <w:t>427</w:t>
            </w:r>
          </w:p>
          <w:p w14:paraId="21D60992" w14:textId="67A5E991" w:rsidR="00F6729E" w:rsidRDefault="00F6729E" w:rsidP="00E6040C">
            <w:r>
              <w:t xml:space="preserve">b) </w:t>
            </w:r>
            <w:r w:rsidR="00500DCC">
              <w:t xml:space="preserve">4 729 </w:t>
            </w:r>
            <w:r w:rsidR="00251196">
              <w:t xml:space="preserve">862 </w:t>
            </w:r>
            <w:r w:rsidR="00251196" w:rsidRPr="00B257C3">
              <w:rPr>
                <w:b/>
                <w:color w:val="00B0F0"/>
              </w:rPr>
              <w:t>&lt;</w:t>
            </w:r>
            <w:r w:rsidR="00500DCC">
              <w:t xml:space="preserve"> 30 000 </w:t>
            </w:r>
            <w:r w:rsidR="00251196">
              <w:t>005</w:t>
            </w:r>
          </w:p>
          <w:p w14:paraId="588351B2" w14:textId="369BDAF3" w:rsidR="00251196" w:rsidRDefault="00500DCC" w:rsidP="00E6040C">
            <w:r>
              <w:t xml:space="preserve">c) 2 </w:t>
            </w:r>
            <w:r w:rsidR="00E53542">
              <w:t>935</w:t>
            </w:r>
            <w:r>
              <w:t xml:space="preserve"> </w:t>
            </w:r>
            <w:r w:rsidR="00E53542">
              <w:t>698</w:t>
            </w:r>
            <w:r w:rsidR="00251196">
              <w:t xml:space="preserve"> </w:t>
            </w:r>
            <w:r w:rsidR="00251196" w:rsidRPr="00B257C3">
              <w:rPr>
                <w:b/>
                <w:color w:val="00B0F0"/>
              </w:rPr>
              <w:t>&gt;</w:t>
            </w:r>
            <w:r w:rsidR="00251196">
              <w:t xml:space="preserve"> </w:t>
            </w:r>
            <w:r w:rsidR="00881927">
              <w:t>2</w:t>
            </w:r>
            <w:r>
              <w:t xml:space="preserve"> </w:t>
            </w:r>
            <w:r w:rsidR="00E53542">
              <w:t>629</w:t>
            </w:r>
            <w:r>
              <w:t xml:space="preserve"> </w:t>
            </w:r>
            <w:r w:rsidR="00E53542">
              <w:t>453</w:t>
            </w:r>
          </w:p>
          <w:p w14:paraId="78C0B56C" w14:textId="137D3E56" w:rsidR="00FF3560" w:rsidRDefault="00881927" w:rsidP="00E6040C">
            <w:r>
              <w:t>Incluir:</w:t>
            </w:r>
          </w:p>
          <w:p w14:paraId="46CD3239" w14:textId="3E21C9C8" w:rsidR="00881927" w:rsidRDefault="003D48FB" w:rsidP="00E6040C">
            <w:r>
              <w:t xml:space="preserve">d) 8 795 </w:t>
            </w:r>
            <w:r w:rsidR="00881927">
              <w:t xml:space="preserve">624 </w:t>
            </w:r>
            <w:r w:rsidR="00E53542">
              <w:t xml:space="preserve"> </w:t>
            </w:r>
            <w:r w:rsidR="00881927" w:rsidRPr="00B257C3">
              <w:rPr>
                <w:b/>
                <w:color w:val="00B0F0"/>
              </w:rPr>
              <w:t>&lt;</w:t>
            </w:r>
            <w:r w:rsidR="00881927">
              <w:t xml:space="preserve">  </w:t>
            </w:r>
            <w:r>
              <w:t xml:space="preserve">8 </w:t>
            </w:r>
            <w:r w:rsidR="00B257C3">
              <w:t>79</w:t>
            </w:r>
            <w:r w:rsidR="00E53542">
              <w:t>6</w:t>
            </w:r>
            <w:r>
              <w:t xml:space="preserve"> </w:t>
            </w:r>
            <w:r w:rsidR="00B257C3">
              <w:t>7</w:t>
            </w:r>
            <w:r w:rsidR="007B1B2A">
              <w:t>24</w:t>
            </w:r>
          </w:p>
          <w:p w14:paraId="317A6E64" w14:textId="7D2AF117" w:rsidR="00B257C3" w:rsidRDefault="003D48FB" w:rsidP="00E6040C">
            <w:r>
              <w:t xml:space="preserve">e) 305 </w:t>
            </w:r>
            <w:r w:rsidR="00B257C3">
              <w:t xml:space="preserve">860 </w:t>
            </w:r>
            <w:r w:rsidR="00B257C3" w:rsidRPr="00B257C3">
              <w:rPr>
                <w:b/>
                <w:color w:val="00B0F0"/>
              </w:rPr>
              <w:t>=</w:t>
            </w:r>
            <w:r>
              <w:t xml:space="preserve"> 305 </w:t>
            </w:r>
            <w:r w:rsidR="00B257C3">
              <w:t>860</w:t>
            </w:r>
          </w:p>
          <w:p w14:paraId="4F2AE738" w14:textId="63DE46AD" w:rsidR="00FF3560" w:rsidRPr="00B257C3" w:rsidRDefault="003D48FB" w:rsidP="00E6040C">
            <w:r>
              <w:t xml:space="preserve">f) 12 429 </w:t>
            </w:r>
            <w:r w:rsidR="00B257C3">
              <w:t>398</w:t>
            </w:r>
            <w:r w:rsidR="00E53542">
              <w:t xml:space="preserve"> </w:t>
            </w:r>
            <w:r w:rsidR="00B257C3">
              <w:t xml:space="preserve"> </w:t>
            </w:r>
            <w:r w:rsidR="00B257C3" w:rsidRPr="00B257C3">
              <w:rPr>
                <w:b/>
                <w:color w:val="00B0F0"/>
              </w:rPr>
              <w:t>&gt;</w:t>
            </w:r>
            <w:r>
              <w:t xml:space="preserve"> 12 419 </w:t>
            </w:r>
            <w:r w:rsidR="00B257C3">
              <w:t>399</w:t>
            </w:r>
          </w:p>
        </w:tc>
      </w:tr>
      <w:tr w:rsidR="005134BA" w:rsidRPr="00C56195" w14:paraId="0FB11011" w14:textId="77777777" w:rsidTr="00B55EED">
        <w:tc>
          <w:tcPr>
            <w:tcW w:w="2518" w:type="dxa"/>
          </w:tcPr>
          <w:p w14:paraId="455F7716" w14:textId="490C8B66" w:rsidR="005134BA" w:rsidRPr="00C56195" w:rsidRDefault="005134B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7A6855D0" w14:textId="3AC3047F" w:rsidR="005134BA" w:rsidRPr="00C56195" w:rsidRDefault="007372B5" w:rsidP="00E6040C">
            <w:pPr>
              <w:rPr>
                <w:rFonts w:ascii="Times New Roman" w:hAnsi="Times New Roman" w:cs="Times New Roman"/>
                <w:color w:val="000000"/>
                <w:sz w:val="24"/>
                <w:szCs w:val="24"/>
              </w:rPr>
            </w:pPr>
            <w:r>
              <w:rPr>
                <w:rFonts w:ascii="Times New Roman" w:hAnsi="Times New Roman" w:cs="Times New Roman"/>
                <w:color w:val="000000"/>
                <w:sz w:val="24"/>
                <w:szCs w:val="24"/>
              </w:rPr>
              <w:t>Compara número</w:t>
            </w:r>
            <w:r w:rsidR="00C25A08">
              <w:rPr>
                <w:rFonts w:ascii="Times New Roman" w:hAnsi="Times New Roman" w:cs="Times New Roman"/>
                <w:color w:val="000000"/>
                <w:sz w:val="24"/>
                <w:szCs w:val="24"/>
              </w:rPr>
              <w:t>s</w:t>
            </w:r>
            <w:r>
              <w:rPr>
                <w:rFonts w:ascii="Times New Roman" w:hAnsi="Times New Roman" w:cs="Times New Roman"/>
                <w:color w:val="000000"/>
                <w:sz w:val="24"/>
                <w:szCs w:val="24"/>
              </w:rPr>
              <w:t xml:space="preserve"> naturales</w:t>
            </w:r>
          </w:p>
        </w:tc>
      </w:tr>
      <w:tr w:rsidR="005134BA" w:rsidRPr="00C56195" w14:paraId="2B8BCE3E" w14:textId="77777777" w:rsidTr="00B55EED">
        <w:tc>
          <w:tcPr>
            <w:tcW w:w="2518" w:type="dxa"/>
          </w:tcPr>
          <w:p w14:paraId="16C20743" w14:textId="77777777" w:rsidR="005134BA" w:rsidRPr="00C56195" w:rsidRDefault="005134B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C9D59D3" w14:textId="22931A21" w:rsidR="005134BA" w:rsidRPr="00C56195" w:rsidRDefault="005134B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w:t>
            </w:r>
            <w:r w:rsidR="00FF3560">
              <w:rPr>
                <w:rFonts w:ascii="Times New Roman" w:hAnsi="Times New Roman" w:cs="Times New Roman"/>
                <w:color w:val="000000"/>
                <w:sz w:val="24"/>
                <w:szCs w:val="24"/>
              </w:rPr>
              <w:t>comparación de números naturales</w:t>
            </w:r>
            <w:r>
              <w:rPr>
                <w:rFonts w:ascii="Times New Roman" w:hAnsi="Times New Roman" w:cs="Times New Roman"/>
                <w:color w:val="000000"/>
                <w:sz w:val="24"/>
                <w:szCs w:val="24"/>
              </w:rPr>
              <w:t xml:space="preserve">. </w:t>
            </w:r>
          </w:p>
        </w:tc>
      </w:tr>
    </w:tbl>
    <w:p w14:paraId="58F76EC9" w14:textId="77777777" w:rsidR="00D6769D" w:rsidRDefault="00D6769D"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141D44" w:rsidRPr="00C56195" w14:paraId="5D4C7AD2" w14:textId="77777777" w:rsidTr="00B55EED">
        <w:tc>
          <w:tcPr>
            <w:tcW w:w="9033" w:type="dxa"/>
            <w:gridSpan w:val="2"/>
            <w:shd w:val="clear" w:color="auto" w:fill="000000" w:themeFill="text1"/>
          </w:tcPr>
          <w:p w14:paraId="7FAAFA2D" w14:textId="77777777" w:rsidR="00141D44" w:rsidRPr="00C56195" w:rsidRDefault="00141D44"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41D44" w:rsidRPr="00C56195" w14:paraId="6BA4C571" w14:textId="77777777" w:rsidTr="00B55EED">
        <w:tc>
          <w:tcPr>
            <w:tcW w:w="2518" w:type="dxa"/>
          </w:tcPr>
          <w:p w14:paraId="5A10A879" w14:textId="77777777" w:rsidR="00141D44" w:rsidRPr="00C56195" w:rsidRDefault="00141D4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C1C1029" w14:textId="1235F8A0" w:rsidR="00141D44"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41D44" w:rsidRPr="00141D44">
              <w:rPr>
                <w:rFonts w:ascii="Times New Roman" w:hAnsi="Times New Roman" w:cs="Times New Roman"/>
                <w:color w:val="000000"/>
                <w:sz w:val="24"/>
                <w:szCs w:val="24"/>
              </w:rPr>
              <w:t>REC100</w:t>
            </w:r>
          </w:p>
        </w:tc>
      </w:tr>
      <w:tr w:rsidR="00141D44" w:rsidRPr="00C56195" w14:paraId="4DE54C21" w14:textId="77777777" w:rsidTr="00B55EED">
        <w:tc>
          <w:tcPr>
            <w:tcW w:w="2518" w:type="dxa"/>
          </w:tcPr>
          <w:p w14:paraId="2B376402" w14:textId="77777777" w:rsidR="00141D44" w:rsidRPr="00C56195" w:rsidRDefault="00141D44"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704600B" w14:textId="31987692" w:rsidR="00141D44" w:rsidRPr="00C56195" w:rsidRDefault="00141D44" w:rsidP="00E6040C">
            <w:pPr>
              <w:rPr>
                <w:rFonts w:ascii="Times New Roman" w:hAnsi="Times New Roman" w:cs="Times New Roman"/>
                <w:color w:val="000000"/>
                <w:sz w:val="24"/>
                <w:szCs w:val="24"/>
              </w:rPr>
            </w:pPr>
            <w:r>
              <w:rPr>
                <w:rFonts w:ascii="Times New Roman" w:hAnsi="Times New Roman" w:cs="Times New Roman"/>
                <w:color w:val="000000"/>
                <w:sz w:val="24"/>
                <w:szCs w:val="24"/>
              </w:rPr>
              <w:t>Ordena</w:t>
            </w:r>
            <w:r w:rsidR="00C05D45">
              <w:rPr>
                <w:rFonts w:ascii="Times New Roman" w:hAnsi="Times New Roman" w:cs="Times New Roman"/>
                <w:color w:val="000000"/>
                <w:sz w:val="24"/>
                <w:szCs w:val="24"/>
              </w:rPr>
              <w:t>r números naturales</w:t>
            </w:r>
          </w:p>
        </w:tc>
      </w:tr>
      <w:tr w:rsidR="00141D44" w:rsidRPr="00C56195" w14:paraId="3082E574" w14:textId="77777777" w:rsidTr="00B55EED">
        <w:tc>
          <w:tcPr>
            <w:tcW w:w="2518" w:type="dxa"/>
          </w:tcPr>
          <w:p w14:paraId="70A6686D" w14:textId="77777777" w:rsidR="00141D44" w:rsidRPr="00C56195" w:rsidRDefault="00141D44"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B0100A7" w14:textId="3B0276FA" w:rsidR="00141D44" w:rsidRPr="00C56195" w:rsidRDefault="00141D44"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practicar el orden de los números naturales.</w:t>
            </w:r>
          </w:p>
        </w:tc>
      </w:tr>
    </w:tbl>
    <w:p w14:paraId="2761F7B4" w14:textId="77777777" w:rsidR="00D6769D" w:rsidRDefault="00D6769D" w:rsidP="00E6040C">
      <w:pPr>
        <w:spacing w:after="0"/>
        <w:rPr>
          <w:rFonts w:ascii="Arial" w:hAnsi="Arial" w:cs="Arial"/>
          <w:color w:val="000000"/>
        </w:rPr>
      </w:pPr>
    </w:p>
    <w:p w14:paraId="33E3070C" w14:textId="5464E4AE" w:rsidR="00D34330" w:rsidRDefault="00D34330" w:rsidP="00E6040C">
      <w:pPr>
        <w:spacing w:after="0"/>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sidR="009C6092">
        <w:rPr>
          <w:rFonts w:ascii="Arial" w:hAnsi="Arial" w:cs="Arial"/>
          <w:b/>
        </w:rPr>
        <w:t>4</w:t>
      </w:r>
      <w:r w:rsidRPr="00D11A7D">
        <w:rPr>
          <w:rFonts w:ascii="Arial" w:hAnsi="Arial" w:cs="Arial"/>
          <w:b/>
        </w:rPr>
        <w:t xml:space="preserve"> </w:t>
      </w:r>
      <w:r w:rsidR="00471527">
        <w:rPr>
          <w:rFonts w:ascii="Arial" w:hAnsi="Arial" w:cs="Arial"/>
          <w:b/>
        </w:rPr>
        <w:t>Representación y orden de números naturales en la recta num</w:t>
      </w:r>
      <w:r w:rsidR="00263225">
        <w:rPr>
          <w:rFonts w:ascii="Arial" w:hAnsi="Arial" w:cs="Arial"/>
          <w:b/>
        </w:rPr>
        <w:t>ér</w:t>
      </w:r>
      <w:r w:rsidR="00471527">
        <w:rPr>
          <w:rFonts w:ascii="Arial" w:hAnsi="Arial" w:cs="Arial"/>
          <w:b/>
        </w:rPr>
        <w:t>i</w:t>
      </w:r>
      <w:r w:rsidR="00263225">
        <w:rPr>
          <w:rFonts w:ascii="Arial" w:hAnsi="Arial" w:cs="Arial"/>
          <w:b/>
        </w:rPr>
        <w:t>c</w:t>
      </w:r>
      <w:r w:rsidR="003E63CF">
        <w:rPr>
          <w:rFonts w:ascii="Arial" w:hAnsi="Arial" w:cs="Arial"/>
          <w:b/>
        </w:rPr>
        <w:t>a</w:t>
      </w:r>
      <w:r w:rsidR="00471527">
        <w:rPr>
          <w:rFonts w:ascii="Arial" w:hAnsi="Arial" w:cs="Arial"/>
          <w:b/>
        </w:rPr>
        <w:t xml:space="preserve"> </w:t>
      </w:r>
    </w:p>
    <w:p w14:paraId="3FE7287C" w14:textId="77777777" w:rsidR="00DE7D5A" w:rsidRDefault="00DE7D5A" w:rsidP="00E6040C">
      <w:pPr>
        <w:spacing w:after="0"/>
        <w:rPr>
          <w:rFonts w:ascii="Arial" w:hAnsi="Arial" w:cs="Arial"/>
          <w:lang w:val="es-CO"/>
        </w:rPr>
      </w:pPr>
    </w:p>
    <w:p w14:paraId="707860E1" w14:textId="05566CA8" w:rsidR="0028043F" w:rsidRDefault="003D48FB" w:rsidP="00E6040C">
      <w:pPr>
        <w:spacing w:after="0"/>
        <w:rPr>
          <w:rFonts w:ascii="Arial" w:hAnsi="Arial" w:cs="Arial"/>
          <w:lang w:val="es-CO"/>
        </w:rPr>
      </w:pPr>
      <w:r>
        <w:rPr>
          <w:rFonts w:ascii="Arial" w:hAnsi="Arial" w:cs="Arial"/>
          <w:lang w:val="es-CO"/>
        </w:rPr>
        <w:t xml:space="preserve">Cuando los números se representan sobre una </w:t>
      </w:r>
      <w:r w:rsidRPr="003D48FB">
        <w:rPr>
          <w:rFonts w:ascii="Arial" w:hAnsi="Arial" w:cs="Arial"/>
          <w:b/>
          <w:lang w:val="es-CO"/>
        </w:rPr>
        <w:t>recta numérica</w:t>
      </w:r>
      <w:r>
        <w:rPr>
          <w:rFonts w:ascii="Arial" w:hAnsi="Arial" w:cs="Arial"/>
          <w:lang w:val="es-CO"/>
        </w:rPr>
        <w:t xml:space="preserve">, es posible asignar a cada número natural un punto sobre la recta. </w:t>
      </w:r>
    </w:p>
    <w:p w14:paraId="5F931F34" w14:textId="77777777" w:rsidR="003D48FB" w:rsidRPr="0028043F" w:rsidRDefault="003D48FB" w:rsidP="00E6040C">
      <w:pPr>
        <w:spacing w:after="0"/>
        <w:rPr>
          <w:rFonts w:ascii="Arial" w:hAnsi="Arial" w:cs="Arial"/>
          <w:lang w:val="es-CO"/>
        </w:rPr>
      </w:pPr>
    </w:p>
    <w:p w14:paraId="43A82A20" w14:textId="3ECF7680" w:rsidR="00ED1C8F" w:rsidRPr="0028043F" w:rsidRDefault="0028043F" w:rsidP="00E6040C">
      <w:pPr>
        <w:spacing w:after="0"/>
        <w:rPr>
          <w:rFonts w:ascii="Arial" w:hAnsi="Arial" w:cs="Arial"/>
          <w:lang w:val="es-CO"/>
        </w:rPr>
      </w:pPr>
      <w:r w:rsidRPr="0028043F">
        <w:rPr>
          <w:rFonts w:ascii="Arial" w:hAnsi="Arial" w:cs="Arial"/>
          <w:lang w:val="es-CO"/>
        </w:rPr>
        <w:t>Observa la siguiente imagen, en la que</w:t>
      </w:r>
      <w:r w:rsidR="003D48FB">
        <w:rPr>
          <w:rFonts w:ascii="Arial" w:hAnsi="Arial" w:cs="Arial"/>
          <w:lang w:val="es-CO"/>
        </w:rPr>
        <w:t xml:space="preserve"> se ubican</w:t>
      </w:r>
      <w:r w:rsidRPr="0028043F">
        <w:rPr>
          <w:rFonts w:ascii="Arial" w:hAnsi="Arial" w:cs="Arial"/>
          <w:lang w:val="es-CO"/>
        </w:rPr>
        <w:t xml:space="preserve"> sobre la recta numérica los números 17, 76 y</w:t>
      </w:r>
      <w:r w:rsidR="003D48FB">
        <w:rPr>
          <w:rFonts w:ascii="Arial" w:hAnsi="Arial" w:cs="Arial"/>
          <w:lang w:val="es-CO"/>
        </w:rPr>
        <w:t xml:space="preserve"> 1</w:t>
      </w:r>
      <w:r w:rsidRPr="0028043F">
        <w:rPr>
          <w:rFonts w:ascii="Arial" w:hAnsi="Arial" w:cs="Arial"/>
          <w:lang w:val="es-CO"/>
        </w:rPr>
        <w:t>520.</w:t>
      </w:r>
    </w:p>
    <w:tbl>
      <w:tblPr>
        <w:tblStyle w:val="Tablaconcuadrcula"/>
        <w:tblW w:w="0" w:type="auto"/>
        <w:tblLook w:val="04A0" w:firstRow="1" w:lastRow="0" w:firstColumn="1" w:lastColumn="0" w:noHBand="0" w:noVBand="1"/>
      </w:tblPr>
      <w:tblGrid>
        <w:gridCol w:w="2352"/>
        <w:gridCol w:w="6476"/>
      </w:tblGrid>
      <w:tr w:rsidR="0028043F" w:rsidRPr="00C56195" w14:paraId="1EAA95DD" w14:textId="77777777" w:rsidTr="00E87063">
        <w:tc>
          <w:tcPr>
            <w:tcW w:w="9033" w:type="dxa"/>
            <w:gridSpan w:val="2"/>
            <w:shd w:val="clear" w:color="auto" w:fill="0D0D0D" w:themeFill="text1" w:themeFillTint="F2"/>
          </w:tcPr>
          <w:p w14:paraId="55E71F5A" w14:textId="77777777" w:rsidR="0028043F" w:rsidRPr="00C56195" w:rsidRDefault="0028043F"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8043F" w:rsidRPr="00C56195" w14:paraId="0DC4E958" w14:textId="77777777" w:rsidTr="00E87063">
        <w:tc>
          <w:tcPr>
            <w:tcW w:w="2518" w:type="dxa"/>
          </w:tcPr>
          <w:p w14:paraId="114414C8" w14:textId="77777777" w:rsidR="0028043F" w:rsidRPr="00C56195" w:rsidRDefault="0028043F"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BDDF9CB" w14:textId="24831569" w:rsidR="0028043F"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43DC3">
              <w:rPr>
                <w:rFonts w:ascii="Times New Roman" w:hAnsi="Times New Roman" w:cs="Times New Roman"/>
                <w:color w:val="000000"/>
                <w:sz w:val="24"/>
                <w:szCs w:val="24"/>
              </w:rPr>
              <w:t>IMG07</w:t>
            </w:r>
          </w:p>
        </w:tc>
      </w:tr>
      <w:tr w:rsidR="0028043F" w:rsidRPr="00C56195" w14:paraId="16B5F8F3" w14:textId="77777777" w:rsidTr="00E87063">
        <w:tc>
          <w:tcPr>
            <w:tcW w:w="2518" w:type="dxa"/>
          </w:tcPr>
          <w:p w14:paraId="56388D8A" w14:textId="77777777" w:rsidR="0028043F" w:rsidRPr="00C56195" w:rsidRDefault="0028043F"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1AAE3EB" w14:textId="77777777" w:rsidR="0028043F" w:rsidRDefault="0028043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tres rectas numéricas ubicando tres números diferentes. </w:t>
            </w:r>
          </w:p>
          <w:p w14:paraId="23934691" w14:textId="59919ECB" w:rsidR="007E0C6D" w:rsidRDefault="00F43BBC" w:rsidP="00E6040C">
            <w:pPr>
              <w:rPr>
                <w:rFonts w:ascii="Times New Roman" w:hAnsi="Times New Roman" w:cs="Times New Roman"/>
                <w:color w:val="000000"/>
                <w:sz w:val="24"/>
                <w:szCs w:val="24"/>
              </w:rPr>
            </w:pPr>
            <w:r>
              <w:rPr>
                <w:sz w:val="24"/>
                <w:szCs w:val="24"/>
                <w:lang w:val="es-ES_tradnl"/>
              </w:rPr>
              <w:object w:dxaOrig="5175" w:dyaOrig="3135" w14:anchorId="04214A6D">
                <v:shape id="_x0000_i1030" type="#_x0000_t75" style="width:303.75pt;height:183.75pt" o:ole="">
                  <v:imagedata r:id="rId27" o:title=""/>
                </v:shape>
                <o:OLEObject Type="Embed" ProgID="PBrush" ShapeID="_x0000_i1030" DrawAspect="Content" ObjectID="_1490956648" r:id="rId28"/>
              </w:object>
            </w:r>
          </w:p>
          <w:p w14:paraId="529AC64A" w14:textId="6A516F1A" w:rsidR="009E0D3A" w:rsidRPr="00C56195" w:rsidRDefault="009E0D3A" w:rsidP="00E6040C">
            <w:pPr>
              <w:rPr>
                <w:rFonts w:ascii="Times New Roman" w:hAnsi="Times New Roman" w:cs="Times New Roman"/>
                <w:color w:val="000000"/>
                <w:sz w:val="24"/>
                <w:szCs w:val="24"/>
              </w:rPr>
            </w:pPr>
          </w:p>
        </w:tc>
      </w:tr>
      <w:tr w:rsidR="0028043F" w:rsidRPr="00C56195" w14:paraId="1E8BC42F" w14:textId="77777777" w:rsidTr="00E87063">
        <w:tc>
          <w:tcPr>
            <w:tcW w:w="2518" w:type="dxa"/>
          </w:tcPr>
          <w:p w14:paraId="5E1C439D" w14:textId="77777777" w:rsidR="0028043F" w:rsidRPr="00C56195" w:rsidRDefault="0028043F"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D5AC6DB" w14:textId="1DB34809" w:rsidR="0028043F" w:rsidRPr="00C56195" w:rsidRDefault="0028043F"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La representación y la ordenación de los números naturales sobre la recta numérica/Primera imagen.</w:t>
            </w:r>
          </w:p>
        </w:tc>
      </w:tr>
      <w:tr w:rsidR="0028043F" w:rsidRPr="00C56195" w14:paraId="1107CE60" w14:textId="77777777" w:rsidTr="00E87063">
        <w:tc>
          <w:tcPr>
            <w:tcW w:w="2518" w:type="dxa"/>
          </w:tcPr>
          <w:p w14:paraId="72F205E1" w14:textId="77777777" w:rsidR="0028043F" w:rsidRPr="00C56195" w:rsidRDefault="0028043F"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9D87B87" w14:textId="2FE2E9E4" w:rsidR="0028043F" w:rsidRPr="00C56195" w:rsidRDefault="003D48FB" w:rsidP="00E6040C">
            <w:pPr>
              <w:rPr>
                <w:rFonts w:ascii="Times New Roman" w:hAnsi="Times New Roman" w:cs="Times New Roman"/>
                <w:color w:val="000000"/>
                <w:sz w:val="24"/>
                <w:szCs w:val="24"/>
              </w:rPr>
            </w:pPr>
            <w:r>
              <w:rPr>
                <w:rFonts w:ascii="Times New Roman" w:hAnsi="Times New Roman" w:cs="Times New Roman"/>
                <w:color w:val="000000"/>
                <w:sz w:val="24"/>
                <w:szCs w:val="24"/>
              </w:rPr>
              <w:t>A cada número natural podemos asignarle un punto sobre la recta numérica</w:t>
            </w:r>
            <w:r w:rsidR="009E0D3A">
              <w:rPr>
                <w:rFonts w:ascii="Times New Roman" w:hAnsi="Times New Roman" w:cs="Times New Roman"/>
                <w:color w:val="000000"/>
                <w:sz w:val="24"/>
                <w:szCs w:val="24"/>
              </w:rPr>
              <w:t xml:space="preserve">. </w:t>
            </w:r>
          </w:p>
        </w:tc>
      </w:tr>
    </w:tbl>
    <w:p w14:paraId="5885354A" w14:textId="77777777" w:rsidR="00096BBC" w:rsidRPr="00F65653" w:rsidRDefault="00096BBC" w:rsidP="00E6040C">
      <w:pPr>
        <w:spacing w:after="0"/>
        <w:rPr>
          <w:rFonts w:ascii="Arial" w:hAnsi="Arial" w:cs="Arial"/>
          <w:color w:val="000000"/>
        </w:rPr>
      </w:pPr>
    </w:p>
    <w:p w14:paraId="20BBC4C2" w14:textId="77777777" w:rsidR="00F65653" w:rsidRPr="00F65653" w:rsidRDefault="00F65653" w:rsidP="00E6040C">
      <w:pPr>
        <w:spacing w:after="0"/>
        <w:rPr>
          <w:rFonts w:ascii="Arial" w:hAnsi="Arial" w:cs="Arial"/>
          <w:color w:val="000000"/>
          <w:lang w:val="es-CO"/>
        </w:rPr>
      </w:pPr>
      <w:r w:rsidRPr="00F65653">
        <w:rPr>
          <w:rFonts w:ascii="Arial" w:hAnsi="Arial" w:cs="Arial"/>
          <w:color w:val="000000"/>
          <w:lang w:val="es-CO"/>
        </w:rPr>
        <w:t>Vemos que los números sobre la recta numérica quedan ordenados:</w:t>
      </w:r>
    </w:p>
    <w:p w14:paraId="1BD670C3" w14:textId="77777777" w:rsidR="00F65653" w:rsidRDefault="00F65653" w:rsidP="00E6040C">
      <w:pPr>
        <w:pStyle w:val="Prrafodelista"/>
        <w:numPr>
          <w:ilvl w:val="0"/>
          <w:numId w:val="1"/>
        </w:numPr>
        <w:spacing w:after="0"/>
        <w:rPr>
          <w:rFonts w:ascii="Arial" w:hAnsi="Arial" w:cs="Arial"/>
          <w:color w:val="000000"/>
          <w:lang w:val="es-CO"/>
        </w:rPr>
      </w:pPr>
      <w:r w:rsidRPr="00F65653">
        <w:rPr>
          <w:rFonts w:ascii="Arial" w:hAnsi="Arial" w:cs="Arial"/>
          <w:color w:val="000000"/>
          <w:lang w:val="es-CO"/>
        </w:rPr>
        <w:t xml:space="preserve">16 &lt; </w:t>
      </w:r>
      <w:r w:rsidRPr="00F65653">
        <w:rPr>
          <w:rFonts w:ascii="Arial" w:hAnsi="Arial" w:cs="Arial"/>
          <w:b/>
          <w:color w:val="000000"/>
          <w:lang w:val="es-CO"/>
        </w:rPr>
        <w:t>17</w:t>
      </w:r>
      <w:r w:rsidRPr="00F65653">
        <w:rPr>
          <w:rFonts w:ascii="Arial" w:hAnsi="Arial" w:cs="Arial"/>
          <w:color w:val="000000"/>
          <w:lang w:val="es-CO"/>
        </w:rPr>
        <w:t xml:space="preserve"> &lt; 18</w:t>
      </w:r>
    </w:p>
    <w:p w14:paraId="18ED4468" w14:textId="77777777" w:rsidR="00F65653" w:rsidRDefault="00F65653" w:rsidP="00E6040C">
      <w:pPr>
        <w:pStyle w:val="Prrafodelista"/>
        <w:spacing w:after="0"/>
        <w:rPr>
          <w:rFonts w:ascii="Arial" w:hAnsi="Arial" w:cs="Arial"/>
          <w:color w:val="000000"/>
          <w:lang w:val="es-CO"/>
        </w:rPr>
      </w:pPr>
    </w:p>
    <w:p w14:paraId="0CA1D4E8" w14:textId="77777777" w:rsidR="00F65653" w:rsidRDefault="00F65653" w:rsidP="00E6040C">
      <w:pPr>
        <w:pStyle w:val="Prrafodelista"/>
        <w:numPr>
          <w:ilvl w:val="0"/>
          <w:numId w:val="1"/>
        </w:numPr>
        <w:spacing w:after="0"/>
        <w:rPr>
          <w:rFonts w:ascii="Arial" w:hAnsi="Arial" w:cs="Arial"/>
          <w:color w:val="000000"/>
          <w:lang w:val="es-CO"/>
        </w:rPr>
      </w:pPr>
      <w:r w:rsidRPr="00F65653">
        <w:rPr>
          <w:rFonts w:ascii="Arial" w:hAnsi="Arial" w:cs="Arial"/>
          <w:color w:val="000000"/>
          <w:lang w:val="es-CO"/>
        </w:rPr>
        <w:t xml:space="preserve">75 &lt; </w:t>
      </w:r>
      <w:r w:rsidRPr="00F65653">
        <w:rPr>
          <w:rFonts w:ascii="Arial" w:hAnsi="Arial" w:cs="Arial"/>
          <w:b/>
          <w:color w:val="000000"/>
          <w:lang w:val="es-CO"/>
        </w:rPr>
        <w:t>76</w:t>
      </w:r>
      <w:r w:rsidRPr="00F65653">
        <w:rPr>
          <w:rFonts w:ascii="Arial" w:hAnsi="Arial" w:cs="Arial"/>
          <w:color w:val="000000"/>
          <w:lang w:val="es-CO"/>
        </w:rPr>
        <w:t xml:space="preserve"> &lt; 80 </w:t>
      </w:r>
    </w:p>
    <w:p w14:paraId="24F5ED82" w14:textId="77777777" w:rsidR="00F65653" w:rsidRPr="00F65653" w:rsidRDefault="00F65653" w:rsidP="00E6040C">
      <w:pPr>
        <w:pStyle w:val="Prrafodelista"/>
        <w:spacing w:after="0"/>
        <w:rPr>
          <w:rFonts w:ascii="Arial" w:hAnsi="Arial" w:cs="Arial"/>
          <w:color w:val="000000"/>
          <w:lang w:val="es-CO"/>
        </w:rPr>
      </w:pPr>
    </w:p>
    <w:p w14:paraId="5776A204" w14:textId="0130C27D" w:rsidR="00DE7D5A" w:rsidRPr="003D48FB" w:rsidRDefault="00F65653" w:rsidP="003D48FB">
      <w:pPr>
        <w:pStyle w:val="Prrafodelista"/>
        <w:numPr>
          <w:ilvl w:val="0"/>
          <w:numId w:val="1"/>
        </w:numPr>
        <w:spacing w:after="0"/>
        <w:rPr>
          <w:rFonts w:ascii="Arial" w:hAnsi="Arial" w:cs="Arial"/>
          <w:color w:val="000000"/>
          <w:lang w:val="es-CO"/>
        </w:rPr>
      </w:pPr>
      <w:r w:rsidRPr="00DE7D5A">
        <w:rPr>
          <w:rFonts w:ascii="Arial" w:hAnsi="Arial" w:cs="Arial"/>
          <w:color w:val="000000"/>
          <w:lang w:val="es-CO"/>
        </w:rPr>
        <w:t>1</w:t>
      </w:r>
      <w:r w:rsidR="003D48FB">
        <w:rPr>
          <w:rFonts w:ascii="Arial" w:hAnsi="Arial" w:cs="Arial"/>
          <w:color w:val="000000"/>
          <w:lang w:val="es-CO"/>
        </w:rPr>
        <w:t xml:space="preserve"> </w:t>
      </w:r>
      <w:r w:rsidRPr="00DE7D5A">
        <w:rPr>
          <w:rFonts w:ascii="Arial" w:hAnsi="Arial" w:cs="Arial"/>
          <w:color w:val="000000"/>
          <w:lang w:val="es-CO"/>
        </w:rPr>
        <w:t xml:space="preserve">500 &lt; </w:t>
      </w:r>
      <w:r w:rsidR="003D48FB">
        <w:rPr>
          <w:rFonts w:ascii="Arial" w:hAnsi="Arial" w:cs="Arial"/>
          <w:b/>
          <w:color w:val="000000"/>
          <w:lang w:val="es-CO"/>
        </w:rPr>
        <w:t xml:space="preserve">1 </w:t>
      </w:r>
      <w:r w:rsidRPr="00DE7D5A">
        <w:rPr>
          <w:rFonts w:ascii="Arial" w:hAnsi="Arial" w:cs="Arial"/>
          <w:b/>
          <w:color w:val="000000"/>
          <w:lang w:val="es-CO"/>
        </w:rPr>
        <w:t>520</w:t>
      </w:r>
      <w:r w:rsidR="003D48FB">
        <w:rPr>
          <w:rFonts w:ascii="Arial" w:hAnsi="Arial" w:cs="Arial"/>
          <w:color w:val="000000"/>
          <w:lang w:val="es-CO"/>
        </w:rPr>
        <w:t xml:space="preserve"> &lt; 1 </w:t>
      </w:r>
      <w:r w:rsidRPr="003D48FB">
        <w:rPr>
          <w:rFonts w:ascii="Arial" w:hAnsi="Arial" w:cs="Arial"/>
          <w:color w:val="000000"/>
          <w:lang w:val="es-CO"/>
        </w:rPr>
        <w:t>600</w:t>
      </w:r>
    </w:p>
    <w:p w14:paraId="7BEA27FD" w14:textId="77777777" w:rsidR="00DE7D5A" w:rsidRPr="00DE7D5A" w:rsidRDefault="00DE7D5A" w:rsidP="00DE7D5A">
      <w:pPr>
        <w:pStyle w:val="Prrafodelista"/>
        <w:spacing w:after="0"/>
        <w:rPr>
          <w:rFonts w:ascii="Arial" w:hAnsi="Arial" w:cs="Arial"/>
          <w:color w:val="000000"/>
          <w:lang w:val="es-CO"/>
        </w:rPr>
      </w:pPr>
    </w:p>
    <w:p w14:paraId="095A49DA" w14:textId="4D5DE757" w:rsidR="00096BBC" w:rsidRDefault="00F65653" w:rsidP="00DE7D5A">
      <w:pPr>
        <w:spacing w:after="0"/>
        <w:rPr>
          <w:rFonts w:ascii="Arial" w:hAnsi="Arial" w:cs="Arial"/>
          <w:color w:val="000000"/>
          <w:lang w:val="es-CO"/>
        </w:rPr>
      </w:pPr>
      <w:r w:rsidRPr="00F65653">
        <w:rPr>
          <w:rFonts w:ascii="Arial" w:hAnsi="Arial" w:cs="Arial"/>
          <w:color w:val="000000"/>
          <w:lang w:val="es-CO"/>
        </w:rPr>
        <w:t>Al</w:t>
      </w:r>
      <w:r w:rsidR="003D48FB">
        <w:rPr>
          <w:rFonts w:ascii="Arial" w:hAnsi="Arial" w:cs="Arial"/>
          <w:color w:val="000000"/>
          <w:lang w:val="es-CO"/>
        </w:rPr>
        <w:t xml:space="preserve"> ubicar</w:t>
      </w:r>
      <w:r w:rsidRPr="00F65653">
        <w:rPr>
          <w:rFonts w:ascii="Arial" w:hAnsi="Arial" w:cs="Arial"/>
          <w:color w:val="000000"/>
          <w:lang w:val="es-CO"/>
        </w:rPr>
        <w:t xml:space="preserve"> números</w:t>
      </w:r>
      <w:r w:rsidR="008A7876">
        <w:rPr>
          <w:rFonts w:ascii="Arial" w:hAnsi="Arial" w:cs="Arial"/>
          <w:color w:val="000000"/>
          <w:lang w:val="es-CO"/>
        </w:rPr>
        <w:t xml:space="preserve"> sobre una recta numérica, </w:t>
      </w:r>
      <w:r w:rsidR="003D48FB">
        <w:rPr>
          <w:rFonts w:ascii="Arial" w:hAnsi="Arial" w:cs="Arial"/>
          <w:color w:val="000000"/>
          <w:lang w:val="es-CO"/>
        </w:rPr>
        <w:t xml:space="preserve">es importante </w:t>
      </w:r>
      <w:r w:rsidRPr="00F65653">
        <w:rPr>
          <w:rFonts w:ascii="Arial" w:hAnsi="Arial" w:cs="Arial"/>
          <w:color w:val="000000"/>
          <w:lang w:val="es-CO"/>
        </w:rPr>
        <w:t>tener en cuenta si se trata de valores pequeños o de valores grandes</w:t>
      </w:r>
      <w:r w:rsidR="003D48FB">
        <w:rPr>
          <w:rFonts w:ascii="Arial" w:hAnsi="Arial" w:cs="Arial"/>
          <w:color w:val="000000"/>
          <w:lang w:val="es-CO"/>
        </w:rPr>
        <w:t xml:space="preserve">. Dependiendo de lo anterior, se elige la escala que se empleará. </w:t>
      </w:r>
      <w:r w:rsidRPr="00F65653">
        <w:rPr>
          <w:rFonts w:ascii="Arial" w:hAnsi="Arial" w:cs="Arial"/>
          <w:color w:val="000000"/>
          <w:lang w:val="es-CO"/>
        </w:rPr>
        <w:t xml:space="preserve"> </w:t>
      </w:r>
    </w:p>
    <w:p w14:paraId="262E681D" w14:textId="77777777" w:rsidR="003D48FB" w:rsidRDefault="003D48FB" w:rsidP="00DE7D5A">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69"/>
        <w:gridCol w:w="6359"/>
      </w:tblGrid>
      <w:tr w:rsidR="000161C8" w:rsidRPr="00C56195" w14:paraId="4C5CF75B" w14:textId="77777777" w:rsidTr="00E87063">
        <w:tc>
          <w:tcPr>
            <w:tcW w:w="9054" w:type="dxa"/>
            <w:gridSpan w:val="2"/>
            <w:shd w:val="clear" w:color="auto" w:fill="000000" w:themeFill="text1"/>
          </w:tcPr>
          <w:p w14:paraId="3887C9FE" w14:textId="77777777" w:rsidR="000161C8" w:rsidRPr="00C56195" w:rsidRDefault="000161C8"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161C8" w:rsidRPr="00C56195" w14:paraId="4A7E0578" w14:textId="77777777" w:rsidTr="00E87063">
        <w:tc>
          <w:tcPr>
            <w:tcW w:w="2518" w:type="dxa"/>
          </w:tcPr>
          <w:p w14:paraId="258A2EFC" w14:textId="77777777" w:rsidR="000161C8" w:rsidRPr="00C56195" w:rsidRDefault="000161C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139339E" w14:textId="0C66A12E" w:rsidR="000161C8"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161C8" w:rsidRPr="001D0381">
              <w:rPr>
                <w:rFonts w:ascii="Times New Roman" w:hAnsi="Times New Roman" w:cs="Times New Roman"/>
                <w:color w:val="000000"/>
                <w:sz w:val="24"/>
                <w:szCs w:val="24"/>
              </w:rPr>
              <w:t>REC</w:t>
            </w:r>
            <w:r w:rsidR="001D0381" w:rsidRPr="001D0381">
              <w:rPr>
                <w:rFonts w:ascii="Times New Roman" w:hAnsi="Times New Roman" w:cs="Times New Roman"/>
                <w:color w:val="000000"/>
                <w:sz w:val="24"/>
                <w:szCs w:val="24"/>
              </w:rPr>
              <w:t>110</w:t>
            </w:r>
          </w:p>
        </w:tc>
      </w:tr>
      <w:tr w:rsidR="000161C8" w:rsidRPr="00C56195" w14:paraId="5C298311" w14:textId="77777777" w:rsidTr="00E87063">
        <w:tc>
          <w:tcPr>
            <w:tcW w:w="2518" w:type="dxa"/>
          </w:tcPr>
          <w:p w14:paraId="5FA4BAF6" w14:textId="77777777" w:rsidR="000161C8" w:rsidRPr="00C56195" w:rsidRDefault="000161C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Ubicación en Aula Planeta</w:t>
            </w:r>
          </w:p>
        </w:tc>
        <w:tc>
          <w:tcPr>
            <w:tcW w:w="6536" w:type="dxa"/>
          </w:tcPr>
          <w:p w14:paraId="4DA55E8F" w14:textId="74EEC2FD" w:rsidR="000161C8" w:rsidRPr="00C56195" w:rsidRDefault="000161C8"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w:t>
            </w:r>
            <w:r w:rsidR="00B74E0E">
              <w:rPr>
                <w:rFonts w:ascii="Times New Roman" w:hAnsi="Times New Roman" w:cs="Times New Roman"/>
                <w:color w:val="000000"/>
                <w:sz w:val="24"/>
                <w:szCs w:val="24"/>
              </w:rPr>
              <w:t>máticas/Los números naturales/</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representación y la ordenación de los números naturales sobre la recta numérica/ Coloca números en la recta numérica. </w:t>
            </w:r>
          </w:p>
        </w:tc>
      </w:tr>
      <w:tr w:rsidR="000161C8" w:rsidRPr="00C56195" w14:paraId="1EE92A22" w14:textId="77777777" w:rsidTr="00E87063">
        <w:tc>
          <w:tcPr>
            <w:tcW w:w="2518" w:type="dxa"/>
          </w:tcPr>
          <w:p w14:paraId="3F960B54" w14:textId="77777777" w:rsidR="000161C8" w:rsidRPr="00C56195" w:rsidRDefault="000161C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A3D5B6C" w14:textId="40328375" w:rsidR="000161C8" w:rsidRPr="00C56195" w:rsidRDefault="00B74E0E" w:rsidP="00E6040C">
            <w:pPr>
              <w:rPr>
                <w:rFonts w:ascii="Times New Roman" w:hAnsi="Times New Roman" w:cs="Times New Roman"/>
                <w:color w:val="000000"/>
                <w:sz w:val="24"/>
                <w:szCs w:val="24"/>
              </w:rPr>
            </w:pPr>
            <w:r>
              <w:rPr>
                <w:rFonts w:ascii="Times New Roman" w:hAnsi="Times New Roman" w:cs="Times New Roman"/>
                <w:color w:val="000000"/>
                <w:sz w:val="24"/>
                <w:szCs w:val="24"/>
              </w:rPr>
              <w:t>En la instrucción escribir: Cada espacio representa una unidad. Por favor ubicar los siguientes números:</w:t>
            </w:r>
          </w:p>
        </w:tc>
      </w:tr>
      <w:tr w:rsidR="000161C8" w:rsidRPr="00C56195" w14:paraId="620A0CD6" w14:textId="77777777" w:rsidTr="00E87063">
        <w:tc>
          <w:tcPr>
            <w:tcW w:w="2518" w:type="dxa"/>
          </w:tcPr>
          <w:p w14:paraId="72022367" w14:textId="77777777" w:rsidR="000161C8" w:rsidRPr="00C56195" w:rsidRDefault="000161C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7152A71" w14:textId="09996E3E" w:rsidR="000161C8" w:rsidRPr="00C56195" w:rsidRDefault="00B50DBE" w:rsidP="003D48FB">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valores </w:t>
            </w:r>
            <w:r w:rsidR="003D48FB">
              <w:rPr>
                <w:rFonts w:ascii="Times New Roman" w:hAnsi="Times New Roman" w:cs="Times New Roman"/>
                <w:color w:val="000000"/>
                <w:sz w:val="24"/>
                <w:szCs w:val="24"/>
              </w:rPr>
              <w:t>en la recta numérica</w:t>
            </w:r>
          </w:p>
        </w:tc>
      </w:tr>
      <w:tr w:rsidR="000161C8" w:rsidRPr="00C56195" w14:paraId="188DB754" w14:textId="77777777" w:rsidTr="00E87063">
        <w:tc>
          <w:tcPr>
            <w:tcW w:w="2518" w:type="dxa"/>
          </w:tcPr>
          <w:p w14:paraId="369B5B23" w14:textId="77777777" w:rsidR="000161C8" w:rsidRPr="00C56195" w:rsidRDefault="000161C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1042F0D" w14:textId="5AE991D6" w:rsidR="000161C8" w:rsidRPr="00C56195" w:rsidRDefault="00F855D7"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w:t>
            </w:r>
            <w:r w:rsidR="00C63E2C">
              <w:rPr>
                <w:rFonts w:ascii="Times New Roman" w:hAnsi="Times New Roman" w:cs="Times New Roman"/>
                <w:color w:val="000000"/>
                <w:sz w:val="24"/>
                <w:szCs w:val="24"/>
              </w:rPr>
              <w:t xml:space="preserve">la ubicación y </w:t>
            </w:r>
            <w:r w:rsidR="005C0B55">
              <w:rPr>
                <w:rFonts w:ascii="Times New Roman" w:hAnsi="Times New Roman" w:cs="Times New Roman"/>
                <w:color w:val="000000"/>
                <w:sz w:val="24"/>
                <w:szCs w:val="24"/>
              </w:rPr>
              <w:t xml:space="preserve">el orden de </w:t>
            </w:r>
            <w:r w:rsidR="00F62AF3">
              <w:rPr>
                <w:rFonts w:ascii="Times New Roman" w:hAnsi="Times New Roman" w:cs="Times New Roman"/>
                <w:color w:val="000000"/>
                <w:sz w:val="24"/>
                <w:szCs w:val="24"/>
              </w:rPr>
              <w:t xml:space="preserve">valores pequeños </w:t>
            </w:r>
            <w:r w:rsidR="005C0B55">
              <w:rPr>
                <w:rFonts w:ascii="Times New Roman" w:hAnsi="Times New Roman" w:cs="Times New Roman"/>
                <w:color w:val="000000"/>
                <w:sz w:val="24"/>
                <w:szCs w:val="24"/>
              </w:rPr>
              <w:t xml:space="preserve">en la recta numérica. </w:t>
            </w:r>
          </w:p>
        </w:tc>
      </w:tr>
    </w:tbl>
    <w:p w14:paraId="1A6817E1" w14:textId="77777777" w:rsidR="006B22FE" w:rsidRPr="00F65653" w:rsidRDefault="006B22FE" w:rsidP="00E6040C">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72"/>
        <w:gridCol w:w="6356"/>
      </w:tblGrid>
      <w:tr w:rsidR="00F62AF3" w:rsidRPr="00C56195" w14:paraId="6CDCB8F8" w14:textId="77777777" w:rsidTr="00E87063">
        <w:tc>
          <w:tcPr>
            <w:tcW w:w="9033" w:type="dxa"/>
            <w:gridSpan w:val="2"/>
            <w:shd w:val="clear" w:color="auto" w:fill="000000" w:themeFill="text1"/>
          </w:tcPr>
          <w:p w14:paraId="24B5C895" w14:textId="77777777" w:rsidR="00F62AF3" w:rsidRPr="00C56195" w:rsidRDefault="00F62AF3"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F62AF3" w:rsidRPr="00C56195" w14:paraId="7CB4CAD7" w14:textId="77777777" w:rsidTr="00E87063">
        <w:tc>
          <w:tcPr>
            <w:tcW w:w="2518" w:type="dxa"/>
          </w:tcPr>
          <w:p w14:paraId="6AB0EED0" w14:textId="77777777" w:rsidR="00F62AF3" w:rsidRPr="00C56195" w:rsidRDefault="00F62AF3"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C690FC" w14:textId="79257043" w:rsidR="00F62AF3"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62AF3" w:rsidRPr="00EF7F23">
              <w:rPr>
                <w:rFonts w:ascii="Times New Roman" w:hAnsi="Times New Roman" w:cs="Times New Roman"/>
                <w:color w:val="000000"/>
                <w:sz w:val="24"/>
                <w:szCs w:val="24"/>
              </w:rPr>
              <w:t>REC</w:t>
            </w:r>
            <w:r w:rsidR="00EF7F23" w:rsidRPr="00EF7F23">
              <w:rPr>
                <w:rFonts w:ascii="Times New Roman" w:hAnsi="Times New Roman" w:cs="Times New Roman"/>
                <w:color w:val="000000"/>
                <w:sz w:val="24"/>
                <w:szCs w:val="24"/>
              </w:rPr>
              <w:t>120</w:t>
            </w:r>
          </w:p>
        </w:tc>
      </w:tr>
      <w:tr w:rsidR="00F62AF3" w:rsidRPr="00C56195" w14:paraId="7B5AA8ED" w14:textId="77777777" w:rsidTr="00E87063">
        <w:tc>
          <w:tcPr>
            <w:tcW w:w="2518" w:type="dxa"/>
          </w:tcPr>
          <w:p w14:paraId="3ED69C42" w14:textId="77777777" w:rsidR="00F62AF3" w:rsidRPr="00C56195" w:rsidRDefault="00F62AF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A355715" w14:textId="774B724E" w:rsidR="00F62AF3" w:rsidRPr="00C56195" w:rsidRDefault="00F62AF3" w:rsidP="00E6040C">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7D3C75">
              <w:rPr>
                <w:rFonts w:ascii="Times New Roman" w:hAnsi="Times New Roman" w:cs="Times New Roman"/>
                <w:color w:val="000000"/>
                <w:sz w:val="24"/>
                <w:szCs w:val="24"/>
              </w:rPr>
              <w:t xml:space="preserve">números </w:t>
            </w:r>
            <w:r w:rsidR="001C4AC2">
              <w:rPr>
                <w:rFonts w:ascii="Times New Roman" w:hAnsi="Times New Roman" w:cs="Times New Roman"/>
                <w:color w:val="000000"/>
                <w:sz w:val="24"/>
                <w:szCs w:val="24"/>
              </w:rPr>
              <w:t>en la recta numérica</w:t>
            </w:r>
          </w:p>
        </w:tc>
      </w:tr>
      <w:tr w:rsidR="00F62AF3" w:rsidRPr="00C56195" w14:paraId="751356F2" w14:textId="77777777" w:rsidTr="00E87063">
        <w:tc>
          <w:tcPr>
            <w:tcW w:w="2518" w:type="dxa"/>
          </w:tcPr>
          <w:p w14:paraId="600F864E" w14:textId="77777777" w:rsidR="00F62AF3" w:rsidRPr="00C56195" w:rsidRDefault="00F62AF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EA04211" w14:textId="6D80AE6F" w:rsidR="00F62AF3" w:rsidRPr="00C56195" w:rsidRDefault="00F62AF3"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ubicación y </w:t>
            </w:r>
            <w:r w:rsidR="00D326EB">
              <w:rPr>
                <w:rFonts w:ascii="Times New Roman" w:hAnsi="Times New Roman" w:cs="Times New Roman"/>
                <w:color w:val="000000"/>
                <w:sz w:val="24"/>
                <w:szCs w:val="24"/>
              </w:rPr>
              <w:t xml:space="preserve">el orden de </w:t>
            </w:r>
            <w:r w:rsidR="007D3C75">
              <w:rPr>
                <w:rFonts w:ascii="Times New Roman" w:hAnsi="Times New Roman" w:cs="Times New Roman"/>
                <w:color w:val="000000"/>
                <w:sz w:val="24"/>
                <w:szCs w:val="24"/>
              </w:rPr>
              <w:t xml:space="preserve">números </w:t>
            </w:r>
            <w:r>
              <w:rPr>
                <w:rFonts w:ascii="Times New Roman" w:hAnsi="Times New Roman" w:cs="Times New Roman"/>
                <w:color w:val="000000"/>
                <w:sz w:val="24"/>
                <w:szCs w:val="24"/>
              </w:rPr>
              <w:t>en la recta numérica.</w:t>
            </w:r>
          </w:p>
        </w:tc>
      </w:tr>
    </w:tbl>
    <w:p w14:paraId="67CFEE3C" w14:textId="77777777" w:rsidR="00096BBC" w:rsidRDefault="00096BBC"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472"/>
        <w:gridCol w:w="6356"/>
      </w:tblGrid>
      <w:tr w:rsidR="004C2218" w:rsidRPr="00C56195" w14:paraId="76D6A8E5" w14:textId="77777777" w:rsidTr="00B55EED">
        <w:tc>
          <w:tcPr>
            <w:tcW w:w="9033" w:type="dxa"/>
            <w:gridSpan w:val="2"/>
            <w:shd w:val="clear" w:color="auto" w:fill="000000" w:themeFill="text1"/>
          </w:tcPr>
          <w:p w14:paraId="4CF53A9E" w14:textId="77777777" w:rsidR="004C2218" w:rsidRPr="00C56195" w:rsidRDefault="004C2218"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C2218" w:rsidRPr="00C56195" w14:paraId="2AAD3C0B" w14:textId="77777777" w:rsidTr="00B55EED">
        <w:tc>
          <w:tcPr>
            <w:tcW w:w="2518" w:type="dxa"/>
          </w:tcPr>
          <w:p w14:paraId="241A4FCE" w14:textId="77777777" w:rsidR="004C2218" w:rsidRPr="00C56195" w:rsidRDefault="004C221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7459FE" w14:textId="308FB28E" w:rsidR="004C2218"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2218" w:rsidRPr="00EF7F23">
              <w:rPr>
                <w:rFonts w:ascii="Times New Roman" w:hAnsi="Times New Roman" w:cs="Times New Roman"/>
                <w:color w:val="000000"/>
                <w:sz w:val="24"/>
                <w:szCs w:val="24"/>
              </w:rPr>
              <w:t>REC</w:t>
            </w:r>
            <w:r w:rsidR="004C2218">
              <w:rPr>
                <w:rFonts w:ascii="Times New Roman" w:hAnsi="Times New Roman" w:cs="Times New Roman"/>
                <w:color w:val="000000"/>
                <w:sz w:val="24"/>
                <w:szCs w:val="24"/>
              </w:rPr>
              <w:t>130</w:t>
            </w:r>
          </w:p>
        </w:tc>
      </w:tr>
      <w:tr w:rsidR="004C2218" w:rsidRPr="00C56195" w14:paraId="5E8C46DA" w14:textId="77777777" w:rsidTr="00B55EED">
        <w:tc>
          <w:tcPr>
            <w:tcW w:w="2518" w:type="dxa"/>
          </w:tcPr>
          <w:p w14:paraId="52E53282" w14:textId="77777777" w:rsidR="004C2218" w:rsidRPr="00C56195" w:rsidRDefault="004C221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DCF8E20" w14:textId="22AAB360" w:rsidR="004C2218" w:rsidRPr="00C56195" w:rsidRDefault="00DA2A49"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Ordenar </w:t>
            </w:r>
            <w:r w:rsidR="0090526D">
              <w:rPr>
                <w:rFonts w:ascii="Times New Roman" w:hAnsi="Times New Roman" w:cs="Times New Roman"/>
                <w:color w:val="000000"/>
                <w:sz w:val="24"/>
                <w:szCs w:val="24"/>
              </w:rPr>
              <w:t xml:space="preserve">números naturales </w:t>
            </w:r>
            <w:r>
              <w:rPr>
                <w:rFonts w:ascii="Times New Roman" w:hAnsi="Times New Roman" w:cs="Times New Roman"/>
                <w:color w:val="000000"/>
                <w:sz w:val="24"/>
                <w:szCs w:val="24"/>
              </w:rPr>
              <w:t>en la recta numérica</w:t>
            </w:r>
          </w:p>
        </w:tc>
      </w:tr>
      <w:tr w:rsidR="004C2218" w:rsidRPr="00C56195" w14:paraId="49C3FBBF" w14:textId="77777777" w:rsidTr="00B55EED">
        <w:tc>
          <w:tcPr>
            <w:tcW w:w="2518" w:type="dxa"/>
          </w:tcPr>
          <w:p w14:paraId="4687023F" w14:textId="3B5EF025" w:rsidR="004C2218" w:rsidRPr="00C56195" w:rsidRDefault="004C221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6DF7B0" w14:textId="7D9E2491" w:rsidR="004C2218" w:rsidRPr="00C56195" w:rsidRDefault="004C2218"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argumentar la ubicación y orden de números naturales en la recta numérica.</w:t>
            </w:r>
          </w:p>
        </w:tc>
      </w:tr>
    </w:tbl>
    <w:p w14:paraId="20F0B24F" w14:textId="77777777" w:rsidR="004C2218" w:rsidRPr="004C2218" w:rsidRDefault="004C2218" w:rsidP="00E6040C">
      <w:pPr>
        <w:spacing w:after="0"/>
        <w:rPr>
          <w:rFonts w:ascii="Arial" w:hAnsi="Arial" w:cs="Arial"/>
          <w:color w:val="000000"/>
        </w:rPr>
      </w:pPr>
    </w:p>
    <w:p w14:paraId="7742D37E" w14:textId="12904102" w:rsidR="001D3650" w:rsidRPr="001D3650" w:rsidRDefault="001D3650" w:rsidP="00E6040C">
      <w:pPr>
        <w:spacing w:after="0"/>
        <w:rPr>
          <w:rFonts w:ascii="Arial" w:hAnsi="Arial" w:cs="Arial"/>
          <w:highlight w:val="yellow"/>
        </w:rPr>
      </w:pPr>
      <w:r w:rsidRPr="001D3650">
        <w:rPr>
          <w:rFonts w:ascii="Arial" w:hAnsi="Arial" w:cs="Arial"/>
          <w:highlight w:val="yellow"/>
        </w:rPr>
        <w:t>[SECCIÓN 2]</w:t>
      </w:r>
      <w:r w:rsidRPr="001D3650">
        <w:rPr>
          <w:rFonts w:ascii="Arial" w:hAnsi="Arial" w:cs="Arial"/>
        </w:rPr>
        <w:t xml:space="preserve"> </w:t>
      </w:r>
      <w:r w:rsidRPr="001D3650">
        <w:rPr>
          <w:rFonts w:ascii="Arial" w:hAnsi="Arial" w:cs="Arial"/>
          <w:b/>
        </w:rPr>
        <w:t>1.5 Redondeo de números naturales</w:t>
      </w:r>
    </w:p>
    <w:p w14:paraId="1CA6F346" w14:textId="77777777" w:rsidR="00B55EED" w:rsidRPr="00B55EED" w:rsidRDefault="00B55EED" w:rsidP="00E6040C">
      <w:pPr>
        <w:spacing w:after="0"/>
        <w:rPr>
          <w:rFonts w:ascii="Arial" w:hAnsi="Arial" w:cs="Arial"/>
          <w:color w:val="000000"/>
          <w:lang w:val="es-CO"/>
        </w:rPr>
      </w:pPr>
    </w:p>
    <w:p w14:paraId="4BCF9786" w14:textId="61205222" w:rsidR="00B55EED" w:rsidRDefault="00B55EED" w:rsidP="00E6040C">
      <w:pPr>
        <w:spacing w:after="0"/>
        <w:rPr>
          <w:rFonts w:ascii="Arial" w:hAnsi="Arial" w:cs="Arial"/>
          <w:color w:val="000000"/>
          <w:lang w:val="es-CO"/>
        </w:rPr>
      </w:pPr>
      <w:r w:rsidRPr="00B55EED">
        <w:rPr>
          <w:rFonts w:ascii="Arial" w:hAnsi="Arial" w:cs="Arial"/>
          <w:color w:val="000000"/>
          <w:lang w:val="es-CO"/>
        </w:rPr>
        <w:t xml:space="preserve">En muchas ocasiones, para </w:t>
      </w:r>
      <w:r w:rsidRPr="00B55EED">
        <w:rPr>
          <w:rFonts w:ascii="Arial" w:hAnsi="Arial" w:cs="Arial"/>
          <w:b/>
          <w:color w:val="000000"/>
          <w:lang w:val="es-CO"/>
        </w:rPr>
        <w:t>facilitar cálculos</w:t>
      </w:r>
      <w:r w:rsidRPr="00B55EED">
        <w:rPr>
          <w:rFonts w:ascii="Arial" w:hAnsi="Arial" w:cs="Arial"/>
          <w:color w:val="000000"/>
          <w:lang w:val="es-CO"/>
        </w:rPr>
        <w:t xml:space="preserve"> complejos nos interesa sustituir un número determinado por otro más sencillo y de </w:t>
      </w:r>
      <w:r w:rsidRPr="00B55EED">
        <w:rPr>
          <w:rFonts w:ascii="Arial" w:hAnsi="Arial" w:cs="Arial"/>
          <w:b/>
          <w:color w:val="000000"/>
          <w:lang w:val="es-CO"/>
        </w:rPr>
        <w:t>valor aproximadamente igual</w:t>
      </w:r>
      <w:r w:rsidRPr="00B55EED">
        <w:rPr>
          <w:rFonts w:ascii="Arial" w:hAnsi="Arial" w:cs="Arial"/>
          <w:color w:val="000000"/>
          <w:lang w:val="es-CO"/>
        </w:rPr>
        <w:t xml:space="preserve">, que termine en uno o varios ceros. Esta operación se conoce como </w:t>
      </w:r>
      <w:r w:rsidRPr="00B55EED">
        <w:rPr>
          <w:rFonts w:ascii="Arial" w:hAnsi="Arial" w:cs="Arial"/>
          <w:b/>
          <w:color w:val="000000"/>
          <w:lang w:val="es-CO"/>
        </w:rPr>
        <w:t>redondear</w:t>
      </w:r>
      <w:r w:rsidRPr="00B55EED">
        <w:rPr>
          <w:rFonts w:ascii="Arial" w:hAnsi="Arial" w:cs="Arial"/>
          <w:color w:val="000000"/>
          <w:lang w:val="es-CO"/>
        </w:rPr>
        <w:t xml:space="preserve"> </w:t>
      </w:r>
      <w:r>
        <w:rPr>
          <w:rFonts w:ascii="Arial" w:hAnsi="Arial" w:cs="Arial"/>
          <w:color w:val="000000"/>
          <w:lang w:val="es-CO"/>
        </w:rPr>
        <w:t xml:space="preserve">o </w:t>
      </w:r>
      <w:r w:rsidRPr="00B55EED">
        <w:rPr>
          <w:rFonts w:ascii="Arial" w:hAnsi="Arial" w:cs="Arial"/>
          <w:b/>
          <w:color w:val="000000"/>
          <w:lang w:val="es-CO"/>
        </w:rPr>
        <w:t>aproximar</w:t>
      </w:r>
      <w:r>
        <w:rPr>
          <w:rFonts w:ascii="Arial" w:hAnsi="Arial" w:cs="Arial"/>
          <w:color w:val="000000"/>
          <w:lang w:val="es-CO"/>
        </w:rPr>
        <w:t xml:space="preserve"> </w:t>
      </w:r>
      <w:r w:rsidRPr="00B55EED">
        <w:rPr>
          <w:rFonts w:ascii="Arial" w:hAnsi="Arial" w:cs="Arial"/>
          <w:color w:val="000000"/>
          <w:lang w:val="es-CO"/>
        </w:rPr>
        <w:t>un número.</w:t>
      </w:r>
    </w:p>
    <w:p w14:paraId="1D70EE50" w14:textId="77777777" w:rsidR="00891A02" w:rsidRPr="00B55EED" w:rsidRDefault="00891A02" w:rsidP="00E6040C">
      <w:pPr>
        <w:spacing w:after="0"/>
        <w:rPr>
          <w:rFonts w:ascii="Arial" w:hAnsi="Arial" w:cs="Arial"/>
          <w:color w:val="000000"/>
          <w:lang w:val="es-CO"/>
        </w:rPr>
      </w:pPr>
    </w:p>
    <w:p w14:paraId="043DAED7" w14:textId="37021539" w:rsidR="00706686" w:rsidRDefault="00B55EED" w:rsidP="00E6040C">
      <w:pPr>
        <w:spacing w:after="0"/>
        <w:rPr>
          <w:rFonts w:ascii="Arial" w:hAnsi="Arial" w:cs="Arial"/>
          <w:color w:val="000000"/>
          <w:lang w:val="es-CO"/>
        </w:rPr>
      </w:pPr>
      <w:r w:rsidRPr="00B55EED">
        <w:rPr>
          <w:rFonts w:ascii="Arial" w:hAnsi="Arial" w:cs="Arial"/>
          <w:color w:val="000000"/>
          <w:lang w:val="es-CO"/>
        </w:rPr>
        <w:t>Para redondear</w:t>
      </w:r>
      <w:r>
        <w:rPr>
          <w:rFonts w:ascii="Arial" w:hAnsi="Arial" w:cs="Arial"/>
          <w:color w:val="000000"/>
          <w:lang w:val="es-CO"/>
        </w:rPr>
        <w:t xml:space="preserve"> o aproximar </w:t>
      </w:r>
      <w:r w:rsidR="00706686">
        <w:rPr>
          <w:rFonts w:ascii="Arial" w:hAnsi="Arial" w:cs="Arial"/>
          <w:color w:val="000000"/>
          <w:lang w:val="es-CO"/>
        </w:rPr>
        <w:t>un número, primero</w:t>
      </w:r>
      <w:r w:rsidR="003D48FB">
        <w:rPr>
          <w:rFonts w:ascii="Arial" w:hAnsi="Arial" w:cs="Arial"/>
          <w:color w:val="000000"/>
          <w:lang w:val="es-CO"/>
        </w:rPr>
        <w:t xml:space="preserve"> se selecciona</w:t>
      </w:r>
      <w:r w:rsidR="00706686">
        <w:rPr>
          <w:rFonts w:ascii="Arial" w:hAnsi="Arial" w:cs="Arial"/>
          <w:color w:val="000000"/>
          <w:lang w:val="es-CO"/>
        </w:rPr>
        <w:t xml:space="preserve"> el </w:t>
      </w:r>
      <w:r w:rsidRPr="00B55EED">
        <w:rPr>
          <w:rFonts w:ascii="Arial" w:hAnsi="Arial" w:cs="Arial"/>
          <w:color w:val="000000"/>
          <w:lang w:val="es-CO"/>
        </w:rPr>
        <w:t>orden</w:t>
      </w:r>
      <w:r w:rsidR="00706686">
        <w:rPr>
          <w:rFonts w:ascii="Arial" w:hAnsi="Arial" w:cs="Arial"/>
          <w:color w:val="000000"/>
          <w:lang w:val="es-CO"/>
        </w:rPr>
        <w:t xml:space="preserve"> o posición (</w:t>
      </w:r>
      <w:r w:rsidR="003D48FB">
        <w:rPr>
          <w:rFonts w:ascii="Arial" w:hAnsi="Arial" w:cs="Arial"/>
          <w:color w:val="000000"/>
          <w:lang w:val="es-CO"/>
        </w:rPr>
        <w:t>D</w:t>
      </w:r>
      <w:r w:rsidR="00706686">
        <w:rPr>
          <w:rFonts w:ascii="Arial" w:hAnsi="Arial" w:cs="Arial"/>
          <w:color w:val="000000"/>
          <w:lang w:val="es-CO"/>
        </w:rPr>
        <w:t>,</w:t>
      </w:r>
      <w:r w:rsidR="003D48FB">
        <w:rPr>
          <w:rFonts w:ascii="Arial" w:hAnsi="Arial" w:cs="Arial"/>
          <w:color w:val="000000"/>
          <w:lang w:val="es-CO"/>
        </w:rPr>
        <w:t xml:space="preserve"> C</w:t>
      </w:r>
      <w:r w:rsidR="00706686">
        <w:rPr>
          <w:rFonts w:ascii="Arial" w:hAnsi="Arial" w:cs="Arial"/>
          <w:color w:val="000000"/>
          <w:lang w:val="es-CO"/>
        </w:rPr>
        <w:t xml:space="preserve">, </w:t>
      </w:r>
      <w:r w:rsidR="003D48FB">
        <w:rPr>
          <w:rFonts w:ascii="Arial" w:hAnsi="Arial" w:cs="Arial"/>
          <w:color w:val="000000"/>
          <w:lang w:val="es-CO"/>
        </w:rPr>
        <w:t>UM</w:t>
      </w:r>
      <w:r w:rsidR="00706686">
        <w:rPr>
          <w:rFonts w:ascii="Arial" w:hAnsi="Arial" w:cs="Arial"/>
          <w:color w:val="000000"/>
          <w:lang w:val="es-CO"/>
        </w:rPr>
        <w:t>,</w:t>
      </w:r>
      <w:r w:rsidR="003D48FB">
        <w:rPr>
          <w:rFonts w:ascii="Arial" w:hAnsi="Arial" w:cs="Arial"/>
          <w:color w:val="000000"/>
          <w:lang w:val="es-CO"/>
        </w:rPr>
        <w:t xml:space="preserve"> DM, CM, </w:t>
      </w:r>
      <w:proofErr w:type="spellStart"/>
      <w:r w:rsidR="003D48FB">
        <w:rPr>
          <w:rFonts w:ascii="Arial" w:hAnsi="Arial" w:cs="Arial"/>
          <w:color w:val="000000"/>
          <w:lang w:val="es-CO"/>
        </w:rPr>
        <w:t>Um</w:t>
      </w:r>
      <w:proofErr w:type="spellEnd"/>
      <w:r w:rsidR="003D48FB">
        <w:rPr>
          <w:rFonts w:ascii="Arial" w:hAnsi="Arial" w:cs="Arial"/>
          <w:color w:val="000000"/>
          <w:lang w:val="es-CO"/>
        </w:rPr>
        <w:t>, Dm o Cm</w:t>
      </w:r>
      <w:r w:rsidR="00706686">
        <w:rPr>
          <w:rFonts w:ascii="Arial" w:hAnsi="Arial" w:cs="Arial"/>
          <w:color w:val="000000"/>
          <w:lang w:val="es-CO"/>
        </w:rPr>
        <w:t xml:space="preserve">) a la cual </w:t>
      </w:r>
      <w:r w:rsidR="003D48FB">
        <w:rPr>
          <w:rFonts w:ascii="Arial" w:hAnsi="Arial" w:cs="Arial"/>
          <w:color w:val="000000"/>
          <w:lang w:val="es-CO"/>
        </w:rPr>
        <w:t>se quiere</w:t>
      </w:r>
      <w:r w:rsidR="00706686">
        <w:rPr>
          <w:rFonts w:ascii="Arial" w:hAnsi="Arial" w:cs="Arial"/>
          <w:color w:val="000000"/>
          <w:lang w:val="es-CO"/>
        </w:rPr>
        <w:t xml:space="preserve"> redondear.</w:t>
      </w:r>
    </w:p>
    <w:p w14:paraId="38CC0A30" w14:textId="77777777" w:rsidR="00891A02" w:rsidRDefault="00891A02" w:rsidP="00E6040C">
      <w:pPr>
        <w:spacing w:after="0"/>
        <w:rPr>
          <w:rFonts w:ascii="Arial" w:hAnsi="Arial" w:cs="Arial"/>
          <w:color w:val="000000"/>
          <w:lang w:val="es-CO"/>
        </w:rPr>
      </w:pPr>
    </w:p>
    <w:p w14:paraId="30AAA5F2" w14:textId="7FF518E2" w:rsidR="00E144A8" w:rsidRPr="00B55EED" w:rsidRDefault="003D48FB" w:rsidP="00E6040C">
      <w:pPr>
        <w:spacing w:after="0"/>
        <w:rPr>
          <w:rFonts w:ascii="Arial" w:hAnsi="Arial" w:cs="Arial"/>
          <w:color w:val="000000"/>
          <w:lang w:val="es-CO"/>
        </w:rPr>
      </w:pPr>
      <w:r>
        <w:rPr>
          <w:rFonts w:ascii="Arial" w:hAnsi="Arial" w:cs="Arial"/>
          <w:color w:val="000000"/>
          <w:lang w:val="es-CO"/>
        </w:rPr>
        <w:t>Luego, se localiza</w:t>
      </w:r>
      <w:r w:rsidR="00E144A8" w:rsidRPr="00B55EED">
        <w:rPr>
          <w:rFonts w:ascii="Arial" w:hAnsi="Arial" w:cs="Arial"/>
          <w:color w:val="000000"/>
          <w:lang w:val="es-CO"/>
        </w:rPr>
        <w:t xml:space="preserve"> la cifra del orden </w:t>
      </w:r>
      <w:r w:rsidR="00E144A8">
        <w:rPr>
          <w:rFonts w:ascii="Arial" w:hAnsi="Arial" w:cs="Arial"/>
          <w:color w:val="000000"/>
          <w:lang w:val="es-CO"/>
        </w:rPr>
        <w:t xml:space="preserve">o posición </w:t>
      </w:r>
      <w:r w:rsidR="00E144A8" w:rsidRPr="00B55EED">
        <w:rPr>
          <w:rFonts w:ascii="Arial" w:hAnsi="Arial" w:cs="Arial"/>
          <w:color w:val="000000"/>
          <w:lang w:val="es-CO"/>
        </w:rPr>
        <w:t>elegid</w:t>
      </w:r>
      <w:r w:rsidR="00E144A8">
        <w:rPr>
          <w:rFonts w:ascii="Arial" w:hAnsi="Arial" w:cs="Arial"/>
          <w:color w:val="000000"/>
          <w:lang w:val="es-CO"/>
        </w:rPr>
        <w:t xml:space="preserve">a y </w:t>
      </w:r>
      <w:r>
        <w:rPr>
          <w:rFonts w:ascii="Arial" w:hAnsi="Arial" w:cs="Arial"/>
          <w:color w:val="000000"/>
          <w:lang w:val="es-CO"/>
        </w:rPr>
        <w:t>se examina</w:t>
      </w:r>
      <w:r w:rsidR="00E144A8">
        <w:rPr>
          <w:rFonts w:ascii="Arial" w:hAnsi="Arial" w:cs="Arial"/>
          <w:color w:val="000000"/>
          <w:lang w:val="es-CO"/>
        </w:rPr>
        <w:t xml:space="preserve"> </w:t>
      </w:r>
      <w:r>
        <w:rPr>
          <w:rFonts w:ascii="Arial" w:hAnsi="Arial" w:cs="Arial"/>
          <w:color w:val="000000"/>
          <w:lang w:val="es-CO"/>
        </w:rPr>
        <w:t>la cifra a la izquierda de la posición escogida.</w:t>
      </w:r>
    </w:p>
    <w:p w14:paraId="1DAD1114" w14:textId="798452E1" w:rsidR="00E144A8" w:rsidRPr="00B55EED" w:rsidRDefault="00E144A8" w:rsidP="00E6040C">
      <w:pPr>
        <w:pStyle w:val="Prrafodelista"/>
        <w:numPr>
          <w:ilvl w:val="0"/>
          <w:numId w:val="1"/>
        </w:numPr>
        <w:spacing w:after="0"/>
        <w:rPr>
          <w:rFonts w:ascii="Arial" w:hAnsi="Arial" w:cs="Arial"/>
          <w:color w:val="000000"/>
          <w:lang w:val="es-CO"/>
        </w:rPr>
      </w:pPr>
      <w:r w:rsidRPr="00B55EED">
        <w:rPr>
          <w:rFonts w:ascii="Arial" w:hAnsi="Arial" w:cs="Arial"/>
          <w:color w:val="000000"/>
          <w:lang w:val="es-CO"/>
        </w:rPr>
        <w:t xml:space="preserve">Si es </w:t>
      </w:r>
      <w:r w:rsidRPr="00E144A8">
        <w:rPr>
          <w:rFonts w:ascii="Arial" w:hAnsi="Arial" w:cs="Arial"/>
          <w:b/>
          <w:color w:val="000000"/>
          <w:lang w:val="es-CO"/>
        </w:rPr>
        <w:t>mayor que 5</w:t>
      </w:r>
      <w:r w:rsidRPr="00B55EED">
        <w:rPr>
          <w:rFonts w:ascii="Arial" w:hAnsi="Arial" w:cs="Arial"/>
          <w:color w:val="000000"/>
          <w:lang w:val="es-CO"/>
        </w:rPr>
        <w:t>, s</w:t>
      </w:r>
      <w:r w:rsidR="003D2299">
        <w:rPr>
          <w:rFonts w:ascii="Arial" w:hAnsi="Arial" w:cs="Arial"/>
          <w:color w:val="000000"/>
          <w:lang w:val="es-CO"/>
        </w:rPr>
        <w:t>e suma</w:t>
      </w:r>
      <w:r w:rsidRPr="00B55EED">
        <w:rPr>
          <w:rFonts w:ascii="Arial" w:hAnsi="Arial" w:cs="Arial"/>
          <w:color w:val="000000"/>
          <w:lang w:val="es-CO"/>
        </w:rPr>
        <w:t xml:space="preserve"> 1 a la </w:t>
      </w:r>
      <w:r w:rsidR="003F6470">
        <w:rPr>
          <w:rFonts w:ascii="Arial" w:hAnsi="Arial" w:cs="Arial"/>
          <w:color w:val="000000"/>
          <w:lang w:val="es-CO"/>
        </w:rPr>
        <w:t xml:space="preserve">cifra </w:t>
      </w:r>
      <w:r w:rsidRPr="00B55EED">
        <w:rPr>
          <w:rFonts w:ascii="Arial" w:hAnsi="Arial" w:cs="Arial"/>
          <w:color w:val="000000"/>
          <w:lang w:val="es-CO"/>
        </w:rPr>
        <w:t>del orden elegido.</w:t>
      </w:r>
    </w:p>
    <w:p w14:paraId="48E26788" w14:textId="6E53A86A" w:rsidR="00E144A8" w:rsidRDefault="00E144A8" w:rsidP="00E6040C">
      <w:pPr>
        <w:pStyle w:val="Prrafodelista"/>
        <w:numPr>
          <w:ilvl w:val="0"/>
          <w:numId w:val="1"/>
        </w:numPr>
        <w:spacing w:after="0"/>
        <w:rPr>
          <w:rFonts w:ascii="Arial" w:hAnsi="Arial" w:cs="Arial"/>
          <w:color w:val="000000"/>
          <w:lang w:val="es-CO"/>
        </w:rPr>
      </w:pPr>
      <w:r w:rsidRPr="00E144A8">
        <w:rPr>
          <w:rFonts w:ascii="Arial" w:hAnsi="Arial" w:cs="Arial"/>
          <w:color w:val="000000"/>
          <w:lang w:val="es-CO"/>
        </w:rPr>
        <w:t xml:space="preserve">Si es </w:t>
      </w:r>
      <w:r w:rsidRPr="00E144A8">
        <w:rPr>
          <w:rFonts w:ascii="Arial" w:hAnsi="Arial" w:cs="Arial"/>
          <w:b/>
          <w:color w:val="000000"/>
          <w:lang w:val="es-CO"/>
        </w:rPr>
        <w:t>menor o igual que 5</w:t>
      </w:r>
      <w:r w:rsidRPr="00E144A8">
        <w:rPr>
          <w:rFonts w:ascii="Arial" w:hAnsi="Arial" w:cs="Arial"/>
          <w:color w:val="000000"/>
          <w:lang w:val="es-CO"/>
        </w:rPr>
        <w:t>, s</w:t>
      </w:r>
      <w:r w:rsidR="003D2299">
        <w:rPr>
          <w:rFonts w:ascii="Arial" w:hAnsi="Arial" w:cs="Arial"/>
          <w:color w:val="000000"/>
          <w:lang w:val="es-CO"/>
        </w:rPr>
        <w:t>e deja</w:t>
      </w:r>
      <w:r w:rsidRPr="00E144A8">
        <w:rPr>
          <w:rFonts w:ascii="Arial" w:hAnsi="Arial" w:cs="Arial"/>
          <w:color w:val="000000"/>
          <w:lang w:val="es-CO"/>
        </w:rPr>
        <w:t xml:space="preserve"> la </w:t>
      </w:r>
      <w:r w:rsidR="003F6470">
        <w:rPr>
          <w:rFonts w:ascii="Arial" w:hAnsi="Arial" w:cs="Arial"/>
          <w:color w:val="000000"/>
          <w:lang w:val="es-CO"/>
        </w:rPr>
        <w:t xml:space="preserve">cifra </w:t>
      </w:r>
      <w:r w:rsidRPr="00E144A8">
        <w:rPr>
          <w:rFonts w:ascii="Arial" w:hAnsi="Arial" w:cs="Arial"/>
          <w:color w:val="000000"/>
          <w:lang w:val="es-CO"/>
        </w:rPr>
        <w:t xml:space="preserve">del orden elegido </w:t>
      </w:r>
      <w:r w:rsidR="003D2299">
        <w:rPr>
          <w:rFonts w:ascii="Arial" w:hAnsi="Arial" w:cs="Arial"/>
          <w:color w:val="000000"/>
          <w:lang w:val="es-CO"/>
        </w:rPr>
        <w:t>igual.</w:t>
      </w:r>
    </w:p>
    <w:p w14:paraId="78241307" w14:textId="2E2155FF" w:rsidR="00E144A8" w:rsidRPr="00891A02" w:rsidRDefault="00891A02" w:rsidP="00A56163">
      <w:pPr>
        <w:pStyle w:val="Prrafodelista"/>
        <w:numPr>
          <w:ilvl w:val="0"/>
          <w:numId w:val="1"/>
        </w:numPr>
        <w:spacing w:after="0"/>
        <w:rPr>
          <w:rFonts w:ascii="Arial" w:hAnsi="Arial" w:cs="Arial"/>
          <w:color w:val="000000"/>
          <w:lang w:val="es-CO"/>
        </w:rPr>
      </w:pPr>
      <w:r w:rsidRPr="00891A02">
        <w:rPr>
          <w:rFonts w:ascii="Arial" w:hAnsi="Arial" w:cs="Arial"/>
          <w:color w:val="000000"/>
          <w:lang w:val="es-CO"/>
        </w:rPr>
        <w:t xml:space="preserve">Por </w:t>
      </w:r>
      <w:r w:rsidR="00E144A8" w:rsidRPr="00891A02">
        <w:rPr>
          <w:rFonts w:ascii="Arial" w:hAnsi="Arial" w:cs="Arial"/>
          <w:color w:val="000000"/>
          <w:lang w:val="es-CO"/>
        </w:rPr>
        <w:t xml:space="preserve">último, </w:t>
      </w:r>
      <w:r w:rsidR="00E144A8" w:rsidRPr="00891A02">
        <w:rPr>
          <w:rFonts w:ascii="Arial" w:hAnsi="Arial" w:cs="Arial"/>
          <w:b/>
          <w:color w:val="000000"/>
          <w:lang w:val="es-CO"/>
        </w:rPr>
        <w:t>s</w:t>
      </w:r>
      <w:r w:rsidR="003D2299">
        <w:rPr>
          <w:rFonts w:ascii="Arial" w:hAnsi="Arial" w:cs="Arial"/>
          <w:b/>
          <w:color w:val="000000"/>
          <w:lang w:val="es-CO"/>
        </w:rPr>
        <w:t>e sustituye</w:t>
      </w:r>
      <w:r w:rsidR="00E144A8" w:rsidRPr="00891A02">
        <w:rPr>
          <w:rFonts w:ascii="Arial" w:hAnsi="Arial" w:cs="Arial"/>
          <w:b/>
          <w:color w:val="000000"/>
          <w:lang w:val="es-CO"/>
        </w:rPr>
        <w:t xml:space="preserve"> con ceros</w:t>
      </w:r>
      <w:r w:rsidR="00E144A8" w:rsidRPr="00891A02">
        <w:rPr>
          <w:rFonts w:ascii="Arial" w:hAnsi="Arial" w:cs="Arial"/>
          <w:color w:val="000000"/>
          <w:lang w:val="es-CO"/>
        </w:rPr>
        <w:t xml:space="preserve"> todas las cifras de orden o posición </w:t>
      </w:r>
      <w:r w:rsidR="003D2299">
        <w:rPr>
          <w:rFonts w:ascii="Arial" w:hAnsi="Arial" w:cs="Arial"/>
          <w:color w:val="000000"/>
          <w:lang w:val="es-CO"/>
        </w:rPr>
        <w:t>a la derecha de la posición elegida.</w:t>
      </w:r>
    </w:p>
    <w:p w14:paraId="2F04D257" w14:textId="77777777" w:rsidR="003D2299" w:rsidRDefault="003D2299" w:rsidP="00E6040C">
      <w:pPr>
        <w:spacing w:after="0"/>
        <w:rPr>
          <w:rFonts w:ascii="Arial" w:hAnsi="Arial" w:cs="Arial"/>
          <w:color w:val="000000"/>
          <w:lang w:val="es-CO"/>
        </w:rPr>
      </w:pPr>
    </w:p>
    <w:p w14:paraId="238588C3" w14:textId="431F0269" w:rsidR="004E3A60" w:rsidRDefault="003D2299" w:rsidP="00E6040C">
      <w:pPr>
        <w:spacing w:after="0"/>
        <w:rPr>
          <w:rFonts w:ascii="Arial" w:hAnsi="Arial" w:cs="Arial"/>
          <w:color w:val="000000"/>
          <w:lang w:val="es-CO"/>
        </w:rPr>
      </w:pPr>
      <w:r>
        <w:rPr>
          <w:rFonts w:ascii="Arial" w:hAnsi="Arial" w:cs="Arial"/>
          <w:color w:val="000000"/>
          <w:lang w:val="es-CO"/>
        </w:rPr>
        <w:t xml:space="preserve">Para redondear el número </w:t>
      </w:r>
      <w:r w:rsidR="0022483A">
        <w:rPr>
          <w:rFonts w:ascii="Arial" w:hAnsi="Arial" w:cs="Arial"/>
          <w:color w:val="000000"/>
          <w:lang w:val="es-CO"/>
        </w:rPr>
        <w:t xml:space="preserve"> </w:t>
      </w:r>
      <w:r>
        <w:rPr>
          <w:rFonts w:ascii="Arial" w:hAnsi="Arial" w:cs="Arial"/>
          <w:color w:val="000000"/>
        </w:rPr>
        <w:t xml:space="preserve">8 </w:t>
      </w:r>
      <w:r w:rsidR="00617D90" w:rsidRPr="00617D90">
        <w:rPr>
          <w:rFonts w:ascii="Arial" w:hAnsi="Arial" w:cs="Arial"/>
          <w:color w:val="000000"/>
        </w:rPr>
        <w:t>193</w:t>
      </w:r>
      <w:r>
        <w:rPr>
          <w:rFonts w:ascii="Arial" w:hAnsi="Arial" w:cs="Arial"/>
          <w:color w:val="000000"/>
        </w:rPr>
        <w:t xml:space="preserve"> </w:t>
      </w:r>
      <w:r w:rsidR="00617D90" w:rsidRPr="00617D90">
        <w:rPr>
          <w:rFonts w:ascii="Arial" w:hAnsi="Arial" w:cs="Arial"/>
          <w:color w:val="000000"/>
        </w:rPr>
        <w:t>869</w:t>
      </w:r>
      <w:r w:rsidR="004E3A60">
        <w:rPr>
          <w:rFonts w:ascii="Arial" w:hAnsi="Arial" w:cs="Arial"/>
          <w:color w:val="000000"/>
        </w:rPr>
        <w:t xml:space="preserve">, que es </w:t>
      </w:r>
      <w:r w:rsidR="0022483A">
        <w:rPr>
          <w:rFonts w:ascii="Arial" w:hAnsi="Arial" w:cs="Arial"/>
          <w:color w:val="000000"/>
          <w:lang w:val="es-CO"/>
        </w:rPr>
        <w:t xml:space="preserve">el número que representa la </w:t>
      </w:r>
      <w:r w:rsidR="008020C9">
        <w:rPr>
          <w:rFonts w:ascii="Arial" w:hAnsi="Arial" w:cs="Arial"/>
          <w:color w:val="000000"/>
          <w:lang w:val="es-CO"/>
        </w:rPr>
        <w:t xml:space="preserve">población </w:t>
      </w:r>
      <w:r w:rsidR="0022483A">
        <w:rPr>
          <w:rFonts w:ascii="Arial" w:hAnsi="Arial" w:cs="Arial"/>
          <w:color w:val="000000"/>
          <w:lang w:val="es-CO"/>
        </w:rPr>
        <w:t xml:space="preserve">de </w:t>
      </w:r>
      <w:r w:rsidR="00617D90">
        <w:rPr>
          <w:rFonts w:ascii="Arial" w:hAnsi="Arial" w:cs="Arial"/>
          <w:color w:val="000000"/>
          <w:lang w:val="es-CO"/>
        </w:rPr>
        <w:t>Bogotá</w:t>
      </w:r>
      <w:r w:rsidR="0022483A">
        <w:rPr>
          <w:rFonts w:ascii="Arial" w:hAnsi="Arial" w:cs="Arial"/>
          <w:color w:val="000000"/>
          <w:lang w:val="es-CO"/>
        </w:rPr>
        <w:t xml:space="preserve"> en 2014</w:t>
      </w:r>
      <w:r w:rsidR="00617D90">
        <w:rPr>
          <w:rFonts w:ascii="Arial" w:hAnsi="Arial" w:cs="Arial"/>
          <w:color w:val="000000"/>
          <w:lang w:val="es-CO"/>
        </w:rPr>
        <w:t xml:space="preserve"> [</w:t>
      </w:r>
      <w:hyperlink r:id="rId29" w:history="1">
        <w:r w:rsidR="00617D90" w:rsidRPr="00617D90">
          <w:rPr>
            <w:rStyle w:val="Hipervnculo"/>
            <w:rFonts w:ascii="Arial" w:hAnsi="Arial" w:cs="Arial"/>
            <w:lang w:val="es-CO"/>
          </w:rPr>
          <w:t>VER</w:t>
        </w:r>
      </w:hyperlink>
      <w:r w:rsidR="00617D90">
        <w:rPr>
          <w:rFonts w:ascii="Arial" w:hAnsi="Arial" w:cs="Arial"/>
          <w:color w:val="000000"/>
          <w:lang w:val="es-CO"/>
        </w:rPr>
        <w:t>]</w:t>
      </w:r>
      <w:r w:rsidR="00D1167A">
        <w:rPr>
          <w:rFonts w:ascii="Arial" w:hAnsi="Arial" w:cs="Arial"/>
          <w:color w:val="000000"/>
          <w:lang w:val="es-CO"/>
        </w:rPr>
        <w:t>, p</w:t>
      </w:r>
      <w:r w:rsidR="004E3A60">
        <w:rPr>
          <w:rFonts w:ascii="Arial" w:hAnsi="Arial" w:cs="Arial"/>
          <w:color w:val="000000"/>
          <w:lang w:val="es-CO"/>
        </w:rPr>
        <w:t xml:space="preserve">rimero, </w:t>
      </w:r>
      <w:r w:rsidR="00F866B7">
        <w:rPr>
          <w:rFonts w:ascii="Arial" w:hAnsi="Arial" w:cs="Arial"/>
          <w:color w:val="000000"/>
          <w:lang w:val="es-CO"/>
        </w:rPr>
        <w:t xml:space="preserve">se selecciona </w:t>
      </w:r>
      <w:r w:rsidR="004E3A60">
        <w:rPr>
          <w:rFonts w:ascii="Arial" w:hAnsi="Arial" w:cs="Arial"/>
          <w:color w:val="000000"/>
          <w:lang w:val="es-CO"/>
        </w:rPr>
        <w:t xml:space="preserve">el orden o posición a la cual </w:t>
      </w:r>
      <w:r w:rsidR="00F866B7">
        <w:rPr>
          <w:rFonts w:ascii="Arial" w:hAnsi="Arial" w:cs="Arial"/>
          <w:color w:val="000000"/>
          <w:lang w:val="es-CO"/>
        </w:rPr>
        <w:t xml:space="preserve">se quiere redondear. Se empezará </w:t>
      </w:r>
      <w:r w:rsidR="004E3A60" w:rsidRPr="0001690B">
        <w:rPr>
          <w:rFonts w:ascii="Arial" w:hAnsi="Arial" w:cs="Arial"/>
          <w:b/>
          <w:color w:val="000000"/>
          <w:lang w:val="es-CO"/>
        </w:rPr>
        <w:t>redondeando</w:t>
      </w:r>
      <w:r w:rsidR="004E3A60">
        <w:rPr>
          <w:rFonts w:ascii="Arial" w:hAnsi="Arial" w:cs="Arial"/>
          <w:color w:val="000000"/>
          <w:lang w:val="es-CO"/>
        </w:rPr>
        <w:t xml:space="preserve"> el número </w:t>
      </w:r>
      <w:r w:rsidR="004E3A60" w:rsidRPr="0001690B">
        <w:rPr>
          <w:rFonts w:ascii="Arial" w:hAnsi="Arial" w:cs="Arial"/>
          <w:b/>
          <w:color w:val="000000"/>
          <w:lang w:val="es-CO"/>
        </w:rPr>
        <w:t xml:space="preserve">a las </w:t>
      </w:r>
      <w:r w:rsidR="003F6470">
        <w:rPr>
          <w:rFonts w:ascii="Arial" w:hAnsi="Arial" w:cs="Arial"/>
          <w:color w:val="000000"/>
          <w:lang w:val="es-CO"/>
        </w:rPr>
        <w:t xml:space="preserve">decenas </w:t>
      </w:r>
      <w:r w:rsidR="00617D90">
        <w:rPr>
          <w:rFonts w:ascii="Arial" w:hAnsi="Arial" w:cs="Arial"/>
          <w:color w:val="000000"/>
          <w:lang w:val="es-CO"/>
        </w:rPr>
        <w:t xml:space="preserve">de mil. </w:t>
      </w:r>
    </w:p>
    <w:p w14:paraId="3BEC665A" w14:textId="77777777" w:rsidR="00F866B7" w:rsidRDefault="00F866B7" w:rsidP="00E6040C">
      <w:pPr>
        <w:spacing w:after="0"/>
        <w:rPr>
          <w:rFonts w:ascii="Arial" w:hAnsi="Arial" w:cs="Arial"/>
          <w:color w:val="000000"/>
          <w:lang w:val="es-CO"/>
        </w:rPr>
      </w:pPr>
    </w:p>
    <w:p w14:paraId="75F4DA60" w14:textId="4A3A62B5" w:rsidR="00B55EED" w:rsidRPr="00B55EED" w:rsidRDefault="0001690B" w:rsidP="00E6040C">
      <w:pPr>
        <w:spacing w:after="0"/>
        <w:rPr>
          <w:rFonts w:ascii="Arial" w:hAnsi="Arial" w:cs="Arial"/>
          <w:color w:val="000000"/>
          <w:lang w:val="es-CO"/>
        </w:rPr>
      </w:pPr>
      <w:r>
        <w:rPr>
          <w:rFonts w:ascii="Arial" w:hAnsi="Arial" w:cs="Arial"/>
          <w:color w:val="000000"/>
          <w:lang w:val="es-CO"/>
        </w:rPr>
        <w:lastRenderedPageBreak/>
        <w:t>Luego,</w:t>
      </w:r>
      <w:r w:rsidR="00F866B7">
        <w:rPr>
          <w:rFonts w:ascii="Arial" w:hAnsi="Arial" w:cs="Arial"/>
          <w:color w:val="000000"/>
          <w:lang w:val="es-CO"/>
        </w:rPr>
        <w:t xml:space="preserve"> se identifica</w:t>
      </w:r>
      <w:r>
        <w:rPr>
          <w:rFonts w:ascii="Arial" w:hAnsi="Arial" w:cs="Arial"/>
          <w:color w:val="000000"/>
          <w:lang w:val="es-CO"/>
        </w:rPr>
        <w:t xml:space="preserve"> </w:t>
      </w:r>
      <w:r w:rsidR="00B55EED" w:rsidRPr="00B55EED">
        <w:rPr>
          <w:rFonts w:ascii="Arial" w:hAnsi="Arial" w:cs="Arial"/>
          <w:color w:val="000000"/>
          <w:lang w:val="es-CO"/>
        </w:rPr>
        <w:t xml:space="preserve">la cifra del orden </w:t>
      </w:r>
      <w:r>
        <w:rPr>
          <w:rFonts w:ascii="Arial" w:hAnsi="Arial" w:cs="Arial"/>
          <w:color w:val="000000"/>
          <w:lang w:val="es-CO"/>
        </w:rPr>
        <w:t xml:space="preserve">o posición elegida, en este caso el número que ocupa la posición de las </w:t>
      </w:r>
      <w:r w:rsidR="003F6470">
        <w:rPr>
          <w:rFonts w:ascii="Arial" w:hAnsi="Arial" w:cs="Arial"/>
          <w:color w:val="000000"/>
          <w:lang w:val="es-CO"/>
        </w:rPr>
        <w:t>decenas</w:t>
      </w:r>
      <w:r>
        <w:rPr>
          <w:rFonts w:ascii="Arial" w:hAnsi="Arial" w:cs="Arial"/>
          <w:color w:val="000000"/>
          <w:lang w:val="es-CO"/>
        </w:rPr>
        <w:t xml:space="preserve"> de mil es el </w:t>
      </w:r>
      <w:r w:rsidR="003F6470">
        <w:rPr>
          <w:rFonts w:ascii="Arial" w:hAnsi="Arial" w:cs="Arial"/>
          <w:color w:val="000000"/>
          <w:lang w:val="es-CO"/>
        </w:rPr>
        <w:t xml:space="preserve">9, ahora </w:t>
      </w:r>
      <w:r w:rsidR="00F866B7">
        <w:rPr>
          <w:rFonts w:ascii="Arial" w:hAnsi="Arial" w:cs="Arial"/>
          <w:color w:val="000000"/>
          <w:lang w:val="es-CO"/>
        </w:rPr>
        <w:t>se examina</w:t>
      </w:r>
      <w:r w:rsidR="00B55EED" w:rsidRPr="00B55EED">
        <w:rPr>
          <w:rFonts w:ascii="Arial" w:hAnsi="Arial" w:cs="Arial"/>
          <w:color w:val="000000"/>
          <w:lang w:val="es-CO"/>
        </w:rPr>
        <w:t xml:space="preserve"> la siguiente</w:t>
      </w:r>
      <w:r>
        <w:rPr>
          <w:rFonts w:ascii="Arial" w:hAnsi="Arial" w:cs="Arial"/>
          <w:color w:val="000000"/>
          <w:lang w:val="es-CO"/>
        </w:rPr>
        <w:t xml:space="preserve"> cifra, es decir la cifra de las </w:t>
      </w:r>
      <w:r w:rsidR="00F866B7">
        <w:rPr>
          <w:rFonts w:ascii="Arial" w:hAnsi="Arial" w:cs="Arial"/>
          <w:color w:val="000000"/>
          <w:lang w:val="es-CO"/>
        </w:rPr>
        <w:t>UM</w:t>
      </w:r>
      <w:r>
        <w:rPr>
          <w:rFonts w:ascii="Arial" w:hAnsi="Arial" w:cs="Arial"/>
          <w:color w:val="000000"/>
          <w:lang w:val="es-CO"/>
        </w:rPr>
        <w:t xml:space="preserve"> que es </w:t>
      </w:r>
      <w:r w:rsidR="003F6470">
        <w:rPr>
          <w:rFonts w:ascii="Arial" w:hAnsi="Arial" w:cs="Arial"/>
          <w:color w:val="000000"/>
          <w:lang w:val="es-CO"/>
        </w:rPr>
        <w:t>3</w:t>
      </w:r>
      <w:r w:rsidR="00B55EED" w:rsidRPr="00B55EED">
        <w:rPr>
          <w:rFonts w:ascii="Arial" w:hAnsi="Arial" w:cs="Arial"/>
          <w:color w:val="000000"/>
          <w:lang w:val="es-CO"/>
        </w:rPr>
        <w:t>:</w:t>
      </w:r>
    </w:p>
    <w:p w14:paraId="4D6A87E4" w14:textId="684EF649" w:rsidR="00B55EED" w:rsidRPr="003F6470" w:rsidRDefault="003F6470" w:rsidP="00E6040C">
      <w:pPr>
        <w:pStyle w:val="Prrafodelista"/>
        <w:numPr>
          <w:ilvl w:val="0"/>
          <w:numId w:val="1"/>
        </w:numPr>
        <w:spacing w:after="0"/>
        <w:rPr>
          <w:rFonts w:ascii="Arial" w:hAnsi="Arial" w:cs="Arial"/>
          <w:color w:val="000000"/>
          <w:lang w:val="es-CO"/>
        </w:rPr>
      </w:pPr>
      <w:r w:rsidRPr="003F6470">
        <w:rPr>
          <w:rFonts w:ascii="Arial" w:hAnsi="Arial" w:cs="Arial"/>
          <w:color w:val="000000"/>
          <w:lang w:val="es-CO"/>
        </w:rPr>
        <w:t xml:space="preserve">Como 3 &lt; 5, </w:t>
      </w:r>
      <w:r w:rsidR="00F866B7">
        <w:rPr>
          <w:rFonts w:ascii="Arial" w:hAnsi="Arial" w:cs="Arial"/>
          <w:color w:val="000000"/>
          <w:lang w:val="es-CO"/>
        </w:rPr>
        <w:t>la cifra en la posición de las decenas de mil queda igual</w:t>
      </w:r>
      <w:r>
        <w:rPr>
          <w:rFonts w:ascii="Arial" w:hAnsi="Arial" w:cs="Arial"/>
          <w:color w:val="000000"/>
          <w:lang w:val="es-CO"/>
        </w:rPr>
        <w:t xml:space="preserve">. </w:t>
      </w:r>
    </w:p>
    <w:p w14:paraId="63BA3E79" w14:textId="77777777" w:rsidR="00D1167A" w:rsidRDefault="00D1167A" w:rsidP="00E6040C">
      <w:pPr>
        <w:spacing w:after="0"/>
        <w:rPr>
          <w:rFonts w:ascii="Arial" w:hAnsi="Arial" w:cs="Arial"/>
          <w:color w:val="000000"/>
          <w:lang w:val="es-CO"/>
        </w:rPr>
      </w:pPr>
    </w:p>
    <w:p w14:paraId="11F39623" w14:textId="565F0312" w:rsidR="003F6470" w:rsidRDefault="00F866B7" w:rsidP="00E6040C">
      <w:pPr>
        <w:spacing w:after="0"/>
        <w:rPr>
          <w:rFonts w:ascii="Arial" w:hAnsi="Arial" w:cs="Arial"/>
          <w:color w:val="000000"/>
          <w:lang w:val="es-CO"/>
        </w:rPr>
      </w:pPr>
      <w:r>
        <w:rPr>
          <w:rFonts w:ascii="Arial" w:hAnsi="Arial" w:cs="Arial"/>
          <w:color w:val="000000"/>
          <w:lang w:val="es-CO"/>
        </w:rPr>
        <w:t>Por último, se sustituyen</w:t>
      </w:r>
      <w:r w:rsidR="00B55EED" w:rsidRPr="00B55EED">
        <w:rPr>
          <w:rFonts w:ascii="Arial" w:hAnsi="Arial" w:cs="Arial"/>
          <w:color w:val="000000"/>
          <w:lang w:val="es-CO"/>
        </w:rPr>
        <w:t xml:space="preserve"> con ceros todas las cifras </w:t>
      </w:r>
      <w:r>
        <w:rPr>
          <w:rFonts w:ascii="Arial" w:hAnsi="Arial" w:cs="Arial"/>
          <w:color w:val="000000"/>
          <w:lang w:val="es-CO"/>
        </w:rPr>
        <w:t>a la derecha del 9</w:t>
      </w:r>
      <w:r w:rsidR="003F6470">
        <w:rPr>
          <w:rFonts w:ascii="Arial" w:hAnsi="Arial" w:cs="Arial"/>
          <w:color w:val="000000"/>
          <w:lang w:val="es-CO"/>
        </w:rPr>
        <w:t xml:space="preserve">, es decir sustituimos las </w:t>
      </w:r>
      <w:r>
        <w:rPr>
          <w:rFonts w:ascii="Arial" w:hAnsi="Arial" w:cs="Arial"/>
          <w:color w:val="000000"/>
          <w:lang w:val="es-CO"/>
        </w:rPr>
        <w:t>UM</w:t>
      </w:r>
      <w:r w:rsidR="003F6470">
        <w:rPr>
          <w:rFonts w:ascii="Arial" w:hAnsi="Arial" w:cs="Arial"/>
          <w:color w:val="000000"/>
          <w:lang w:val="es-CO"/>
        </w:rPr>
        <w:t xml:space="preserve">, </w:t>
      </w:r>
      <w:r>
        <w:rPr>
          <w:rFonts w:ascii="Arial" w:hAnsi="Arial" w:cs="Arial"/>
          <w:color w:val="000000"/>
          <w:lang w:val="es-CO"/>
        </w:rPr>
        <w:t>C, D</w:t>
      </w:r>
      <w:r w:rsidR="003F6470">
        <w:rPr>
          <w:rFonts w:ascii="Arial" w:hAnsi="Arial" w:cs="Arial"/>
          <w:color w:val="000000"/>
          <w:lang w:val="es-CO"/>
        </w:rPr>
        <w:t xml:space="preserve"> y </w:t>
      </w:r>
      <w:r>
        <w:rPr>
          <w:rFonts w:ascii="Arial" w:hAnsi="Arial" w:cs="Arial"/>
          <w:color w:val="000000"/>
          <w:lang w:val="es-CO"/>
        </w:rPr>
        <w:t>U</w:t>
      </w:r>
      <w:r w:rsidR="003F6470">
        <w:rPr>
          <w:rFonts w:ascii="Arial" w:hAnsi="Arial" w:cs="Arial"/>
          <w:color w:val="000000"/>
          <w:lang w:val="es-CO"/>
        </w:rPr>
        <w:t xml:space="preserve"> por ceros, así:</w:t>
      </w:r>
    </w:p>
    <w:p w14:paraId="6C04FBFF" w14:textId="77777777" w:rsidR="00D1167A" w:rsidRDefault="003F6470" w:rsidP="00E6040C">
      <w:pPr>
        <w:spacing w:after="0"/>
        <w:rPr>
          <w:rFonts w:ascii="Arial" w:hAnsi="Arial" w:cs="Arial"/>
          <w:color w:val="000000"/>
          <w:lang w:val="es-CO"/>
        </w:rPr>
      </w:pPr>
      <w:r>
        <w:rPr>
          <w:rFonts w:ascii="Arial" w:hAnsi="Arial" w:cs="Arial"/>
          <w:color w:val="000000"/>
          <w:lang w:val="es-CO"/>
        </w:rPr>
        <w:tab/>
      </w:r>
    </w:p>
    <w:p w14:paraId="4CFF6F43" w14:textId="6452FAF4" w:rsidR="00072AF1" w:rsidRPr="00D1167A" w:rsidRDefault="00F866B7" w:rsidP="00E6040C">
      <w:pPr>
        <w:spacing w:after="0"/>
        <w:rPr>
          <w:rFonts w:ascii="Arial" w:hAnsi="Arial" w:cs="Arial"/>
          <w:color w:val="000000"/>
          <w:lang w:val="es-CO"/>
        </w:rPr>
      </w:pPr>
      <w:r>
        <w:rPr>
          <w:rFonts w:ascii="Arial" w:hAnsi="Arial" w:cs="Arial"/>
          <w:color w:val="000000"/>
        </w:rPr>
        <w:t xml:space="preserve">8 </w:t>
      </w:r>
      <w:r w:rsidR="003F6470" w:rsidRPr="00D1167A">
        <w:rPr>
          <w:rFonts w:ascii="Arial" w:hAnsi="Arial" w:cs="Arial"/>
          <w:color w:val="000000"/>
        </w:rPr>
        <w:t>193</w:t>
      </w:r>
      <w:r>
        <w:rPr>
          <w:rFonts w:ascii="Arial" w:hAnsi="Arial" w:cs="Arial"/>
          <w:color w:val="000000"/>
        </w:rPr>
        <w:t xml:space="preserve"> </w:t>
      </w:r>
      <w:r w:rsidR="003F6470" w:rsidRPr="00D1167A">
        <w:rPr>
          <w:rFonts w:ascii="Arial" w:hAnsi="Arial" w:cs="Arial"/>
          <w:color w:val="000000"/>
        </w:rPr>
        <w:t xml:space="preserve">869 redondeado a las </w:t>
      </w:r>
      <w:r>
        <w:rPr>
          <w:rFonts w:ascii="Arial" w:hAnsi="Arial" w:cs="Arial"/>
          <w:color w:val="000000"/>
        </w:rPr>
        <w:t xml:space="preserve">DM es: 8 190 </w:t>
      </w:r>
      <w:r w:rsidR="003F6470" w:rsidRPr="00D1167A">
        <w:rPr>
          <w:rFonts w:ascii="Arial" w:hAnsi="Arial" w:cs="Arial"/>
          <w:color w:val="000000"/>
        </w:rPr>
        <w:t>000</w:t>
      </w:r>
      <w:r w:rsidR="00D1167A" w:rsidRPr="00D1167A">
        <w:rPr>
          <w:rFonts w:ascii="Arial" w:hAnsi="Arial" w:cs="Arial"/>
          <w:color w:val="000000"/>
        </w:rPr>
        <w:t>.</w:t>
      </w:r>
    </w:p>
    <w:p w14:paraId="38DC3686" w14:textId="77777777" w:rsidR="00D1167A" w:rsidRDefault="00D1167A" w:rsidP="00E6040C">
      <w:pPr>
        <w:spacing w:after="0"/>
        <w:rPr>
          <w:rFonts w:ascii="Arial" w:hAnsi="Arial" w:cs="Arial"/>
          <w:color w:val="000000"/>
          <w:lang w:val="es-ES"/>
        </w:rPr>
      </w:pPr>
    </w:p>
    <w:p w14:paraId="09D5817A" w14:textId="1F5E6D62" w:rsidR="00072AF1" w:rsidRDefault="00AB2EE0" w:rsidP="00E6040C">
      <w:pPr>
        <w:spacing w:after="0"/>
        <w:rPr>
          <w:rFonts w:ascii="Arial" w:hAnsi="Arial" w:cs="Arial"/>
          <w:color w:val="000000"/>
          <w:lang w:val="es-ES"/>
        </w:rPr>
      </w:pPr>
      <w:r>
        <w:rPr>
          <w:rFonts w:ascii="Arial" w:hAnsi="Arial" w:cs="Arial"/>
          <w:color w:val="000000"/>
          <w:lang w:val="es-ES"/>
        </w:rPr>
        <w:t xml:space="preserve">Vamos a redondear el mismo número, ahora a las </w:t>
      </w:r>
      <w:r w:rsidRPr="00F866B7">
        <w:rPr>
          <w:rFonts w:ascii="Arial" w:hAnsi="Arial" w:cs="Arial"/>
          <w:b/>
          <w:color w:val="000000"/>
          <w:lang w:val="es-ES"/>
        </w:rPr>
        <w:t>c</w:t>
      </w:r>
      <w:r w:rsidR="00D1167A" w:rsidRPr="00F866B7">
        <w:rPr>
          <w:rFonts w:ascii="Arial" w:hAnsi="Arial" w:cs="Arial"/>
          <w:b/>
          <w:color w:val="000000"/>
          <w:lang w:val="es-ES"/>
        </w:rPr>
        <w:t>entenas de mil</w:t>
      </w:r>
      <w:r>
        <w:rPr>
          <w:rFonts w:ascii="Arial" w:hAnsi="Arial" w:cs="Arial"/>
          <w:color w:val="000000"/>
          <w:lang w:val="es-ES"/>
        </w:rPr>
        <w:t xml:space="preserve">, veamos. </w:t>
      </w:r>
    </w:p>
    <w:p w14:paraId="5E72591A" w14:textId="77777777" w:rsidR="00F866B7" w:rsidRDefault="00F866B7" w:rsidP="00E6040C">
      <w:pPr>
        <w:spacing w:after="0"/>
        <w:rPr>
          <w:rFonts w:ascii="Arial" w:hAnsi="Arial" w:cs="Arial"/>
          <w:color w:val="000000"/>
          <w:lang w:val="es-ES"/>
        </w:rPr>
      </w:pPr>
    </w:p>
    <w:p w14:paraId="03168A7A" w14:textId="2C94C50F" w:rsidR="00BA2615" w:rsidRDefault="00F866B7" w:rsidP="00E6040C">
      <w:pPr>
        <w:spacing w:after="0"/>
        <w:rPr>
          <w:rFonts w:ascii="Arial" w:hAnsi="Arial" w:cs="Arial"/>
          <w:color w:val="000000"/>
          <w:lang w:val="es-ES"/>
        </w:rPr>
      </w:pPr>
      <w:r>
        <w:rPr>
          <w:rFonts w:ascii="Arial" w:hAnsi="Arial" w:cs="Arial"/>
          <w:color w:val="000000"/>
          <w:lang w:val="es-ES"/>
        </w:rPr>
        <w:t>En la posición de las centenas de mil (CM) se encuentra el</w:t>
      </w:r>
      <w:r w:rsidR="00BA2615">
        <w:rPr>
          <w:rFonts w:ascii="Arial" w:hAnsi="Arial" w:cs="Arial"/>
          <w:color w:val="000000"/>
          <w:lang w:val="es-ES"/>
        </w:rPr>
        <w:t xml:space="preserve"> 9, y como 9</w:t>
      </w:r>
      <w:r w:rsidR="00595EB5">
        <w:rPr>
          <w:rFonts w:ascii="Arial" w:hAnsi="Arial" w:cs="Arial"/>
          <w:color w:val="000000"/>
          <w:lang w:val="es-ES"/>
        </w:rPr>
        <w:t xml:space="preserve"> </w:t>
      </w:r>
      <w:r w:rsidR="00BA2615">
        <w:rPr>
          <w:rFonts w:ascii="Arial" w:hAnsi="Arial" w:cs="Arial"/>
          <w:color w:val="000000"/>
          <w:lang w:val="es-ES"/>
        </w:rPr>
        <w:t>&gt;</w:t>
      </w:r>
      <w:r w:rsidR="00595EB5">
        <w:rPr>
          <w:rFonts w:ascii="Arial" w:hAnsi="Arial" w:cs="Arial"/>
          <w:color w:val="000000"/>
          <w:lang w:val="es-ES"/>
        </w:rPr>
        <w:t xml:space="preserve"> </w:t>
      </w:r>
      <w:r w:rsidR="00BA2615">
        <w:rPr>
          <w:rFonts w:ascii="Arial" w:hAnsi="Arial" w:cs="Arial"/>
          <w:color w:val="000000"/>
          <w:lang w:val="es-ES"/>
        </w:rPr>
        <w:t>5, sumamos 1 a la cifra de las c</w:t>
      </w:r>
      <w:r w:rsidR="00595EB5">
        <w:rPr>
          <w:rFonts w:ascii="Arial" w:hAnsi="Arial" w:cs="Arial"/>
          <w:color w:val="000000"/>
          <w:lang w:val="es-ES"/>
        </w:rPr>
        <w:t>entenas de mil</w:t>
      </w:r>
      <w:r w:rsidR="00BA2615">
        <w:rPr>
          <w:rFonts w:ascii="Arial" w:hAnsi="Arial" w:cs="Arial"/>
          <w:color w:val="000000"/>
          <w:lang w:val="es-ES"/>
        </w:rPr>
        <w:t>, así:</w:t>
      </w:r>
    </w:p>
    <w:p w14:paraId="55885CB0" w14:textId="77777777" w:rsidR="00BA2615" w:rsidRDefault="00BA2615" w:rsidP="00E6040C">
      <w:pPr>
        <w:spacing w:after="0"/>
        <w:rPr>
          <w:rFonts w:ascii="Arial" w:hAnsi="Arial" w:cs="Arial"/>
          <w:color w:val="000000"/>
          <w:lang w:val="es-ES"/>
        </w:rPr>
      </w:pPr>
      <w:r>
        <w:rPr>
          <w:rFonts w:ascii="Arial" w:hAnsi="Arial" w:cs="Arial"/>
          <w:color w:val="000000"/>
          <w:lang w:val="es-ES"/>
        </w:rPr>
        <w:tab/>
        <w:t>1 + 1 = 2</w:t>
      </w:r>
    </w:p>
    <w:p w14:paraId="62589C20" w14:textId="77777777" w:rsidR="00F866B7" w:rsidRDefault="00F866B7" w:rsidP="00E6040C">
      <w:pPr>
        <w:spacing w:after="0"/>
        <w:rPr>
          <w:rFonts w:ascii="Arial" w:hAnsi="Arial" w:cs="Arial"/>
          <w:color w:val="000000"/>
          <w:lang w:val="es-ES"/>
        </w:rPr>
      </w:pPr>
    </w:p>
    <w:p w14:paraId="5909371C" w14:textId="0C601D12" w:rsidR="00AB2EE0" w:rsidRDefault="00BA2615" w:rsidP="00E6040C">
      <w:pPr>
        <w:spacing w:after="0"/>
        <w:rPr>
          <w:rFonts w:ascii="Arial" w:hAnsi="Arial" w:cs="Arial"/>
          <w:color w:val="000000"/>
          <w:lang w:val="es-ES"/>
        </w:rPr>
      </w:pPr>
      <w:r>
        <w:rPr>
          <w:rFonts w:ascii="Arial" w:hAnsi="Arial" w:cs="Arial"/>
          <w:color w:val="000000"/>
          <w:lang w:val="es-ES"/>
        </w:rPr>
        <w:t>E</w:t>
      </w:r>
      <w:r w:rsidR="00595EB5">
        <w:rPr>
          <w:rFonts w:ascii="Arial" w:hAnsi="Arial" w:cs="Arial"/>
          <w:color w:val="000000"/>
          <w:lang w:val="es-ES"/>
        </w:rPr>
        <w:t xml:space="preserve">ntonces, 2 es la nueva cifra de las centenas de mil </w:t>
      </w:r>
      <w:r>
        <w:rPr>
          <w:rFonts w:ascii="Arial" w:hAnsi="Arial" w:cs="Arial"/>
          <w:color w:val="000000"/>
          <w:lang w:val="es-ES"/>
        </w:rPr>
        <w:t xml:space="preserve">y </w:t>
      </w:r>
      <w:r w:rsidR="00595EB5">
        <w:rPr>
          <w:rFonts w:ascii="Arial" w:hAnsi="Arial" w:cs="Arial"/>
          <w:color w:val="000000"/>
          <w:lang w:val="es-ES"/>
        </w:rPr>
        <w:t>se sustituye</w:t>
      </w:r>
      <w:r>
        <w:rPr>
          <w:rFonts w:ascii="Arial" w:hAnsi="Arial" w:cs="Arial"/>
          <w:color w:val="000000"/>
          <w:lang w:val="es-ES"/>
        </w:rPr>
        <w:t xml:space="preserve"> con ceros todas las cifras de orden o posición menores que la elegida, así: </w:t>
      </w:r>
    </w:p>
    <w:p w14:paraId="0C4A5EAE" w14:textId="77777777" w:rsidR="00595EB5" w:rsidRPr="00595EB5" w:rsidRDefault="00595EB5" w:rsidP="00E6040C">
      <w:pPr>
        <w:spacing w:after="0"/>
        <w:rPr>
          <w:rFonts w:ascii="Arial" w:hAnsi="Arial" w:cs="Arial"/>
          <w:color w:val="000000"/>
          <w:lang w:val="es-ES"/>
        </w:rPr>
      </w:pPr>
    </w:p>
    <w:p w14:paraId="29B62B02" w14:textId="74D6146E" w:rsidR="00BA2615" w:rsidRPr="00595EB5" w:rsidRDefault="00F866B7" w:rsidP="00E6040C">
      <w:pPr>
        <w:spacing w:after="0"/>
        <w:rPr>
          <w:rFonts w:ascii="Arial" w:hAnsi="Arial" w:cs="Arial"/>
          <w:color w:val="000000"/>
        </w:rPr>
      </w:pPr>
      <w:r>
        <w:rPr>
          <w:rFonts w:ascii="Arial" w:hAnsi="Arial" w:cs="Arial"/>
          <w:color w:val="000000"/>
        </w:rPr>
        <w:t xml:space="preserve">8 193 </w:t>
      </w:r>
      <w:r w:rsidR="00BA2615" w:rsidRPr="00595EB5">
        <w:rPr>
          <w:rFonts w:ascii="Arial" w:hAnsi="Arial" w:cs="Arial"/>
          <w:color w:val="000000"/>
        </w:rPr>
        <w:t>869 redondeado a las c</w:t>
      </w:r>
      <w:r w:rsidR="00595EB5">
        <w:rPr>
          <w:rFonts w:ascii="Arial" w:hAnsi="Arial" w:cs="Arial"/>
          <w:color w:val="000000"/>
        </w:rPr>
        <w:t>entenas de mil</w:t>
      </w:r>
      <w:r>
        <w:rPr>
          <w:rFonts w:ascii="Arial" w:hAnsi="Arial" w:cs="Arial"/>
          <w:color w:val="000000"/>
        </w:rPr>
        <w:t xml:space="preserve"> es: 8 200 </w:t>
      </w:r>
      <w:r w:rsidR="00BA2615" w:rsidRPr="00595EB5">
        <w:rPr>
          <w:rFonts w:ascii="Arial" w:hAnsi="Arial" w:cs="Arial"/>
          <w:color w:val="000000"/>
        </w:rPr>
        <w:t>000</w:t>
      </w:r>
      <w:r w:rsidR="00595EB5" w:rsidRPr="00595EB5">
        <w:rPr>
          <w:rFonts w:ascii="Arial" w:hAnsi="Arial" w:cs="Arial"/>
          <w:color w:val="000000"/>
        </w:rPr>
        <w:t>.</w:t>
      </w:r>
    </w:p>
    <w:p w14:paraId="1C1EE5B9" w14:textId="77777777" w:rsidR="00595EB5" w:rsidRPr="00BA2615" w:rsidRDefault="00595EB5" w:rsidP="00E6040C">
      <w:pPr>
        <w:spacing w:after="0"/>
        <w:rPr>
          <w:rFonts w:ascii="Arial" w:hAnsi="Arial" w:cs="Arial"/>
          <w:b/>
          <w:color w:val="000000"/>
          <w:lang w:val="es-ES"/>
        </w:rPr>
      </w:pPr>
    </w:p>
    <w:tbl>
      <w:tblPr>
        <w:tblStyle w:val="Tablaconcuadrcula"/>
        <w:tblW w:w="0" w:type="auto"/>
        <w:tblLook w:val="04A0" w:firstRow="1" w:lastRow="0" w:firstColumn="1" w:lastColumn="0" w:noHBand="0" w:noVBand="1"/>
      </w:tblPr>
      <w:tblGrid>
        <w:gridCol w:w="2420"/>
        <w:gridCol w:w="6408"/>
      </w:tblGrid>
      <w:tr w:rsidR="00CD34F1" w:rsidRPr="00C56195" w14:paraId="1FD55AB9" w14:textId="77777777" w:rsidTr="00771FB2">
        <w:tc>
          <w:tcPr>
            <w:tcW w:w="9033" w:type="dxa"/>
            <w:gridSpan w:val="2"/>
            <w:shd w:val="clear" w:color="auto" w:fill="0D0D0D" w:themeFill="text1" w:themeFillTint="F2"/>
          </w:tcPr>
          <w:p w14:paraId="1BDA46A8" w14:textId="77777777" w:rsidR="00CD34F1" w:rsidRPr="00C56195" w:rsidRDefault="00CD34F1"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CD34F1" w:rsidRPr="00C56195" w14:paraId="016A6532" w14:textId="77777777" w:rsidTr="00771FB2">
        <w:tc>
          <w:tcPr>
            <w:tcW w:w="2518" w:type="dxa"/>
          </w:tcPr>
          <w:p w14:paraId="57062DD1" w14:textId="77777777" w:rsidR="00CD34F1" w:rsidRPr="00C56195" w:rsidRDefault="00CD34F1"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3189720" w14:textId="32B049D5" w:rsidR="00CD34F1"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43DC3">
              <w:rPr>
                <w:rFonts w:ascii="Times New Roman" w:hAnsi="Times New Roman" w:cs="Times New Roman"/>
                <w:color w:val="000000"/>
                <w:sz w:val="24"/>
                <w:szCs w:val="24"/>
              </w:rPr>
              <w:t>IMG08</w:t>
            </w:r>
          </w:p>
        </w:tc>
      </w:tr>
      <w:tr w:rsidR="00CD34F1" w:rsidRPr="00C56195" w14:paraId="61DF4E5E" w14:textId="77777777" w:rsidTr="00771FB2">
        <w:tc>
          <w:tcPr>
            <w:tcW w:w="2518" w:type="dxa"/>
          </w:tcPr>
          <w:p w14:paraId="69B8D5FA" w14:textId="77777777" w:rsidR="00CD34F1" w:rsidRPr="00C56195" w:rsidRDefault="00CD34F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2F5B51B" w14:textId="1E1E88D5" w:rsidR="00CD34F1" w:rsidRDefault="004D7AC2"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tabla mostrando el redondeo del mismo número a diferentes posiciones. </w:t>
            </w:r>
            <w:r w:rsidR="00262C09">
              <w:rPr>
                <w:rFonts w:ascii="Times New Roman" w:hAnsi="Times New Roman" w:cs="Times New Roman"/>
                <w:color w:val="000000"/>
                <w:sz w:val="24"/>
                <w:szCs w:val="24"/>
              </w:rPr>
              <w:t>Tener en cuenta el</w:t>
            </w:r>
            <w:r w:rsidR="00C72CED">
              <w:rPr>
                <w:rFonts w:ascii="Times New Roman" w:hAnsi="Times New Roman" w:cs="Times New Roman"/>
                <w:color w:val="000000"/>
                <w:sz w:val="24"/>
                <w:szCs w:val="24"/>
              </w:rPr>
              <w:t xml:space="preserve"> resaltar</w:t>
            </w:r>
            <w:r w:rsidR="00262C09">
              <w:rPr>
                <w:rFonts w:ascii="Times New Roman" w:hAnsi="Times New Roman" w:cs="Times New Roman"/>
                <w:color w:val="000000"/>
                <w:sz w:val="24"/>
                <w:szCs w:val="24"/>
              </w:rPr>
              <w:t xml:space="preserve"> la cifra que ocupa la posición a la que se está redondeando. </w:t>
            </w:r>
          </w:p>
          <w:p w14:paraId="5731B795" w14:textId="45C87661" w:rsidR="00CD34F1" w:rsidRDefault="00CD34F1" w:rsidP="00E6040C">
            <w:pPr>
              <w:rPr>
                <w:sz w:val="24"/>
                <w:szCs w:val="24"/>
                <w:lang w:val="es-ES_tradnl"/>
              </w:rPr>
            </w:pPr>
          </w:p>
          <w:p w14:paraId="305E18E7" w14:textId="43898541" w:rsidR="004F3F3F" w:rsidRDefault="00F866B7" w:rsidP="00E6040C">
            <w:pPr>
              <w:jc w:val="center"/>
              <w:rPr>
                <w:rFonts w:ascii="Times New Roman" w:hAnsi="Times New Roman" w:cs="Times New Roman"/>
                <w:color w:val="000000"/>
                <w:sz w:val="24"/>
                <w:szCs w:val="24"/>
              </w:rPr>
            </w:pPr>
            <w:r>
              <w:rPr>
                <w:sz w:val="24"/>
                <w:szCs w:val="24"/>
                <w:lang w:val="es-ES_tradnl"/>
              </w:rPr>
              <w:object w:dxaOrig="5250" w:dyaOrig="4515" w14:anchorId="575A700D">
                <v:shape id="_x0000_i1031" type="#_x0000_t75" style="width:263.25pt;height:225.75pt" o:ole="">
                  <v:imagedata r:id="rId30" o:title=""/>
                </v:shape>
                <o:OLEObject Type="Embed" ProgID="PBrush" ShapeID="_x0000_i1031" DrawAspect="Content" ObjectID="_1490956649" r:id="rId31"/>
              </w:object>
            </w:r>
          </w:p>
          <w:p w14:paraId="295CA2D3" w14:textId="77777777" w:rsidR="00CD34F1" w:rsidRPr="00C56195" w:rsidRDefault="00CD34F1" w:rsidP="00E6040C">
            <w:pPr>
              <w:rPr>
                <w:rFonts w:ascii="Times New Roman" w:hAnsi="Times New Roman" w:cs="Times New Roman"/>
                <w:color w:val="000000"/>
                <w:sz w:val="24"/>
                <w:szCs w:val="24"/>
              </w:rPr>
            </w:pPr>
          </w:p>
        </w:tc>
      </w:tr>
      <w:tr w:rsidR="00CD34F1" w:rsidRPr="00C56195" w14:paraId="68710CE8" w14:textId="77777777" w:rsidTr="00771FB2">
        <w:tc>
          <w:tcPr>
            <w:tcW w:w="2518" w:type="dxa"/>
          </w:tcPr>
          <w:p w14:paraId="4ECE648F" w14:textId="77777777" w:rsidR="00CD34F1" w:rsidRPr="00C56195" w:rsidRDefault="00CD34F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5EF497D1" w14:textId="1230A57A" w:rsidR="00CD34F1" w:rsidRPr="00C56195" w:rsidRDefault="00CD34F1" w:rsidP="00E6040C">
            <w:pPr>
              <w:rPr>
                <w:rFonts w:ascii="Times New Roman" w:hAnsi="Times New Roman" w:cs="Times New Roman"/>
                <w:color w:val="000000"/>
                <w:sz w:val="24"/>
                <w:szCs w:val="24"/>
              </w:rPr>
            </w:pPr>
          </w:p>
        </w:tc>
      </w:tr>
      <w:tr w:rsidR="00CD34F1" w:rsidRPr="00C56195" w14:paraId="7FA92E0D" w14:textId="77777777" w:rsidTr="00771FB2">
        <w:tc>
          <w:tcPr>
            <w:tcW w:w="2518" w:type="dxa"/>
          </w:tcPr>
          <w:p w14:paraId="54091445" w14:textId="77777777" w:rsidR="00CD34F1" w:rsidRPr="00C56195" w:rsidRDefault="00CD34F1"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B5B7BCC" w14:textId="358A8509" w:rsidR="00CD34F1" w:rsidRPr="00C56195" w:rsidRDefault="00D52B1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w:t>
            </w:r>
            <w:r w:rsidR="00071D9D">
              <w:rPr>
                <w:rFonts w:ascii="Times New Roman" w:hAnsi="Times New Roman" w:cs="Times New Roman"/>
                <w:color w:val="000000"/>
                <w:sz w:val="24"/>
                <w:szCs w:val="24"/>
              </w:rPr>
              <w:t xml:space="preserve">las aproximaciones </w:t>
            </w:r>
            <w:r w:rsidR="007E02BA">
              <w:rPr>
                <w:rFonts w:ascii="Times New Roman" w:hAnsi="Times New Roman" w:cs="Times New Roman"/>
                <w:color w:val="000000"/>
                <w:sz w:val="24"/>
                <w:szCs w:val="24"/>
              </w:rPr>
              <w:t xml:space="preserve">a diferentes órdenes o posiciones, </w:t>
            </w:r>
            <w:r w:rsidR="00071D9D">
              <w:rPr>
                <w:rFonts w:ascii="Times New Roman" w:hAnsi="Times New Roman" w:cs="Times New Roman"/>
                <w:color w:val="000000"/>
                <w:sz w:val="24"/>
                <w:szCs w:val="24"/>
              </w:rPr>
              <w:t>de la población de Bogotá en 2</w:t>
            </w:r>
            <w:r w:rsidR="00B7242E">
              <w:rPr>
                <w:rFonts w:ascii="Times New Roman" w:hAnsi="Times New Roman" w:cs="Times New Roman"/>
                <w:color w:val="000000"/>
                <w:sz w:val="24"/>
                <w:szCs w:val="24"/>
              </w:rPr>
              <w:t xml:space="preserve"> </w:t>
            </w:r>
            <w:r w:rsidR="00071D9D">
              <w:rPr>
                <w:rFonts w:ascii="Times New Roman" w:hAnsi="Times New Roman" w:cs="Times New Roman"/>
                <w:color w:val="000000"/>
                <w:sz w:val="24"/>
                <w:szCs w:val="24"/>
              </w:rPr>
              <w:t xml:space="preserve">014. </w:t>
            </w:r>
            <w:r w:rsidR="00CD34F1">
              <w:rPr>
                <w:rFonts w:ascii="Times New Roman" w:hAnsi="Times New Roman" w:cs="Times New Roman"/>
                <w:color w:val="000000"/>
                <w:sz w:val="24"/>
                <w:szCs w:val="24"/>
              </w:rPr>
              <w:t xml:space="preserve"> </w:t>
            </w:r>
          </w:p>
        </w:tc>
      </w:tr>
    </w:tbl>
    <w:p w14:paraId="26124158" w14:textId="77777777" w:rsidR="00072AF1" w:rsidRPr="00CD34F1" w:rsidRDefault="00072AF1" w:rsidP="00E6040C">
      <w:pPr>
        <w:spacing w:after="0"/>
        <w:rPr>
          <w:rFonts w:ascii="Arial" w:hAnsi="Arial" w:cs="Arial"/>
          <w:color w:val="000000"/>
        </w:rPr>
      </w:pPr>
    </w:p>
    <w:p w14:paraId="256197C0" w14:textId="77777777" w:rsidR="00072AF1" w:rsidRPr="00BE02F4" w:rsidRDefault="00072AF1"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6"/>
        <w:gridCol w:w="6342"/>
      </w:tblGrid>
      <w:tr w:rsidR="00A84B38" w:rsidRPr="00C56195" w14:paraId="7F154711" w14:textId="77777777" w:rsidTr="00771FB2">
        <w:tc>
          <w:tcPr>
            <w:tcW w:w="8978" w:type="dxa"/>
            <w:gridSpan w:val="2"/>
            <w:shd w:val="clear" w:color="auto" w:fill="000000" w:themeFill="text1"/>
          </w:tcPr>
          <w:p w14:paraId="48BC6902" w14:textId="77777777" w:rsidR="00A84B38" w:rsidRPr="00C56195" w:rsidRDefault="00A84B38"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A84B38" w:rsidRPr="00C56195" w14:paraId="4346F115" w14:textId="77777777" w:rsidTr="00771FB2">
        <w:tc>
          <w:tcPr>
            <w:tcW w:w="2518" w:type="dxa"/>
          </w:tcPr>
          <w:p w14:paraId="6E54531B" w14:textId="77777777" w:rsidR="00A84B38" w:rsidRPr="00C56195" w:rsidRDefault="00A84B38" w:rsidP="00E6040C">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34051D6F" w14:textId="6D55EF30" w:rsidR="00A84B38" w:rsidRPr="00A84B38" w:rsidRDefault="00A84B38" w:rsidP="00E6040C">
            <w:pPr>
              <w:jc w:val="both"/>
              <w:rPr>
                <w:rFonts w:ascii="Times New Roman" w:hAnsi="Times New Roman" w:cs="Times New Roman"/>
                <w:sz w:val="24"/>
                <w:szCs w:val="24"/>
              </w:rPr>
            </w:pPr>
            <w:r w:rsidRPr="00A84B38">
              <w:rPr>
                <w:rFonts w:ascii="Times New Roman" w:hAnsi="Times New Roman" w:cs="Times New Roman"/>
                <w:b/>
                <w:sz w:val="24"/>
                <w:szCs w:val="24"/>
              </w:rPr>
              <w:t>Redondear</w:t>
            </w:r>
            <w:r w:rsidRPr="00A84B38">
              <w:rPr>
                <w:rFonts w:ascii="Times New Roman" w:hAnsi="Times New Roman" w:cs="Times New Roman"/>
                <w:sz w:val="24"/>
                <w:szCs w:val="24"/>
              </w:rPr>
              <w:t xml:space="preserve"> </w:t>
            </w:r>
            <w:r>
              <w:rPr>
                <w:rFonts w:ascii="Times New Roman" w:hAnsi="Times New Roman" w:cs="Times New Roman"/>
                <w:sz w:val="24"/>
                <w:szCs w:val="24"/>
              </w:rPr>
              <w:t xml:space="preserve">o </w:t>
            </w:r>
            <w:r w:rsidRPr="00A84B38">
              <w:rPr>
                <w:rFonts w:ascii="Times New Roman" w:hAnsi="Times New Roman" w:cs="Times New Roman"/>
                <w:b/>
                <w:sz w:val="24"/>
                <w:szCs w:val="24"/>
              </w:rPr>
              <w:t>aproximar</w:t>
            </w:r>
            <w:r w:rsidRPr="00A84B38">
              <w:rPr>
                <w:rFonts w:ascii="Times New Roman" w:hAnsi="Times New Roman" w:cs="Times New Roman"/>
                <w:sz w:val="24"/>
                <w:szCs w:val="24"/>
              </w:rPr>
              <w:t>,</w:t>
            </w:r>
            <w:r>
              <w:rPr>
                <w:rFonts w:ascii="Times New Roman" w:hAnsi="Times New Roman" w:cs="Times New Roman"/>
                <w:sz w:val="24"/>
                <w:szCs w:val="24"/>
              </w:rPr>
              <w:t xml:space="preserve"> </w:t>
            </w:r>
            <w:r w:rsidRPr="00A84B38">
              <w:rPr>
                <w:rFonts w:ascii="Times New Roman" w:hAnsi="Times New Roman" w:cs="Times New Roman"/>
                <w:sz w:val="24"/>
                <w:szCs w:val="24"/>
              </w:rPr>
              <w:t>es sustituir un número determinado por otro más sencillo y de valor aproximadamente igual, que termine en uno o varios ceros.</w:t>
            </w:r>
          </w:p>
        </w:tc>
      </w:tr>
    </w:tbl>
    <w:p w14:paraId="2C075EDE" w14:textId="77777777" w:rsidR="00072AF1" w:rsidRDefault="00072AF1"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461"/>
        <w:gridCol w:w="6367"/>
      </w:tblGrid>
      <w:tr w:rsidR="00497E4A" w:rsidRPr="00C56195" w14:paraId="62A44AB6" w14:textId="77777777" w:rsidTr="00771FB2">
        <w:tc>
          <w:tcPr>
            <w:tcW w:w="9054" w:type="dxa"/>
            <w:gridSpan w:val="2"/>
            <w:shd w:val="clear" w:color="auto" w:fill="000000" w:themeFill="text1"/>
          </w:tcPr>
          <w:p w14:paraId="10031E0B" w14:textId="77777777" w:rsidR="00497E4A" w:rsidRPr="00C56195" w:rsidRDefault="00497E4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497E4A" w:rsidRPr="00C56195" w14:paraId="006AFF62" w14:textId="77777777" w:rsidTr="00771FB2">
        <w:tc>
          <w:tcPr>
            <w:tcW w:w="2518" w:type="dxa"/>
          </w:tcPr>
          <w:p w14:paraId="53D3033B" w14:textId="77777777" w:rsidR="00497E4A" w:rsidRPr="00C56195" w:rsidRDefault="00497E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12FC37A" w14:textId="5066D894" w:rsidR="00497E4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7E4A">
              <w:rPr>
                <w:rFonts w:ascii="Times New Roman" w:hAnsi="Times New Roman" w:cs="Times New Roman"/>
                <w:color w:val="000000"/>
                <w:sz w:val="24"/>
                <w:szCs w:val="24"/>
              </w:rPr>
              <w:t>REC140</w:t>
            </w:r>
          </w:p>
        </w:tc>
      </w:tr>
      <w:tr w:rsidR="00497E4A" w:rsidRPr="00C56195" w14:paraId="45752DBB" w14:textId="77777777" w:rsidTr="00771FB2">
        <w:tc>
          <w:tcPr>
            <w:tcW w:w="2518" w:type="dxa"/>
          </w:tcPr>
          <w:p w14:paraId="23D400D6" w14:textId="77777777" w:rsidR="00497E4A" w:rsidRPr="00C56195" w:rsidRDefault="00497E4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730C7FF" w14:textId="334D41FD" w:rsidR="00497E4A" w:rsidRPr="00C56195" w:rsidRDefault="00497E4A"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naturales/3 Las aplicaciones de los números naturales/3.2 El redondeo de números / </w:t>
            </w:r>
            <w:r w:rsidR="002D7287">
              <w:rPr>
                <w:rFonts w:ascii="Times New Roman" w:hAnsi="Times New Roman" w:cs="Times New Roman"/>
                <w:color w:val="000000"/>
                <w:sz w:val="24"/>
                <w:szCs w:val="24"/>
              </w:rPr>
              <w:t>Redondea números naturales</w:t>
            </w:r>
            <w:r>
              <w:rPr>
                <w:rFonts w:ascii="Times New Roman" w:hAnsi="Times New Roman" w:cs="Times New Roman"/>
                <w:color w:val="000000"/>
                <w:sz w:val="24"/>
                <w:szCs w:val="24"/>
              </w:rPr>
              <w:t>.</w:t>
            </w:r>
          </w:p>
        </w:tc>
      </w:tr>
      <w:tr w:rsidR="00497E4A" w:rsidRPr="00C56195" w14:paraId="60FEA142" w14:textId="77777777" w:rsidTr="00771FB2">
        <w:tc>
          <w:tcPr>
            <w:tcW w:w="2518" w:type="dxa"/>
          </w:tcPr>
          <w:p w14:paraId="3B6847F2" w14:textId="59BABE26" w:rsidR="00497E4A" w:rsidRPr="00C56195" w:rsidRDefault="00B7242E"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9296" behindDoc="0" locked="0" layoutInCell="1" allowOverlap="1" wp14:anchorId="315431E0" wp14:editId="6C1DA98B">
                      <wp:simplePos x="0" y="0"/>
                      <wp:positionH relativeFrom="column">
                        <wp:posOffset>1468755</wp:posOffset>
                      </wp:positionH>
                      <wp:positionV relativeFrom="paragraph">
                        <wp:posOffset>4957445</wp:posOffset>
                      </wp:positionV>
                      <wp:extent cx="2042160" cy="308610"/>
                      <wp:effectExtent l="57150" t="19050" r="15240" b="91440"/>
                      <wp:wrapNone/>
                      <wp:docPr id="12" name="12 Elipse"/>
                      <wp:cNvGraphicFramePr/>
                      <a:graphic xmlns:a="http://schemas.openxmlformats.org/drawingml/2006/main">
                        <a:graphicData uri="http://schemas.microsoft.com/office/word/2010/wordprocessingShape">
                          <wps:wsp>
                            <wps:cNvSpPr/>
                            <wps:spPr>
                              <a:xfrm>
                                <a:off x="0" y="0"/>
                                <a:ext cx="204216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68B48F" id="12 Elipse" o:spid="_x0000_s1026" style="position:absolute;margin-left:115.65pt;margin-top:390.35pt;width:160.8pt;height:24.3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" filled="f" strokecolor="red">
                      <v:shadow on="t" color="black" opacity="22937f" origin=",.5" offset="0,.63889mm"/>
                    </v:oval>
                  </w:pict>
                </mc:Fallback>
              </mc:AlternateContent>
            </w:r>
            <w:r w:rsidR="00497E4A" w:rsidRPr="00C56195">
              <w:rPr>
                <w:rFonts w:ascii="Times New Roman" w:hAnsi="Times New Roman" w:cs="Times New Roman"/>
                <w:b/>
                <w:color w:val="000000"/>
                <w:sz w:val="24"/>
                <w:szCs w:val="24"/>
              </w:rPr>
              <w:t>Cambio (descripción o capturas de pantallas)</w:t>
            </w:r>
          </w:p>
        </w:tc>
        <w:tc>
          <w:tcPr>
            <w:tcW w:w="6536" w:type="dxa"/>
          </w:tcPr>
          <w:p w14:paraId="24597BF4" w14:textId="3BB647A7" w:rsidR="00497E4A" w:rsidRDefault="00B52486" w:rsidP="00E6040C">
            <w:pPr>
              <w:rPr>
                <w:rFonts w:ascii="Times New Roman" w:hAnsi="Times New Roman" w:cs="Times New Roman"/>
                <w:color w:val="000000"/>
                <w:sz w:val="24"/>
                <w:szCs w:val="24"/>
              </w:rPr>
            </w:pPr>
            <w:r>
              <w:rPr>
                <w:rFonts w:ascii="Times New Roman" w:hAnsi="Times New Roman" w:cs="Times New Roman"/>
                <w:color w:val="000000"/>
                <w:sz w:val="24"/>
                <w:szCs w:val="24"/>
              </w:rPr>
              <w:t>Cambia instrucción de</w:t>
            </w:r>
            <w:r w:rsidR="008E629B">
              <w:rPr>
                <w:rFonts w:ascii="Times New Roman" w:hAnsi="Times New Roman" w:cs="Times New Roman"/>
                <w:color w:val="000000"/>
                <w:sz w:val="24"/>
                <w:szCs w:val="24"/>
              </w:rPr>
              <w:t xml:space="preserve"> </w:t>
            </w:r>
            <w:r>
              <w:rPr>
                <w:rFonts w:ascii="Times New Roman" w:hAnsi="Times New Roman" w:cs="Times New Roman"/>
                <w:color w:val="000000"/>
                <w:sz w:val="24"/>
                <w:szCs w:val="24"/>
              </w:rPr>
              <w:t>l</w:t>
            </w:r>
            <w:r w:rsidR="008E629B">
              <w:rPr>
                <w:rFonts w:ascii="Times New Roman" w:hAnsi="Times New Roman" w:cs="Times New Roman"/>
                <w:color w:val="000000"/>
                <w:sz w:val="24"/>
                <w:szCs w:val="24"/>
              </w:rPr>
              <w:t>os</w:t>
            </w:r>
            <w:r>
              <w:rPr>
                <w:rFonts w:ascii="Times New Roman" w:hAnsi="Times New Roman" w:cs="Times New Roman"/>
                <w:color w:val="000000"/>
                <w:sz w:val="24"/>
                <w:szCs w:val="24"/>
              </w:rPr>
              <w:t xml:space="preserve"> ejercicio</w:t>
            </w:r>
            <w:r w:rsidR="008E629B">
              <w:rPr>
                <w:rFonts w:ascii="Times New Roman" w:hAnsi="Times New Roman" w:cs="Times New Roman"/>
                <w:color w:val="000000"/>
                <w:sz w:val="24"/>
                <w:szCs w:val="24"/>
              </w:rPr>
              <w:t>s</w:t>
            </w:r>
            <w:r>
              <w:rPr>
                <w:rFonts w:ascii="Times New Roman" w:hAnsi="Times New Roman" w:cs="Times New Roman"/>
                <w:color w:val="000000"/>
                <w:sz w:val="24"/>
                <w:szCs w:val="24"/>
              </w:rPr>
              <w:t xml:space="preserve"> que se </w:t>
            </w:r>
            <w:r w:rsidR="008E629B">
              <w:rPr>
                <w:rFonts w:ascii="Times New Roman" w:hAnsi="Times New Roman" w:cs="Times New Roman"/>
                <w:color w:val="000000"/>
                <w:sz w:val="24"/>
                <w:szCs w:val="24"/>
              </w:rPr>
              <w:t xml:space="preserve">muestran a continuación, </w:t>
            </w:r>
            <w:r>
              <w:rPr>
                <w:rFonts w:ascii="Times New Roman" w:hAnsi="Times New Roman" w:cs="Times New Roman"/>
                <w:color w:val="000000"/>
                <w:sz w:val="24"/>
                <w:szCs w:val="24"/>
              </w:rPr>
              <w:t>encerra</w:t>
            </w:r>
            <w:r w:rsidR="008E629B">
              <w:rPr>
                <w:rFonts w:ascii="Times New Roman" w:hAnsi="Times New Roman" w:cs="Times New Roman"/>
                <w:color w:val="000000"/>
                <w:sz w:val="24"/>
                <w:szCs w:val="24"/>
              </w:rPr>
              <w:t>dos</w:t>
            </w:r>
            <w:r>
              <w:rPr>
                <w:rFonts w:ascii="Times New Roman" w:hAnsi="Times New Roman" w:cs="Times New Roman"/>
                <w:color w:val="000000"/>
                <w:sz w:val="24"/>
                <w:szCs w:val="24"/>
              </w:rPr>
              <w:t xml:space="preserve"> en rojo, por la instrucción que se muestra inmediatamente debajo de cada imagen. </w:t>
            </w:r>
          </w:p>
          <w:p w14:paraId="5AE7B5B2" w14:textId="54BF7113" w:rsidR="008E629B" w:rsidRDefault="008E629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demás ejercicios quedan igual. </w:t>
            </w:r>
          </w:p>
          <w:p w14:paraId="17F4F8E3" w14:textId="56404B92" w:rsidR="00B52486" w:rsidRDefault="00B52486"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5200" behindDoc="0" locked="0" layoutInCell="1" allowOverlap="1" wp14:anchorId="1632C8E4" wp14:editId="7CC7AE33">
                      <wp:simplePos x="0" y="0"/>
                      <wp:positionH relativeFrom="column">
                        <wp:posOffset>4445</wp:posOffset>
                      </wp:positionH>
                      <wp:positionV relativeFrom="paragraph">
                        <wp:posOffset>120205</wp:posOffset>
                      </wp:positionV>
                      <wp:extent cx="1911350" cy="308610"/>
                      <wp:effectExtent l="57150" t="19050" r="12700" b="91440"/>
                      <wp:wrapNone/>
                      <wp:docPr id="7" name="7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65DE1B" id="7 Elipse" o:spid="_x0000_s1026" style="position:absolute;margin-left:.35pt;margin-top:9.45pt;width:150.5pt;height:24.3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" filled="f" strokecolor="red">
                      <v:shadow on="t" color="black" opacity="22937f" origin=",.5" offset="0,.63889mm"/>
                    </v:oval>
                  </w:pict>
                </mc:Fallback>
              </mc:AlternateContent>
            </w:r>
          </w:p>
          <w:p w14:paraId="21346F03" w14:textId="2310CAC9" w:rsidR="00B52486" w:rsidRDefault="00B52486" w:rsidP="00E6040C">
            <w:pPr>
              <w:rPr>
                <w:rFonts w:ascii="Times New Roman" w:hAnsi="Times New Roman" w:cs="Times New Roman"/>
                <w:color w:val="000000"/>
                <w:sz w:val="24"/>
                <w:szCs w:val="24"/>
              </w:rPr>
            </w:pPr>
            <w:r>
              <w:rPr>
                <w:noProof/>
                <w:lang w:val="es-CO" w:eastAsia="es-CO"/>
              </w:rPr>
              <w:drawing>
                <wp:inline distT="0" distB="0" distL="0" distR="0" wp14:anchorId="7E4BC1E2" wp14:editId="1372DF9A">
                  <wp:extent cx="1911926" cy="184067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416" t="24746" r="58473" b="22712"/>
                          <a:stretch/>
                        </pic:blipFill>
                        <pic:spPr bwMode="auto">
                          <a:xfrm>
                            <a:off x="0" y="0"/>
                            <a:ext cx="1914393" cy="1843050"/>
                          </a:xfrm>
                          <a:prstGeom prst="rect">
                            <a:avLst/>
                          </a:prstGeom>
                          <a:ln>
                            <a:noFill/>
                          </a:ln>
                          <a:extLst>
                            <a:ext uri="{53640926-AAD7-44D8-BBD7-CCE9431645EC}">
                              <a14:shadowObscured xmlns:a14="http://schemas.microsoft.com/office/drawing/2010/main"/>
                            </a:ext>
                          </a:extLst>
                        </pic:spPr>
                      </pic:pic>
                    </a:graphicData>
                  </a:graphic>
                </wp:inline>
              </w:drawing>
            </w:r>
          </w:p>
          <w:p w14:paraId="7E40A399" w14:textId="48D0F5C8" w:rsidR="00B52486" w:rsidRPr="00C972B6" w:rsidRDefault="00492726"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Aproxima </w:t>
            </w:r>
            <w:r w:rsidR="00C972B6" w:rsidRPr="00C972B6">
              <w:rPr>
                <w:rFonts w:ascii="Times New Roman" w:hAnsi="Times New Roman" w:cs="Times New Roman"/>
                <w:b/>
                <w:color w:val="FF0000"/>
                <w:sz w:val="24"/>
                <w:szCs w:val="24"/>
              </w:rPr>
              <w:t>5</w:t>
            </w:r>
            <w:r w:rsidR="00B7242E">
              <w:rPr>
                <w:rFonts w:ascii="Times New Roman" w:hAnsi="Times New Roman" w:cs="Times New Roman"/>
                <w:b/>
                <w:color w:val="FF0000"/>
                <w:sz w:val="24"/>
                <w:szCs w:val="24"/>
              </w:rPr>
              <w:t xml:space="preserve">4 </w:t>
            </w:r>
            <w:r w:rsidR="00C972B6" w:rsidRPr="00C972B6">
              <w:rPr>
                <w:rFonts w:ascii="Times New Roman" w:hAnsi="Times New Roman" w:cs="Times New Roman"/>
                <w:b/>
                <w:color w:val="FF0000"/>
                <w:sz w:val="24"/>
                <w:szCs w:val="24"/>
              </w:rPr>
              <w:t>567</w:t>
            </w:r>
            <w:r w:rsidR="00B7242E">
              <w:rPr>
                <w:rFonts w:ascii="Times New Roman" w:hAnsi="Times New Roman" w:cs="Times New Roman"/>
                <w:b/>
                <w:color w:val="FF0000"/>
                <w:sz w:val="24"/>
                <w:szCs w:val="24"/>
              </w:rPr>
              <w:t xml:space="preserve"> </w:t>
            </w:r>
            <w:r w:rsidR="00C972B6" w:rsidRPr="00C972B6">
              <w:rPr>
                <w:rFonts w:ascii="Times New Roman" w:hAnsi="Times New Roman" w:cs="Times New Roman"/>
                <w:b/>
                <w:color w:val="FF0000"/>
                <w:sz w:val="24"/>
                <w:szCs w:val="24"/>
              </w:rPr>
              <w:t>234 a la unidad de millón.</w:t>
            </w:r>
          </w:p>
          <w:p w14:paraId="6171CE9C" w14:textId="60C15BBE" w:rsidR="000352E5" w:rsidRDefault="00595EB5"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7248" behindDoc="0" locked="0" layoutInCell="1" allowOverlap="1" wp14:anchorId="3B62FF20" wp14:editId="5AD53A6D">
                      <wp:simplePos x="0" y="0"/>
                      <wp:positionH relativeFrom="column">
                        <wp:posOffset>-14916</wp:posOffset>
                      </wp:positionH>
                      <wp:positionV relativeFrom="paragraph">
                        <wp:posOffset>120518</wp:posOffset>
                      </wp:positionV>
                      <wp:extent cx="1911350" cy="308610"/>
                      <wp:effectExtent l="57150" t="19050" r="12700" b="91440"/>
                      <wp:wrapNone/>
                      <wp:docPr id="10" name="10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ECA1F9" id="10 Elipse" o:spid="_x0000_s1026" style="position:absolute;margin-left:-1.15pt;margin-top:9.5pt;width:150.5pt;height:24.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" filled="f" strokecolor="red">
                      <v:shadow on="t" color="black" opacity="22937f" origin=",.5" offset="0,.63889mm"/>
                    </v:oval>
                  </w:pict>
                </mc:Fallback>
              </mc:AlternateContent>
            </w:r>
          </w:p>
          <w:p w14:paraId="71759800" w14:textId="7B2D70D1" w:rsidR="00C972B6" w:rsidRDefault="00DC36D2" w:rsidP="00E6040C">
            <w:pPr>
              <w:rPr>
                <w:rFonts w:ascii="Times New Roman" w:hAnsi="Times New Roman" w:cs="Times New Roman"/>
                <w:color w:val="000000"/>
                <w:sz w:val="24"/>
                <w:szCs w:val="24"/>
              </w:rPr>
            </w:pPr>
            <w:r>
              <w:rPr>
                <w:noProof/>
                <w:lang w:val="es-CO" w:eastAsia="es-CO"/>
              </w:rPr>
              <w:drawing>
                <wp:inline distT="0" distB="0" distL="0" distR="0" wp14:anchorId="194E0414" wp14:editId="38F8E133">
                  <wp:extent cx="1911350" cy="19319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6610" r="80296" b="31526"/>
                          <a:stretch/>
                        </pic:blipFill>
                        <pic:spPr bwMode="auto">
                          <a:xfrm>
                            <a:off x="0" y="0"/>
                            <a:ext cx="1913816" cy="1934395"/>
                          </a:xfrm>
                          <a:prstGeom prst="rect">
                            <a:avLst/>
                          </a:prstGeom>
                          <a:ln>
                            <a:noFill/>
                          </a:ln>
                          <a:extLst>
                            <a:ext uri="{53640926-AAD7-44D8-BBD7-CCE9431645EC}">
                              <a14:shadowObscured xmlns:a14="http://schemas.microsoft.com/office/drawing/2010/main"/>
                            </a:ext>
                          </a:extLst>
                        </pic:spPr>
                      </pic:pic>
                    </a:graphicData>
                  </a:graphic>
                </wp:inline>
              </w:drawing>
            </w:r>
          </w:p>
          <w:p w14:paraId="22DF9006" w14:textId="6FA3CC60" w:rsidR="00492726" w:rsidRPr="00C972B6" w:rsidRDefault="00492726"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ins w:id="5" w:author="Johana Montejo Rozo" w:date="2015-03-14T16:57:00Z">
              <w:r w:rsidR="003608FB">
                <w:rPr>
                  <w:rFonts w:ascii="Times New Roman" w:hAnsi="Times New Roman" w:cs="Times New Roman"/>
                  <w:b/>
                  <w:color w:val="FF0000"/>
                  <w:sz w:val="24"/>
                  <w:szCs w:val="24"/>
                </w:rPr>
                <w:t xml:space="preserve"> </w:t>
              </w:r>
            </w:ins>
            <w:r w:rsidR="00B7242E">
              <w:rPr>
                <w:rFonts w:ascii="Times New Roman" w:hAnsi="Times New Roman" w:cs="Times New Roman"/>
                <w:b/>
                <w:color w:val="FF0000"/>
                <w:sz w:val="24"/>
                <w:szCs w:val="24"/>
              </w:rPr>
              <w:t xml:space="preserve">56 </w:t>
            </w:r>
            <w:r>
              <w:rPr>
                <w:rFonts w:ascii="Times New Roman" w:hAnsi="Times New Roman" w:cs="Times New Roman"/>
                <w:b/>
                <w:color w:val="FF0000"/>
                <w:sz w:val="24"/>
                <w:szCs w:val="24"/>
              </w:rPr>
              <w:t xml:space="preserve">728 </w:t>
            </w:r>
            <w:r w:rsidRPr="00C972B6">
              <w:rPr>
                <w:rFonts w:ascii="Times New Roman" w:hAnsi="Times New Roman" w:cs="Times New Roman"/>
                <w:b/>
                <w:color w:val="FF0000"/>
                <w:sz w:val="24"/>
                <w:szCs w:val="24"/>
              </w:rPr>
              <w:t>a la unidad de mi</w:t>
            </w:r>
            <w:r>
              <w:rPr>
                <w:rFonts w:ascii="Times New Roman" w:hAnsi="Times New Roman" w:cs="Times New Roman"/>
                <w:b/>
                <w:color w:val="FF0000"/>
                <w:sz w:val="24"/>
                <w:szCs w:val="24"/>
              </w:rPr>
              <w:t>l</w:t>
            </w:r>
            <w:r w:rsidRPr="00C972B6">
              <w:rPr>
                <w:rFonts w:ascii="Times New Roman" w:hAnsi="Times New Roman" w:cs="Times New Roman"/>
                <w:b/>
                <w:color w:val="FF0000"/>
                <w:sz w:val="24"/>
                <w:szCs w:val="24"/>
              </w:rPr>
              <w:t>.</w:t>
            </w:r>
          </w:p>
          <w:p w14:paraId="58C843D1" w14:textId="2B118226" w:rsidR="00B52486" w:rsidRDefault="00B52486" w:rsidP="00E6040C">
            <w:pPr>
              <w:rPr>
                <w:rFonts w:ascii="Times New Roman" w:hAnsi="Times New Roman" w:cs="Times New Roman"/>
                <w:color w:val="000000"/>
                <w:sz w:val="24"/>
                <w:szCs w:val="24"/>
              </w:rPr>
            </w:pPr>
          </w:p>
          <w:p w14:paraId="15DE829E" w14:textId="57A6BA06" w:rsidR="00B52486" w:rsidRDefault="00D842F0" w:rsidP="00E6040C">
            <w:pPr>
              <w:rPr>
                <w:rFonts w:ascii="Times New Roman" w:hAnsi="Times New Roman" w:cs="Times New Roman"/>
                <w:color w:val="000000"/>
                <w:sz w:val="24"/>
                <w:szCs w:val="24"/>
              </w:rPr>
            </w:pPr>
            <w:r>
              <w:rPr>
                <w:noProof/>
                <w:lang w:val="es-CO" w:eastAsia="es-CO"/>
              </w:rPr>
              <w:drawing>
                <wp:inline distT="0" distB="0" distL="0" distR="0" wp14:anchorId="323B6CD8" wp14:editId="54CEF66E">
                  <wp:extent cx="2040341" cy="16981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6610" r="77335" b="33209"/>
                          <a:stretch/>
                        </pic:blipFill>
                        <pic:spPr bwMode="auto">
                          <a:xfrm>
                            <a:off x="0" y="0"/>
                            <a:ext cx="2048397" cy="1704877"/>
                          </a:xfrm>
                          <a:prstGeom prst="rect">
                            <a:avLst/>
                          </a:prstGeom>
                          <a:ln>
                            <a:noFill/>
                          </a:ln>
                          <a:extLst>
                            <a:ext uri="{53640926-AAD7-44D8-BBD7-CCE9431645EC}">
                              <a14:shadowObscured xmlns:a14="http://schemas.microsoft.com/office/drawing/2010/main"/>
                            </a:ext>
                          </a:extLst>
                        </pic:spPr>
                      </pic:pic>
                    </a:graphicData>
                  </a:graphic>
                </wp:inline>
              </w:drawing>
            </w:r>
          </w:p>
          <w:p w14:paraId="1445AB23" w14:textId="77777777" w:rsidR="00B52486" w:rsidRDefault="00B52486" w:rsidP="00E6040C">
            <w:pPr>
              <w:rPr>
                <w:rFonts w:ascii="Times New Roman" w:hAnsi="Times New Roman" w:cs="Times New Roman"/>
                <w:color w:val="000000"/>
                <w:sz w:val="24"/>
                <w:szCs w:val="24"/>
              </w:rPr>
            </w:pPr>
          </w:p>
          <w:p w14:paraId="2A9CEB61" w14:textId="4D4479F2" w:rsidR="00B52486" w:rsidRPr="00215DFF" w:rsidRDefault="00D842F0"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r w:rsidR="00B7242E">
              <w:rPr>
                <w:rFonts w:ascii="Times New Roman" w:hAnsi="Times New Roman" w:cs="Times New Roman"/>
                <w:b/>
                <w:color w:val="FF0000"/>
                <w:sz w:val="24"/>
                <w:szCs w:val="24"/>
              </w:rPr>
              <w:t xml:space="preserve"> a la decena de mil 125 </w:t>
            </w:r>
            <w:r w:rsidR="00AB55F0">
              <w:rPr>
                <w:rFonts w:ascii="Times New Roman" w:hAnsi="Times New Roman" w:cs="Times New Roman"/>
                <w:b/>
                <w:color w:val="FF0000"/>
                <w:sz w:val="24"/>
                <w:szCs w:val="24"/>
              </w:rPr>
              <w:t>390</w:t>
            </w:r>
          </w:p>
        </w:tc>
      </w:tr>
      <w:tr w:rsidR="00497E4A" w:rsidRPr="00C56195" w14:paraId="04B16D2F" w14:textId="77777777" w:rsidTr="00771FB2">
        <w:tc>
          <w:tcPr>
            <w:tcW w:w="2518" w:type="dxa"/>
          </w:tcPr>
          <w:p w14:paraId="237D4396" w14:textId="77777777" w:rsidR="00497E4A" w:rsidRPr="00C56195" w:rsidRDefault="00497E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7968678" w14:textId="0F31D435" w:rsidR="00497E4A" w:rsidRPr="00C56195" w:rsidRDefault="00C008C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Redondear </w:t>
            </w:r>
            <w:r w:rsidR="00215DFF">
              <w:rPr>
                <w:rFonts w:ascii="Times New Roman" w:hAnsi="Times New Roman" w:cs="Times New Roman"/>
                <w:color w:val="000000"/>
                <w:sz w:val="24"/>
                <w:szCs w:val="24"/>
              </w:rPr>
              <w:t>– aproxima</w:t>
            </w:r>
            <w:r>
              <w:rPr>
                <w:rFonts w:ascii="Times New Roman" w:hAnsi="Times New Roman" w:cs="Times New Roman"/>
                <w:color w:val="000000"/>
                <w:sz w:val="24"/>
                <w:szCs w:val="24"/>
              </w:rPr>
              <w:t>r</w:t>
            </w:r>
            <w:r w:rsidR="00D36C2C">
              <w:rPr>
                <w:rFonts w:ascii="Times New Roman" w:hAnsi="Times New Roman" w:cs="Times New Roman"/>
                <w:color w:val="000000"/>
                <w:sz w:val="24"/>
                <w:szCs w:val="24"/>
              </w:rPr>
              <w:t xml:space="preserve"> números naturales</w:t>
            </w:r>
            <w:r w:rsidR="00215DFF">
              <w:rPr>
                <w:rFonts w:ascii="Times New Roman" w:hAnsi="Times New Roman" w:cs="Times New Roman"/>
                <w:color w:val="000000"/>
                <w:sz w:val="24"/>
                <w:szCs w:val="24"/>
              </w:rPr>
              <w:t xml:space="preserve"> </w:t>
            </w:r>
          </w:p>
        </w:tc>
      </w:tr>
      <w:tr w:rsidR="00497E4A" w:rsidRPr="00C56195" w14:paraId="5147788C" w14:textId="77777777" w:rsidTr="00771FB2">
        <w:tc>
          <w:tcPr>
            <w:tcW w:w="2518" w:type="dxa"/>
          </w:tcPr>
          <w:p w14:paraId="25B65168" w14:textId="77777777" w:rsidR="00497E4A" w:rsidRPr="00C56195" w:rsidRDefault="00497E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E5DD87F" w14:textId="53995F32" w:rsidR="00497E4A" w:rsidRPr="00C56195" w:rsidRDefault="00215DF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el redondeo de los números naturales. </w:t>
            </w:r>
          </w:p>
        </w:tc>
      </w:tr>
    </w:tbl>
    <w:p w14:paraId="719BD08F" w14:textId="77777777" w:rsidR="006D1401" w:rsidRDefault="006D1401" w:rsidP="00E6040C">
      <w:pPr>
        <w:spacing w:after="0"/>
        <w:rPr>
          <w:rFonts w:ascii="Times New Roman" w:hAnsi="Times New Roman" w:cs="Times New Roman"/>
          <w:highlight w:val="yellow"/>
        </w:rPr>
      </w:pPr>
    </w:p>
    <w:p w14:paraId="008EE630" w14:textId="3DD8F885" w:rsidR="000E58FC" w:rsidRDefault="000E58FC" w:rsidP="00E6040C">
      <w:pPr>
        <w:spacing w:after="0"/>
        <w:rPr>
          <w:rFonts w:ascii="Times New Roman" w:hAnsi="Times New Roman" w:cs="Times New Roman"/>
          <w:b/>
        </w:rPr>
      </w:pPr>
      <w:r w:rsidRPr="00C56195">
        <w:rPr>
          <w:rFonts w:ascii="Times New Roman" w:hAnsi="Times New Roman" w:cs="Times New Roman"/>
          <w:highlight w:val="yellow"/>
        </w:rPr>
        <w:t>[SECCIÓN 2]</w:t>
      </w:r>
      <w:r w:rsidRPr="00C56195">
        <w:rPr>
          <w:rFonts w:ascii="Times New Roman" w:hAnsi="Times New Roman" w:cs="Times New Roman"/>
        </w:rPr>
        <w:t xml:space="preserve"> </w:t>
      </w:r>
      <w:r w:rsidRPr="00C56195">
        <w:rPr>
          <w:rFonts w:ascii="Times New Roman" w:hAnsi="Times New Roman" w:cs="Times New Roman"/>
          <w:b/>
        </w:rPr>
        <w:t>1.</w:t>
      </w:r>
      <w:r>
        <w:rPr>
          <w:rFonts w:ascii="Times New Roman" w:hAnsi="Times New Roman" w:cs="Times New Roman"/>
          <w:b/>
        </w:rPr>
        <w:t>6</w:t>
      </w:r>
      <w:r w:rsidRPr="00C56195">
        <w:rPr>
          <w:rFonts w:ascii="Times New Roman" w:hAnsi="Times New Roman" w:cs="Times New Roman"/>
          <w:b/>
        </w:rPr>
        <w:t xml:space="preserve"> </w:t>
      </w:r>
      <w:r>
        <w:rPr>
          <w:rFonts w:ascii="Times New Roman" w:hAnsi="Times New Roman" w:cs="Times New Roman"/>
          <w:b/>
        </w:rPr>
        <w:t>Consolidación</w:t>
      </w:r>
    </w:p>
    <w:p w14:paraId="6C4DE345" w14:textId="77777777" w:rsidR="00F702D6" w:rsidRDefault="00F702D6" w:rsidP="00E6040C">
      <w:pPr>
        <w:spacing w:after="0"/>
        <w:rPr>
          <w:rFonts w:ascii="Times New Roman" w:hAnsi="Times New Roman" w:cs="Times New Roman"/>
          <w:b/>
        </w:rPr>
      </w:pPr>
    </w:p>
    <w:p w14:paraId="0314CD60" w14:textId="6D2DB452" w:rsidR="00F702D6" w:rsidRPr="00F702D6" w:rsidRDefault="00F702D6" w:rsidP="00E6040C">
      <w:pPr>
        <w:spacing w:after="0"/>
        <w:rPr>
          <w:rFonts w:ascii="Arial" w:hAnsi="Arial" w:cs="Arial"/>
        </w:rPr>
      </w:pPr>
      <w:r w:rsidRPr="00F702D6">
        <w:rPr>
          <w:rFonts w:ascii="Arial" w:hAnsi="Arial" w:cs="Arial"/>
        </w:rPr>
        <w:t xml:space="preserve">Desarrolla las siguientes actividades para </w:t>
      </w:r>
      <w:r w:rsidR="00734ABD">
        <w:rPr>
          <w:rFonts w:ascii="Arial" w:hAnsi="Arial" w:cs="Arial"/>
        </w:rPr>
        <w:t xml:space="preserve">consolidar lo que has aprendido en esta sección. </w:t>
      </w:r>
    </w:p>
    <w:p w14:paraId="47C2CE79" w14:textId="77777777" w:rsidR="000E58FC" w:rsidRDefault="000E58FC" w:rsidP="00E6040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096"/>
        <w:gridCol w:w="6732"/>
      </w:tblGrid>
      <w:tr w:rsidR="000E58FC" w:rsidRPr="00C56195" w14:paraId="53EBAF36" w14:textId="77777777" w:rsidTr="00771FB2">
        <w:tc>
          <w:tcPr>
            <w:tcW w:w="9054" w:type="dxa"/>
            <w:gridSpan w:val="2"/>
            <w:shd w:val="clear" w:color="auto" w:fill="000000" w:themeFill="text1"/>
          </w:tcPr>
          <w:p w14:paraId="792D24DA" w14:textId="77777777" w:rsidR="000E58FC" w:rsidRPr="00C56195" w:rsidRDefault="000E58F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E58FC" w:rsidRPr="00C56195" w14:paraId="564466AF" w14:textId="77777777" w:rsidTr="00771FB2">
        <w:tc>
          <w:tcPr>
            <w:tcW w:w="2518" w:type="dxa"/>
          </w:tcPr>
          <w:p w14:paraId="13AD99BD" w14:textId="77777777" w:rsidR="000E58FC" w:rsidRPr="00C56195" w:rsidRDefault="000E58F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5EFA973" w14:textId="61A8FD43" w:rsidR="000E58FC"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58FC">
              <w:rPr>
                <w:rFonts w:ascii="Times New Roman" w:hAnsi="Times New Roman" w:cs="Times New Roman"/>
                <w:color w:val="000000"/>
                <w:sz w:val="24"/>
                <w:szCs w:val="24"/>
              </w:rPr>
              <w:t>REC150</w:t>
            </w:r>
          </w:p>
        </w:tc>
      </w:tr>
      <w:tr w:rsidR="000E58FC" w:rsidRPr="00C56195" w14:paraId="103DBAC1" w14:textId="77777777" w:rsidTr="00771FB2">
        <w:tc>
          <w:tcPr>
            <w:tcW w:w="2518" w:type="dxa"/>
          </w:tcPr>
          <w:p w14:paraId="19243379" w14:textId="77777777" w:rsidR="000E58FC" w:rsidRPr="00C56195" w:rsidRDefault="000E58F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CD77204" w14:textId="41AC3155" w:rsidR="000E58FC" w:rsidRPr="00C56195" w:rsidRDefault="000E58FC"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AC53DD">
              <w:rPr>
                <w:rFonts w:ascii="Times New Roman" w:hAnsi="Times New Roman" w:cs="Times New Roman"/>
                <w:color w:val="000000"/>
                <w:sz w:val="24"/>
                <w:szCs w:val="24"/>
              </w:rPr>
              <w:t>3.</w:t>
            </w:r>
            <w:r w:rsidR="00A469AB">
              <w:rPr>
                <w:rFonts w:ascii="Times New Roman" w:hAnsi="Times New Roman" w:cs="Times New Roman"/>
                <w:color w:val="000000"/>
                <w:sz w:val="24"/>
                <w:szCs w:val="24"/>
              </w:rPr>
              <w:t xml:space="preserve"> </w:t>
            </w:r>
            <w:r w:rsidR="00AC53DD">
              <w:rPr>
                <w:rFonts w:ascii="Times New Roman" w:hAnsi="Times New Roman" w:cs="Times New Roman"/>
                <w:color w:val="000000"/>
                <w:sz w:val="24"/>
                <w:szCs w:val="24"/>
              </w:rPr>
              <w:t>Las aplicaciones de los números naturales</w:t>
            </w:r>
            <w:r>
              <w:rPr>
                <w:rFonts w:ascii="Times New Roman" w:hAnsi="Times New Roman" w:cs="Times New Roman"/>
                <w:color w:val="000000"/>
                <w:sz w:val="24"/>
                <w:szCs w:val="24"/>
              </w:rPr>
              <w:t xml:space="preserve"> /</w:t>
            </w:r>
            <w:r w:rsidR="003608FB">
              <w:rPr>
                <w:rFonts w:ascii="Times New Roman" w:hAnsi="Times New Roman" w:cs="Times New Roman"/>
                <w:color w:val="000000"/>
                <w:sz w:val="24"/>
                <w:szCs w:val="24"/>
              </w:rPr>
              <w:t xml:space="preserve">3.3. Consolidación/ </w:t>
            </w:r>
            <w:r w:rsidR="00A469AB">
              <w:rPr>
                <w:rFonts w:ascii="Times New Roman" w:hAnsi="Times New Roman" w:cs="Times New Roman"/>
                <w:color w:val="000000"/>
                <w:sz w:val="24"/>
                <w:szCs w:val="24"/>
              </w:rPr>
              <w:t xml:space="preserve">Refuerza tu aprendizaje: </w:t>
            </w:r>
            <w:r w:rsidR="00AC53DD">
              <w:rPr>
                <w:rFonts w:ascii="Times New Roman" w:hAnsi="Times New Roman" w:cs="Times New Roman"/>
                <w:color w:val="000000"/>
                <w:sz w:val="24"/>
                <w:szCs w:val="24"/>
              </w:rPr>
              <w:t>Aplicaciones de los números naturales.</w:t>
            </w:r>
          </w:p>
        </w:tc>
      </w:tr>
      <w:tr w:rsidR="000E58FC" w:rsidRPr="00C56195" w14:paraId="74A9B896" w14:textId="77777777" w:rsidTr="00771FB2">
        <w:tc>
          <w:tcPr>
            <w:tcW w:w="2518" w:type="dxa"/>
          </w:tcPr>
          <w:p w14:paraId="2B32338A" w14:textId="77777777" w:rsidR="000E58FC" w:rsidRPr="00C56195" w:rsidRDefault="000E58F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939C29" w14:textId="454D68F3" w:rsidR="00BF295C" w:rsidRDefault="00BF295C"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Incluir al inicio las siguientes </w:t>
            </w:r>
            <w:r w:rsidR="00B7242E">
              <w:rPr>
                <w:rFonts w:ascii="Times New Roman" w:hAnsi="Times New Roman" w:cs="Times New Roman"/>
                <w:color w:val="000000"/>
                <w:sz w:val="24"/>
                <w:szCs w:val="24"/>
              </w:rPr>
              <w:t>4</w:t>
            </w:r>
            <w:r>
              <w:rPr>
                <w:rFonts w:ascii="Times New Roman" w:hAnsi="Times New Roman" w:cs="Times New Roman"/>
                <w:color w:val="000000"/>
                <w:sz w:val="24"/>
                <w:szCs w:val="24"/>
              </w:rPr>
              <w:t xml:space="preserve"> preguntas: </w:t>
            </w:r>
          </w:p>
          <w:p w14:paraId="1BF9F2C8" w14:textId="77777777" w:rsidR="00BF295C" w:rsidRDefault="00BF295C" w:rsidP="00E6040C">
            <w:pPr>
              <w:rPr>
                <w:rFonts w:ascii="Times New Roman" w:hAnsi="Times New Roman" w:cs="Times New Roman"/>
                <w:color w:val="000000"/>
                <w:sz w:val="24"/>
                <w:szCs w:val="24"/>
              </w:rPr>
            </w:pPr>
          </w:p>
          <w:p w14:paraId="5EE39754" w14:textId="2D7A9B47" w:rsidR="00BF295C" w:rsidRPr="001933DD" w:rsidRDefault="00BF295C" w:rsidP="00E6040C">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1. Describe con tus palabras tres situaciones de la vida cotidiana en las que se usen los números naturales. </w:t>
            </w:r>
          </w:p>
          <w:p w14:paraId="55620C31" w14:textId="77777777" w:rsidR="00BF295C" w:rsidRPr="001933DD" w:rsidRDefault="00BF295C" w:rsidP="00E6040C">
            <w:pPr>
              <w:rPr>
                <w:rFonts w:ascii="Times New Roman" w:hAnsi="Times New Roman" w:cs="Times New Roman"/>
                <w:b/>
                <w:color w:val="FF0000"/>
                <w:sz w:val="24"/>
                <w:szCs w:val="24"/>
              </w:rPr>
            </w:pPr>
          </w:p>
          <w:p w14:paraId="53A3C6B6" w14:textId="76D4B95F" w:rsidR="00BF295C" w:rsidRPr="001933DD" w:rsidRDefault="00BF295C" w:rsidP="00E6040C">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2. Explica con tus palabras, por qué nuestro sistema de numeración es un sistema de numeración decimal y posicional. </w:t>
            </w:r>
          </w:p>
          <w:p w14:paraId="59D857DD" w14:textId="77777777" w:rsidR="00BF295C" w:rsidRPr="001933DD" w:rsidRDefault="00BF295C" w:rsidP="00E6040C">
            <w:pPr>
              <w:rPr>
                <w:rFonts w:ascii="Times New Roman" w:hAnsi="Times New Roman" w:cs="Times New Roman"/>
                <w:b/>
                <w:color w:val="FF0000"/>
                <w:sz w:val="24"/>
                <w:szCs w:val="24"/>
              </w:rPr>
            </w:pPr>
          </w:p>
          <w:p w14:paraId="432C9A11" w14:textId="3768C498" w:rsidR="00EE4D8F" w:rsidRPr="001933DD" w:rsidRDefault="00EE4D8F" w:rsidP="00E6040C">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4. </w:t>
            </w:r>
            <w:r w:rsidR="0056369E" w:rsidRPr="001933DD">
              <w:rPr>
                <w:rFonts w:ascii="Times New Roman" w:hAnsi="Times New Roman" w:cs="Times New Roman"/>
                <w:b/>
                <w:color w:val="FF0000"/>
                <w:sz w:val="24"/>
                <w:szCs w:val="24"/>
                <w:lang w:val="es-CO"/>
              </w:rPr>
              <w:t xml:space="preserve">Escribe un número de ocho cifras y realiza su descomposición en posiciones y en valores posicionales. </w:t>
            </w:r>
          </w:p>
          <w:p w14:paraId="494ACDF0" w14:textId="77777777" w:rsidR="0056369E" w:rsidRPr="001933DD" w:rsidRDefault="0056369E" w:rsidP="00E6040C">
            <w:pPr>
              <w:rPr>
                <w:rFonts w:ascii="Times New Roman" w:hAnsi="Times New Roman" w:cs="Times New Roman"/>
                <w:b/>
                <w:color w:val="FF0000"/>
                <w:sz w:val="24"/>
                <w:szCs w:val="24"/>
                <w:lang w:val="es-CO"/>
              </w:rPr>
            </w:pPr>
          </w:p>
          <w:p w14:paraId="55CB5E68" w14:textId="510DF89B" w:rsidR="0056369E" w:rsidRPr="001933DD" w:rsidRDefault="0056369E" w:rsidP="00E6040C">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5. </w:t>
            </w:r>
            <w:r w:rsidR="001933DD" w:rsidRPr="001933DD">
              <w:rPr>
                <w:rFonts w:ascii="Times New Roman" w:hAnsi="Times New Roman" w:cs="Times New Roman"/>
                <w:b/>
                <w:color w:val="FF0000"/>
                <w:sz w:val="24"/>
                <w:szCs w:val="24"/>
                <w:lang w:val="es-CO"/>
              </w:rPr>
              <w:t xml:space="preserve">El papá de Marisol pagará una cuota al banco con un cheque. Ayúdale a escribir la cantidad de dinero en letras. </w:t>
            </w:r>
          </w:p>
          <w:p w14:paraId="2007439A" w14:textId="77777777" w:rsidR="001933DD" w:rsidRPr="001933DD" w:rsidRDefault="001933DD" w:rsidP="00E6040C">
            <w:pPr>
              <w:rPr>
                <w:rFonts w:ascii="Times New Roman" w:hAnsi="Times New Roman" w:cs="Times New Roman"/>
                <w:b/>
                <w:color w:val="FF0000"/>
                <w:sz w:val="24"/>
                <w:szCs w:val="24"/>
                <w:lang w:val="es-CO"/>
              </w:rPr>
            </w:pPr>
          </w:p>
          <w:p w14:paraId="22FE540A" w14:textId="2ECE05B6" w:rsidR="00BF295C" w:rsidRPr="001933DD" w:rsidRDefault="00B7242E" w:rsidP="00E6040C">
            <w:pPr>
              <w:rPr>
                <w:rFonts w:ascii="Times New Roman" w:hAnsi="Times New Roman" w:cs="Times New Roman"/>
                <w:b/>
                <w:color w:val="FF0000"/>
                <w:sz w:val="24"/>
                <w:szCs w:val="24"/>
                <w:lang w:val="es-CO"/>
              </w:rPr>
            </w:pPr>
            <w:r>
              <w:rPr>
                <w:rFonts w:ascii="Times New Roman" w:hAnsi="Times New Roman" w:cs="Times New Roman"/>
                <w:b/>
                <w:color w:val="FF0000"/>
                <w:sz w:val="24"/>
                <w:szCs w:val="24"/>
                <w:lang w:val="es-CO"/>
              </w:rPr>
              <w:t xml:space="preserve">$53 801 </w:t>
            </w:r>
            <w:r w:rsidR="001933DD" w:rsidRPr="001933DD">
              <w:rPr>
                <w:rFonts w:ascii="Times New Roman" w:hAnsi="Times New Roman" w:cs="Times New Roman"/>
                <w:b/>
                <w:color w:val="FF0000"/>
                <w:sz w:val="24"/>
                <w:szCs w:val="24"/>
                <w:lang w:val="es-CO"/>
              </w:rPr>
              <w:t>562 : ___________________________</w:t>
            </w:r>
          </w:p>
          <w:p w14:paraId="77793C92" w14:textId="77777777" w:rsidR="00BF295C" w:rsidRPr="0056369E" w:rsidRDefault="00BF295C" w:rsidP="00E6040C">
            <w:pPr>
              <w:rPr>
                <w:rFonts w:ascii="Times New Roman" w:hAnsi="Times New Roman" w:cs="Times New Roman"/>
                <w:color w:val="000000"/>
                <w:sz w:val="24"/>
                <w:szCs w:val="24"/>
                <w:lang w:val="es-CO"/>
              </w:rPr>
            </w:pPr>
          </w:p>
          <w:p w14:paraId="0624E824" w14:textId="2CDF7128" w:rsidR="000E58FC" w:rsidRDefault="00301092" w:rsidP="00E6040C">
            <w:pPr>
              <w:rPr>
                <w:rFonts w:ascii="Times New Roman" w:hAnsi="Times New Roman" w:cs="Times New Roman"/>
                <w:color w:val="000000"/>
                <w:sz w:val="24"/>
                <w:szCs w:val="24"/>
              </w:rPr>
            </w:pPr>
            <w:r>
              <w:rPr>
                <w:rFonts w:ascii="Times New Roman" w:hAnsi="Times New Roman" w:cs="Times New Roman"/>
                <w:color w:val="000000"/>
                <w:sz w:val="24"/>
                <w:szCs w:val="24"/>
              </w:rPr>
              <w:t>Cambiar instrucción que se encierra en rojo por la que se muestra inmediatamente despu</w:t>
            </w:r>
            <w:r w:rsidR="00790786">
              <w:rPr>
                <w:rFonts w:ascii="Times New Roman" w:hAnsi="Times New Roman" w:cs="Times New Roman"/>
                <w:color w:val="000000"/>
                <w:sz w:val="24"/>
                <w:szCs w:val="24"/>
              </w:rPr>
              <w:t xml:space="preserve">és de la imagen, e incluir </w:t>
            </w:r>
            <w:r w:rsidR="00055756">
              <w:rPr>
                <w:rFonts w:ascii="Times New Roman" w:hAnsi="Times New Roman" w:cs="Times New Roman"/>
                <w:color w:val="000000"/>
                <w:sz w:val="24"/>
                <w:szCs w:val="24"/>
              </w:rPr>
              <w:t>los numerales d), e),</w:t>
            </w:r>
            <w:r w:rsidR="007D754D">
              <w:rPr>
                <w:rFonts w:ascii="Times New Roman" w:hAnsi="Times New Roman" w:cs="Times New Roman"/>
                <w:color w:val="000000"/>
                <w:sz w:val="24"/>
                <w:szCs w:val="24"/>
              </w:rPr>
              <w:t xml:space="preserve"> f)</w:t>
            </w:r>
            <w:r w:rsidR="00055756">
              <w:rPr>
                <w:rFonts w:ascii="Times New Roman" w:hAnsi="Times New Roman" w:cs="Times New Roman"/>
                <w:color w:val="000000"/>
                <w:sz w:val="24"/>
                <w:szCs w:val="24"/>
              </w:rPr>
              <w:t xml:space="preserve"> y g)</w:t>
            </w:r>
            <w:r w:rsidR="00581EC8">
              <w:rPr>
                <w:rFonts w:ascii="Times New Roman" w:hAnsi="Times New Roman" w:cs="Times New Roman"/>
                <w:color w:val="000000"/>
                <w:sz w:val="24"/>
                <w:szCs w:val="24"/>
              </w:rPr>
              <w:t>.</w:t>
            </w:r>
          </w:p>
          <w:p w14:paraId="50EA7070" w14:textId="7F731E3D" w:rsidR="00301092" w:rsidRDefault="00866A8D" w:rsidP="00E6040C">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44416" behindDoc="0" locked="0" layoutInCell="1" allowOverlap="1" wp14:anchorId="2EF79E75" wp14:editId="22D0CD5A">
                      <wp:simplePos x="0" y="0"/>
                      <wp:positionH relativeFrom="column">
                        <wp:posOffset>-1905</wp:posOffset>
                      </wp:positionH>
                      <wp:positionV relativeFrom="paragraph">
                        <wp:posOffset>2540</wp:posOffset>
                      </wp:positionV>
                      <wp:extent cx="3776345" cy="403225"/>
                      <wp:effectExtent l="76200" t="38100" r="71755" b="92075"/>
                      <wp:wrapNone/>
                      <wp:docPr id="17" name="17 Rectángulo redondeado"/>
                      <wp:cNvGraphicFramePr/>
                      <a:graphic xmlns:a="http://schemas.openxmlformats.org/drawingml/2006/main">
                        <a:graphicData uri="http://schemas.microsoft.com/office/word/2010/wordprocessingShape">
                          <wps:wsp>
                            <wps:cNvSpPr/>
                            <wps:spPr>
                              <a:xfrm>
                                <a:off x="0" y="0"/>
                                <a:ext cx="3776345"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CF97C0" id="17 Rectángulo redondeado" o:spid="_x0000_s1026" style="position:absolute;margin-left:-.15pt;margin-top:.2pt;width:297.35pt;height:31.7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" filled="f" strokecolor="red" strokeweight="2.25pt">
                      <v:shadow on="t" color="black" opacity="22937f" origin=",.5" offset="0,.63889mm"/>
                    </v:roundrect>
                  </w:pict>
                </mc:Fallback>
              </mc:AlternateContent>
            </w:r>
            <w:r w:rsidR="00301092">
              <w:rPr>
                <w:noProof/>
                <w:lang w:val="es-CO" w:eastAsia="es-CO"/>
              </w:rPr>
              <w:drawing>
                <wp:inline distT="0" distB="0" distL="0" distR="0" wp14:anchorId="62EBBC55" wp14:editId="3F62C50B">
                  <wp:extent cx="3837264" cy="14962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6610" r="66312" b="42373"/>
                          <a:stretch/>
                        </pic:blipFill>
                        <pic:spPr bwMode="auto">
                          <a:xfrm>
                            <a:off x="0" y="0"/>
                            <a:ext cx="3842215" cy="1498222"/>
                          </a:xfrm>
                          <a:prstGeom prst="rect">
                            <a:avLst/>
                          </a:prstGeom>
                          <a:ln>
                            <a:noFill/>
                          </a:ln>
                          <a:extLst>
                            <a:ext uri="{53640926-AAD7-44D8-BBD7-CCE9431645EC}">
                              <a14:shadowObscured xmlns:a14="http://schemas.microsoft.com/office/drawing/2010/main"/>
                            </a:ext>
                          </a:extLst>
                        </pic:spPr>
                      </pic:pic>
                    </a:graphicData>
                  </a:graphic>
                </wp:inline>
              </w:drawing>
            </w:r>
          </w:p>
          <w:p w14:paraId="4CE85DD7" w14:textId="372A1763" w:rsidR="00301092" w:rsidRDefault="00581EC8"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Completa los espacios con números natur</w:t>
            </w:r>
            <w:r w:rsidR="00113D09">
              <w:rPr>
                <w:rFonts w:ascii="Times New Roman" w:hAnsi="Times New Roman" w:cs="Times New Roman"/>
                <w:b/>
                <w:color w:val="FF0000"/>
                <w:sz w:val="24"/>
                <w:szCs w:val="24"/>
              </w:rPr>
              <w:t>a</w:t>
            </w:r>
            <w:r>
              <w:rPr>
                <w:rFonts w:ascii="Times New Roman" w:hAnsi="Times New Roman" w:cs="Times New Roman"/>
                <w:b/>
                <w:color w:val="FF0000"/>
                <w:sz w:val="24"/>
                <w:szCs w:val="24"/>
              </w:rPr>
              <w:t>les</w:t>
            </w:r>
            <w:r w:rsidR="00113D09">
              <w:rPr>
                <w:rFonts w:ascii="Times New Roman" w:hAnsi="Times New Roman" w:cs="Times New Roman"/>
                <w:b/>
                <w:color w:val="FF0000"/>
                <w:sz w:val="24"/>
                <w:szCs w:val="24"/>
              </w:rPr>
              <w:t>.</w:t>
            </w:r>
          </w:p>
          <w:p w14:paraId="1A136B57" w14:textId="77777777" w:rsidR="00113D09" w:rsidRDefault="00113D09"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4 &lt; ___ &lt; 8</w:t>
            </w:r>
          </w:p>
          <w:p w14:paraId="41DF3D5A" w14:textId="3EE5E7ED" w:rsidR="00113D09" w:rsidRDefault="00113D09"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b) 260 &gt; ___ &gt; 213</w:t>
            </w:r>
          </w:p>
          <w:p w14:paraId="7609B39B" w14:textId="783B2ED9" w:rsidR="00113D09" w:rsidRDefault="00113D09"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c) 1</w:t>
            </w:r>
            <w:r w:rsidR="00B7242E">
              <w:rPr>
                <w:rFonts w:ascii="Times New Roman" w:hAnsi="Times New Roman" w:cs="Times New Roman"/>
                <w:b/>
                <w:color w:val="FF0000"/>
                <w:sz w:val="24"/>
                <w:szCs w:val="24"/>
              </w:rPr>
              <w:t xml:space="preserve"> 400 &lt; ___ &lt; 1 </w:t>
            </w:r>
            <w:r>
              <w:rPr>
                <w:rFonts w:ascii="Times New Roman" w:hAnsi="Times New Roman" w:cs="Times New Roman"/>
                <w:b/>
                <w:color w:val="FF0000"/>
                <w:sz w:val="24"/>
                <w:szCs w:val="24"/>
              </w:rPr>
              <w:t xml:space="preserve">412 </w:t>
            </w:r>
          </w:p>
          <w:p w14:paraId="14FF3BE7" w14:textId="458B79FF" w:rsidR="00113D09" w:rsidRDefault="0033286C"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d) 32 </w:t>
            </w:r>
            <w:r w:rsidR="00113D09">
              <w:rPr>
                <w:rFonts w:ascii="Times New Roman" w:hAnsi="Times New Roman" w:cs="Times New Roman"/>
                <w:b/>
                <w:color w:val="FF0000"/>
                <w:sz w:val="24"/>
                <w:szCs w:val="24"/>
              </w:rPr>
              <w:t xml:space="preserve">643 &gt; ___ &gt; </w:t>
            </w:r>
            <w:r>
              <w:rPr>
                <w:rFonts w:ascii="Times New Roman" w:hAnsi="Times New Roman" w:cs="Times New Roman"/>
                <w:b/>
                <w:color w:val="FF0000"/>
                <w:sz w:val="24"/>
                <w:szCs w:val="24"/>
              </w:rPr>
              <w:t xml:space="preserve">32 </w:t>
            </w:r>
            <w:r w:rsidR="00055756">
              <w:rPr>
                <w:rFonts w:ascii="Times New Roman" w:hAnsi="Times New Roman" w:cs="Times New Roman"/>
                <w:b/>
                <w:color w:val="FF0000"/>
                <w:sz w:val="24"/>
                <w:szCs w:val="24"/>
              </w:rPr>
              <w:t>209</w:t>
            </w:r>
          </w:p>
          <w:p w14:paraId="0557D026" w14:textId="44671AA5" w:rsidR="00055756" w:rsidRDefault="00055756"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721</w:t>
            </w:r>
            <w:r w:rsidR="0033286C">
              <w:rPr>
                <w:rFonts w:ascii="Times New Roman" w:hAnsi="Times New Roman" w:cs="Times New Roman"/>
                <w:b/>
                <w:color w:val="FF0000"/>
                <w:sz w:val="24"/>
                <w:szCs w:val="24"/>
              </w:rPr>
              <w:t xml:space="preserve"> 923 &lt; ___ &lt; 721 </w:t>
            </w:r>
            <w:r>
              <w:rPr>
                <w:rFonts w:ascii="Times New Roman" w:hAnsi="Times New Roman" w:cs="Times New Roman"/>
                <w:b/>
                <w:color w:val="FF0000"/>
                <w:sz w:val="24"/>
                <w:szCs w:val="24"/>
              </w:rPr>
              <w:t>965</w:t>
            </w:r>
          </w:p>
          <w:p w14:paraId="1304E1DA" w14:textId="0589B83A" w:rsidR="00055756" w:rsidRDefault="0033286C"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f) 9 032 </w:t>
            </w:r>
            <w:r w:rsidR="00055756">
              <w:rPr>
                <w:rFonts w:ascii="Times New Roman" w:hAnsi="Times New Roman" w:cs="Times New Roman"/>
                <w:b/>
                <w:color w:val="FF0000"/>
                <w:sz w:val="24"/>
                <w:szCs w:val="24"/>
              </w:rPr>
              <w:t xml:space="preserve">413 &lt; ___ &lt; </w:t>
            </w:r>
            <w:r>
              <w:rPr>
                <w:rFonts w:ascii="Times New Roman" w:hAnsi="Times New Roman" w:cs="Times New Roman"/>
                <w:b/>
                <w:color w:val="FF0000"/>
                <w:sz w:val="24"/>
                <w:szCs w:val="24"/>
              </w:rPr>
              <w:t xml:space="preserve">9 033 </w:t>
            </w:r>
            <w:r w:rsidR="00AF531C">
              <w:rPr>
                <w:rFonts w:ascii="Times New Roman" w:hAnsi="Times New Roman" w:cs="Times New Roman"/>
                <w:b/>
                <w:color w:val="FF0000"/>
                <w:sz w:val="24"/>
                <w:szCs w:val="24"/>
              </w:rPr>
              <w:t>000</w:t>
            </w:r>
          </w:p>
          <w:p w14:paraId="1C791629" w14:textId="0D52F322" w:rsidR="00AF531C" w:rsidRDefault="0033286C" w:rsidP="00E6040C">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g) 421 983 999 &gt; ___ 87 980 </w:t>
            </w:r>
            <w:r w:rsidR="00AF531C">
              <w:rPr>
                <w:rFonts w:ascii="Times New Roman" w:hAnsi="Times New Roman" w:cs="Times New Roman"/>
                <w:b/>
                <w:color w:val="FF0000"/>
                <w:sz w:val="24"/>
                <w:szCs w:val="24"/>
              </w:rPr>
              <w:t>008</w:t>
            </w:r>
          </w:p>
          <w:p w14:paraId="5469D39A" w14:textId="77777777" w:rsidR="0066491C" w:rsidRDefault="0066491C" w:rsidP="00E6040C">
            <w:pPr>
              <w:rPr>
                <w:rFonts w:ascii="Times New Roman" w:hAnsi="Times New Roman" w:cs="Times New Roman"/>
                <w:color w:val="000000"/>
                <w:sz w:val="24"/>
                <w:szCs w:val="24"/>
              </w:rPr>
            </w:pPr>
          </w:p>
          <w:p w14:paraId="3316B9B6" w14:textId="77777777" w:rsidR="0066491C" w:rsidRDefault="0066491C"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instrucción que se encierra en rojo por la que se muestra inmediatamente después de la imagen. </w:t>
            </w:r>
          </w:p>
          <w:p w14:paraId="7E4EAB59" w14:textId="09DF3E68" w:rsidR="00C26FB3" w:rsidRDefault="00866A8D" w:rsidP="00E6040C">
            <w:pPr>
              <w:rPr>
                <w:rFonts w:ascii="Times New Roman" w:hAnsi="Times New Roman" w:cs="Times New Roman"/>
                <w:b/>
                <w:color w:val="FF0000"/>
                <w:sz w:val="24"/>
                <w:szCs w:val="24"/>
              </w:rPr>
            </w:pPr>
            <w:r>
              <w:rPr>
                <w:noProof/>
                <w:lang w:val="es-CO" w:eastAsia="es-CO"/>
              </w:rPr>
              <mc:AlternateContent>
                <mc:Choice Requires="wps">
                  <w:drawing>
                    <wp:anchor distT="0" distB="0" distL="114300" distR="114300" simplePos="0" relativeHeight="251642368" behindDoc="0" locked="0" layoutInCell="1" allowOverlap="1" wp14:anchorId="697A5171" wp14:editId="4B2E1E8C">
                      <wp:simplePos x="0" y="0"/>
                      <wp:positionH relativeFrom="column">
                        <wp:posOffset>57966</wp:posOffset>
                      </wp:positionH>
                      <wp:positionV relativeFrom="paragraph">
                        <wp:posOffset>152194</wp:posOffset>
                      </wp:positionV>
                      <wp:extent cx="3776354" cy="403225"/>
                      <wp:effectExtent l="76200" t="38100" r="71755" b="92075"/>
                      <wp:wrapNone/>
                      <wp:docPr id="16" name="16 Rectángulo redondeado"/>
                      <wp:cNvGraphicFramePr/>
                      <a:graphic xmlns:a="http://schemas.openxmlformats.org/drawingml/2006/main">
                        <a:graphicData uri="http://schemas.microsoft.com/office/word/2010/wordprocessingShape">
                          <wps:wsp>
                            <wps:cNvSpPr/>
                            <wps:spPr>
                              <a:xfrm>
                                <a:off x="0" y="0"/>
                                <a:ext cx="3776354"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EEAA51" id="16 Rectángulo redondeado" o:spid="_x0000_s1026" style="position:absolute;margin-left:4.55pt;margin-top:12pt;width:297.35pt;height:3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" filled="f" strokecolor="red" strokeweight="2.25pt">
                      <v:shadow on="t" color="black" opacity="22937f" origin=",.5" offset="0,.63889mm"/>
                    </v:roundrect>
                  </w:pict>
                </mc:Fallback>
              </mc:AlternateContent>
            </w:r>
          </w:p>
          <w:p w14:paraId="2B107516" w14:textId="131391B9" w:rsidR="00C26FB3" w:rsidRPr="00581EC8" w:rsidRDefault="00C26FB3" w:rsidP="00E6040C">
            <w:pPr>
              <w:spacing w:line="360" w:lineRule="auto"/>
              <w:rPr>
                <w:rFonts w:ascii="Times New Roman" w:hAnsi="Times New Roman" w:cs="Times New Roman"/>
                <w:b/>
                <w:color w:val="FF0000"/>
                <w:sz w:val="24"/>
                <w:szCs w:val="24"/>
              </w:rPr>
            </w:pPr>
            <w:r>
              <w:rPr>
                <w:noProof/>
                <w:lang w:val="es-CO" w:eastAsia="es-CO"/>
              </w:rPr>
              <w:drawing>
                <wp:inline distT="0" distB="0" distL="0" distR="0" wp14:anchorId="70CA2B83" wp14:editId="4356BBBF">
                  <wp:extent cx="4137662" cy="10569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6272" r="61015" b="47796"/>
                          <a:stretch/>
                        </pic:blipFill>
                        <pic:spPr bwMode="auto">
                          <a:xfrm>
                            <a:off x="0" y="0"/>
                            <a:ext cx="4143007" cy="1058269"/>
                          </a:xfrm>
                          <a:prstGeom prst="rect">
                            <a:avLst/>
                          </a:prstGeom>
                          <a:ln>
                            <a:noFill/>
                          </a:ln>
                          <a:extLst>
                            <a:ext uri="{53640926-AAD7-44D8-BBD7-CCE9431645EC}">
                              <a14:shadowObscured xmlns:a14="http://schemas.microsoft.com/office/drawing/2010/main"/>
                            </a:ext>
                          </a:extLst>
                        </pic:spPr>
                      </pic:pic>
                    </a:graphicData>
                  </a:graphic>
                </wp:inline>
              </w:drawing>
            </w:r>
          </w:p>
          <w:p w14:paraId="231DFF5B" w14:textId="51CA4AF1" w:rsidR="00301092" w:rsidRDefault="00C15456"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Escribe cuatro números naturales de más de 5 cifras y ord</w:t>
            </w:r>
            <w:r w:rsidR="00910992">
              <w:rPr>
                <w:rFonts w:ascii="Times New Roman" w:hAnsi="Times New Roman" w:cs="Times New Roman"/>
                <w:b/>
                <w:color w:val="FF0000"/>
                <w:sz w:val="24"/>
                <w:szCs w:val="24"/>
              </w:rPr>
              <w:t xml:space="preserve">énalos de mayor a menor. Luego, ubícalos en la recta numérica. </w:t>
            </w:r>
          </w:p>
          <w:p w14:paraId="56CDBCDA" w14:textId="77777777" w:rsidR="0066491C" w:rsidRDefault="0066491C" w:rsidP="00E6040C">
            <w:pPr>
              <w:rPr>
                <w:rFonts w:ascii="Times New Roman" w:hAnsi="Times New Roman" w:cs="Times New Roman"/>
                <w:color w:val="000000"/>
                <w:sz w:val="24"/>
                <w:szCs w:val="24"/>
              </w:rPr>
            </w:pPr>
          </w:p>
          <w:p w14:paraId="7636DA3A" w14:textId="77777777" w:rsidR="0066491C" w:rsidRDefault="00B03367"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tercera pregunta queda igual como está en la plataforma. </w:t>
            </w:r>
          </w:p>
          <w:p w14:paraId="5EB6FE91" w14:textId="77777777" w:rsidR="00324AE8" w:rsidRDefault="00324AE8" w:rsidP="00E6040C">
            <w:pPr>
              <w:rPr>
                <w:rFonts w:ascii="Times New Roman" w:hAnsi="Times New Roman" w:cs="Times New Roman"/>
                <w:color w:val="000000"/>
                <w:sz w:val="24"/>
                <w:szCs w:val="24"/>
              </w:rPr>
            </w:pPr>
          </w:p>
          <w:p w14:paraId="315ED39D" w14:textId="73F003F3" w:rsidR="0003090A" w:rsidRDefault="0003090A" w:rsidP="00E6040C">
            <w:pPr>
              <w:rPr>
                <w:rFonts w:ascii="Times New Roman" w:hAnsi="Times New Roman" w:cs="Times New Roman"/>
                <w:color w:val="000000"/>
                <w:sz w:val="24"/>
                <w:szCs w:val="24"/>
              </w:rPr>
            </w:pPr>
            <w:r>
              <w:rPr>
                <w:rFonts w:ascii="Times New Roman" w:hAnsi="Times New Roman" w:cs="Times New Roman"/>
                <w:color w:val="000000"/>
                <w:sz w:val="24"/>
                <w:szCs w:val="24"/>
              </w:rPr>
              <w:t>Incluir pregunta #4</w:t>
            </w:r>
            <w:r w:rsidR="00324AE8">
              <w:rPr>
                <w:rFonts w:ascii="Times New Roman" w:hAnsi="Times New Roman" w:cs="Times New Roman"/>
                <w:color w:val="000000"/>
                <w:sz w:val="24"/>
                <w:szCs w:val="24"/>
              </w:rPr>
              <w:t>, (Tener en cuenta el NO poner puntos en los números, ni ningún tipo de separación entre ellos que identifique órdenes o posiciones)</w:t>
            </w:r>
          </w:p>
          <w:p w14:paraId="0FC5AAEC" w14:textId="77777777" w:rsidR="00D9577D" w:rsidRDefault="00D9577D" w:rsidP="00E6040C">
            <w:pPr>
              <w:rPr>
                <w:rFonts w:ascii="Times New Roman" w:hAnsi="Times New Roman" w:cs="Times New Roman"/>
                <w:color w:val="000000"/>
                <w:sz w:val="24"/>
                <w:szCs w:val="24"/>
              </w:rPr>
            </w:pPr>
          </w:p>
          <w:p w14:paraId="3FEFFC2A" w14:textId="4B043843" w:rsidR="0003090A" w:rsidRPr="00060FEE" w:rsidRDefault="00D9577D" w:rsidP="00E6040C">
            <w:pPr>
              <w:rPr>
                <w:rFonts w:ascii="Times New Roman" w:hAnsi="Times New Roman" w:cs="Times New Roman"/>
                <w:b/>
                <w:color w:val="000000"/>
                <w:sz w:val="24"/>
                <w:szCs w:val="24"/>
              </w:rPr>
            </w:pPr>
            <w:r w:rsidRPr="00324AE8">
              <w:rPr>
                <w:rFonts w:ascii="Times New Roman" w:hAnsi="Times New Roman" w:cs="Times New Roman"/>
                <w:b/>
                <w:color w:val="FF0000"/>
                <w:sz w:val="24"/>
                <w:szCs w:val="24"/>
              </w:rPr>
              <w:t xml:space="preserve">La población de Colombia en 2013 era de 47121090 y la población de Brasil en el mismo año era de 201032000. ¿Cuál de los dos países tenía más habitantes en el año 2013? Justifica tu respuesta. </w:t>
            </w:r>
          </w:p>
        </w:tc>
      </w:tr>
      <w:tr w:rsidR="000E58FC" w:rsidRPr="00C56195" w14:paraId="1D494D1C" w14:textId="77777777" w:rsidTr="00771FB2">
        <w:tc>
          <w:tcPr>
            <w:tcW w:w="2518" w:type="dxa"/>
          </w:tcPr>
          <w:p w14:paraId="2E1B50D3" w14:textId="03BEA0D4" w:rsidR="000E58FC" w:rsidRPr="00C56195" w:rsidRDefault="000E58F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8F86BB7" w14:textId="139FFF43" w:rsidR="000E58FC" w:rsidRPr="00C56195" w:rsidRDefault="00441897" w:rsidP="00E6040C">
            <w:pPr>
              <w:rPr>
                <w:rFonts w:ascii="Times New Roman" w:hAnsi="Times New Roman" w:cs="Times New Roman"/>
                <w:color w:val="000000"/>
                <w:sz w:val="24"/>
                <w:szCs w:val="24"/>
              </w:rPr>
            </w:pPr>
            <w:r>
              <w:rPr>
                <w:rFonts w:ascii="Times New Roman" w:hAnsi="Times New Roman" w:cs="Times New Roman"/>
                <w:color w:val="000000"/>
                <w:sz w:val="24"/>
                <w:szCs w:val="24"/>
              </w:rPr>
              <w:t>Refuerza tu apr</w:t>
            </w:r>
            <w:r w:rsidR="00EA2D1C">
              <w:rPr>
                <w:rFonts w:ascii="Times New Roman" w:hAnsi="Times New Roman" w:cs="Times New Roman"/>
                <w:color w:val="000000"/>
                <w:sz w:val="24"/>
                <w:szCs w:val="24"/>
              </w:rPr>
              <w:t>endizaje: Los números naturales</w:t>
            </w:r>
          </w:p>
        </w:tc>
      </w:tr>
      <w:tr w:rsidR="000E58FC" w:rsidRPr="00C56195" w14:paraId="7FA361DE" w14:textId="77777777" w:rsidTr="00771FB2">
        <w:tc>
          <w:tcPr>
            <w:tcW w:w="2518" w:type="dxa"/>
          </w:tcPr>
          <w:p w14:paraId="201FE7CB" w14:textId="77777777" w:rsidR="000E58FC" w:rsidRPr="00C56195" w:rsidRDefault="000E58F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Descripción</w:t>
            </w:r>
          </w:p>
        </w:tc>
        <w:tc>
          <w:tcPr>
            <w:tcW w:w="6536" w:type="dxa"/>
          </w:tcPr>
          <w:p w14:paraId="030C0834" w14:textId="5FA63640" w:rsidR="000E58FC" w:rsidRPr="00C56195" w:rsidRDefault="00CD5E52"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w:t>
            </w:r>
            <w:r w:rsidR="00361E53">
              <w:rPr>
                <w:rFonts w:ascii="Times New Roman" w:hAnsi="Times New Roman" w:cs="Times New Roman"/>
                <w:color w:val="000000"/>
                <w:sz w:val="24"/>
                <w:szCs w:val="24"/>
              </w:rPr>
              <w:t xml:space="preserve">para consolidar lo aprendido sobre </w:t>
            </w:r>
            <w:r w:rsidR="000C2389">
              <w:rPr>
                <w:rFonts w:ascii="Times New Roman" w:hAnsi="Times New Roman" w:cs="Times New Roman"/>
                <w:color w:val="000000"/>
                <w:sz w:val="24"/>
                <w:szCs w:val="24"/>
              </w:rPr>
              <w:t xml:space="preserve">descomposición, lectura, escritura, orden y redondeo de </w:t>
            </w:r>
            <w:r w:rsidR="00361E53">
              <w:rPr>
                <w:rFonts w:ascii="Times New Roman" w:hAnsi="Times New Roman" w:cs="Times New Roman"/>
                <w:color w:val="000000"/>
                <w:sz w:val="24"/>
                <w:szCs w:val="24"/>
              </w:rPr>
              <w:t xml:space="preserve">números naturales. </w:t>
            </w:r>
          </w:p>
        </w:tc>
      </w:tr>
    </w:tbl>
    <w:p w14:paraId="1777CEBA" w14:textId="77777777" w:rsidR="000E58FC" w:rsidRDefault="000E58FC" w:rsidP="00E6040C">
      <w:pPr>
        <w:spacing w:after="0"/>
        <w:rPr>
          <w:rFonts w:ascii="Times New Roman" w:hAnsi="Times New Roman" w:cs="Times New Roman"/>
          <w:highlight w:val="yellow"/>
        </w:rPr>
      </w:pPr>
    </w:p>
    <w:p w14:paraId="0B9A424E" w14:textId="77777777" w:rsidR="00430CB9" w:rsidRPr="00C56195" w:rsidRDefault="00430CB9" w:rsidP="00E6040C">
      <w:pPr>
        <w:spacing w:after="0"/>
        <w:rPr>
          <w:rFonts w:ascii="Times New Roman" w:hAnsi="Times New Roman" w:cs="Times New Roman"/>
          <w:highlight w:val="yellow"/>
        </w:rPr>
      </w:pPr>
    </w:p>
    <w:p w14:paraId="4FB2689A" w14:textId="026C156C" w:rsidR="00C07A6B" w:rsidRPr="00C07A6B" w:rsidRDefault="00C07A6B" w:rsidP="00E6040C">
      <w:pPr>
        <w:spacing w:after="0"/>
        <w:rPr>
          <w:rFonts w:ascii="Arial" w:hAnsi="Arial" w:cs="Arial"/>
          <w:b/>
        </w:rPr>
      </w:pPr>
      <w:r w:rsidRPr="00C07A6B">
        <w:rPr>
          <w:rFonts w:ascii="Arial" w:hAnsi="Arial" w:cs="Arial"/>
          <w:highlight w:val="yellow"/>
        </w:rPr>
        <w:t>[SECCIÓN 1]</w:t>
      </w:r>
      <w:r w:rsidRPr="00C07A6B">
        <w:rPr>
          <w:rFonts w:ascii="Arial" w:hAnsi="Arial" w:cs="Arial"/>
        </w:rPr>
        <w:t xml:space="preserve"> </w:t>
      </w:r>
      <w:r w:rsidRPr="00C07A6B">
        <w:rPr>
          <w:rFonts w:ascii="Arial" w:hAnsi="Arial" w:cs="Arial"/>
          <w:b/>
        </w:rPr>
        <w:t>2 Operaciones con números naturales</w:t>
      </w:r>
    </w:p>
    <w:p w14:paraId="0A63C24D" w14:textId="77777777" w:rsidR="00C07A6B" w:rsidRDefault="00C07A6B" w:rsidP="00E6040C">
      <w:pPr>
        <w:spacing w:after="0"/>
        <w:rPr>
          <w:rFonts w:ascii="Arial" w:hAnsi="Arial" w:cs="Arial"/>
          <w:highlight w:val="yellow"/>
        </w:rPr>
      </w:pPr>
    </w:p>
    <w:p w14:paraId="077E8177" w14:textId="69FC8186" w:rsidR="00C07A6B" w:rsidRDefault="00C07A6B" w:rsidP="00E6040C">
      <w:pPr>
        <w:spacing w:after="0"/>
        <w:rPr>
          <w:rFonts w:ascii="Arial" w:hAnsi="Arial" w:cs="Arial"/>
          <w:highlight w:val="yellow"/>
        </w:rPr>
      </w:pPr>
      <w:r w:rsidRPr="00C07A6B">
        <w:rPr>
          <w:rFonts w:ascii="Arial" w:hAnsi="Arial" w:cs="Arial"/>
        </w:rPr>
        <w:t xml:space="preserve">Con los números naturales </w:t>
      </w:r>
      <w:r w:rsidR="0033286C">
        <w:rPr>
          <w:rFonts w:ascii="Arial" w:hAnsi="Arial" w:cs="Arial"/>
        </w:rPr>
        <w:t xml:space="preserve">se definen </w:t>
      </w:r>
      <w:r w:rsidRPr="00C07A6B">
        <w:rPr>
          <w:rFonts w:ascii="Arial" w:hAnsi="Arial" w:cs="Arial"/>
          <w:b/>
        </w:rPr>
        <w:t>cuatro operaciones básicas</w:t>
      </w:r>
      <w:r w:rsidR="00C71CD3">
        <w:rPr>
          <w:rFonts w:ascii="Arial" w:hAnsi="Arial" w:cs="Arial"/>
        </w:rPr>
        <w:t xml:space="preserve">: adición, sustracción, multiplicación y división. Estas operaciones </w:t>
      </w:r>
      <w:r w:rsidRPr="00C07A6B">
        <w:rPr>
          <w:rFonts w:ascii="Arial" w:hAnsi="Arial" w:cs="Arial"/>
        </w:rPr>
        <w:t xml:space="preserve">se conocen como </w:t>
      </w:r>
      <w:r w:rsidRPr="00C71CD3">
        <w:rPr>
          <w:rFonts w:ascii="Arial" w:hAnsi="Arial" w:cs="Arial"/>
          <w:b/>
        </w:rPr>
        <w:t>operaciones aritméticas</w:t>
      </w:r>
      <w:r w:rsidRPr="00C07A6B">
        <w:rPr>
          <w:rFonts w:ascii="Arial" w:hAnsi="Arial" w:cs="Arial"/>
        </w:rPr>
        <w:t>.</w:t>
      </w:r>
    </w:p>
    <w:p w14:paraId="1B3972AC" w14:textId="77777777" w:rsidR="00C07A6B" w:rsidRDefault="00C07A6B" w:rsidP="00E6040C">
      <w:pPr>
        <w:spacing w:after="0"/>
        <w:rPr>
          <w:rFonts w:ascii="Arial" w:hAnsi="Arial" w:cs="Arial"/>
          <w:highlight w:val="yellow"/>
        </w:rPr>
      </w:pPr>
    </w:p>
    <w:p w14:paraId="05F1030D" w14:textId="77777777" w:rsidR="00C07A6B" w:rsidRPr="00C07A6B" w:rsidRDefault="00C07A6B" w:rsidP="00E6040C">
      <w:pPr>
        <w:spacing w:after="0"/>
        <w:rPr>
          <w:rFonts w:ascii="Arial" w:hAnsi="Arial" w:cs="Arial"/>
          <w:highlight w:val="yellow"/>
        </w:rPr>
      </w:pPr>
    </w:p>
    <w:p w14:paraId="3021BC18" w14:textId="0DBDE297" w:rsidR="00C07A6B" w:rsidRDefault="00C07A6B" w:rsidP="00E6040C">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sidRPr="00C07A6B">
        <w:rPr>
          <w:rFonts w:ascii="Arial" w:hAnsi="Arial" w:cs="Arial"/>
          <w:b/>
        </w:rPr>
        <w:t xml:space="preserve">2.1 </w:t>
      </w:r>
      <w:r w:rsidR="00C71CD3">
        <w:rPr>
          <w:rFonts w:ascii="Arial" w:hAnsi="Arial" w:cs="Arial"/>
          <w:b/>
        </w:rPr>
        <w:t>Adición de números naturales</w:t>
      </w:r>
    </w:p>
    <w:p w14:paraId="22F294EA" w14:textId="77777777" w:rsidR="00430CB9" w:rsidRPr="00430CB9" w:rsidRDefault="00430CB9" w:rsidP="00E6040C">
      <w:pPr>
        <w:spacing w:after="0"/>
        <w:rPr>
          <w:rFonts w:ascii="Arial" w:hAnsi="Arial" w:cs="Arial"/>
          <w:lang w:val="es-CO"/>
        </w:rPr>
      </w:pPr>
    </w:p>
    <w:p w14:paraId="1CE5020B" w14:textId="3CEC07D7" w:rsidR="00261D5C" w:rsidRDefault="00430CB9" w:rsidP="00E6040C">
      <w:pPr>
        <w:spacing w:after="0"/>
        <w:rPr>
          <w:rFonts w:ascii="Arial" w:hAnsi="Arial" w:cs="Arial"/>
          <w:lang w:val="es-CO"/>
        </w:rPr>
      </w:pPr>
      <w:r w:rsidRPr="00430CB9">
        <w:rPr>
          <w:rFonts w:ascii="Arial" w:hAnsi="Arial" w:cs="Arial"/>
          <w:b/>
          <w:lang w:val="es-CO"/>
        </w:rPr>
        <w:t>Adicionar</w:t>
      </w:r>
      <w:r w:rsidRPr="00430CB9">
        <w:rPr>
          <w:rFonts w:ascii="Arial" w:hAnsi="Arial" w:cs="Arial"/>
          <w:lang w:val="es-CO"/>
        </w:rPr>
        <w:t xml:space="preserve"> significa </w:t>
      </w:r>
      <w:r w:rsidRPr="00430CB9">
        <w:rPr>
          <w:rFonts w:ascii="Arial" w:hAnsi="Arial" w:cs="Arial"/>
          <w:b/>
          <w:lang w:val="es-CO"/>
        </w:rPr>
        <w:t>unir</w:t>
      </w:r>
      <w:r w:rsidRPr="00430CB9">
        <w:rPr>
          <w:rFonts w:ascii="Arial" w:hAnsi="Arial" w:cs="Arial"/>
          <w:lang w:val="es-CO"/>
        </w:rPr>
        <w:t xml:space="preserve"> o </w:t>
      </w:r>
      <w:r w:rsidRPr="00430CB9">
        <w:rPr>
          <w:rFonts w:ascii="Arial" w:hAnsi="Arial" w:cs="Arial"/>
          <w:b/>
          <w:lang w:val="es-CO"/>
        </w:rPr>
        <w:t>agregar</w:t>
      </w:r>
      <w:r w:rsidRPr="00430CB9">
        <w:rPr>
          <w:rFonts w:ascii="Arial" w:hAnsi="Arial" w:cs="Arial"/>
          <w:lang w:val="es-CO"/>
        </w:rPr>
        <w:t xml:space="preserve"> elementos. Esta operación consiste en la reunión de varias cantidades en una sola. En una </w:t>
      </w:r>
      <w:r w:rsidR="00261D5C">
        <w:rPr>
          <w:rFonts w:ascii="Arial" w:hAnsi="Arial" w:cs="Arial"/>
          <w:lang w:val="es-CO"/>
        </w:rPr>
        <w:t>adición,</w:t>
      </w:r>
      <w:r w:rsidRPr="00430CB9">
        <w:rPr>
          <w:rFonts w:ascii="Arial" w:hAnsi="Arial" w:cs="Arial"/>
          <w:lang w:val="es-CO"/>
        </w:rPr>
        <w:t xml:space="preserve"> los números que se </w:t>
      </w:r>
      <w:r w:rsidR="00261D5C">
        <w:rPr>
          <w:rFonts w:ascii="Arial" w:hAnsi="Arial" w:cs="Arial"/>
          <w:lang w:val="es-CO"/>
        </w:rPr>
        <w:t>adicionan</w:t>
      </w:r>
      <w:r w:rsidRPr="00430CB9">
        <w:rPr>
          <w:rFonts w:ascii="Arial" w:hAnsi="Arial" w:cs="Arial"/>
          <w:lang w:val="es-CO"/>
        </w:rPr>
        <w:t xml:space="preserve"> se llaman </w:t>
      </w:r>
      <w:r w:rsidRPr="00261D5C">
        <w:rPr>
          <w:rFonts w:ascii="Arial" w:hAnsi="Arial" w:cs="Arial"/>
          <w:b/>
          <w:lang w:val="es-CO"/>
        </w:rPr>
        <w:t>sumandos</w:t>
      </w:r>
      <w:r w:rsidRPr="00430CB9">
        <w:rPr>
          <w:rFonts w:ascii="Arial" w:hAnsi="Arial" w:cs="Arial"/>
          <w:lang w:val="es-CO"/>
        </w:rPr>
        <w:t xml:space="preserve">, el resultado se denomina </w:t>
      </w:r>
      <w:r w:rsidRPr="00261D5C">
        <w:rPr>
          <w:rFonts w:ascii="Arial" w:hAnsi="Arial" w:cs="Arial"/>
          <w:b/>
          <w:lang w:val="es-CO"/>
        </w:rPr>
        <w:t>suma</w:t>
      </w:r>
      <w:r w:rsidRPr="00430CB9">
        <w:rPr>
          <w:rFonts w:ascii="Arial" w:hAnsi="Arial" w:cs="Arial"/>
          <w:lang w:val="es-CO"/>
        </w:rPr>
        <w:t>, y el signo que representa la operación es (</w:t>
      </w:r>
      <w:r w:rsidRPr="00261D5C">
        <w:rPr>
          <w:rFonts w:ascii="Arial" w:hAnsi="Arial" w:cs="Arial"/>
          <w:b/>
          <w:lang w:val="es-CO"/>
        </w:rPr>
        <w:t>+</w:t>
      </w:r>
      <w:r w:rsidRPr="00430CB9">
        <w:rPr>
          <w:rFonts w:ascii="Arial" w:hAnsi="Arial" w:cs="Arial"/>
          <w:lang w:val="es-CO"/>
        </w:rPr>
        <w:t xml:space="preserve">). </w:t>
      </w:r>
    </w:p>
    <w:p w14:paraId="53913B13" w14:textId="77777777" w:rsidR="00261D5C" w:rsidRDefault="00261D5C" w:rsidP="00E6040C">
      <w:pPr>
        <w:spacing w:after="0"/>
        <w:rPr>
          <w:rFonts w:ascii="Arial" w:hAnsi="Arial" w:cs="Arial"/>
          <w:lang w:val="es-CO"/>
        </w:rPr>
      </w:pPr>
    </w:p>
    <w:p w14:paraId="4F47A45B" w14:textId="1701D8EF" w:rsidR="00430CB9" w:rsidRDefault="00430CB9" w:rsidP="00E6040C">
      <w:pPr>
        <w:spacing w:after="0"/>
        <w:rPr>
          <w:rFonts w:ascii="Arial" w:hAnsi="Arial" w:cs="Arial"/>
          <w:lang w:val="es-CO"/>
        </w:rPr>
      </w:pPr>
      <w:r w:rsidRPr="00430CB9">
        <w:rPr>
          <w:rFonts w:ascii="Arial" w:hAnsi="Arial" w:cs="Arial"/>
          <w:lang w:val="es-CO"/>
        </w:rPr>
        <w:t xml:space="preserve">Veamos un ejemplo: sabemos que en una escuela hay 346 niñas y 315 niños, para determinar qué cantidad de </w:t>
      </w:r>
      <w:r w:rsidR="00CC7617">
        <w:rPr>
          <w:rFonts w:ascii="Arial" w:hAnsi="Arial" w:cs="Arial"/>
          <w:lang w:val="es-CO"/>
        </w:rPr>
        <w:t>estudiantes</w:t>
      </w:r>
      <w:r w:rsidR="00CC7617" w:rsidRPr="00430CB9">
        <w:rPr>
          <w:rFonts w:ascii="Arial" w:hAnsi="Arial" w:cs="Arial"/>
          <w:lang w:val="es-CO"/>
        </w:rPr>
        <w:t xml:space="preserve"> </w:t>
      </w:r>
      <w:r w:rsidRPr="00430CB9">
        <w:rPr>
          <w:rFonts w:ascii="Arial" w:hAnsi="Arial" w:cs="Arial"/>
          <w:lang w:val="es-CO"/>
        </w:rPr>
        <w:t xml:space="preserve">hay en total </w:t>
      </w:r>
      <w:r w:rsidR="00261D5C">
        <w:rPr>
          <w:rFonts w:ascii="Arial" w:hAnsi="Arial" w:cs="Arial"/>
          <w:lang w:val="es-CO"/>
        </w:rPr>
        <w:t>debe</w:t>
      </w:r>
      <w:r w:rsidRPr="00430CB9">
        <w:rPr>
          <w:rFonts w:ascii="Arial" w:hAnsi="Arial" w:cs="Arial"/>
          <w:lang w:val="es-CO"/>
        </w:rPr>
        <w:t xml:space="preserve">mos de </w:t>
      </w:r>
      <w:r w:rsidR="00261D5C">
        <w:rPr>
          <w:rFonts w:ascii="Arial" w:hAnsi="Arial" w:cs="Arial"/>
          <w:lang w:val="es-CO"/>
        </w:rPr>
        <w:t xml:space="preserve">adicionar o </w:t>
      </w:r>
      <w:r w:rsidRPr="00430CB9">
        <w:rPr>
          <w:rFonts w:ascii="Arial" w:hAnsi="Arial" w:cs="Arial"/>
          <w:lang w:val="es-CO"/>
        </w:rPr>
        <w:t>sumar los dos números:</w:t>
      </w:r>
    </w:p>
    <w:p w14:paraId="3AF764C0" w14:textId="77777777" w:rsidR="00261D5C" w:rsidRPr="00430CB9" w:rsidRDefault="00261D5C" w:rsidP="00E6040C">
      <w:pPr>
        <w:spacing w:after="0"/>
        <w:rPr>
          <w:rFonts w:ascii="Arial" w:hAnsi="Arial" w:cs="Arial"/>
          <w:lang w:val="es-CO"/>
        </w:rPr>
      </w:pPr>
    </w:p>
    <w:p w14:paraId="0A791E9D" w14:textId="77777777" w:rsidR="00430CB9" w:rsidRDefault="00430CB9" w:rsidP="006D1401">
      <w:pPr>
        <w:spacing w:after="0"/>
        <w:ind w:left="708" w:firstLine="708"/>
        <w:jc w:val="center"/>
        <w:rPr>
          <w:rFonts w:ascii="Arial" w:hAnsi="Arial" w:cs="Arial"/>
          <w:lang w:val="es-CO"/>
        </w:rPr>
      </w:pPr>
      <w:r w:rsidRPr="00430CB9">
        <w:rPr>
          <w:rFonts w:ascii="Arial" w:hAnsi="Arial" w:cs="Arial"/>
          <w:lang w:val="es-CO"/>
        </w:rPr>
        <w:t>346 + 315 = 661</w:t>
      </w:r>
    </w:p>
    <w:p w14:paraId="3FE0EEA5" w14:textId="77777777" w:rsidR="00261D5C" w:rsidRPr="00430CB9" w:rsidRDefault="00261D5C" w:rsidP="00E6040C">
      <w:pPr>
        <w:spacing w:after="0"/>
        <w:ind w:left="708" w:firstLine="708"/>
        <w:rPr>
          <w:rFonts w:ascii="Arial" w:hAnsi="Arial" w:cs="Arial"/>
          <w:lang w:val="es-CO"/>
        </w:rPr>
      </w:pPr>
    </w:p>
    <w:p w14:paraId="3918F6B9" w14:textId="6D61CCA7" w:rsidR="00C71CD3" w:rsidRDefault="00430CB9" w:rsidP="00E6040C">
      <w:pPr>
        <w:spacing w:after="0"/>
        <w:rPr>
          <w:rFonts w:ascii="Arial" w:hAnsi="Arial" w:cs="Arial"/>
          <w:lang w:val="es-CO"/>
        </w:rPr>
      </w:pPr>
      <w:r w:rsidRPr="00430CB9">
        <w:rPr>
          <w:rFonts w:ascii="Arial" w:hAnsi="Arial" w:cs="Arial"/>
          <w:lang w:val="es-CO"/>
        </w:rPr>
        <w:t xml:space="preserve">Los números 346 y 315 son los sumandos y </w:t>
      </w:r>
      <w:r w:rsidR="00261D5C">
        <w:rPr>
          <w:rFonts w:ascii="Arial" w:hAnsi="Arial" w:cs="Arial"/>
          <w:lang w:val="es-CO"/>
        </w:rPr>
        <w:t xml:space="preserve">la suma o total </w:t>
      </w:r>
      <w:r w:rsidRPr="00430CB9">
        <w:rPr>
          <w:rFonts w:ascii="Arial" w:hAnsi="Arial" w:cs="Arial"/>
          <w:lang w:val="es-CO"/>
        </w:rPr>
        <w:t xml:space="preserve">es 661. Así pues, el número total de </w:t>
      </w:r>
      <w:r w:rsidR="00067D97">
        <w:rPr>
          <w:rFonts w:ascii="Arial" w:hAnsi="Arial" w:cs="Arial"/>
          <w:lang w:val="es-CO"/>
        </w:rPr>
        <w:t xml:space="preserve">estudiantes </w:t>
      </w:r>
      <w:r w:rsidRPr="00430CB9">
        <w:rPr>
          <w:rFonts w:ascii="Arial" w:hAnsi="Arial" w:cs="Arial"/>
          <w:lang w:val="es-CO"/>
        </w:rPr>
        <w:t>es de 661.</w:t>
      </w:r>
    </w:p>
    <w:p w14:paraId="4F3AF5DC" w14:textId="77777777" w:rsidR="0038600E" w:rsidRDefault="0038600E" w:rsidP="00E6040C">
      <w:pPr>
        <w:spacing w:after="0"/>
        <w:rPr>
          <w:rFonts w:ascii="Arial" w:hAnsi="Arial" w:cs="Arial"/>
          <w:lang w:val="es-CO"/>
        </w:rPr>
      </w:pPr>
    </w:p>
    <w:p w14:paraId="23F6D2FD" w14:textId="77777777" w:rsidR="0038600E" w:rsidRPr="00430CB9" w:rsidRDefault="0038600E" w:rsidP="00E6040C">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473"/>
        <w:gridCol w:w="6355"/>
      </w:tblGrid>
      <w:tr w:rsidR="0038600E" w:rsidRPr="00C56195" w14:paraId="4829AE4F" w14:textId="77777777" w:rsidTr="00771FB2">
        <w:tc>
          <w:tcPr>
            <w:tcW w:w="9033" w:type="dxa"/>
            <w:gridSpan w:val="2"/>
            <w:shd w:val="clear" w:color="auto" w:fill="0D0D0D" w:themeFill="text1" w:themeFillTint="F2"/>
          </w:tcPr>
          <w:p w14:paraId="041F8478" w14:textId="77777777" w:rsidR="0038600E" w:rsidRPr="00C56195" w:rsidRDefault="0038600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8600E" w:rsidRPr="00C56195" w14:paraId="74F0795E" w14:textId="77777777" w:rsidTr="00771FB2">
        <w:tc>
          <w:tcPr>
            <w:tcW w:w="2518" w:type="dxa"/>
          </w:tcPr>
          <w:p w14:paraId="0210E7D1" w14:textId="77777777" w:rsidR="0038600E" w:rsidRPr="00C56195" w:rsidRDefault="0038600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D99EB9B" w14:textId="5FF1858D" w:rsidR="0038600E" w:rsidRPr="00C56195" w:rsidRDefault="00690E2F" w:rsidP="00182B7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8600E">
              <w:rPr>
                <w:rFonts w:ascii="Times New Roman" w:hAnsi="Times New Roman" w:cs="Times New Roman"/>
                <w:color w:val="000000"/>
                <w:sz w:val="24"/>
                <w:szCs w:val="24"/>
              </w:rPr>
              <w:t>IMG</w:t>
            </w:r>
            <w:r w:rsidR="00743C46">
              <w:rPr>
                <w:rFonts w:ascii="Times New Roman" w:hAnsi="Times New Roman" w:cs="Times New Roman"/>
                <w:color w:val="000000"/>
                <w:sz w:val="24"/>
                <w:szCs w:val="24"/>
              </w:rPr>
              <w:t>09</w:t>
            </w:r>
          </w:p>
        </w:tc>
      </w:tr>
      <w:tr w:rsidR="0038600E" w:rsidRPr="00C56195" w14:paraId="7956289A" w14:textId="77777777" w:rsidTr="00771FB2">
        <w:tc>
          <w:tcPr>
            <w:tcW w:w="2518" w:type="dxa"/>
          </w:tcPr>
          <w:p w14:paraId="486CF6BF" w14:textId="77777777" w:rsidR="0038600E" w:rsidRPr="00C56195" w:rsidRDefault="0038600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6A4654F" w14:textId="77777777" w:rsidR="0038600E" w:rsidRDefault="0038600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salón de clases donde se ven niñas y niños sentados. </w:t>
            </w:r>
          </w:p>
          <w:p w14:paraId="1742D0EF" w14:textId="6DE14788" w:rsidR="0038600E" w:rsidRPr="00C56195" w:rsidRDefault="0038600E" w:rsidP="00E6040C">
            <w:pPr>
              <w:rPr>
                <w:rFonts w:ascii="Times New Roman" w:hAnsi="Times New Roman" w:cs="Times New Roman"/>
                <w:color w:val="000000"/>
                <w:sz w:val="24"/>
                <w:szCs w:val="24"/>
              </w:rPr>
            </w:pPr>
            <w:r>
              <w:rPr>
                <w:noProof/>
                <w:lang w:val="es-CO" w:eastAsia="es-CO"/>
              </w:rPr>
              <w:drawing>
                <wp:inline distT="0" distB="0" distL="0" distR="0" wp14:anchorId="71652EA8" wp14:editId="716D74E3">
                  <wp:extent cx="1852551" cy="1336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08" t="34915" r="73939" b="41356"/>
                          <a:stretch/>
                        </pic:blipFill>
                        <pic:spPr bwMode="auto">
                          <a:xfrm>
                            <a:off x="0" y="0"/>
                            <a:ext cx="1854942" cy="1338619"/>
                          </a:xfrm>
                          <a:prstGeom prst="rect">
                            <a:avLst/>
                          </a:prstGeom>
                          <a:ln>
                            <a:noFill/>
                          </a:ln>
                          <a:extLst>
                            <a:ext uri="{53640926-AAD7-44D8-BBD7-CCE9431645EC}">
                              <a14:shadowObscured xmlns:a14="http://schemas.microsoft.com/office/drawing/2010/main"/>
                            </a:ext>
                          </a:extLst>
                        </pic:spPr>
                      </pic:pic>
                    </a:graphicData>
                  </a:graphic>
                </wp:inline>
              </w:drawing>
            </w:r>
          </w:p>
        </w:tc>
      </w:tr>
      <w:tr w:rsidR="0038600E" w:rsidRPr="00C56195" w14:paraId="49FA9000" w14:textId="77777777" w:rsidTr="00771FB2">
        <w:tc>
          <w:tcPr>
            <w:tcW w:w="2518" w:type="dxa"/>
          </w:tcPr>
          <w:p w14:paraId="79609C98" w14:textId="77777777" w:rsidR="0038600E" w:rsidRPr="00C56195" w:rsidRDefault="0038600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A646EC7" w14:textId="28745916" w:rsidR="0038600E" w:rsidRPr="00C56195" w:rsidRDefault="0038600E"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2A0B9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Las </w:t>
            </w:r>
            <w:r w:rsidR="002A0B92">
              <w:rPr>
                <w:rFonts w:ascii="Times New Roman" w:hAnsi="Times New Roman" w:cs="Times New Roman"/>
                <w:color w:val="000000"/>
                <w:sz w:val="24"/>
                <w:szCs w:val="24"/>
              </w:rPr>
              <w:t xml:space="preserve">operaciones con </w:t>
            </w:r>
            <w:r>
              <w:rPr>
                <w:rFonts w:ascii="Times New Roman" w:hAnsi="Times New Roman" w:cs="Times New Roman"/>
                <w:color w:val="000000"/>
                <w:sz w:val="24"/>
                <w:szCs w:val="24"/>
              </w:rPr>
              <w:t>números naturales/</w:t>
            </w:r>
            <w:r w:rsidR="002A0B92">
              <w:rPr>
                <w:rFonts w:ascii="Times New Roman" w:hAnsi="Times New Roman" w:cs="Times New Roman"/>
                <w:color w:val="000000"/>
                <w:sz w:val="24"/>
                <w:szCs w:val="24"/>
              </w:rPr>
              <w:t>6.1</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La suma de números naturales</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 xml:space="preserve">Primera imagen. </w:t>
            </w:r>
          </w:p>
        </w:tc>
      </w:tr>
      <w:tr w:rsidR="0038600E" w:rsidRPr="00C56195" w14:paraId="329F2532" w14:textId="77777777" w:rsidTr="00771FB2">
        <w:tc>
          <w:tcPr>
            <w:tcW w:w="2518" w:type="dxa"/>
          </w:tcPr>
          <w:p w14:paraId="2C732352" w14:textId="77777777" w:rsidR="0038600E" w:rsidRPr="00C56195" w:rsidRDefault="0038600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FD5D4C1" w14:textId="374C6265" w:rsidR="0038600E" w:rsidRDefault="007C6BB3"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saber cuántos estudiantes hay en </w:t>
            </w:r>
            <w:r w:rsidRPr="007C6BB3">
              <w:rPr>
                <w:rFonts w:ascii="Times New Roman" w:hAnsi="Times New Roman" w:cs="Times New Roman"/>
                <w:b/>
                <w:color w:val="000000"/>
                <w:sz w:val="24"/>
                <w:szCs w:val="24"/>
              </w:rPr>
              <w:t>total</w:t>
            </w:r>
            <w:r>
              <w:rPr>
                <w:rFonts w:ascii="Times New Roman" w:hAnsi="Times New Roman" w:cs="Times New Roman"/>
                <w:color w:val="000000"/>
                <w:sz w:val="24"/>
                <w:szCs w:val="24"/>
              </w:rPr>
              <w:t xml:space="preserve">, se deben </w:t>
            </w:r>
            <w:r w:rsidRPr="007C6BB3">
              <w:rPr>
                <w:rFonts w:ascii="Times New Roman" w:hAnsi="Times New Roman" w:cs="Times New Roman"/>
                <w:b/>
                <w:color w:val="000000"/>
                <w:sz w:val="24"/>
                <w:szCs w:val="24"/>
              </w:rPr>
              <w:t>sumar</w:t>
            </w:r>
            <w:r>
              <w:rPr>
                <w:rFonts w:ascii="Times New Roman" w:hAnsi="Times New Roman" w:cs="Times New Roman"/>
                <w:color w:val="000000"/>
                <w:sz w:val="24"/>
                <w:szCs w:val="24"/>
              </w:rPr>
              <w:t xml:space="preserve"> el número de niños y el número de niñas. </w:t>
            </w:r>
          </w:p>
          <w:p w14:paraId="581EDA07" w14:textId="3E2AE1A8" w:rsidR="007C6BB3" w:rsidRPr="007C6BB3" w:rsidRDefault="007C6BB3"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¿Cuántos estudiantes hay en tu salón? </w:t>
            </w:r>
            <w:r w:rsidRPr="007C6BB3">
              <w:rPr>
                <w:rFonts w:ascii="Times New Roman" w:hAnsi="Times New Roman" w:cs="Times New Roman"/>
                <w:b/>
                <w:color w:val="000000"/>
                <w:sz w:val="24"/>
                <w:szCs w:val="24"/>
              </w:rPr>
              <w:t>Suma</w:t>
            </w:r>
            <w:r>
              <w:rPr>
                <w:rFonts w:ascii="Times New Roman" w:hAnsi="Times New Roman" w:cs="Times New Roman"/>
                <w:color w:val="000000"/>
                <w:sz w:val="24"/>
                <w:szCs w:val="24"/>
              </w:rPr>
              <w:t xml:space="preserve"> el número de niñas </w:t>
            </w:r>
            <w:r w:rsidRPr="007C6BB3">
              <w:rPr>
                <w:rFonts w:ascii="Times New Roman" w:hAnsi="Times New Roman" w:cs="Times New Roman"/>
                <w:b/>
                <w:color w:val="000000"/>
                <w:sz w:val="24"/>
                <w:szCs w:val="24"/>
              </w:rPr>
              <w:t>más</w:t>
            </w:r>
            <w:r>
              <w:rPr>
                <w:rFonts w:ascii="Times New Roman" w:hAnsi="Times New Roman" w:cs="Times New Roman"/>
                <w:color w:val="000000"/>
                <w:sz w:val="24"/>
                <w:szCs w:val="24"/>
              </w:rPr>
              <w:t xml:space="preserve"> el número de niños. </w:t>
            </w:r>
          </w:p>
        </w:tc>
      </w:tr>
    </w:tbl>
    <w:p w14:paraId="46159BF8" w14:textId="77777777" w:rsidR="00430CB9" w:rsidRPr="00C07A6B" w:rsidRDefault="00430CB9" w:rsidP="00E6040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333"/>
        <w:gridCol w:w="6495"/>
      </w:tblGrid>
      <w:tr w:rsidR="003C2446" w:rsidRPr="00C56195" w14:paraId="34D39D6A" w14:textId="77777777" w:rsidTr="006D1401">
        <w:tc>
          <w:tcPr>
            <w:tcW w:w="8828" w:type="dxa"/>
            <w:gridSpan w:val="2"/>
            <w:shd w:val="clear" w:color="auto" w:fill="000000" w:themeFill="text1"/>
          </w:tcPr>
          <w:p w14:paraId="3D16F577" w14:textId="77777777" w:rsidR="003C2446" w:rsidRPr="00C56195" w:rsidRDefault="003C2446"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3C2446" w:rsidRPr="00C56195" w14:paraId="0179B978" w14:textId="77777777" w:rsidTr="006D1401">
        <w:tc>
          <w:tcPr>
            <w:tcW w:w="2333" w:type="dxa"/>
          </w:tcPr>
          <w:p w14:paraId="354AB46A" w14:textId="77777777" w:rsidR="003C2446" w:rsidRPr="00C56195" w:rsidRDefault="003C2446"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495" w:type="dxa"/>
          </w:tcPr>
          <w:p w14:paraId="0DF8163C" w14:textId="1CFEB9B0" w:rsidR="003C2446"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2446">
              <w:rPr>
                <w:rFonts w:ascii="Times New Roman" w:hAnsi="Times New Roman" w:cs="Times New Roman"/>
                <w:color w:val="000000"/>
                <w:sz w:val="24"/>
                <w:szCs w:val="24"/>
              </w:rPr>
              <w:t>REC160</w:t>
            </w:r>
          </w:p>
        </w:tc>
      </w:tr>
      <w:tr w:rsidR="003C2446" w:rsidRPr="00C56195" w14:paraId="6DB8FF01" w14:textId="77777777" w:rsidTr="006D1401">
        <w:tc>
          <w:tcPr>
            <w:tcW w:w="2333" w:type="dxa"/>
          </w:tcPr>
          <w:p w14:paraId="35CCD084" w14:textId="77777777" w:rsidR="003C2446" w:rsidRPr="00C56195" w:rsidRDefault="003C244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495" w:type="dxa"/>
          </w:tcPr>
          <w:p w14:paraId="0D6819F8" w14:textId="7FFD24E5" w:rsidR="003C2446" w:rsidRPr="00C56195" w:rsidRDefault="003A2AD5"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naturales/6.1 La suma de números naturales/ Profundiza: Recuerda cómo se suma.</w:t>
            </w:r>
          </w:p>
        </w:tc>
      </w:tr>
      <w:tr w:rsidR="003C2446" w:rsidRPr="00C56195" w14:paraId="621E0A2F" w14:textId="77777777" w:rsidTr="006D1401">
        <w:tc>
          <w:tcPr>
            <w:tcW w:w="2333" w:type="dxa"/>
          </w:tcPr>
          <w:p w14:paraId="6D1BC73E" w14:textId="77777777" w:rsidR="003C2446" w:rsidRPr="00C56195" w:rsidRDefault="003C244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495" w:type="dxa"/>
          </w:tcPr>
          <w:p w14:paraId="37B2ABBC" w14:textId="77777777" w:rsidR="003C2446" w:rsidRDefault="0096583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la frase encerrada, por la que está inmediatamente debajo de la imagen. </w:t>
            </w:r>
          </w:p>
          <w:p w14:paraId="47C3DCFB" w14:textId="77777777" w:rsidR="0096583F" w:rsidRDefault="0096583F"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45440" behindDoc="0" locked="0" layoutInCell="1" allowOverlap="1" wp14:anchorId="379B37C9" wp14:editId="0F2A14E4">
                      <wp:simplePos x="0" y="0"/>
                      <wp:positionH relativeFrom="column">
                        <wp:posOffset>2700457</wp:posOffset>
                      </wp:positionH>
                      <wp:positionV relativeFrom="paragraph">
                        <wp:posOffset>53926</wp:posOffset>
                      </wp:positionV>
                      <wp:extent cx="914400" cy="249381"/>
                      <wp:effectExtent l="76200" t="38100" r="57150" b="93980"/>
                      <wp:wrapNone/>
                      <wp:docPr id="20" name="20 Rectángulo redondeado"/>
                      <wp:cNvGraphicFramePr/>
                      <a:graphic xmlns:a="http://schemas.openxmlformats.org/drawingml/2006/main">
                        <a:graphicData uri="http://schemas.microsoft.com/office/word/2010/wordprocessingShape">
                          <wps:wsp>
                            <wps:cNvSpPr/>
                            <wps:spPr>
                              <a:xfrm>
                                <a:off x="0" y="0"/>
                                <a:ext cx="914400" cy="24938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26069A" id="20 Rectángulo redondeado" o:spid="_x0000_s1026" style="position:absolute;margin-left:212.65pt;margin-top:4.25pt;width:1in;height:19.6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" filled="f" strokecolor="red" strokeweight="3pt">
                      <v:shadow on="t" color="black" opacity="22937f" origin=",.5" offset="0,.63889mm"/>
                    </v:roundrect>
                  </w:pict>
                </mc:Fallback>
              </mc:AlternateContent>
            </w:r>
            <w:r>
              <w:rPr>
                <w:noProof/>
                <w:lang w:val="es-CO" w:eastAsia="es-CO"/>
              </w:rPr>
              <w:drawing>
                <wp:inline distT="0" distB="0" distL="0" distR="0" wp14:anchorId="2EBFF844" wp14:editId="5C701C02">
                  <wp:extent cx="3859480" cy="18525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593" t="24745" r="20547" b="22373"/>
                          <a:stretch/>
                        </pic:blipFill>
                        <pic:spPr bwMode="auto">
                          <a:xfrm>
                            <a:off x="0" y="0"/>
                            <a:ext cx="3864460" cy="1854941"/>
                          </a:xfrm>
                          <a:prstGeom prst="rect">
                            <a:avLst/>
                          </a:prstGeom>
                          <a:ln>
                            <a:noFill/>
                          </a:ln>
                          <a:extLst>
                            <a:ext uri="{53640926-AAD7-44D8-BBD7-CCE9431645EC}">
                              <a14:shadowObscured xmlns:a14="http://schemas.microsoft.com/office/drawing/2010/main"/>
                            </a:ext>
                          </a:extLst>
                        </pic:spPr>
                      </pic:pic>
                    </a:graphicData>
                  </a:graphic>
                </wp:inline>
              </w:drawing>
            </w:r>
          </w:p>
          <w:p w14:paraId="5156B7AA" w14:textId="77777777" w:rsidR="0096583F" w:rsidRDefault="0096583F" w:rsidP="00E6040C">
            <w:pPr>
              <w:rPr>
                <w:rFonts w:ascii="Times New Roman" w:hAnsi="Times New Roman" w:cs="Times New Roman"/>
                <w:b/>
                <w:color w:val="FF0000"/>
                <w:sz w:val="24"/>
                <w:szCs w:val="24"/>
              </w:rPr>
            </w:pPr>
            <w:r w:rsidRPr="0096583F">
              <w:rPr>
                <w:rFonts w:ascii="Times New Roman" w:hAnsi="Times New Roman" w:cs="Times New Roman"/>
                <w:b/>
                <w:color w:val="FF0000"/>
                <w:sz w:val="24"/>
                <w:szCs w:val="24"/>
              </w:rPr>
              <w:t>“Llevamos una”</w:t>
            </w:r>
          </w:p>
          <w:p w14:paraId="06D0DD10" w14:textId="77777777" w:rsidR="0096583F" w:rsidRDefault="0096583F" w:rsidP="00E6040C">
            <w:pPr>
              <w:rPr>
                <w:rFonts w:ascii="Times New Roman" w:hAnsi="Times New Roman" w:cs="Times New Roman"/>
                <w:b/>
                <w:color w:val="FF0000"/>
                <w:sz w:val="24"/>
                <w:szCs w:val="24"/>
              </w:rPr>
            </w:pPr>
          </w:p>
          <w:p w14:paraId="6734AABE" w14:textId="74DAF582" w:rsidR="0096583F" w:rsidRDefault="0096583F" w:rsidP="00E6040C">
            <w:pPr>
              <w:rPr>
                <w:rFonts w:ascii="Times New Roman" w:hAnsi="Times New Roman" w:cs="Times New Roman"/>
                <w:sz w:val="24"/>
                <w:szCs w:val="24"/>
              </w:rPr>
            </w:pPr>
            <w:r>
              <w:rPr>
                <w:rFonts w:ascii="Times New Roman" w:hAnsi="Times New Roman" w:cs="Times New Roman"/>
                <w:sz w:val="24"/>
                <w:szCs w:val="24"/>
              </w:rPr>
              <w:t>En el “</w:t>
            </w:r>
            <w:r w:rsidR="00CC7617">
              <w:rPr>
                <w:rFonts w:ascii="Times New Roman" w:hAnsi="Times New Roman" w:cs="Times New Roman"/>
                <w:sz w:val="24"/>
                <w:szCs w:val="24"/>
              </w:rPr>
              <w:t>P</w:t>
            </w:r>
            <w:r>
              <w:rPr>
                <w:rFonts w:ascii="Times New Roman" w:hAnsi="Times New Roman" w:cs="Times New Roman"/>
                <w:sz w:val="24"/>
                <w:szCs w:val="24"/>
              </w:rPr>
              <w:t>ractica” del recurso, cambiar las sumas que están encerradas</w:t>
            </w:r>
            <w:r w:rsidR="001C283F">
              <w:rPr>
                <w:rFonts w:ascii="Times New Roman" w:hAnsi="Times New Roman" w:cs="Times New Roman"/>
                <w:sz w:val="24"/>
                <w:szCs w:val="24"/>
              </w:rPr>
              <w:t>, por las propuestas en la parte de debajo de la imagen. Tener en cuenta que las sumas deben ir en forma vertical (un número debajo de otro) como aparecen las demás.</w:t>
            </w:r>
            <w:r w:rsidR="006A521A">
              <w:rPr>
                <w:rFonts w:ascii="Times New Roman" w:hAnsi="Times New Roman" w:cs="Times New Roman"/>
                <w:sz w:val="24"/>
                <w:szCs w:val="24"/>
              </w:rPr>
              <w:t xml:space="preserve"> No importa el orden en que se pongan. </w:t>
            </w:r>
            <w:r w:rsidR="001C283F">
              <w:rPr>
                <w:rFonts w:ascii="Times New Roman" w:hAnsi="Times New Roman" w:cs="Times New Roman"/>
                <w:sz w:val="24"/>
                <w:szCs w:val="24"/>
              </w:rPr>
              <w:t xml:space="preserve"> </w:t>
            </w:r>
            <w:r w:rsidR="00214006">
              <w:rPr>
                <w:rFonts w:ascii="Times New Roman" w:hAnsi="Times New Roman" w:cs="Times New Roman"/>
                <w:sz w:val="24"/>
                <w:szCs w:val="24"/>
              </w:rPr>
              <w:t xml:space="preserve">Las respuestas se muestran en rojo. </w:t>
            </w:r>
          </w:p>
          <w:p w14:paraId="6A8725DE" w14:textId="77777777" w:rsidR="001C283F" w:rsidRDefault="001C283F" w:rsidP="00E6040C">
            <w:pPr>
              <w:rPr>
                <w:rFonts w:ascii="Times New Roman" w:hAnsi="Times New Roman" w:cs="Times New Roman"/>
                <w:sz w:val="24"/>
                <w:szCs w:val="24"/>
              </w:rPr>
            </w:pPr>
          </w:p>
          <w:p w14:paraId="5DC4B699" w14:textId="7336562D" w:rsidR="001C283F" w:rsidRDefault="006A521A" w:rsidP="00E6040C">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1584" behindDoc="0" locked="0" layoutInCell="1" allowOverlap="1" wp14:anchorId="0694F343" wp14:editId="53EF66DF">
                      <wp:simplePos x="0" y="0"/>
                      <wp:positionH relativeFrom="column">
                        <wp:posOffset>2427184</wp:posOffset>
                      </wp:positionH>
                      <wp:positionV relativeFrom="paragraph">
                        <wp:posOffset>857695</wp:posOffset>
                      </wp:positionV>
                      <wp:extent cx="629392" cy="498476"/>
                      <wp:effectExtent l="76200" t="38100" r="75565" b="92075"/>
                      <wp:wrapNone/>
                      <wp:docPr id="24" name="24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32F788" id="24 Rectángulo redondeado" o:spid="_x0000_s1026" style="position:absolute;margin-left:191.1pt;margin-top:67.55pt;width:49.55pt;height:39.25pt;flip:y;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9536" behindDoc="0" locked="0" layoutInCell="1" allowOverlap="1" wp14:anchorId="350931E4" wp14:editId="224A534D">
                      <wp:simplePos x="0" y="0"/>
                      <wp:positionH relativeFrom="column">
                        <wp:posOffset>254058</wp:posOffset>
                      </wp:positionH>
                      <wp:positionV relativeFrom="paragraph">
                        <wp:posOffset>846125</wp:posOffset>
                      </wp:positionV>
                      <wp:extent cx="629392" cy="498476"/>
                      <wp:effectExtent l="76200" t="38100" r="75565" b="92075"/>
                      <wp:wrapNone/>
                      <wp:docPr id="23" name="23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CD8E6D" id="23 Rectángulo redondeado" o:spid="_x0000_s1026" style="position:absolute;margin-left:20pt;margin-top:66.6pt;width:49.55pt;height:39.25pt;flip:y;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7488" behindDoc="0" locked="0" layoutInCell="1" allowOverlap="1" wp14:anchorId="4C743F51" wp14:editId="186A8618">
                      <wp:simplePos x="0" y="0"/>
                      <wp:positionH relativeFrom="column">
                        <wp:posOffset>1251667</wp:posOffset>
                      </wp:positionH>
                      <wp:positionV relativeFrom="paragraph">
                        <wp:posOffset>109896</wp:posOffset>
                      </wp:positionV>
                      <wp:extent cx="629392" cy="498476"/>
                      <wp:effectExtent l="76200" t="38100" r="75565" b="92075"/>
                      <wp:wrapNone/>
                      <wp:docPr id="22" name="22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668A33" id="22 Rectángulo redondeado" o:spid="_x0000_s1026" style="position:absolute;margin-left:98.55pt;margin-top:8.65pt;width:49.55pt;height:39.25pt;flip:y;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" filled="f" strokecolor="red" strokeweight="2.25pt">
                      <v:shadow on="t" color="black" opacity="22937f" origin=",.5" offset="0,.63889mm"/>
                    </v:roundrect>
                  </w:pict>
                </mc:Fallback>
              </mc:AlternateContent>
            </w:r>
            <w:r w:rsidR="00B62237">
              <w:rPr>
                <w:noProof/>
                <w:lang w:val="es-CO" w:eastAsia="es-CO"/>
              </w:rPr>
              <w:drawing>
                <wp:inline distT="0" distB="0" distL="0" distR="0" wp14:anchorId="564F8D0B" wp14:editId="49A70762">
                  <wp:extent cx="3158837" cy="141316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941" t="15593" r="33486" b="53936"/>
                          <a:stretch/>
                        </pic:blipFill>
                        <pic:spPr bwMode="auto">
                          <a:xfrm>
                            <a:off x="0" y="0"/>
                            <a:ext cx="3162911" cy="1414987"/>
                          </a:xfrm>
                          <a:prstGeom prst="rect">
                            <a:avLst/>
                          </a:prstGeom>
                          <a:ln>
                            <a:noFill/>
                          </a:ln>
                          <a:extLst>
                            <a:ext uri="{53640926-AAD7-44D8-BBD7-CCE9431645EC}">
                              <a14:shadowObscured xmlns:a14="http://schemas.microsoft.com/office/drawing/2010/main"/>
                            </a:ext>
                          </a:extLst>
                        </pic:spPr>
                      </pic:pic>
                    </a:graphicData>
                  </a:graphic>
                </wp:inline>
              </w:drawing>
            </w:r>
          </w:p>
          <w:p w14:paraId="5E9DFC93" w14:textId="77777777" w:rsidR="001C283F" w:rsidRDefault="001C283F" w:rsidP="00E6040C">
            <w:pPr>
              <w:rPr>
                <w:rFonts w:ascii="Times New Roman" w:hAnsi="Times New Roman" w:cs="Times New Roman"/>
                <w:sz w:val="24"/>
                <w:szCs w:val="24"/>
              </w:rPr>
            </w:pPr>
          </w:p>
          <w:p w14:paraId="6DEF69F1" w14:textId="300624A1" w:rsidR="001C283F" w:rsidRPr="00214006" w:rsidRDefault="00431F57" w:rsidP="00E6040C">
            <w:pPr>
              <w:pStyle w:val="Prrafodelista"/>
              <w:numPr>
                <w:ilvl w:val="0"/>
                <w:numId w:val="1"/>
              </w:numPr>
              <w:rPr>
                <w:rFonts w:ascii="Times New Roman" w:hAnsi="Times New Roman" w:cs="Times New Roman"/>
                <w:b/>
                <w:color w:val="FF0000"/>
              </w:rPr>
            </w:pPr>
            <w:r>
              <w:rPr>
                <w:rFonts w:ascii="Times New Roman" w:hAnsi="Times New Roman" w:cs="Times New Roman"/>
              </w:rPr>
              <w:t>423</w:t>
            </w:r>
            <w:r w:rsidR="00F00871">
              <w:rPr>
                <w:rFonts w:ascii="Times New Roman" w:hAnsi="Times New Roman" w:cs="Times New Roman"/>
              </w:rPr>
              <w:t xml:space="preserve"> </w:t>
            </w:r>
            <w:r>
              <w:rPr>
                <w:rFonts w:ascii="Times New Roman" w:hAnsi="Times New Roman" w:cs="Times New Roman"/>
              </w:rPr>
              <w:t>923 + 43</w:t>
            </w:r>
            <w:r w:rsidR="00F00871">
              <w:rPr>
                <w:rFonts w:ascii="Times New Roman" w:hAnsi="Times New Roman" w:cs="Times New Roman"/>
              </w:rPr>
              <w:t xml:space="preserve"> </w:t>
            </w:r>
            <w:r>
              <w:rPr>
                <w:rFonts w:ascii="Times New Roman" w:hAnsi="Times New Roman" w:cs="Times New Roman"/>
              </w:rPr>
              <w:t>120</w:t>
            </w:r>
            <w:r w:rsidR="00CC7617">
              <w:rPr>
                <w:rFonts w:ascii="Times New Roman" w:hAnsi="Times New Roman" w:cs="Times New Roman"/>
              </w:rPr>
              <w:t xml:space="preserve"> </w:t>
            </w:r>
            <w:r w:rsidR="00214006">
              <w:rPr>
                <w:rFonts w:ascii="Times New Roman" w:hAnsi="Times New Roman" w:cs="Times New Roman"/>
              </w:rPr>
              <w:t>=</w:t>
            </w:r>
            <w:r w:rsidR="00CC7617">
              <w:rPr>
                <w:rFonts w:ascii="Times New Roman" w:hAnsi="Times New Roman" w:cs="Times New Roman"/>
              </w:rPr>
              <w:t xml:space="preserve"> </w:t>
            </w:r>
            <w:r w:rsidR="00F00871">
              <w:rPr>
                <w:rFonts w:ascii="Times New Roman" w:hAnsi="Times New Roman" w:cs="Times New Roman"/>
                <w:b/>
                <w:color w:val="FF0000"/>
              </w:rPr>
              <w:t xml:space="preserve">467 </w:t>
            </w:r>
            <w:r w:rsidR="00214006" w:rsidRPr="00214006">
              <w:rPr>
                <w:rFonts w:ascii="Times New Roman" w:hAnsi="Times New Roman" w:cs="Times New Roman"/>
                <w:b/>
                <w:color w:val="FF0000"/>
              </w:rPr>
              <w:t>043</w:t>
            </w:r>
          </w:p>
          <w:p w14:paraId="5708E6BB" w14:textId="76B7F54C" w:rsidR="00431F57" w:rsidRDefault="00431F57" w:rsidP="00E6040C">
            <w:pPr>
              <w:pStyle w:val="Prrafodelista"/>
              <w:numPr>
                <w:ilvl w:val="0"/>
                <w:numId w:val="1"/>
              </w:numPr>
              <w:rPr>
                <w:rFonts w:ascii="Times New Roman" w:hAnsi="Times New Roman" w:cs="Times New Roman"/>
              </w:rPr>
            </w:pPr>
            <w:r>
              <w:rPr>
                <w:rFonts w:ascii="Times New Roman" w:hAnsi="Times New Roman" w:cs="Times New Roman"/>
              </w:rPr>
              <w:t>5</w:t>
            </w:r>
            <w:r w:rsidR="00F00871">
              <w:rPr>
                <w:rFonts w:ascii="Times New Roman" w:hAnsi="Times New Roman" w:cs="Times New Roman"/>
              </w:rPr>
              <w:t xml:space="preserve"> </w:t>
            </w:r>
            <w:r>
              <w:rPr>
                <w:rFonts w:ascii="Times New Roman" w:hAnsi="Times New Roman" w:cs="Times New Roman"/>
              </w:rPr>
              <w:t>021 + 943</w:t>
            </w:r>
            <w:r w:rsidR="00CC7617">
              <w:rPr>
                <w:rFonts w:ascii="Times New Roman" w:hAnsi="Times New Roman" w:cs="Times New Roman"/>
              </w:rPr>
              <w:t xml:space="preserve"> </w:t>
            </w:r>
            <w:r w:rsidR="00214006">
              <w:rPr>
                <w:rFonts w:ascii="Times New Roman" w:hAnsi="Times New Roman" w:cs="Times New Roman"/>
              </w:rPr>
              <w:t>=</w:t>
            </w:r>
            <w:r w:rsidR="00CC7617">
              <w:rPr>
                <w:rFonts w:ascii="Times New Roman" w:hAnsi="Times New Roman" w:cs="Times New Roman"/>
              </w:rPr>
              <w:t xml:space="preserve"> </w:t>
            </w:r>
            <w:r w:rsidR="00214006" w:rsidRPr="00214006">
              <w:rPr>
                <w:rFonts w:ascii="Times New Roman" w:hAnsi="Times New Roman" w:cs="Times New Roman"/>
                <w:b/>
                <w:color w:val="FF0000"/>
              </w:rPr>
              <w:t>5</w:t>
            </w:r>
            <w:r w:rsidR="00F00871">
              <w:rPr>
                <w:rFonts w:ascii="Times New Roman" w:hAnsi="Times New Roman" w:cs="Times New Roman"/>
                <w:b/>
                <w:color w:val="FF0000"/>
              </w:rPr>
              <w:t xml:space="preserve"> </w:t>
            </w:r>
            <w:r w:rsidR="00214006" w:rsidRPr="00214006">
              <w:rPr>
                <w:rFonts w:ascii="Times New Roman" w:hAnsi="Times New Roman" w:cs="Times New Roman"/>
                <w:b/>
                <w:color w:val="FF0000"/>
              </w:rPr>
              <w:t>964</w:t>
            </w:r>
          </w:p>
          <w:p w14:paraId="0B529D54" w14:textId="63B9A958" w:rsidR="00431F57" w:rsidRPr="00431F57" w:rsidRDefault="00F00871" w:rsidP="00E6040C">
            <w:pPr>
              <w:pStyle w:val="Prrafodelista"/>
              <w:numPr>
                <w:ilvl w:val="0"/>
                <w:numId w:val="1"/>
              </w:numPr>
              <w:rPr>
                <w:rFonts w:ascii="Times New Roman" w:hAnsi="Times New Roman" w:cs="Times New Roman"/>
              </w:rPr>
            </w:pPr>
            <w:r>
              <w:rPr>
                <w:rFonts w:ascii="Times New Roman" w:hAnsi="Times New Roman" w:cs="Times New Roman"/>
              </w:rPr>
              <w:t xml:space="preserve">76 </w:t>
            </w:r>
            <w:r w:rsidR="00F61D82">
              <w:rPr>
                <w:rFonts w:ascii="Times New Roman" w:hAnsi="Times New Roman" w:cs="Times New Roman"/>
              </w:rPr>
              <w:t>312 + 187</w:t>
            </w:r>
            <w:r>
              <w:rPr>
                <w:rFonts w:ascii="Times New Roman" w:hAnsi="Times New Roman" w:cs="Times New Roman"/>
              </w:rPr>
              <w:t xml:space="preserve"> </w:t>
            </w:r>
            <w:r w:rsidR="00F61D82">
              <w:rPr>
                <w:rFonts w:ascii="Times New Roman" w:hAnsi="Times New Roman" w:cs="Times New Roman"/>
              </w:rPr>
              <w:t>023</w:t>
            </w:r>
            <w:r w:rsidR="00CC7617">
              <w:rPr>
                <w:rFonts w:ascii="Times New Roman" w:hAnsi="Times New Roman" w:cs="Times New Roman"/>
              </w:rPr>
              <w:t xml:space="preserve"> </w:t>
            </w:r>
            <w:r w:rsidR="00F61D82">
              <w:rPr>
                <w:rFonts w:ascii="Times New Roman" w:hAnsi="Times New Roman" w:cs="Times New Roman"/>
              </w:rPr>
              <w:t>=</w:t>
            </w:r>
            <w:r w:rsidR="00CC7617">
              <w:rPr>
                <w:rFonts w:ascii="Times New Roman" w:hAnsi="Times New Roman" w:cs="Times New Roman"/>
              </w:rPr>
              <w:t xml:space="preserve"> </w:t>
            </w:r>
            <w:r w:rsidR="00F61D82" w:rsidRPr="00F61D82">
              <w:rPr>
                <w:rFonts w:ascii="Times New Roman" w:hAnsi="Times New Roman" w:cs="Times New Roman"/>
                <w:b/>
                <w:color w:val="FF0000"/>
              </w:rPr>
              <w:t>263</w:t>
            </w:r>
            <w:r>
              <w:rPr>
                <w:rFonts w:ascii="Times New Roman" w:hAnsi="Times New Roman" w:cs="Times New Roman"/>
                <w:b/>
                <w:color w:val="FF0000"/>
              </w:rPr>
              <w:t xml:space="preserve"> </w:t>
            </w:r>
            <w:r w:rsidR="00F61D82" w:rsidRPr="00F61D82">
              <w:rPr>
                <w:rFonts w:ascii="Times New Roman" w:hAnsi="Times New Roman" w:cs="Times New Roman"/>
                <w:b/>
                <w:color w:val="FF0000"/>
              </w:rPr>
              <w:t>335</w:t>
            </w:r>
          </w:p>
          <w:p w14:paraId="00065E9E" w14:textId="77777777" w:rsidR="001C283F" w:rsidRDefault="001C283F" w:rsidP="00E6040C">
            <w:pPr>
              <w:rPr>
                <w:rFonts w:ascii="Times New Roman" w:hAnsi="Times New Roman" w:cs="Times New Roman"/>
                <w:sz w:val="24"/>
                <w:szCs w:val="24"/>
              </w:rPr>
            </w:pPr>
          </w:p>
          <w:p w14:paraId="566B84C4" w14:textId="77777777" w:rsidR="00771FB2" w:rsidRPr="004B7318" w:rsidRDefault="00771FB2" w:rsidP="00E6040C">
            <w:pPr>
              <w:shd w:val="clear" w:color="auto" w:fill="FFFFFF"/>
              <w:spacing w:line="270" w:lineRule="atLeast"/>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Ficha del estudiante:</w:t>
            </w:r>
          </w:p>
          <w:p w14:paraId="2C72DBAB" w14:textId="464E4964" w:rsidR="00771FB2" w:rsidRPr="00771FB2" w:rsidRDefault="00771FB2" w:rsidP="00E6040C">
            <w:pPr>
              <w:shd w:val="clear" w:color="auto" w:fill="FFFFFF"/>
              <w:spacing w:line="270" w:lineRule="atLeast"/>
              <w:rPr>
                <w:rFonts w:ascii="Times" w:eastAsia="Times New Roman" w:hAnsi="Times" w:cs="Times New Roman"/>
                <w:b/>
                <w:sz w:val="24"/>
                <w:szCs w:val="24"/>
                <w:lang w:val="es-CO" w:eastAsia="es-CO"/>
              </w:rPr>
            </w:pPr>
            <w:r w:rsidRPr="00771FB2">
              <w:rPr>
                <w:rFonts w:ascii="Times" w:eastAsia="Times New Roman" w:hAnsi="Times" w:cs="Times New Roman"/>
                <w:b/>
                <w:sz w:val="24"/>
                <w:szCs w:val="24"/>
                <w:lang w:val="es-CO" w:eastAsia="es-CO"/>
              </w:rPr>
              <w:t xml:space="preserve">Procedimiento de la </w:t>
            </w:r>
            <w:r>
              <w:rPr>
                <w:rFonts w:ascii="Times" w:eastAsia="Times New Roman" w:hAnsi="Times" w:cs="Times New Roman"/>
                <w:b/>
                <w:sz w:val="24"/>
                <w:szCs w:val="24"/>
                <w:lang w:val="es-CO" w:eastAsia="es-CO"/>
              </w:rPr>
              <w:t xml:space="preserve">adición </w:t>
            </w:r>
          </w:p>
          <w:p w14:paraId="4D62098F" w14:textId="79B51840"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La </w:t>
            </w:r>
            <w:r>
              <w:rPr>
                <w:rFonts w:ascii="Times" w:eastAsia="Times New Roman" w:hAnsi="Times" w:cs="Arial"/>
                <w:sz w:val="24"/>
                <w:szCs w:val="24"/>
                <w:lang w:val="es-CO" w:eastAsia="es-CO"/>
              </w:rPr>
              <w:t xml:space="preserve">adición </w:t>
            </w:r>
            <w:r w:rsidRPr="00771FB2">
              <w:rPr>
                <w:rFonts w:ascii="Times" w:eastAsia="Times New Roman" w:hAnsi="Times" w:cs="Arial"/>
                <w:sz w:val="24"/>
                <w:szCs w:val="24"/>
                <w:lang w:val="es-CO" w:eastAsia="es-CO"/>
              </w:rPr>
              <w:t>es una operación que todo el mundo hace muchas veces al día, por ejemplo, cuando se quiere comprar algo y hay que calcular antes si se tiene dinero suficiente, o bien al calcular los puntos que se ganan o las casillas que hay que mover una ficha en un juego.  </w:t>
            </w:r>
          </w:p>
          <w:p w14:paraId="45159601" w14:textId="33704CE8"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lastRenderedPageBreak/>
              <w:t>Este recurso es muy útil para repasar el método de sumar números</w:t>
            </w:r>
            <w:r>
              <w:rPr>
                <w:rFonts w:ascii="Times" w:eastAsia="Times New Roman" w:hAnsi="Times" w:cs="Arial"/>
                <w:sz w:val="24"/>
                <w:szCs w:val="24"/>
                <w:lang w:val="es-CO" w:eastAsia="es-CO"/>
              </w:rPr>
              <w:t xml:space="preserve"> naturales</w:t>
            </w:r>
            <w:r w:rsidRPr="00771FB2">
              <w:rPr>
                <w:rFonts w:ascii="Times" w:eastAsia="Times New Roman" w:hAnsi="Times" w:cs="Arial"/>
                <w:sz w:val="24"/>
                <w:szCs w:val="24"/>
                <w:lang w:val="es-CO" w:eastAsia="es-CO"/>
              </w:rPr>
              <w:t>.</w:t>
            </w:r>
          </w:p>
          <w:p w14:paraId="68288325" w14:textId="796C8E0E"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Por ejemplo, te has pr</w:t>
            </w:r>
            <w:r>
              <w:rPr>
                <w:rFonts w:ascii="Times" w:eastAsia="Times New Roman" w:hAnsi="Times" w:cs="Arial"/>
                <w:sz w:val="24"/>
                <w:szCs w:val="24"/>
                <w:lang w:val="es-CO" w:eastAsia="es-CO"/>
              </w:rPr>
              <w:t xml:space="preserve">eguntado alguna vez ¿qué es una adición o </w:t>
            </w:r>
            <w:r w:rsidRPr="00771FB2">
              <w:rPr>
                <w:rFonts w:ascii="Times" w:eastAsia="Times New Roman" w:hAnsi="Times" w:cs="Arial"/>
                <w:sz w:val="24"/>
                <w:szCs w:val="24"/>
                <w:lang w:val="es-CO" w:eastAsia="es-CO"/>
              </w:rPr>
              <w:t>suma? o ¿para qué sirve sumar?</w:t>
            </w:r>
          </w:p>
          <w:p w14:paraId="753C1A06" w14:textId="0DD60DBC"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Para hacer una </w:t>
            </w:r>
            <w:r>
              <w:rPr>
                <w:rFonts w:ascii="Times" w:eastAsia="Times New Roman" w:hAnsi="Times" w:cs="Arial"/>
                <w:sz w:val="24"/>
                <w:szCs w:val="24"/>
                <w:lang w:val="es-CO" w:eastAsia="es-CO"/>
              </w:rPr>
              <w:t>adición</w:t>
            </w:r>
            <w:r w:rsidRPr="00771FB2">
              <w:rPr>
                <w:rFonts w:ascii="Times" w:eastAsia="Times New Roman" w:hAnsi="Times" w:cs="Arial"/>
                <w:sz w:val="24"/>
                <w:szCs w:val="24"/>
                <w:lang w:val="es-CO" w:eastAsia="es-CO"/>
              </w:rPr>
              <w:t>, hay que seguir los siguientes pasos:</w:t>
            </w:r>
          </w:p>
          <w:p w14:paraId="1DBF547D" w14:textId="2F64D433"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p>
          <w:p w14:paraId="33C1F794" w14:textId="77777777" w:rsid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Pr>
                <w:rFonts w:ascii="Times" w:eastAsia="Times New Roman" w:hAnsi="Times" w:cs="Arial"/>
                <w:sz w:val="24"/>
                <w:szCs w:val="24"/>
                <w:lang w:val="es-CO" w:eastAsia="es-CO"/>
              </w:rPr>
              <w:t xml:space="preserve"> por las unidades </w:t>
            </w:r>
          </w:p>
          <w:p w14:paraId="6A24A960" w14:textId="464BEB7C"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1B82A4DD" w14:textId="6C944C96" w:rsidR="00771FB2" w:rsidRPr="00771FB2" w:rsidRDefault="009533D6"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00771FB2" w:rsidRPr="00771FB2">
              <w:rPr>
                <w:rFonts w:ascii="Times" w:eastAsia="Times New Roman" w:hAnsi="Times" w:cs="Arial"/>
                <w:b/>
                <w:bCs/>
                <w:sz w:val="24"/>
                <w:szCs w:val="24"/>
                <w:lang w:val="es-CO" w:eastAsia="es-CO"/>
              </w:rPr>
              <w:t> o &lt; 9</w:t>
            </w:r>
            <w:r w:rsidR="00771FB2" w:rsidRPr="00771FB2">
              <w:rPr>
                <w:rFonts w:ascii="Times" w:eastAsia="Times New Roman" w:hAnsi="Times" w:cs="Arial"/>
                <w:sz w:val="24"/>
                <w:szCs w:val="24"/>
                <w:lang w:val="es-CO" w:eastAsia="es-CO"/>
              </w:rPr>
              <w:t> se escribe el resultado debajo de la línea de suma, en la misma columna.</w:t>
            </w:r>
          </w:p>
          <w:p w14:paraId="7DFB75B8" w14:textId="104B156D" w:rsidR="00771FB2" w:rsidRPr="00771FB2" w:rsidRDefault="009533D6"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&gt; 9</w:t>
            </w:r>
            <w:r w:rsidR="00771FB2" w:rsidRPr="00771FB2">
              <w:rPr>
                <w:rFonts w:ascii="Times" w:eastAsia="Times New Roman" w:hAnsi="Times" w:cs="Arial"/>
                <w:sz w:val="24"/>
                <w:szCs w:val="24"/>
                <w:lang w:val="es-CO" w:eastAsia="es-CO"/>
              </w:rPr>
              <w:t> se escribe solo la unidad y se “lleva” pendiente la decena para sumarla en la siguiente columna.</w:t>
            </w:r>
          </w:p>
          <w:p w14:paraId="32DFFFF7" w14:textId="77777777" w:rsidR="00771FB2" w:rsidRPr="00771FB2" w:rsidRDefault="00771FB2"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 para el resto de las columnas.</w:t>
            </w:r>
          </w:p>
          <w:p w14:paraId="434F2597" w14:textId="77777777" w:rsidR="004B7318" w:rsidRDefault="004B7318" w:rsidP="00E6040C">
            <w:pPr>
              <w:rPr>
                <w:rFonts w:ascii="Times" w:hAnsi="Times" w:cs="Times New Roman"/>
                <w:sz w:val="24"/>
                <w:szCs w:val="24"/>
                <w:u w:val="single"/>
                <w:lang w:val="es-CO"/>
              </w:rPr>
            </w:pPr>
          </w:p>
          <w:p w14:paraId="0F687C2A" w14:textId="1EE7F282" w:rsidR="00C242DE" w:rsidRPr="004B7318" w:rsidRDefault="004B7318" w:rsidP="00E6040C">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336316C7" w14:textId="77777777" w:rsidR="004B7318" w:rsidRPr="004B7318" w:rsidRDefault="004B7318" w:rsidP="00E6040C">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7B6D91DA" w14:textId="77777777" w:rsidR="004B7318" w:rsidRPr="004B7318" w:rsidRDefault="004B7318"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Mediante este recurso se quiere proporcionar una actividad de repaso que muestre el método para sumar números.</w:t>
            </w:r>
          </w:p>
          <w:p w14:paraId="35B892DB" w14:textId="77777777" w:rsidR="004B7318" w:rsidRDefault="004B7318" w:rsidP="00E6040C">
            <w:pPr>
              <w:shd w:val="clear" w:color="auto" w:fill="FFFFFF"/>
              <w:rPr>
                <w:rFonts w:ascii="Times" w:eastAsia="Times New Roman" w:hAnsi="Times" w:cs="Times New Roman"/>
                <w:bCs/>
                <w:sz w:val="24"/>
                <w:szCs w:val="24"/>
                <w:lang w:val="es-CO" w:eastAsia="es-CO"/>
              </w:rPr>
            </w:pPr>
          </w:p>
          <w:p w14:paraId="1DD04983" w14:textId="77777777" w:rsidR="004B7318" w:rsidRDefault="004B7318" w:rsidP="00E6040C">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3DCA3725" w14:textId="5AA0DAAA" w:rsidR="004B7318" w:rsidRPr="004B7318" w:rsidRDefault="004B7318" w:rsidP="00E6040C">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1B25C50" w14:textId="4A14EB2F" w:rsidR="004B7318" w:rsidRPr="004B7318" w:rsidRDefault="004B7318"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028C22B0" w14:textId="1EB96D00" w:rsidR="004B7318" w:rsidRPr="004B7318" w:rsidRDefault="004B7318"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Pr>
                <w:rFonts w:ascii="Times" w:eastAsia="Times New Roman" w:hAnsi="Times" w:cs="Arial"/>
                <w:sz w:val="24"/>
                <w:szCs w:val="24"/>
                <w:lang w:val="es-CO" w:eastAsia="es-CO"/>
              </w:rPr>
              <w:t>adición</w:t>
            </w:r>
            <w:r w:rsidRPr="004B7318">
              <w:rPr>
                <w:rFonts w:ascii="Times" w:eastAsia="Times New Roman" w:hAnsi="Times" w:cs="Arial"/>
                <w:sz w:val="24"/>
                <w:szCs w:val="24"/>
                <w:lang w:val="es-CO" w:eastAsia="es-CO"/>
              </w:rPr>
              <w:t>?</w:t>
            </w:r>
          </w:p>
          <w:p w14:paraId="551B6133" w14:textId="77777777" w:rsidR="004B7318" w:rsidRDefault="004B7318"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¿Para qué sirve sumar?</w:t>
            </w:r>
          </w:p>
          <w:p w14:paraId="1F8F5599" w14:textId="3EF1F5CE" w:rsidR="004B7318" w:rsidRDefault="004B7318"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¿En qué situaciones del día a día se realizan adiciones?</w:t>
            </w:r>
          </w:p>
          <w:p w14:paraId="1F74B42F" w14:textId="77777777" w:rsidR="00AA74B7" w:rsidRDefault="004B7318"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La idea es contextualizar </w:t>
            </w:r>
            <w:r w:rsidR="00AA74B7">
              <w:rPr>
                <w:rFonts w:ascii="Times" w:eastAsia="Times New Roman" w:hAnsi="Times" w:cs="Arial"/>
                <w:sz w:val="24"/>
                <w:szCs w:val="24"/>
                <w:lang w:val="es-CO" w:eastAsia="es-CO"/>
              </w:rPr>
              <w:t>la operación</w:t>
            </w:r>
          </w:p>
          <w:p w14:paraId="08F5B6A7" w14:textId="77777777" w:rsidR="00AA74B7" w:rsidRDefault="00AA74B7" w:rsidP="00E6040C">
            <w:pPr>
              <w:shd w:val="clear" w:color="auto" w:fill="FFFFFF"/>
              <w:rPr>
                <w:rFonts w:ascii="Times" w:eastAsia="Times New Roman" w:hAnsi="Times" w:cs="Arial"/>
                <w:sz w:val="24"/>
                <w:szCs w:val="24"/>
                <w:lang w:val="es-CO" w:eastAsia="es-CO"/>
              </w:rPr>
            </w:pPr>
          </w:p>
          <w:p w14:paraId="166CC244" w14:textId="556CEBC6" w:rsidR="004B7318" w:rsidRPr="004B7318" w:rsidRDefault="00AA74B7" w:rsidP="00E6040C">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004B7318" w:rsidRPr="004B7318">
              <w:rPr>
                <w:rFonts w:ascii="Times" w:eastAsia="Times New Roman" w:hAnsi="Times" w:cs="Times New Roman"/>
                <w:sz w:val="24"/>
                <w:szCs w:val="24"/>
                <w:u w:val="single"/>
                <w:lang w:val="es-CO" w:eastAsia="es-CO"/>
              </w:rPr>
              <w:t>urante la presentación</w:t>
            </w:r>
          </w:p>
          <w:p w14:paraId="656561EC" w14:textId="7F92223F" w:rsidR="004B7318" w:rsidRDefault="00524105"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desarrolle el </w:t>
            </w:r>
            <w:r w:rsidR="004B7318" w:rsidRPr="004B7318">
              <w:rPr>
                <w:rFonts w:ascii="Times" w:eastAsia="Times New Roman" w:hAnsi="Times" w:cs="Arial"/>
                <w:sz w:val="24"/>
                <w:szCs w:val="24"/>
                <w:lang w:val="es-CO" w:eastAsia="es-CO"/>
              </w:rPr>
              <w:t>ejemplo</w:t>
            </w:r>
            <w:r>
              <w:rPr>
                <w:rFonts w:ascii="Times" w:eastAsia="Times New Roman" w:hAnsi="Times" w:cs="Arial"/>
                <w:sz w:val="24"/>
                <w:szCs w:val="24"/>
                <w:lang w:val="es-CO" w:eastAsia="es-CO"/>
              </w:rPr>
              <w:t xml:space="preserve">, explicándolo </w:t>
            </w:r>
            <w:r w:rsidR="004B7318" w:rsidRPr="004B7318">
              <w:rPr>
                <w:rFonts w:ascii="Times" w:eastAsia="Times New Roman" w:hAnsi="Times" w:cs="Arial"/>
                <w:sz w:val="24"/>
                <w:szCs w:val="24"/>
                <w:lang w:val="es-CO" w:eastAsia="es-CO"/>
              </w:rPr>
              <w:t>paso a paso, asegurándo</w:t>
            </w:r>
            <w:r>
              <w:rPr>
                <w:rFonts w:ascii="Times" w:eastAsia="Times New Roman" w:hAnsi="Times" w:cs="Arial"/>
                <w:sz w:val="24"/>
                <w:szCs w:val="24"/>
                <w:lang w:val="es-CO" w:eastAsia="es-CO"/>
              </w:rPr>
              <w:t>s</w:t>
            </w:r>
            <w:r w:rsidR="004B7318" w:rsidRPr="004B7318">
              <w:rPr>
                <w:rFonts w:ascii="Times" w:eastAsia="Times New Roman" w:hAnsi="Times" w:cs="Arial"/>
                <w:sz w:val="24"/>
                <w:szCs w:val="24"/>
                <w:lang w:val="es-CO" w:eastAsia="es-CO"/>
              </w:rPr>
              <w:t xml:space="preserve">e que los </w:t>
            </w:r>
            <w:r>
              <w:rPr>
                <w:rFonts w:ascii="Times" w:eastAsia="Times New Roman" w:hAnsi="Times" w:cs="Arial"/>
                <w:sz w:val="24"/>
                <w:szCs w:val="24"/>
                <w:lang w:val="es-CO" w:eastAsia="es-CO"/>
              </w:rPr>
              <w:t xml:space="preserve">estudiantes </w:t>
            </w:r>
            <w:r w:rsidR="004B7318" w:rsidRPr="004B7318">
              <w:rPr>
                <w:rFonts w:ascii="Times" w:eastAsia="Times New Roman" w:hAnsi="Times" w:cs="Arial"/>
                <w:sz w:val="24"/>
                <w:szCs w:val="24"/>
                <w:lang w:val="es-CO" w:eastAsia="es-CO"/>
              </w:rPr>
              <w:t>comprenden el proceso:</w:t>
            </w:r>
          </w:p>
          <w:p w14:paraId="68EA9EDA" w14:textId="1DE94AEE" w:rsidR="00524105" w:rsidRPr="00771FB2" w:rsidRDefault="00524105"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r>
              <w:rPr>
                <w:rFonts w:ascii="Times" w:eastAsia="Times New Roman" w:hAnsi="Times" w:cs="Arial"/>
                <w:sz w:val="24"/>
                <w:szCs w:val="24"/>
                <w:lang w:val="es-CO" w:eastAsia="es-CO"/>
              </w:rPr>
              <w:t xml:space="preserve"> Se recomienda desarrollar algunos ejemplos donde la acomodación de las cifras no sea la correcta para eliminar confusiones entre los estudiantes. </w:t>
            </w:r>
          </w:p>
          <w:p w14:paraId="0BDD1333" w14:textId="3433A034" w:rsidR="00524105" w:rsidRDefault="00524105"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sidR="00232614">
              <w:rPr>
                <w:rFonts w:ascii="Times" w:eastAsia="Times New Roman" w:hAnsi="Times" w:cs="Arial"/>
                <w:sz w:val="24"/>
                <w:szCs w:val="24"/>
                <w:lang w:val="es-CO" w:eastAsia="es-CO"/>
              </w:rPr>
              <w:t xml:space="preserve"> por las unidades. Es importante que este paso quede muy claro. </w:t>
            </w:r>
          </w:p>
          <w:p w14:paraId="3B3644A0" w14:textId="77777777" w:rsidR="00524105" w:rsidRPr="00771FB2" w:rsidRDefault="00524105"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2BF37156" w14:textId="77777777" w:rsidR="00524105" w:rsidRPr="00771FB2" w:rsidRDefault="00524105"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Pr="00771FB2">
              <w:rPr>
                <w:rFonts w:ascii="Times" w:eastAsia="Times New Roman" w:hAnsi="Times" w:cs="Arial"/>
                <w:b/>
                <w:bCs/>
                <w:sz w:val="24"/>
                <w:szCs w:val="24"/>
                <w:lang w:val="es-CO" w:eastAsia="es-CO"/>
              </w:rPr>
              <w:t> o &lt; 9</w:t>
            </w:r>
            <w:r w:rsidRPr="00771FB2">
              <w:rPr>
                <w:rFonts w:ascii="Times" w:eastAsia="Times New Roman" w:hAnsi="Times" w:cs="Arial"/>
                <w:sz w:val="24"/>
                <w:szCs w:val="24"/>
                <w:lang w:val="es-CO" w:eastAsia="es-CO"/>
              </w:rPr>
              <w:t> se escribe el resultado debajo de la línea de suma, en la misma columna.</w:t>
            </w:r>
          </w:p>
          <w:p w14:paraId="354FC776" w14:textId="77777777" w:rsidR="00524105" w:rsidRPr="00771FB2" w:rsidRDefault="00524105"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&gt; 9</w:t>
            </w:r>
            <w:r w:rsidRPr="00771FB2">
              <w:rPr>
                <w:rFonts w:ascii="Times" w:eastAsia="Times New Roman" w:hAnsi="Times" w:cs="Arial"/>
                <w:sz w:val="24"/>
                <w:szCs w:val="24"/>
                <w:lang w:val="es-CO" w:eastAsia="es-CO"/>
              </w:rPr>
              <w:t> se escribe solo la unidad y se “lleva” pendiente la decena para sumarla en la siguiente columna.</w:t>
            </w:r>
          </w:p>
          <w:p w14:paraId="00C7BC6E" w14:textId="389EA29F" w:rsidR="004B7318" w:rsidRDefault="00524105" w:rsidP="00E6040C">
            <w:pPr>
              <w:shd w:val="clear" w:color="auto" w:fill="FFFFFF"/>
              <w:spacing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lastRenderedPageBreak/>
              <w:t>Paso 4</w:t>
            </w:r>
            <w:r w:rsidRPr="00771FB2">
              <w:rPr>
                <w:rFonts w:ascii="Times" w:eastAsia="Times New Roman" w:hAnsi="Times" w:cs="Arial"/>
                <w:sz w:val="24"/>
                <w:szCs w:val="24"/>
                <w:lang w:val="es-CO" w:eastAsia="es-CO"/>
              </w:rPr>
              <w:t>: se repite el procedimiento de suma en la columna siguiente y así sucesivamente</w:t>
            </w:r>
            <w:r w:rsidR="00614C2D">
              <w:rPr>
                <w:rFonts w:ascii="Times" w:eastAsia="Times New Roman" w:hAnsi="Times" w:cs="Arial"/>
                <w:sz w:val="24"/>
                <w:szCs w:val="24"/>
                <w:lang w:val="es-CO" w:eastAsia="es-CO"/>
              </w:rPr>
              <w:t xml:space="preserve"> para el resto de las columnas.</w:t>
            </w:r>
          </w:p>
          <w:p w14:paraId="38D18F2B" w14:textId="1EA7F1B2" w:rsidR="00614C2D" w:rsidRDefault="00614C2D"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puede proponer que los estudiantes finalicen la adición antes de ver el recurso en su totalidad y luego a manera de comprobación, comparen sus resultados. </w:t>
            </w:r>
          </w:p>
          <w:p w14:paraId="2A563E6A" w14:textId="78ABEC67" w:rsidR="00614C2D" w:rsidRPr="00614C2D" w:rsidRDefault="00614C2D" w:rsidP="00E6040C">
            <w:pPr>
              <w:shd w:val="clear" w:color="auto" w:fill="FFFFFF"/>
              <w:spacing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5DB7755B" w14:textId="56AA49F0" w:rsidR="00C242DE" w:rsidRPr="0096583F" w:rsidRDefault="00614C2D" w:rsidP="00E6040C">
            <w:pPr>
              <w:shd w:val="clear" w:color="auto" w:fill="FFFFFF"/>
              <w:spacing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seis adiciones empleando números de hasta 9 cifras, se recomienda permitir a los estudiantes desarrollar las adiciones y finalmente comparar los resultados obtenidos con los del recurso. </w:t>
            </w:r>
            <w:r w:rsidR="007E4DA8">
              <w:rPr>
                <w:rFonts w:ascii="Times" w:eastAsia="Times New Roman" w:hAnsi="Times" w:cs="Arial"/>
                <w:sz w:val="24"/>
                <w:szCs w:val="24"/>
                <w:lang w:val="es-CO" w:eastAsia="es-CO"/>
              </w:rPr>
              <w:t xml:space="preserve">Se puede utilizar este punto para verificar y aclarar dudas o errores que los estudiantes </w:t>
            </w:r>
            <w:r w:rsidR="00EF3C49">
              <w:rPr>
                <w:rFonts w:ascii="Times" w:eastAsia="Times New Roman" w:hAnsi="Times" w:cs="Arial"/>
                <w:sz w:val="24"/>
                <w:szCs w:val="24"/>
                <w:lang w:val="es-CO" w:eastAsia="es-CO"/>
              </w:rPr>
              <w:t>puedan</w:t>
            </w:r>
            <w:r w:rsidR="007E4DA8">
              <w:rPr>
                <w:rFonts w:ascii="Times" w:eastAsia="Times New Roman" w:hAnsi="Times" w:cs="Arial"/>
                <w:sz w:val="24"/>
                <w:szCs w:val="24"/>
                <w:lang w:val="es-CO" w:eastAsia="es-CO"/>
              </w:rPr>
              <w:t xml:space="preserve"> estar cometiendo. </w:t>
            </w:r>
          </w:p>
        </w:tc>
      </w:tr>
      <w:tr w:rsidR="003C2446" w:rsidRPr="00C56195" w14:paraId="58944258" w14:textId="77777777" w:rsidTr="006D1401">
        <w:tc>
          <w:tcPr>
            <w:tcW w:w="2333" w:type="dxa"/>
          </w:tcPr>
          <w:p w14:paraId="35799D05" w14:textId="5A6E438E" w:rsidR="003C2446" w:rsidRPr="00C56195" w:rsidRDefault="003C2446"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495" w:type="dxa"/>
          </w:tcPr>
          <w:p w14:paraId="15898A88" w14:textId="442BB9F0" w:rsidR="003C2446" w:rsidRPr="00C56195" w:rsidRDefault="000754DF" w:rsidP="00E6040C">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suma</w:t>
            </w:r>
          </w:p>
        </w:tc>
      </w:tr>
      <w:tr w:rsidR="003C2446" w:rsidRPr="00C56195" w14:paraId="28D4CD0A" w14:textId="77777777" w:rsidTr="006D1401">
        <w:tc>
          <w:tcPr>
            <w:tcW w:w="2333" w:type="dxa"/>
          </w:tcPr>
          <w:p w14:paraId="4AC219FC" w14:textId="77777777" w:rsidR="003C2446" w:rsidRPr="00C56195" w:rsidRDefault="003C2446"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495" w:type="dxa"/>
          </w:tcPr>
          <w:p w14:paraId="136BC798" w14:textId="4F2F7962" w:rsidR="003C2446" w:rsidRPr="00C56195" w:rsidRDefault="000754D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adición con y sin reagrupación. </w:t>
            </w:r>
          </w:p>
        </w:tc>
      </w:tr>
    </w:tbl>
    <w:p w14:paraId="31CF3461" w14:textId="77777777" w:rsidR="00072AF1" w:rsidRPr="00C07A6B" w:rsidRDefault="00072AF1" w:rsidP="00E6040C">
      <w:pPr>
        <w:spacing w:after="0"/>
        <w:rPr>
          <w:rFonts w:ascii="Arial" w:hAnsi="Arial" w:cs="Arial"/>
          <w:color w:val="000000"/>
          <w:lang w:val="es-ES"/>
        </w:rPr>
      </w:pPr>
    </w:p>
    <w:tbl>
      <w:tblPr>
        <w:tblStyle w:val="Tablaconcuadrcula"/>
        <w:tblW w:w="0" w:type="auto"/>
        <w:tblLook w:val="04A0" w:firstRow="1" w:lastRow="0" w:firstColumn="1" w:lastColumn="0" w:noHBand="0" w:noVBand="1"/>
      </w:tblPr>
      <w:tblGrid>
        <w:gridCol w:w="2472"/>
        <w:gridCol w:w="6356"/>
      </w:tblGrid>
      <w:tr w:rsidR="001A5089" w:rsidRPr="00C56195" w14:paraId="4FFE76DE" w14:textId="77777777" w:rsidTr="00514861">
        <w:tc>
          <w:tcPr>
            <w:tcW w:w="9033" w:type="dxa"/>
            <w:gridSpan w:val="2"/>
            <w:shd w:val="clear" w:color="auto" w:fill="000000" w:themeFill="text1"/>
          </w:tcPr>
          <w:p w14:paraId="30588BF8" w14:textId="77777777" w:rsidR="001A5089" w:rsidRPr="00C56195" w:rsidRDefault="001A5089"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A5089" w:rsidRPr="00C56195" w14:paraId="486F119F" w14:textId="77777777" w:rsidTr="00514861">
        <w:tc>
          <w:tcPr>
            <w:tcW w:w="2518" w:type="dxa"/>
          </w:tcPr>
          <w:p w14:paraId="70231151" w14:textId="77777777" w:rsidR="001A5089" w:rsidRPr="00C56195" w:rsidRDefault="001A5089"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5C3522" w14:textId="1DFCE475" w:rsidR="001A5089"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A5089">
              <w:rPr>
                <w:rFonts w:ascii="Times New Roman" w:hAnsi="Times New Roman" w:cs="Times New Roman"/>
                <w:color w:val="000000"/>
                <w:sz w:val="24"/>
                <w:szCs w:val="24"/>
              </w:rPr>
              <w:t>REC</w:t>
            </w:r>
            <w:r w:rsidR="00873246">
              <w:rPr>
                <w:rFonts w:ascii="Times New Roman" w:hAnsi="Times New Roman" w:cs="Times New Roman"/>
                <w:color w:val="000000"/>
                <w:sz w:val="24"/>
                <w:szCs w:val="24"/>
              </w:rPr>
              <w:t>170</w:t>
            </w:r>
          </w:p>
        </w:tc>
      </w:tr>
      <w:tr w:rsidR="001A5089" w:rsidRPr="00C56195" w14:paraId="582E28B7" w14:textId="77777777" w:rsidTr="00514861">
        <w:tc>
          <w:tcPr>
            <w:tcW w:w="2518" w:type="dxa"/>
          </w:tcPr>
          <w:p w14:paraId="6803EA69" w14:textId="77777777" w:rsidR="001A5089" w:rsidRPr="00C56195" w:rsidRDefault="001A5089"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49C54" w14:textId="46FCE2AA" w:rsidR="001A5089" w:rsidRPr="00C56195" w:rsidRDefault="005F11DD" w:rsidP="00E6040C">
            <w:pPr>
              <w:rPr>
                <w:rFonts w:ascii="Times New Roman" w:hAnsi="Times New Roman" w:cs="Times New Roman"/>
                <w:color w:val="000000"/>
                <w:sz w:val="24"/>
                <w:szCs w:val="24"/>
              </w:rPr>
            </w:pPr>
            <w:r>
              <w:rPr>
                <w:rFonts w:ascii="Times New Roman" w:hAnsi="Times New Roman" w:cs="Times New Roman"/>
                <w:color w:val="000000"/>
                <w:sz w:val="24"/>
                <w:szCs w:val="24"/>
              </w:rPr>
              <w:t>Reso</w:t>
            </w:r>
            <w:r w:rsidR="00873246">
              <w:rPr>
                <w:rFonts w:ascii="Times New Roman" w:hAnsi="Times New Roman" w:cs="Times New Roman"/>
                <w:color w:val="000000"/>
                <w:sz w:val="24"/>
                <w:szCs w:val="24"/>
              </w:rPr>
              <w:t>lve</w:t>
            </w:r>
            <w:r>
              <w:rPr>
                <w:rFonts w:ascii="Times New Roman" w:hAnsi="Times New Roman" w:cs="Times New Roman"/>
                <w:color w:val="000000"/>
                <w:sz w:val="24"/>
                <w:szCs w:val="24"/>
              </w:rPr>
              <w:t>r</w:t>
            </w:r>
            <w:r w:rsidR="00873246">
              <w:rPr>
                <w:rFonts w:ascii="Times New Roman" w:hAnsi="Times New Roman" w:cs="Times New Roman"/>
                <w:color w:val="000000"/>
                <w:sz w:val="24"/>
                <w:szCs w:val="24"/>
              </w:rPr>
              <w:t xml:space="preserve"> problemas </w:t>
            </w:r>
            <w:r>
              <w:rPr>
                <w:rFonts w:ascii="Times New Roman" w:hAnsi="Times New Roman" w:cs="Times New Roman"/>
                <w:color w:val="000000"/>
                <w:sz w:val="24"/>
                <w:szCs w:val="24"/>
              </w:rPr>
              <w:t xml:space="preserve">aplicando </w:t>
            </w:r>
            <w:r w:rsidR="00873246">
              <w:rPr>
                <w:rFonts w:ascii="Times New Roman" w:hAnsi="Times New Roman" w:cs="Times New Roman"/>
                <w:color w:val="000000"/>
                <w:sz w:val="24"/>
                <w:szCs w:val="24"/>
              </w:rPr>
              <w:t>adición de números naturales</w:t>
            </w:r>
          </w:p>
        </w:tc>
      </w:tr>
      <w:tr w:rsidR="001A5089" w:rsidRPr="00C56195" w14:paraId="586B92FC" w14:textId="77777777" w:rsidTr="00514861">
        <w:tc>
          <w:tcPr>
            <w:tcW w:w="2518" w:type="dxa"/>
          </w:tcPr>
          <w:p w14:paraId="7DDCEB63" w14:textId="77777777" w:rsidR="001A5089" w:rsidRPr="00C56195" w:rsidRDefault="001A5089"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F3F3F49" w14:textId="74CC5291" w:rsidR="001A5089" w:rsidRPr="00C56195" w:rsidRDefault="0087324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resolver problemas aplicando la adición de números naturales. </w:t>
            </w:r>
          </w:p>
        </w:tc>
      </w:tr>
    </w:tbl>
    <w:p w14:paraId="75193CE2" w14:textId="77777777" w:rsidR="00072AF1" w:rsidRPr="0083778E" w:rsidRDefault="00072AF1" w:rsidP="00E6040C">
      <w:pPr>
        <w:spacing w:after="0"/>
        <w:rPr>
          <w:rFonts w:ascii="Arial" w:hAnsi="Arial" w:cs="Arial"/>
          <w:color w:val="000000"/>
          <w:lang w:val="es-ES"/>
        </w:rPr>
      </w:pPr>
    </w:p>
    <w:p w14:paraId="7FA3CF9F" w14:textId="7355288F" w:rsidR="0083778E" w:rsidRDefault="0083778E" w:rsidP="00E6040C">
      <w:pPr>
        <w:spacing w:after="0"/>
        <w:rPr>
          <w:rFonts w:ascii="Arial" w:hAnsi="Arial" w:cs="Arial"/>
          <w:b/>
        </w:rPr>
      </w:pPr>
      <w:r w:rsidRPr="0083778E">
        <w:rPr>
          <w:rFonts w:ascii="Arial" w:hAnsi="Arial" w:cs="Arial"/>
          <w:highlight w:val="yellow"/>
        </w:rPr>
        <w:t>[SECCIÓN 3]</w:t>
      </w:r>
      <w:r w:rsidRPr="0083778E">
        <w:rPr>
          <w:rFonts w:ascii="Arial" w:hAnsi="Arial" w:cs="Arial"/>
        </w:rPr>
        <w:t xml:space="preserve"> </w:t>
      </w:r>
      <w:r w:rsidRPr="0083778E">
        <w:rPr>
          <w:rFonts w:ascii="Arial" w:hAnsi="Arial" w:cs="Arial"/>
          <w:b/>
        </w:rPr>
        <w:t xml:space="preserve">2.1.1 </w:t>
      </w:r>
      <w:r>
        <w:rPr>
          <w:rFonts w:ascii="Arial" w:hAnsi="Arial" w:cs="Arial"/>
          <w:b/>
        </w:rPr>
        <w:t>Propiedades de la adición de números naturales</w:t>
      </w:r>
    </w:p>
    <w:p w14:paraId="3489E11D" w14:textId="77777777" w:rsidR="00D5716A" w:rsidRDefault="00D5716A" w:rsidP="00E6040C">
      <w:pPr>
        <w:spacing w:after="0"/>
        <w:rPr>
          <w:rFonts w:ascii="Arial" w:hAnsi="Arial" w:cs="Arial"/>
          <w:b/>
        </w:rPr>
      </w:pPr>
    </w:p>
    <w:p w14:paraId="288DECAE" w14:textId="17BD604F" w:rsidR="00D5716A" w:rsidRDefault="00704F47" w:rsidP="00E6040C">
      <w:pPr>
        <w:spacing w:after="0"/>
        <w:rPr>
          <w:rFonts w:ascii="Arial" w:hAnsi="Arial" w:cs="Arial"/>
        </w:rPr>
      </w:pPr>
      <w:r>
        <w:rPr>
          <w:rFonts w:ascii="Arial" w:hAnsi="Arial" w:cs="Arial"/>
        </w:rPr>
        <w:t xml:space="preserve">Las propiedades </w:t>
      </w:r>
      <w:r w:rsidR="00E429DC">
        <w:rPr>
          <w:rFonts w:ascii="Arial" w:hAnsi="Arial" w:cs="Arial"/>
        </w:rPr>
        <w:t xml:space="preserve">son características que cumplen cada operación y permiten realizar los cálculos de una forma más sencilla. </w:t>
      </w:r>
    </w:p>
    <w:p w14:paraId="57246813" w14:textId="77777777" w:rsidR="00E429DC" w:rsidRDefault="00E429DC" w:rsidP="00E6040C">
      <w:pPr>
        <w:spacing w:after="0"/>
        <w:rPr>
          <w:rFonts w:ascii="Arial" w:hAnsi="Arial" w:cs="Arial"/>
        </w:rPr>
      </w:pPr>
    </w:p>
    <w:p w14:paraId="2AB995A4" w14:textId="622D6A9E" w:rsidR="00E429DC" w:rsidRDefault="00E429DC" w:rsidP="00E6040C">
      <w:pPr>
        <w:spacing w:after="0"/>
        <w:rPr>
          <w:rFonts w:ascii="Arial" w:hAnsi="Arial" w:cs="Arial"/>
        </w:rPr>
      </w:pPr>
      <w:r>
        <w:rPr>
          <w:rFonts w:ascii="Arial" w:hAnsi="Arial" w:cs="Arial"/>
        </w:rPr>
        <w:t xml:space="preserve">La adición </w:t>
      </w:r>
      <w:r w:rsidR="000E296E">
        <w:rPr>
          <w:rFonts w:ascii="Arial" w:hAnsi="Arial" w:cs="Arial"/>
        </w:rPr>
        <w:t xml:space="preserve">en el conjunto de los números naturales </w:t>
      </w:r>
      <w:r>
        <w:rPr>
          <w:rFonts w:ascii="Arial" w:hAnsi="Arial" w:cs="Arial"/>
        </w:rPr>
        <w:t xml:space="preserve">cumple con tres propiedades: </w:t>
      </w:r>
      <w:proofErr w:type="spellStart"/>
      <w:r>
        <w:rPr>
          <w:rFonts w:ascii="Arial" w:hAnsi="Arial" w:cs="Arial"/>
        </w:rPr>
        <w:t>modulativa</w:t>
      </w:r>
      <w:proofErr w:type="spellEnd"/>
      <w:r>
        <w:rPr>
          <w:rFonts w:ascii="Arial" w:hAnsi="Arial" w:cs="Arial"/>
        </w:rPr>
        <w:t xml:space="preserve">, asociativa y conmutativa. </w:t>
      </w:r>
      <w:r w:rsidR="00CE3CCC">
        <w:rPr>
          <w:rFonts w:ascii="Arial" w:hAnsi="Arial" w:cs="Arial"/>
        </w:rPr>
        <w:t>Veamos cada una:</w:t>
      </w:r>
    </w:p>
    <w:p w14:paraId="0FC6C922" w14:textId="77777777" w:rsidR="00CE3CCC" w:rsidRDefault="00CE3CCC" w:rsidP="00E6040C">
      <w:pPr>
        <w:spacing w:after="0"/>
        <w:rPr>
          <w:rFonts w:ascii="Arial" w:hAnsi="Arial" w:cs="Arial"/>
        </w:rPr>
      </w:pPr>
    </w:p>
    <w:p w14:paraId="325D99C2" w14:textId="6A760CAD" w:rsidR="00CE3CCC" w:rsidRDefault="00CE3CCC" w:rsidP="00E6040C">
      <w:pPr>
        <w:pStyle w:val="Prrafodelista"/>
        <w:numPr>
          <w:ilvl w:val="0"/>
          <w:numId w:val="1"/>
        </w:numPr>
        <w:spacing w:after="0"/>
        <w:rPr>
          <w:rFonts w:ascii="Arial" w:hAnsi="Arial" w:cs="Arial"/>
          <w:b/>
        </w:rPr>
      </w:pPr>
      <w:r w:rsidRPr="00CE3CCC">
        <w:rPr>
          <w:rFonts w:ascii="Arial" w:hAnsi="Arial" w:cs="Arial"/>
          <w:b/>
        </w:rPr>
        <w:t xml:space="preserve">Propiedad </w:t>
      </w:r>
      <w:proofErr w:type="spellStart"/>
      <w:r w:rsidRPr="00CE3CCC">
        <w:rPr>
          <w:rFonts w:ascii="Arial" w:hAnsi="Arial" w:cs="Arial"/>
          <w:b/>
        </w:rPr>
        <w:t>modulativa</w:t>
      </w:r>
      <w:proofErr w:type="spellEnd"/>
      <w:r w:rsidRPr="00CE3CCC">
        <w:rPr>
          <w:rFonts w:ascii="Arial" w:hAnsi="Arial" w:cs="Arial"/>
          <w:b/>
        </w:rPr>
        <w:t xml:space="preserve"> de la adición</w:t>
      </w:r>
    </w:p>
    <w:p w14:paraId="42E53947" w14:textId="777FED09" w:rsidR="00CE3CCC" w:rsidRDefault="00CE3CCC" w:rsidP="00E6040C">
      <w:pPr>
        <w:spacing w:after="0"/>
        <w:rPr>
          <w:rFonts w:ascii="Arial" w:hAnsi="Arial" w:cs="Arial"/>
          <w:color w:val="000000"/>
          <w:lang w:val="es-ES"/>
        </w:rPr>
      </w:pPr>
      <w:r>
        <w:rPr>
          <w:rFonts w:ascii="Arial" w:hAnsi="Arial" w:cs="Arial"/>
          <w:color w:val="000000"/>
          <w:lang w:val="es-ES"/>
        </w:rPr>
        <w:t xml:space="preserve">Observa los siguientes ejemplos de la </w:t>
      </w:r>
      <w:r w:rsidRPr="00CA35CC">
        <w:rPr>
          <w:rFonts w:ascii="Arial" w:hAnsi="Arial" w:cs="Arial"/>
          <w:b/>
          <w:color w:val="000000"/>
          <w:lang w:val="es-ES"/>
        </w:rPr>
        <w:t xml:space="preserve">propiedad </w:t>
      </w:r>
      <w:proofErr w:type="spellStart"/>
      <w:r w:rsidRPr="00CA35CC">
        <w:rPr>
          <w:rFonts w:ascii="Arial" w:hAnsi="Arial" w:cs="Arial"/>
          <w:b/>
          <w:color w:val="000000"/>
          <w:lang w:val="es-ES"/>
        </w:rPr>
        <w:t>modulativa</w:t>
      </w:r>
      <w:proofErr w:type="spellEnd"/>
      <w:r w:rsidRPr="00CA35CC">
        <w:rPr>
          <w:rFonts w:ascii="Arial" w:hAnsi="Arial" w:cs="Arial"/>
          <w:b/>
          <w:color w:val="000000"/>
          <w:lang w:val="es-ES"/>
        </w:rPr>
        <w:t xml:space="preserve"> de la adición</w:t>
      </w:r>
      <w:r>
        <w:rPr>
          <w:rFonts w:ascii="Arial" w:hAnsi="Arial" w:cs="Arial"/>
          <w:color w:val="000000"/>
          <w:lang w:val="es-ES"/>
        </w:rPr>
        <w:t>:</w:t>
      </w:r>
    </w:p>
    <w:p w14:paraId="30DBB372" w14:textId="307F8280" w:rsidR="00CE3CCC" w:rsidRDefault="00CE3CCC" w:rsidP="00E6040C">
      <w:pPr>
        <w:spacing w:after="0"/>
        <w:rPr>
          <w:rFonts w:ascii="Arial" w:hAnsi="Arial" w:cs="Arial"/>
          <w:color w:val="000000"/>
          <w:lang w:val="es-ES"/>
        </w:rPr>
      </w:pPr>
      <w:r>
        <w:rPr>
          <w:rFonts w:ascii="Arial" w:hAnsi="Arial" w:cs="Arial"/>
          <w:color w:val="000000"/>
          <w:lang w:val="es-ES"/>
        </w:rPr>
        <w:tab/>
      </w:r>
      <w:r>
        <w:rPr>
          <w:rFonts w:ascii="Arial" w:hAnsi="Arial" w:cs="Arial"/>
          <w:color w:val="000000"/>
          <w:lang w:val="es-ES"/>
        </w:rPr>
        <w:tab/>
        <w:t>4 + 0 = 4</w:t>
      </w:r>
      <w:r>
        <w:rPr>
          <w:rFonts w:ascii="Arial" w:hAnsi="Arial" w:cs="Arial"/>
          <w:color w:val="000000"/>
          <w:lang w:val="es-ES"/>
        </w:rPr>
        <w:tab/>
      </w:r>
      <w:r>
        <w:rPr>
          <w:rFonts w:ascii="Arial" w:hAnsi="Arial" w:cs="Arial"/>
          <w:color w:val="000000"/>
          <w:lang w:val="es-ES"/>
        </w:rPr>
        <w:tab/>
      </w:r>
      <w:r>
        <w:rPr>
          <w:rFonts w:ascii="Arial" w:hAnsi="Arial" w:cs="Arial"/>
          <w:color w:val="000000"/>
          <w:lang w:val="es-ES"/>
        </w:rPr>
        <w:tab/>
        <w:t>0 + 89 = 89</w:t>
      </w:r>
    </w:p>
    <w:p w14:paraId="5A52AB39" w14:textId="011040D5" w:rsidR="00CE3CCC" w:rsidRDefault="00CE3CCC" w:rsidP="00E6040C">
      <w:pPr>
        <w:spacing w:after="0"/>
        <w:rPr>
          <w:rFonts w:ascii="Arial" w:hAnsi="Arial" w:cs="Arial"/>
          <w:color w:val="000000"/>
          <w:lang w:val="es-ES"/>
        </w:rPr>
      </w:pPr>
      <w:r>
        <w:rPr>
          <w:rFonts w:ascii="Arial" w:hAnsi="Arial" w:cs="Arial"/>
          <w:color w:val="000000"/>
          <w:lang w:val="es-ES"/>
        </w:rPr>
        <w:tab/>
      </w:r>
      <w:r>
        <w:rPr>
          <w:rFonts w:ascii="Arial" w:hAnsi="Arial" w:cs="Arial"/>
          <w:color w:val="000000"/>
          <w:lang w:val="es-ES"/>
        </w:rPr>
        <w:tab/>
        <w:t>167 + 0 = 167</w:t>
      </w:r>
      <w:r>
        <w:rPr>
          <w:rFonts w:ascii="Arial" w:hAnsi="Arial" w:cs="Arial"/>
          <w:color w:val="000000"/>
          <w:lang w:val="es-ES"/>
        </w:rPr>
        <w:tab/>
      </w:r>
      <w:r>
        <w:rPr>
          <w:rFonts w:ascii="Arial" w:hAnsi="Arial" w:cs="Arial"/>
          <w:color w:val="000000"/>
          <w:lang w:val="es-ES"/>
        </w:rPr>
        <w:tab/>
        <w:t>512 + 0 = 512</w:t>
      </w:r>
    </w:p>
    <w:p w14:paraId="35A7CA7F" w14:textId="4B739CC2" w:rsidR="00CE3CCC" w:rsidRDefault="000E0014" w:rsidP="00E6040C">
      <w:pPr>
        <w:spacing w:after="0"/>
        <w:rPr>
          <w:rFonts w:ascii="Arial" w:hAnsi="Arial" w:cs="Arial"/>
          <w:color w:val="000000"/>
          <w:lang w:val="es-ES"/>
        </w:rPr>
      </w:pPr>
      <w:r>
        <w:rPr>
          <w:rFonts w:ascii="Arial" w:hAnsi="Arial" w:cs="Arial"/>
          <w:color w:val="000000"/>
          <w:lang w:val="es-ES"/>
        </w:rPr>
        <w:tab/>
      </w:r>
      <w:r>
        <w:rPr>
          <w:rFonts w:ascii="Arial" w:hAnsi="Arial" w:cs="Arial"/>
          <w:color w:val="000000"/>
          <w:lang w:val="es-ES"/>
        </w:rPr>
        <w:tab/>
        <w:t>0 + 7 901 = 7.901</w:t>
      </w:r>
      <w:r>
        <w:rPr>
          <w:rFonts w:ascii="Arial" w:hAnsi="Arial" w:cs="Arial"/>
          <w:color w:val="000000"/>
          <w:lang w:val="es-ES"/>
        </w:rPr>
        <w:tab/>
      </w:r>
      <w:r>
        <w:rPr>
          <w:rFonts w:ascii="Arial" w:hAnsi="Arial" w:cs="Arial"/>
          <w:color w:val="000000"/>
          <w:lang w:val="es-ES"/>
        </w:rPr>
        <w:tab/>
        <w:t xml:space="preserve">0 + 1 342 546 = 1 342 </w:t>
      </w:r>
      <w:r w:rsidR="00CE3CCC">
        <w:rPr>
          <w:rFonts w:ascii="Arial" w:hAnsi="Arial" w:cs="Arial"/>
          <w:color w:val="000000"/>
          <w:lang w:val="es-ES"/>
        </w:rPr>
        <w:t>546</w:t>
      </w:r>
    </w:p>
    <w:p w14:paraId="254C82A1" w14:textId="1D1E72AE" w:rsidR="00CE3CCC" w:rsidRDefault="00CE3CCC" w:rsidP="00E6040C">
      <w:pPr>
        <w:spacing w:after="0"/>
        <w:rPr>
          <w:rFonts w:ascii="Arial" w:hAnsi="Arial" w:cs="Arial"/>
          <w:color w:val="000000"/>
          <w:lang w:val="es-ES"/>
        </w:rPr>
      </w:pPr>
      <w:r>
        <w:rPr>
          <w:rFonts w:ascii="Arial" w:hAnsi="Arial" w:cs="Arial"/>
          <w:color w:val="000000"/>
          <w:lang w:val="es-ES"/>
        </w:rPr>
        <w:t>¿Qué regularidad encuentras en los ejemplos</w:t>
      </w:r>
      <w:r w:rsidR="000E0717">
        <w:rPr>
          <w:rFonts w:ascii="Arial" w:hAnsi="Arial" w:cs="Arial"/>
          <w:color w:val="000000"/>
          <w:lang w:val="es-ES"/>
        </w:rPr>
        <w:t xml:space="preserve"> de la propiedad </w:t>
      </w:r>
      <w:proofErr w:type="spellStart"/>
      <w:r w:rsidR="000E0717">
        <w:rPr>
          <w:rFonts w:ascii="Arial" w:hAnsi="Arial" w:cs="Arial"/>
          <w:color w:val="000000"/>
          <w:lang w:val="es-ES"/>
        </w:rPr>
        <w:t>modulativa</w:t>
      </w:r>
      <w:proofErr w:type="spellEnd"/>
      <w:r w:rsidR="000E0717">
        <w:rPr>
          <w:rFonts w:ascii="Arial" w:hAnsi="Arial" w:cs="Arial"/>
          <w:color w:val="000000"/>
          <w:lang w:val="es-ES"/>
        </w:rPr>
        <w:t xml:space="preserve"> de la adición</w:t>
      </w:r>
      <w:r>
        <w:rPr>
          <w:rFonts w:ascii="Arial" w:hAnsi="Arial" w:cs="Arial"/>
          <w:color w:val="000000"/>
          <w:lang w:val="es-ES"/>
        </w:rPr>
        <w:t>?</w:t>
      </w:r>
    </w:p>
    <w:tbl>
      <w:tblPr>
        <w:tblStyle w:val="Tablaconcuadrcula"/>
        <w:tblW w:w="0" w:type="auto"/>
        <w:tblLook w:val="04A0" w:firstRow="1" w:lastRow="0" w:firstColumn="1" w:lastColumn="0" w:noHBand="0" w:noVBand="1"/>
      </w:tblPr>
      <w:tblGrid>
        <w:gridCol w:w="2489"/>
        <w:gridCol w:w="6339"/>
      </w:tblGrid>
      <w:tr w:rsidR="00CA35CC" w:rsidRPr="00C56195" w14:paraId="0EA8D540" w14:textId="77777777" w:rsidTr="00514861">
        <w:tc>
          <w:tcPr>
            <w:tcW w:w="8978" w:type="dxa"/>
            <w:gridSpan w:val="2"/>
            <w:shd w:val="clear" w:color="auto" w:fill="000000" w:themeFill="text1"/>
          </w:tcPr>
          <w:p w14:paraId="70DDF910" w14:textId="77777777" w:rsidR="00CA35CC" w:rsidRPr="00C56195" w:rsidRDefault="00CA35C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CA35CC" w:rsidRPr="00C56195" w14:paraId="1D795700" w14:textId="77777777" w:rsidTr="00514861">
        <w:tc>
          <w:tcPr>
            <w:tcW w:w="2518" w:type="dxa"/>
          </w:tcPr>
          <w:p w14:paraId="7E09A43B" w14:textId="77777777" w:rsidR="00CA35CC" w:rsidRPr="00C56195" w:rsidRDefault="00CA35CC"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52EE5D2D" w14:textId="1266A32B" w:rsidR="00CA35CC" w:rsidRPr="00C56195" w:rsidRDefault="00CA35CC" w:rsidP="00E6040C">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proofErr w:type="spellStart"/>
            <w:r>
              <w:rPr>
                <w:rFonts w:ascii="Times New Roman" w:hAnsi="Times New Roman" w:cs="Times New Roman"/>
                <w:b/>
                <w:sz w:val="24"/>
                <w:szCs w:val="24"/>
              </w:rPr>
              <w:t>modulativa</w:t>
            </w:r>
            <w:proofErr w:type="spellEnd"/>
            <w:r>
              <w:rPr>
                <w:rFonts w:ascii="Times New Roman" w:hAnsi="Times New Roman" w:cs="Times New Roman"/>
                <w:b/>
                <w:sz w:val="24"/>
                <w:szCs w:val="24"/>
              </w:rPr>
              <w:t xml:space="preserve"> de la adición</w:t>
            </w:r>
          </w:p>
        </w:tc>
      </w:tr>
      <w:tr w:rsidR="00CA35CC" w:rsidRPr="00C56195" w14:paraId="577F05F6" w14:textId="77777777" w:rsidTr="00514861">
        <w:tc>
          <w:tcPr>
            <w:tcW w:w="2518" w:type="dxa"/>
          </w:tcPr>
          <w:p w14:paraId="530B51B2" w14:textId="77777777" w:rsidR="00CA35CC" w:rsidRPr="00C56195" w:rsidRDefault="00CA35CC" w:rsidP="00E6040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B1A298E" w14:textId="4C182555" w:rsidR="00CA35CC" w:rsidRDefault="00E770A8" w:rsidP="00E6040C">
            <w:pPr>
              <w:rPr>
                <w:rFonts w:ascii="Arial" w:hAnsi="Arial" w:cs="Arial"/>
                <w:color w:val="000000"/>
                <w:lang w:val="es-ES"/>
              </w:rPr>
            </w:pPr>
            <w:r>
              <w:rPr>
                <w:rFonts w:ascii="Arial" w:hAnsi="Arial" w:cs="Arial"/>
                <w:color w:val="000000"/>
                <w:lang w:val="es-ES"/>
              </w:rPr>
              <w:t>C</w:t>
            </w:r>
            <w:r w:rsidR="00CA35CC">
              <w:rPr>
                <w:rFonts w:ascii="Arial" w:hAnsi="Arial" w:cs="Arial"/>
                <w:color w:val="000000"/>
                <w:lang w:val="es-ES"/>
              </w:rPr>
              <w:t>ualquier número sumado con cero da como resultado el mismo número</w:t>
            </w:r>
            <w:r w:rsidR="008B2BC9">
              <w:rPr>
                <w:rFonts w:ascii="Arial" w:hAnsi="Arial" w:cs="Arial"/>
                <w:color w:val="000000"/>
                <w:lang w:val="es-ES"/>
              </w:rPr>
              <w:t>.</w:t>
            </w:r>
          </w:p>
          <w:p w14:paraId="085A7CC7" w14:textId="77777777" w:rsidR="008B2BC9" w:rsidRDefault="008B2BC9" w:rsidP="00E6040C">
            <w:pPr>
              <w:rPr>
                <w:rFonts w:ascii="Arial" w:hAnsi="Arial" w:cs="Arial"/>
                <w:color w:val="000000"/>
                <w:lang w:val="es-ES"/>
              </w:rPr>
            </w:pPr>
          </w:p>
          <w:p w14:paraId="744A0A6E" w14:textId="2DCE9EE7" w:rsidR="008B2BC9" w:rsidRPr="00C56195" w:rsidRDefault="008B2BC9" w:rsidP="00E6040C">
            <w:pPr>
              <w:rPr>
                <w:rFonts w:ascii="Times New Roman" w:hAnsi="Times New Roman" w:cs="Times New Roman"/>
                <w:sz w:val="24"/>
                <w:szCs w:val="24"/>
              </w:rPr>
            </w:pPr>
            <w:r>
              <w:rPr>
                <w:rFonts w:ascii="Arial" w:hAnsi="Arial" w:cs="Arial"/>
                <w:color w:val="000000"/>
                <w:lang w:val="es-ES"/>
              </w:rPr>
              <w:t xml:space="preserve">El cero es el </w:t>
            </w:r>
            <w:r w:rsidRPr="008B2BC9">
              <w:rPr>
                <w:rFonts w:ascii="Arial" w:hAnsi="Arial" w:cs="Arial"/>
                <w:b/>
                <w:color w:val="000000"/>
                <w:lang w:val="es-ES"/>
              </w:rPr>
              <w:t>módulo</w:t>
            </w:r>
            <w:r>
              <w:rPr>
                <w:rFonts w:ascii="Arial" w:hAnsi="Arial" w:cs="Arial"/>
                <w:color w:val="000000"/>
                <w:lang w:val="es-ES"/>
              </w:rPr>
              <w:t xml:space="preserve"> </w:t>
            </w:r>
            <w:r w:rsidR="00B53095">
              <w:rPr>
                <w:rFonts w:ascii="Arial" w:hAnsi="Arial" w:cs="Arial"/>
                <w:color w:val="000000"/>
                <w:lang w:val="es-ES"/>
              </w:rPr>
              <w:t xml:space="preserve">o </w:t>
            </w:r>
            <w:r w:rsidR="00B53095">
              <w:rPr>
                <w:rFonts w:ascii="Arial" w:hAnsi="Arial" w:cs="Arial"/>
                <w:b/>
                <w:color w:val="000000"/>
                <w:lang w:val="es-ES"/>
              </w:rPr>
              <w:t xml:space="preserve">elemento neutro </w:t>
            </w:r>
            <w:r>
              <w:rPr>
                <w:rFonts w:ascii="Arial" w:hAnsi="Arial" w:cs="Arial"/>
                <w:color w:val="000000"/>
                <w:lang w:val="es-ES"/>
              </w:rPr>
              <w:t>de la adición.</w:t>
            </w:r>
          </w:p>
        </w:tc>
      </w:tr>
    </w:tbl>
    <w:p w14:paraId="4339E73F" w14:textId="77777777" w:rsidR="00072AF1" w:rsidRDefault="00072AF1" w:rsidP="00E6040C">
      <w:pPr>
        <w:spacing w:after="0"/>
        <w:rPr>
          <w:rFonts w:ascii="Arial" w:hAnsi="Arial" w:cs="Arial"/>
          <w:color w:val="000000"/>
          <w:lang w:val="es-ES"/>
        </w:rPr>
      </w:pPr>
    </w:p>
    <w:p w14:paraId="0C1510AD" w14:textId="2CA5788D" w:rsidR="008F3AF2" w:rsidRDefault="008F3AF2" w:rsidP="00E6040C">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conmutativa </w:t>
      </w:r>
      <w:r w:rsidRPr="00CE3CCC">
        <w:rPr>
          <w:rFonts w:ascii="Arial" w:hAnsi="Arial" w:cs="Arial"/>
          <w:b/>
        </w:rPr>
        <w:t>de la adición</w:t>
      </w:r>
    </w:p>
    <w:p w14:paraId="630E82BA" w14:textId="6500C04C" w:rsidR="008F3AF2" w:rsidRDefault="008F3AF2" w:rsidP="00E6040C">
      <w:pPr>
        <w:spacing w:after="0"/>
        <w:rPr>
          <w:rFonts w:ascii="Arial" w:hAnsi="Arial" w:cs="Arial"/>
          <w:color w:val="000000"/>
        </w:rPr>
      </w:pPr>
      <w:r>
        <w:rPr>
          <w:rFonts w:ascii="Arial" w:hAnsi="Arial" w:cs="Arial"/>
          <w:color w:val="000000"/>
        </w:rPr>
        <w:lastRenderedPageBreak/>
        <w:t xml:space="preserve">La palabra </w:t>
      </w:r>
      <w:r>
        <w:rPr>
          <w:rFonts w:ascii="Arial" w:hAnsi="Arial" w:cs="Arial"/>
          <w:b/>
          <w:color w:val="000000"/>
        </w:rPr>
        <w:t>conmutar</w:t>
      </w:r>
      <w:r>
        <w:rPr>
          <w:rFonts w:ascii="Arial" w:hAnsi="Arial" w:cs="Arial"/>
          <w:color w:val="000000"/>
        </w:rPr>
        <w:t xml:space="preserve"> significa </w:t>
      </w:r>
      <w:r w:rsidRPr="00D457D4">
        <w:rPr>
          <w:rFonts w:ascii="Arial" w:hAnsi="Arial" w:cs="Arial"/>
          <w:b/>
          <w:color w:val="000000"/>
        </w:rPr>
        <w:t>cambiar de orden</w:t>
      </w:r>
      <w:r>
        <w:rPr>
          <w:rFonts w:ascii="Arial" w:hAnsi="Arial" w:cs="Arial"/>
          <w:color w:val="000000"/>
        </w:rPr>
        <w:t xml:space="preserve">, por eso cuando tú conmutas de lugar con tu compañero, significa que has cambiado de lugar con él. </w:t>
      </w:r>
    </w:p>
    <w:p w14:paraId="68DE09A9" w14:textId="1B6B7C39" w:rsidR="008F3AF2" w:rsidRDefault="00D457D4" w:rsidP="00E6040C">
      <w:pPr>
        <w:spacing w:after="0"/>
        <w:rPr>
          <w:rFonts w:ascii="Arial" w:hAnsi="Arial" w:cs="Arial"/>
          <w:color w:val="000000"/>
        </w:rPr>
      </w:pPr>
      <w:r>
        <w:rPr>
          <w:rFonts w:ascii="Arial" w:hAnsi="Arial" w:cs="Arial"/>
          <w:color w:val="000000"/>
        </w:rPr>
        <w:t>¿A qué crees que hace referencia la propiedad conmutativa de la adición?</w:t>
      </w:r>
    </w:p>
    <w:tbl>
      <w:tblPr>
        <w:tblStyle w:val="Tablaconcuadrcula"/>
        <w:tblW w:w="0" w:type="auto"/>
        <w:tblLook w:val="04A0" w:firstRow="1" w:lastRow="0" w:firstColumn="1" w:lastColumn="0" w:noHBand="0" w:noVBand="1"/>
      </w:tblPr>
      <w:tblGrid>
        <w:gridCol w:w="2440"/>
        <w:gridCol w:w="6388"/>
      </w:tblGrid>
      <w:tr w:rsidR="00421912" w:rsidRPr="00C56195" w14:paraId="28C58336" w14:textId="77777777" w:rsidTr="00514861">
        <w:tc>
          <w:tcPr>
            <w:tcW w:w="9033" w:type="dxa"/>
            <w:gridSpan w:val="2"/>
            <w:shd w:val="clear" w:color="auto" w:fill="0D0D0D" w:themeFill="text1" w:themeFillTint="F2"/>
          </w:tcPr>
          <w:p w14:paraId="5175A19A" w14:textId="77777777" w:rsidR="00421912" w:rsidRPr="00C56195" w:rsidRDefault="0042191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004E7BA2" w14:textId="77777777" w:rsidTr="00514861">
        <w:tc>
          <w:tcPr>
            <w:tcW w:w="2518" w:type="dxa"/>
          </w:tcPr>
          <w:p w14:paraId="3C478888" w14:textId="77777777" w:rsidR="00421912" w:rsidRPr="00C56195" w:rsidRDefault="0042191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F4DA20C" w14:textId="12888A76" w:rsidR="00421912" w:rsidRPr="00C56195" w:rsidRDefault="00690E2F" w:rsidP="00743C4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w:t>
            </w:r>
            <w:r w:rsidR="00743C46">
              <w:rPr>
                <w:rFonts w:ascii="Times New Roman" w:hAnsi="Times New Roman" w:cs="Times New Roman"/>
                <w:color w:val="000000"/>
                <w:sz w:val="24"/>
                <w:szCs w:val="24"/>
              </w:rPr>
              <w:t>100</w:t>
            </w:r>
          </w:p>
        </w:tc>
      </w:tr>
      <w:tr w:rsidR="00421912" w:rsidRPr="00C56195" w14:paraId="70B7869C" w14:textId="77777777" w:rsidTr="00514861">
        <w:tc>
          <w:tcPr>
            <w:tcW w:w="2518" w:type="dxa"/>
          </w:tcPr>
          <w:p w14:paraId="5DE99E16"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662A096" w14:textId="32095BBE" w:rsidR="00421912" w:rsidRPr="00C56195" w:rsidRDefault="00D448C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Gente haciendo fila para ser atendido. </w:t>
            </w:r>
          </w:p>
        </w:tc>
      </w:tr>
      <w:tr w:rsidR="00421912" w:rsidRPr="00C56195" w14:paraId="5F761A7A" w14:textId="77777777" w:rsidTr="00514861">
        <w:tc>
          <w:tcPr>
            <w:tcW w:w="2518" w:type="dxa"/>
          </w:tcPr>
          <w:p w14:paraId="4BB412FF"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38992DF2" w14:textId="77777777" w:rsidR="00421912" w:rsidRDefault="00D448CF"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D448CF">
              <w:rPr>
                <w:rFonts w:ascii="Times New Roman" w:hAnsi="Times New Roman" w:cs="Times New Roman"/>
                <w:color w:val="000000"/>
                <w:sz w:val="24"/>
                <w:szCs w:val="24"/>
              </w:rPr>
              <w:t>148168535</w:t>
            </w:r>
          </w:p>
          <w:p w14:paraId="56499215" w14:textId="3AEC850B" w:rsidR="00743C46" w:rsidRPr="00C56195" w:rsidRDefault="00743C46" w:rsidP="00E6040C">
            <w:pPr>
              <w:rPr>
                <w:rFonts w:ascii="Times New Roman" w:hAnsi="Times New Roman" w:cs="Times New Roman"/>
                <w:color w:val="000000"/>
                <w:sz w:val="24"/>
                <w:szCs w:val="24"/>
              </w:rPr>
            </w:pPr>
            <w:r>
              <w:rPr>
                <w:noProof/>
                <w:lang w:val="es-CO" w:eastAsia="es-CO"/>
              </w:rPr>
              <w:drawing>
                <wp:inline distT="0" distB="0" distL="0" distR="0" wp14:anchorId="74859497" wp14:editId="7239E13D">
                  <wp:extent cx="3000375" cy="2133600"/>
                  <wp:effectExtent l="0" t="0" r="9525" b="0"/>
                  <wp:docPr id="4" name="Imagen 4" descr="Buying the movie tickets. Young people waiting in line to buy the movie 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ying the movie tickets. Young people waiting in line to buy the movie ticke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3922" cy="2136122"/>
                          </a:xfrm>
                          <a:prstGeom prst="rect">
                            <a:avLst/>
                          </a:prstGeom>
                          <a:noFill/>
                          <a:ln>
                            <a:noFill/>
                          </a:ln>
                        </pic:spPr>
                      </pic:pic>
                    </a:graphicData>
                  </a:graphic>
                </wp:inline>
              </w:drawing>
            </w:r>
          </w:p>
        </w:tc>
      </w:tr>
      <w:tr w:rsidR="00421912" w:rsidRPr="00C56195" w14:paraId="457448F9" w14:textId="77777777" w:rsidTr="00514861">
        <w:tc>
          <w:tcPr>
            <w:tcW w:w="2518" w:type="dxa"/>
          </w:tcPr>
          <w:p w14:paraId="50E294E8"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1F777947" w14:textId="022A633F" w:rsidR="00421912" w:rsidRPr="00C56195" w:rsidRDefault="00556ADD" w:rsidP="00E6040C">
            <w:pPr>
              <w:rPr>
                <w:rFonts w:ascii="Times New Roman" w:hAnsi="Times New Roman" w:cs="Times New Roman"/>
                <w:color w:val="000000"/>
                <w:sz w:val="24"/>
                <w:szCs w:val="24"/>
              </w:rPr>
            </w:pPr>
            <w:r w:rsidRPr="00556ADD">
              <w:rPr>
                <w:rFonts w:ascii="Arial" w:hAnsi="Arial" w:cs="Arial"/>
                <w:color w:val="000000"/>
              </w:rPr>
              <w:t xml:space="preserve">Cuando cambias de lugar con alguien </w:t>
            </w:r>
            <w:r w:rsidR="00644CA5">
              <w:rPr>
                <w:rFonts w:ascii="Arial" w:hAnsi="Arial" w:cs="Arial"/>
                <w:color w:val="000000"/>
              </w:rPr>
              <w:t xml:space="preserve">en una fila, </w:t>
            </w:r>
            <w:r w:rsidRPr="00556ADD">
              <w:rPr>
                <w:rFonts w:ascii="Arial" w:hAnsi="Arial" w:cs="Arial"/>
                <w:color w:val="000000"/>
              </w:rPr>
              <w:t xml:space="preserve">estás </w:t>
            </w:r>
            <w:r>
              <w:rPr>
                <w:rFonts w:ascii="Arial" w:hAnsi="Arial" w:cs="Arial"/>
                <w:b/>
                <w:color w:val="000000"/>
              </w:rPr>
              <w:t>conmutando</w:t>
            </w:r>
            <w:r w:rsidR="006A52F4">
              <w:rPr>
                <w:rFonts w:ascii="Arial" w:hAnsi="Arial" w:cs="Arial"/>
                <w:b/>
                <w:color w:val="000000"/>
              </w:rPr>
              <w:t xml:space="preserve"> </w:t>
            </w:r>
            <w:r w:rsidR="00644CA5" w:rsidRPr="00644CA5">
              <w:rPr>
                <w:rFonts w:ascii="Arial" w:hAnsi="Arial" w:cs="Arial"/>
                <w:color w:val="000000"/>
              </w:rPr>
              <w:t>el lugar</w:t>
            </w:r>
            <w:r w:rsidR="00644CA5">
              <w:rPr>
                <w:rFonts w:ascii="Arial" w:hAnsi="Arial" w:cs="Arial"/>
                <w:b/>
                <w:color w:val="000000"/>
              </w:rPr>
              <w:t xml:space="preserve"> </w:t>
            </w:r>
            <w:r w:rsidR="006A52F4" w:rsidRPr="006A52F4">
              <w:rPr>
                <w:rFonts w:ascii="Arial" w:hAnsi="Arial" w:cs="Arial"/>
                <w:color w:val="000000"/>
              </w:rPr>
              <w:t>con</w:t>
            </w:r>
            <w:r w:rsidR="006A52F4">
              <w:rPr>
                <w:rFonts w:ascii="Arial" w:hAnsi="Arial" w:cs="Arial"/>
                <w:b/>
                <w:color w:val="000000"/>
              </w:rPr>
              <w:t xml:space="preserve"> </w:t>
            </w:r>
            <w:r w:rsidR="006A52F4" w:rsidRPr="006A52F4">
              <w:rPr>
                <w:rFonts w:ascii="Arial" w:hAnsi="Arial" w:cs="Arial"/>
                <w:color w:val="000000"/>
              </w:rPr>
              <w:t>esa persona</w:t>
            </w:r>
            <w:r w:rsidR="00644CA5">
              <w:rPr>
                <w:rFonts w:ascii="Arial" w:hAnsi="Arial" w:cs="Arial"/>
                <w:color w:val="000000"/>
              </w:rPr>
              <w:t xml:space="preserve">, es decir, </w:t>
            </w:r>
            <w:r w:rsidR="00644CA5" w:rsidRPr="00644CA5">
              <w:rPr>
                <w:rFonts w:ascii="Arial" w:hAnsi="Arial" w:cs="Arial"/>
                <w:b/>
                <w:color w:val="000000"/>
              </w:rPr>
              <w:t>cambiando</w:t>
            </w:r>
            <w:r w:rsidR="00644CA5">
              <w:rPr>
                <w:rFonts w:ascii="Arial" w:hAnsi="Arial" w:cs="Arial"/>
                <w:color w:val="000000"/>
              </w:rPr>
              <w:t xml:space="preserve"> de lugar o de orden</w:t>
            </w:r>
            <w:r>
              <w:rPr>
                <w:rFonts w:ascii="Arial" w:hAnsi="Arial" w:cs="Arial"/>
                <w:b/>
                <w:color w:val="000000"/>
              </w:rPr>
              <w:t xml:space="preserve">. </w:t>
            </w:r>
          </w:p>
        </w:tc>
      </w:tr>
    </w:tbl>
    <w:p w14:paraId="6F37F9C3" w14:textId="77777777" w:rsidR="00421912" w:rsidRDefault="00421912" w:rsidP="00E6040C">
      <w:pPr>
        <w:spacing w:after="0"/>
        <w:rPr>
          <w:rFonts w:ascii="Arial" w:hAnsi="Arial" w:cs="Arial"/>
          <w:color w:val="000000"/>
        </w:rPr>
      </w:pPr>
    </w:p>
    <w:p w14:paraId="2925815F" w14:textId="5A405433" w:rsidR="008F3AF2" w:rsidRDefault="00AD2287" w:rsidP="00E6040C">
      <w:pPr>
        <w:spacing w:after="0"/>
        <w:rPr>
          <w:rFonts w:ascii="Arial" w:hAnsi="Arial" w:cs="Arial"/>
          <w:color w:val="000000"/>
        </w:rPr>
      </w:pPr>
      <w:r>
        <w:rPr>
          <w:rFonts w:ascii="Arial" w:hAnsi="Arial" w:cs="Arial"/>
          <w:color w:val="000000"/>
        </w:rPr>
        <w:t xml:space="preserve">Observa algunos ejemplos de la </w:t>
      </w:r>
      <w:r w:rsidRPr="00AD2287">
        <w:rPr>
          <w:rFonts w:ascii="Arial" w:hAnsi="Arial" w:cs="Arial"/>
          <w:b/>
          <w:color w:val="000000"/>
        </w:rPr>
        <w:t>propiedad conmutativa</w:t>
      </w:r>
      <w:r>
        <w:rPr>
          <w:rFonts w:ascii="Arial" w:hAnsi="Arial" w:cs="Arial"/>
          <w:color w:val="000000"/>
        </w:rPr>
        <w:t xml:space="preserve">: </w:t>
      </w:r>
    </w:p>
    <w:p w14:paraId="70EB1A91" w14:textId="007A8A48" w:rsidR="00AD2287" w:rsidRPr="006D1401" w:rsidRDefault="00AD2287" w:rsidP="00E6040C">
      <w:pPr>
        <w:spacing w:after="0"/>
        <w:rPr>
          <w:rFonts w:ascii="Arial" w:hAnsi="Arial" w:cs="Arial"/>
          <w:color w:val="000000"/>
        </w:rPr>
      </w:pPr>
      <w:r w:rsidRPr="00AD2287">
        <w:rPr>
          <w:rFonts w:ascii="Arial" w:hAnsi="Arial" w:cs="Arial"/>
          <w:b/>
          <w:color w:val="000000"/>
        </w:rPr>
        <w:tab/>
      </w:r>
      <w:r w:rsidRPr="006D1401">
        <w:rPr>
          <w:rFonts w:ascii="Arial" w:hAnsi="Arial" w:cs="Arial"/>
          <w:color w:val="000000"/>
        </w:rPr>
        <w:t xml:space="preserve">5 + 3 = 8 = 3 + 5 </w:t>
      </w:r>
      <w:r w:rsidRPr="006D1401">
        <w:rPr>
          <w:rFonts w:ascii="Arial" w:hAnsi="Arial" w:cs="Arial"/>
          <w:color w:val="000000"/>
        </w:rPr>
        <w:tab/>
      </w:r>
      <w:r w:rsidRPr="006D1401">
        <w:rPr>
          <w:rFonts w:ascii="Arial" w:hAnsi="Arial" w:cs="Arial"/>
          <w:color w:val="000000"/>
        </w:rPr>
        <w:tab/>
      </w:r>
      <w:r w:rsidRPr="006D1401">
        <w:rPr>
          <w:rFonts w:ascii="Arial" w:hAnsi="Arial" w:cs="Arial"/>
          <w:color w:val="000000"/>
        </w:rPr>
        <w:tab/>
      </w:r>
      <w:r w:rsidR="008414BB" w:rsidRPr="006D1401">
        <w:rPr>
          <w:rFonts w:ascii="Arial" w:hAnsi="Arial" w:cs="Arial"/>
          <w:color w:val="000000"/>
        </w:rPr>
        <w:t>14 + 9 = 23 = 9 + 14</w:t>
      </w:r>
    </w:p>
    <w:tbl>
      <w:tblPr>
        <w:tblStyle w:val="Tablaconcuadrcula"/>
        <w:tblW w:w="0" w:type="auto"/>
        <w:tblLook w:val="04A0" w:firstRow="1" w:lastRow="0" w:firstColumn="1" w:lastColumn="0" w:noHBand="0" w:noVBand="1"/>
      </w:tblPr>
      <w:tblGrid>
        <w:gridCol w:w="2488"/>
        <w:gridCol w:w="6340"/>
      </w:tblGrid>
      <w:tr w:rsidR="00511F81" w:rsidRPr="00C56195" w14:paraId="265259FE" w14:textId="77777777" w:rsidTr="00514861">
        <w:tc>
          <w:tcPr>
            <w:tcW w:w="8978" w:type="dxa"/>
            <w:gridSpan w:val="2"/>
            <w:shd w:val="clear" w:color="auto" w:fill="000000" w:themeFill="text1"/>
          </w:tcPr>
          <w:p w14:paraId="54965547" w14:textId="77777777" w:rsidR="00511F81" w:rsidRPr="00C56195" w:rsidRDefault="00511F81"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1F81" w:rsidRPr="00C56195" w14:paraId="793334A0" w14:textId="77777777" w:rsidTr="00514861">
        <w:tc>
          <w:tcPr>
            <w:tcW w:w="2518" w:type="dxa"/>
          </w:tcPr>
          <w:p w14:paraId="40531D8B" w14:textId="77777777" w:rsidR="00511F81" w:rsidRPr="00C56195" w:rsidRDefault="00511F81"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FA14725" w14:textId="39E4CD22" w:rsidR="00511F81" w:rsidRPr="00C56195" w:rsidRDefault="00511F81" w:rsidP="00E6040C">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r w:rsidR="00C36D57">
              <w:rPr>
                <w:rFonts w:ascii="Times New Roman" w:hAnsi="Times New Roman" w:cs="Times New Roman"/>
                <w:b/>
                <w:sz w:val="24"/>
                <w:szCs w:val="24"/>
              </w:rPr>
              <w:t xml:space="preserve">conmutativa </w:t>
            </w:r>
            <w:r>
              <w:rPr>
                <w:rFonts w:ascii="Times New Roman" w:hAnsi="Times New Roman" w:cs="Times New Roman"/>
                <w:b/>
                <w:sz w:val="24"/>
                <w:szCs w:val="24"/>
              </w:rPr>
              <w:t>de la adición</w:t>
            </w:r>
          </w:p>
        </w:tc>
      </w:tr>
      <w:tr w:rsidR="00511F81" w:rsidRPr="00C56195" w14:paraId="294FB03C" w14:textId="77777777" w:rsidTr="00514861">
        <w:tc>
          <w:tcPr>
            <w:tcW w:w="2518" w:type="dxa"/>
          </w:tcPr>
          <w:p w14:paraId="3C76C454" w14:textId="77777777" w:rsidR="00511F81" w:rsidRPr="00C56195" w:rsidRDefault="00511F81" w:rsidP="00E6040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18FC7CE2" w14:textId="5DE0A64A" w:rsidR="00511F81" w:rsidRPr="00E770A8" w:rsidRDefault="006367F5" w:rsidP="00E6040C">
            <w:pPr>
              <w:rPr>
                <w:rFonts w:ascii="Arial" w:hAnsi="Arial" w:cs="Arial"/>
                <w:color w:val="000000"/>
                <w:lang w:val="es-ES"/>
              </w:rPr>
            </w:pPr>
            <w:r>
              <w:rPr>
                <w:rFonts w:ascii="Arial" w:hAnsi="Arial" w:cs="Arial"/>
                <w:color w:val="000000"/>
                <w:lang w:val="es-ES"/>
              </w:rPr>
              <w:t xml:space="preserve">El orden de los sumandos no cambia el resultado. </w:t>
            </w:r>
          </w:p>
        </w:tc>
      </w:tr>
    </w:tbl>
    <w:p w14:paraId="1F692432" w14:textId="77777777" w:rsidR="00072AF1" w:rsidRDefault="00072AF1" w:rsidP="00E6040C">
      <w:pPr>
        <w:spacing w:after="0"/>
        <w:rPr>
          <w:rFonts w:ascii="Arial" w:hAnsi="Arial" w:cs="Arial"/>
          <w:color w:val="000000"/>
        </w:rPr>
      </w:pPr>
    </w:p>
    <w:p w14:paraId="50995181" w14:textId="27E23725" w:rsidR="00E828FF" w:rsidRDefault="00E828FF" w:rsidP="00E6040C">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asociativa </w:t>
      </w:r>
      <w:r w:rsidRPr="00CE3CCC">
        <w:rPr>
          <w:rFonts w:ascii="Arial" w:hAnsi="Arial" w:cs="Arial"/>
          <w:b/>
        </w:rPr>
        <w:t>de la adición</w:t>
      </w:r>
    </w:p>
    <w:p w14:paraId="5C3DF97F" w14:textId="77777777" w:rsidR="00E828FF" w:rsidRDefault="00E828FF"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57"/>
        <w:gridCol w:w="6371"/>
      </w:tblGrid>
      <w:tr w:rsidR="00421912" w:rsidRPr="00C56195" w14:paraId="1BCD6FC8" w14:textId="77777777" w:rsidTr="00514861">
        <w:tc>
          <w:tcPr>
            <w:tcW w:w="9033" w:type="dxa"/>
            <w:gridSpan w:val="2"/>
            <w:shd w:val="clear" w:color="auto" w:fill="0D0D0D" w:themeFill="text1" w:themeFillTint="F2"/>
          </w:tcPr>
          <w:p w14:paraId="61808DD1" w14:textId="77777777" w:rsidR="00421912" w:rsidRPr="00C56195" w:rsidRDefault="0042191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7A47613B" w14:textId="77777777" w:rsidTr="00514861">
        <w:tc>
          <w:tcPr>
            <w:tcW w:w="2518" w:type="dxa"/>
          </w:tcPr>
          <w:p w14:paraId="334611DD" w14:textId="77777777" w:rsidR="00421912" w:rsidRPr="00C56195" w:rsidRDefault="0042191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82CB2" w14:textId="58C82D8E" w:rsidR="00421912"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43C46">
              <w:rPr>
                <w:rFonts w:ascii="Times New Roman" w:hAnsi="Times New Roman" w:cs="Times New Roman"/>
                <w:color w:val="000000"/>
                <w:sz w:val="24"/>
                <w:szCs w:val="24"/>
              </w:rPr>
              <w:t>IMG110</w:t>
            </w:r>
          </w:p>
        </w:tc>
      </w:tr>
      <w:tr w:rsidR="00421912" w:rsidRPr="00C56195" w14:paraId="7B8535D4" w14:textId="77777777" w:rsidTr="00514861">
        <w:tc>
          <w:tcPr>
            <w:tcW w:w="2518" w:type="dxa"/>
          </w:tcPr>
          <w:p w14:paraId="1F6A19F5"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7299DB" w14:textId="6B915495" w:rsidR="00421912" w:rsidRPr="00C56195" w:rsidRDefault="00421912" w:rsidP="00E6040C">
            <w:pPr>
              <w:rPr>
                <w:rFonts w:ascii="Times New Roman" w:hAnsi="Times New Roman" w:cs="Times New Roman"/>
                <w:color w:val="000000"/>
                <w:sz w:val="24"/>
                <w:szCs w:val="24"/>
              </w:rPr>
            </w:pPr>
            <w:r>
              <w:rPr>
                <w:rFonts w:ascii="Times New Roman" w:hAnsi="Times New Roman" w:cs="Times New Roman"/>
                <w:color w:val="000000"/>
                <w:sz w:val="24"/>
                <w:szCs w:val="24"/>
              </w:rPr>
              <w:t>Dos personas uniendo fichas de rompecabezas.</w:t>
            </w:r>
          </w:p>
        </w:tc>
      </w:tr>
      <w:tr w:rsidR="00421912" w:rsidRPr="00C56195" w14:paraId="6523E0DF" w14:textId="77777777" w:rsidTr="00514861">
        <w:tc>
          <w:tcPr>
            <w:tcW w:w="2518" w:type="dxa"/>
          </w:tcPr>
          <w:p w14:paraId="406F0CF6"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1770AA0C" w14:textId="77777777" w:rsidR="00421912" w:rsidRDefault="00421912"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193503416</w:t>
            </w:r>
          </w:p>
          <w:p w14:paraId="7F511873" w14:textId="0071103A" w:rsidR="00233606" w:rsidRPr="00C56195" w:rsidRDefault="00233606" w:rsidP="00E6040C">
            <w:pPr>
              <w:rPr>
                <w:rFonts w:ascii="Times New Roman" w:hAnsi="Times New Roman" w:cs="Times New Roman"/>
                <w:color w:val="000000"/>
                <w:sz w:val="24"/>
                <w:szCs w:val="24"/>
              </w:rPr>
            </w:pPr>
            <w:r>
              <w:rPr>
                <w:noProof/>
                <w:lang w:val="es-CO" w:eastAsia="es-CO"/>
              </w:rPr>
              <w:lastRenderedPageBreak/>
              <w:drawing>
                <wp:inline distT="0" distB="0" distL="0" distR="0" wp14:anchorId="5BB1B1B4" wp14:editId="55B24CA9">
                  <wp:extent cx="2571750" cy="2171700"/>
                  <wp:effectExtent l="0" t="0" r="0" b="0"/>
                  <wp:docPr id="5" name="Imagen 5" descr="Businessmen holding two puzzles to connect on woode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sinessmen holding two puzzles to connect on wooden flo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4216" cy="2173782"/>
                          </a:xfrm>
                          <a:prstGeom prst="rect">
                            <a:avLst/>
                          </a:prstGeom>
                          <a:noFill/>
                          <a:ln>
                            <a:noFill/>
                          </a:ln>
                        </pic:spPr>
                      </pic:pic>
                    </a:graphicData>
                  </a:graphic>
                </wp:inline>
              </w:drawing>
            </w:r>
          </w:p>
        </w:tc>
      </w:tr>
      <w:tr w:rsidR="00421912" w:rsidRPr="00C56195" w14:paraId="795A33CB" w14:textId="77777777" w:rsidTr="00514861">
        <w:tc>
          <w:tcPr>
            <w:tcW w:w="2518" w:type="dxa"/>
          </w:tcPr>
          <w:p w14:paraId="2C76B6D6" w14:textId="77777777" w:rsidR="00421912" w:rsidRPr="00C56195" w:rsidRDefault="0042191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6150F1D4" w14:textId="662D5399" w:rsidR="00421912" w:rsidRPr="00C56195" w:rsidRDefault="00421912" w:rsidP="00E6040C">
            <w:pPr>
              <w:rPr>
                <w:rFonts w:ascii="Times New Roman" w:hAnsi="Times New Roman" w:cs="Times New Roman"/>
                <w:color w:val="000000"/>
                <w:sz w:val="24"/>
                <w:szCs w:val="24"/>
              </w:rPr>
            </w:pPr>
            <w:r w:rsidRPr="00E828FF">
              <w:rPr>
                <w:rFonts w:ascii="Arial" w:hAnsi="Arial" w:cs="Arial"/>
                <w:b/>
                <w:color w:val="000000"/>
              </w:rPr>
              <w:t>Asociar</w:t>
            </w:r>
            <w:r>
              <w:rPr>
                <w:rFonts w:ascii="Arial" w:hAnsi="Arial" w:cs="Arial"/>
                <w:color w:val="000000"/>
              </w:rPr>
              <w:t xml:space="preserve"> significa agrupar o juntar.</w:t>
            </w:r>
            <w:r w:rsidR="00556ADD">
              <w:rPr>
                <w:rFonts w:ascii="Arial" w:hAnsi="Arial" w:cs="Arial"/>
                <w:color w:val="000000"/>
              </w:rPr>
              <w:t xml:space="preserve"> </w:t>
            </w:r>
          </w:p>
        </w:tc>
      </w:tr>
    </w:tbl>
    <w:p w14:paraId="35C4FF3D" w14:textId="77777777" w:rsidR="00421912" w:rsidRDefault="00421912" w:rsidP="00E6040C">
      <w:pPr>
        <w:spacing w:after="0"/>
        <w:rPr>
          <w:rFonts w:ascii="Arial" w:hAnsi="Arial" w:cs="Arial"/>
          <w:b/>
          <w:color w:val="000000"/>
        </w:rPr>
      </w:pPr>
    </w:p>
    <w:p w14:paraId="4CB0EB01" w14:textId="1BB8BC80" w:rsidR="00793511" w:rsidRDefault="00793511" w:rsidP="00E6040C">
      <w:pPr>
        <w:spacing w:after="0"/>
        <w:rPr>
          <w:rFonts w:ascii="Arial" w:hAnsi="Arial" w:cs="Arial"/>
          <w:color w:val="000000"/>
        </w:rPr>
      </w:pPr>
      <w:r>
        <w:rPr>
          <w:rFonts w:ascii="Arial" w:hAnsi="Arial" w:cs="Arial"/>
          <w:color w:val="000000"/>
        </w:rPr>
        <w:t xml:space="preserve">La propiedad asociativa de la adición se puede aplicar en adiciones con más de tres sumandos. </w:t>
      </w:r>
      <w:r w:rsidR="00955BFA">
        <w:rPr>
          <w:rFonts w:ascii="Arial" w:hAnsi="Arial" w:cs="Arial"/>
          <w:color w:val="000000"/>
        </w:rPr>
        <w:t>Para asociar los sumando</w:t>
      </w:r>
      <w:r w:rsidR="00421912">
        <w:rPr>
          <w:rFonts w:ascii="Arial" w:hAnsi="Arial" w:cs="Arial"/>
          <w:color w:val="000000"/>
        </w:rPr>
        <w:t>s</w:t>
      </w:r>
      <w:r w:rsidR="00955BFA">
        <w:rPr>
          <w:rFonts w:ascii="Arial" w:hAnsi="Arial" w:cs="Arial"/>
          <w:color w:val="000000"/>
        </w:rPr>
        <w:t xml:space="preserve"> utilizamos los paréntesis </w:t>
      </w:r>
      <w:r w:rsidR="00955BFA" w:rsidRPr="005A14EA">
        <w:rPr>
          <w:rFonts w:ascii="Arial" w:hAnsi="Arial" w:cs="Arial"/>
          <w:b/>
          <w:color w:val="000000"/>
        </w:rPr>
        <w:t>( )</w:t>
      </w:r>
      <w:r w:rsidR="005A14EA">
        <w:rPr>
          <w:rFonts w:ascii="Arial" w:hAnsi="Arial" w:cs="Arial"/>
          <w:color w:val="000000"/>
        </w:rPr>
        <w:t>,</w:t>
      </w:r>
      <w:r w:rsidR="000E296E">
        <w:rPr>
          <w:rFonts w:ascii="Arial" w:hAnsi="Arial" w:cs="Arial"/>
          <w:color w:val="000000"/>
        </w:rPr>
        <w:t xml:space="preserve"> los corchetes</w:t>
      </w:r>
      <w:r w:rsidR="00955BFA">
        <w:rPr>
          <w:rFonts w:ascii="Arial" w:hAnsi="Arial" w:cs="Arial"/>
          <w:color w:val="000000"/>
        </w:rPr>
        <w:t xml:space="preserve"> </w:t>
      </w:r>
      <w:r w:rsidR="005A14EA" w:rsidRPr="005A14EA">
        <w:rPr>
          <w:rFonts w:ascii="Arial" w:hAnsi="Arial" w:cs="Arial"/>
          <w:b/>
          <w:color w:val="000000"/>
        </w:rPr>
        <w:t>[ ]</w:t>
      </w:r>
      <w:r w:rsidR="005A14EA">
        <w:rPr>
          <w:rFonts w:ascii="Arial" w:hAnsi="Arial" w:cs="Arial"/>
          <w:color w:val="000000"/>
        </w:rPr>
        <w:t xml:space="preserve"> </w:t>
      </w:r>
      <w:r w:rsidR="00955BFA">
        <w:rPr>
          <w:rFonts w:ascii="Arial" w:hAnsi="Arial" w:cs="Arial"/>
          <w:color w:val="000000"/>
        </w:rPr>
        <w:t xml:space="preserve">o </w:t>
      </w:r>
      <w:r w:rsidR="000E296E">
        <w:rPr>
          <w:rFonts w:ascii="Arial" w:hAnsi="Arial" w:cs="Arial"/>
          <w:color w:val="000000"/>
        </w:rPr>
        <w:t xml:space="preserve">las llaves </w:t>
      </w:r>
      <w:r w:rsidR="00955BFA" w:rsidRPr="005A14EA">
        <w:rPr>
          <w:rFonts w:ascii="Arial" w:hAnsi="Arial" w:cs="Arial"/>
          <w:b/>
          <w:color w:val="000000"/>
        </w:rPr>
        <w:t>{ }</w:t>
      </w:r>
      <w:r w:rsidR="00955BFA">
        <w:rPr>
          <w:rFonts w:ascii="Arial" w:hAnsi="Arial" w:cs="Arial"/>
          <w:color w:val="000000"/>
        </w:rPr>
        <w:t xml:space="preserve">. </w:t>
      </w:r>
    </w:p>
    <w:p w14:paraId="495A1342" w14:textId="77777777" w:rsidR="006D1401" w:rsidRDefault="006D1401" w:rsidP="00E6040C">
      <w:pPr>
        <w:spacing w:after="0"/>
        <w:rPr>
          <w:rFonts w:ascii="Arial" w:hAnsi="Arial" w:cs="Arial"/>
          <w:color w:val="000000"/>
        </w:rPr>
      </w:pPr>
    </w:p>
    <w:p w14:paraId="27BEB745" w14:textId="7E68E45A" w:rsidR="00793511" w:rsidRDefault="00793511" w:rsidP="00E6040C">
      <w:pPr>
        <w:spacing w:after="0"/>
        <w:rPr>
          <w:rFonts w:ascii="Arial" w:hAnsi="Arial" w:cs="Arial"/>
          <w:color w:val="000000"/>
        </w:rPr>
      </w:pPr>
      <w:r>
        <w:rPr>
          <w:rFonts w:ascii="Arial" w:hAnsi="Arial" w:cs="Arial"/>
          <w:color w:val="000000"/>
        </w:rPr>
        <w:t xml:space="preserve">Observa, </w:t>
      </w:r>
      <w:r w:rsidR="000E296E">
        <w:rPr>
          <w:rFonts w:ascii="Arial" w:hAnsi="Arial" w:cs="Arial"/>
          <w:color w:val="000000"/>
        </w:rPr>
        <w:t>cómo se aplica</w:t>
      </w:r>
      <w:r>
        <w:rPr>
          <w:rFonts w:ascii="Arial" w:hAnsi="Arial" w:cs="Arial"/>
          <w:color w:val="000000"/>
        </w:rPr>
        <w:t xml:space="preserve"> la propiedad asociativa en la adición: 23 + 7 + 15</w:t>
      </w:r>
    </w:p>
    <w:p w14:paraId="6D4A357B" w14:textId="128E35FB" w:rsidR="00793511" w:rsidRDefault="00793511" w:rsidP="00E6040C">
      <w:pPr>
        <w:spacing w:after="0"/>
        <w:rPr>
          <w:rFonts w:ascii="Arial" w:hAnsi="Arial" w:cs="Arial"/>
          <w:color w:val="000000"/>
        </w:rPr>
      </w:pPr>
      <w:r>
        <w:rPr>
          <w:rFonts w:ascii="Arial" w:hAnsi="Arial" w:cs="Arial"/>
          <w:color w:val="000000"/>
        </w:rPr>
        <w:tab/>
        <w:t>23 + 7 + 15</w:t>
      </w:r>
      <w:r>
        <w:rPr>
          <w:rFonts w:ascii="Arial" w:hAnsi="Arial" w:cs="Arial"/>
          <w:color w:val="000000"/>
        </w:rPr>
        <w:tab/>
      </w:r>
      <w:r>
        <w:rPr>
          <w:rFonts w:ascii="Arial" w:hAnsi="Arial" w:cs="Arial"/>
          <w:color w:val="000000"/>
        </w:rPr>
        <w:tab/>
        <w:t>=</w:t>
      </w:r>
      <w:r>
        <w:rPr>
          <w:rFonts w:ascii="Arial" w:hAnsi="Arial" w:cs="Arial"/>
          <w:color w:val="000000"/>
        </w:rPr>
        <w:tab/>
        <w:t>23 + 7 + 15</w:t>
      </w:r>
    </w:p>
    <w:p w14:paraId="65A9B3E9" w14:textId="2D7849A7" w:rsidR="00EB17B0" w:rsidRDefault="00EB17B0" w:rsidP="00E6040C">
      <w:pPr>
        <w:spacing w:after="0"/>
        <w:rPr>
          <w:rFonts w:ascii="Arial" w:hAnsi="Arial" w:cs="Arial"/>
          <w:b/>
          <w:color w:val="000000"/>
        </w:rPr>
      </w:pPr>
      <w:r>
        <w:rPr>
          <w:rFonts w:ascii="Arial" w:hAnsi="Arial" w:cs="Arial"/>
          <w:color w:val="000000"/>
        </w:rPr>
        <w:tab/>
      </w:r>
      <w:r w:rsidRPr="00EB17B0">
        <w:rPr>
          <w:rFonts w:ascii="Arial" w:hAnsi="Arial" w:cs="Arial"/>
          <w:b/>
          <w:color w:val="000000"/>
        </w:rPr>
        <w:t>(</w:t>
      </w:r>
      <w:r w:rsidRPr="006D1401">
        <w:rPr>
          <w:rFonts w:ascii="Arial" w:hAnsi="Arial" w:cs="Arial"/>
          <w:b/>
          <w:color w:val="000000"/>
        </w:rPr>
        <w:t>23 + 7</w:t>
      </w:r>
      <w:r w:rsidRPr="00EB17B0">
        <w:rPr>
          <w:rFonts w:ascii="Arial" w:hAnsi="Arial" w:cs="Arial"/>
          <w:b/>
          <w:color w:val="000000"/>
        </w:rPr>
        <w:t>)</w:t>
      </w:r>
      <w:r>
        <w:rPr>
          <w:rFonts w:ascii="Arial" w:hAnsi="Arial" w:cs="Arial"/>
          <w:color w:val="000000"/>
        </w:rPr>
        <w:t xml:space="preserve"> + 15</w:t>
      </w:r>
      <w:r>
        <w:rPr>
          <w:rFonts w:ascii="Arial" w:hAnsi="Arial" w:cs="Arial"/>
          <w:color w:val="000000"/>
        </w:rPr>
        <w:tab/>
        <w:t xml:space="preserve">= </w:t>
      </w:r>
      <w:r>
        <w:rPr>
          <w:rFonts w:ascii="Arial" w:hAnsi="Arial" w:cs="Arial"/>
          <w:color w:val="000000"/>
        </w:rPr>
        <w:tab/>
        <w:t xml:space="preserve">23 </w:t>
      </w:r>
      <w:r w:rsidR="000E296E">
        <w:rPr>
          <w:rFonts w:ascii="Arial" w:hAnsi="Arial" w:cs="Arial"/>
          <w:color w:val="000000"/>
        </w:rPr>
        <w:t xml:space="preserve"> </w:t>
      </w:r>
      <w:r>
        <w:rPr>
          <w:rFonts w:ascii="Arial" w:hAnsi="Arial" w:cs="Arial"/>
          <w:color w:val="000000"/>
        </w:rPr>
        <w:t xml:space="preserve">+ </w:t>
      </w:r>
      <w:r w:rsidR="000E296E">
        <w:rPr>
          <w:rFonts w:ascii="Arial" w:hAnsi="Arial" w:cs="Arial"/>
          <w:color w:val="000000"/>
        </w:rPr>
        <w:t xml:space="preserve"> </w:t>
      </w:r>
      <w:r w:rsidR="006D1401">
        <w:rPr>
          <w:rFonts w:ascii="Arial" w:hAnsi="Arial" w:cs="Arial"/>
          <w:b/>
          <w:color w:val="000000"/>
        </w:rPr>
        <w:t xml:space="preserve">(7 + </w:t>
      </w:r>
      <w:r w:rsidRPr="006D1401">
        <w:rPr>
          <w:rFonts w:ascii="Arial" w:hAnsi="Arial" w:cs="Arial"/>
          <w:b/>
          <w:color w:val="000000"/>
        </w:rPr>
        <w:t>15</w:t>
      </w:r>
      <w:r>
        <w:rPr>
          <w:rFonts w:ascii="Arial" w:hAnsi="Arial" w:cs="Arial"/>
          <w:b/>
          <w:color w:val="000000"/>
        </w:rPr>
        <w:t>)</w:t>
      </w:r>
    </w:p>
    <w:p w14:paraId="2500854F" w14:textId="66C0F0C6" w:rsidR="00EB17B0" w:rsidRDefault="00EB17B0" w:rsidP="00E6040C">
      <w:pPr>
        <w:spacing w:after="0"/>
        <w:rPr>
          <w:rFonts w:ascii="Arial" w:hAnsi="Arial" w:cs="Arial"/>
          <w:b/>
          <w:color w:val="000000"/>
          <w:lang w:val="en-US"/>
        </w:rPr>
      </w:pPr>
      <w:r>
        <w:rPr>
          <w:rFonts w:ascii="Arial" w:hAnsi="Arial" w:cs="Arial"/>
          <w:b/>
          <w:color w:val="000000"/>
        </w:rPr>
        <w:tab/>
      </w:r>
      <w:r w:rsidRPr="00EB17B0">
        <w:rPr>
          <w:rFonts w:ascii="Arial" w:hAnsi="Arial" w:cs="Arial"/>
          <w:b/>
          <w:color w:val="000000"/>
          <w:lang w:val="en-US"/>
        </w:rPr>
        <w:t xml:space="preserve">       30   </w:t>
      </w:r>
      <w:r w:rsidRPr="00EB17B0">
        <w:rPr>
          <w:rFonts w:ascii="Arial" w:hAnsi="Arial" w:cs="Arial"/>
          <w:color w:val="000000"/>
          <w:lang w:val="en-US"/>
        </w:rPr>
        <w:t xml:space="preserve"> + 15</w:t>
      </w:r>
      <w:r w:rsidRPr="00EB17B0">
        <w:rPr>
          <w:rFonts w:ascii="Arial" w:hAnsi="Arial" w:cs="Arial"/>
          <w:color w:val="000000"/>
          <w:lang w:val="en-US"/>
        </w:rPr>
        <w:tab/>
        <w:t>=</w:t>
      </w:r>
      <w:r w:rsidRPr="00EB17B0">
        <w:rPr>
          <w:rFonts w:ascii="Arial" w:hAnsi="Arial" w:cs="Arial"/>
          <w:color w:val="000000"/>
          <w:lang w:val="en-US"/>
        </w:rPr>
        <w:tab/>
      </w:r>
      <w:r>
        <w:rPr>
          <w:rFonts w:ascii="Arial" w:hAnsi="Arial" w:cs="Arial"/>
          <w:color w:val="000000"/>
          <w:lang w:val="en-US"/>
        </w:rPr>
        <w:t xml:space="preserve">23 + </w:t>
      </w:r>
      <w:r>
        <w:rPr>
          <w:rFonts w:ascii="Arial" w:hAnsi="Arial" w:cs="Arial"/>
          <w:b/>
          <w:color w:val="000000"/>
          <w:lang w:val="en-US"/>
        </w:rPr>
        <w:t>22</w:t>
      </w:r>
    </w:p>
    <w:p w14:paraId="44A8ECF4" w14:textId="12E1C488" w:rsidR="00EB17B0" w:rsidRDefault="00EB17B0" w:rsidP="00E6040C">
      <w:pPr>
        <w:spacing w:after="0"/>
        <w:rPr>
          <w:rFonts w:ascii="Arial" w:hAnsi="Arial" w:cs="Arial"/>
          <w:b/>
          <w:color w:val="000000"/>
          <w:lang w:val="en-US"/>
        </w:rPr>
      </w:pPr>
      <w:r>
        <w:rPr>
          <w:rFonts w:ascii="Arial" w:hAnsi="Arial" w:cs="Arial"/>
          <w:b/>
          <w:color w:val="000000"/>
          <w:lang w:val="en-US"/>
        </w:rPr>
        <w:tab/>
      </w:r>
      <w:r>
        <w:rPr>
          <w:rFonts w:ascii="Arial" w:hAnsi="Arial" w:cs="Arial"/>
          <w:b/>
          <w:color w:val="000000"/>
          <w:lang w:val="en-US"/>
        </w:rPr>
        <w:tab/>
        <w:t xml:space="preserve">   45</w:t>
      </w:r>
      <w:r>
        <w:rPr>
          <w:rFonts w:ascii="Arial" w:hAnsi="Arial" w:cs="Arial"/>
          <w:b/>
          <w:color w:val="000000"/>
          <w:lang w:val="en-US"/>
        </w:rPr>
        <w:tab/>
      </w:r>
      <w:r>
        <w:rPr>
          <w:rFonts w:ascii="Arial" w:hAnsi="Arial" w:cs="Arial"/>
          <w:b/>
          <w:color w:val="000000"/>
          <w:lang w:val="en-US"/>
        </w:rPr>
        <w:tab/>
      </w:r>
      <w:r>
        <w:rPr>
          <w:rFonts w:ascii="Arial" w:hAnsi="Arial" w:cs="Arial"/>
          <w:color w:val="000000"/>
          <w:lang w:val="en-US"/>
        </w:rPr>
        <w:t>=</w:t>
      </w:r>
      <w:r>
        <w:rPr>
          <w:rFonts w:ascii="Arial" w:hAnsi="Arial" w:cs="Arial"/>
          <w:color w:val="000000"/>
          <w:lang w:val="en-US"/>
        </w:rPr>
        <w:tab/>
      </w:r>
      <w:r>
        <w:rPr>
          <w:rFonts w:ascii="Arial" w:hAnsi="Arial" w:cs="Arial"/>
          <w:b/>
          <w:color w:val="000000"/>
          <w:lang w:val="en-US"/>
        </w:rPr>
        <w:t xml:space="preserve">   45</w:t>
      </w:r>
    </w:p>
    <w:p w14:paraId="1C22A94E" w14:textId="77777777" w:rsidR="006D1401" w:rsidRPr="00EB17B0" w:rsidRDefault="006D1401" w:rsidP="00E6040C">
      <w:pPr>
        <w:spacing w:after="0"/>
        <w:rPr>
          <w:rFonts w:ascii="Arial" w:hAnsi="Arial" w:cs="Arial"/>
          <w:b/>
          <w:color w:val="000000"/>
          <w:lang w:val="en-US"/>
        </w:rPr>
      </w:pPr>
    </w:p>
    <w:tbl>
      <w:tblPr>
        <w:tblStyle w:val="Tablaconcuadrcula"/>
        <w:tblW w:w="0" w:type="auto"/>
        <w:tblLook w:val="04A0" w:firstRow="1" w:lastRow="0" w:firstColumn="1" w:lastColumn="0" w:noHBand="0" w:noVBand="1"/>
      </w:tblPr>
      <w:tblGrid>
        <w:gridCol w:w="2489"/>
        <w:gridCol w:w="6339"/>
      </w:tblGrid>
      <w:tr w:rsidR="005E7FB3" w:rsidRPr="00C56195" w14:paraId="7A4774C5" w14:textId="77777777" w:rsidTr="00514861">
        <w:tc>
          <w:tcPr>
            <w:tcW w:w="8978" w:type="dxa"/>
            <w:gridSpan w:val="2"/>
            <w:shd w:val="clear" w:color="auto" w:fill="000000" w:themeFill="text1"/>
          </w:tcPr>
          <w:p w14:paraId="55CB7B56" w14:textId="77777777" w:rsidR="005E7FB3" w:rsidRPr="00C56195" w:rsidRDefault="005E7FB3"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E7FB3" w:rsidRPr="00C56195" w14:paraId="15EBD747" w14:textId="77777777" w:rsidTr="00514861">
        <w:tc>
          <w:tcPr>
            <w:tcW w:w="2518" w:type="dxa"/>
          </w:tcPr>
          <w:p w14:paraId="2257A44D" w14:textId="77777777" w:rsidR="005E7FB3" w:rsidRPr="00C56195" w:rsidRDefault="005E7FB3"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746E5D5" w14:textId="36B6167D" w:rsidR="005E7FB3" w:rsidRPr="00C56195" w:rsidRDefault="005E7FB3" w:rsidP="00E6040C">
            <w:pPr>
              <w:jc w:val="center"/>
              <w:rPr>
                <w:rFonts w:ascii="Times New Roman" w:hAnsi="Times New Roman" w:cs="Times New Roman"/>
                <w:b/>
                <w:sz w:val="24"/>
                <w:szCs w:val="24"/>
              </w:rPr>
            </w:pPr>
            <w:r>
              <w:rPr>
                <w:rFonts w:ascii="Times New Roman" w:hAnsi="Times New Roman" w:cs="Times New Roman"/>
                <w:b/>
                <w:sz w:val="24"/>
                <w:szCs w:val="24"/>
              </w:rPr>
              <w:t>Propiedad asociativa de la adición</w:t>
            </w:r>
          </w:p>
        </w:tc>
      </w:tr>
      <w:tr w:rsidR="005E7FB3" w:rsidRPr="00C56195" w14:paraId="5A2F66F3" w14:textId="77777777" w:rsidTr="00514861">
        <w:tc>
          <w:tcPr>
            <w:tcW w:w="2518" w:type="dxa"/>
          </w:tcPr>
          <w:p w14:paraId="13AE696E" w14:textId="77777777" w:rsidR="005E7FB3" w:rsidRPr="00C56195" w:rsidRDefault="005E7FB3" w:rsidP="00E6040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250F6200" w14:textId="420F638C" w:rsidR="005E7FB3" w:rsidRPr="00E770A8" w:rsidRDefault="005E7FB3" w:rsidP="000E296E">
            <w:pPr>
              <w:rPr>
                <w:rFonts w:ascii="Arial" w:hAnsi="Arial" w:cs="Arial"/>
                <w:color w:val="000000"/>
                <w:lang w:val="es-ES"/>
              </w:rPr>
            </w:pPr>
            <w:r>
              <w:rPr>
                <w:rFonts w:ascii="Arial" w:hAnsi="Arial" w:cs="Arial"/>
                <w:color w:val="000000"/>
                <w:lang w:val="es-ES"/>
              </w:rPr>
              <w:t xml:space="preserve">La asociación de los sumandos no cambia </w:t>
            </w:r>
            <w:r w:rsidR="000E296E">
              <w:rPr>
                <w:rFonts w:ascii="Arial" w:hAnsi="Arial" w:cs="Arial"/>
                <w:color w:val="000000"/>
                <w:lang w:val="es-ES"/>
              </w:rPr>
              <w:t xml:space="preserve">la suma. </w:t>
            </w:r>
            <w:r>
              <w:rPr>
                <w:rFonts w:ascii="Arial" w:hAnsi="Arial" w:cs="Arial"/>
                <w:color w:val="000000"/>
                <w:lang w:val="es-ES"/>
              </w:rPr>
              <w:t xml:space="preserve">  </w:t>
            </w:r>
          </w:p>
        </w:tc>
      </w:tr>
    </w:tbl>
    <w:p w14:paraId="50B5EED0" w14:textId="77777777" w:rsidR="00793511" w:rsidRDefault="00793511"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774AAA" w:rsidRPr="00C56195" w14:paraId="4F8E3105" w14:textId="77777777" w:rsidTr="00514861">
        <w:tc>
          <w:tcPr>
            <w:tcW w:w="9033" w:type="dxa"/>
            <w:gridSpan w:val="2"/>
            <w:shd w:val="clear" w:color="auto" w:fill="000000" w:themeFill="text1"/>
          </w:tcPr>
          <w:p w14:paraId="1CC5139D" w14:textId="77777777" w:rsidR="00774AAA" w:rsidRPr="00C56195" w:rsidRDefault="00774AA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74AAA" w:rsidRPr="00C56195" w14:paraId="5BD01521" w14:textId="77777777" w:rsidTr="00514861">
        <w:tc>
          <w:tcPr>
            <w:tcW w:w="2518" w:type="dxa"/>
          </w:tcPr>
          <w:p w14:paraId="1CFB757E" w14:textId="77777777" w:rsidR="00774AAA" w:rsidRPr="00C56195" w:rsidRDefault="00774AA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5D73318" w14:textId="184E1ED7" w:rsidR="00774AA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74AAA">
              <w:rPr>
                <w:rFonts w:ascii="Times New Roman" w:hAnsi="Times New Roman" w:cs="Times New Roman"/>
                <w:color w:val="000000"/>
                <w:sz w:val="24"/>
                <w:szCs w:val="24"/>
              </w:rPr>
              <w:t>REC180</w:t>
            </w:r>
          </w:p>
        </w:tc>
      </w:tr>
      <w:tr w:rsidR="00774AAA" w:rsidRPr="00C56195" w14:paraId="2D0B87E7" w14:textId="77777777" w:rsidTr="00514861">
        <w:tc>
          <w:tcPr>
            <w:tcW w:w="2518" w:type="dxa"/>
          </w:tcPr>
          <w:p w14:paraId="58C7851A" w14:textId="77777777" w:rsidR="00774AAA" w:rsidRPr="00C56195" w:rsidRDefault="00774AA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A28C8" w14:textId="2ED87411" w:rsidR="00774AAA" w:rsidRPr="00C56195" w:rsidRDefault="00774AAA" w:rsidP="00E6040C">
            <w:pPr>
              <w:rPr>
                <w:rFonts w:ascii="Times New Roman" w:hAnsi="Times New Roman" w:cs="Times New Roman"/>
                <w:color w:val="000000"/>
                <w:sz w:val="24"/>
                <w:szCs w:val="24"/>
              </w:rPr>
            </w:pPr>
            <w:r>
              <w:rPr>
                <w:rFonts w:ascii="Times New Roman" w:hAnsi="Times New Roman" w:cs="Times New Roman"/>
                <w:color w:val="000000"/>
                <w:sz w:val="24"/>
                <w:szCs w:val="24"/>
              </w:rPr>
              <w:t>Aplica</w:t>
            </w:r>
            <w:r w:rsidR="009F723F">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9F723F">
              <w:rPr>
                <w:rFonts w:ascii="Times New Roman" w:hAnsi="Times New Roman" w:cs="Times New Roman"/>
                <w:color w:val="000000"/>
                <w:sz w:val="24"/>
                <w:szCs w:val="24"/>
              </w:rPr>
              <w:t xml:space="preserve">las </w:t>
            </w:r>
            <w:r>
              <w:rPr>
                <w:rFonts w:ascii="Times New Roman" w:hAnsi="Times New Roman" w:cs="Times New Roman"/>
                <w:color w:val="000000"/>
                <w:sz w:val="24"/>
                <w:szCs w:val="24"/>
              </w:rPr>
              <w:t>propiedades de la</w:t>
            </w:r>
            <w:r w:rsidR="009F723F">
              <w:rPr>
                <w:rFonts w:ascii="Times New Roman" w:hAnsi="Times New Roman" w:cs="Times New Roman"/>
                <w:color w:val="000000"/>
                <w:sz w:val="24"/>
                <w:szCs w:val="24"/>
              </w:rPr>
              <w:t xml:space="preserve"> adición en la resolución de problemas</w:t>
            </w:r>
            <w:r>
              <w:rPr>
                <w:rFonts w:ascii="Times New Roman" w:hAnsi="Times New Roman" w:cs="Times New Roman"/>
                <w:color w:val="000000"/>
                <w:sz w:val="24"/>
                <w:szCs w:val="24"/>
              </w:rPr>
              <w:t xml:space="preserve"> </w:t>
            </w:r>
          </w:p>
        </w:tc>
      </w:tr>
      <w:tr w:rsidR="00774AAA" w:rsidRPr="00C56195" w14:paraId="5DB27CD9" w14:textId="77777777" w:rsidTr="00514861">
        <w:tc>
          <w:tcPr>
            <w:tcW w:w="2518" w:type="dxa"/>
          </w:tcPr>
          <w:p w14:paraId="2E697D83" w14:textId="77777777" w:rsidR="00774AAA" w:rsidRPr="00C56195" w:rsidRDefault="00774AA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00E734" w14:textId="3FF10BF7" w:rsidR="00774AAA" w:rsidRPr="00C56195" w:rsidRDefault="00774AA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propiedades de la adición. </w:t>
            </w:r>
          </w:p>
        </w:tc>
      </w:tr>
    </w:tbl>
    <w:p w14:paraId="76CF7A77" w14:textId="77777777" w:rsidR="00754785" w:rsidRPr="005E7FB3" w:rsidRDefault="00754785" w:rsidP="00E6040C">
      <w:pPr>
        <w:spacing w:after="0"/>
        <w:rPr>
          <w:rFonts w:ascii="Arial" w:hAnsi="Arial" w:cs="Arial"/>
          <w:color w:val="000000"/>
        </w:rPr>
      </w:pPr>
    </w:p>
    <w:p w14:paraId="531E4824" w14:textId="136DF4BD" w:rsidR="009C0B36" w:rsidRDefault="009C0B36" w:rsidP="00E6040C">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Pr>
          <w:rFonts w:ascii="Arial" w:hAnsi="Arial" w:cs="Arial"/>
          <w:b/>
        </w:rPr>
        <w:t>2.2</w:t>
      </w:r>
      <w:r w:rsidRPr="00C07A6B">
        <w:rPr>
          <w:rFonts w:ascii="Arial" w:hAnsi="Arial" w:cs="Arial"/>
          <w:b/>
        </w:rPr>
        <w:t xml:space="preserve"> </w:t>
      </w:r>
      <w:r>
        <w:rPr>
          <w:rFonts w:ascii="Arial" w:hAnsi="Arial" w:cs="Arial"/>
          <w:b/>
        </w:rPr>
        <w:t>Sustracción de números naturales</w:t>
      </w:r>
    </w:p>
    <w:p w14:paraId="72226E5A" w14:textId="68AD43EC" w:rsidR="00AB59B6" w:rsidRDefault="003F4729" w:rsidP="00E6040C">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b/>
          <w:bCs/>
          <w:lang w:val="es-CO" w:eastAsia="es-CO"/>
        </w:rPr>
        <w:br/>
      </w:r>
      <w:r w:rsidR="000E296E">
        <w:rPr>
          <w:rFonts w:ascii="Arial" w:eastAsia="Times New Roman" w:hAnsi="Arial" w:cs="Arial"/>
          <w:b/>
          <w:bCs/>
          <w:lang w:val="es-CO" w:eastAsia="es-CO"/>
        </w:rPr>
        <w:t>Sustraer</w:t>
      </w:r>
      <w:r w:rsidRPr="003F4729">
        <w:rPr>
          <w:rFonts w:ascii="Arial" w:eastAsia="Times New Roman" w:hAnsi="Arial" w:cs="Arial"/>
          <w:lang w:val="es-CO" w:eastAsia="es-CO"/>
        </w:rPr>
        <w:t> significa </w:t>
      </w:r>
      <w:r w:rsidR="00571964">
        <w:rPr>
          <w:rFonts w:ascii="Arial" w:eastAsia="Times New Roman" w:hAnsi="Arial" w:cs="Arial"/>
          <w:b/>
          <w:bCs/>
          <w:lang w:val="es-CO" w:eastAsia="es-CO"/>
        </w:rPr>
        <w:t>quitar</w:t>
      </w:r>
      <w:r w:rsidR="000E296E">
        <w:rPr>
          <w:rFonts w:ascii="Arial" w:eastAsia="Times New Roman" w:hAnsi="Arial" w:cs="Arial"/>
          <w:b/>
          <w:bCs/>
          <w:lang w:val="es-CO" w:eastAsia="es-CO"/>
        </w:rPr>
        <w:t xml:space="preserve">, eliminar o sacar </w:t>
      </w:r>
      <w:r w:rsidR="00571964" w:rsidRPr="003F4729">
        <w:rPr>
          <w:rFonts w:ascii="Arial" w:eastAsia="Times New Roman" w:hAnsi="Arial" w:cs="Arial"/>
          <w:lang w:val="es-CO" w:eastAsia="es-CO"/>
        </w:rPr>
        <w:t> </w:t>
      </w:r>
      <w:r w:rsidRPr="003F4729">
        <w:rPr>
          <w:rFonts w:ascii="Arial" w:eastAsia="Times New Roman" w:hAnsi="Arial" w:cs="Arial"/>
          <w:lang w:val="es-CO" w:eastAsia="es-CO"/>
        </w:rPr>
        <w:t>una parte de una cantidad. </w:t>
      </w:r>
      <w:r w:rsidR="000E296E">
        <w:rPr>
          <w:rFonts w:ascii="Arial" w:eastAsia="Times New Roman" w:hAnsi="Arial" w:cs="Arial"/>
          <w:lang w:val="es-CO" w:eastAsia="es-CO"/>
        </w:rPr>
        <w:t>Los términos de una sustracción son el</w:t>
      </w:r>
      <w:r w:rsidRPr="003F4729">
        <w:rPr>
          <w:rFonts w:ascii="Arial" w:eastAsia="Times New Roman" w:hAnsi="Arial" w:cs="Arial"/>
          <w:lang w:val="es-CO" w:eastAsia="es-CO"/>
        </w:rPr>
        <w:t> </w:t>
      </w:r>
      <w:r w:rsidRPr="003F4729">
        <w:rPr>
          <w:rFonts w:ascii="Arial" w:eastAsia="Times New Roman" w:hAnsi="Arial" w:cs="Arial"/>
          <w:b/>
          <w:bCs/>
          <w:lang w:val="es-CO" w:eastAsia="es-CO"/>
        </w:rPr>
        <w:t>minuendo</w:t>
      </w:r>
      <w:r w:rsidRPr="003F4729">
        <w:rPr>
          <w:rFonts w:ascii="Arial" w:eastAsia="Times New Roman" w:hAnsi="Arial" w:cs="Arial"/>
          <w:lang w:val="es-CO" w:eastAsia="es-CO"/>
        </w:rPr>
        <w:t>, el</w:t>
      </w:r>
      <w:r>
        <w:rPr>
          <w:rFonts w:ascii="Arial" w:eastAsia="Times New Roman" w:hAnsi="Arial" w:cs="Arial"/>
          <w:lang w:val="es-CO" w:eastAsia="es-CO"/>
        </w:rPr>
        <w:t xml:space="preserve"> </w:t>
      </w:r>
      <w:r w:rsidRPr="003F4729">
        <w:rPr>
          <w:rFonts w:ascii="Arial" w:eastAsia="Times New Roman" w:hAnsi="Arial" w:cs="Arial"/>
          <w:b/>
          <w:bCs/>
          <w:lang w:val="es-CO" w:eastAsia="es-CO"/>
        </w:rPr>
        <w:t>sustraendo</w:t>
      </w:r>
      <w:r w:rsidRPr="003F4729">
        <w:rPr>
          <w:rFonts w:ascii="Arial" w:eastAsia="Times New Roman" w:hAnsi="Arial" w:cs="Arial"/>
          <w:lang w:val="es-CO" w:eastAsia="es-CO"/>
        </w:rPr>
        <w:t xml:space="preserve"> y </w:t>
      </w:r>
      <w:r w:rsidR="000E296E">
        <w:rPr>
          <w:rFonts w:ascii="Arial" w:eastAsia="Times New Roman" w:hAnsi="Arial" w:cs="Arial"/>
          <w:lang w:val="es-CO" w:eastAsia="es-CO"/>
        </w:rPr>
        <w:t xml:space="preserve">la </w:t>
      </w:r>
      <w:r w:rsidRPr="003F4729">
        <w:rPr>
          <w:rFonts w:ascii="Arial" w:eastAsia="Times New Roman" w:hAnsi="Arial" w:cs="Arial"/>
          <w:lang w:val="es-CO" w:eastAsia="es-CO"/>
        </w:rPr>
        <w:t> </w:t>
      </w:r>
      <w:r w:rsidRPr="003F4729">
        <w:rPr>
          <w:rFonts w:ascii="Arial" w:eastAsia="Times New Roman" w:hAnsi="Arial" w:cs="Arial"/>
          <w:b/>
          <w:bCs/>
          <w:lang w:val="es-CO" w:eastAsia="es-CO"/>
        </w:rPr>
        <w:t>diferencia</w:t>
      </w:r>
      <w:r w:rsidRPr="003F4729">
        <w:rPr>
          <w:rFonts w:ascii="Arial" w:eastAsia="Times New Roman" w:hAnsi="Arial" w:cs="Arial"/>
          <w:lang w:val="es-CO" w:eastAsia="es-CO"/>
        </w:rPr>
        <w:t>. El signo que representa la operación es (</w:t>
      </w:r>
      <w:r w:rsidRPr="00AB59B6">
        <w:rPr>
          <w:rFonts w:ascii="Arial" w:eastAsia="Times New Roman" w:hAnsi="Arial" w:cs="Arial"/>
          <w:b/>
          <w:lang w:val="es-CO" w:eastAsia="es-CO"/>
        </w:rPr>
        <w:t>–</w:t>
      </w:r>
      <w:r w:rsidRPr="003F4729">
        <w:rPr>
          <w:rFonts w:ascii="Arial" w:eastAsia="Times New Roman" w:hAnsi="Arial" w:cs="Arial"/>
          <w:lang w:val="es-CO" w:eastAsia="es-CO"/>
        </w:rPr>
        <w:t>). </w:t>
      </w:r>
    </w:p>
    <w:p w14:paraId="47E8DA23" w14:textId="77777777" w:rsidR="000E296E" w:rsidRDefault="000E296E" w:rsidP="00E6040C">
      <w:pPr>
        <w:shd w:val="clear" w:color="auto" w:fill="FFFFFF"/>
        <w:spacing w:after="0" w:line="345" w:lineRule="atLeast"/>
        <w:rPr>
          <w:rFonts w:ascii="Arial" w:eastAsia="Times New Roman" w:hAnsi="Arial" w:cs="Arial"/>
          <w:lang w:val="es-CO" w:eastAsia="es-CO"/>
        </w:rPr>
      </w:pPr>
    </w:p>
    <w:p w14:paraId="4B0558A4" w14:textId="576F0656" w:rsidR="000E296E" w:rsidRDefault="000E296E" w:rsidP="00E6040C">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Por ejemplo, en la sustracción </w:t>
      </w:r>
    </w:p>
    <w:p w14:paraId="769B867E" w14:textId="0B12FF57" w:rsidR="000E296E" w:rsidRDefault="000E296E" w:rsidP="000E296E">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lang w:val="es-CO" w:eastAsia="es-CO"/>
        </w:rPr>
        <w:t>1</w:t>
      </w:r>
      <w:r w:rsidR="000E0014">
        <w:rPr>
          <w:rFonts w:ascii="Arial" w:eastAsia="Times New Roman" w:hAnsi="Arial" w:cs="Arial"/>
          <w:lang w:val="es-CO" w:eastAsia="es-CO"/>
        </w:rPr>
        <w:t xml:space="preserve"> </w:t>
      </w:r>
      <w:r>
        <w:rPr>
          <w:rFonts w:ascii="Arial" w:eastAsia="Times New Roman" w:hAnsi="Arial" w:cs="Arial"/>
          <w:lang w:val="es-CO" w:eastAsia="es-CO"/>
        </w:rPr>
        <w:t>009 – 595 = 414</w:t>
      </w:r>
    </w:p>
    <w:p w14:paraId="141DAE59" w14:textId="77777777" w:rsidR="000E296E" w:rsidRDefault="000E296E" w:rsidP="000E296E">
      <w:pPr>
        <w:shd w:val="clear" w:color="auto" w:fill="FFFFFF"/>
        <w:spacing w:after="0" w:line="345" w:lineRule="atLeast"/>
        <w:jc w:val="center"/>
        <w:rPr>
          <w:rFonts w:ascii="Arial" w:eastAsia="Times New Roman" w:hAnsi="Arial" w:cs="Arial"/>
          <w:lang w:val="es-CO" w:eastAsia="es-CO"/>
        </w:rPr>
      </w:pPr>
    </w:p>
    <w:p w14:paraId="793BB857" w14:textId="1BD2FE0F" w:rsidR="00AB59B6" w:rsidRDefault="000E296E" w:rsidP="00E6040C">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lastRenderedPageBreak/>
        <w:t xml:space="preserve">Observamos que 1 009 es el </w:t>
      </w:r>
      <w:r w:rsidRPr="000E296E">
        <w:rPr>
          <w:rFonts w:ascii="Arial" w:eastAsia="Times New Roman" w:hAnsi="Arial" w:cs="Arial"/>
          <w:b/>
          <w:lang w:val="es-CO" w:eastAsia="es-CO"/>
        </w:rPr>
        <w:t>minuendo</w:t>
      </w:r>
      <w:r>
        <w:rPr>
          <w:rFonts w:ascii="Arial" w:eastAsia="Times New Roman" w:hAnsi="Arial" w:cs="Arial"/>
          <w:lang w:val="es-CO" w:eastAsia="es-CO"/>
        </w:rPr>
        <w:t xml:space="preserve">, 595 es el </w:t>
      </w:r>
      <w:r w:rsidRPr="000E296E">
        <w:rPr>
          <w:rFonts w:ascii="Arial" w:eastAsia="Times New Roman" w:hAnsi="Arial" w:cs="Arial"/>
          <w:b/>
          <w:lang w:val="es-CO" w:eastAsia="es-CO"/>
        </w:rPr>
        <w:t>sustraendo</w:t>
      </w:r>
      <w:r>
        <w:rPr>
          <w:rFonts w:ascii="Arial" w:eastAsia="Times New Roman" w:hAnsi="Arial" w:cs="Arial"/>
          <w:lang w:val="es-CO" w:eastAsia="es-CO"/>
        </w:rPr>
        <w:t xml:space="preserve"> y 414 es la </w:t>
      </w:r>
      <w:r w:rsidRPr="000E296E">
        <w:rPr>
          <w:rFonts w:ascii="Arial" w:eastAsia="Times New Roman" w:hAnsi="Arial" w:cs="Arial"/>
          <w:b/>
          <w:lang w:val="es-CO" w:eastAsia="es-CO"/>
        </w:rPr>
        <w:t>diferencia</w:t>
      </w:r>
      <w:r>
        <w:rPr>
          <w:rFonts w:ascii="Arial" w:eastAsia="Times New Roman" w:hAnsi="Arial" w:cs="Arial"/>
          <w:lang w:val="es-CO" w:eastAsia="es-CO"/>
        </w:rPr>
        <w:t xml:space="preserve">. </w:t>
      </w:r>
    </w:p>
    <w:p w14:paraId="51B63F5C" w14:textId="77777777" w:rsidR="000E296E" w:rsidRDefault="000E296E" w:rsidP="00E6040C">
      <w:pPr>
        <w:shd w:val="clear" w:color="auto" w:fill="FFFFFF"/>
        <w:spacing w:after="0" w:line="345" w:lineRule="atLeast"/>
        <w:rPr>
          <w:rFonts w:ascii="Arial" w:eastAsia="Times New Roman" w:hAnsi="Arial" w:cs="Arial"/>
          <w:lang w:val="es-CO" w:eastAsia="es-CO"/>
        </w:rPr>
      </w:pPr>
    </w:p>
    <w:p w14:paraId="398A480F" w14:textId="26017C90" w:rsidR="000E296E" w:rsidRDefault="003F4729" w:rsidP="00E6040C">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Veamos un ejemplo</w:t>
      </w:r>
      <w:r w:rsidR="000E296E">
        <w:rPr>
          <w:rFonts w:ascii="Arial" w:eastAsia="Times New Roman" w:hAnsi="Arial" w:cs="Arial"/>
          <w:lang w:val="es-CO" w:eastAsia="es-CO"/>
        </w:rPr>
        <w:t xml:space="preserve"> de una situación que se puede resolver por medio del uso de la sustracción. U</w:t>
      </w:r>
      <w:r w:rsidRPr="003F4729">
        <w:rPr>
          <w:rFonts w:ascii="Arial" w:eastAsia="Times New Roman" w:hAnsi="Arial" w:cs="Arial"/>
          <w:lang w:val="es-CO" w:eastAsia="es-CO"/>
        </w:rPr>
        <w:t>n agricultor plantó</w:t>
      </w:r>
      <w:r w:rsidR="000E296E">
        <w:rPr>
          <w:rFonts w:ascii="Arial" w:eastAsia="Times New Roman" w:hAnsi="Arial" w:cs="Arial"/>
          <w:lang w:val="es-CO" w:eastAsia="es-CO"/>
        </w:rPr>
        <w:t xml:space="preserve"> 3 </w:t>
      </w:r>
      <w:r w:rsidRPr="003F4729">
        <w:rPr>
          <w:rFonts w:ascii="Arial" w:eastAsia="Times New Roman" w:hAnsi="Arial" w:cs="Arial"/>
          <w:lang w:val="es-CO" w:eastAsia="es-CO"/>
        </w:rPr>
        <w:t>075 zanahorias en un campo y, vendió 2</w:t>
      </w:r>
      <w:r w:rsidR="000E296E">
        <w:rPr>
          <w:rFonts w:ascii="Arial" w:eastAsia="Times New Roman" w:hAnsi="Arial" w:cs="Arial"/>
          <w:lang w:val="es-CO" w:eastAsia="es-CO"/>
        </w:rPr>
        <w:t xml:space="preserve"> </w:t>
      </w:r>
      <w:r w:rsidRPr="003F4729">
        <w:rPr>
          <w:rFonts w:ascii="Arial" w:eastAsia="Times New Roman" w:hAnsi="Arial" w:cs="Arial"/>
          <w:lang w:val="es-CO" w:eastAsia="es-CO"/>
        </w:rPr>
        <w:t>980 zanahorias.</w:t>
      </w:r>
      <w:r w:rsidR="000E296E">
        <w:rPr>
          <w:rFonts w:ascii="Arial" w:eastAsia="Times New Roman" w:hAnsi="Arial" w:cs="Arial"/>
          <w:lang w:val="es-CO" w:eastAsia="es-CO"/>
        </w:rPr>
        <w:t xml:space="preserve"> ¿Cuántas zanahorias tiene plantadas?</w:t>
      </w:r>
      <w:r w:rsidRPr="003F4729">
        <w:rPr>
          <w:rFonts w:ascii="Arial" w:eastAsia="Times New Roman" w:hAnsi="Arial" w:cs="Arial"/>
          <w:lang w:val="es-CO" w:eastAsia="es-CO"/>
        </w:rPr>
        <w:t> </w:t>
      </w:r>
    </w:p>
    <w:p w14:paraId="299FEA15" w14:textId="77777777" w:rsidR="000E296E" w:rsidRDefault="000E296E" w:rsidP="00E6040C">
      <w:pPr>
        <w:shd w:val="clear" w:color="auto" w:fill="FFFFFF"/>
        <w:spacing w:after="0" w:line="345" w:lineRule="atLeast"/>
        <w:rPr>
          <w:rFonts w:ascii="Arial" w:eastAsia="Times New Roman" w:hAnsi="Arial" w:cs="Arial"/>
          <w:lang w:val="es-CO" w:eastAsia="es-CO"/>
        </w:rPr>
      </w:pPr>
    </w:p>
    <w:p w14:paraId="230B9C41" w14:textId="680A1827" w:rsidR="003F4729" w:rsidRPr="003F4729" w:rsidRDefault="003F4729" w:rsidP="00E6040C">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Para saber cuántas</w:t>
      </w:r>
      <w:r w:rsidR="000E296E">
        <w:rPr>
          <w:rFonts w:ascii="Arial" w:eastAsia="Times New Roman" w:hAnsi="Arial" w:cs="Arial"/>
          <w:lang w:val="es-CO" w:eastAsia="es-CO"/>
        </w:rPr>
        <w:t xml:space="preserve"> zanahorias</w:t>
      </w:r>
      <w:r w:rsidRPr="003F4729">
        <w:rPr>
          <w:rFonts w:ascii="Arial" w:eastAsia="Times New Roman" w:hAnsi="Arial" w:cs="Arial"/>
          <w:lang w:val="es-CO" w:eastAsia="es-CO"/>
        </w:rPr>
        <w:t xml:space="preserve"> tiene plantadas, </w:t>
      </w:r>
      <w:r w:rsidR="00AB59B6">
        <w:rPr>
          <w:rFonts w:ascii="Arial" w:eastAsia="Times New Roman" w:hAnsi="Arial" w:cs="Arial"/>
          <w:lang w:val="es-CO" w:eastAsia="es-CO"/>
        </w:rPr>
        <w:t xml:space="preserve">debe </w:t>
      </w:r>
      <w:r w:rsidRPr="003F4729">
        <w:rPr>
          <w:rFonts w:ascii="Arial" w:eastAsia="Times New Roman" w:hAnsi="Arial" w:cs="Arial"/>
          <w:lang w:val="es-CO" w:eastAsia="es-CO"/>
        </w:rPr>
        <w:t xml:space="preserve">realizar la </w:t>
      </w:r>
      <w:r w:rsidR="000E296E">
        <w:rPr>
          <w:rFonts w:ascii="Arial" w:eastAsia="Times New Roman" w:hAnsi="Arial" w:cs="Arial"/>
          <w:lang w:val="es-CO" w:eastAsia="es-CO"/>
        </w:rPr>
        <w:t>sustracción</w:t>
      </w:r>
      <w:r w:rsidRPr="003F4729">
        <w:rPr>
          <w:rFonts w:ascii="Arial" w:eastAsia="Times New Roman" w:hAnsi="Arial" w:cs="Arial"/>
          <w:lang w:val="es-CO" w:eastAsia="es-CO"/>
        </w:rPr>
        <w:t>:</w:t>
      </w:r>
    </w:p>
    <w:p w14:paraId="2B28243C" w14:textId="03B8B0CE" w:rsidR="000E296E" w:rsidRPr="000E296E" w:rsidRDefault="003F4729" w:rsidP="000E296E">
      <w:pPr>
        <w:shd w:val="clear" w:color="auto" w:fill="FFFFFF"/>
        <w:spacing w:after="0" w:line="345" w:lineRule="atLeast"/>
        <w:jc w:val="center"/>
        <w:rPr>
          <w:rFonts w:ascii="Arial" w:eastAsia="Times New Roman" w:hAnsi="Arial" w:cs="Arial"/>
          <w:lang w:val="es-CO" w:eastAsia="es-CO"/>
        </w:rPr>
      </w:pPr>
      <w:r w:rsidRPr="003F4729">
        <w:rPr>
          <w:rFonts w:ascii="Arial" w:eastAsia="Times New Roman" w:hAnsi="Arial" w:cs="Arial"/>
          <w:lang w:val="es-CO" w:eastAsia="es-CO"/>
        </w:rPr>
        <w:t>3</w:t>
      </w:r>
      <w:r w:rsidR="000E296E">
        <w:rPr>
          <w:rFonts w:ascii="Arial" w:eastAsia="Times New Roman" w:hAnsi="Arial" w:cs="Arial"/>
          <w:lang w:val="es-CO" w:eastAsia="es-CO"/>
        </w:rPr>
        <w:t xml:space="preserve"> 075 – 2 </w:t>
      </w:r>
      <w:r w:rsidRPr="003F4729">
        <w:rPr>
          <w:rFonts w:ascii="Arial" w:eastAsia="Times New Roman" w:hAnsi="Arial" w:cs="Arial"/>
          <w:lang w:val="es-CO" w:eastAsia="es-CO"/>
        </w:rPr>
        <w:t>980 = 95.</w:t>
      </w:r>
      <w:r w:rsidR="008E0576">
        <w:rPr>
          <w:rFonts w:ascii="Arial" w:eastAsia="Times New Roman" w:hAnsi="Arial" w:cs="Arial"/>
          <w:lang w:val="es-CO" w:eastAsia="es-CO"/>
        </w:rPr>
        <w:t xml:space="preserve"> </w:t>
      </w:r>
    </w:p>
    <w:p w14:paraId="0D4269FD" w14:textId="77777777" w:rsidR="000E296E" w:rsidRDefault="000E296E" w:rsidP="00E6040C">
      <w:pPr>
        <w:shd w:val="clear" w:color="auto" w:fill="FFFFFF"/>
        <w:spacing w:after="0" w:line="345" w:lineRule="atLeast"/>
        <w:rPr>
          <w:rFonts w:ascii="Arial" w:eastAsia="Times New Roman" w:hAnsi="Arial" w:cs="Arial"/>
          <w:lang w:val="es-MX" w:eastAsia="es-CO"/>
        </w:rPr>
      </w:pPr>
    </w:p>
    <w:p w14:paraId="448E2744" w14:textId="3E02D216" w:rsidR="003F4729" w:rsidRPr="003F4729" w:rsidRDefault="008E0576" w:rsidP="00E6040C">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Es decir, </w:t>
      </w:r>
      <w:r w:rsidR="003F4729" w:rsidRPr="003F4729">
        <w:rPr>
          <w:rFonts w:ascii="Arial" w:eastAsia="Times New Roman" w:hAnsi="Arial" w:cs="Arial"/>
          <w:lang w:val="es-CO" w:eastAsia="es-CO"/>
        </w:rPr>
        <w:t>el agricultor todavía tiene en su plantación 95 zanahorias.</w:t>
      </w:r>
    </w:p>
    <w:p w14:paraId="1F9E5082" w14:textId="77777777" w:rsidR="00072AF1" w:rsidRPr="003F4729" w:rsidRDefault="00072AF1" w:rsidP="00E6040C">
      <w:pPr>
        <w:spacing w:after="0"/>
        <w:rPr>
          <w:rFonts w:ascii="Arial" w:hAnsi="Arial" w:cs="Arial"/>
          <w:lang w:val="es-CO"/>
        </w:rPr>
      </w:pPr>
    </w:p>
    <w:tbl>
      <w:tblPr>
        <w:tblStyle w:val="Tablaconcuadrcula"/>
        <w:tblW w:w="0" w:type="auto"/>
        <w:tblLook w:val="04A0" w:firstRow="1" w:lastRow="0" w:firstColumn="1" w:lastColumn="0" w:noHBand="0" w:noVBand="1"/>
      </w:tblPr>
      <w:tblGrid>
        <w:gridCol w:w="2474"/>
        <w:gridCol w:w="6354"/>
      </w:tblGrid>
      <w:tr w:rsidR="00F022DA" w:rsidRPr="00C56195" w14:paraId="5D6F7B0D" w14:textId="77777777" w:rsidTr="00514861">
        <w:tc>
          <w:tcPr>
            <w:tcW w:w="9033" w:type="dxa"/>
            <w:gridSpan w:val="2"/>
            <w:shd w:val="clear" w:color="auto" w:fill="0D0D0D" w:themeFill="text1" w:themeFillTint="F2"/>
          </w:tcPr>
          <w:p w14:paraId="44CF3D4D" w14:textId="77777777" w:rsidR="00F022DA" w:rsidRPr="00C56195" w:rsidRDefault="00F022D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022DA" w:rsidRPr="00C56195" w14:paraId="11273B9C" w14:textId="77777777" w:rsidTr="00514861">
        <w:tc>
          <w:tcPr>
            <w:tcW w:w="2518" w:type="dxa"/>
          </w:tcPr>
          <w:p w14:paraId="18D097E3" w14:textId="77777777" w:rsidR="00F022DA" w:rsidRPr="00C56195" w:rsidRDefault="00F022D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55FA41A" w14:textId="124E16AA" w:rsidR="00F022D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43C46">
              <w:rPr>
                <w:rFonts w:ascii="Times New Roman" w:hAnsi="Times New Roman" w:cs="Times New Roman"/>
                <w:color w:val="000000"/>
                <w:sz w:val="24"/>
                <w:szCs w:val="24"/>
              </w:rPr>
              <w:t>IMG12</w:t>
            </w:r>
            <w:r w:rsidR="00182B75">
              <w:rPr>
                <w:rFonts w:ascii="Times New Roman" w:hAnsi="Times New Roman" w:cs="Times New Roman"/>
                <w:color w:val="000000"/>
                <w:sz w:val="24"/>
                <w:szCs w:val="24"/>
              </w:rPr>
              <w:t>0</w:t>
            </w:r>
          </w:p>
        </w:tc>
      </w:tr>
      <w:tr w:rsidR="00F022DA" w:rsidRPr="00C56195" w14:paraId="2B07D3B2" w14:textId="77777777" w:rsidTr="00514861">
        <w:tc>
          <w:tcPr>
            <w:tcW w:w="2518" w:type="dxa"/>
          </w:tcPr>
          <w:p w14:paraId="2926920F" w14:textId="77777777" w:rsidR="00F022DA" w:rsidRPr="00C56195" w:rsidRDefault="00F022D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B0113EC" w14:textId="77777777" w:rsidR="00F022DA" w:rsidRDefault="00F022D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agricultor cosechando zanahorias. </w:t>
            </w:r>
          </w:p>
          <w:p w14:paraId="63FAE3F3" w14:textId="2A01D945" w:rsidR="00F022DA" w:rsidRPr="00C56195" w:rsidRDefault="00F022DA" w:rsidP="00E6040C">
            <w:pPr>
              <w:rPr>
                <w:rFonts w:ascii="Times New Roman" w:hAnsi="Times New Roman" w:cs="Times New Roman"/>
                <w:color w:val="000000"/>
                <w:sz w:val="24"/>
                <w:szCs w:val="24"/>
              </w:rPr>
            </w:pPr>
            <w:r>
              <w:rPr>
                <w:noProof/>
                <w:lang w:val="es-CO" w:eastAsia="es-CO"/>
              </w:rPr>
              <w:drawing>
                <wp:inline distT="0" distB="0" distL="0" distR="0" wp14:anchorId="23F8ED8E" wp14:editId="27D30B14">
                  <wp:extent cx="1745673" cy="179752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932" t="51525" r="72669" b="13220"/>
                          <a:stretch/>
                        </pic:blipFill>
                        <pic:spPr bwMode="auto">
                          <a:xfrm>
                            <a:off x="0" y="0"/>
                            <a:ext cx="1747926" cy="1799843"/>
                          </a:xfrm>
                          <a:prstGeom prst="rect">
                            <a:avLst/>
                          </a:prstGeom>
                          <a:ln>
                            <a:noFill/>
                          </a:ln>
                          <a:extLst>
                            <a:ext uri="{53640926-AAD7-44D8-BBD7-CCE9431645EC}">
                              <a14:shadowObscured xmlns:a14="http://schemas.microsoft.com/office/drawing/2010/main"/>
                            </a:ext>
                          </a:extLst>
                        </pic:spPr>
                      </pic:pic>
                    </a:graphicData>
                  </a:graphic>
                </wp:inline>
              </w:drawing>
            </w:r>
          </w:p>
        </w:tc>
      </w:tr>
      <w:tr w:rsidR="00F022DA" w:rsidRPr="00C56195" w14:paraId="130415B2" w14:textId="77777777" w:rsidTr="00514861">
        <w:tc>
          <w:tcPr>
            <w:tcW w:w="2518" w:type="dxa"/>
          </w:tcPr>
          <w:p w14:paraId="66511526" w14:textId="77777777" w:rsidR="00F022DA" w:rsidRPr="00C56195" w:rsidRDefault="00F022D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4FA54991" w14:textId="61012CC0" w:rsidR="00F022DA" w:rsidRPr="00C56195" w:rsidRDefault="00F022DA"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proofErr w:type="spellStart"/>
            <w:r>
              <w:rPr>
                <w:rFonts w:ascii="Times New Roman" w:hAnsi="Times New Roman" w:cs="Times New Roman"/>
                <w:color w:val="000000"/>
                <w:sz w:val="24"/>
                <w:szCs w:val="24"/>
              </w:rPr>
              <w:t>Las</w:t>
            </w:r>
            <w:proofErr w:type="spellEnd"/>
            <w:r>
              <w:rPr>
                <w:rFonts w:ascii="Times New Roman" w:hAnsi="Times New Roman" w:cs="Times New Roman"/>
                <w:color w:val="000000"/>
                <w:sz w:val="24"/>
                <w:szCs w:val="24"/>
              </w:rPr>
              <w:t xml:space="preserve"> operaciones con números naturales/6.2 La resta de números naturales/ Primera imagen. </w:t>
            </w:r>
          </w:p>
        </w:tc>
      </w:tr>
      <w:tr w:rsidR="00F022DA" w:rsidRPr="00C56195" w14:paraId="4D6657B8" w14:textId="77777777" w:rsidTr="00514861">
        <w:tc>
          <w:tcPr>
            <w:tcW w:w="2518" w:type="dxa"/>
          </w:tcPr>
          <w:p w14:paraId="1EC11539" w14:textId="77777777" w:rsidR="00F022DA" w:rsidRPr="00C56195" w:rsidRDefault="00F022D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4F91AD1" w14:textId="16241264" w:rsidR="00F022DA" w:rsidRDefault="00DE70ED" w:rsidP="00E6040C">
            <w:pPr>
              <w:rPr>
                <w:rFonts w:ascii="Times New Roman" w:hAnsi="Times New Roman" w:cs="Times New Roman"/>
                <w:color w:val="000000"/>
                <w:sz w:val="24"/>
                <w:szCs w:val="24"/>
              </w:rPr>
            </w:pPr>
            <w:r>
              <w:rPr>
                <w:rFonts w:ascii="Times New Roman" w:hAnsi="Times New Roman" w:cs="Times New Roman"/>
                <w:color w:val="000000"/>
                <w:sz w:val="24"/>
                <w:szCs w:val="24"/>
              </w:rPr>
              <w:t>U</w:t>
            </w:r>
            <w:r w:rsidRPr="00DE70ED">
              <w:rPr>
                <w:rFonts w:ascii="Times New Roman" w:hAnsi="Times New Roman" w:cs="Times New Roman"/>
                <w:color w:val="000000"/>
                <w:sz w:val="24"/>
                <w:szCs w:val="24"/>
              </w:rPr>
              <w:t>n</w:t>
            </w:r>
            <w:r w:rsidR="000C17D6">
              <w:rPr>
                <w:rFonts w:ascii="Times New Roman" w:hAnsi="Times New Roman" w:cs="Times New Roman"/>
                <w:color w:val="000000"/>
                <w:sz w:val="24"/>
                <w:szCs w:val="24"/>
              </w:rPr>
              <w:t xml:space="preserve"> agricultor plantó 3 </w:t>
            </w:r>
            <w:r w:rsidRPr="00DE70ED">
              <w:rPr>
                <w:rFonts w:ascii="Times New Roman" w:hAnsi="Times New Roman" w:cs="Times New Roman"/>
                <w:color w:val="000000"/>
                <w:sz w:val="24"/>
                <w:szCs w:val="24"/>
              </w:rPr>
              <w:t>075 zanahorias en un campo y</w:t>
            </w:r>
            <w:r w:rsidR="000C17D6">
              <w:rPr>
                <w:rFonts w:ascii="Times New Roman" w:hAnsi="Times New Roman" w:cs="Times New Roman"/>
                <w:color w:val="000000"/>
                <w:sz w:val="24"/>
                <w:szCs w:val="24"/>
              </w:rPr>
              <w:t xml:space="preserve">, al cabo de dos años, vendió 2 </w:t>
            </w:r>
            <w:r w:rsidRPr="00DE70ED">
              <w:rPr>
                <w:rFonts w:ascii="Times New Roman" w:hAnsi="Times New Roman" w:cs="Times New Roman"/>
                <w:color w:val="000000"/>
                <w:sz w:val="24"/>
                <w:szCs w:val="24"/>
              </w:rPr>
              <w:t>980 zanahorias</w:t>
            </w:r>
            <w:r>
              <w:rPr>
                <w:rFonts w:ascii="Times New Roman" w:hAnsi="Times New Roman" w:cs="Times New Roman"/>
                <w:color w:val="000000"/>
                <w:sz w:val="24"/>
                <w:szCs w:val="24"/>
              </w:rPr>
              <w:t xml:space="preserve">. Todavía tiene 95 zanahorias en su plantación. </w:t>
            </w:r>
          </w:p>
          <w:p w14:paraId="78C8E0D6" w14:textId="48CF83CB" w:rsidR="00DE70ED" w:rsidRPr="007C6BB3" w:rsidRDefault="00DE70E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resolver el problema se aplicó una </w:t>
            </w:r>
            <w:r w:rsidRPr="00DE70ED">
              <w:rPr>
                <w:rFonts w:ascii="Times New Roman" w:hAnsi="Times New Roman" w:cs="Times New Roman"/>
                <w:b/>
                <w:color w:val="000000"/>
                <w:sz w:val="24"/>
                <w:szCs w:val="24"/>
              </w:rPr>
              <w:t>sustracción</w:t>
            </w:r>
            <w:r>
              <w:rPr>
                <w:rFonts w:ascii="Times New Roman" w:hAnsi="Times New Roman" w:cs="Times New Roman"/>
                <w:b/>
                <w:color w:val="000000"/>
                <w:sz w:val="24"/>
                <w:szCs w:val="24"/>
              </w:rPr>
              <w:t>.</w:t>
            </w:r>
          </w:p>
        </w:tc>
      </w:tr>
    </w:tbl>
    <w:p w14:paraId="17834380" w14:textId="77777777" w:rsidR="00072AF1" w:rsidRDefault="00072AF1"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1697"/>
        <w:gridCol w:w="7131"/>
      </w:tblGrid>
      <w:tr w:rsidR="006F09DE" w:rsidRPr="00C56195" w14:paraId="4A96C8CB" w14:textId="77777777" w:rsidTr="00514861">
        <w:tc>
          <w:tcPr>
            <w:tcW w:w="9054" w:type="dxa"/>
            <w:gridSpan w:val="2"/>
            <w:shd w:val="clear" w:color="auto" w:fill="000000" w:themeFill="text1"/>
          </w:tcPr>
          <w:p w14:paraId="65460766" w14:textId="77777777" w:rsidR="006F09DE" w:rsidRPr="00C56195" w:rsidRDefault="006F09D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6F09DE" w:rsidRPr="00C56195" w14:paraId="32BD01DE" w14:textId="77777777" w:rsidTr="00514861">
        <w:tc>
          <w:tcPr>
            <w:tcW w:w="2518" w:type="dxa"/>
          </w:tcPr>
          <w:p w14:paraId="15A1ED70" w14:textId="77777777" w:rsidR="006F09DE" w:rsidRPr="00C56195" w:rsidRDefault="006F09D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01EA56D" w14:textId="3CE3CD51" w:rsidR="006F09DE"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A2AD5">
              <w:rPr>
                <w:rFonts w:ascii="Times New Roman" w:hAnsi="Times New Roman" w:cs="Times New Roman"/>
                <w:color w:val="000000"/>
                <w:sz w:val="24"/>
                <w:szCs w:val="24"/>
              </w:rPr>
              <w:t>REC190</w:t>
            </w:r>
          </w:p>
        </w:tc>
      </w:tr>
      <w:tr w:rsidR="006F09DE" w:rsidRPr="00C56195" w14:paraId="520E723A" w14:textId="77777777" w:rsidTr="00514861">
        <w:tc>
          <w:tcPr>
            <w:tcW w:w="2518" w:type="dxa"/>
          </w:tcPr>
          <w:p w14:paraId="17FD6F21" w14:textId="77777777" w:rsidR="006F09DE" w:rsidRPr="00C56195" w:rsidRDefault="006F09D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9CFFCE" w14:textId="00E24832" w:rsidR="006F09DE" w:rsidRPr="00C56195" w:rsidRDefault="003A2AD5"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naturales/6.2 La resta de números naturales/ Profundiza: Recuerda cómo se resta. </w:t>
            </w:r>
          </w:p>
        </w:tc>
      </w:tr>
      <w:tr w:rsidR="006F09DE" w:rsidRPr="00C56195" w14:paraId="13A8001D" w14:textId="77777777" w:rsidTr="00514861">
        <w:tc>
          <w:tcPr>
            <w:tcW w:w="2518" w:type="dxa"/>
          </w:tcPr>
          <w:p w14:paraId="0F410699" w14:textId="7A29AD70" w:rsidR="006F09DE" w:rsidRPr="00C56195" w:rsidRDefault="006F09D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488ED753" w14:textId="5B5517F9" w:rsidR="00127D83" w:rsidRDefault="00993BB5" w:rsidP="00E6040C">
            <w:pPr>
              <w:rPr>
                <w:rFonts w:ascii="Times New Roman" w:hAnsi="Times New Roman" w:cs="Times New Roman"/>
                <w:sz w:val="24"/>
                <w:szCs w:val="24"/>
              </w:rPr>
            </w:pPr>
            <w:r>
              <w:rPr>
                <w:rFonts w:ascii="Times New Roman" w:hAnsi="Times New Roman" w:cs="Times New Roman"/>
                <w:sz w:val="24"/>
                <w:szCs w:val="24"/>
              </w:rPr>
              <w:t xml:space="preserve">Cambiar lo que está encerrado por lo que se muestra en rojo debajo </w:t>
            </w:r>
            <w:r w:rsidR="00141E60">
              <w:rPr>
                <w:rFonts w:ascii="Times New Roman" w:hAnsi="Times New Roman" w:cs="Times New Roman"/>
                <w:sz w:val="24"/>
                <w:szCs w:val="24"/>
              </w:rPr>
              <w:t xml:space="preserve">o al lado </w:t>
            </w:r>
            <w:r>
              <w:rPr>
                <w:rFonts w:ascii="Times New Roman" w:hAnsi="Times New Roman" w:cs="Times New Roman"/>
                <w:sz w:val="24"/>
                <w:szCs w:val="24"/>
              </w:rPr>
              <w:t xml:space="preserve">de la imagen. </w:t>
            </w:r>
          </w:p>
          <w:p w14:paraId="1A27891E" w14:textId="23A5B821" w:rsidR="00807621" w:rsidRDefault="00807621" w:rsidP="00E6040C">
            <w:pPr>
              <w:rPr>
                <w:rFonts w:ascii="Times New Roman" w:hAnsi="Times New Roman" w:cs="Times New Roman"/>
                <w:sz w:val="24"/>
                <w:szCs w:val="24"/>
              </w:rPr>
            </w:pPr>
          </w:p>
          <w:p w14:paraId="713C8FDD" w14:textId="58CA8CBE" w:rsidR="00807621" w:rsidRDefault="004D2713" w:rsidP="00E6040C">
            <w:pPr>
              <w:rPr>
                <w:rFonts w:ascii="Times New Roman" w:hAnsi="Times New Roman" w:cs="Times New Roman"/>
                <w:sz w:val="24"/>
                <w:szCs w:val="24"/>
              </w:rPr>
            </w:pPr>
            <w:r>
              <w:rPr>
                <w:noProof/>
                <w:lang w:val="es-CO" w:eastAsia="es-CO"/>
              </w:rPr>
              <w:lastRenderedPageBreak/>
              <mc:AlternateContent>
                <mc:Choice Requires="wps">
                  <w:drawing>
                    <wp:anchor distT="0" distB="0" distL="114300" distR="114300" simplePos="0" relativeHeight="251653120" behindDoc="0" locked="0" layoutInCell="1" allowOverlap="1" wp14:anchorId="6D863288" wp14:editId="665CB4E3">
                      <wp:simplePos x="0" y="0"/>
                      <wp:positionH relativeFrom="column">
                        <wp:posOffset>1530656</wp:posOffset>
                      </wp:positionH>
                      <wp:positionV relativeFrom="paragraph">
                        <wp:posOffset>2015606</wp:posOffset>
                      </wp:positionV>
                      <wp:extent cx="1128156" cy="308759"/>
                      <wp:effectExtent l="0" t="0" r="15240" b="15240"/>
                      <wp:wrapNone/>
                      <wp:docPr id="50" name="50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075226" w14:textId="77777777" w:rsidR="005A36AC" w:rsidRPr="008F0A6E" w:rsidRDefault="005A36AC"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63288" id="50 Cuadro de texto" o:spid="_x0000_s1029" type="#_x0000_t202" style="position:absolute;margin-left:120.5pt;margin-top:158.7pt;width:88.85pt;height:24.3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" fillcolor="white [3201]" strokecolor="red" strokeweight=".5pt">
                      <v:textbox>
                        <w:txbxContent>
                          <w:p w14:paraId="2C075226" w14:textId="77777777" w:rsidR="005A36AC" w:rsidRPr="008F0A6E" w:rsidRDefault="005A36AC" w:rsidP="008F0A6E">
                            <w:pPr>
                              <w:jc w:val="center"/>
                              <w:rPr>
                                <w:b/>
                                <w:color w:val="FF0000"/>
                                <w:lang w:val="es-CO"/>
                              </w:rPr>
                            </w:pPr>
                            <w:r w:rsidRPr="008F0A6E">
                              <w:rPr>
                                <w:b/>
                                <w:color w:val="FF0000"/>
                                <w:lang w:val="es-CO"/>
                              </w:rPr>
                              <w:t>sustracción</w:t>
                            </w:r>
                          </w:p>
                        </w:txbxContent>
                      </v:textbox>
                    </v:shape>
                  </w:pict>
                </mc:Fallback>
              </mc:AlternateContent>
            </w:r>
            <w:r>
              <w:rPr>
                <w:noProof/>
                <w:lang w:val="es-CO" w:eastAsia="es-CO"/>
              </w:rPr>
              <mc:AlternateContent>
                <mc:Choice Requires="wps">
                  <w:drawing>
                    <wp:anchor distT="0" distB="0" distL="114300" distR="114300" simplePos="0" relativeHeight="251651072" behindDoc="0" locked="0" layoutInCell="1" allowOverlap="1" wp14:anchorId="4E7A049C" wp14:editId="0D945244">
                      <wp:simplePos x="0" y="0"/>
                      <wp:positionH relativeFrom="column">
                        <wp:posOffset>1709313</wp:posOffset>
                      </wp:positionH>
                      <wp:positionV relativeFrom="paragraph">
                        <wp:posOffset>1576515</wp:posOffset>
                      </wp:positionV>
                      <wp:extent cx="1128156" cy="308759"/>
                      <wp:effectExtent l="0" t="0" r="15240" b="15240"/>
                      <wp:wrapNone/>
                      <wp:docPr id="49" name="49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225EE8" w14:textId="77777777" w:rsidR="005A36AC" w:rsidRPr="008F0A6E" w:rsidRDefault="005A36AC"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A049C" id="49 Cuadro de texto" o:spid="_x0000_s1030" type="#_x0000_t202" style="position:absolute;margin-left:134.6pt;margin-top:124.15pt;width:88.85pt;height:24.3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56nwIAAMMFAAAOAAAAZHJzL2Uyb0RvYy54bWysVN9P2zAQfp+0/8Hy+0haWqAVKeqKOk1C&#10;gAYTz65jt9Ycn2e7Tbq/nrOTlMJ4YVof3HPuu/Pddz8ur5pKk51wXoEp6OAkp0QYDqUy64L+fFx+&#10;uaD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" fillcolor="white [3201]" strokecolor="red" strokeweight=".5pt">
                      <v:textbox>
                        <w:txbxContent>
                          <w:p w14:paraId="3E225EE8" w14:textId="77777777" w:rsidR="005A36AC" w:rsidRPr="008F0A6E" w:rsidRDefault="005A36AC"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9024" behindDoc="0" locked="0" layoutInCell="1" allowOverlap="1" wp14:anchorId="7A3EAA8C" wp14:editId="0E24C077">
                      <wp:simplePos x="0" y="0"/>
                      <wp:positionH relativeFrom="column">
                        <wp:posOffset>1781274</wp:posOffset>
                      </wp:positionH>
                      <wp:positionV relativeFrom="paragraph">
                        <wp:posOffset>1090130</wp:posOffset>
                      </wp:positionV>
                      <wp:extent cx="1983179" cy="308759"/>
                      <wp:effectExtent l="0" t="0" r="17145" b="15240"/>
                      <wp:wrapNone/>
                      <wp:docPr id="48" name="48 Cuadro de texto"/>
                      <wp:cNvGraphicFramePr/>
                      <a:graphic xmlns:a="http://schemas.openxmlformats.org/drawingml/2006/main">
                        <a:graphicData uri="http://schemas.microsoft.com/office/word/2010/wordprocessingShape">
                          <wps:wsp>
                            <wps:cNvSpPr txBox="1"/>
                            <wps:spPr>
                              <a:xfrm>
                                <a:off x="0" y="0"/>
                                <a:ext cx="1983179"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C9BD888" w14:textId="1237BA47" w:rsidR="005A36AC" w:rsidRPr="008F0A6E" w:rsidRDefault="005A36AC" w:rsidP="008F0A6E">
                                  <w:pPr>
                                    <w:jc w:val="center"/>
                                    <w:rPr>
                                      <w:b/>
                                      <w:color w:val="FF0000"/>
                                      <w:lang w:val="es-CO"/>
                                    </w:rPr>
                                  </w:pPr>
                                  <w:proofErr w:type="gramStart"/>
                                  <w:r>
                                    <w:rPr>
                                      <w:b/>
                                      <w:color w:val="FF0000"/>
                                      <w:lang w:val="es-CO"/>
                                    </w:rPr>
                                    <w:t>adición</w:t>
                                  </w:r>
                                  <w:proofErr w:type="gramEnd"/>
                                  <w:r>
                                    <w:rPr>
                                      <w:b/>
                                      <w:color w:val="FF0000"/>
                                      <w:lang w:val="es-CO"/>
                                    </w:rPr>
                                    <w:t xml:space="preserve"> y </w:t>
                                  </w: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AA8C" id="48 Cuadro de texto" o:spid="_x0000_s1031" type="#_x0000_t202" style="position:absolute;margin-left:140.25pt;margin-top:85.85pt;width:156.15pt;height:24.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" fillcolor="white [3201]" strokecolor="red" strokeweight=".5pt">
                      <v:textbox>
                        <w:txbxContent>
                          <w:p w14:paraId="6C9BD888" w14:textId="1237BA47" w:rsidR="005A36AC" w:rsidRPr="008F0A6E" w:rsidRDefault="005A36AC" w:rsidP="008F0A6E">
                            <w:pPr>
                              <w:jc w:val="center"/>
                              <w:rPr>
                                <w:b/>
                                <w:color w:val="FF0000"/>
                                <w:lang w:val="es-CO"/>
                              </w:rPr>
                            </w:pPr>
                            <w:r>
                              <w:rPr>
                                <w:b/>
                                <w:color w:val="FF0000"/>
                                <w:lang w:val="es-CO"/>
                              </w:rPr>
                              <w:t xml:space="preserve">adición y </w:t>
                            </w: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6976" behindDoc="0" locked="0" layoutInCell="1" allowOverlap="1" wp14:anchorId="457A44D1" wp14:editId="32F84CD4">
                      <wp:simplePos x="0" y="0"/>
                      <wp:positionH relativeFrom="column">
                        <wp:posOffset>1709767</wp:posOffset>
                      </wp:positionH>
                      <wp:positionV relativeFrom="paragraph">
                        <wp:posOffset>626819</wp:posOffset>
                      </wp:positionV>
                      <wp:extent cx="1128156" cy="308759"/>
                      <wp:effectExtent l="0" t="0" r="15240" b="15240"/>
                      <wp:wrapNone/>
                      <wp:docPr id="47" name="47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82806C0" w14:textId="77777777" w:rsidR="005A36AC" w:rsidRPr="008F0A6E" w:rsidRDefault="005A36AC"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A44D1" id="47 Cuadro de texto" o:spid="_x0000_s1032" type="#_x0000_t202" style="position:absolute;margin-left:134.65pt;margin-top:49.35pt;width:88.85pt;height:24.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" fillcolor="white [3201]" strokecolor="red" strokeweight=".5pt">
                      <v:textbox>
                        <w:txbxContent>
                          <w:p w14:paraId="682806C0" w14:textId="77777777" w:rsidR="005A36AC" w:rsidRPr="008F0A6E" w:rsidRDefault="005A36AC"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4928" behindDoc="0" locked="0" layoutInCell="1" allowOverlap="1" wp14:anchorId="46A3F5F4" wp14:editId="7AA8324F">
                      <wp:simplePos x="0" y="0"/>
                      <wp:positionH relativeFrom="column">
                        <wp:posOffset>3408193</wp:posOffset>
                      </wp:positionH>
                      <wp:positionV relativeFrom="paragraph">
                        <wp:posOffset>472613</wp:posOffset>
                      </wp:positionV>
                      <wp:extent cx="1128156" cy="308759"/>
                      <wp:effectExtent l="0" t="0" r="15240" b="15240"/>
                      <wp:wrapNone/>
                      <wp:docPr id="46" name="46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877E9CC" w14:textId="45CA7C04" w:rsidR="005A36AC" w:rsidRPr="008F0A6E" w:rsidRDefault="005A36AC"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3F5F4" id="46 Cuadro de texto" o:spid="_x0000_s1033" type="#_x0000_t202" style="position:absolute;margin-left:268.35pt;margin-top:37.2pt;width:88.85pt;height:24.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" fillcolor="white [3201]" strokecolor="red" strokeweight=".5pt">
                      <v:textbox>
                        <w:txbxContent>
                          <w:p w14:paraId="1877E9CC" w14:textId="45CA7C04" w:rsidR="005A36AC" w:rsidRPr="008F0A6E" w:rsidRDefault="005A36AC" w:rsidP="008F0A6E">
                            <w:pPr>
                              <w:jc w:val="center"/>
                              <w:rPr>
                                <w:b/>
                                <w:color w:val="FF0000"/>
                                <w:lang w:val="es-CO"/>
                              </w:rPr>
                            </w:pPr>
                            <w:r w:rsidRPr="008F0A6E">
                              <w:rPr>
                                <w:b/>
                                <w:color w:val="FF0000"/>
                                <w:lang w:val="es-CO"/>
                              </w:rPr>
                              <w:t>sustracción</w:t>
                            </w:r>
                          </w:p>
                        </w:txbxContent>
                      </v:textbox>
                    </v:shape>
                  </w:pict>
                </mc:Fallback>
              </mc:AlternateContent>
            </w:r>
            <w:r w:rsidR="00141E60">
              <w:rPr>
                <w:noProof/>
                <w:lang w:val="es-CO" w:eastAsia="es-CO"/>
              </w:rPr>
              <mc:AlternateContent>
                <mc:Choice Requires="wps">
                  <w:drawing>
                    <wp:anchor distT="0" distB="0" distL="114300" distR="114300" simplePos="0" relativeHeight="251642880" behindDoc="0" locked="0" layoutInCell="1" allowOverlap="1" wp14:anchorId="513F6EA8" wp14:editId="219F03FA">
                      <wp:simplePos x="0" y="0"/>
                      <wp:positionH relativeFrom="column">
                        <wp:posOffset>1138522</wp:posOffset>
                      </wp:positionH>
                      <wp:positionV relativeFrom="paragraph">
                        <wp:posOffset>1992556</wp:posOffset>
                      </wp:positionV>
                      <wp:extent cx="332097" cy="332105"/>
                      <wp:effectExtent l="57150" t="38100" r="68580" b="86995"/>
                      <wp:wrapNone/>
                      <wp:docPr id="45" name="45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121A73" id="45 Rectángulo redondeado" o:spid="_x0000_s1026" style="position:absolute;margin-left:89.65pt;margin-top:156.9pt;width:26.15pt;height:26.1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40832" behindDoc="0" locked="0" layoutInCell="1" allowOverlap="1" wp14:anchorId="326A6DA2" wp14:editId="6C684A49">
                      <wp:simplePos x="0" y="0"/>
                      <wp:positionH relativeFrom="column">
                        <wp:posOffset>1282510</wp:posOffset>
                      </wp:positionH>
                      <wp:positionV relativeFrom="paragraph">
                        <wp:posOffset>1565142</wp:posOffset>
                      </wp:positionV>
                      <wp:extent cx="332097" cy="332105"/>
                      <wp:effectExtent l="57150" t="38100" r="68580" b="86995"/>
                      <wp:wrapNone/>
                      <wp:docPr id="44" name="44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99BF6" id="44 Rectángulo redondeado" o:spid="_x0000_s1026" style="position:absolute;margin-left:101pt;margin-top:123.25pt;width:26.15pt;height:26.1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8784" behindDoc="0" locked="0" layoutInCell="1" allowOverlap="1" wp14:anchorId="6360892C" wp14:editId="77F6C2C2">
                      <wp:simplePos x="0" y="0"/>
                      <wp:positionH relativeFrom="column">
                        <wp:posOffset>1080630</wp:posOffset>
                      </wp:positionH>
                      <wp:positionV relativeFrom="paragraph">
                        <wp:posOffset>1066378</wp:posOffset>
                      </wp:positionV>
                      <wp:extent cx="629392" cy="332105"/>
                      <wp:effectExtent l="57150" t="38100" r="75565" b="86995"/>
                      <wp:wrapNone/>
                      <wp:docPr id="43" name="43 Rectángulo redondeado"/>
                      <wp:cNvGraphicFramePr/>
                      <a:graphic xmlns:a="http://schemas.openxmlformats.org/drawingml/2006/main">
                        <a:graphicData uri="http://schemas.microsoft.com/office/word/2010/wordprocessingShape">
                          <wps:wsp>
                            <wps:cNvSpPr/>
                            <wps:spPr>
                              <a:xfrm flipV="1">
                                <a:off x="0" y="0"/>
                                <a:ext cx="629392"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9C7AB" id="43 Rectángulo redondeado" o:spid="_x0000_s1026" style="position:absolute;margin-left:85.1pt;margin-top:83.95pt;width:49.55pt;height:26.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6736" behindDoc="0" locked="0" layoutInCell="1" allowOverlap="1" wp14:anchorId="31F897D8" wp14:editId="509A9093">
                      <wp:simplePos x="0" y="0"/>
                      <wp:positionH relativeFrom="column">
                        <wp:posOffset>1158034</wp:posOffset>
                      </wp:positionH>
                      <wp:positionV relativeFrom="paragraph">
                        <wp:posOffset>633490</wp:posOffset>
                      </wp:positionV>
                      <wp:extent cx="450850" cy="332105"/>
                      <wp:effectExtent l="57150" t="38100" r="82550" b="86995"/>
                      <wp:wrapNone/>
                      <wp:docPr id="42" name="42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FFBE0" id="42 Rectángulo redondeado" o:spid="_x0000_s1026" style="position:absolute;margin-left:91.2pt;margin-top:49.9pt;width:35.5pt;height:26.1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" filled="f" strokecolor="red" strokeweight="2.25pt">
                      <v:shadow on="t" color="black" opacity="22937f" origin=",.5" offset="0,.63889mm"/>
                    </v:roundrect>
                  </w:pict>
                </mc:Fallback>
              </mc:AlternateContent>
            </w:r>
            <w:r w:rsidR="00807621">
              <w:rPr>
                <w:noProof/>
                <w:lang w:val="es-CO" w:eastAsia="es-CO"/>
              </w:rPr>
              <mc:AlternateContent>
                <mc:Choice Requires="wps">
                  <w:drawing>
                    <wp:anchor distT="0" distB="0" distL="114300" distR="114300" simplePos="0" relativeHeight="251634688" behindDoc="0" locked="0" layoutInCell="1" allowOverlap="1" wp14:anchorId="4164E075" wp14:editId="54A93A3B">
                      <wp:simplePos x="0" y="0"/>
                      <wp:positionH relativeFrom="column">
                        <wp:posOffset>3408193</wp:posOffset>
                      </wp:positionH>
                      <wp:positionV relativeFrom="paragraph">
                        <wp:posOffset>21351</wp:posOffset>
                      </wp:positionV>
                      <wp:extent cx="450850" cy="332105"/>
                      <wp:effectExtent l="57150" t="38100" r="82550" b="86995"/>
                      <wp:wrapNone/>
                      <wp:docPr id="41" name="41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3D13E" id="41 Rectángulo redondeado" o:spid="_x0000_s1026" style="position:absolute;margin-left:268.35pt;margin-top:1.7pt;width:35.5pt;height:26.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" filled="f" strokecolor="red" strokeweight="2.25pt">
                      <v:shadow on="t" color="black" opacity="22937f" origin=",.5" offset="0,.63889mm"/>
                    </v:roundrect>
                  </w:pict>
                </mc:Fallback>
              </mc:AlternateContent>
            </w:r>
            <w:r w:rsidR="00807621">
              <w:rPr>
                <w:noProof/>
                <w:lang w:val="es-CO" w:eastAsia="es-CO"/>
              </w:rPr>
              <w:drawing>
                <wp:inline distT="0" distB="0" distL="0" distR="0" wp14:anchorId="50C4723D" wp14:editId="7B2BD9AC">
                  <wp:extent cx="4013859" cy="2327563"/>
                  <wp:effectExtent l="19050" t="19050" r="24765"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805" t="14237" r="17581" b="19322"/>
                          <a:stretch/>
                        </pic:blipFill>
                        <pic:spPr bwMode="auto">
                          <a:xfrm>
                            <a:off x="0" y="0"/>
                            <a:ext cx="4019038" cy="2330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680D4B" w14:textId="77777777" w:rsidR="00807621" w:rsidRDefault="00807621" w:rsidP="00E6040C">
            <w:pPr>
              <w:rPr>
                <w:rFonts w:ascii="Times New Roman" w:hAnsi="Times New Roman" w:cs="Times New Roman"/>
                <w:sz w:val="24"/>
                <w:szCs w:val="24"/>
              </w:rPr>
            </w:pPr>
          </w:p>
          <w:p w14:paraId="21D2C167" w14:textId="77777777" w:rsidR="00807621" w:rsidRDefault="00807621" w:rsidP="00E6040C">
            <w:pPr>
              <w:rPr>
                <w:rFonts w:ascii="Times New Roman" w:hAnsi="Times New Roman" w:cs="Times New Roman"/>
                <w:sz w:val="24"/>
                <w:szCs w:val="24"/>
              </w:rPr>
            </w:pPr>
          </w:p>
          <w:p w14:paraId="79C3F593" w14:textId="185AFF83" w:rsidR="00807621" w:rsidRDefault="007E5D2C" w:rsidP="00E6040C">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69504" behindDoc="0" locked="0" layoutInCell="1" allowOverlap="1" wp14:anchorId="76090C12" wp14:editId="5C4A9F6F">
                      <wp:simplePos x="0" y="0"/>
                      <wp:positionH relativeFrom="column">
                        <wp:posOffset>282756</wp:posOffset>
                      </wp:positionH>
                      <wp:positionV relativeFrom="paragraph">
                        <wp:posOffset>20130</wp:posOffset>
                      </wp:positionV>
                      <wp:extent cx="3728852" cy="475013"/>
                      <wp:effectExtent l="0" t="0" r="24130" b="20320"/>
                      <wp:wrapNone/>
                      <wp:docPr id="63" name="63 Cuadro de texto"/>
                      <wp:cNvGraphicFramePr/>
                      <a:graphic xmlns:a="http://schemas.openxmlformats.org/drawingml/2006/main">
                        <a:graphicData uri="http://schemas.microsoft.com/office/word/2010/wordprocessingShape">
                          <wps:wsp>
                            <wps:cNvSpPr txBox="1"/>
                            <wps:spPr>
                              <a:xfrm>
                                <a:off x="0" y="0"/>
                                <a:ext cx="3728852" cy="4750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9C8B77A" w14:textId="77777777" w:rsidR="005A36AC" w:rsidRPr="008F0A6E" w:rsidRDefault="005A36AC"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90C12" id="63 Cuadro de texto" o:spid="_x0000_s1034" type="#_x0000_t202" style="position:absolute;left:0;text-align:left;margin-left:22.25pt;margin-top:1.6pt;width:293.6pt;height:3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" filled="f" strokecolor="red" strokeweight="2pt">
                      <v:textbox>
                        <w:txbxContent>
                          <w:p w14:paraId="29C8B77A" w14:textId="77777777" w:rsidR="005A36AC" w:rsidRPr="008F0A6E" w:rsidRDefault="005A36AC" w:rsidP="00D17A96">
                            <w:pPr>
                              <w:jc w:val="center"/>
                              <w:rPr>
                                <w:b/>
                                <w:color w:val="FF0000"/>
                                <w:lang w:val="es-CO"/>
                              </w:rPr>
                            </w:pPr>
                          </w:p>
                        </w:txbxContent>
                      </v:textbox>
                    </v:shape>
                  </w:pict>
                </mc:Fallback>
              </mc:AlternateContent>
            </w:r>
            <w:r w:rsidR="00D17A96">
              <w:rPr>
                <w:noProof/>
                <w:lang w:val="es-CO" w:eastAsia="es-CO"/>
              </w:rPr>
              <w:drawing>
                <wp:anchor distT="0" distB="0" distL="114300" distR="114300" simplePos="0" relativeHeight="251663360" behindDoc="0" locked="0" layoutInCell="1" allowOverlap="1" wp14:anchorId="4071BC5D" wp14:editId="35D33A38">
                  <wp:simplePos x="0" y="0"/>
                  <wp:positionH relativeFrom="column">
                    <wp:posOffset>1897380</wp:posOffset>
                  </wp:positionH>
                  <wp:positionV relativeFrom="paragraph">
                    <wp:posOffset>589915</wp:posOffset>
                  </wp:positionV>
                  <wp:extent cx="1092200" cy="1140460"/>
                  <wp:effectExtent l="0" t="0" r="0" b="2540"/>
                  <wp:wrapNone/>
                  <wp:docPr id="56" name="Imagen 56" descr="500 Colombian pesos coin isolated on white backgroun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0 Colombian pesos coin isolated on white background - stock pho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220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713">
              <w:rPr>
                <w:noProof/>
                <w:lang w:val="es-CO" w:eastAsia="es-CO"/>
              </w:rPr>
              <w:drawing>
                <wp:inline distT="0" distB="0" distL="0" distR="0" wp14:anchorId="72BBDDAB" wp14:editId="036D4878">
                  <wp:extent cx="3811978" cy="1900052"/>
                  <wp:effectExtent l="19050" t="19050" r="1714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687" t="23390" r="23301" b="22373"/>
                          <a:stretch/>
                        </pic:blipFill>
                        <pic:spPr bwMode="auto">
                          <a:xfrm>
                            <a:off x="0" y="0"/>
                            <a:ext cx="3816897" cy="1902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0F2A6" w14:textId="77777777" w:rsidR="00807621" w:rsidRDefault="00807621" w:rsidP="00E6040C">
            <w:pPr>
              <w:rPr>
                <w:rFonts w:ascii="Times New Roman" w:hAnsi="Times New Roman" w:cs="Times New Roman"/>
                <w:sz w:val="24"/>
                <w:szCs w:val="24"/>
              </w:rPr>
            </w:pPr>
          </w:p>
          <w:p w14:paraId="3859BA06" w14:textId="03F84CAE" w:rsidR="00807621" w:rsidRDefault="004D2713" w:rsidP="00E6040C">
            <w:pPr>
              <w:rPr>
                <w:rFonts w:ascii="Times New Roman" w:hAnsi="Times New Roman" w:cs="Times New Roman"/>
                <w:b/>
                <w:color w:val="FF0000"/>
                <w:sz w:val="24"/>
                <w:szCs w:val="24"/>
              </w:rPr>
            </w:pPr>
            <w:r w:rsidRPr="004D2713">
              <w:rPr>
                <w:rFonts w:ascii="Times New Roman" w:hAnsi="Times New Roman" w:cs="Times New Roman"/>
                <w:b/>
                <w:color w:val="FF0000"/>
                <w:sz w:val="24"/>
                <w:szCs w:val="24"/>
              </w:rPr>
              <w:t>Imagina que tienes $</w:t>
            </w:r>
            <w:r w:rsidR="006B2D00">
              <w:rPr>
                <w:rFonts w:ascii="Times New Roman" w:hAnsi="Times New Roman" w:cs="Times New Roman"/>
                <w:b/>
                <w:color w:val="FF0000"/>
                <w:sz w:val="24"/>
                <w:szCs w:val="24"/>
              </w:rPr>
              <w:t>5</w:t>
            </w:r>
            <w:r w:rsidRPr="004D2713">
              <w:rPr>
                <w:rFonts w:ascii="Times New Roman" w:hAnsi="Times New Roman" w:cs="Times New Roman"/>
                <w:b/>
                <w:color w:val="FF0000"/>
                <w:sz w:val="24"/>
                <w:szCs w:val="24"/>
              </w:rPr>
              <w:t>00. Puedes ir a una tienda y gasta</w:t>
            </w:r>
            <w:r w:rsidR="00BD531B">
              <w:rPr>
                <w:rFonts w:ascii="Times New Roman" w:hAnsi="Times New Roman" w:cs="Times New Roman"/>
                <w:b/>
                <w:color w:val="FF0000"/>
                <w:sz w:val="24"/>
                <w:szCs w:val="24"/>
              </w:rPr>
              <w:t>r</w:t>
            </w:r>
            <w:r w:rsidRPr="004D2713">
              <w:rPr>
                <w:rFonts w:ascii="Times New Roman" w:hAnsi="Times New Roman" w:cs="Times New Roman"/>
                <w:b/>
                <w:color w:val="FF0000"/>
                <w:sz w:val="24"/>
                <w:szCs w:val="24"/>
              </w:rPr>
              <w:t xml:space="preserve"> una parte o todo el dinero. </w:t>
            </w:r>
          </w:p>
          <w:p w14:paraId="5D90048E" w14:textId="1D656E75" w:rsidR="00C17FD4" w:rsidRPr="007E5D2C" w:rsidRDefault="007E5D2C" w:rsidP="00E6040C">
            <w:pP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w:t>
            </w:r>
            <w:r w:rsidR="00C17FD4" w:rsidRPr="007E5D2C">
              <w:rPr>
                <w:rFonts w:ascii="Times New Roman" w:hAnsi="Times New Roman" w:cs="Times New Roman"/>
                <w:b/>
                <w:color w:val="548DD4" w:themeColor="text2" w:themeTint="99"/>
                <w:sz w:val="24"/>
                <w:szCs w:val="24"/>
              </w:rPr>
              <w:t xml:space="preserve">Cambiar imagen del billete por: </w:t>
            </w:r>
            <w:proofErr w:type="spellStart"/>
            <w:r w:rsidR="00C17FD4" w:rsidRPr="007E5D2C">
              <w:rPr>
                <w:rFonts w:ascii="Times New Roman" w:hAnsi="Times New Roman" w:cs="Times New Roman"/>
                <w:b/>
                <w:color w:val="548DD4" w:themeColor="text2" w:themeTint="99"/>
                <w:sz w:val="24"/>
                <w:szCs w:val="24"/>
              </w:rPr>
              <w:t>shutterstock</w:t>
            </w:r>
            <w:proofErr w:type="spellEnd"/>
            <w:r w:rsidR="00C17FD4" w:rsidRPr="007E5D2C">
              <w:rPr>
                <w:rFonts w:ascii="Times New Roman" w:hAnsi="Times New Roman" w:cs="Times New Roman"/>
                <w:b/>
                <w:color w:val="548DD4" w:themeColor="text2" w:themeTint="99"/>
                <w:sz w:val="24"/>
                <w:szCs w:val="24"/>
              </w:rPr>
              <w:t xml:space="preserve"> </w:t>
            </w:r>
            <w:r w:rsidR="006B2D00" w:rsidRPr="007E5D2C">
              <w:rPr>
                <w:rFonts w:ascii="Times New Roman" w:hAnsi="Times New Roman" w:cs="Times New Roman"/>
                <w:b/>
                <w:color w:val="548DD4" w:themeColor="text2" w:themeTint="99"/>
                <w:sz w:val="24"/>
                <w:szCs w:val="24"/>
              </w:rPr>
              <w:t>132206489</w:t>
            </w:r>
            <w:r w:rsidR="00C17FD4" w:rsidRPr="007E5D2C">
              <w:rPr>
                <w:rFonts w:ascii="Times New Roman" w:hAnsi="Times New Roman" w:cs="Times New Roman"/>
                <w:b/>
                <w:color w:val="548DD4" w:themeColor="text2" w:themeTint="99"/>
                <w:sz w:val="24"/>
                <w:szCs w:val="24"/>
              </w:rPr>
              <w:t>)</w:t>
            </w:r>
            <w:r w:rsidR="006B2D00" w:rsidRPr="007E5D2C">
              <w:rPr>
                <w:noProof/>
                <w:color w:val="548DD4" w:themeColor="text2" w:themeTint="99"/>
                <w:lang w:val="es-CO" w:eastAsia="es-CO"/>
              </w:rPr>
              <w:t xml:space="preserve"> </w:t>
            </w:r>
          </w:p>
          <w:p w14:paraId="2630A974" w14:textId="250C634F" w:rsidR="00C17FD4" w:rsidRPr="004D2713" w:rsidRDefault="00C17FD4" w:rsidP="00E6040C">
            <w:pPr>
              <w:jc w:val="center"/>
              <w:rPr>
                <w:rFonts w:ascii="Times New Roman" w:hAnsi="Times New Roman" w:cs="Times New Roman"/>
                <w:b/>
                <w:color w:val="FF0000"/>
                <w:sz w:val="24"/>
                <w:szCs w:val="24"/>
              </w:rPr>
            </w:pPr>
          </w:p>
          <w:p w14:paraId="65424B6C" w14:textId="77777777" w:rsidR="00807621" w:rsidRDefault="00807621" w:rsidP="00E6040C">
            <w:pPr>
              <w:rPr>
                <w:rFonts w:ascii="Times New Roman" w:hAnsi="Times New Roman" w:cs="Times New Roman"/>
                <w:sz w:val="24"/>
                <w:szCs w:val="24"/>
              </w:rPr>
            </w:pPr>
          </w:p>
          <w:p w14:paraId="390546FE" w14:textId="38A68759" w:rsidR="00040868" w:rsidRDefault="00B2184C" w:rsidP="00E6040C">
            <w:pPr>
              <w:jc w:val="center"/>
              <w:rPr>
                <w:rFonts w:ascii="Times New Roman" w:hAnsi="Times New Roman" w:cs="Times New Roman"/>
                <w:sz w:val="24"/>
                <w:szCs w:val="24"/>
              </w:rPr>
            </w:pPr>
            <w:r>
              <w:rPr>
                <w:sz w:val="24"/>
                <w:szCs w:val="24"/>
                <w:lang w:val="es-ES_tradnl"/>
              </w:rPr>
              <w:object w:dxaOrig="6900" w:dyaOrig="7545" w14:anchorId="30D4BB96">
                <v:shape id="_x0000_i1032" type="#_x0000_t75" style="width:345pt;height:381pt" o:ole="">
                  <v:imagedata r:id="rId46" o:title=""/>
                </v:shape>
                <o:OLEObject Type="Embed" ProgID="PBrush" ShapeID="_x0000_i1032" DrawAspect="Content" ObjectID="_1490956650" r:id="rId47"/>
              </w:object>
            </w:r>
          </w:p>
          <w:p w14:paraId="0D4E5840" w14:textId="1CDEB70E" w:rsidR="00040868" w:rsidRDefault="00040868"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Por ejemplo, puedes comprar algo que cueste $</w:t>
            </w:r>
            <w:r w:rsidR="006B2D00">
              <w:rPr>
                <w:rFonts w:ascii="Times New Roman" w:hAnsi="Times New Roman" w:cs="Times New Roman"/>
                <w:b/>
                <w:color w:val="FF0000"/>
                <w:sz w:val="24"/>
                <w:szCs w:val="24"/>
              </w:rPr>
              <w:t>2</w:t>
            </w:r>
            <w:r>
              <w:rPr>
                <w:rFonts w:ascii="Times New Roman" w:hAnsi="Times New Roman" w:cs="Times New Roman"/>
                <w:b/>
                <w:color w:val="FF0000"/>
                <w:sz w:val="24"/>
                <w:szCs w:val="24"/>
              </w:rPr>
              <w:t>00</w:t>
            </w:r>
            <w:r w:rsidRPr="004D2713">
              <w:rPr>
                <w:rFonts w:ascii="Times New Roman" w:hAnsi="Times New Roman" w:cs="Times New Roman"/>
                <w:b/>
                <w:color w:val="FF0000"/>
                <w:sz w:val="24"/>
                <w:szCs w:val="24"/>
              </w:rPr>
              <w:t xml:space="preserve">. </w:t>
            </w:r>
          </w:p>
          <w:p w14:paraId="3B5466DF" w14:textId="26393745" w:rsidR="00807621" w:rsidRPr="007E5D2C" w:rsidRDefault="00040868" w:rsidP="00E6040C">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(Cambiar e</w:t>
            </w:r>
            <w:r w:rsidR="000C17D6">
              <w:rPr>
                <w:rFonts w:ascii="Times New Roman" w:hAnsi="Times New Roman" w:cs="Times New Roman"/>
                <w:b/>
                <w:color w:val="548DD4" w:themeColor="text2" w:themeTint="99"/>
                <w:sz w:val="24"/>
                <w:szCs w:val="24"/>
              </w:rPr>
              <w:t>t</w:t>
            </w:r>
            <w:r w:rsidRPr="007E5D2C">
              <w:rPr>
                <w:rFonts w:ascii="Times New Roman" w:hAnsi="Times New Roman" w:cs="Times New Roman"/>
                <w:b/>
                <w:color w:val="548DD4" w:themeColor="text2" w:themeTint="99"/>
                <w:sz w:val="24"/>
                <w:szCs w:val="24"/>
              </w:rPr>
              <w:t>iqueta con el precio del libro por $</w:t>
            </w:r>
            <w:r w:rsidR="006B2D00" w:rsidRPr="007E5D2C">
              <w:rPr>
                <w:rFonts w:ascii="Times New Roman" w:hAnsi="Times New Roman" w:cs="Times New Roman"/>
                <w:b/>
                <w:color w:val="548DD4" w:themeColor="text2" w:themeTint="99"/>
                <w:sz w:val="24"/>
                <w:szCs w:val="24"/>
              </w:rPr>
              <w:t>2</w:t>
            </w:r>
            <w:r w:rsidRPr="007E5D2C">
              <w:rPr>
                <w:rFonts w:ascii="Times New Roman" w:hAnsi="Times New Roman" w:cs="Times New Roman"/>
                <w:b/>
                <w:color w:val="548DD4" w:themeColor="text2" w:themeTint="99"/>
                <w:sz w:val="24"/>
                <w:szCs w:val="24"/>
              </w:rPr>
              <w:t>00</w:t>
            </w:r>
            <w:r w:rsidR="00B2184C">
              <w:rPr>
                <w:rFonts w:ascii="Times New Roman" w:hAnsi="Times New Roman" w:cs="Times New Roman"/>
                <w:b/>
                <w:color w:val="548DD4" w:themeColor="text2" w:themeTint="99"/>
                <w:sz w:val="24"/>
                <w:szCs w:val="24"/>
              </w:rPr>
              <w:t xml:space="preserve">, cambiar libro por los dulces: </w:t>
            </w:r>
            <w:proofErr w:type="spellStart"/>
            <w:r w:rsidR="00B2184C">
              <w:rPr>
                <w:rFonts w:ascii="Times New Roman" w:hAnsi="Times New Roman" w:cs="Times New Roman"/>
                <w:b/>
                <w:color w:val="548DD4" w:themeColor="text2" w:themeTint="99"/>
                <w:sz w:val="24"/>
                <w:szCs w:val="24"/>
              </w:rPr>
              <w:t>shutterstock</w:t>
            </w:r>
            <w:proofErr w:type="spellEnd"/>
            <w:r w:rsidR="00B2184C">
              <w:rPr>
                <w:rFonts w:ascii="Times New Roman" w:hAnsi="Times New Roman" w:cs="Times New Roman"/>
                <w:b/>
                <w:color w:val="548DD4" w:themeColor="text2" w:themeTint="99"/>
                <w:sz w:val="24"/>
                <w:szCs w:val="24"/>
              </w:rPr>
              <w:t xml:space="preserve"> 115546057</w:t>
            </w:r>
            <w:r w:rsidRPr="007E5D2C">
              <w:rPr>
                <w:rFonts w:ascii="Times New Roman" w:hAnsi="Times New Roman" w:cs="Times New Roman"/>
                <w:b/>
                <w:color w:val="548DD4" w:themeColor="text2" w:themeTint="99"/>
                <w:sz w:val="24"/>
                <w:szCs w:val="24"/>
              </w:rPr>
              <w:t>)</w:t>
            </w:r>
            <w:r w:rsidR="00D17A96" w:rsidRPr="007E5D2C">
              <w:rPr>
                <w:noProof/>
                <w:color w:val="548DD4" w:themeColor="text2" w:themeTint="99"/>
                <w:lang w:val="es-CO" w:eastAsia="es-CO"/>
              </w:rPr>
              <w:t xml:space="preserve"> </w:t>
            </w:r>
          </w:p>
          <w:p w14:paraId="2FFB3D6C" w14:textId="77777777" w:rsidR="00807621" w:rsidRDefault="00807621" w:rsidP="00E6040C">
            <w:pPr>
              <w:rPr>
                <w:rFonts w:ascii="Times New Roman" w:hAnsi="Times New Roman" w:cs="Times New Roman"/>
                <w:sz w:val="24"/>
                <w:szCs w:val="24"/>
              </w:rPr>
            </w:pPr>
          </w:p>
          <w:p w14:paraId="2930BA4E" w14:textId="77777777" w:rsidR="00F43BCF" w:rsidRDefault="00F43BCF" w:rsidP="00E6040C">
            <w:pPr>
              <w:rPr>
                <w:rFonts w:ascii="Times New Roman" w:hAnsi="Times New Roman" w:cs="Times New Roman"/>
                <w:sz w:val="24"/>
                <w:szCs w:val="24"/>
              </w:rPr>
            </w:pPr>
          </w:p>
          <w:p w14:paraId="4D67FF7A" w14:textId="6C443EFA" w:rsidR="00F43BCF" w:rsidRDefault="00B2184C" w:rsidP="00E6040C">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9264" behindDoc="0" locked="0" layoutInCell="1" allowOverlap="1" wp14:anchorId="64B77349" wp14:editId="1BAD4BDD">
                      <wp:simplePos x="0" y="0"/>
                      <wp:positionH relativeFrom="column">
                        <wp:posOffset>3340735</wp:posOffset>
                      </wp:positionH>
                      <wp:positionV relativeFrom="paragraph">
                        <wp:posOffset>474345</wp:posOffset>
                      </wp:positionV>
                      <wp:extent cx="1127760" cy="308610"/>
                      <wp:effectExtent l="0" t="0" r="15240" b="15240"/>
                      <wp:wrapNone/>
                      <wp:docPr id="59" name="59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37B0739" w14:textId="77777777" w:rsidR="005A36AC" w:rsidRPr="008F0A6E" w:rsidRDefault="005A36AC"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77349" id="59 Cuadro de texto" o:spid="_x0000_s1035" type="#_x0000_t202" style="position:absolute;left:0;text-align:left;margin-left:263.05pt;margin-top:37.35pt;width:88.8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" fillcolor="white [3201]" strokecolor="red" strokeweight=".5pt">
                      <v:textbox>
                        <w:txbxContent>
                          <w:p w14:paraId="437B0739" w14:textId="77777777" w:rsidR="005A36AC" w:rsidRPr="008F0A6E" w:rsidRDefault="005A36AC" w:rsidP="004345B5">
                            <w:pPr>
                              <w:jc w:val="center"/>
                              <w:rPr>
                                <w:b/>
                                <w:color w:val="FF0000"/>
                                <w:lang w:val="es-CO"/>
                              </w:rPr>
                            </w:pPr>
                            <w:r>
                              <w:rPr>
                                <w:b/>
                                <w:color w:val="FF0000"/>
                                <w:lang w:val="es-CO"/>
                              </w:rPr>
                              <w:t xml:space="preserve">$500 </w:t>
                            </w:r>
                          </w:p>
                        </w:txbxContent>
                      </v:textbox>
                    </v:shape>
                  </w:pict>
                </mc:Fallback>
              </mc:AlternateContent>
            </w:r>
            <w:r>
              <w:rPr>
                <w:noProof/>
                <w:lang w:val="es-CO" w:eastAsia="es-CO"/>
              </w:rPr>
              <mc:AlternateContent>
                <mc:Choice Requires="wps">
                  <w:drawing>
                    <wp:anchor distT="0" distB="0" distL="114300" distR="114300" simplePos="0" relativeHeight="251657216" behindDoc="0" locked="0" layoutInCell="1" allowOverlap="1" wp14:anchorId="3F655DD5" wp14:editId="3CA625FB">
                      <wp:simplePos x="0" y="0"/>
                      <wp:positionH relativeFrom="column">
                        <wp:posOffset>3338830</wp:posOffset>
                      </wp:positionH>
                      <wp:positionV relativeFrom="paragraph">
                        <wp:posOffset>167640</wp:posOffset>
                      </wp:positionV>
                      <wp:extent cx="1127760" cy="308610"/>
                      <wp:effectExtent l="0" t="0" r="15240" b="15240"/>
                      <wp:wrapNone/>
                      <wp:docPr id="58" name="58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72745F" w14:textId="3D652729" w:rsidR="005A36AC" w:rsidRPr="008F0A6E" w:rsidRDefault="005A36AC"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55DD5" id="58 Cuadro de texto" o:spid="_x0000_s1036" type="#_x0000_t202" style="position:absolute;left:0;text-align:left;margin-left:262.9pt;margin-top:13.2pt;width:88.8pt;height:24.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" fillcolor="white [3201]" strokecolor="red" strokeweight=".5pt">
                      <v:textbox>
                        <w:txbxContent>
                          <w:p w14:paraId="6B72745F" w14:textId="3D652729" w:rsidR="005A36AC" w:rsidRPr="008F0A6E" w:rsidRDefault="005A36AC" w:rsidP="004345B5">
                            <w:pPr>
                              <w:jc w:val="center"/>
                              <w:rPr>
                                <w:b/>
                                <w:color w:val="FF0000"/>
                                <w:lang w:val="es-CO"/>
                              </w:rPr>
                            </w:pPr>
                            <w:r>
                              <w:rPr>
                                <w:b/>
                                <w:color w:val="FF0000"/>
                                <w:lang w:val="es-CO"/>
                              </w:rPr>
                              <w:t xml:space="preserve">$500 </w:t>
                            </w:r>
                          </w:p>
                        </w:txbxContent>
                      </v:textbox>
                    </v:shape>
                  </w:pict>
                </mc:Fallback>
              </mc:AlternateContent>
            </w:r>
            <w:r>
              <w:rPr>
                <w:noProof/>
                <w:lang w:val="es-CO" w:eastAsia="es-CO"/>
              </w:rPr>
              <w:drawing>
                <wp:anchor distT="0" distB="0" distL="114300" distR="114300" simplePos="0" relativeHeight="251661312" behindDoc="0" locked="0" layoutInCell="1" allowOverlap="1" wp14:anchorId="70A9B81A" wp14:editId="57813A07">
                  <wp:simplePos x="0" y="0"/>
                  <wp:positionH relativeFrom="column">
                    <wp:posOffset>786130</wp:posOffset>
                  </wp:positionH>
                  <wp:positionV relativeFrom="paragraph">
                    <wp:posOffset>554355</wp:posOffset>
                  </wp:positionV>
                  <wp:extent cx="973455" cy="1016635"/>
                  <wp:effectExtent l="0" t="0" r="0" b="0"/>
                  <wp:wrapNone/>
                  <wp:docPr id="57" name="Imagen 57" descr="http://thumb101.shutterstock.com/display_pic_with_logo/602809/132206507/stock-photo--colombian-pesos-coin-isolated-on-white-background-132206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01.shutterstock.com/display_pic_with_logo/602809/132206507/stock-photo--colombian-pesos-coin-isolated-on-white-background-13220650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345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D17A96">
              <w:rPr>
                <w:noProof/>
                <w:lang w:val="es-CO" w:eastAsia="es-CO"/>
              </w:rPr>
              <mc:AlternateContent>
                <mc:Choice Requires="wps">
                  <w:drawing>
                    <wp:anchor distT="0" distB="0" distL="114300" distR="114300" simplePos="0" relativeHeight="251665408" behindDoc="0" locked="0" layoutInCell="1" allowOverlap="1" wp14:anchorId="6D736660" wp14:editId="1130E426">
                      <wp:simplePos x="0" y="0"/>
                      <wp:positionH relativeFrom="column">
                        <wp:posOffset>21499</wp:posOffset>
                      </wp:positionH>
                      <wp:positionV relativeFrom="paragraph">
                        <wp:posOffset>20180</wp:posOffset>
                      </wp:positionV>
                      <wp:extent cx="3313216" cy="308610"/>
                      <wp:effectExtent l="0" t="0" r="20955" b="15240"/>
                      <wp:wrapNone/>
                      <wp:docPr id="61" name="61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83AC5B6" w14:textId="3CD73465" w:rsidR="005A36AC" w:rsidRPr="008F0A6E" w:rsidRDefault="005A36AC"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36660" id="61 Cuadro de texto" o:spid="_x0000_s1037" type="#_x0000_t202" style="position:absolute;left:0;text-align:left;margin-left:1.7pt;margin-top:1.6pt;width:260.9pt;height:24.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" filled="f" strokecolor="red" strokeweight="2pt">
                      <v:textbox>
                        <w:txbxContent>
                          <w:p w14:paraId="483AC5B6" w14:textId="3CD73465" w:rsidR="005A36AC" w:rsidRPr="008F0A6E" w:rsidRDefault="005A36AC" w:rsidP="00D17A96">
                            <w:pPr>
                              <w:jc w:val="center"/>
                              <w:rPr>
                                <w:b/>
                                <w:color w:val="FF0000"/>
                                <w:lang w:val="es-CO"/>
                              </w:rPr>
                            </w:pPr>
                          </w:p>
                        </w:txbxContent>
                      </v:textbox>
                    </v:shape>
                  </w:pict>
                </mc:Fallback>
              </mc:AlternateContent>
            </w:r>
            <w:r>
              <w:rPr>
                <w:sz w:val="24"/>
                <w:szCs w:val="24"/>
                <w:lang w:val="es-ES_tradnl"/>
              </w:rPr>
              <w:object w:dxaOrig="6915" w:dyaOrig="2970" w14:anchorId="5ACA3B71">
                <v:shape id="_x0000_i1033" type="#_x0000_t75" style="width:345.75pt;height:149.25pt" o:ole="">
                  <v:imagedata r:id="rId49" o:title=""/>
                </v:shape>
                <o:OLEObject Type="Embed" ProgID="PBrush" ShapeID="_x0000_i1033" DrawAspect="Content" ObjectID="_1490956651" r:id="rId50"/>
              </w:object>
            </w:r>
          </w:p>
          <w:p w14:paraId="527DE933" w14:textId="67D63F32" w:rsidR="00F43BCF" w:rsidRDefault="004345B5" w:rsidP="00E6040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Pero si tienes </w:t>
            </w:r>
            <w:r w:rsidR="00F43BCF" w:rsidRPr="004D2713">
              <w:rPr>
                <w:rFonts w:ascii="Times New Roman" w:hAnsi="Times New Roman" w:cs="Times New Roman"/>
                <w:b/>
                <w:color w:val="FF0000"/>
                <w:sz w:val="24"/>
                <w:szCs w:val="24"/>
              </w:rPr>
              <w:t xml:space="preserve"> $200</w:t>
            </w:r>
            <w:r>
              <w:rPr>
                <w:rFonts w:ascii="Times New Roman" w:hAnsi="Times New Roman" w:cs="Times New Roman"/>
                <w:b/>
                <w:color w:val="FF0000"/>
                <w:sz w:val="24"/>
                <w:szCs w:val="24"/>
              </w:rPr>
              <w:t xml:space="preserve"> no p</w:t>
            </w:r>
            <w:r w:rsidR="00F43BCF" w:rsidRPr="004D2713">
              <w:rPr>
                <w:rFonts w:ascii="Times New Roman" w:hAnsi="Times New Roman" w:cs="Times New Roman"/>
                <w:b/>
                <w:color w:val="FF0000"/>
                <w:sz w:val="24"/>
                <w:szCs w:val="24"/>
              </w:rPr>
              <w:t xml:space="preserve">uedes </w:t>
            </w:r>
            <w:r>
              <w:rPr>
                <w:rFonts w:ascii="Times New Roman" w:hAnsi="Times New Roman" w:cs="Times New Roman"/>
                <w:b/>
                <w:color w:val="FF0000"/>
                <w:sz w:val="24"/>
                <w:szCs w:val="24"/>
              </w:rPr>
              <w:t>c</w:t>
            </w:r>
            <w:r w:rsidR="00D17A96">
              <w:rPr>
                <w:rFonts w:ascii="Times New Roman" w:hAnsi="Times New Roman" w:cs="Times New Roman"/>
                <w:b/>
                <w:color w:val="FF0000"/>
                <w:sz w:val="24"/>
                <w:szCs w:val="24"/>
              </w:rPr>
              <w:t>omprar algo que te cueste $500</w:t>
            </w:r>
          </w:p>
          <w:p w14:paraId="5DC05ED9" w14:textId="34002F4D" w:rsidR="00F43BCF" w:rsidRPr="007E5D2C" w:rsidRDefault="00F43BCF" w:rsidP="00E6040C">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 xml:space="preserve">(Cambiar imagen del billete por: </w:t>
            </w:r>
            <w:proofErr w:type="spellStart"/>
            <w:r w:rsidRPr="007E5D2C">
              <w:rPr>
                <w:rFonts w:ascii="Times New Roman" w:hAnsi="Times New Roman" w:cs="Times New Roman"/>
                <w:b/>
                <w:color w:val="548DD4" w:themeColor="text2" w:themeTint="99"/>
                <w:sz w:val="24"/>
                <w:szCs w:val="24"/>
              </w:rPr>
              <w:t>shutterstock</w:t>
            </w:r>
            <w:proofErr w:type="spellEnd"/>
            <w:r w:rsidRPr="007E5D2C">
              <w:rPr>
                <w:rFonts w:ascii="Times New Roman" w:hAnsi="Times New Roman" w:cs="Times New Roman"/>
                <w:b/>
                <w:color w:val="548DD4" w:themeColor="text2" w:themeTint="99"/>
                <w:sz w:val="24"/>
                <w:szCs w:val="24"/>
              </w:rPr>
              <w:t xml:space="preserve"> </w:t>
            </w:r>
            <w:r w:rsidR="004345B5" w:rsidRPr="007E5D2C">
              <w:rPr>
                <w:rFonts w:ascii="Times New Roman" w:hAnsi="Times New Roman" w:cs="Times New Roman"/>
                <w:b/>
                <w:color w:val="548DD4" w:themeColor="text2" w:themeTint="99"/>
                <w:sz w:val="24"/>
                <w:szCs w:val="24"/>
              </w:rPr>
              <w:t>132206507)</w:t>
            </w:r>
            <w:r w:rsidR="004345B5" w:rsidRPr="007E5D2C">
              <w:rPr>
                <w:noProof/>
                <w:color w:val="548DD4" w:themeColor="text2" w:themeTint="99"/>
                <w:lang w:val="es-CO" w:eastAsia="es-CO"/>
              </w:rPr>
              <w:t xml:space="preserve"> </w:t>
            </w:r>
          </w:p>
          <w:p w14:paraId="3D183B47" w14:textId="512F7F73" w:rsidR="004345B5" w:rsidRPr="007E5D2C" w:rsidRDefault="004345B5" w:rsidP="00E6040C">
            <w:pPr>
              <w:rPr>
                <w:rFonts w:ascii="Times New Roman" w:hAnsi="Times New Roman" w:cs="Times New Roman"/>
                <w:color w:val="548DD4" w:themeColor="text2" w:themeTint="99"/>
                <w:sz w:val="24"/>
                <w:szCs w:val="24"/>
              </w:rPr>
            </w:pPr>
            <w:r w:rsidRPr="007E5D2C">
              <w:rPr>
                <w:rFonts w:ascii="Times New Roman" w:hAnsi="Times New Roman" w:cs="Times New Roman"/>
                <w:b/>
                <w:color w:val="548DD4" w:themeColor="text2" w:themeTint="99"/>
                <w:sz w:val="24"/>
                <w:szCs w:val="24"/>
              </w:rPr>
              <w:t xml:space="preserve">(Cambiar </w:t>
            </w:r>
            <w:r w:rsidR="00B2184C">
              <w:rPr>
                <w:rFonts w:ascii="Times New Roman" w:hAnsi="Times New Roman" w:cs="Times New Roman"/>
                <w:b/>
                <w:color w:val="548DD4" w:themeColor="text2" w:themeTint="99"/>
                <w:sz w:val="24"/>
                <w:szCs w:val="24"/>
              </w:rPr>
              <w:t xml:space="preserve">libros por el </w:t>
            </w:r>
            <w:proofErr w:type="spellStart"/>
            <w:r w:rsidR="00B2184C">
              <w:rPr>
                <w:rFonts w:ascii="Times New Roman" w:hAnsi="Times New Roman" w:cs="Times New Roman"/>
                <w:b/>
                <w:color w:val="548DD4" w:themeColor="text2" w:themeTint="99"/>
                <w:sz w:val="24"/>
                <w:szCs w:val="24"/>
              </w:rPr>
              <w:t>shutterstock</w:t>
            </w:r>
            <w:proofErr w:type="spellEnd"/>
            <w:r w:rsidR="00B2184C">
              <w:rPr>
                <w:rFonts w:ascii="Times New Roman" w:hAnsi="Times New Roman" w:cs="Times New Roman"/>
                <w:b/>
                <w:color w:val="548DD4" w:themeColor="text2" w:themeTint="99"/>
                <w:sz w:val="24"/>
                <w:szCs w:val="24"/>
              </w:rPr>
              <w:t xml:space="preserve"> </w:t>
            </w:r>
            <w:r w:rsidR="00B2184C" w:rsidRPr="00B2184C">
              <w:rPr>
                <w:rFonts w:ascii="Times New Roman" w:hAnsi="Times New Roman" w:cs="Times New Roman"/>
                <w:b/>
                <w:color w:val="548DD4" w:themeColor="text2" w:themeTint="99"/>
                <w:sz w:val="24"/>
                <w:szCs w:val="24"/>
              </w:rPr>
              <w:t>202602934</w:t>
            </w:r>
            <w:r w:rsidRPr="007E5D2C">
              <w:rPr>
                <w:rFonts w:ascii="Times New Roman" w:hAnsi="Times New Roman" w:cs="Times New Roman"/>
                <w:b/>
                <w:color w:val="548DD4" w:themeColor="text2" w:themeTint="99"/>
                <w:sz w:val="24"/>
                <w:szCs w:val="24"/>
              </w:rPr>
              <w:t>)</w:t>
            </w:r>
          </w:p>
          <w:p w14:paraId="38038712" w14:textId="22925F77" w:rsidR="00F43BCF" w:rsidRDefault="00F43BCF" w:rsidP="00E6040C">
            <w:pPr>
              <w:rPr>
                <w:rFonts w:ascii="Times New Roman" w:hAnsi="Times New Roman" w:cs="Times New Roman"/>
                <w:sz w:val="24"/>
                <w:szCs w:val="24"/>
              </w:rPr>
            </w:pPr>
          </w:p>
          <w:p w14:paraId="7A618804" w14:textId="40E68336" w:rsidR="00F43BCF" w:rsidRDefault="00F43BCF" w:rsidP="00E6040C">
            <w:pPr>
              <w:rPr>
                <w:rFonts w:ascii="Times New Roman" w:hAnsi="Times New Roman" w:cs="Times New Roman"/>
                <w:sz w:val="24"/>
                <w:szCs w:val="24"/>
              </w:rPr>
            </w:pPr>
          </w:p>
          <w:p w14:paraId="0AABF06D" w14:textId="646518E4" w:rsidR="00F43BCF" w:rsidRDefault="007E5D2C" w:rsidP="00E6040C">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71552" behindDoc="0" locked="0" layoutInCell="1" allowOverlap="1" wp14:anchorId="57F6C833" wp14:editId="60F01EA8">
                      <wp:simplePos x="0" y="0"/>
                      <wp:positionH relativeFrom="column">
                        <wp:posOffset>1054686</wp:posOffset>
                      </wp:positionH>
                      <wp:positionV relativeFrom="paragraph">
                        <wp:posOffset>741235</wp:posOffset>
                      </wp:positionV>
                      <wp:extent cx="2422566" cy="308610"/>
                      <wp:effectExtent l="0" t="0" r="15875" b="15240"/>
                      <wp:wrapNone/>
                      <wp:docPr id="64" name="64 Cuadro de texto"/>
                      <wp:cNvGraphicFramePr/>
                      <a:graphic xmlns:a="http://schemas.openxmlformats.org/drawingml/2006/main">
                        <a:graphicData uri="http://schemas.microsoft.com/office/word/2010/wordprocessingShape">
                          <wps:wsp>
                            <wps:cNvSpPr txBox="1"/>
                            <wps:spPr>
                              <a:xfrm>
                                <a:off x="0" y="0"/>
                                <a:ext cx="2422566"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285B26" w14:textId="57EE8425" w:rsidR="005A36AC" w:rsidRPr="008F0A6E" w:rsidRDefault="005A36AC" w:rsidP="007E5D2C">
                                  <w:pPr>
                                    <w:jc w:val="center"/>
                                    <w:rPr>
                                      <w:b/>
                                      <w:color w:val="FF0000"/>
                                      <w:lang w:val="es-CO"/>
                                    </w:rPr>
                                  </w:pPr>
                                  <w:r>
                                    <w:rPr>
                                      <w:b/>
                                      <w:color w:val="FF0000"/>
                                      <w:lang w:val="es-CO"/>
                                    </w:rPr>
                                    <w:t xml:space="preserve">500 – 200 ≠ 200 - 500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F6C833" id="64 Cuadro de texto" o:spid="_x0000_s1038" type="#_x0000_t202" style="position:absolute;margin-left:83.05pt;margin-top:58.35pt;width:190.75pt;height:24.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" fillcolor="white [3201]" strokecolor="red" strokeweight=".5pt">
                      <v:textbox>
                        <w:txbxContent>
                          <w:p w14:paraId="5F285B26" w14:textId="57EE8425" w:rsidR="005A36AC" w:rsidRPr="008F0A6E" w:rsidRDefault="005A36AC" w:rsidP="007E5D2C">
                            <w:pPr>
                              <w:jc w:val="center"/>
                              <w:rPr>
                                <w:b/>
                                <w:color w:val="FF0000"/>
                                <w:lang w:val="es-CO"/>
                              </w:rPr>
                            </w:pPr>
                            <w:r>
                              <w:rPr>
                                <w:b/>
                                <w:color w:val="FF0000"/>
                                <w:lang w:val="es-CO"/>
                              </w:rPr>
                              <w:t xml:space="preserve">500 – 200 ≠ 200 - 500 </w:t>
                            </w:r>
                          </w:p>
                        </w:txbxContent>
                      </v:textbox>
                    </v:shape>
                  </w:pict>
                </mc:Fallback>
              </mc:AlternateContent>
            </w:r>
            <w:r w:rsidR="00D17A96">
              <w:rPr>
                <w:noProof/>
                <w:lang w:val="es-CO" w:eastAsia="es-CO"/>
              </w:rPr>
              <w:drawing>
                <wp:inline distT="0" distB="0" distL="0" distR="0" wp14:anchorId="165F7BF7" wp14:editId="76D4FB7A">
                  <wp:extent cx="3467595" cy="1591293"/>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8686" t="22712" r="29446" b="31864"/>
                          <a:stretch/>
                        </pic:blipFill>
                        <pic:spPr bwMode="auto">
                          <a:xfrm>
                            <a:off x="0" y="0"/>
                            <a:ext cx="3472068" cy="15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333987" w14:textId="781479B5" w:rsidR="00F43BCF" w:rsidRDefault="00F43BCF" w:rsidP="00E6040C">
            <w:pPr>
              <w:rPr>
                <w:rFonts w:ascii="Times New Roman" w:hAnsi="Times New Roman" w:cs="Times New Roman"/>
                <w:sz w:val="24"/>
                <w:szCs w:val="24"/>
              </w:rPr>
            </w:pPr>
          </w:p>
          <w:p w14:paraId="25329ECD" w14:textId="1CFBA8D2" w:rsidR="00F43BCF" w:rsidRDefault="007E5D2C" w:rsidP="00E6040C">
            <w:pPr>
              <w:rPr>
                <w:rFonts w:ascii="Times New Roman" w:hAnsi="Times New Roman" w:cs="Times New Roman"/>
                <w:color w:val="FF0000"/>
                <w:sz w:val="24"/>
                <w:szCs w:val="24"/>
              </w:rPr>
            </w:pPr>
            <w:r>
              <w:rPr>
                <w:rFonts w:ascii="Times New Roman" w:hAnsi="Times New Roman" w:cs="Times New Roman"/>
                <w:color w:val="FF0000"/>
                <w:sz w:val="24"/>
                <w:szCs w:val="24"/>
              </w:rPr>
              <w:t xml:space="preserve">Por eso no es lo mismo restar 200 a 500, que restar 500 a 200. </w:t>
            </w:r>
          </w:p>
          <w:p w14:paraId="547AD492" w14:textId="77777777" w:rsidR="00F43BCF" w:rsidRDefault="00F43BCF" w:rsidP="00E6040C">
            <w:pPr>
              <w:rPr>
                <w:rFonts w:ascii="Times New Roman" w:hAnsi="Times New Roman" w:cs="Times New Roman"/>
                <w:sz w:val="24"/>
                <w:szCs w:val="24"/>
              </w:rPr>
            </w:pPr>
          </w:p>
          <w:p w14:paraId="6E4F3F4E" w14:textId="77777777" w:rsidR="00807621" w:rsidRDefault="00807621" w:rsidP="00E6040C">
            <w:pPr>
              <w:rPr>
                <w:rFonts w:ascii="Times New Roman" w:hAnsi="Times New Roman" w:cs="Times New Roman"/>
                <w:sz w:val="24"/>
                <w:szCs w:val="24"/>
              </w:rPr>
            </w:pPr>
          </w:p>
          <w:p w14:paraId="71E18FE6" w14:textId="57A38BDD" w:rsidR="00993BB5" w:rsidRDefault="00993BB5" w:rsidP="00E6040C">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32640" behindDoc="0" locked="0" layoutInCell="1" allowOverlap="1" wp14:anchorId="5A2E88AB" wp14:editId="63C07F77">
                      <wp:simplePos x="0" y="0"/>
                      <wp:positionH relativeFrom="column">
                        <wp:posOffset>-25</wp:posOffset>
                      </wp:positionH>
                      <wp:positionV relativeFrom="paragraph">
                        <wp:posOffset>-5271</wp:posOffset>
                      </wp:positionV>
                      <wp:extent cx="4239491" cy="498475"/>
                      <wp:effectExtent l="76200" t="38100" r="85090" b="92075"/>
                      <wp:wrapNone/>
                      <wp:docPr id="36" name="36 Rectángulo redondeado"/>
                      <wp:cNvGraphicFramePr/>
                      <a:graphic xmlns:a="http://schemas.openxmlformats.org/drawingml/2006/main">
                        <a:graphicData uri="http://schemas.microsoft.com/office/word/2010/wordprocessingShape">
                          <wps:wsp>
                            <wps:cNvSpPr/>
                            <wps:spPr>
                              <a:xfrm flipV="1">
                                <a:off x="0" y="0"/>
                                <a:ext cx="4239491" cy="498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78D028" id="36 Rectángulo redondeado" o:spid="_x0000_s1026" style="position:absolute;margin-left:0;margin-top:-.4pt;width:333.8pt;height:39.25pt;flip:y;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" filled="f" strokecolor="red" strokeweight="2.25pt">
                      <v:shadow on="t" color="black" opacity="22937f" origin=",.5" offset="0,.63889mm"/>
                    </v:roundrect>
                  </w:pict>
                </mc:Fallback>
              </mc:AlternateContent>
            </w:r>
            <w:r>
              <w:rPr>
                <w:noProof/>
                <w:lang w:val="es-CO" w:eastAsia="es-CO"/>
              </w:rPr>
              <w:drawing>
                <wp:inline distT="0" distB="0" distL="0" distR="0" wp14:anchorId="524F7EC4" wp14:editId="6AE6D3B7">
                  <wp:extent cx="4298866" cy="1840675"/>
                  <wp:effectExtent l="19050" t="19050" r="26035"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111" t="23728" r="14191" b="23729"/>
                          <a:stretch/>
                        </pic:blipFill>
                        <pic:spPr bwMode="auto">
                          <a:xfrm>
                            <a:off x="0" y="0"/>
                            <a:ext cx="4304412"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76538" w14:textId="58EA6354" w:rsidR="00127D83" w:rsidRPr="00BF183F" w:rsidRDefault="00BF183F" w:rsidP="00E6040C">
            <w:pPr>
              <w:rPr>
                <w:rFonts w:ascii="Times New Roman" w:hAnsi="Times New Roman" w:cs="Times New Roman"/>
                <w:color w:val="FF0000"/>
                <w:sz w:val="24"/>
                <w:szCs w:val="24"/>
              </w:rPr>
            </w:pPr>
            <w:r>
              <w:rPr>
                <w:rFonts w:ascii="Times New Roman" w:hAnsi="Times New Roman" w:cs="Times New Roman"/>
                <w:color w:val="FF0000"/>
                <w:sz w:val="24"/>
                <w:szCs w:val="24"/>
              </w:rPr>
              <w:t xml:space="preserve">Una propiedad que tienen en común la </w:t>
            </w:r>
            <w:r>
              <w:rPr>
                <w:rFonts w:ascii="Times New Roman" w:hAnsi="Times New Roman" w:cs="Times New Roman"/>
                <w:b/>
                <w:color w:val="FF0000"/>
                <w:sz w:val="24"/>
                <w:szCs w:val="24"/>
              </w:rPr>
              <w:t xml:space="preserve">adición y </w:t>
            </w:r>
            <w:r>
              <w:rPr>
                <w:rFonts w:ascii="Times New Roman" w:hAnsi="Times New Roman" w:cs="Times New Roman"/>
                <w:color w:val="FF0000"/>
                <w:sz w:val="24"/>
                <w:szCs w:val="24"/>
              </w:rPr>
              <w:t xml:space="preserve">la </w:t>
            </w:r>
            <w:r>
              <w:rPr>
                <w:rFonts w:ascii="Times New Roman" w:hAnsi="Times New Roman" w:cs="Times New Roman"/>
                <w:b/>
                <w:color w:val="FF0000"/>
                <w:sz w:val="24"/>
                <w:szCs w:val="24"/>
              </w:rPr>
              <w:t>sustracción</w:t>
            </w:r>
            <w:r>
              <w:rPr>
                <w:rFonts w:ascii="Times New Roman" w:hAnsi="Times New Roman" w:cs="Times New Roman"/>
                <w:color w:val="FF0000"/>
                <w:sz w:val="24"/>
                <w:szCs w:val="24"/>
              </w:rPr>
              <w:t xml:space="preserve"> es la propiedad </w:t>
            </w:r>
            <w:proofErr w:type="spellStart"/>
            <w:r>
              <w:rPr>
                <w:rFonts w:ascii="Times New Roman" w:hAnsi="Times New Roman" w:cs="Times New Roman"/>
                <w:b/>
                <w:color w:val="FF0000"/>
                <w:sz w:val="24"/>
                <w:szCs w:val="24"/>
              </w:rPr>
              <w:t>modulativa</w:t>
            </w:r>
            <w:proofErr w:type="spellEnd"/>
            <w:r>
              <w:rPr>
                <w:rFonts w:ascii="Times New Roman" w:hAnsi="Times New Roman" w:cs="Times New Roman"/>
                <w:b/>
                <w:color w:val="FF0000"/>
                <w:sz w:val="24"/>
                <w:szCs w:val="24"/>
              </w:rPr>
              <w:t xml:space="preserve">. </w:t>
            </w:r>
            <w:r>
              <w:rPr>
                <w:rFonts w:ascii="Times New Roman" w:hAnsi="Times New Roman" w:cs="Times New Roman"/>
                <w:color w:val="FF0000"/>
                <w:sz w:val="24"/>
                <w:szCs w:val="24"/>
              </w:rPr>
              <w:t xml:space="preserve">El </w:t>
            </w:r>
            <w:r>
              <w:rPr>
                <w:rFonts w:ascii="Times New Roman" w:hAnsi="Times New Roman" w:cs="Times New Roman"/>
                <w:b/>
                <w:color w:val="FF0000"/>
                <w:sz w:val="24"/>
                <w:szCs w:val="24"/>
              </w:rPr>
              <w:t>cero</w:t>
            </w:r>
            <w:r>
              <w:rPr>
                <w:rFonts w:ascii="Times New Roman" w:hAnsi="Times New Roman" w:cs="Times New Roman"/>
                <w:color w:val="FF0000"/>
                <w:sz w:val="24"/>
                <w:szCs w:val="24"/>
              </w:rPr>
              <w:t xml:space="preserve"> (0) es el </w:t>
            </w:r>
            <w:r>
              <w:rPr>
                <w:rFonts w:ascii="Times New Roman" w:hAnsi="Times New Roman" w:cs="Times New Roman"/>
                <w:b/>
                <w:color w:val="FF0000"/>
                <w:sz w:val="24"/>
                <w:szCs w:val="24"/>
              </w:rPr>
              <w:t>módulo</w:t>
            </w:r>
            <w:r>
              <w:rPr>
                <w:rFonts w:ascii="Times New Roman" w:hAnsi="Times New Roman" w:cs="Times New Roman"/>
                <w:color w:val="FF0000"/>
                <w:sz w:val="24"/>
                <w:szCs w:val="24"/>
              </w:rPr>
              <w:t xml:space="preserve"> o </w:t>
            </w:r>
            <w:r>
              <w:rPr>
                <w:rFonts w:ascii="Times New Roman" w:hAnsi="Times New Roman" w:cs="Times New Roman"/>
                <w:b/>
                <w:color w:val="FF0000"/>
                <w:sz w:val="24"/>
                <w:szCs w:val="24"/>
              </w:rPr>
              <w:t>elemento neutro</w:t>
            </w:r>
            <w:r>
              <w:rPr>
                <w:rFonts w:ascii="Times New Roman" w:hAnsi="Times New Roman" w:cs="Times New Roman"/>
                <w:color w:val="FF0000"/>
                <w:sz w:val="24"/>
                <w:szCs w:val="24"/>
              </w:rPr>
              <w:t xml:space="preserve"> de la sustracción. </w:t>
            </w:r>
          </w:p>
          <w:p w14:paraId="0A22D590" w14:textId="77777777" w:rsidR="00127D83" w:rsidRDefault="00127D83" w:rsidP="00E6040C">
            <w:pPr>
              <w:rPr>
                <w:rFonts w:ascii="Times New Roman" w:hAnsi="Times New Roman" w:cs="Times New Roman"/>
                <w:sz w:val="24"/>
                <w:szCs w:val="24"/>
              </w:rPr>
            </w:pPr>
          </w:p>
          <w:p w14:paraId="75679BF9" w14:textId="6FF43C6A" w:rsidR="00127D83" w:rsidRDefault="008477BE" w:rsidP="00E6040C">
            <w:pPr>
              <w:rPr>
                <w:rFonts w:ascii="Times New Roman" w:hAnsi="Times New Roman" w:cs="Times New Roman"/>
                <w:sz w:val="24"/>
                <w:szCs w:val="24"/>
              </w:rPr>
            </w:pPr>
            <w:ins w:id="6" w:author="Johana Montejo Rozo" w:date="2015-03-14T17:49:00Z">
              <w:r>
                <w:rPr>
                  <w:sz w:val="24"/>
                  <w:szCs w:val="24"/>
                  <w:lang w:val="es-ES_tradnl"/>
                </w:rPr>
                <w:object w:dxaOrig="15345" w:dyaOrig="7230" w14:anchorId="73E92194">
                  <v:shape id="_x0000_i1034" type="#_x0000_t75" style="width:336pt;height:158.25pt" o:ole="">
                    <v:imagedata r:id="rId53" o:title=""/>
                  </v:shape>
                  <o:OLEObject Type="Embed" ProgID="PBrush" ShapeID="_x0000_i1034" DrawAspect="Content" ObjectID="_1490956652" r:id="rId54"/>
                </w:object>
              </w:r>
            </w:ins>
          </w:p>
          <w:p w14:paraId="5804B925" w14:textId="60D12734" w:rsidR="008477BE" w:rsidRPr="008477BE" w:rsidRDefault="008477BE" w:rsidP="00E6040C">
            <w:pPr>
              <w:shd w:val="clear" w:color="auto" w:fill="FFFFFF"/>
              <w:spacing w:line="270" w:lineRule="atLeast"/>
              <w:rPr>
                <w:rFonts w:ascii="Times" w:eastAsia="Times New Roman" w:hAnsi="Times" w:cs="Times New Roman"/>
                <w:color w:val="FF0000"/>
                <w:sz w:val="24"/>
                <w:szCs w:val="24"/>
                <w:lang w:val="es-CO" w:eastAsia="es-CO"/>
              </w:rPr>
            </w:pPr>
            <w:r w:rsidRPr="008477BE">
              <w:rPr>
                <w:rFonts w:ascii="Times" w:eastAsia="Times New Roman" w:hAnsi="Times" w:cs="Times New Roman"/>
                <w:color w:val="FF0000"/>
                <w:sz w:val="24"/>
                <w:szCs w:val="24"/>
                <w:lang w:val="es-CO" w:eastAsia="es-CO"/>
              </w:rPr>
              <w:t xml:space="preserve">En cambio, a diferencia de la adición, la </w:t>
            </w:r>
            <w:r w:rsidRPr="008477BE">
              <w:rPr>
                <w:rFonts w:ascii="Times" w:eastAsia="Times New Roman" w:hAnsi="Times" w:cs="Times New Roman"/>
                <w:b/>
                <w:color w:val="FF0000"/>
                <w:sz w:val="24"/>
                <w:szCs w:val="24"/>
                <w:lang w:val="es-CO" w:eastAsia="es-CO"/>
              </w:rPr>
              <w:t>sustracción no tiene propiedad conmutativa.</w:t>
            </w:r>
            <w:r w:rsidRPr="008477BE">
              <w:rPr>
                <w:rFonts w:ascii="Times" w:eastAsia="Times New Roman" w:hAnsi="Times" w:cs="Times New Roman"/>
                <w:color w:val="FF0000"/>
                <w:sz w:val="24"/>
                <w:szCs w:val="24"/>
                <w:lang w:val="es-CO" w:eastAsia="es-CO"/>
              </w:rPr>
              <w:t xml:space="preserve"> El orden de los números </w:t>
            </w:r>
            <w:r w:rsidRPr="008477BE">
              <w:rPr>
                <w:rFonts w:ascii="Times" w:eastAsia="Times New Roman" w:hAnsi="Times" w:cs="Times New Roman"/>
                <w:b/>
                <w:color w:val="FF0000"/>
                <w:sz w:val="24"/>
                <w:szCs w:val="24"/>
                <w:lang w:val="es-CO" w:eastAsia="es-CO"/>
              </w:rPr>
              <w:t>influye</w:t>
            </w:r>
            <w:r w:rsidRPr="008477BE">
              <w:rPr>
                <w:rFonts w:ascii="Times" w:eastAsia="Times New Roman" w:hAnsi="Times" w:cs="Times New Roman"/>
                <w:color w:val="FF0000"/>
                <w:sz w:val="24"/>
                <w:szCs w:val="24"/>
                <w:lang w:val="es-CO" w:eastAsia="es-CO"/>
              </w:rPr>
              <w:t xml:space="preserve"> mucho en el </w:t>
            </w:r>
            <w:r w:rsidRPr="008477BE">
              <w:rPr>
                <w:rFonts w:ascii="Times" w:eastAsia="Times New Roman" w:hAnsi="Times" w:cs="Times New Roman"/>
                <w:b/>
                <w:color w:val="FF0000"/>
                <w:sz w:val="24"/>
                <w:szCs w:val="24"/>
                <w:lang w:val="es-CO" w:eastAsia="es-CO"/>
              </w:rPr>
              <w:t>resultado</w:t>
            </w:r>
            <w:r w:rsidRPr="008477BE">
              <w:rPr>
                <w:rFonts w:ascii="Times" w:eastAsia="Times New Roman" w:hAnsi="Times" w:cs="Times New Roman"/>
                <w:color w:val="FF0000"/>
                <w:sz w:val="24"/>
                <w:szCs w:val="24"/>
                <w:lang w:val="es-CO" w:eastAsia="es-CO"/>
              </w:rPr>
              <w:t xml:space="preserve"> de una sustracción.</w:t>
            </w:r>
          </w:p>
          <w:p w14:paraId="54BCE275" w14:textId="1F08885A" w:rsidR="006F09DE" w:rsidRPr="004B7318" w:rsidRDefault="0097208A" w:rsidP="00E6040C">
            <w:pPr>
              <w:shd w:val="clear" w:color="auto" w:fill="FFFFFF"/>
              <w:spacing w:line="270" w:lineRule="atLeast"/>
              <w:rPr>
                <w:rFonts w:ascii="Times" w:eastAsia="Times New Roman" w:hAnsi="Times" w:cs="Times New Roman"/>
                <w:sz w:val="24"/>
                <w:szCs w:val="24"/>
                <w:u w:val="single"/>
                <w:lang w:val="es-CO" w:eastAsia="es-CO"/>
              </w:rPr>
            </w:pPr>
            <w:r>
              <w:rPr>
                <w:rFonts w:ascii="Times" w:eastAsia="Times New Roman" w:hAnsi="Times" w:cs="Times New Roman"/>
                <w:sz w:val="24"/>
                <w:szCs w:val="24"/>
                <w:u w:val="single"/>
                <w:lang w:val="es-CO" w:eastAsia="es-CO"/>
              </w:rPr>
              <w:t>F</w:t>
            </w:r>
            <w:r w:rsidR="006F09DE" w:rsidRPr="004B7318">
              <w:rPr>
                <w:rFonts w:ascii="Times" w:eastAsia="Times New Roman" w:hAnsi="Times" w:cs="Times New Roman"/>
                <w:sz w:val="24"/>
                <w:szCs w:val="24"/>
                <w:u w:val="single"/>
                <w:lang w:val="es-CO" w:eastAsia="es-CO"/>
              </w:rPr>
              <w:t>icha del estudiante:</w:t>
            </w:r>
          </w:p>
          <w:p w14:paraId="0B350D7C" w14:textId="77777777" w:rsidR="0097208A" w:rsidRPr="0097208A" w:rsidRDefault="0097208A" w:rsidP="00E6040C">
            <w:pPr>
              <w:shd w:val="clear" w:color="auto" w:fill="FFFFFF"/>
              <w:spacing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Términos de la resta</w:t>
            </w:r>
          </w:p>
          <w:p w14:paraId="0D530A98"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lastRenderedPageBreak/>
              <w:t>Los términos de la resta son: minuendo, sustraendo y diferencia.</w:t>
            </w:r>
          </w:p>
          <w:p w14:paraId="45CA13B4"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M – S = D</w:t>
            </w:r>
          </w:p>
          <w:p w14:paraId="7462B9DA"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En una resta, el </w:t>
            </w:r>
            <w:r w:rsidRPr="0097208A">
              <w:rPr>
                <w:rFonts w:ascii="Arial" w:eastAsia="Times New Roman" w:hAnsi="Arial" w:cs="Arial"/>
                <w:b/>
                <w:bCs/>
                <w:sz w:val="24"/>
                <w:szCs w:val="24"/>
                <w:lang w:val="es-CO" w:eastAsia="es-CO"/>
              </w:rPr>
              <w:t>minuendo</w:t>
            </w:r>
            <w:r w:rsidRPr="0097208A">
              <w:rPr>
                <w:rFonts w:ascii="Arial" w:eastAsia="Times New Roman" w:hAnsi="Arial" w:cs="Arial"/>
                <w:sz w:val="24"/>
                <w:szCs w:val="24"/>
                <w:lang w:val="es-CO" w:eastAsia="es-CO"/>
              </w:rPr>
              <w:t> es la cantidad de la cual restamos el </w:t>
            </w:r>
            <w:r w:rsidRPr="0097208A">
              <w:rPr>
                <w:rFonts w:ascii="Arial" w:eastAsia="Times New Roman" w:hAnsi="Arial" w:cs="Arial"/>
                <w:b/>
                <w:bCs/>
                <w:sz w:val="24"/>
                <w:szCs w:val="24"/>
                <w:lang w:val="es-CO" w:eastAsia="es-CO"/>
              </w:rPr>
              <w:t>sustraendo</w:t>
            </w:r>
            <w:r w:rsidRPr="0097208A">
              <w:rPr>
                <w:rFonts w:ascii="Arial" w:eastAsia="Times New Roman" w:hAnsi="Arial" w:cs="Arial"/>
                <w:sz w:val="24"/>
                <w:szCs w:val="24"/>
                <w:lang w:val="es-CO" w:eastAsia="es-CO"/>
              </w:rPr>
              <w:t>. El resultado de la resta se llama </w:t>
            </w:r>
            <w:r w:rsidRPr="0097208A">
              <w:rPr>
                <w:rFonts w:ascii="Arial" w:eastAsia="Times New Roman" w:hAnsi="Arial" w:cs="Arial"/>
                <w:b/>
                <w:bCs/>
                <w:sz w:val="24"/>
                <w:szCs w:val="24"/>
                <w:lang w:val="es-CO" w:eastAsia="es-CO"/>
              </w:rPr>
              <w:t>diferencia</w:t>
            </w:r>
            <w:r w:rsidRPr="0097208A">
              <w:rPr>
                <w:rFonts w:ascii="Arial" w:eastAsia="Times New Roman" w:hAnsi="Arial" w:cs="Arial"/>
                <w:sz w:val="24"/>
                <w:szCs w:val="24"/>
                <w:lang w:val="es-CO" w:eastAsia="es-CO"/>
              </w:rPr>
              <w:t>. </w:t>
            </w:r>
          </w:p>
          <w:p w14:paraId="0A80DBC1" w14:textId="77777777" w:rsidR="0097208A" w:rsidRPr="0097208A" w:rsidRDefault="0097208A" w:rsidP="00E6040C">
            <w:pPr>
              <w:shd w:val="clear" w:color="auto" w:fill="FFFFFF"/>
              <w:spacing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Procedimiento de la resta</w:t>
            </w:r>
          </w:p>
          <w:p w14:paraId="0C7B42D3" w14:textId="493B5F05"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1</w:t>
            </w:r>
            <w:r w:rsidRPr="0097208A">
              <w:rPr>
                <w:rFonts w:ascii="Arial" w:eastAsia="Times New Roman" w:hAnsi="Arial" w:cs="Arial"/>
                <w:sz w:val="24"/>
                <w:szCs w:val="24"/>
                <w:lang w:val="es-CO" w:eastAsia="es-CO"/>
              </w:rPr>
              <w:t>: se coloca el sustraendo debajo del minuendo, haciendo coincidir las cifras de unidades, decenas</w:t>
            </w:r>
            <w:r w:rsidR="00873076">
              <w:rPr>
                <w:rFonts w:ascii="Arial" w:eastAsia="Times New Roman" w:hAnsi="Arial" w:cs="Arial"/>
                <w:sz w:val="24"/>
                <w:szCs w:val="24"/>
                <w:lang w:val="es-CO" w:eastAsia="es-CO"/>
              </w:rPr>
              <w:t xml:space="preserve">, </w:t>
            </w:r>
            <w:r w:rsidRPr="0097208A">
              <w:rPr>
                <w:rFonts w:ascii="Arial" w:eastAsia="Times New Roman" w:hAnsi="Arial" w:cs="Arial"/>
                <w:sz w:val="24"/>
                <w:szCs w:val="24"/>
                <w:lang w:val="es-CO" w:eastAsia="es-CO"/>
              </w:rPr>
              <w:t>centenas</w:t>
            </w:r>
            <w:r w:rsidR="00873076">
              <w:rPr>
                <w:rFonts w:ascii="Arial" w:eastAsia="Times New Roman" w:hAnsi="Arial" w:cs="Arial"/>
                <w:sz w:val="24"/>
                <w:szCs w:val="24"/>
                <w:lang w:val="es-CO" w:eastAsia="es-CO"/>
              </w:rPr>
              <w:t xml:space="preserve">, unidades de mil, etc., </w:t>
            </w:r>
            <w:r w:rsidRPr="0097208A">
              <w:rPr>
                <w:rFonts w:ascii="Arial" w:eastAsia="Times New Roman" w:hAnsi="Arial" w:cs="Arial"/>
                <w:sz w:val="24"/>
                <w:szCs w:val="24"/>
                <w:lang w:val="es-CO" w:eastAsia="es-CO"/>
              </w:rPr>
              <w:t>de cada número.</w:t>
            </w:r>
          </w:p>
          <w:p w14:paraId="6FBF459B" w14:textId="271B30BE"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2</w:t>
            </w:r>
            <w:r w:rsidRPr="0097208A">
              <w:rPr>
                <w:rFonts w:ascii="Arial" w:eastAsia="Times New Roman" w:hAnsi="Arial" w:cs="Arial"/>
                <w:sz w:val="24"/>
                <w:szCs w:val="24"/>
                <w:lang w:val="es-CO" w:eastAsia="es-CO"/>
              </w:rPr>
              <w:t xml:space="preserve">: </w:t>
            </w:r>
            <w:r w:rsidR="00923881" w:rsidRPr="00923881">
              <w:rPr>
                <w:rFonts w:ascii="Arial" w:eastAsia="Times New Roman" w:hAnsi="Arial" w:cs="Arial"/>
                <w:b/>
                <w:sz w:val="24"/>
                <w:szCs w:val="24"/>
                <w:lang w:val="es-CO" w:eastAsia="es-CO"/>
              </w:rPr>
              <w:t>s</w:t>
            </w:r>
            <w:r w:rsidR="00873076" w:rsidRPr="00923881">
              <w:rPr>
                <w:rFonts w:ascii="Arial" w:eastAsia="Times New Roman" w:hAnsi="Arial" w:cs="Arial"/>
                <w:b/>
                <w:sz w:val="24"/>
                <w:szCs w:val="24"/>
                <w:lang w:val="es-CO" w:eastAsia="es-CO"/>
              </w:rPr>
              <w:t>iempre</w:t>
            </w:r>
            <w:r w:rsidR="00873076">
              <w:rPr>
                <w:rFonts w:ascii="Arial" w:eastAsia="Times New Roman" w:hAnsi="Arial" w:cs="Arial"/>
                <w:sz w:val="24"/>
                <w:szCs w:val="24"/>
                <w:lang w:val="es-CO" w:eastAsia="es-CO"/>
              </w:rPr>
              <w:t xml:space="preserve"> se inicia por las unidades</w:t>
            </w:r>
            <w:r w:rsidR="00923881">
              <w:rPr>
                <w:rFonts w:ascii="Arial" w:eastAsia="Times New Roman" w:hAnsi="Arial" w:cs="Arial"/>
                <w:sz w:val="24"/>
                <w:szCs w:val="24"/>
                <w:lang w:val="es-CO" w:eastAsia="es-CO"/>
              </w:rPr>
              <w:t>. Se restan las unidades</w:t>
            </w:r>
            <w:r w:rsidRPr="0097208A">
              <w:rPr>
                <w:rFonts w:ascii="Arial" w:eastAsia="Times New Roman" w:hAnsi="Arial" w:cs="Arial"/>
                <w:sz w:val="24"/>
                <w:szCs w:val="24"/>
                <w:lang w:val="es-CO" w:eastAsia="es-CO"/>
              </w:rPr>
              <w:t>.</w:t>
            </w:r>
          </w:p>
          <w:p w14:paraId="17DE4AEA" w14:textId="77777777" w:rsid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3</w:t>
            </w:r>
            <w:r w:rsidRPr="0097208A">
              <w:rPr>
                <w:rFonts w:ascii="Arial" w:eastAsia="Times New Roman" w:hAnsi="Arial" w:cs="Arial"/>
                <w:sz w:val="24"/>
                <w:szCs w:val="24"/>
                <w:lang w:val="es-CO" w:eastAsia="es-CO"/>
              </w:rPr>
              <w:t>: si la cifra del minuendo es:</w:t>
            </w:r>
          </w:p>
          <w:p w14:paraId="5929C02A" w14:textId="25CB5943" w:rsidR="00923881" w:rsidRPr="00923881" w:rsidRDefault="00923881" w:rsidP="00E6040C">
            <w:pPr>
              <w:pStyle w:val="Prrafodelista"/>
              <w:numPr>
                <w:ilvl w:val="0"/>
                <w:numId w:val="1"/>
              </w:numPr>
              <w:shd w:val="clear" w:color="auto" w:fill="FFFFFF"/>
              <w:spacing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&gt; o = sustraendo</w:t>
            </w:r>
            <w:r>
              <w:rPr>
                <w:rFonts w:ascii="Arial" w:eastAsia="Times New Roman" w:hAnsi="Arial" w:cs="Arial"/>
                <w:sz w:val="24"/>
                <w:szCs w:val="24"/>
                <w:lang w:val="es-CO" w:eastAsia="es-CO"/>
              </w:rPr>
              <w:t>: s</w:t>
            </w:r>
            <w:r w:rsidRPr="0097208A">
              <w:rPr>
                <w:rFonts w:ascii="Arial" w:eastAsia="Times New Roman" w:hAnsi="Arial" w:cs="Arial"/>
                <w:sz w:val="24"/>
                <w:szCs w:val="24"/>
                <w:lang w:val="es-CO" w:eastAsia="es-CO"/>
              </w:rPr>
              <w:t>e escribe el resultado debajo de la línea de resta, en la misma columna.</w:t>
            </w:r>
          </w:p>
          <w:p w14:paraId="052C24F4" w14:textId="67D75D56" w:rsidR="00923881" w:rsidRPr="00923881" w:rsidRDefault="00923881" w:rsidP="00E6040C">
            <w:pPr>
              <w:pStyle w:val="Prrafodelista"/>
              <w:numPr>
                <w:ilvl w:val="0"/>
                <w:numId w:val="1"/>
              </w:numPr>
              <w:shd w:val="clear" w:color="auto" w:fill="FFFFFF"/>
              <w:spacing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&lt; sustraendo</w:t>
            </w:r>
            <w:r>
              <w:rPr>
                <w:rFonts w:ascii="Arial" w:eastAsia="Times New Roman" w:hAnsi="Arial" w:cs="Arial"/>
                <w:sz w:val="24"/>
                <w:szCs w:val="24"/>
                <w:lang w:val="es-CO" w:eastAsia="es-CO"/>
              </w:rPr>
              <w:t>: l</w:t>
            </w:r>
            <w:r w:rsidRPr="0097208A">
              <w:rPr>
                <w:rFonts w:ascii="Arial" w:eastAsia="Times New Roman" w:hAnsi="Arial" w:cs="Arial"/>
                <w:sz w:val="24"/>
                <w:szCs w:val="24"/>
                <w:lang w:val="es-CO" w:eastAsia="es-CO"/>
              </w:rPr>
              <w:t>a cifra del minuendo “pide prestada” una decena a la cifra de su izquierda para poder restar. La cifra de la izquierda disminuye en una unidad.</w:t>
            </w:r>
          </w:p>
          <w:p w14:paraId="479124EC"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4</w:t>
            </w:r>
            <w:r w:rsidRPr="0097208A">
              <w:rPr>
                <w:rFonts w:ascii="Arial" w:eastAsia="Times New Roman" w:hAnsi="Arial" w:cs="Arial"/>
                <w:sz w:val="24"/>
                <w:szCs w:val="24"/>
                <w:lang w:val="es-CO" w:eastAsia="es-CO"/>
              </w:rPr>
              <w:t>: se repite el procedimiento de resta en la columna siguiente y así sucesivamente para las demás columnas. </w:t>
            </w:r>
          </w:p>
          <w:p w14:paraId="4640462E" w14:textId="77777777" w:rsidR="000C7251" w:rsidRDefault="000C7251" w:rsidP="00E6040C">
            <w:pPr>
              <w:shd w:val="clear" w:color="auto" w:fill="FFFFFF"/>
              <w:spacing w:line="270" w:lineRule="atLeast"/>
              <w:rPr>
                <w:rFonts w:ascii="Arial" w:eastAsia="Times New Roman" w:hAnsi="Arial" w:cs="Arial"/>
                <w:b/>
                <w:sz w:val="24"/>
                <w:szCs w:val="24"/>
                <w:lang w:val="es-CO" w:eastAsia="es-CO"/>
              </w:rPr>
            </w:pPr>
          </w:p>
          <w:p w14:paraId="2642485A" w14:textId="77777777" w:rsidR="0097208A" w:rsidRPr="0097208A" w:rsidRDefault="0097208A" w:rsidP="00E6040C">
            <w:pPr>
              <w:shd w:val="clear" w:color="auto" w:fill="FFFFFF"/>
              <w:spacing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Prueba de la resta</w:t>
            </w:r>
          </w:p>
          <w:p w14:paraId="57DE7DA2"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Se utiliza para comprobar que una resta está bien hecha:</w:t>
            </w:r>
          </w:p>
          <w:p w14:paraId="0D86A0FF"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S + D = M</w:t>
            </w:r>
          </w:p>
          <w:p w14:paraId="00DB14C2" w14:textId="77777777" w:rsidR="0097208A" w:rsidRPr="0097208A" w:rsidRDefault="0097208A" w:rsidP="00E6040C">
            <w:pPr>
              <w:shd w:val="clear" w:color="auto" w:fill="FFFFFF"/>
              <w:spacing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La suma del sustraendo y la diferencia es igual al minuendo.</w:t>
            </w:r>
          </w:p>
          <w:p w14:paraId="5CED7B7C" w14:textId="77777777" w:rsidR="006F09DE" w:rsidRDefault="006F09DE" w:rsidP="00E6040C">
            <w:pPr>
              <w:rPr>
                <w:rFonts w:ascii="Times" w:hAnsi="Times" w:cs="Times New Roman"/>
                <w:sz w:val="24"/>
                <w:szCs w:val="24"/>
                <w:u w:val="single"/>
                <w:lang w:val="es-CO"/>
              </w:rPr>
            </w:pPr>
          </w:p>
          <w:p w14:paraId="1DA718CB" w14:textId="77777777" w:rsidR="006F09DE" w:rsidRPr="004B7318" w:rsidRDefault="006F09DE" w:rsidP="00E6040C">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2E6EE7EF" w14:textId="77777777" w:rsidR="006F09DE" w:rsidRPr="004B7318" w:rsidRDefault="006F09DE" w:rsidP="00E6040C">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6FC47A89" w14:textId="5DC77F0D" w:rsidR="006F09DE" w:rsidRPr="004B7318" w:rsidRDefault="006F09DE"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Mediante este recurso se </w:t>
            </w:r>
            <w:r w:rsidR="00BD531B">
              <w:rPr>
                <w:rFonts w:ascii="Times" w:eastAsia="Times New Roman" w:hAnsi="Times" w:cs="Arial"/>
                <w:sz w:val="24"/>
                <w:szCs w:val="24"/>
                <w:lang w:val="es-CO" w:eastAsia="es-CO"/>
              </w:rPr>
              <w:t>pretende</w:t>
            </w:r>
            <w:r w:rsidR="00BD531B" w:rsidRPr="004B7318">
              <w:rPr>
                <w:rFonts w:ascii="Times" w:eastAsia="Times New Roman" w:hAnsi="Times" w:cs="Arial"/>
                <w:sz w:val="24"/>
                <w:szCs w:val="24"/>
                <w:lang w:val="es-CO" w:eastAsia="es-CO"/>
              </w:rPr>
              <w:t> </w:t>
            </w:r>
            <w:r w:rsidRPr="004B7318">
              <w:rPr>
                <w:rFonts w:ascii="Times" w:eastAsia="Times New Roman" w:hAnsi="Times" w:cs="Arial"/>
                <w:sz w:val="24"/>
                <w:szCs w:val="24"/>
                <w:lang w:val="es-CO" w:eastAsia="es-CO"/>
              </w:rPr>
              <w:t xml:space="preserve">proporcionar una actividad de repaso que muestre el método para </w:t>
            </w:r>
            <w:r w:rsidR="000C43B2">
              <w:rPr>
                <w:rFonts w:ascii="Times" w:eastAsia="Times New Roman" w:hAnsi="Times" w:cs="Arial"/>
                <w:sz w:val="24"/>
                <w:szCs w:val="24"/>
                <w:lang w:val="es-CO" w:eastAsia="es-CO"/>
              </w:rPr>
              <w:t>restar números, así mismo, exponer las propiedades de la sustracci</w:t>
            </w:r>
            <w:r w:rsidR="00E028CC">
              <w:rPr>
                <w:rFonts w:ascii="Times" w:eastAsia="Times New Roman" w:hAnsi="Times" w:cs="Arial"/>
                <w:sz w:val="24"/>
                <w:szCs w:val="24"/>
                <w:lang w:val="es-CO" w:eastAsia="es-CO"/>
              </w:rPr>
              <w:t xml:space="preserve">ón (que no cumple). </w:t>
            </w:r>
          </w:p>
          <w:p w14:paraId="5F9DDB3E" w14:textId="77777777" w:rsidR="006F09DE" w:rsidRDefault="006F09DE" w:rsidP="00E6040C">
            <w:pPr>
              <w:shd w:val="clear" w:color="auto" w:fill="FFFFFF"/>
              <w:rPr>
                <w:rFonts w:ascii="Times" w:eastAsia="Times New Roman" w:hAnsi="Times" w:cs="Times New Roman"/>
                <w:bCs/>
                <w:sz w:val="24"/>
                <w:szCs w:val="24"/>
                <w:lang w:val="es-CO" w:eastAsia="es-CO"/>
              </w:rPr>
            </w:pPr>
          </w:p>
          <w:p w14:paraId="45F0D4EE" w14:textId="77777777" w:rsidR="006F09DE" w:rsidRDefault="006F09DE" w:rsidP="00E6040C">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43258E85" w14:textId="77777777" w:rsidR="006F09DE" w:rsidRPr="004B7318" w:rsidRDefault="006F09DE" w:rsidP="00E6040C">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2D958EA" w14:textId="77F72B78" w:rsidR="006F09DE" w:rsidRPr="004B7318" w:rsidRDefault="006F09DE"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w:t>
            </w:r>
            <w:r w:rsidR="00BD531B">
              <w:rPr>
                <w:rFonts w:ascii="Times" w:eastAsia="Times New Roman" w:hAnsi="Times" w:cs="Arial"/>
                <w:sz w:val="24"/>
                <w:szCs w:val="24"/>
                <w:lang w:val="es-CO" w:eastAsia="es-CO"/>
              </w:rPr>
              <w:t>n</w:t>
            </w:r>
            <w:r>
              <w:rPr>
                <w:rFonts w:ascii="Times" w:eastAsia="Times New Roman" w:hAnsi="Times" w:cs="Arial"/>
                <w:sz w:val="24"/>
                <w:szCs w:val="24"/>
                <w:lang w:val="es-CO" w:eastAsia="es-CO"/>
              </w:rPr>
              <w:t xml:space="preserv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3734BF42" w14:textId="21655773" w:rsidR="006F09DE" w:rsidRPr="004B7318" w:rsidRDefault="006F09DE"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sidR="000452DF">
              <w:rPr>
                <w:rFonts w:ascii="Times" w:eastAsia="Times New Roman" w:hAnsi="Times" w:cs="Arial"/>
                <w:sz w:val="24"/>
                <w:szCs w:val="24"/>
                <w:lang w:val="es-CO" w:eastAsia="es-CO"/>
              </w:rPr>
              <w:t>sustracción</w:t>
            </w:r>
            <w:r w:rsidRPr="004B7318">
              <w:rPr>
                <w:rFonts w:ascii="Times" w:eastAsia="Times New Roman" w:hAnsi="Times" w:cs="Arial"/>
                <w:sz w:val="24"/>
                <w:szCs w:val="24"/>
                <w:lang w:val="es-CO" w:eastAsia="es-CO"/>
              </w:rPr>
              <w:t>?</w:t>
            </w:r>
          </w:p>
          <w:p w14:paraId="7D9A0DEE" w14:textId="5C812BA6" w:rsidR="006F09DE" w:rsidRDefault="006F09DE" w:rsidP="00E6040C">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¿Para qué sirve </w:t>
            </w:r>
            <w:r w:rsidR="000452DF">
              <w:rPr>
                <w:rFonts w:ascii="Times" w:eastAsia="Times New Roman" w:hAnsi="Times" w:cs="Arial"/>
                <w:sz w:val="24"/>
                <w:szCs w:val="24"/>
                <w:lang w:val="es-CO" w:eastAsia="es-CO"/>
              </w:rPr>
              <w:t>restar</w:t>
            </w:r>
            <w:r w:rsidRPr="004B7318">
              <w:rPr>
                <w:rFonts w:ascii="Times" w:eastAsia="Times New Roman" w:hAnsi="Times" w:cs="Arial"/>
                <w:sz w:val="24"/>
                <w:szCs w:val="24"/>
                <w:lang w:val="es-CO" w:eastAsia="es-CO"/>
              </w:rPr>
              <w:t>?</w:t>
            </w:r>
          </w:p>
          <w:p w14:paraId="1A156431" w14:textId="28BCE1E0" w:rsidR="006F09DE" w:rsidRDefault="006F09DE"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 ¿En qué situaciones del día a día se realizan </w:t>
            </w:r>
            <w:r w:rsidR="000452DF">
              <w:rPr>
                <w:rFonts w:ascii="Times" w:eastAsia="Times New Roman" w:hAnsi="Times" w:cs="Arial"/>
                <w:sz w:val="24"/>
                <w:szCs w:val="24"/>
                <w:lang w:val="es-CO" w:eastAsia="es-CO"/>
              </w:rPr>
              <w:t>sustracciones</w:t>
            </w:r>
            <w:r>
              <w:rPr>
                <w:rFonts w:ascii="Times" w:eastAsia="Times New Roman" w:hAnsi="Times" w:cs="Arial"/>
                <w:sz w:val="24"/>
                <w:szCs w:val="24"/>
                <w:lang w:val="es-CO" w:eastAsia="es-CO"/>
              </w:rPr>
              <w:t>?</w:t>
            </w:r>
          </w:p>
          <w:p w14:paraId="41B161AD" w14:textId="71322524" w:rsidR="006F09DE" w:rsidRDefault="006F09DE"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La idea es contextualizar la operación</w:t>
            </w:r>
            <w:r w:rsidR="000452DF">
              <w:rPr>
                <w:rFonts w:ascii="Times" w:eastAsia="Times New Roman" w:hAnsi="Times" w:cs="Arial"/>
                <w:sz w:val="24"/>
                <w:szCs w:val="24"/>
                <w:lang w:val="es-CO" w:eastAsia="es-CO"/>
              </w:rPr>
              <w:t xml:space="preserve"> con el diario quehacer del estudiante. </w:t>
            </w:r>
          </w:p>
          <w:p w14:paraId="4CFCF453" w14:textId="77777777" w:rsidR="006F09DE" w:rsidRDefault="006F09DE" w:rsidP="00E6040C">
            <w:pPr>
              <w:shd w:val="clear" w:color="auto" w:fill="FFFFFF"/>
              <w:rPr>
                <w:rFonts w:ascii="Times" w:eastAsia="Times New Roman" w:hAnsi="Times" w:cs="Arial"/>
                <w:sz w:val="24"/>
                <w:szCs w:val="24"/>
                <w:lang w:val="es-CO" w:eastAsia="es-CO"/>
              </w:rPr>
            </w:pPr>
          </w:p>
          <w:p w14:paraId="1F360320" w14:textId="77777777" w:rsidR="006F09DE" w:rsidRPr="004B7318" w:rsidRDefault="006F09DE" w:rsidP="00E6040C">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Pr="004B7318">
              <w:rPr>
                <w:rFonts w:ascii="Times" w:eastAsia="Times New Roman" w:hAnsi="Times" w:cs="Times New Roman"/>
                <w:sz w:val="24"/>
                <w:szCs w:val="24"/>
                <w:u w:val="single"/>
                <w:lang w:val="es-CO" w:eastAsia="es-CO"/>
              </w:rPr>
              <w:t>urante la presentación</w:t>
            </w:r>
          </w:p>
          <w:p w14:paraId="16C9DBD9" w14:textId="77777777" w:rsidR="00D11656" w:rsidRDefault="004819BA"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realice paso a paso la exposición del recurso, </w:t>
            </w:r>
            <w:r w:rsidR="00D11656">
              <w:rPr>
                <w:rFonts w:ascii="Times" w:eastAsia="Times New Roman" w:hAnsi="Times" w:cs="Arial"/>
                <w:sz w:val="24"/>
                <w:szCs w:val="24"/>
                <w:lang w:val="es-CO" w:eastAsia="es-CO"/>
              </w:rPr>
              <w:t xml:space="preserve">el cual inicia exponiendo mediante un ejemplo los términos de la sustracción y sigue con una comparación entre la adición y la sustracción haciendo referencia a las propiedades. </w:t>
            </w:r>
          </w:p>
          <w:p w14:paraId="03075C19" w14:textId="77777777" w:rsidR="00D11656" w:rsidRDefault="00D11656" w:rsidP="00E6040C">
            <w:pPr>
              <w:shd w:val="clear" w:color="auto" w:fill="FFFFFF"/>
              <w:rPr>
                <w:rFonts w:ascii="Times" w:eastAsia="Times New Roman" w:hAnsi="Times" w:cs="Arial"/>
                <w:sz w:val="24"/>
                <w:szCs w:val="24"/>
                <w:lang w:val="es-CO" w:eastAsia="es-CO"/>
              </w:rPr>
            </w:pPr>
          </w:p>
          <w:p w14:paraId="7789E8C2" w14:textId="2BCB3FDD" w:rsidR="00D11656" w:rsidRDefault="00D11656"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lastRenderedPageBreak/>
              <w:t xml:space="preserve">Finalmente se hace una exposición del algoritmo de la sustracción y la prueba correspondiente, donde se proponen algunas sustracciones para que los estudiantes practiquen dicha prueba. </w:t>
            </w:r>
          </w:p>
          <w:p w14:paraId="2F5DBB5B" w14:textId="77777777" w:rsidR="00D11656" w:rsidRDefault="00D11656" w:rsidP="00E6040C">
            <w:pPr>
              <w:shd w:val="clear" w:color="auto" w:fill="FFFFFF"/>
              <w:rPr>
                <w:rFonts w:ascii="Times" w:eastAsia="Times New Roman" w:hAnsi="Times" w:cs="Arial"/>
                <w:sz w:val="24"/>
                <w:szCs w:val="24"/>
                <w:lang w:val="es-CO" w:eastAsia="es-CO"/>
              </w:rPr>
            </w:pPr>
          </w:p>
          <w:p w14:paraId="39E96322" w14:textId="604B825E" w:rsidR="00D11656" w:rsidRDefault="00D11656" w:rsidP="00E6040C">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Es importante que los estudian</w:t>
            </w:r>
            <w:ins w:id="7" w:author="Johana Montejo Rozo" w:date="2015-03-14T17:44:00Z">
              <w:r w:rsidR="00BD531B">
                <w:rPr>
                  <w:rFonts w:ascii="Times" w:eastAsia="Times New Roman" w:hAnsi="Times" w:cs="Arial"/>
                  <w:sz w:val="24"/>
                  <w:szCs w:val="24"/>
                  <w:lang w:val="es-CO" w:eastAsia="es-CO"/>
                </w:rPr>
                <w:t>t</w:t>
              </w:r>
            </w:ins>
            <w:r>
              <w:rPr>
                <w:rFonts w:ascii="Times" w:eastAsia="Times New Roman" w:hAnsi="Times" w:cs="Arial"/>
                <w:sz w:val="24"/>
                <w:szCs w:val="24"/>
                <w:lang w:val="es-CO" w:eastAsia="es-CO"/>
              </w:rPr>
              <w:t xml:space="preserve">es se familiaricen con las iniciales de los términos de la sustracción: M, S y D, puesto que </w:t>
            </w:r>
            <w:r w:rsidR="009460B1">
              <w:rPr>
                <w:rFonts w:ascii="Times" w:eastAsia="Times New Roman" w:hAnsi="Times" w:cs="Arial"/>
                <w:sz w:val="24"/>
                <w:szCs w:val="24"/>
                <w:lang w:val="es-CO" w:eastAsia="es-CO"/>
              </w:rPr>
              <w:t xml:space="preserve">el desarrollo del recurso se trabaja en función de dichas iniciales.  </w:t>
            </w:r>
          </w:p>
          <w:p w14:paraId="70B368EC" w14:textId="04FB7E3A" w:rsidR="006F09DE" w:rsidRDefault="00BD531B" w:rsidP="00E6040C">
            <w:pPr>
              <w:shd w:val="clear" w:color="auto" w:fill="FFFFFF"/>
              <w:spacing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También es necesario</w:t>
            </w:r>
            <w:r w:rsidR="009460B1">
              <w:rPr>
                <w:rFonts w:ascii="Times" w:eastAsia="Times New Roman" w:hAnsi="Times" w:cs="Arial"/>
                <w:sz w:val="24"/>
                <w:szCs w:val="24"/>
                <w:lang w:val="es-CO" w:eastAsia="es-CO"/>
              </w:rPr>
              <w:t xml:space="preserve"> </w:t>
            </w:r>
            <w:r>
              <w:rPr>
                <w:rFonts w:ascii="Times" w:eastAsia="Times New Roman" w:hAnsi="Times" w:cs="Arial"/>
                <w:sz w:val="24"/>
                <w:szCs w:val="24"/>
                <w:lang w:val="es-CO" w:eastAsia="es-CO"/>
              </w:rPr>
              <w:t>mencionar a los estudiantes que en los Números Naturales</w:t>
            </w:r>
            <w:r w:rsidR="009460B1">
              <w:rPr>
                <w:rFonts w:ascii="Times" w:eastAsia="Times New Roman" w:hAnsi="Times" w:cs="Arial"/>
                <w:sz w:val="24"/>
                <w:szCs w:val="24"/>
                <w:lang w:val="es-CO" w:eastAsia="es-CO"/>
              </w:rPr>
              <w:t xml:space="preserve"> el Minuendo debe ser mayor que el sustraendo, para ello </w:t>
            </w:r>
            <w:r>
              <w:rPr>
                <w:rFonts w:ascii="Times" w:eastAsia="Times New Roman" w:hAnsi="Times" w:cs="Arial"/>
                <w:sz w:val="24"/>
                <w:szCs w:val="24"/>
                <w:lang w:val="es-CO" w:eastAsia="es-CO"/>
              </w:rPr>
              <w:t xml:space="preserve">se </w:t>
            </w:r>
            <w:r w:rsidR="009460B1">
              <w:rPr>
                <w:rFonts w:ascii="Times" w:eastAsia="Times New Roman" w:hAnsi="Times" w:cs="Arial"/>
                <w:sz w:val="24"/>
                <w:szCs w:val="24"/>
                <w:lang w:val="es-CO" w:eastAsia="es-CO"/>
              </w:rPr>
              <w:t>puede</w:t>
            </w:r>
            <w:r>
              <w:rPr>
                <w:rFonts w:ascii="Times" w:eastAsia="Times New Roman" w:hAnsi="Times" w:cs="Arial"/>
                <w:sz w:val="24"/>
                <w:szCs w:val="24"/>
                <w:lang w:val="es-CO" w:eastAsia="es-CO"/>
              </w:rPr>
              <w:t>n</w:t>
            </w:r>
            <w:r w:rsidR="009460B1">
              <w:rPr>
                <w:rFonts w:ascii="Times" w:eastAsia="Times New Roman" w:hAnsi="Times" w:cs="Arial"/>
                <w:sz w:val="24"/>
                <w:szCs w:val="24"/>
                <w:lang w:val="es-CO" w:eastAsia="es-CO"/>
              </w:rPr>
              <w:t xml:space="preserve"> proponer algunas situaciones de sustracción en las que sea evidente la incoherencia de una sustracción de esa manera. </w:t>
            </w:r>
          </w:p>
          <w:p w14:paraId="32605812" w14:textId="77777777" w:rsidR="006F09DE" w:rsidRPr="00614C2D" w:rsidRDefault="006F09DE" w:rsidP="00E6040C">
            <w:pPr>
              <w:shd w:val="clear" w:color="auto" w:fill="FFFFFF"/>
              <w:spacing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351F7A6A" w14:textId="2BCC2952" w:rsidR="006F09DE" w:rsidRPr="0096583F" w:rsidRDefault="006F09DE" w:rsidP="00E6040C">
            <w:pPr>
              <w:shd w:val="clear" w:color="auto" w:fill="FFFFFF"/>
              <w:spacing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w:t>
            </w:r>
            <w:r w:rsidR="009460B1">
              <w:rPr>
                <w:rFonts w:ascii="Times" w:eastAsia="Times New Roman" w:hAnsi="Times" w:cs="Arial"/>
                <w:sz w:val="24"/>
                <w:szCs w:val="24"/>
                <w:lang w:val="es-CO" w:eastAsia="es-CO"/>
              </w:rPr>
              <w:t xml:space="preserve">sustracciones para ser probadas. </w:t>
            </w:r>
            <w:r w:rsidR="00FE598D">
              <w:rPr>
                <w:rFonts w:ascii="Times" w:eastAsia="Times New Roman" w:hAnsi="Times" w:cs="Arial"/>
                <w:sz w:val="24"/>
                <w:szCs w:val="24"/>
                <w:lang w:val="es-CO" w:eastAsia="es-CO"/>
              </w:rPr>
              <w:t>S</w:t>
            </w:r>
            <w:r>
              <w:rPr>
                <w:rFonts w:ascii="Times" w:eastAsia="Times New Roman" w:hAnsi="Times" w:cs="Arial"/>
                <w:sz w:val="24"/>
                <w:szCs w:val="24"/>
                <w:lang w:val="es-CO" w:eastAsia="es-CO"/>
              </w:rPr>
              <w:t xml:space="preserve">e recomienda permitir a los estudiantes desarrollar las </w:t>
            </w:r>
            <w:r w:rsidR="00FE598D">
              <w:rPr>
                <w:rFonts w:ascii="Times" w:eastAsia="Times New Roman" w:hAnsi="Times" w:cs="Arial"/>
                <w:sz w:val="24"/>
                <w:szCs w:val="24"/>
                <w:lang w:val="es-CO" w:eastAsia="es-CO"/>
              </w:rPr>
              <w:t>pruebas</w:t>
            </w:r>
            <w:r>
              <w:rPr>
                <w:rFonts w:ascii="Times" w:eastAsia="Times New Roman" w:hAnsi="Times" w:cs="Arial"/>
                <w:sz w:val="24"/>
                <w:szCs w:val="24"/>
                <w:lang w:val="es-CO" w:eastAsia="es-CO"/>
              </w:rPr>
              <w:t xml:space="preserve"> y finalmente comparar los resultados obtenidos con los del recurso</w:t>
            </w:r>
            <w:r w:rsidR="00FE598D">
              <w:rPr>
                <w:rFonts w:ascii="Times" w:eastAsia="Times New Roman" w:hAnsi="Times" w:cs="Arial"/>
                <w:sz w:val="24"/>
                <w:szCs w:val="24"/>
                <w:lang w:val="es-CO" w:eastAsia="es-CO"/>
              </w:rPr>
              <w:t xml:space="preserve">, es importante que las sustracciones que se prueben como incorrectas, sean corregidas por los estudiantes argumentando los errores que se cometieron. </w:t>
            </w:r>
            <w:r>
              <w:rPr>
                <w:rFonts w:ascii="Times" w:eastAsia="Times New Roman" w:hAnsi="Times" w:cs="Arial"/>
                <w:sz w:val="24"/>
                <w:szCs w:val="24"/>
                <w:lang w:val="es-CO" w:eastAsia="es-CO"/>
              </w:rPr>
              <w:t xml:space="preserve">. Se puede utilizar este punto para verificar y aclarar dudas o errores que los estudiantes puedan estar cometiendo. </w:t>
            </w:r>
          </w:p>
        </w:tc>
      </w:tr>
      <w:tr w:rsidR="006F09DE" w:rsidRPr="00C56195" w14:paraId="106284D1" w14:textId="77777777" w:rsidTr="00514861">
        <w:tc>
          <w:tcPr>
            <w:tcW w:w="2518" w:type="dxa"/>
          </w:tcPr>
          <w:p w14:paraId="2F191694" w14:textId="790B938C" w:rsidR="006F09DE" w:rsidRPr="00C56195" w:rsidRDefault="006F09D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083EE86" w14:textId="77A0E6F7" w:rsidR="006F09DE" w:rsidRPr="00C56195" w:rsidRDefault="006F09DE" w:rsidP="00E6040C">
            <w:pPr>
              <w:rPr>
                <w:rFonts w:ascii="Times New Roman" w:hAnsi="Times New Roman" w:cs="Times New Roman"/>
                <w:color w:val="000000"/>
                <w:sz w:val="24"/>
                <w:szCs w:val="24"/>
              </w:rPr>
            </w:pPr>
            <w:r>
              <w:rPr>
                <w:rFonts w:ascii="Times New Roman" w:hAnsi="Times New Roman" w:cs="Times New Roman"/>
                <w:color w:val="000000"/>
                <w:sz w:val="24"/>
                <w:szCs w:val="24"/>
              </w:rPr>
              <w:t>Recuerda c</w:t>
            </w:r>
            <w:r w:rsidR="0035500B">
              <w:rPr>
                <w:rFonts w:ascii="Times New Roman" w:hAnsi="Times New Roman" w:cs="Times New Roman"/>
                <w:color w:val="000000"/>
                <w:sz w:val="24"/>
                <w:szCs w:val="24"/>
              </w:rPr>
              <w:t>ómo se resta</w:t>
            </w:r>
          </w:p>
        </w:tc>
      </w:tr>
      <w:tr w:rsidR="006F09DE" w:rsidRPr="00C56195" w14:paraId="0647F560" w14:textId="77777777" w:rsidTr="00514861">
        <w:tc>
          <w:tcPr>
            <w:tcW w:w="2518" w:type="dxa"/>
          </w:tcPr>
          <w:p w14:paraId="2E8DFC66" w14:textId="77777777" w:rsidR="006F09DE" w:rsidRPr="00C56195" w:rsidRDefault="006F09D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818B0EB" w14:textId="30B40962" w:rsidR="006F09DE" w:rsidRPr="00C56195" w:rsidRDefault="006F09D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w:t>
            </w:r>
            <w:r w:rsidR="0035500B">
              <w:rPr>
                <w:rFonts w:ascii="Times New Roman" w:hAnsi="Times New Roman" w:cs="Times New Roman"/>
                <w:color w:val="000000"/>
                <w:sz w:val="24"/>
                <w:szCs w:val="24"/>
              </w:rPr>
              <w:t xml:space="preserve">sustracción </w:t>
            </w:r>
            <w:r>
              <w:rPr>
                <w:rFonts w:ascii="Times New Roman" w:hAnsi="Times New Roman" w:cs="Times New Roman"/>
                <w:color w:val="000000"/>
                <w:sz w:val="24"/>
                <w:szCs w:val="24"/>
              </w:rPr>
              <w:t>con y sin reagrupación</w:t>
            </w:r>
            <w:r w:rsidR="002B2C1D">
              <w:rPr>
                <w:rFonts w:ascii="Times New Roman" w:hAnsi="Times New Roman" w:cs="Times New Roman"/>
                <w:color w:val="000000"/>
                <w:sz w:val="24"/>
                <w:szCs w:val="24"/>
              </w:rPr>
              <w:t xml:space="preserve"> y aplicando la prueba de la sustracción</w:t>
            </w:r>
            <w:r>
              <w:rPr>
                <w:rFonts w:ascii="Times New Roman" w:hAnsi="Times New Roman" w:cs="Times New Roman"/>
                <w:color w:val="000000"/>
                <w:sz w:val="24"/>
                <w:szCs w:val="24"/>
              </w:rPr>
              <w:t xml:space="preserve">. </w:t>
            </w:r>
          </w:p>
        </w:tc>
      </w:tr>
    </w:tbl>
    <w:p w14:paraId="4A3CE9C6" w14:textId="77777777" w:rsidR="006F09DE" w:rsidRDefault="006F09DE"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DD168D" w:rsidRPr="00C56195" w14:paraId="25EBB832" w14:textId="77777777" w:rsidTr="00514861">
        <w:tc>
          <w:tcPr>
            <w:tcW w:w="9033" w:type="dxa"/>
            <w:gridSpan w:val="2"/>
            <w:shd w:val="clear" w:color="auto" w:fill="000000" w:themeFill="text1"/>
          </w:tcPr>
          <w:p w14:paraId="19567C50" w14:textId="77777777" w:rsidR="00DD168D" w:rsidRPr="00C56195" w:rsidRDefault="00DD168D"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D168D" w:rsidRPr="00C56195" w14:paraId="5D878E89" w14:textId="77777777" w:rsidTr="00514861">
        <w:tc>
          <w:tcPr>
            <w:tcW w:w="2518" w:type="dxa"/>
          </w:tcPr>
          <w:p w14:paraId="5F06134E" w14:textId="77777777" w:rsidR="00DD168D" w:rsidRPr="00C56195" w:rsidRDefault="00DD168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71F7992" w14:textId="19441C7F" w:rsidR="00DD168D"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02895">
              <w:rPr>
                <w:rFonts w:ascii="Times New Roman" w:hAnsi="Times New Roman" w:cs="Times New Roman"/>
                <w:color w:val="000000"/>
                <w:sz w:val="24"/>
                <w:szCs w:val="24"/>
              </w:rPr>
              <w:t>REC200</w:t>
            </w:r>
          </w:p>
        </w:tc>
      </w:tr>
      <w:tr w:rsidR="00DD168D" w:rsidRPr="00C56195" w14:paraId="720708C3" w14:textId="77777777" w:rsidTr="00514861">
        <w:tc>
          <w:tcPr>
            <w:tcW w:w="2518" w:type="dxa"/>
          </w:tcPr>
          <w:p w14:paraId="3473F5F6" w14:textId="77777777" w:rsidR="00DD168D" w:rsidRPr="00C56195" w:rsidRDefault="00DD168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FAFB030" w14:textId="1D81B576" w:rsidR="00DD168D" w:rsidRPr="00C56195" w:rsidRDefault="006C59CB" w:rsidP="00E6040C">
            <w:pPr>
              <w:ind w:left="34" w:hanging="34"/>
              <w:rPr>
                <w:rFonts w:ascii="Times New Roman" w:hAnsi="Times New Roman" w:cs="Times New Roman"/>
                <w:color w:val="000000"/>
                <w:sz w:val="24"/>
                <w:szCs w:val="24"/>
              </w:rPr>
            </w:pPr>
            <w:r>
              <w:rPr>
                <w:rFonts w:ascii="Times New Roman" w:hAnsi="Times New Roman" w:cs="Times New Roman"/>
                <w:color w:val="000000"/>
                <w:sz w:val="24"/>
                <w:szCs w:val="24"/>
              </w:rPr>
              <w:t xml:space="preserve">Resolver problemas </w:t>
            </w:r>
            <w:r w:rsidR="008B77B6">
              <w:rPr>
                <w:rFonts w:ascii="Times New Roman" w:hAnsi="Times New Roman" w:cs="Times New Roman"/>
                <w:color w:val="000000"/>
                <w:sz w:val="24"/>
                <w:szCs w:val="24"/>
              </w:rPr>
              <w:t>aplicando</w:t>
            </w:r>
            <w:r>
              <w:rPr>
                <w:rFonts w:ascii="Times New Roman" w:hAnsi="Times New Roman" w:cs="Times New Roman"/>
                <w:color w:val="000000"/>
                <w:sz w:val="24"/>
                <w:szCs w:val="24"/>
              </w:rPr>
              <w:t xml:space="preserve"> sustracción de números </w:t>
            </w:r>
            <w:r w:rsidR="00EA2D1C">
              <w:rPr>
                <w:rFonts w:ascii="Times New Roman" w:hAnsi="Times New Roman" w:cs="Times New Roman"/>
                <w:color w:val="000000"/>
                <w:sz w:val="24"/>
                <w:szCs w:val="24"/>
              </w:rPr>
              <w:t>naturales</w:t>
            </w:r>
          </w:p>
        </w:tc>
      </w:tr>
      <w:tr w:rsidR="00DD168D" w:rsidRPr="00C56195" w14:paraId="45D2C03A" w14:textId="77777777" w:rsidTr="00514861">
        <w:tc>
          <w:tcPr>
            <w:tcW w:w="2518" w:type="dxa"/>
          </w:tcPr>
          <w:p w14:paraId="12E80D30" w14:textId="77777777" w:rsidR="00DD168D" w:rsidRPr="00C56195" w:rsidRDefault="00DD168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4EB716" w14:textId="15C56A15" w:rsidR="00DD168D" w:rsidRPr="00C56195" w:rsidRDefault="004E55A0"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para resolver problemas aplicando la sustracción de números naturales.</w:t>
            </w:r>
          </w:p>
        </w:tc>
      </w:tr>
    </w:tbl>
    <w:p w14:paraId="5A725FDA" w14:textId="77777777" w:rsidR="00DD168D" w:rsidRDefault="00DD168D" w:rsidP="00E6040C">
      <w:pPr>
        <w:spacing w:after="0"/>
        <w:rPr>
          <w:rFonts w:ascii="Arial" w:hAnsi="Arial" w:cs="Arial"/>
          <w:color w:val="000000"/>
        </w:rPr>
      </w:pPr>
    </w:p>
    <w:p w14:paraId="7CA2AF00" w14:textId="044AE5FE" w:rsidR="00205CFD" w:rsidRDefault="00205CFD" w:rsidP="00E6040C">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2.3</w:t>
      </w:r>
      <w:r w:rsidRPr="00205CFD">
        <w:rPr>
          <w:rFonts w:ascii="Arial" w:hAnsi="Arial" w:cs="Arial"/>
          <w:b/>
        </w:rPr>
        <w:t xml:space="preserve"> </w:t>
      </w:r>
      <w:r>
        <w:rPr>
          <w:rFonts w:ascii="Arial" w:hAnsi="Arial" w:cs="Arial"/>
          <w:b/>
        </w:rPr>
        <w:t>Multiplicación de números naturales</w:t>
      </w:r>
    </w:p>
    <w:p w14:paraId="3AD53437" w14:textId="77777777" w:rsidR="00514861" w:rsidRPr="00514861" w:rsidRDefault="00514861" w:rsidP="00E6040C">
      <w:pPr>
        <w:spacing w:after="0"/>
        <w:rPr>
          <w:rFonts w:ascii="Arial" w:hAnsi="Arial" w:cs="Arial"/>
          <w:lang w:val="es-CO"/>
        </w:rPr>
      </w:pPr>
    </w:p>
    <w:p w14:paraId="1CFA06AB" w14:textId="53FA1A26" w:rsidR="00514861" w:rsidRDefault="00514861" w:rsidP="00E6040C">
      <w:pPr>
        <w:spacing w:after="0"/>
        <w:rPr>
          <w:rFonts w:ascii="Arial" w:hAnsi="Arial" w:cs="Arial"/>
          <w:lang w:val="es-CO"/>
        </w:rPr>
      </w:pPr>
      <w:r w:rsidRPr="00514861">
        <w:rPr>
          <w:rFonts w:ascii="Arial" w:hAnsi="Arial" w:cs="Arial"/>
          <w:b/>
          <w:lang w:val="es-CO"/>
        </w:rPr>
        <w:t>Multiplicar</w:t>
      </w:r>
      <w:r w:rsidRPr="00514861">
        <w:rPr>
          <w:rFonts w:ascii="Arial" w:hAnsi="Arial" w:cs="Arial"/>
          <w:lang w:val="es-CO"/>
        </w:rPr>
        <w:t xml:space="preserve"> es </w:t>
      </w:r>
      <w:r w:rsidR="000C17D6">
        <w:rPr>
          <w:rFonts w:ascii="Arial" w:hAnsi="Arial" w:cs="Arial"/>
          <w:b/>
          <w:lang w:val="es-CO"/>
        </w:rPr>
        <w:t>adicionar</w:t>
      </w:r>
      <w:r w:rsidRPr="00514861">
        <w:rPr>
          <w:rFonts w:ascii="Arial" w:hAnsi="Arial" w:cs="Arial"/>
          <w:b/>
          <w:lang w:val="es-CO"/>
        </w:rPr>
        <w:t xml:space="preserve"> varias veces</w:t>
      </w:r>
      <w:r w:rsidRPr="00514861">
        <w:rPr>
          <w:rFonts w:ascii="Arial" w:hAnsi="Arial" w:cs="Arial"/>
          <w:lang w:val="es-CO"/>
        </w:rPr>
        <w:t xml:space="preserve"> una </w:t>
      </w:r>
      <w:r>
        <w:rPr>
          <w:rFonts w:ascii="Arial" w:hAnsi="Arial" w:cs="Arial"/>
          <w:lang w:val="es-CO"/>
        </w:rPr>
        <w:t xml:space="preserve">misma </w:t>
      </w:r>
      <w:r w:rsidRPr="00514861">
        <w:rPr>
          <w:rFonts w:ascii="Arial" w:hAnsi="Arial" w:cs="Arial"/>
          <w:lang w:val="es-CO"/>
        </w:rPr>
        <w:t xml:space="preserve">cantidad. En una multiplicación los números que se multiplican se llaman </w:t>
      </w:r>
      <w:r w:rsidRPr="00514861">
        <w:rPr>
          <w:rFonts w:ascii="Arial" w:hAnsi="Arial" w:cs="Arial"/>
          <w:b/>
          <w:lang w:val="es-CO"/>
        </w:rPr>
        <w:t>factores</w:t>
      </w:r>
      <w:r w:rsidRPr="00514861">
        <w:rPr>
          <w:rFonts w:ascii="Arial" w:hAnsi="Arial" w:cs="Arial"/>
          <w:lang w:val="es-CO"/>
        </w:rPr>
        <w:t xml:space="preserve"> y el resultado es el </w:t>
      </w:r>
      <w:r w:rsidRPr="00514861">
        <w:rPr>
          <w:rFonts w:ascii="Arial" w:hAnsi="Arial" w:cs="Arial"/>
          <w:b/>
          <w:lang w:val="es-CO"/>
        </w:rPr>
        <w:t>producto</w:t>
      </w:r>
      <w:r w:rsidRPr="00514861">
        <w:rPr>
          <w:rFonts w:ascii="Arial" w:hAnsi="Arial" w:cs="Arial"/>
          <w:lang w:val="es-CO"/>
        </w:rPr>
        <w:t>. El signo que representa la operación es (</w:t>
      </w:r>
      <w:r w:rsidR="006D1401">
        <w:rPr>
          <w:rFonts w:ascii="Arial" w:hAnsi="Arial" w:cs="Arial"/>
          <w:lang w:val="es-CO"/>
        </w:rPr>
        <w:t>×</w:t>
      </w:r>
      <w:r w:rsidRPr="00514861">
        <w:rPr>
          <w:rFonts w:ascii="Arial" w:hAnsi="Arial" w:cs="Arial"/>
          <w:lang w:val="es-CO"/>
        </w:rPr>
        <w:t xml:space="preserve">). </w:t>
      </w:r>
    </w:p>
    <w:p w14:paraId="7860E4C9" w14:textId="77777777" w:rsidR="00514861" w:rsidRDefault="00514861" w:rsidP="00E6040C">
      <w:pPr>
        <w:spacing w:after="0"/>
        <w:rPr>
          <w:rFonts w:ascii="Arial" w:hAnsi="Arial" w:cs="Arial"/>
          <w:lang w:val="es-CO"/>
        </w:rPr>
      </w:pPr>
    </w:p>
    <w:p w14:paraId="2040FFA5" w14:textId="43C3EBBB" w:rsidR="00514861" w:rsidRDefault="00514861" w:rsidP="00E6040C">
      <w:pPr>
        <w:spacing w:after="0"/>
        <w:rPr>
          <w:rFonts w:ascii="Arial" w:hAnsi="Arial" w:cs="Arial"/>
          <w:lang w:val="es-CO"/>
        </w:rPr>
      </w:pPr>
      <w:r w:rsidRPr="00514861">
        <w:rPr>
          <w:rFonts w:ascii="Arial" w:hAnsi="Arial" w:cs="Arial"/>
          <w:lang w:val="es-CO"/>
        </w:rPr>
        <w:t xml:space="preserve">Veamos un ejemplo: un comerciante ha comprado 573 cajas de </w:t>
      </w:r>
      <w:r w:rsidR="009F4D99">
        <w:rPr>
          <w:rFonts w:ascii="Arial" w:hAnsi="Arial" w:cs="Arial"/>
          <w:lang w:val="es-CO"/>
        </w:rPr>
        <w:t>mandarinas</w:t>
      </w:r>
      <w:r w:rsidRPr="00514861">
        <w:rPr>
          <w:rFonts w:ascii="Arial" w:hAnsi="Arial" w:cs="Arial"/>
          <w:lang w:val="es-CO"/>
        </w:rPr>
        <w:t xml:space="preserve"> y en cada caja hay </w:t>
      </w:r>
      <w:r w:rsidR="009F4D99">
        <w:rPr>
          <w:rFonts w:ascii="Arial" w:hAnsi="Arial" w:cs="Arial"/>
          <w:lang w:val="es-CO"/>
        </w:rPr>
        <w:t>9</w:t>
      </w:r>
      <w:r w:rsidRPr="00514861">
        <w:rPr>
          <w:rFonts w:ascii="Arial" w:hAnsi="Arial" w:cs="Arial"/>
          <w:lang w:val="es-CO"/>
        </w:rPr>
        <w:t xml:space="preserve"> </w:t>
      </w:r>
      <w:r w:rsidR="009F4D99">
        <w:rPr>
          <w:rFonts w:ascii="Arial" w:hAnsi="Arial" w:cs="Arial"/>
          <w:lang w:val="es-CO"/>
        </w:rPr>
        <w:t>unidades</w:t>
      </w:r>
      <w:r w:rsidRPr="00514861">
        <w:rPr>
          <w:rFonts w:ascii="Arial" w:hAnsi="Arial" w:cs="Arial"/>
          <w:lang w:val="es-CO"/>
        </w:rPr>
        <w:t xml:space="preserve">. Para saber cuántas </w:t>
      </w:r>
      <w:r w:rsidR="009F4D99">
        <w:rPr>
          <w:rFonts w:ascii="Arial" w:hAnsi="Arial" w:cs="Arial"/>
          <w:lang w:val="es-CO"/>
        </w:rPr>
        <w:t xml:space="preserve">mandarinas tiene en total debemos </w:t>
      </w:r>
      <w:r w:rsidRPr="00514861">
        <w:rPr>
          <w:rFonts w:ascii="Arial" w:hAnsi="Arial" w:cs="Arial"/>
          <w:lang w:val="es-CO"/>
        </w:rPr>
        <w:t xml:space="preserve"> realizar la siguiente multiplicación:</w:t>
      </w:r>
    </w:p>
    <w:p w14:paraId="4E374D02" w14:textId="77777777" w:rsidR="009F4D99" w:rsidRPr="00514861" w:rsidRDefault="009F4D99" w:rsidP="00E6040C">
      <w:pPr>
        <w:spacing w:after="0"/>
        <w:rPr>
          <w:rFonts w:ascii="Arial" w:hAnsi="Arial" w:cs="Arial"/>
          <w:lang w:val="es-CO"/>
        </w:rPr>
      </w:pPr>
    </w:p>
    <w:p w14:paraId="789C125D" w14:textId="2D5194DF" w:rsidR="00514861" w:rsidRDefault="00514861" w:rsidP="00E6040C">
      <w:pPr>
        <w:spacing w:after="0"/>
        <w:ind w:left="2124" w:firstLine="708"/>
        <w:rPr>
          <w:rFonts w:ascii="Arial" w:hAnsi="Arial" w:cs="Arial"/>
          <w:lang w:val="es-CO"/>
        </w:rPr>
      </w:pPr>
      <w:r w:rsidRPr="00514861">
        <w:rPr>
          <w:rFonts w:ascii="Arial" w:hAnsi="Arial" w:cs="Arial"/>
          <w:lang w:val="es-CO"/>
        </w:rPr>
        <w:t xml:space="preserve">573 </w:t>
      </w:r>
      <w:r w:rsidR="006D1401">
        <w:rPr>
          <w:rFonts w:ascii="Arial" w:hAnsi="Arial" w:cs="Arial"/>
          <w:lang w:val="es-CO"/>
        </w:rPr>
        <w:t>×</w:t>
      </w:r>
      <w:r w:rsidRPr="00514861">
        <w:rPr>
          <w:rFonts w:ascii="Arial" w:hAnsi="Arial" w:cs="Arial"/>
          <w:lang w:val="es-CO"/>
        </w:rPr>
        <w:t xml:space="preserve"> </w:t>
      </w:r>
      <w:r w:rsidR="009F4D99">
        <w:rPr>
          <w:rFonts w:ascii="Arial" w:hAnsi="Arial" w:cs="Arial"/>
          <w:lang w:val="es-CO"/>
        </w:rPr>
        <w:t>9</w:t>
      </w:r>
      <w:r w:rsidRPr="00514861">
        <w:rPr>
          <w:rFonts w:ascii="Arial" w:hAnsi="Arial" w:cs="Arial"/>
          <w:lang w:val="es-CO"/>
        </w:rPr>
        <w:t xml:space="preserve"> =</w:t>
      </w:r>
      <w:r w:rsidR="000E0014">
        <w:rPr>
          <w:rFonts w:ascii="Arial" w:hAnsi="Arial" w:cs="Arial"/>
          <w:lang w:val="es-CO"/>
        </w:rPr>
        <w:t xml:space="preserve"> </w:t>
      </w:r>
      <w:r w:rsidR="00182B75">
        <w:rPr>
          <w:rFonts w:ascii="Arial" w:hAnsi="Arial" w:cs="Arial"/>
          <w:lang w:val="es-CO"/>
        </w:rPr>
        <w:t xml:space="preserve">5 </w:t>
      </w:r>
      <w:r w:rsidR="00396201">
        <w:rPr>
          <w:rFonts w:ascii="Arial" w:hAnsi="Arial" w:cs="Arial"/>
          <w:lang w:val="es-CO"/>
        </w:rPr>
        <w:t>157</w:t>
      </w:r>
    </w:p>
    <w:p w14:paraId="3A922B08" w14:textId="77777777" w:rsidR="009F4D99" w:rsidRPr="00514861" w:rsidRDefault="009F4D99" w:rsidP="00E6040C">
      <w:pPr>
        <w:spacing w:after="0"/>
        <w:ind w:left="2124" w:firstLine="708"/>
        <w:rPr>
          <w:rFonts w:ascii="Arial" w:hAnsi="Arial" w:cs="Arial"/>
          <w:lang w:val="es-CO"/>
        </w:rPr>
      </w:pPr>
    </w:p>
    <w:p w14:paraId="20AF2C84" w14:textId="680B0D88" w:rsidR="00514861" w:rsidRDefault="00514861" w:rsidP="00E6040C">
      <w:pPr>
        <w:spacing w:after="0"/>
        <w:rPr>
          <w:rFonts w:ascii="Arial" w:hAnsi="Arial" w:cs="Arial"/>
          <w:lang w:val="es-CO"/>
        </w:rPr>
      </w:pPr>
      <w:r w:rsidRPr="00514861">
        <w:rPr>
          <w:rFonts w:ascii="Arial" w:hAnsi="Arial" w:cs="Arial"/>
          <w:lang w:val="es-CO"/>
        </w:rPr>
        <w:t xml:space="preserve">Los números </w:t>
      </w:r>
      <w:r w:rsidRPr="009F4D99">
        <w:rPr>
          <w:rFonts w:ascii="Arial" w:hAnsi="Arial" w:cs="Arial"/>
          <w:b/>
          <w:lang w:val="es-CO"/>
        </w:rPr>
        <w:t xml:space="preserve">573 y </w:t>
      </w:r>
      <w:r w:rsidR="009F4D99" w:rsidRPr="009F4D99">
        <w:rPr>
          <w:rFonts w:ascii="Arial" w:hAnsi="Arial" w:cs="Arial"/>
          <w:b/>
          <w:lang w:val="es-CO"/>
        </w:rPr>
        <w:t>9</w:t>
      </w:r>
      <w:r w:rsidRPr="00514861">
        <w:rPr>
          <w:rFonts w:ascii="Arial" w:hAnsi="Arial" w:cs="Arial"/>
          <w:lang w:val="es-CO"/>
        </w:rPr>
        <w:t xml:space="preserve"> son los </w:t>
      </w:r>
      <w:r w:rsidRPr="009F4D99">
        <w:rPr>
          <w:rFonts w:ascii="Arial" w:hAnsi="Arial" w:cs="Arial"/>
          <w:b/>
          <w:lang w:val="es-CO"/>
        </w:rPr>
        <w:t>factores</w:t>
      </w:r>
      <w:r w:rsidRPr="00514861">
        <w:rPr>
          <w:rFonts w:ascii="Arial" w:hAnsi="Arial" w:cs="Arial"/>
          <w:lang w:val="es-CO"/>
        </w:rPr>
        <w:t xml:space="preserve"> de la multiplicación y </w:t>
      </w:r>
      <w:r w:rsidR="00396201">
        <w:rPr>
          <w:rFonts w:ascii="Arial" w:hAnsi="Arial" w:cs="Arial"/>
          <w:b/>
          <w:lang w:val="es-CO"/>
        </w:rPr>
        <w:t>5</w:t>
      </w:r>
      <w:r w:rsidR="00182B75">
        <w:rPr>
          <w:rFonts w:ascii="Arial" w:hAnsi="Arial" w:cs="Arial"/>
          <w:b/>
          <w:lang w:val="es-CO"/>
        </w:rPr>
        <w:t xml:space="preserve"> </w:t>
      </w:r>
      <w:r w:rsidR="00396201">
        <w:rPr>
          <w:rFonts w:ascii="Arial" w:hAnsi="Arial" w:cs="Arial"/>
          <w:b/>
          <w:lang w:val="es-CO"/>
        </w:rPr>
        <w:t>157</w:t>
      </w:r>
      <w:r w:rsidRPr="00514861">
        <w:rPr>
          <w:rFonts w:ascii="Arial" w:hAnsi="Arial" w:cs="Arial"/>
          <w:lang w:val="es-CO"/>
        </w:rPr>
        <w:t xml:space="preserve"> es su </w:t>
      </w:r>
      <w:r w:rsidRPr="009F4D99">
        <w:rPr>
          <w:rFonts w:ascii="Arial" w:hAnsi="Arial" w:cs="Arial"/>
          <w:b/>
          <w:lang w:val="es-CO"/>
        </w:rPr>
        <w:t>producto</w:t>
      </w:r>
      <w:r w:rsidRPr="00514861">
        <w:rPr>
          <w:rFonts w:ascii="Arial" w:hAnsi="Arial" w:cs="Arial"/>
          <w:lang w:val="es-CO"/>
        </w:rPr>
        <w:t xml:space="preserve">. </w:t>
      </w:r>
      <w:r w:rsidR="00396201">
        <w:rPr>
          <w:rFonts w:ascii="Arial" w:hAnsi="Arial" w:cs="Arial"/>
          <w:lang w:val="es-CO"/>
        </w:rPr>
        <w:t xml:space="preserve">Es decir que </w:t>
      </w:r>
      <w:r w:rsidRPr="00514861">
        <w:rPr>
          <w:rFonts w:ascii="Arial" w:hAnsi="Arial" w:cs="Arial"/>
          <w:lang w:val="es-CO"/>
        </w:rPr>
        <w:t xml:space="preserve">el comerciante tiene en total </w:t>
      </w:r>
      <w:r w:rsidR="000E0014">
        <w:rPr>
          <w:rFonts w:ascii="Arial" w:hAnsi="Arial" w:cs="Arial"/>
          <w:lang w:val="es-CO"/>
        </w:rPr>
        <w:t xml:space="preserve">5 </w:t>
      </w:r>
      <w:r w:rsidR="00396201">
        <w:rPr>
          <w:rFonts w:ascii="Arial" w:hAnsi="Arial" w:cs="Arial"/>
          <w:lang w:val="es-CO"/>
        </w:rPr>
        <w:t>157 mandarinas para la venta.</w:t>
      </w:r>
    </w:p>
    <w:p w14:paraId="480B1940" w14:textId="77777777" w:rsidR="00374427" w:rsidRDefault="00374427" w:rsidP="00E6040C">
      <w:pPr>
        <w:spacing w:after="0"/>
        <w:rPr>
          <w:rFonts w:ascii="Arial" w:hAnsi="Arial" w:cs="Arial"/>
          <w:lang w:val="es-CO"/>
        </w:rPr>
      </w:pPr>
    </w:p>
    <w:p w14:paraId="6CD4876F" w14:textId="77777777" w:rsidR="00374427" w:rsidRDefault="00374427" w:rsidP="00E6040C">
      <w:pPr>
        <w:spacing w:after="0"/>
        <w:rPr>
          <w:rFonts w:ascii="Arial" w:hAnsi="Arial" w:cs="Arial"/>
          <w:highlight w:val="yellow"/>
          <w:lang w:val="es-CO"/>
        </w:rPr>
      </w:pPr>
    </w:p>
    <w:p w14:paraId="73D4C1E5" w14:textId="77777777" w:rsidR="00182B75" w:rsidRDefault="00182B75" w:rsidP="00E6040C">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477"/>
        <w:gridCol w:w="6351"/>
      </w:tblGrid>
      <w:tr w:rsidR="0064009C" w:rsidRPr="00C56195" w14:paraId="5EE4E134" w14:textId="77777777" w:rsidTr="00132CD9">
        <w:tc>
          <w:tcPr>
            <w:tcW w:w="9033" w:type="dxa"/>
            <w:gridSpan w:val="2"/>
            <w:shd w:val="clear" w:color="auto" w:fill="0D0D0D" w:themeFill="text1" w:themeFillTint="F2"/>
          </w:tcPr>
          <w:p w14:paraId="263BCAEE" w14:textId="77777777" w:rsidR="0064009C" w:rsidRPr="00C56195" w:rsidRDefault="0064009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64009C" w:rsidRPr="00C56195" w14:paraId="11C39552" w14:textId="77777777" w:rsidTr="00132CD9">
        <w:tc>
          <w:tcPr>
            <w:tcW w:w="2518" w:type="dxa"/>
          </w:tcPr>
          <w:p w14:paraId="0DA07271" w14:textId="77777777" w:rsidR="0064009C" w:rsidRPr="00C56195" w:rsidRDefault="0064009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5317C4" w14:textId="4C8EAA0F" w:rsidR="0064009C"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43C46">
              <w:rPr>
                <w:rFonts w:ascii="Times New Roman" w:hAnsi="Times New Roman" w:cs="Times New Roman"/>
                <w:color w:val="000000"/>
                <w:sz w:val="24"/>
                <w:szCs w:val="24"/>
              </w:rPr>
              <w:t>IMG13</w:t>
            </w:r>
            <w:r w:rsidR="00182B75">
              <w:rPr>
                <w:rFonts w:ascii="Times New Roman" w:hAnsi="Times New Roman" w:cs="Times New Roman"/>
                <w:color w:val="000000"/>
                <w:sz w:val="24"/>
                <w:szCs w:val="24"/>
              </w:rPr>
              <w:t>0</w:t>
            </w:r>
          </w:p>
        </w:tc>
      </w:tr>
      <w:tr w:rsidR="0064009C" w:rsidRPr="00C56195" w14:paraId="3BCA0B43" w14:textId="77777777" w:rsidTr="00132CD9">
        <w:tc>
          <w:tcPr>
            <w:tcW w:w="2518" w:type="dxa"/>
          </w:tcPr>
          <w:p w14:paraId="17441979" w14:textId="77777777" w:rsidR="0064009C" w:rsidRPr="00C56195" w:rsidRDefault="0064009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A91F0A7" w14:textId="007AF15A" w:rsidR="0064009C" w:rsidRPr="00C56195" w:rsidRDefault="0064009C"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Caja de 9 mandarinas, empacadas en espacios individuales. </w:t>
            </w:r>
            <w:r>
              <w:rPr>
                <w:noProof/>
                <w:lang w:val="es-CO" w:eastAsia="es-CO"/>
              </w:rPr>
              <w:drawing>
                <wp:inline distT="0" distB="0" distL="0" distR="0" wp14:anchorId="1EAE1415" wp14:editId="34550B5E">
                  <wp:extent cx="1151906" cy="1199852"/>
                  <wp:effectExtent l="0" t="0" r="0" b="635"/>
                  <wp:docPr id="65" name="Imagen 65" descr="http://thumb9.shutterstock.com/display_pic_with_logo/924437/99829766/stock-photo-oranges-or-clementines-arranged-in-a-box-998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9.shutterstock.com/display_pic_with_logo/924437/99829766/stock-photo-oranges-or-clementines-arranged-in-a-box-9982976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1957" cy="1199905"/>
                          </a:xfrm>
                          <a:prstGeom prst="rect">
                            <a:avLst/>
                          </a:prstGeom>
                          <a:noFill/>
                          <a:ln>
                            <a:noFill/>
                          </a:ln>
                        </pic:spPr>
                      </pic:pic>
                    </a:graphicData>
                  </a:graphic>
                </wp:inline>
              </w:drawing>
            </w:r>
          </w:p>
        </w:tc>
      </w:tr>
      <w:tr w:rsidR="0064009C" w:rsidRPr="00C56195" w14:paraId="2A4D2FF2" w14:textId="77777777" w:rsidTr="00132CD9">
        <w:tc>
          <w:tcPr>
            <w:tcW w:w="2518" w:type="dxa"/>
          </w:tcPr>
          <w:p w14:paraId="511EE5F3" w14:textId="77777777" w:rsidR="0064009C" w:rsidRPr="00C56195" w:rsidRDefault="0064009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29688899" w14:textId="4FFE6FFB" w:rsidR="0064009C" w:rsidRPr="00C56195" w:rsidRDefault="008D3AD2"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8D3AD2">
              <w:rPr>
                <w:rFonts w:ascii="Times New Roman" w:hAnsi="Times New Roman" w:cs="Times New Roman"/>
                <w:color w:val="000000"/>
                <w:sz w:val="24"/>
                <w:szCs w:val="24"/>
              </w:rPr>
              <w:t>99829766</w:t>
            </w:r>
          </w:p>
        </w:tc>
      </w:tr>
      <w:tr w:rsidR="0064009C" w:rsidRPr="00C56195" w14:paraId="33D5BA21" w14:textId="77777777" w:rsidTr="00132CD9">
        <w:tc>
          <w:tcPr>
            <w:tcW w:w="2518" w:type="dxa"/>
          </w:tcPr>
          <w:p w14:paraId="6E353300" w14:textId="77777777" w:rsidR="0064009C" w:rsidRPr="00C56195" w:rsidRDefault="0064009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9F269E9" w14:textId="083B79ED" w:rsidR="0064009C" w:rsidRPr="00C56195" w:rsidRDefault="008D3AD2"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total de mandarinas que el comerciante tenía en 573 cajas con la misma cantidad de mandarinas en cada una, realizamos una </w:t>
            </w:r>
            <w:r w:rsidRPr="008D3AD2">
              <w:rPr>
                <w:rFonts w:ascii="Times New Roman" w:hAnsi="Times New Roman" w:cs="Times New Roman"/>
                <w:b/>
                <w:color w:val="000000"/>
                <w:sz w:val="24"/>
                <w:szCs w:val="24"/>
              </w:rPr>
              <w:t>multiplicación.</w:t>
            </w:r>
            <w:r>
              <w:rPr>
                <w:rFonts w:ascii="Times New Roman" w:hAnsi="Times New Roman" w:cs="Times New Roman"/>
                <w:color w:val="000000"/>
                <w:sz w:val="24"/>
                <w:szCs w:val="24"/>
              </w:rPr>
              <w:t xml:space="preserve"> </w:t>
            </w:r>
          </w:p>
        </w:tc>
      </w:tr>
    </w:tbl>
    <w:p w14:paraId="35FC2C49" w14:textId="77777777" w:rsidR="0064009C" w:rsidRPr="00514861" w:rsidRDefault="0064009C" w:rsidP="00E6040C">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317"/>
        <w:gridCol w:w="6511"/>
      </w:tblGrid>
      <w:tr w:rsidR="00970E14" w:rsidRPr="00C56195" w14:paraId="4F2CCB69" w14:textId="77777777" w:rsidTr="00132CD9">
        <w:tc>
          <w:tcPr>
            <w:tcW w:w="9054" w:type="dxa"/>
            <w:gridSpan w:val="2"/>
            <w:shd w:val="clear" w:color="auto" w:fill="000000" w:themeFill="text1"/>
          </w:tcPr>
          <w:p w14:paraId="35065662" w14:textId="77777777" w:rsidR="00970E14" w:rsidRPr="00C56195" w:rsidRDefault="00970E14"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970E14" w:rsidRPr="00C56195" w14:paraId="3ACD038E" w14:textId="77777777" w:rsidTr="00132CD9">
        <w:tc>
          <w:tcPr>
            <w:tcW w:w="2518" w:type="dxa"/>
          </w:tcPr>
          <w:p w14:paraId="048464DF" w14:textId="77777777" w:rsidR="00970E14" w:rsidRPr="00C56195" w:rsidRDefault="00970E1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61E7DCD" w14:textId="3B7F3927" w:rsidR="00970E14"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70E14">
              <w:rPr>
                <w:rFonts w:ascii="Times New Roman" w:hAnsi="Times New Roman" w:cs="Times New Roman"/>
                <w:color w:val="000000"/>
                <w:sz w:val="24"/>
                <w:szCs w:val="24"/>
              </w:rPr>
              <w:t>REC210</w:t>
            </w:r>
          </w:p>
        </w:tc>
      </w:tr>
      <w:tr w:rsidR="00970E14" w:rsidRPr="00C56195" w14:paraId="6E3F1A77" w14:textId="77777777" w:rsidTr="00132CD9">
        <w:tc>
          <w:tcPr>
            <w:tcW w:w="2518" w:type="dxa"/>
          </w:tcPr>
          <w:p w14:paraId="660E2F82" w14:textId="77777777" w:rsidR="00970E14" w:rsidRPr="00C56195" w:rsidRDefault="00970E14"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9416EA9" w14:textId="2AF96017" w:rsidR="00970E14" w:rsidRPr="00C56195" w:rsidRDefault="00421325"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w:t>
            </w:r>
            <w:r w:rsidR="00937CD9">
              <w:rPr>
                <w:rFonts w:ascii="Times New Roman" w:hAnsi="Times New Roman" w:cs="Times New Roman"/>
                <w:color w:val="000000"/>
                <w:sz w:val="24"/>
                <w:szCs w:val="24"/>
              </w:rPr>
              <w:t>ciones con números naturales/6.3</w:t>
            </w:r>
            <w:r>
              <w:rPr>
                <w:rFonts w:ascii="Times New Roman" w:hAnsi="Times New Roman" w:cs="Times New Roman"/>
                <w:color w:val="000000"/>
                <w:sz w:val="24"/>
                <w:szCs w:val="24"/>
              </w:rPr>
              <w:t xml:space="preserve"> La </w:t>
            </w:r>
            <w:r w:rsidR="00937CD9">
              <w:rPr>
                <w:rFonts w:ascii="Times New Roman" w:hAnsi="Times New Roman" w:cs="Times New Roman"/>
                <w:color w:val="000000"/>
                <w:sz w:val="24"/>
                <w:szCs w:val="24"/>
              </w:rPr>
              <w:t>multiplicación de números naturales</w:t>
            </w:r>
            <w:r>
              <w:rPr>
                <w:rFonts w:ascii="Times New Roman" w:hAnsi="Times New Roman" w:cs="Times New Roman"/>
                <w:color w:val="000000"/>
                <w:sz w:val="24"/>
                <w:szCs w:val="24"/>
              </w:rPr>
              <w:t xml:space="preserve">/ Profundiza: Recuerda cómo se </w:t>
            </w:r>
            <w:r w:rsidR="00937CD9">
              <w:rPr>
                <w:rFonts w:ascii="Times New Roman" w:hAnsi="Times New Roman" w:cs="Times New Roman"/>
                <w:color w:val="000000"/>
                <w:sz w:val="24"/>
                <w:szCs w:val="24"/>
              </w:rPr>
              <w:t xml:space="preserve">multiplica. </w:t>
            </w:r>
          </w:p>
        </w:tc>
      </w:tr>
      <w:tr w:rsidR="00970E14" w:rsidRPr="00C56195" w14:paraId="298603EC" w14:textId="77777777" w:rsidTr="00132CD9">
        <w:tc>
          <w:tcPr>
            <w:tcW w:w="2518" w:type="dxa"/>
          </w:tcPr>
          <w:p w14:paraId="1AE2A662" w14:textId="77777777" w:rsidR="00970E14" w:rsidRDefault="00970E1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05E7359B" w14:textId="77777777" w:rsidR="00476772" w:rsidRPr="00C56195" w:rsidRDefault="00476772" w:rsidP="00E6040C">
            <w:pPr>
              <w:rPr>
                <w:rFonts w:ascii="Times New Roman" w:hAnsi="Times New Roman" w:cs="Times New Roman"/>
                <w:color w:val="000000"/>
                <w:sz w:val="24"/>
                <w:szCs w:val="24"/>
              </w:rPr>
            </w:pPr>
          </w:p>
        </w:tc>
        <w:tc>
          <w:tcPr>
            <w:tcW w:w="6536" w:type="dxa"/>
          </w:tcPr>
          <w:p w14:paraId="201266E0" w14:textId="25E39187" w:rsidR="00476772" w:rsidRDefault="00AC7FE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Eliminar la expresión encerrada en rojo. </w:t>
            </w:r>
          </w:p>
          <w:p w14:paraId="4D61E402" w14:textId="4F85F10A" w:rsidR="00970E14" w:rsidRDefault="00AC7FEE"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4656" behindDoc="0" locked="0" layoutInCell="1" allowOverlap="1" wp14:anchorId="607CFAED" wp14:editId="3DA1E09A">
                      <wp:simplePos x="0" y="0"/>
                      <wp:positionH relativeFrom="column">
                        <wp:posOffset>990410</wp:posOffset>
                      </wp:positionH>
                      <wp:positionV relativeFrom="paragraph">
                        <wp:posOffset>682180</wp:posOffset>
                      </wp:positionV>
                      <wp:extent cx="237507" cy="190005"/>
                      <wp:effectExtent l="0" t="0" r="10160" b="19685"/>
                      <wp:wrapNone/>
                      <wp:docPr id="2" name="2 Cuadro de texto"/>
                      <wp:cNvGraphicFramePr/>
                      <a:graphic xmlns:a="http://schemas.openxmlformats.org/drawingml/2006/main">
                        <a:graphicData uri="http://schemas.microsoft.com/office/word/2010/wordprocessingShape">
                          <wps:wsp>
                            <wps:cNvSpPr txBox="1"/>
                            <wps:spPr>
                              <a:xfrm>
                                <a:off x="0" y="0"/>
                                <a:ext cx="237507" cy="19000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2C8CB51" w14:textId="7885D47C" w:rsidR="005A36AC" w:rsidRPr="00AC7FEE" w:rsidRDefault="005A36A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FAED" id="2 Cuadro de texto" o:spid="_x0000_s1039" type="#_x0000_t202" style="position:absolute;margin-left:78pt;margin-top:53.7pt;width:18.7pt;height:14.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" filled="f" strokecolor="red" strokeweight="1.5pt">
                      <v:textbox>
                        <w:txbxContent>
                          <w:p w14:paraId="72C8CB51" w14:textId="7885D47C" w:rsidR="005A36AC" w:rsidRPr="00AC7FEE" w:rsidRDefault="005A36AC">
                            <w:pPr>
                              <w:rPr>
                                <w:color w:val="FF0000"/>
                                <w:sz w:val="16"/>
                                <w:lang w:val="es-CO"/>
                              </w:rPr>
                            </w:pPr>
                            <w:r w:rsidRPr="00AC7FEE">
                              <w:rPr>
                                <w:color w:val="FF0000"/>
                                <w:sz w:val="16"/>
                                <w:lang w:val="es-CO"/>
                              </w:rPr>
                              <w:t>x</w:t>
                            </w:r>
                          </w:p>
                        </w:txbxContent>
                      </v:textbox>
                    </v:shape>
                  </w:pict>
                </mc:Fallback>
              </mc:AlternateContent>
            </w:r>
            <w:r w:rsidR="00132CD9">
              <w:rPr>
                <w:noProof/>
                <w:lang w:val="es-CO" w:eastAsia="es-CO"/>
              </w:rPr>
              <w:drawing>
                <wp:inline distT="0" distB="0" distL="0" distR="0" wp14:anchorId="43C3DDD9" wp14:editId="06324A6B">
                  <wp:extent cx="3930732" cy="24819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501" t="9153" r="17368" b="20000"/>
                          <a:stretch/>
                        </pic:blipFill>
                        <pic:spPr bwMode="auto">
                          <a:xfrm>
                            <a:off x="0" y="0"/>
                            <a:ext cx="3935803" cy="2485145"/>
                          </a:xfrm>
                          <a:prstGeom prst="rect">
                            <a:avLst/>
                          </a:prstGeom>
                          <a:ln>
                            <a:noFill/>
                          </a:ln>
                          <a:extLst>
                            <a:ext uri="{53640926-AAD7-44D8-BBD7-CCE9431645EC}">
                              <a14:shadowObscured xmlns:a14="http://schemas.microsoft.com/office/drawing/2010/main"/>
                            </a:ext>
                          </a:extLst>
                        </pic:spPr>
                      </pic:pic>
                    </a:graphicData>
                  </a:graphic>
                </wp:inline>
              </w:drawing>
            </w:r>
          </w:p>
          <w:p w14:paraId="3F74EDAE" w14:textId="20C3F507" w:rsidR="00AC7FEE" w:rsidRPr="00F4117C" w:rsidRDefault="00F4117C" w:rsidP="00E6040C">
            <w:pPr>
              <w:rPr>
                <w:rFonts w:ascii="Times New Roman" w:hAnsi="Times New Roman" w:cs="Times New Roman"/>
                <w:color w:val="FF0000"/>
                <w:sz w:val="24"/>
                <w:szCs w:val="24"/>
              </w:rPr>
            </w:pPr>
            <w:r w:rsidRPr="00F4117C">
              <w:rPr>
                <w:rFonts w:ascii="Times New Roman" w:hAnsi="Times New Roman" w:cs="Times New Roman"/>
                <w:color w:val="FF0000"/>
                <w:sz w:val="24"/>
                <w:szCs w:val="24"/>
              </w:rPr>
              <w:t>(</w:t>
            </w:r>
            <w:r w:rsidR="0020727B">
              <w:rPr>
                <w:rFonts w:ascii="Times New Roman" w:hAnsi="Times New Roman" w:cs="Times New Roman"/>
                <w:color w:val="FF0000"/>
                <w:sz w:val="24"/>
                <w:szCs w:val="24"/>
              </w:rPr>
              <w:t>Escribimos</w:t>
            </w:r>
            <w:r w:rsidR="0020727B" w:rsidRPr="00F4117C">
              <w:rPr>
                <w:rFonts w:ascii="Times New Roman" w:hAnsi="Times New Roman" w:cs="Times New Roman"/>
                <w:color w:val="FF0000"/>
                <w:sz w:val="24"/>
                <w:szCs w:val="24"/>
              </w:rPr>
              <w:t xml:space="preserve"> </w:t>
            </w:r>
            <w:r w:rsidRPr="00F4117C">
              <w:rPr>
                <w:rFonts w:ascii="Times New Roman" w:hAnsi="Times New Roman" w:cs="Times New Roman"/>
                <w:color w:val="FF0000"/>
                <w:sz w:val="24"/>
                <w:szCs w:val="24"/>
              </w:rPr>
              <w:t>el 8 y llevamos 1, que…)</w:t>
            </w:r>
          </w:p>
          <w:p w14:paraId="03CEF498" w14:textId="77777777" w:rsidR="00AC7FEE" w:rsidRDefault="00AC7FEE" w:rsidP="00E6040C">
            <w:pPr>
              <w:rPr>
                <w:rFonts w:ascii="Times New Roman" w:hAnsi="Times New Roman" w:cs="Times New Roman"/>
                <w:color w:val="000000"/>
                <w:sz w:val="24"/>
                <w:szCs w:val="24"/>
              </w:rPr>
            </w:pPr>
          </w:p>
          <w:p w14:paraId="358A3087" w14:textId="011BC77C" w:rsidR="00AC7FEE" w:rsidRDefault="00F4117C" w:rsidP="00E6040C">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55680" behindDoc="0" locked="0" layoutInCell="1" allowOverlap="1" wp14:anchorId="68FC98AA" wp14:editId="525D8F83">
                      <wp:simplePos x="0" y="0"/>
                      <wp:positionH relativeFrom="column">
                        <wp:posOffset>915035</wp:posOffset>
                      </wp:positionH>
                      <wp:positionV relativeFrom="paragraph">
                        <wp:posOffset>504380</wp:posOffset>
                      </wp:positionV>
                      <wp:extent cx="237490" cy="189865"/>
                      <wp:effectExtent l="0" t="0" r="10160" b="19685"/>
                      <wp:wrapNone/>
                      <wp:docPr id="15" name="1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15EF0B" w14:textId="77777777" w:rsidR="005A36AC" w:rsidRPr="00AC7FEE" w:rsidRDefault="005A36AC"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C98AA" id="15 Cuadro de texto" o:spid="_x0000_s1040" type="#_x0000_t202" style="position:absolute;margin-left:72.05pt;margin-top:39.7pt;width:18.7pt;height:14.9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" filled="f" strokecolor="red" strokeweight="1.5pt">
                      <v:textbox>
                        <w:txbxContent>
                          <w:p w14:paraId="4015EF0B" w14:textId="77777777" w:rsidR="005A36AC" w:rsidRPr="00AC7FEE" w:rsidRDefault="005A36AC"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23C67D71" wp14:editId="6A57679C">
                  <wp:extent cx="3871355" cy="1959429"/>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136" t="14237" r="17793" b="29830"/>
                          <a:stretch/>
                        </pic:blipFill>
                        <pic:spPr bwMode="auto">
                          <a:xfrm>
                            <a:off x="0" y="0"/>
                            <a:ext cx="3876351" cy="1961957"/>
                          </a:xfrm>
                          <a:prstGeom prst="rect">
                            <a:avLst/>
                          </a:prstGeom>
                          <a:ln>
                            <a:noFill/>
                          </a:ln>
                          <a:extLst>
                            <a:ext uri="{53640926-AAD7-44D8-BBD7-CCE9431645EC}">
                              <a14:shadowObscured xmlns:a14="http://schemas.microsoft.com/office/drawing/2010/main"/>
                            </a:ext>
                          </a:extLst>
                        </pic:spPr>
                      </pic:pic>
                    </a:graphicData>
                  </a:graphic>
                </wp:inline>
              </w:drawing>
            </w:r>
          </w:p>
          <w:p w14:paraId="1174858F" w14:textId="3BF9008E" w:rsidR="00AC7FEE" w:rsidRPr="00F4117C" w:rsidRDefault="00AF6C5E" w:rsidP="00E6040C">
            <w:pPr>
              <w:rPr>
                <w:rFonts w:ascii="Times New Roman" w:hAnsi="Times New Roman" w:cs="Times New Roman"/>
                <w:color w:val="FF0000"/>
                <w:sz w:val="24"/>
                <w:szCs w:val="24"/>
              </w:rPr>
            </w:pPr>
            <w:r>
              <w:rPr>
                <w:rFonts w:ascii="Times New Roman" w:hAnsi="Times New Roman" w:cs="Times New Roman"/>
                <w:color w:val="FF0000"/>
                <w:sz w:val="24"/>
                <w:szCs w:val="24"/>
              </w:rPr>
              <w:t>(Escribi</w:t>
            </w:r>
            <w:r w:rsidR="00F4117C" w:rsidRPr="00F4117C">
              <w:rPr>
                <w:rFonts w:ascii="Times New Roman" w:hAnsi="Times New Roman" w:cs="Times New Roman"/>
                <w:color w:val="FF0000"/>
                <w:sz w:val="24"/>
                <w:szCs w:val="24"/>
              </w:rPr>
              <w:t>mos el 7 y llevamos el 1, que …)</w:t>
            </w:r>
          </w:p>
          <w:p w14:paraId="3E34829C" w14:textId="34822D97" w:rsidR="00AC7FEE" w:rsidRDefault="00AC7FEE" w:rsidP="00E6040C">
            <w:pPr>
              <w:rPr>
                <w:rFonts w:ascii="Times New Roman" w:hAnsi="Times New Roman" w:cs="Times New Roman"/>
                <w:color w:val="000000"/>
                <w:sz w:val="24"/>
                <w:szCs w:val="24"/>
              </w:rPr>
            </w:pPr>
          </w:p>
          <w:p w14:paraId="3EAEFE24" w14:textId="77777777" w:rsidR="002E3A0E" w:rsidRDefault="002E3A0E" w:rsidP="00E6040C">
            <w:pPr>
              <w:rPr>
                <w:rFonts w:ascii="Times New Roman" w:hAnsi="Times New Roman" w:cs="Times New Roman"/>
                <w:color w:val="000000"/>
                <w:sz w:val="24"/>
                <w:szCs w:val="24"/>
              </w:rPr>
            </w:pPr>
          </w:p>
          <w:p w14:paraId="7F837555" w14:textId="3631B3D4" w:rsidR="00AC7FEE" w:rsidRDefault="002E3A0E"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6704" behindDoc="0" locked="0" layoutInCell="1" allowOverlap="1" wp14:anchorId="2BCCAA0D" wp14:editId="362EAF67">
                      <wp:simplePos x="0" y="0"/>
                      <wp:positionH relativeFrom="column">
                        <wp:posOffset>118555</wp:posOffset>
                      </wp:positionH>
                      <wp:positionV relativeFrom="paragraph">
                        <wp:posOffset>589915</wp:posOffset>
                      </wp:positionV>
                      <wp:extent cx="237490" cy="189865"/>
                      <wp:effectExtent l="0" t="0" r="10160" b="19685"/>
                      <wp:wrapNone/>
                      <wp:docPr id="25" name="2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5F1C8" w14:textId="77777777" w:rsidR="005A36AC" w:rsidRPr="00AC7FEE" w:rsidRDefault="005A36AC"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CCAA0D" id="25 Cuadro de texto" o:spid="_x0000_s1041" type="#_x0000_t202" style="position:absolute;margin-left:9.35pt;margin-top:46.45pt;width:18.7pt;height:14.9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" filled="f" strokecolor="red" strokeweight="1.5pt">
                      <v:textbox>
                        <w:txbxContent>
                          <w:p w14:paraId="26C5F1C8" w14:textId="77777777" w:rsidR="005A36AC" w:rsidRPr="00AC7FEE" w:rsidRDefault="005A36AC" w:rsidP="00F4117C">
                            <w:pPr>
                              <w:rPr>
                                <w:color w:val="FF0000"/>
                                <w:sz w:val="16"/>
                                <w:lang w:val="es-CO"/>
                              </w:rPr>
                            </w:pPr>
                            <w:r w:rsidRPr="00AC7FEE">
                              <w:rPr>
                                <w:color w:val="FF0000"/>
                                <w:sz w:val="16"/>
                                <w:lang w:val="es-CO"/>
                              </w:rPr>
                              <w:t>x</w:t>
                            </w:r>
                          </w:p>
                        </w:txbxContent>
                      </v:textbox>
                    </v:shape>
                  </w:pict>
                </mc:Fallback>
              </mc:AlternateContent>
            </w:r>
            <w:r w:rsidR="00F4117C">
              <w:rPr>
                <w:noProof/>
                <w:lang w:val="es-CO" w:eastAsia="es-CO"/>
              </w:rPr>
              <w:drawing>
                <wp:inline distT="0" distB="0" distL="0" distR="0" wp14:anchorId="00F135F5" wp14:editId="380BD331">
                  <wp:extent cx="3800103" cy="212568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924" t="15593" r="19276" b="23729"/>
                          <a:stretch/>
                        </pic:blipFill>
                        <pic:spPr bwMode="auto">
                          <a:xfrm>
                            <a:off x="0" y="0"/>
                            <a:ext cx="3805005" cy="2128425"/>
                          </a:xfrm>
                          <a:prstGeom prst="rect">
                            <a:avLst/>
                          </a:prstGeom>
                          <a:ln>
                            <a:noFill/>
                          </a:ln>
                          <a:extLst>
                            <a:ext uri="{53640926-AAD7-44D8-BBD7-CCE9431645EC}">
                              <a14:shadowObscured xmlns:a14="http://schemas.microsoft.com/office/drawing/2010/main"/>
                            </a:ext>
                          </a:extLst>
                        </pic:spPr>
                      </pic:pic>
                    </a:graphicData>
                  </a:graphic>
                </wp:inline>
              </w:drawing>
            </w:r>
          </w:p>
          <w:p w14:paraId="713935D6" w14:textId="22592B02" w:rsidR="00AC7FEE" w:rsidRPr="002E3A0E" w:rsidRDefault="002E3A0E" w:rsidP="00E6040C">
            <w:pPr>
              <w:rPr>
                <w:rFonts w:ascii="Times New Roman" w:hAnsi="Times New Roman" w:cs="Times New Roman"/>
                <w:color w:val="FF0000"/>
                <w:sz w:val="24"/>
                <w:szCs w:val="24"/>
              </w:rPr>
            </w:pPr>
            <w:r w:rsidRPr="002E3A0E">
              <w:rPr>
                <w:rFonts w:ascii="Times New Roman" w:hAnsi="Times New Roman" w:cs="Times New Roman"/>
                <w:color w:val="FF0000"/>
                <w:sz w:val="24"/>
                <w:szCs w:val="24"/>
              </w:rPr>
              <w:t>(… izquierda de 8. Y llevamos 1, …)</w:t>
            </w:r>
          </w:p>
          <w:p w14:paraId="51D3A007" w14:textId="77777777" w:rsidR="00AC7FEE" w:rsidRDefault="00AC7FEE" w:rsidP="00E6040C">
            <w:pPr>
              <w:rPr>
                <w:rFonts w:ascii="Times New Roman" w:hAnsi="Times New Roman" w:cs="Times New Roman"/>
                <w:color w:val="000000"/>
                <w:sz w:val="24"/>
                <w:szCs w:val="24"/>
              </w:rPr>
            </w:pPr>
          </w:p>
          <w:p w14:paraId="5A587D7F" w14:textId="76FE4854" w:rsidR="002E3A0E" w:rsidRDefault="00C26B72"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7728" behindDoc="0" locked="0" layoutInCell="1" allowOverlap="1" wp14:anchorId="1429B2CF" wp14:editId="38B1D14C">
                      <wp:simplePos x="0" y="0"/>
                      <wp:positionH relativeFrom="column">
                        <wp:posOffset>913756</wp:posOffset>
                      </wp:positionH>
                      <wp:positionV relativeFrom="paragraph">
                        <wp:posOffset>492736</wp:posOffset>
                      </wp:positionV>
                      <wp:extent cx="237490" cy="189865"/>
                      <wp:effectExtent l="0" t="0" r="10160" b="19685"/>
                      <wp:wrapNone/>
                      <wp:docPr id="27" name="27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DD4074" w14:textId="77777777" w:rsidR="005A36AC" w:rsidRPr="00AC7FEE" w:rsidRDefault="005A36AC"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9B2CF" id="27 Cuadro de texto" o:spid="_x0000_s1042" type="#_x0000_t202" style="position:absolute;margin-left:71.95pt;margin-top:38.8pt;width:18.7pt;height:14.9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" filled="f" strokecolor="red" strokeweight="1.5pt">
                      <v:textbox>
                        <w:txbxContent>
                          <w:p w14:paraId="40DD4074" w14:textId="77777777" w:rsidR="005A36AC" w:rsidRPr="00AC7FEE" w:rsidRDefault="005A36AC"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76C80BD8" wp14:editId="18B729ED">
                  <wp:extent cx="3800103" cy="214943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3983" t="14916" r="18217" b="23729"/>
                          <a:stretch/>
                        </pic:blipFill>
                        <pic:spPr bwMode="auto">
                          <a:xfrm>
                            <a:off x="0" y="0"/>
                            <a:ext cx="3805006" cy="2152206"/>
                          </a:xfrm>
                          <a:prstGeom prst="rect">
                            <a:avLst/>
                          </a:prstGeom>
                          <a:ln>
                            <a:noFill/>
                          </a:ln>
                          <a:extLst>
                            <a:ext uri="{53640926-AAD7-44D8-BBD7-CCE9431645EC}">
                              <a14:shadowObscured xmlns:a14="http://schemas.microsoft.com/office/drawing/2010/main"/>
                            </a:ext>
                          </a:extLst>
                        </pic:spPr>
                      </pic:pic>
                    </a:graphicData>
                  </a:graphic>
                </wp:inline>
              </w:drawing>
            </w:r>
          </w:p>
          <w:p w14:paraId="13097989" w14:textId="6A4468FE" w:rsidR="00554409" w:rsidRDefault="00C26B72" w:rsidP="00E6040C">
            <w:pPr>
              <w:rPr>
                <w:rFonts w:ascii="Times New Roman" w:hAnsi="Times New Roman" w:cs="Times New Roman"/>
                <w:color w:val="FF0000"/>
                <w:sz w:val="24"/>
                <w:szCs w:val="24"/>
              </w:rPr>
            </w:pPr>
            <w:r w:rsidRPr="00554409">
              <w:rPr>
                <w:rFonts w:ascii="Times New Roman" w:hAnsi="Times New Roman" w:cs="Times New Roman"/>
                <w:color w:val="FF0000"/>
                <w:sz w:val="24"/>
                <w:szCs w:val="24"/>
              </w:rPr>
              <w:t>(</w:t>
            </w:r>
            <w:r w:rsidR="00AF6C5E">
              <w:rPr>
                <w:rFonts w:ascii="Times New Roman" w:hAnsi="Times New Roman" w:cs="Times New Roman"/>
                <w:color w:val="FF0000"/>
                <w:sz w:val="24"/>
                <w:szCs w:val="24"/>
              </w:rPr>
              <w:t>Escribimos</w:t>
            </w:r>
            <w:r w:rsidR="00554409" w:rsidRPr="00554409">
              <w:rPr>
                <w:rFonts w:ascii="Times New Roman" w:hAnsi="Times New Roman" w:cs="Times New Roman"/>
                <w:color w:val="FF0000"/>
                <w:sz w:val="24"/>
                <w:szCs w:val="24"/>
              </w:rPr>
              <w:t xml:space="preserve"> el 1 y llevamos 1, …)</w:t>
            </w:r>
          </w:p>
          <w:p w14:paraId="6D883DE1" w14:textId="77777777" w:rsidR="00725BE7" w:rsidRDefault="00725BE7" w:rsidP="00E6040C">
            <w:pPr>
              <w:rPr>
                <w:rFonts w:ascii="Times New Roman" w:hAnsi="Times New Roman" w:cs="Times New Roman"/>
                <w:color w:val="FF0000"/>
                <w:sz w:val="24"/>
                <w:szCs w:val="24"/>
              </w:rPr>
            </w:pPr>
          </w:p>
          <w:p w14:paraId="1EBADB06" w14:textId="77777777" w:rsidR="00725BE7" w:rsidRDefault="00725BE7" w:rsidP="00E6040C">
            <w:pPr>
              <w:rPr>
                <w:rFonts w:ascii="Times New Roman" w:hAnsi="Times New Roman" w:cs="Times New Roman"/>
                <w:color w:val="FF0000"/>
                <w:sz w:val="24"/>
                <w:szCs w:val="24"/>
              </w:rPr>
            </w:pPr>
          </w:p>
          <w:p w14:paraId="1DA11103" w14:textId="47166E3D" w:rsidR="00725BE7" w:rsidRDefault="00725BE7" w:rsidP="00E6040C">
            <w:pPr>
              <w:rPr>
                <w:rFonts w:ascii="Times New Roman" w:hAnsi="Times New Roman" w:cs="Times New Roman"/>
                <w:sz w:val="24"/>
                <w:szCs w:val="24"/>
                <w:u w:val="single"/>
              </w:rPr>
            </w:pPr>
            <w:r w:rsidRPr="00725BE7">
              <w:rPr>
                <w:rFonts w:ascii="Times New Roman" w:hAnsi="Times New Roman" w:cs="Times New Roman"/>
                <w:sz w:val="24"/>
                <w:szCs w:val="24"/>
                <w:u w:val="single"/>
              </w:rPr>
              <w:t xml:space="preserve">Ficha del docente: </w:t>
            </w:r>
          </w:p>
          <w:p w14:paraId="6A3AE0DD" w14:textId="77777777" w:rsidR="00617284" w:rsidRPr="00617284" w:rsidRDefault="00617284" w:rsidP="00E6040C">
            <w:pPr>
              <w:pStyle w:val="cabecera1"/>
              <w:shd w:val="clear" w:color="auto" w:fill="FFFFFF"/>
              <w:spacing w:before="0" w:beforeAutospacing="0" w:after="0" w:afterAutospacing="0"/>
              <w:rPr>
                <w:rFonts w:ascii="Arial" w:hAnsi="Arial" w:cs="Arial"/>
                <w:b/>
                <w:bCs/>
                <w:sz w:val="24"/>
                <w:szCs w:val="24"/>
              </w:rPr>
            </w:pPr>
            <w:r w:rsidRPr="00617284">
              <w:rPr>
                <w:rFonts w:ascii="Arial" w:hAnsi="Arial" w:cs="Arial"/>
                <w:b/>
                <w:bCs/>
                <w:sz w:val="24"/>
                <w:szCs w:val="24"/>
              </w:rPr>
              <w:t>Objetivo</w:t>
            </w:r>
          </w:p>
          <w:p w14:paraId="6FD15F51" w14:textId="713AF7AA" w:rsidR="00617284" w:rsidRPr="00617284" w:rsidRDefault="00617284" w:rsidP="00E6040C">
            <w:pPr>
              <w:pStyle w:val="Normal2"/>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lastRenderedPageBreak/>
              <w:t xml:space="preserve">El objetivo de este recurso es proporcionar una actividad de repaso que </w:t>
            </w:r>
            <w:r w:rsidR="00A91081">
              <w:rPr>
                <w:rFonts w:ascii="Arial" w:hAnsi="Arial" w:cs="Arial"/>
                <w:sz w:val="24"/>
                <w:szCs w:val="24"/>
              </w:rPr>
              <w:t xml:space="preserve">permita recordar el </w:t>
            </w:r>
            <w:r>
              <w:rPr>
                <w:rFonts w:ascii="Arial" w:hAnsi="Arial" w:cs="Arial"/>
                <w:sz w:val="24"/>
                <w:szCs w:val="24"/>
              </w:rPr>
              <w:t xml:space="preserve"> algoritmo de la multiplicación</w:t>
            </w:r>
            <w:r w:rsidRPr="00617284">
              <w:rPr>
                <w:rFonts w:ascii="Arial" w:hAnsi="Arial" w:cs="Arial"/>
                <w:sz w:val="24"/>
                <w:szCs w:val="24"/>
              </w:rPr>
              <w:t>.</w:t>
            </w:r>
          </w:p>
          <w:p w14:paraId="4E4288E2" w14:textId="77777777" w:rsidR="00617284" w:rsidRPr="00617284" w:rsidRDefault="00617284" w:rsidP="00E6040C">
            <w:pPr>
              <w:pStyle w:val="cabecera1"/>
              <w:shd w:val="clear" w:color="auto" w:fill="FFFFFF"/>
              <w:spacing w:before="0" w:beforeAutospacing="0" w:after="0" w:afterAutospacing="0"/>
              <w:rPr>
                <w:rFonts w:ascii="Arial" w:hAnsi="Arial" w:cs="Arial"/>
                <w:b/>
                <w:bCs/>
                <w:sz w:val="24"/>
                <w:szCs w:val="24"/>
              </w:rPr>
            </w:pPr>
            <w:r w:rsidRPr="00617284">
              <w:rPr>
                <w:rFonts w:ascii="Arial" w:hAnsi="Arial" w:cs="Arial"/>
                <w:b/>
                <w:bCs/>
                <w:sz w:val="24"/>
                <w:szCs w:val="24"/>
              </w:rPr>
              <w:t>Propuesta</w:t>
            </w:r>
          </w:p>
          <w:p w14:paraId="698A13A6" w14:textId="77777777" w:rsidR="00617284" w:rsidRPr="00831900" w:rsidRDefault="00617284" w:rsidP="00E6040C">
            <w:pPr>
              <w:pStyle w:val="cabecera2"/>
              <w:shd w:val="clear" w:color="auto" w:fill="FFFFFF"/>
              <w:spacing w:before="0" w:beforeAutospacing="0" w:after="0" w:afterAutospacing="0"/>
              <w:rPr>
                <w:rFonts w:ascii="Arial" w:hAnsi="Arial" w:cs="Arial"/>
                <w:b/>
                <w:sz w:val="24"/>
                <w:szCs w:val="24"/>
              </w:rPr>
            </w:pPr>
            <w:r w:rsidRPr="00831900">
              <w:rPr>
                <w:rFonts w:ascii="Arial" w:hAnsi="Arial" w:cs="Arial"/>
                <w:b/>
                <w:sz w:val="24"/>
                <w:szCs w:val="24"/>
              </w:rPr>
              <w:t>Antes de la presentación</w:t>
            </w:r>
          </w:p>
          <w:p w14:paraId="7120C76E" w14:textId="32BE752A" w:rsidR="00617284" w:rsidRPr="00617284" w:rsidRDefault="00617284" w:rsidP="00E6040C">
            <w:pPr>
              <w:pStyle w:val="Normal2"/>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t xml:space="preserve">Para introducir el tema, sería interesante hablar con los </w:t>
            </w:r>
            <w:r w:rsidR="009B73E1">
              <w:rPr>
                <w:rFonts w:ascii="Arial" w:hAnsi="Arial" w:cs="Arial"/>
                <w:sz w:val="24"/>
                <w:szCs w:val="24"/>
              </w:rPr>
              <w:t xml:space="preserve">estudiantes </w:t>
            </w:r>
            <w:r w:rsidRPr="00617284">
              <w:rPr>
                <w:rFonts w:ascii="Arial" w:hAnsi="Arial" w:cs="Arial"/>
                <w:sz w:val="24"/>
                <w:szCs w:val="24"/>
              </w:rPr>
              <w:t>acerca de situaciones de la vida real en las que se requiere la resolución de multiplicación. Como, por ejemplo:</w:t>
            </w:r>
          </w:p>
          <w:p w14:paraId="118FB808" w14:textId="5F4819A0" w:rsidR="00617284" w:rsidRPr="00617284" w:rsidRDefault="009B73E1" w:rsidP="00E6040C">
            <w:pPr>
              <w:pStyle w:val="tab1"/>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Cuando quieren comprar cuatro lá</w:t>
            </w:r>
            <w:r w:rsidR="00617284" w:rsidRPr="00617284">
              <w:rPr>
                <w:rFonts w:ascii="Arial" w:hAnsi="Arial" w:cs="Arial"/>
                <w:sz w:val="24"/>
                <w:szCs w:val="24"/>
              </w:rPr>
              <w:t>pices y saben el precio de uno.</w:t>
            </w:r>
          </w:p>
          <w:p w14:paraId="5193C221" w14:textId="77777777" w:rsidR="00617284" w:rsidRPr="00617284" w:rsidRDefault="00617284" w:rsidP="00E6040C">
            <w:pPr>
              <w:pStyle w:val="tab1"/>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t>- Cuando oyen que un equipo ha ganado un partido por el doble de puntos que su competidor.</w:t>
            </w:r>
          </w:p>
          <w:p w14:paraId="2C8B40CF" w14:textId="218D7FDD" w:rsidR="00617284" w:rsidRPr="00617284" w:rsidRDefault="00617284" w:rsidP="00E6040C">
            <w:pPr>
              <w:pStyle w:val="tab1"/>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t xml:space="preserve">- Cuando en la receta de un pastel </w:t>
            </w:r>
            <w:r w:rsidR="009B73E1">
              <w:rPr>
                <w:rFonts w:ascii="Arial" w:hAnsi="Arial" w:cs="Arial"/>
                <w:sz w:val="24"/>
                <w:szCs w:val="24"/>
              </w:rPr>
              <w:t xml:space="preserve">se propone </w:t>
            </w:r>
            <w:r w:rsidRPr="00617284">
              <w:rPr>
                <w:rFonts w:ascii="Arial" w:hAnsi="Arial" w:cs="Arial"/>
                <w:sz w:val="24"/>
                <w:szCs w:val="24"/>
              </w:rPr>
              <w:t>que hay que añadir el doble de harina que de azúcar.</w:t>
            </w:r>
          </w:p>
          <w:p w14:paraId="75421059" w14:textId="582F28D2" w:rsidR="00617284" w:rsidRPr="00617284" w:rsidRDefault="00617284" w:rsidP="00E6040C">
            <w:pPr>
              <w:pStyle w:val="tab1"/>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t xml:space="preserve">- Cuando van en </w:t>
            </w:r>
            <w:r w:rsidR="009B73E1">
              <w:rPr>
                <w:rFonts w:ascii="Arial" w:hAnsi="Arial" w:cs="Arial"/>
                <w:sz w:val="24"/>
                <w:szCs w:val="24"/>
              </w:rPr>
              <w:t xml:space="preserve">carro </w:t>
            </w:r>
            <w:r w:rsidRPr="00617284">
              <w:rPr>
                <w:rFonts w:ascii="Arial" w:hAnsi="Arial" w:cs="Arial"/>
                <w:sz w:val="24"/>
                <w:szCs w:val="24"/>
              </w:rPr>
              <w:t>con sus padres y para llegar a casa queda el triple de tiempo del que han viajado.</w:t>
            </w:r>
          </w:p>
          <w:p w14:paraId="027A2DA8" w14:textId="66DFF194" w:rsidR="00617284" w:rsidRPr="00617284" w:rsidRDefault="009B73E1" w:rsidP="00E6040C">
            <w:pPr>
              <w:pStyle w:val="Normal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Solicite a estudiantes</w:t>
            </w:r>
            <w:r w:rsidR="00617284" w:rsidRPr="00617284">
              <w:rPr>
                <w:rFonts w:ascii="Arial" w:hAnsi="Arial" w:cs="Arial"/>
                <w:sz w:val="24"/>
                <w:szCs w:val="24"/>
              </w:rPr>
              <w:t xml:space="preserve"> que piensen y nombren algunas situaciones cotidianas, como las expuestas, en las que deban efect</w:t>
            </w:r>
            <w:r>
              <w:rPr>
                <w:rFonts w:ascii="Arial" w:hAnsi="Arial" w:cs="Arial"/>
                <w:sz w:val="24"/>
                <w:szCs w:val="24"/>
              </w:rPr>
              <w:t xml:space="preserve">uar esta operación básica. Anótelas en el tablero y hágales </w:t>
            </w:r>
            <w:r w:rsidR="00617284" w:rsidRPr="00617284">
              <w:rPr>
                <w:rFonts w:ascii="Arial" w:hAnsi="Arial" w:cs="Arial"/>
                <w:sz w:val="24"/>
                <w:szCs w:val="24"/>
              </w:rPr>
              <w:t>ver la importancia de conocer el modo de resolver multiplicaciones</w:t>
            </w:r>
            <w:r w:rsidR="008443A9">
              <w:rPr>
                <w:rFonts w:ascii="Arial" w:hAnsi="Arial" w:cs="Arial"/>
                <w:sz w:val="24"/>
                <w:szCs w:val="24"/>
              </w:rPr>
              <w:t xml:space="preserve">, sobretodo de la conveniencia de aplicar una multiplicación y no la suma reiterada. </w:t>
            </w:r>
          </w:p>
          <w:p w14:paraId="24363B4F" w14:textId="77777777" w:rsidR="00617284" w:rsidRDefault="00617284" w:rsidP="00E6040C">
            <w:pPr>
              <w:pStyle w:val="Normal2"/>
              <w:shd w:val="clear" w:color="auto" w:fill="FFFFFF"/>
              <w:spacing w:before="0" w:beforeAutospacing="0" w:after="0" w:afterAutospacing="0" w:line="270" w:lineRule="atLeast"/>
              <w:rPr>
                <w:rFonts w:ascii="Arial" w:hAnsi="Arial" w:cs="Arial"/>
                <w:sz w:val="24"/>
                <w:szCs w:val="24"/>
              </w:rPr>
            </w:pPr>
            <w:r w:rsidRPr="00617284">
              <w:rPr>
                <w:rFonts w:ascii="Arial" w:hAnsi="Arial" w:cs="Arial"/>
                <w:sz w:val="24"/>
                <w:szCs w:val="24"/>
              </w:rPr>
              <w:t>La idea es que los alumnos puedan apreciar la utilidad de las matemáticas como herramienta para comprender y resolver problemas reales.</w:t>
            </w:r>
          </w:p>
          <w:p w14:paraId="3843B87F" w14:textId="23FFCB34" w:rsidR="008443A9" w:rsidRDefault="008443A9" w:rsidP="00E6040C">
            <w:pPr>
              <w:pStyle w:val="Normal2"/>
              <w:shd w:val="clear" w:color="auto" w:fill="FFFFFF"/>
              <w:spacing w:before="0" w:beforeAutospacing="0" w:after="0" w:afterAutospacing="0" w:line="270" w:lineRule="atLeast"/>
              <w:rPr>
                <w:rFonts w:ascii="Arial" w:hAnsi="Arial" w:cs="Arial"/>
                <w:b/>
                <w:sz w:val="24"/>
                <w:szCs w:val="24"/>
              </w:rPr>
            </w:pPr>
            <w:r w:rsidRPr="008443A9">
              <w:rPr>
                <w:rFonts w:ascii="Arial" w:hAnsi="Arial" w:cs="Arial"/>
                <w:b/>
                <w:sz w:val="24"/>
                <w:szCs w:val="24"/>
              </w:rPr>
              <w:t>Durante la presentación</w:t>
            </w:r>
          </w:p>
          <w:p w14:paraId="0314551E" w14:textId="79B2D470" w:rsidR="00E05F47" w:rsidRDefault="00E05F47" w:rsidP="00E6040C">
            <w:pPr>
              <w:pStyle w:val="Normal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Es importante llevar a cabo una interacción guiada con los estudiantes, permitiendo que en cada paso los estudiantes practiquen lo que se va observando, en papel. </w:t>
            </w:r>
          </w:p>
          <w:p w14:paraId="1FD9A15F" w14:textId="6337BD57" w:rsidR="00E05F47" w:rsidRDefault="00887358" w:rsidP="00E6040C">
            <w:pPr>
              <w:pStyle w:val="Normal2"/>
              <w:shd w:val="clear" w:color="auto" w:fill="FFFFFF"/>
              <w:spacing w:before="0" w:beforeAutospacing="0" w:after="0" w:afterAutospacing="0" w:line="270" w:lineRule="atLeast"/>
              <w:rPr>
                <w:rFonts w:ascii="Arial" w:hAnsi="Arial" w:cs="Arial"/>
                <w:b/>
                <w:sz w:val="24"/>
                <w:szCs w:val="24"/>
              </w:rPr>
            </w:pPr>
            <w:r w:rsidRPr="00887358">
              <w:rPr>
                <w:rFonts w:ascii="Arial" w:hAnsi="Arial" w:cs="Arial"/>
                <w:b/>
                <w:sz w:val="24"/>
                <w:szCs w:val="24"/>
              </w:rPr>
              <w:t>Después de la presentación</w:t>
            </w:r>
          </w:p>
          <w:p w14:paraId="6D88AD9D" w14:textId="78BCB6A8" w:rsidR="00725BE7" w:rsidRDefault="00887358" w:rsidP="00E6040C">
            <w:pPr>
              <w:pStyle w:val="Normal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Proponga algunas multiplicaciones</w:t>
            </w:r>
            <w:r w:rsidR="007F7524">
              <w:rPr>
                <w:rFonts w:ascii="Arial" w:hAnsi="Arial" w:cs="Arial"/>
                <w:sz w:val="24"/>
                <w:szCs w:val="24"/>
              </w:rPr>
              <w:t xml:space="preserve"> relacionadas con los problemas con que se abrieron la clase y soluciónelas aplicando el algoritmo de la multiplicación. Permita que los estudiantes expongan sus resultados y sean comparados con los de sus compañeros, así como con las respuestas correctas. </w:t>
            </w:r>
          </w:p>
          <w:p w14:paraId="05955E9C" w14:textId="77777777" w:rsidR="006D1401" w:rsidRDefault="006D1401" w:rsidP="00E6040C">
            <w:pPr>
              <w:pStyle w:val="Normal2"/>
              <w:shd w:val="clear" w:color="auto" w:fill="FFFFFF"/>
              <w:spacing w:before="0" w:beforeAutospacing="0" w:after="0" w:afterAutospacing="0" w:line="270" w:lineRule="atLeast"/>
              <w:rPr>
                <w:sz w:val="24"/>
                <w:szCs w:val="24"/>
                <w:u w:val="single"/>
              </w:rPr>
            </w:pPr>
          </w:p>
          <w:p w14:paraId="2F795E71" w14:textId="5E28D902" w:rsidR="00725BE7" w:rsidRDefault="00725BE7" w:rsidP="00E6040C">
            <w:pPr>
              <w:rPr>
                <w:rFonts w:ascii="Times New Roman" w:hAnsi="Times New Roman" w:cs="Times New Roman"/>
                <w:sz w:val="24"/>
                <w:szCs w:val="24"/>
                <w:u w:val="single"/>
              </w:rPr>
            </w:pPr>
            <w:r>
              <w:rPr>
                <w:rFonts w:ascii="Times New Roman" w:hAnsi="Times New Roman" w:cs="Times New Roman"/>
                <w:sz w:val="24"/>
                <w:szCs w:val="24"/>
                <w:u w:val="single"/>
              </w:rPr>
              <w:t>Ficha del estudiante:</w:t>
            </w:r>
          </w:p>
          <w:p w14:paraId="601A1843" w14:textId="77777777" w:rsidR="00725BE7" w:rsidRDefault="00725BE7" w:rsidP="00E6040C">
            <w:pPr>
              <w:rPr>
                <w:rFonts w:ascii="Times New Roman" w:hAnsi="Times New Roman" w:cs="Times New Roman"/>
                <w:sz w:val="24"/>
                <w:szCs w:val="24"/>
                <w:u w:val="single"/>
              </w:rPr>
            </w:pPr>
          </w:p>
          <w:p w14:paraId="13D4B6FB" w14:textId="25EE0994" w:rsidR="00725BE7" w:rsidRPr="00725BE7" w:rsidRDefault="00725BE7" w:rsidP="00E6040C">
            <w:pPr>
              <w:shd w:val="clear" w:color="auto" w:fill="FFFFFF"/>
              <w:spacing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La multiplicación</w:t>
            </w:r>
            <w:r w:rsidR="00750883">
              <w:rPr>
                <w:rFonts w:ascii="Arial" w:eastAsia="Times New Roman" w:hAnsi="Arial" w:cs="Arial"/>
                <w:b/>
                <w:sz w:val="24"/>
                <w:szCs w:val="24"/>
                <w:lang w:val="es-CO" w:eastAsia="es-CO"/>
              </w:rPr>
              <w:t xml:space="preserve"> de números naturales</w:t>
            </w:r>
          </w:p>
          <w:p w14:paraId="627C704E"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Es una operación matemática que consiste en sumar un mismo número tantas veces como lo indique otro número o factor.</w:t>
            </w:r>
          </w:p>
          <w:p w14:paraId="5AED5838"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Por ejemplo, multiplicar 5 x 3 significa sumar el número 5 tres veces:</w:t>
            </w:r>
          </w:p>
          <w:p w14:paraId="5E5E4E29"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lastRenderedPageBreak/>
              <w:t>5 x 3 = 5 + 5 + 5 = 15</w:t>
            </w:r>
            <w:r w:rsidRPr="00725BE7">
              <w:rPr>
                <w:rFonts w:ascii="Arial" w:eastAsia="Times New Roman" w:hAnsi="Arial" w:cs="Arial"/>
                <w:sz w:val="24"/>
                <w:szCs w:val="24"/>
                <w:lang w:val="es-CO" w:eastAsia="es-CO"/>
              </w:rPr>
              <w:br/>
              <w:t>5 x 3 = 15 </w:t>
            </w:r>
          </w:p>
          <w:p w14:paraId="62E9515C" w14:textId="77777777" w:rsidR="00725BE7" w:rsidRPr="00725BE7" w:rsidRDefault="00725BE7" w:rsidP="00E6040C">
            <w:pPr>
              <w:shd w:val="clear" w:color="auto" w:fill="FFFFFF"/>
              <w:spacing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Términos de la multiplicación</w:t>
            </w:r>
          </w:p>
          <w:p w14:paraId="2BE327CA" w14:textId="2C20C55B"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Los </w:t>
            </w:r>
            <w:r w:rsidR="00750883">
              <w:rPr>
                <w:rFonts w:ascii="Arial" w:eastAsia="Times New Roman" w:hAnsi="Arial" w:cs="Arial"/>
                <w:sz w:val="24"/>
                <w:szCs w:val="24"/>
                <w:lang w:val="es-CO" w:eastAsia="es-CO"/>
              </w:rPr>
              <w:t xml:space="preserve">números que se multiplican </w:t>
            </w:r>
            <w:r w:rsidRPr="00725BE7">
              <w:rPr>
                <w:rFonts w:ascii="Arial" w:eastAsia="Times New Roman" w:hAnsi="Arial" w:cs="Arial"/>
                <w:sz w:val="24"/>
                <w:szCs w:val="24"/>
                <w:lang w:val="es-CO" w:eastAsia="es-CO"/>
              </w:rPr>
              <w:t>se llaman</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factores</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resultado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producto</w:t>
            </w:r>
            <w:r w:rsidRPr="00725BE7">
              <w:rPr>
                <w:rFonts w:ascii="Arial" w:eastAsia="Times New Roman" w:hAnsi="Arial" w:cs="Arial"/>
                <w:sz w:val="24"/>
                <w:szCs w:val="24"/>
                <w:lang w:val="es-CO" w:eastAsia="es-CO"/>
              </w:rPr>
              <w:t>.</w:t>
            </w:r>
          </w:p>
          <w:p w14:paraId="447A4367"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Cuando la multiplicación tiene solo dos factores, el número que se suma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multiplicando</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número que representa la cantidad de veces que lo vamos a sumar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multiplicador</w:t>
            </w:r>
            <w:r w:rsidRPr="00725BE7">
              <w:rPr>
                <w:rFonts w:ascii="Arial" w:eastAsia="Times New Roman" w:hAnsi="Arial" w:cs="Arial"/>
                <w:sz w:val="24"/>
                <w:szCs w:val="24"/>
                <w:lang w:val="es-CO" w:eastAsia="es-CO"/>
              </w:rPr>
              <w:t>. </w:t>
            </w:r>
          </w:p>
          <w:p w14:paraId="2178AA26" w14:textId="77777777" w:rsidR="00725BE7" w:rsidRPr="00725BE7" w:rsidRDefault="00725BE7" w:rsidP="00E6040C">
            <w:pPr>
              <w:shd w:val="clear" w:color="auto" w:fill="FFFFFF"/>
              <w:spacing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Procedimiento</w:t>
            </w:r>
          </w:p>
          <w:p w14:paraId="2D244494"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Para multiplicar dos números de varias cifras hay que seguir los siguientes pasos:</w:t>
            </w:r>
          </w:p>
          <w:p w14:paraId="6367B443"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1</w:t>
            </w:r>
            <w:r w:rsidRPr="00725BE7">
              <w:rPr>
                <w:rFonts w:ascii="Arial" w:eastAsia="Times New Roman" w:hAnsi="Arial" w:cs="Arial"/>
                <w:sz w:val="24"/>
                <w:szCs w:val="24"/>
                <w:lang w:val="es-CO" w:eastAsia="es-CO"/>
              </w:rPr>
              <w:t>: se escribe el multiplicando y, debajo, el multiplicador, trazando una línea por debajo de ambos.</w:t>
            </w:r>
          </w:p>
          <w:p w14:paraId="22409EF4" w14:textId="77777777" w:rsidR="00750883" w:rsidRDefault="00725BE7" w:rsidP="00E6040C">
            <w:pPr>
              <w:shd w:val="clear" w:color="auto" w:fill="FFFFFF"/>
              <w:spacing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2</w:t>
            </w:r>
            <w:r w:rsidRPr="00725BE7">
              <w:rPr>
                <w:rFonts w:ascii="Arial" w:eastAsia="Times New Roman" w:hAnsi="Arial" w:cs="Arial"/>
                <w:sz w:val="24"/>
                <w:szCs w:val="24"/>
                <w:lang w:val="es-CO" w:eastAsia="es-CO"/>
              </w:rPr>
              <w:t>: se multiplica, de derecha a izquierda</w:t>
            </w:r>
            <w:r w:rsidR="00750883">
              <w:rPr>
                <w:rFonts w:ascii="Arial" w:eastAsia="Times New Roman" w:hAnsi="Arial" w:cs="Arial"/>
                <w:sz w:val="24"/>
                <w:szCs w:val="24"/>
                <w:lang w:val="es-CO" w:eastAsia="es-CO"/>
              </w:rPr>
              <w:t xml:space="preserve">, siempre empezando por las unidades. </w:t>
            </w:r>
          </w:p>
          <w:p w14:paraId="1C7B47A8" w14:textId="241EBFB3" w:rsidR="00725BE7" w:rsidRPr="00725BE7" w:rsidRDefault="00750883"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L</w:t>
            </w:r>
            <w:r w:rsidR="00725BE7" w:rsidRPr="00725BE7">
              <w:rPr>
                <w:rFonts w:ascii="Arial" w:eastAsia="Times New Roman" w:hAnsi="Arial" w:cs="Arial"/>
                <w:sz w:val="24"/>
                <w:szCs w:val="24"/>
                <w:lang w:val="es-CO" w:eastAsia="es-CO"/>
              </w:rPr>
              <w:t>a primera cifra del multiplicador por cada una de las cifras del multiplicando, colocando las unidades de cada producto debajo de la línea. Si el producto es mayor que 9, se suman las decenas al siguiente producto.</w:t>
            </w:r>
          </w:p>
          <w:p w14:paraId="4078BF4A" w14:textId="77777777" w:rsidR="00725BE7" w:rsidRPr="00725BE7" w:rsidRDefault="00725BE7" w:rsidP="00E6040C">
            <w:pPr>
              <w:shd w:val="clear" w:color="auto" w:fill="FFFFFF"/>
              <w:spacing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3</w:t>
            </w:r>
            <w:r w:rsidRPr="00725BE7">
              <w:rPr>
                <w:rFonts w:ascii="Arial" w:eastAsia="Times New Roman" w:hAnsi="Arial" w:cs="Arial"/>
                <w:sz w:val="24"/>
                <w:szCs w:val="24"/>
                <w:lang w:val="es-CO" w:eastAsia="es-CO"/>
              </w:rPr>
              <w:t>: se repite la operación con cada una de las cifras restantes del multiplicador y se colocan debajo de la fila anterior, desplazadas un lugar a la izquierda.</w:t>
            </w:r>
          </w:p>
          <w:p w14:paraId="12001DDB" w14:textId="73E39192" w:rsidR="00725BE7" w:rsidRPr="00617284" w:rsidRDefault="00725BE7" w:rsidP="00E6040C">
            <w:pPr>
              <w:shd w:val="clear" w:color="auto" w:fill="FFFFFF"/>
              <w:spacing w:line="270" w:lineRule="atLeast"/>
              <w:rPr>
                <w:rFonts w:ascii="Arial" w:eastAsia="Times New Roman" w:hAnsi="Arial" w:cs="Arial"/>
                <w:color w:val="333333"/>
                <w:sz w:val="21"/>
                <w:szCs w:val="21"/>
                <w:lang w:val="es-CO" w:eastAsia="es-CO"/>
              </w:rPr>
            </w:pPr>
            <w:r w:rsidRPr="00750883">
              <w:rPr>
                <w:rFonts w:ascii="Arial" w:eastAsia="Times New Roman" w:hAnsi="Arial" w:cs="Arial"/>
                <w:b/>
                <w:bCs/>
                <w:sz w:val="24"/>
                <w:szCs w:val="24"/>
                <w:lang w:val="es-CO" w:eastAsia="es-CO"/>
              </w:rPr>
              <w:t>Paso 4</w:t>
            </w:r>
            <w:r w:rsidRPr="00725BE7">
              <w:rPr>
                <w:rFonts w:ascii="Arial" w:eastAsia="Times New Roman" w:hAnsi="Arial" w:cs="Arial"/>
                <w:sz w:val="24"/>
                <w:szCs w:val="24"/>
                <w:lang w:val="es-CO" w:eastAsia="es-CO"/>
              </w:rPr>
              <w:t>: después de haber multiplicado todas las cifras, se traza una línea bajo la última fila y se procede a sumar todas las filas. El resultado será el producto de la multiplicación</w:t>
            </w:r>
            <w:r w:rsidRPr="00725BE7">
              <w:rPr>
                <w:rFonts w:ascii="Arial" w:eastAsia="Times New Roman" w:hAnsi="Arial" w:cs="Arial"/>
                <w:color w:val="333333"/>
                <w:sz w:val="21"/>
                <w:szCs w:val="21"/>
                <w:lang w:val="es-CO" w:eastAsia="es-CO"/>
              </w:rPr>
              <w:t>.</w:t>
            </w:r>
          </w:p>
        </w:tc>
      </w:tr>
      <w:tr w:rsidR="00970E14" w:rsidRPr="00C56195" w14:paraId="20EF3E68" w14:textId="77777777" w:rsidTr="00132CD9">
        <w:tc>
          <w:tcPr>
            <w:tcW w:w="2518" w:type="dxa"/>
          </w:tcPr>
          <w:p w14:paraId="15513267" w14:textId="77777777" w:rsidR="00970E14" w:rsidRPr="00C56195" w:rsidRDefault="00970E1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7075FB3" w14:textId="160B9D76" w:rsidR="00970E14" w:rsidRPr="00C56195" w:rsidRDefault="00554409" w:rsidP="00E6040C">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multiplica</w:t>
            </w:r>
          </w:p>
        </w:tc>
      </w:tr>
      <w:tr w:rsidR="00970E14" w:rsidRPr="00C56195" w14:paraId="340D6246" w14:textId="77777777" w:rsidTr="00132CD9">
        <w:tc>
          <w:tcPr>
            <w:tcW w:w="2518" w:type="dxa"/>
          </w:tcPr>
          <w:p w14:paraId="1539D03C" w14:textId="77777777" w:rsidR="00970E14" w:rsidRPr="00C56195" w:rsidRDefault="00970E1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5F646F7" w14:textId="1701D75B" w:rsidR="00970E14" w:rsidRPr="00C56195" w:rsidRDefault="008971BA"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los términos de la multiplicación, el método general para multiplicar números y la multiplicación de factores acabados en ceros. </w:t>
            </w:r>
          </w:p>
        </w:tc>
      </w:tr>
      <w:tr w:rsidR="00DD3CE9" w:rsidRPr="00C56195" w14:paraId="597D4781" w14:textId="77777777" w:rsidTr="008D328D">
        <w:tc>
          <w:tcPr>
            <w:tcW w:w="9054" w:type="dxa"/>
            <w:gridSpan w:val="2"/>
            <w:tcBorders>
              <w:left w:val="nil"/>
              <w:right w:val="nil"/>
            </w:tcBorders>
          </w:tcPr>
          <w:p w14:paraId="171CB5DE" w14:textId="77777777" w:rsidR="00DD3CE9" w:rsidRDefault="00DD3CE9" w:rsidP="00E6040C">
            <w:pPr>
              <w:rPr>
                <w:rFonts w:ascii="Times New Roman" w:hAnsi="Times New Roman" w:cs="Times New Roman"/>
                <w:color w:val="000000"/>
              </w:rPr>
            </w:pPr>
          </w:p>
          <w:p w14:paraId="49443A4C" w14:textId="77777777" w:rsidR="008D328D" w:rsidRDefault="008D328D" w:rsidP="00E6040C">
            <w:pPr>
              <w:rPr>
                <w:rFonts w:ascii="Times New Roman" w:hAnsi="Times New Roman" w:cs="Times New Roman"/>
                <w:color w:val="000000"/>
              </w:rPr>
            </w:pPr>
          </w:p>
        </w:tc>
      </w:tr>
      <w:tr w:rsidR="000E047A" w:rsidRPr="00C56195" w14:paraId="113D9311" w14:textId="77777777" w:rsidTr="00837951">
        <w:tc>
          <w:tcPr>
            <w:tcW w:w="9054" w:type="dxa"/>
            <w:gridSpan w:val="2"/>
            <w:shd w:val="clear" w:color="auto" w:fill="000000" w:themeFill="text1"/>
          </w:tcPr>
          <w:p w14:paraId="566C3BC3" w14:textId="46E566F4" w:rsidR="000E047A" w:rsidRPr="00C56195" w:rsidRDefault="000E047A" w:rsidP="008F6CD7">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w:t>
            </w:r>
            <w:r w:rsidR="008F6CD7">
              <w:rPr>
                <w:rFonts w:ascii="Times New Roman" w:hAnsi="Times New Roman" w:cs="Times New Roman"/>
                <w:b/>
                <w:color w:val="FFFFFF" w:themeColor="background1"/>
                <w:sz w:val="24"/>
                <w:szCs w:val="24"/>
              </w:rPr>
              <w:t>actica</w:t>
            </w:r>
            <w:r w:rsidRPr="00C56195">
              <w:rPr>
                <w:rFonts w:ascii="Times New Roman" w:hAnsi="Times New Roman" w:cs="Times New Roman"/>
                <w:b/>
                <w:color w:val="FFFFFF" w:themeColor="background1"/>
                <w:sz w:val="24"/>
                <w:szCs w:val="24"/>
              </w:rPr>
              <w:t>: recurso aprovechado</w:t>
            </w:r>
          </w:p>
        </w:tc>
      </w:tr>
      <w:tr w:rsidR="000E047A" w:rsidRPr="00C56195" w14:paraId="4143630B" w14:textId="77777777" w:rsidTr="00837951">
        <w:tc>
          <w:tcPr>
            <w:tcW w:w="2518" w:type="dxa"/>
          </w:tcPr>
          <w:p w14:paraId="023FA3E2" w14:textId="77777777" w:rsidR="000E047A" w:rsidRPr="00C56195" w:rsidRDefault="000E047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5E7ECB20" w14:textId="603720AD" w:rsidR="000E047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047A">
              <w:rPr>
                <w:rFonts w:ascii="Times New Roman" w:hAnsi="Times New Roman" w:cs="Times New Roman"/>
                <w:color w:val="000000"/>
                <w:sz w:val="24"/>
                <w:szCs w:val="24"/>
              </w:rPr>
              <w:t>REC210</w:t>
            </w:r>
          </w:p>
        </w:tc>
      </w:tr>
      <w:tr w:rsidR="000E047A" w:rsidRPr="00C56195" w14:paraId="24D73282" w14:textId="77777777" w:rsidTr="00837951">
        <w:tc>
          <w:tcPr>
            <w:tcW w:w="2518" w:type="dxa"/>
          </w:tcPr>
          <w:p w14:paraId="513B745D" w14:textId="77777777" w:rsidR="000E047A" w:rsidRPr="00C56195" w:rsidRDefault="000E047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EBE5AE" w14:textId="0929C341" w:rsidR="000E047A" w:rsidRPr="00C56195" w:rsidRDefault="000E047A"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naturales/6.3 La multiplicación de números naturales/ Practica: Practica las multiplicaciones. </w:t>
            </w:r>
          </w:p>
        </w:tc>
      </w:tr>
      <w:tr w:rsidR="000E047A" w:rsidRPr="00C56195" w14:paraId="4E5383BA" w14:textId="77777777" w:rsidTr="00837951">
        <w:tc>
          <w:tcPr>
            <w:tcW w:w="2518" w:type="dxa"/>
          </w:tcPr>
          <w:p w14:paraId="6EB96716" w14:textId="77777777" w:rsidR="000E047A" w:rsidRDefault="000E047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59B4AA3B" w14:textId="77777777" w:rsidR="000E047A" w:rsidRPr="00C56195" w:rsidRDefault="000E047A" w:rsidP="00E6040C">
            <w:pPr>
              <w:rPr>
                <w:rFonts w:ascii="Times New Roman" w:hAnsi="Times New Roman" w:cs="Times New Roman"/>
                <w:color w:val="000000"/>
                <w:sz w:val="24"/>
                <w:szCs w:val="24"/>
              </w:rPr>
            </w:pPr>
          </w:p>
        </w:tc>
        <w:tc>
          <w:tcPr>
            <w:tcW w:w="6536" w:type="dxa"/>
          </w:tcPr>
          <w:p w14:paraId="7B0D60AB" w14:textId="32A5EA8A" w:rsidR="000E047A" w:rsidRPr="00554409" w:rsidRDefault="000E047A" w:rsidP="00E6040C">
            <w:pPr>
              <w:rPr>
                <w:rFonts w:ascii="Times New Roman" w:hAnsi="Times New Roman" w:cs="Times New Roman"/>
                <w:color w:val="FF0000"/>
                <w:sz w:val="24"/>
                <w:szCs w:val="24"/>
              </w:rPr>
            </w:pPr>
            <w:r>
              <w:rPr>
                <w:rFonts w:ascii="Times New Roman" w:hAnsi="Times New Roman" w:cs="Times New Roman"/>
                <w:color w:val="000000"/>
                <w:sz w:val="24"/>
                <w:szCs w:val="24"/>
              </w:rPr>
              <w:t>Sin cambios</w:t>
            </w:r>
          </w:p>
          <w:p w14:paraId="4B426CC4" w14:textId="77777777" w:rsidR="000E047A" w:rsidRPr="00C56195" w:rsidRDefault="000E047A" w:rsidP="00E6040C">
            <w:pPr>
              <w:rPr>
                <w:rFonts w:ascii="Times New Roman" w:hAnsi="Times New Roman" w:cs="Times New Roman"/>
                <w:color w:val="000000"/>
                <w:sz w:val="24"/>
                <w:szCs w:val="24"/>
              </w:rPr>
            </w:pPr>
          </w:p>
        </w:tc>
      </w:tr>
      <w:tr w:rsidR="000E047A" w:rsidRPr="00C56195" w14:paraId="13BD84A3" w14:textId="77777777" w:rsidTr="00837951">
        <w:tc>
          <w:tcPr>
            <w:tcW w:w="2518" w:type="dxa"/>
          </w:tcPr>
          <w:p w14:paraId="74F15F51" w14:textId="77777777" w:rsidR="000E047A" w:rsidRPr="00C56195" w:rsidRDefault="000E047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6AE2A414" w14:textId="1A9875D9" w:rsidR="000E047A" w:rsidRPr="00C56195" w:rsidRDefault="000E047A"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w:t>
            </w:r>
            <w:r w:rsidR="004F06FC">
              <w:rPr>
                <w:rFonts w:ascii="Times New Roman" w:hAnsi="Times New Roman" w:cs="Times New Roman"/>
                <w:color w:val="000000"/>
                <w:sz w:val="24"/>
                <w:szCs w:val="24"/>
              </w:rPr>
              <w:t>ar</w:t>
            </w:r>
            <w:r w:rsidR="00151CA9">
              <w:rPr>
                <w:rFonts w:ascii="Times New Roman" w:hAnsi="Times New Roman" w:cs="Times New Roman"/>
                <w:color w:val="000000"/>
                <w:sz w:val="24"/>
                <w:szCs w:val="24"/>
              </w:rPr>
              <w:t xml:space="preserve">  multiplicaciones</w:t>
            </w:r>
          </w:p>
        </w:tc>
      </w:tr>
      <w:tr w:rsidR="000E047A" w:rsidRPr="00C56195" w14:paraId="613F3EAF" w14:textId="77777777" w:rsidTr="00837951">
        <w:tc>
          <w:tcPr>
            <w:tcW w:w="2518" w:type="dxa"/>
          </w:tcPr>
          <w:p w14:paraId="68960DF2" w14:textId="77777777" w:rsidR="000E047A" w:rsidRPr="00C56195" w:rsidRDefault="000E047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FA1E79C" w14:textId="206501B6" w:rsidR="000E047A" w:rsidRPr="00C56195" w:rsidRDefault="000E047A"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w:t>
            </w:r>
            <w:r w:rsidR="00687366">
              <w:rPr>
                <w:rFonts w:ascii="Times New Roman" w:hAnsi="Times New Roman" w:cs="Times New Roman"/>
                <w:color w:val="000000"/>
                <w:sz w:val="24"/>
                <w:szCs w:val="24"/>
              </w:rPr>
              <w:t>r</w:t>
            </w:r>
            <w:r>
              <w:rPr>
                <w:rFonts w:ascii="Times New Roman" w:hAnsi="Times New Roman" w:cs="Times New Roman"/>
                <w:color w:val="000000"/>
                <w:sz w:val="24"/>
                <w:szCs w:val="24"/>
              </w:rPr>
              <w:t>i</w:t>
            </w:r>
            <w:r w:rsidR="00687366">
              <w:rPr>
                <w:rFonts w:ascii="Times New Roman" w:hAnsi="Times New Roman" w:cs="Times New Roman"/>
                <w:color w:val="000000"/>
                <w:sz w:val="24"/>
                <w:szCs w:val="24"/>
              </w:rPr>
              <w:t>t</w:t>
            </w:r>
            <w:r>
              <w:rPr>
                <w:rFonts w:ascii="Times New Roman" w:hAnsi="Times New Roman" w:cs="Times New Roman"/>
                <w:color w:val="000000"/>
                <w:sz w:val="24"/>
                <w:szCs w:val="24"/>
              </w:rPr>
              <w:t xml:space="preserve">mo de la multiplicación. </w:t>
            </w:r>
          </w:p>
        </w:tc>
      </w:tr>
    </w:tbl>
    <w:p w14:paraId="0C8F9DBA" w14:textId="77777777" w:rsidR="00205CFD" w:rsidRDefault="00205CFD" w:rsidP="00E6040C">
      <w:pPr>
        <w:spacing w:after="0"/>
        <w:rPr>
          <w:rFonts w:ascii="Arial" w:hAnsi="Arial" w:cs="Arial"/>
          <w:color w:val="000000"/>
        </w:rPr>
      </w:pPr>
    </w:p>
    <w:p w14:paraId="3DF82974" w14:textId="565B58EE" w:rsidR="00AC6198" w:rsidRPr="00AC6198" w:rsidRDefault="00AC6198" w:rsidP="00E6040C">
      <w:pPr>
        <w:spacing w:after="0"/>
        <w:rPr>
          <w:rFonts w:ascii="Arial" w:hAnsi="Arial" w:cs="Arial"/>
          <w:highlight w:val="yellow"/>
        </w:rPr>
      </w:pPr>
      <w:r w:rsidRPr="00AC6198">
        <w:rPr>
          <w:rFonts w:ascii="Arial" w:hAnsi="Arial" w:cs="Arial"/>
          <w:highlight w:val="yellow"/>
        </w:rPr>
        <w:lastRenderedPageBreak/>
        <w:t>[SECCIÓN 3]</w:t>
      </w:r>
      <w:r w:rsidRPr="00AC6198">
        <w:rPr>
          <w:rFonts w:ascii="Arial" w:hAnsi="Arial" w:cs="Arial"/>
        </w:rPr>
        <w:t xml:space="preserve"> </w:t>
      </w:r>
      <w:r w:rsidRPr="00AC6198">
        <w:rPr>
          <w:rFonts w:ascii="Arial" w:hAnsi="Arial" w:cs="Arial"/>
          <w:b/>
        </w:rPr>
        <w:t xml:space="preserve">2.3.1 </w:t>
      </w:r>
      <w:r>
        <w:rPr>
          <w:rFonts w:ascii="Arial" w:hAnsi="Arial" w:cs="Arial"/>
          <w:b/>
        </w:rPr>
        <w:t>Propiedades de la multiplicación</w:t>
      </w:r>
    </w:p>
    <w:p w14:paraId="2373D274" w14:textId="77777777" w:rsidR="007467B4" w:rsidRDefault="007467B4" w:rsidP="00E6040C">
      <w:pPr>
        <w:spacing w:after="0"/>
        <w:rPr>
          <w:rFonts w:ascii="Arial" w:hAnsi="Arial" w:cs="Arial"/>
          <w:color w:val="000000"/>
        </w:rPr>
      </w:pPr>
    </w:p>
    <w:p w14:paraId="0B2AC346" w14:textId="4E5B3700" w:rsidR="00176E63" w:rsidRDefault="004E5849" w:rsidP="00E6040C">
      <w:pPr>
        <w:spacing w:after="0"/>
        <w:rPr>
          <w:rFonts w:ascii="Arial" w:hAnsi="Arial" w:cs="Arial"/>
          <w:color w:val="000000"/>
        </w:rPr>
      </w:pPr>
      <w:r>
        <w:rPr>
          <w:rFonts w:ascii="Arial" w:hAnsi="Arial" w:cs="Arial"/>
          <w:color w:val="000000"/>
        </w:rPr>
        <w:t>La multiplicación</w:t>
      </w:r>
      <w:r w:rsidR="003830C0">
        <w:rPr>
          <w:rFonts w:ascii="Arial" w:hAnsi="Arial" w:cs="Arial"/>
          <w:color w:val="000000"/>
        </w:rPr>
        <w:t xml:space="preserve">, como la adición, </w:t>
      </w:r>
      <w:r>
        <w:rPr>
          <w:rFonts w:ascii="Arial" w:hAnsi="Arial" w:cs="Arial"/>
          <w:color w:val="000000"/>
        </w:rPr>
        <w:t xml:space="preserve">también cumple </w:t>
      </w:r>
      <w:r w:rsidR="003F1E11">
        <w:rPr>
          <w:rFonts w:ascii="Arial" w:hAnsi="Arial" w:cs="Arial"/>
          <w:color w:val="000000"/>
        </w:rPr>
        <w:t>algunas propiedades</w:t>
      </w:r>
      <w:r w:rsidR="003830C0">
        <w:rPr>
          <w:rFonts w:ascii="Arial" w:hAnsi="Arial" w:cs="Arial"/>
          <w:color w:val="000000"/>
        </w:rPr>
        <w:t xml:space="preserve"> que facilitan los cálculos. </w:t>
      </w:r>
      <w:r w:rsidR="00176E63">
        <w:rPr>
          <w:rFonts w:ascii="Arial" w:hAnsi="Arial" w:cs="Arial"/>
          <w:color w:val="000000"/>
        </w:rPr>
        <w:t xml:space="preserve">Observa cada propiedad con algunos ejemplos de cada una. </w:t>
      </w:r>
    </w:p>
    <w:p w14:paraId="1C59DAE9" w14:textId="77777777" w:rsidR="006D1401" w:rsidRDefault="006D1401" w:rsidP="00E6040C">
      <w:pPr>
        <w:spacing w:after="0"/>
        <w:rPr>
          <w:rFonts w:ascii="Arial" w:hAnsi="Arial" w:cs="Arial"/>
          <w:color w:val="000000"/>
        </w:rPr>
      </w:pPr>
    </w:p>
    <w:p w14:paraId="638B9AC5" w14:textId="74157B5E" w:rsidR="004E3034" w:rsidRPr="004E3034" w:rsidRDefault="004E3034" w:rsidP="00E6040C">
      <w:pPr>
        <w:pStyle w:val="Prrafodelista"/>
        <w:numPr>
          <w:ilvl w:val="0"/>
          <w:numId w:val="1"/>
        </w:numPr>
        <w:spacing w:after="0"/>
        <w:rPr>
          <w:rFonts w:ascii="Arial" w:hAnsi="Arial" w:cs="Arial"/>
          <w:b/>
          <w:color w:val="000000"/>
        </w:rPr>
      </w:pPr>
      <w:r w:rsidRPr="004E3034">
        <w:rPr>
          <w:rFonts w:ascii="Arial" w:hAnsi="Arial" w:cs="Arial"/>
          <w:b/>
          <w:color w:val="000000"/>
        </w:rPr>
        <w:t xml:space="preserve">Propiedad </w:t>
      </w:r>
      <w:proofErr w:type="spellStart"/>
      <w:r w:rsidRPr="004E3034">
        <w:rPr>
          <w:rFonts w:ascii="Arial" w:hAnsi="Arial" w:cs="Arial"/>
          <w:b/>
          <w:color w:val="000000"/>
        </w:rPr>
        <w:t>modulativa</w:t>
      </w:r>
      <w:proofErr w:type="spellEnd"/>
      <w:r w:rsidRPr="004E3034">
        <w:rPr>
          <w:rFonts w:ascii="Arial" w:hAnsi="Arial" w:cs="Arial"/>
          <w:b/>
          <w:color w:val="000000"/>
        </w:rPr>
        <w:t xml:space="preserve"> de la multiplicación</w:t>
      </w:r>
    </w:p>
    <w:p w14:paraId="66C68EDB" w14:textId="77777777" w:rsidR="004E3034" w:rsidRPr="004E3034" w:rsidRDefault="004E3034" w:rsidP="006D1401">
      <w:pPr>
        <w:spacing w:after="0"/>
        <w:ind w:firstLine="708"/>
        <w:rPr>
          <w:rFonts w:ascii="Arial" w:hAnsi="Arial" w:cs="Arial"/>
          <w:color w:val="000000"/>
        </w:rPr>
      </w:pPr>
      <w:r w:rsidRPr="004E3034">
        <w:rPr>
          <w:rFonts w:ascii="Arial" w:hAnsi="Arial" w:cs="Arial"/>
          <w:color w:val="000000"/>
        </w:rPr>
        <w:t xml:space="preserve">Todo número </w:t>
      </w:r>
      <w:r w:rsidRPr="004E3034">
        <w:rPr>
          <w:rFonts w:ascii="Arial" w:hAnsi="Arial" w:cs="Arial"/>
          <w:b/>
          <w:color w:val="000000"/>
        </w:rPr>
        <w:t>multiplicado por 1</w:t>
      </w:r>
      <w:r w:rsidRPr="004E3034">
        <w:rPr>
          <w:rFonts w:ascii="Arial" w:hAnsi="Arial" w:cs="Arial"/>
          <w:color w:val="000000"/>
        </w:rPr>
        <w:t xml:space="preserve">, da como resultado el mismo número. </w:t>
      </w:r>
    </w:p>
    <w:p w14:paraId="01E9BD04" w14:textId="77777777" w:rsidR="004E3034" w:rsidRPr="004E3034" w:rsidRDefault="004E3034" w:rsidP="006D1401">
      <w:pPr>
        <w:spacing w:after="0"/>
        <w:ind w:firstLine="708"/>
        <w:rPr>
          <w:rFonts w:ascii="Arial" w:hAnsi="Arial" w:cs="Arial"/>
          <w:color w:val="000000"/>
        </w:rPr>
      </w:pPr>
      <w:r w:rsidRPr="004E3034">
        <w:rPr>
          <w:rFonts w:ascii="Arial" w:hAnsi="Arial" w:cs="Arial"/>
          <w:color w:val="000000"/>
        </w:rPr>
        <w:t>Ejemplos:</w:t>
      </w:r>
    </w:p>
    <w:p w14:paraId="7F04FE51" w14:textId="5CBD6D62" w:rsidR="004E3034" w:rsidRPr="004D080B" w:rsidRDefault="000E0014" w:rsidP="006D1401">
      <w:pPr>
        <w:pStyle w:val="Prrafodelista"/>
        <w:spacing w:after="0"/>
        <w:rPr>
          <w:rFonts w:ascii="Arial" w:hAnsi="Arial" w:cs="Arial"/>
          <w:color w:val="000000"/>
        </w:rPr>
      </w:pPr>
      <w:r>
        <w:rPr>
          <w:rFonts w:ascii="Arial" w:hAnsi="Arial" w:cs="Arial"/>
          <w:color w:val="000000"/>
        </w:rPr>
        <w:t xml:space="preserve">5 </w:t>
      </w:r>
      <w:r w:rsidR="004E3034" w:rsidRPr="004D080B">
        <w:rPr>
          <w:rFonts w:ascii="Arial" w:hAnsi="Arial" w:cs="Arial"/>
          <w:color w:val="000000"/>
        </w:rPr>
        <w:t xml:space="preserve">234 </w:t>
      </w:r>
      <w:r w:rsidR="006D1401">
        <w:rPr>
          <w:rFonts w:ascii="Arial" w:hAnsi="Arial" w:cs="Arial"/>
          <w:lang w:val="es-CO"/>
        </w:rPr>
        <w:t>×</w:t>
      </w:r>
      <w:r w:rsidR="004E3034" w:rsidRPr="004D080B">
        <w:rPr>
          <w:rFonts w:ascii="Arial" w:hAnsi="Arial" w:cs="Arial"/>
          <w:color w:val="000000"/>
        </w:rPr>
        <w:t xml:space="preserve"> 1 =</w:t>
      </w:r>
      <w:ins w:id="8" w:author="Johana Montejo Rozo" w:date="2015-03-14T18:06:00Z">
        <w:r w:rsidR="00A91081">
          <w:rPr>
            <w:rFonts w:ascii="Arial" w:hAnsi="Arial" w:cs="Arial"/>
            <w:color w:val="000000"/>
          </w:rPr>
          <w:t xml:space="preserve"> </w:t>
        </w:r>
      </w:ins>
      <w:r>
        <w:rPr>
          <w:rFonts w:ascii="Arial" w:hAnsi="Arial" w:cs="Arial"/>
          <w:color w:val="000000"/>
        </w:rPr>
        <w:t xml:space="preserve">5 </w:t>
      </w:r>
      <w:r w:rsidR="004E3034" w:rsidRPr="004D080B">
        <w:rPr>
          <w:rFonts w:ascii="Arial" w:hAnsi="Arial" w:cs="Arial"/>
          <w:color w:val="000000"/>
        </w:rPr>
        <w:t>234</w:t>
      </w:r>
    </w:p>
    <w:p w14:paraId="7D9D6EA6" w14:textId="609878EA" w:rsidR="004E3034" w:rsidRPr="004D080B" w:rsidRDefault="004E3034" w:rsidP="006D1401">
      <w:pPr>
        <w:pStyle w:val="Prrafodelista"/>
        <w:spacing w:after="0"/>
        <w:rPr>
          <w:rFonts w:ascii="Arial" w:hAnsi="Arial" w:cs="Arial"/>
          <w:color w:val="000000"/>
        </w:rPr>
      </w:pPr>
      <w:r w:rsidRPr="004D080B">
        <w:rPr>
          <w:rFonts w:ascii="Arial" w:hAnsi="Arial" w:cs="Arial"/>
          <w:color w:val="000000"/>
        </w:rPr>
        <w:t xml:space="preserve">1 </w:t>
      </w:r>
      <w:r w:rsidR="006D1401">
        <w:rPr>
          <w:rFonts w:ascii="Arial" w:hAnsi="Arial" w:cs="Arial"/>
          <w:lang w:val="es-CO"/>
        </w:rPr>
        <w:t>×</w:t>
      </w:r>
      <w:r w:rsidR="000E0014">
        <w:rPr>
          <w:rFonts w:ascii="Arial" w:hAnsi="Arial" w:cs="Arial"/>
          <w:color w:val="000000"/>
        </w:rPr>
        <w:t xml:space="preserve"> 97 238 = 97 </w:t>
      </w:r>
      <w:r w:rsidRPr="004D080B">
        <w:rPr>
          <w:rFonts w:ascii="Arial" w:hAnsi="Arial" w:cs="Arial"/>
          <w:color w:val="000000"/>
        </w:rPr>
        <w:t>238</w:t>
      </w:r>
    </w:p>
    <w:p w14:paraId="3E510F78" w14:textId="77777777" w:rsidR="006D1401" w:rsidRDefault="006D1401" w:rsidP="00E6040C">
      <w:pPr>
        <w:spacing w:after="0"/>
        <w:rPr>
          <w:rFonts w:ascii="Arial" w:hAnsi="Arial" w:cs="Arial"/>
          <w:color w:val="000000"/>
        </w:rPr>
      </w:pPr>
    </w:p>
    <w:p w14:paraId="016A6835" w14:textId="77777777" w:rsidR="004E3034" w:rsidRPr="004E3034" w:rsidRDefault="004E3034" w:rsidP="006D1401">
      <w:pPr>
        <w:spacing w:after="0"/>
        <w:ind w:firstLine="708"/>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módulo</w:t>
      </w:r>
      <w:r w:rsidRPr="004E3034">
        <w:rPr>
          <w:rFonts w:ascii="Arial" w:hAnsi="Arial" w:cs="Arial"/>
          <w:color w:val="000000"/>
        </w:rPr>
        <w:t xml:space="preserve"> o </w:t>
      </w:r>
      <w:r w:rsidRPr="004E3034">
        <w:rPr>
          <w:rFonts w:ascii="Arial" w:hAnsi="Arial" w:cs="Arial"/>
          <w:b/>
          <w:color w:val="000000"/>
        </w:rPr>
        <w:t>elemento neutro</w:t>
      </w:r>
      <w:r w:rsidRPr="004E3034">
        <w:rPr>
          <w:rFonts w:ascii="Arial" w:hAnsi="Arial" w:cs="Arial"/>
          <w:color w:val="000000"/>
        </w:rPr>
        <w:t xml:space="preserve"> de la multiplicación es el número uno (1). </w:t>
      </w:r>
    </w:p>
    <w:p w14:paraId="642AC5F7" w14:textId="77777777" w:rsidR="004E3034" w:rsidRDefault="004E3034" w:rsidP="00E6040C">
      <w:pPr>
        <w:spacing w:after="0"/>
        <w:rPr>
          <w:rFonts w:ascii="Arial" w:hAnsi="Arial" w:cs="Arial"/>
          <w:color w:val="000000"/>
        </w:rPr>
      </w:pPr>
    </w:p>
    <w:p w14:paraId="772AC666" w14:textId="281C092E" w:rsidR="004E3034" w:rsidRPr="004E3034" w:rsidRDefault="004E3034" w:rsidP="00E6040C">
      <w:pPr>
        <w:pStyle w:val="Prrafodelista"/>
        <w:numPr>
          <w:ilvl w:val="0"/>
          <w:numId w:val="1"/>
        </w:numPr>
        <w:spacing w:after="0"/>
        <w:rPr>
          <w:rFonts w:ascii="Arial" w:hAnsi="Arial" w:cs="Arial"/>
          <w:b/>
          <w:color w:val="000000"/>
        </w:rPr>
      </w:pPr>
      <w:r w:rsidRPr="004E3034">
        <w:rPr>
          <w:rFonts w:ascii="Arial" w:hAnsi="Arial" w:cs="Arial"/>
          <w:b/>
          <w:color w:val="000000"/>
        </w:rPr>
        <w:t>Propiedad conmutativa de la multiplicación</w:t>
      </w:r>
    </w:p>
    <w:p w14:paraId="46ADAEF4" w14:textId="77777777" w:rsidR="004E3034" w:rsidRPr="004E3034" w:rsidRDefault="004E3034" w:rsidP="006D1401">
      <w:pPr>
        <w:spacing w:after="0"/>
        <w:ind w:firstLine="708"/>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orden</w:t>
      </w:r>
      <w:r w:rsidRPr="004E3034">
        <w:rPr>
          <w:rFonts w:ascii="Arial" w:hAnsi="Arial" w:cs="Arial"/>
          <w:color w:val="000000"/>
        </w:rPr>
        <w:t xml:space="preserve"> de los factores </w:t>
      </w:r>
      <w:r w:rsidRPr="004E3034">
        <w:rPr>
          <w:rFonts w:ascii="Arial" w:hAnsi="Arial" w:cs="Arial"/>
          <w:b/>
          <w:color w:val="000000"/>
        </w:rPr>
        <w:t>no cambia</w:t>
      </w:r>
      <w:r w:rsidRPr="004E3034">
        <w:rPr>
          <w:rFonts w:ascii="Arial" w:hAnsi="Arial" w:cs="Arial"/>
          <w:color w:val="000000"/>
        </w:rPr>
        <w:t xml:space="preserve"> el producto. </w:t>
      </w:r>
    </w:p>
    <w:p w14:paraId="5C9C751A" w14:textId="77777777" w:rsidR="004E3034" w:rsidRPr="004E3034" w:rsidRDefault="004E3034" w:rsidP="006D1401">
      <w:pPr>
        <w:spacing w:after="0"/>
        <w:ind w:left="708"/>
        <w:rPr>
          <w:rFonts w:ascii="Arial" w:hAnsi="Arial" w:cs="Arial"/>
          <w:color w:val="000000"/>
        </w:rPr>
      </w:pPr>
      <w:r w:rsidRPr="004E3034">
        <w:rPr>
          <w:rFonts w:ascii="Arial" w:hAnsi="Arial" w:cs="Arial"/>
          <w:color w:val="000000"/>
        </w:rPr>
        <w:t xml:space="preserve">Comprueba la propiedad conmutativa de la multiplicación desarrollando las siguientes multiplicaciones y verificando que el producto que se obtiene es el mismo. </w:t>
      </w:r>
    </w:p>
    <w:p w14:paraId="43BCE827" w14:textId="2551E46F" w:rsidR="00805635" w:rsidRPr="004D080B" w:rsidRDefault="004E3034" w:rsidP="006D1401">
      <w:pPr>
        <w:pStyle w:val="Prrafodelista"/>
        <w:spacing w:after="0"/>
        <w:rPr>
          <w:rFonts w:ascii="Arial" w:hAnsi="Arial" w:cs="Arial"/>
          <w:color w:val="000000"/>
        </w:rPr>
      </w:pPr>
      <w:r w:rsidRPr="004D080B">
        <w:rPr>
          <w:rFonts w:ascii="Arial" w:hAnsi="Arial" w:cs="Arial"/>
          <w:color w:val="000000"/>
        </w:rPr>
        <w:t xml:space="preserve">712 </w:t>
      </w:r>
      <w:r w:rsidR="006D1401">
        <w:rPr>
          <w:rFonts w:ascii="Arial" w:hAnsi="Arial" w:cs="Arial"/>
          <w:lang w:val="es-CO"/>
        </w:rPr>
        <w:t>×</w:t>
      </w:r>
      <w:r w:rsidRPr="004D080B">
        <w:rPr>
          <w:rFonts w:ascii="Arial" w:hAnsi="Arial" w:cs="Arial"/>
          <w:color w:val="000000"/>
        </w:rPr>
        <w:t xml:space="preserve"> 52 = 52 </w:t>
      </w:r>
      <w:r w:rsidR="006D1401">
        <w:rPr>
          <w:rFonts w:ascii="Arial" w:hAnsi="Arial" w:cs="Arial"/>
          <w:lang w:val="es-CO"/>
        </w:rPr>
        <w:t>×</w:t>
      </w:r>
      <w:r w:rsidRPr="004D080B">
        <w:rPr>
          <w:rFonts w:ascii="Arial" w:hAnsi="Arial" w:cs="Arial"/>
          <w:color w:val="000000"/>
        </w:rPr>
        <w:t xml:space="preserve"> 712</w:t>
      </w:r>
    </w:p>
    <w:p w14:paraId="14F20FCC" w14:textId="7F245919" w:rsidR="008F6AC7" w:rsidRPr="004D080B" w:rsidRDefault="000E0014" w:rsidP="006D1401">
      <w:pPr>
        <w:pStyle w:val="Prrafodelista"/>
        <w:spacing w:after="0"/>
        <w:rPr>
          <w:rFonts w:ascii="Arial" w:hAnsi="Arial" w:cs="Arial"/>
          <w:color w:val="000000"/>
        </w:rPr>
      </w:pPr>
      <w:r>
        <w:rPr>
          <w:rFonts w:ascii="Arial" w:hAnsi="Arial" w:cs="Arial"/>
          <w:color w:val="000000"/>
        </w:rPr>
        <w:t xml:space="preserve">11 </w:t>
      </w:r>
      <w:r w:rsidR="004E3034" w:rsidRPr="004D080B">
        <w:rPr>
          <w:rFonts w:ascii="Arial" w:hAnsi="Arial" w:cs="Arial"/>
          <w:color w:val="000000"/>
        </w:rPr>
        <w:t xml:space="preserve">623 </w:t>
      </w:r>
      <w:r w:rsidR="006D1401">
        <w:rPr>
          <w:rFonts w:ascii="Arial" w:hAnsi="Arial" w:cs="Arial"/>
          <w:lang w:val="es-CO"/>
        </w:rPr>
        <w:t>×</w:t>
      </w:r>
      <w:r w:rsidR="004E3034" w:rsidRPr="004D080B">
        <w:rPr>
          <w:rFonts w:ascii="Arial" w:hAnsi="Arial" w:cs="Arial"/>
          <w:color w:val="000000"/>
        </w:rPr>
        <w:t xml:space="preserve"> 804 = 804 </w:t>
      </w:r>
      <w:r w:rsidR="006D1401">
        <w:rPr>
          <w:rFonts w:ascii="Arial" w:hAnsi="Arial" w:cs="Arial"/>
          <w:lang w:val="es-CO"/>
        </w:rPr>
        <w:t>×</w:t>
      </w:r>
      <w:r>
        <w:rPr>
          <w:rFonts w:ascii="Arial" w:hAnsi="Arial" w:cs="Arial"/>
          <w:color w:val="000000"/>
        </w:rPr>
        <w:t xml:space="preserve"> 11 </w:t>
      </w:r>
      <w:r w:rsidR="004E3034" w:rsidRPr="004D080B">
        <w:rPr>
          <w:rFonts w:ascii="Arial" w:hAnsi="Arial" w:cs="Arial"/>
          <w:color w:val="000000"/>
        </w:rPr>
        <w:t>623</w:t>
      </w:r>
    </w:p>
    <w:p w14:paraId="02DE93D7" w14:textId="77777777" w:rsidR="00805635" w:rsidRPr="00805635" w:rsidRDefault="00805635" w:rsidP="00E6040C">
      <w:pPr>
        <w:pStyle w:val="Prrafodelista"/>
        <w:spacing w:after="0"/>
        <w:rPr>
          <w:rFonts w:ascii="Arial" w:hAnsi="Arial" w:cs="Arial"/>
          <w:color w:val="000000"/>
        </w:rPr>
      </w:pPr>
    </w:p>
    <w:p w14:paraId="5A1215E3" w14:textId="2950D783" w:rsidR="00805635" w:rsidRPr="00805635" w:rsidRDefault="00805635" w:rsidP="00E6040C">
      <w:pPr>
        <w:pStyle w:val="Prrafodelista"/>
        <w:numPr>
          <w:ilvl w:val="0"/>
          <w:numId w:val="1"/>
        </w:numPr>
        <w:spacing w:after="0"/>
        <w:rPr>
          <w:rFonts w:ascii="Arial" w:hAnsi="Arial" w:cs="Arial"/>
          <w:b/>
          <w:color w:val="000000"/>
        </w:rPr>
      </w:pPr>
      <w:r w:rsidRPr="00805635">
        <w:rPr>
          <w:rFonts w:ascii="Arial" w:hAnsi="Arial" w:cs="Arial"/>
          <w:b/>
          <w:color w:val="000000"/>
        </w:rPr>
        <w:t>Propiedad asociativa de la multiplicación</w:t>
      </w:r>
    </w:p>
    <w:p w14:paraId="14787724" w14:textId="77777777" w:rsidR="00D6601C" w:rsidRPr="00D6601C" w:rsidRDefault="00D6601C" w:rsidP="006D1401">
      <w:pPr>
        <w:spacing w:after="0"/>
        <w:ind w:firstLine="708"/>
        <w:rPr>
          <w:rFonts w:ascii="Arial" w:hAnsi="Arial" w:cs="Arial"/>
          <w:color w:val="000000"/>
        </w:rPr>
      </w:pPr>
      <w:r w:rsidRPr="00D6601C">
        <w:rPr>
          <w:rFonts w:ascii="Arial" w:hAnsi="Arial" w:cs="Arial"/>
          <w:color w:val="000000"/>
        </w:rPr>
        <w:t xml:space="preserve">La forma como se </w:t>
      </w:r>
      <w:r w:rsidRPr="00D6601C">
        <w:rPr>
          <w:rFonts w:ascii="Arial" w:hAnsi="Arial" w:cs="Arial"/>
          <w:b/>
          <w:color w:val="000000"/>
        </w:rPr>
        <w:t>asocien</w:t>
      </w:r>
      <w:r w:rsidRPr="00D6601C">
        <w:rPr>
          <w:rFonts w:ascii="Arial" w:hAnsi="Arial" w:cs="Arial"/>
          <w:color w:val="000000"/>
        </w:rPr>
        <w:t xml:space="preserve"> los factores </w:t>
      </w:r>
      <w:r w:rsidRPr="00D6601C">
        <w:rPr>
          <w:rFonts w:ascii="Arial" w:hAnsi="Arial" w:cs="Arial"/>
          <w:b/>
          <w:color w:val="000000"/>
        </w:rPr>
        <w:t>no cambia</w:t>
      </w:r>
      <w:r w:rsidRPr="00D6601C">
        <w:rPr>
          <w:rFonts w:ascii="Arial" w:hAnsi="Arial" w:cs="Arial"/>
          <w:color w:val="000000"/>
        </w:rPr>
        <w:t xml:space="preserve"> el producto.  </w:t>
      </w:r>
    </w:p>
    <w:p w14:paraId="6F448E43" w14:textId="77777777" w:rsidR="00D6601C" w:rsidRPr="00D6601C" w:rsidRDefault="00D6601C" w:rsidP="006D1401">
      <w:pPr>
        <w:spacing w:after="0"/>
        <w:ind w:left="708"/>
        <w:rPr>
          <w:rFonts w:ascii="Arial" w:hAnsi="Arial" w:cs="Arial"/>
          <w:color w:val="000000"/>
        </w:rPr>
      </w:pPr>
      <w:r w:rsidRPr="00D6601C">
        <w:rPr>
          <w:rFonts w:ascii="Arial" w:hAnsi="Arial" w:cs="Arial"/>
          <w:color w:val="000000"/>
        </w:rPr>
        <w:t xml:space="preserve">Observa la aplicación de la propiedad asociativa de la multiplicación.  </w:t>
      </w:r>
    </w:p>
    <w:p w14:paraId="47F0D9E6" w14:textId="4CDCD90C" w:rsidR="00D6601C" w:rsidRPr="00D6601C" w:rsidRDefault="00EF0D10" w:rsidP="00EF0D10">
      <w:pPr>
        <w:spacing w:after="0"/>
        <w:ind w:firstLine="708"/>
        <w:jc w:val="center"/>
        <w:rPr>
          <w:rFonts w:ascii="Arial" w:hAnsi="Arial" w:cs="Arial"/>
          <w:color w:val="000000"/>
        </w:rPr>
      </w:pPr>
      <w:r>
        <w:rPr>
          <w:rFonts w:ascii="Arial" w:hAnsi="Arial" w:cs="Arial"/>
          <w:color w:val="000000"/>
        </w:rPr>
        <w:t xml:space="preserve">3 </w:t>
      </w:r>
      <w:r>
        <w:rPr>
          <w:rFonts w:ascii="Arial" w:hAnsi="Arial" w:cs="Arial"/>
          <w:lang w:val="es-CO"/>
        </w:rPr>
        <w:t>×</w:t>
      </w:r>
      <w:r>
        <w:rPr>
          <w:rFonts w:ascii="Arial" w:hAnsi="Arial" w:cs="Arial"/>
          <w:color w:val="000000"/>
        </w:rPr>
        <w:t xml:space="preserve"> 7 </w:t>
      </w:r>
      <w:r>
        <w:rPr>
          <w:rFonts w:ascii="Arial" w:hAnsi="Arial" w:cs="Arial"/>
          <w:lang w:val="es-CO"/>
        </w:rPr>
        <w:t>×</w:t>
      </w:r>
      <w:r>
        <w:rPr>
          <w:rFonts w:ascii="Arial" w:hAnsi="Arial" w:cs="Arial"/>
          <w:color w:val="000000"/>
        </w:rPr>
        <w:t xml:space="preserve"> 5 = 3 </w:t>
      </w:r>
      <w:r>
        <w:rPr>
          <w:rFonts w:ascii="Arial" w:hAnsi="Arial" w:cs="Arial"/>
          <w:lang w:val="es-CO"/>
        </w:rPr>
        <w:t>×</w:t>
      </w:r>
      <w:r>
        <w:rPr>
          <w:rFonts w:ascii="Arial" w:hAnsi="Arial" w:cs="Arial"/>
          <w:color w:val="000000"/>
        </w:rPr>
        <w:t xml:space="preserve"> 7 </w:t>
      </w:r>
      <w:r>
        <w:rPr>
          <w:rFonts w:ascii="Arial" w:hAnsi="Arial" w:cs="Arial"/>
          <w:lang w:val="es-CO"/>
        </w:rPr>
        <w:t>×</w:t>
      </w:r>
      <w:r w:rsidR="00D6601C" w:rsidRPr="00D6601C">
        <w:rPr>
          <w:rFonts w:ascii="Arial" w:hAnsi="Arial" w:cs="Arial"/>
          <w:color w:val="000000"/>
        </w:rPr>
        <w:t xml:space="preserve"> 5</w:t>
      </w:r>
    </w:p>
    <w:p w14:paraId="7DE4397F" w14:textId="3791DD82" w:rsidR="00D6601C" w:rsidRPr="00D6601C" w:rsidRDefault="00EF0D10" w:rsidP="00EF0D10">
      <w:pPr>
        <w:spacing w:after="0"/>
        <w:ind w:firstLine="708"/>
        <w:jc w:val="center"/>
        <w:rPr>
          <w:rFonts w:ascii="Arial" w:hAnsi="Arial" w:cs="Arial"/>
          <w:color w:val="000000"/>
        </w:rPr>
      </w:pPr>
      <w:r>
        <w:rPr>
          <w:rFonts w:ascii="Arial" w:hAnsi="Arial" w:cs="Arial"/>
          <w:color w:val="000000"/>
        </w:rPr>
        <w:t>(</w:t>
      </w:r>
      <w:r w:rsidR="00D6601C" w:rsidRPr="00D6601C">
        <w:rPr>
          <w:rFonts w:ascii="Arial" w:hAnsi="Arial" w:cs="Arial"/>
          <w:color w:val="000000"/>
        </w:rPr>
        <w:t xml:space="preserve">3 </w:t>
      </w:r>
      <w:r>
        <w:rPr>
          <w:rFonts w:ascii="Arial" w:hAnsi="Arial" w:cs="Arial"/>
          <w:lang w:val="es-CO"/>
        </w:rPr>
        <w:t>×</w:t>
      </w:r>
      <w:r w:rsidR="00D6601C" w:rsidRPr="00D6601C">
        <w:rPr>
          <w:rFonts w:ascii="Arial" w:hAnsi="Arial" w:cs="Arial"/>
          <w:color w:val="000000"/>
        </w:rPr>
        <w:t xml:space="preserve"> 7) </w:t>
      </w:r>
      <w:r>
        <w:rPr>
          <w:rFonts w:ascii="Arial" w:hAnsi="Arial" w:cs="Arial"/>
          <w:lang w:val="es-CO"/>
        </w:rPr>
        <w:t>×</w:t>
      </w:r>
      <w:r>
        <w:rPr>
          <w:rFonts w:ascii="Arial" w:hAnsi="Arial" w:cs="Arial"/>
          <w:color w:val="000000"/>
        </w:rPr>
        <w:t xml:space="preserve"> 5 = 3 </w:t>
      </w:r>
      <w:r>
        <w:rPr>
          <w:rFonts w:ascii="Arial" w:hAnsi="Arial" w:cs="Arial"/>
          <w:lang w:val="es-CO"/>
        </w:rPr>
        <w:t>×</w:t>
      </w:r>
      <w:r>
        <w:rPr>
          <w:rFonts w:ascii="Arial" w:hAnsi="Arial" w:cs="Arial"/>
          <w:color w:val="000000"/>
        </w:rPr>
        <w:t xml:space="preserve"> (</w:t>
      </w:r>
      <w:r w:rsidR="00D6601C" w:rsidRPr="00D6601C">
        <w:rPr>
          <w:rFonts w:ascii="Arial" w:hAnsi="Arial" w:cs="Arial"/>
          <w:color w:val="000000"/>
        </w:rPr>
        <w:t xml:space="preserve">7 </w:t>
      </w:r>
      <w:r>
        <w:rPr>
          <w:rFonts w:ascii="Arial" w:hAnsi="Arial" w:cs="Arial"/>
          <w:lang w:val="es-CO"/>
        </w:rPr>
        <w:t>×</w:t>
      </w:r>
      <w:r>
        <w:rPr>
          <w:rFonts w:ascii="Arial" w:hAnsi="Arial" w:cs="Arial"/>
          <w:color w:val="000000"/>
        </w:rPr>
        <w:t xml:space="preserve"> </w:t>
      </w:r>
      <w:r w:rsidR="00D6601C" w:rsidRPr="00D6601C">
        <w:rPr>
          <w:rFonts w:ascii="Arial" w:hAnsi="Arial" w:cs="Arial"/>
          <w:color w:val="000000"/>
        </w:rPr>
        <w:t>5)</w:t>
      </w:r>
    </w:p>
    <w:p w14:paraId="377EC163" w14:textId="6A3A25C3" w:rsidR="00D6601C" w:rsidRPr="00D6601C" w:rsidRDefault="00EF0D10" w:rsidP="00EF0D10">
      <w:pPr>
        <w:spacing w:after="0"/>
        <w:ind w:firstLine="708"/>
        <w:jc w:val="center"/>
        <w:rPr>
          <w:rFonts w:ascii="Arial" w:hAnsi="Arial" w:cs="Arial"/>
          <w:color w:val="000000"/>
        </w:rPr>
      </w:pPr>
      <w:r>
        <w:rPr>
          <w:rFonts w:ascii="Arial" w:hAnsi="Arial" w:cs="Arial"/>
          <w:color w:val="000000"/>
        </w:rPr>
        <w:t xml:space="preserve">21 </w:t>
      </w:r>
      <w:r>
        <w:rPr>
          <w:rFonts w:ascii="Arial" w:hAnsi="Arial" w:cs="Arial"/>
          <w:lang w:val="es-CO"/>
        </w:rPr>
        <w:t>×</w:t>
      </w:r>
      <w:r>
        <w:rPr>
          <w:rFonts w:ascii="Arial" w:hAnsi="Arial" w:cs="Arial"/>
          <w:color w:val="000000"/>
        </w:rPr>
        <w:t xml:space="preserve"> 5 </w:t>
      </w:r>
      <w:r w:rsidR="00D6601C" w:rsidRPr="00D6601C">
        <w:rPr>
          <w:rFonts w:ascii="Arial" w:hAnsi="Arial" w:cs="Arial"/>
          <w:color w:val="000000"/>
        </w:rPr>
        <w:t>=</w:t>
      </w:r>
      <w:r>
        <w:rPr>
          <w:rFonts w:ascii="Arial" w:hAnsi="Arial" w:cs="Arial"/>
          <w:color w:val="000000"/>
        </w:rPr>
        <w:t xml:space="preserve"> 3 </w:t>
      </w:r>
      <w:r>
        <w:rPr>
          <w:rFonts w:ascii="Arial" w:hAnsi="Arial" w:cs="Arial"/>
          <w:lang w:val="es-CO"/>
        </w:rPr>
        <w:t>×</w:t>
      </w:r>
      <w:r>
        <w:rPr>
          <w:rFonts w:ascii="Arial" w:hAnsi="Arial" w:cs="Arial"/>
          <w:color w:val="000000"/>
        </w:rPr>
        <w:t xml:space="preserve"> </w:t>
      </w:r>
      <w:r w:rsidR="00D6601C" w:rsidRPr="00D6601C">
        <w:rPr>
          <w:rFonts w:ascii="Arial" w:hAnsi="Arial" w:cs="Arial"/>
          <w:color w:val="000000"/>
        </w:rPr>
        <w:t>35</w:t>
      </w:r>
    </w:p>
    <w:p w14:paraId="14CDBD5F" w14:textId="6BEE04F7" w:rsidR="00D6601C" w:rsidRPr="00D6601C" w:rsidRDefault="00D6601C" w:rsidP="0057410B">
      <w:pPr>
        <w:spacing w:after="0"/>
        <w:jc w:val="center"/>
        <w:rPr>
          <w:rFonts w:ascii="Arial" w:hAnsi="Arial" w:cs="Arial"/>
          <w:color w:val="000000"/>
        </w:rPr>
      </w:pPr>
      <w:r w:rsidRPr="00D6601C">
        <w:rPr>
          <w:rFonts w:ascii="Arial" w:hAnsi="Arial" w:cs="Arial"/>
          <w:color w:val="000000"/>
        </w:rPr>
        <w:t>105</w:t>
      </w:r>
      <w:r w:rsidR="0057410B">
        <w:rPr>
          <w:rFonts w:ascii="Arial" w:hAnsi="Arial" w:cs="Arial"/>
          <w:color w:val="000000"/>
        </w:rPr>
        <w:t xml:space="preserve"> </w:t>
      </w:r>
      <w:r w:rsidRPr="00D6601C">
        <w:rPr>
          <w:rFonts w:ascii="Arial" w:hAnsi="Arial" w:cs="Arial"/>
          <w:color w:val="000000"/>
        </w:rPr>
        <w:t>=</w:t>
      </w:r>
      <w:r w:rsidR="0057410B">
        <w:rPr>
          <w:rFonts w:ascii="Arial" w:hAnsi="Arial" w:cs="Arial"/>
          <w:color w:val="000000"/>
        </w:rPr>
        <w:t xml:space="preserve"> </w:t>
      </w:r>
      <w:r w:rsidRPr="00D6601C">
        <w:rPr>
          <w:rFonts w:ascii="Arial" w:hAnsi="Arial" w:cs="Arial"/>
          <w:color w:val="000000"/>
        </w:rPr>
        <w:t>105</w:t>
      </w:r>
    </w:p>
    <w:p w14:paraId="2554B37E" w14:textId="651216DD" w:rsidR="008F6AC7" w:rsidRDefault="00D6601C" w:rsidP="00E6040C">
      <w:pPr>
        <w:spacing w:after="0"/>
        <w:rPr>
          <w:rFonts w:ascii="Arial" w:hAnsi="Arial" w:cs="Arial"/>
          <w:color w:val="000000"/>
        </w:rPr>
      </w:pPr>
      <w:r w:rsidRPr="00D6601C">
        <w:rPr>
          <w:rFonts w:ascii="Arial" w:hAnsi="Arial" w:cs="Arial"/>
          <w:color w:val="000000"/>
        </w:rPr>
        <w:t>Aplica la propiedad asociativa en la siguiente</w:t>
      </w:r>
      <w:r>
        <w:rPr>
          <w:rFonts w:ascii="Arial" w:hAnsi="Arial" w:cs="Arial"/>
          <w:color w:val="000000"/>
        </w:rPr>
        <w:t xml:space="preserve"> multiplicación</w:t>
      </w:r>
    </w:p>
    <w:p w14:paraId="5494A1DA" w14:textId="5FAD49CB" w:rsidR="00D6601C" w:rsidRPr="0057410B" w:rsidRDefault="00116DD8" w:rsidP="0057410B">
      <w:pPr>
        <w:spacing w:after="0"/>
        <w:rPr>
          <w:rFonts w:ascii="Arial" w:hAnsi="Arial" w:cs="Arial"/>
          <w:color w:val="000000"/>
        </w:rPr>
      </w:pPr>
      <w:r w:rsidRPr="0057410B">
        <w:rPr>
          <w:rFonts w:ascii="Arial" w:hAnsi="Arial" w:cs="Arial"/>
          <w:color w:val="000000"/>
        </w:rPr>
        <w:t xml:space="preserve">32 </w:t>
      </w:r>
      <w:r w:rsidR="0057410B">
        <w:rPr>
          <w:rFonts w:ascii="Arial" w:hAnsi="Arial" w:cs="Arial"/>
          <w:lang w:val="es-CO"/>
        </w:rPr>
        <w:t>×</w:t>
      </w:r>
      <w:r w:rsidRPr="0057410B">
        <w:rPr>
          <w:rFonts w:ascii="Arial" w:hAnsi="Arial" w:cs="Arial"/>
          <w:color w:val="000000"/>
        </w:rPr>
        <w:t xml:space="preserve"> 14 </w:t>
      </w:r>
      <w:r w:rsidR="0057410B">
        <w:rPr>
          <w:rFonts w:ascii="Arial" w:hAnsi="Arial" w:cs="Arial"/>
          <w:lang w:val="es-CO"/>
        </w:rPr>
        <w:t>×</w:t>
      </w:r>
      <w:r w:rsidRPr="0057410B">
        <w:rPr>
          <w:rFonts w:ascii="Arial" w:hAnsi="Arial" w:cs="Arial"/>
          <w:color w:val="000000"/>
        </w:rPr>
        <w:t xml:space="preserve"> 5</w:t>
      </w:r>
    </w:p>
    <w:p w14:paraId="2D5D781F" w14:textId="626E54D3" w:rsidR="007467B4" w:rsidRDefault="007467B4"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096B60" w:rsidRPr="00C56195" w14:paraId="22199203" w14:textId="77777777" w:rsidTr="00837951">
        <w:tc>
          <w:tcPr>
            <w:tcW w:w="9033" w:type="dxa"/>
            <w:gridSpan w:val="2"/>
            <w:shd w:val="clear" w:color="auto" w:fill="000000" w:themeFill="text1"/>
          </w:tcPr>
          <w:p w14:paraId="5BD8AAB4" w14:textId="77777777" w:rsidR="00096B60" w:rsidRPr="00C56195" w:rsidRDefault="00096B60"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096B60" w:rsidRPr="00C56195" w14:paraId="3312C509" w14:textId="77777777" w:rsidTr="00837951">
        <w:tc>
          <w:tcPr>
            <w:tcW w:w="2518" w:type="dxa"/>
          </w:tcPr>
          <w:p w14:paraId="4A032FAB" w14:textId="77777777" w:rsidR="00096B60" w:rsidRPr="00C56195" w:rsidRDefault="00096B60"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7487DE5" w14:textId="59666A24" w:rsidR="00096B60"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96B60"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230</w:t>
            </w:r>
          </w:p>
        </w:tc>
      </w:tr>
      <w:tr w:rsidR="00096B60" w:rsidRPr="00C56195" w14:paraId="1703AE42" w14:textId="77777777" w:rsidTr="00837951">
        <w:tc>
          <w:tcPr>
            <w:tcW w:w="2518" w:type="dxa"/>
          </w:tcPr>
          <w:p w14:paraId="721DB412" w14:textId="77777777" w:rsidR="00096B60" w:rsidRPr="00C56195" w:rsidRDefault="00096B60"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8921384" w14:textId="2E792B91" w:rsidR="00096B60" w:rsidRPr="00C56195" w:rsidRDefault="00FC19C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Propiedad distributiva de la multiplicación </w:t>
            </w:r>
          </w:p>
        </w:tc>
      </w:tr>
      <w:tr w:rsidR="00096B60" w:rsidRPr="00C56195" w14:paraId="2EC18ED8" w14:textId="77777777" w:rsidTr="00837951">
        <w:tc>
          <w:tcPr>
            <w:tcW w:w="2518" w:type="dxa"/>
          </w:tcPr>
          <w:p w14:paraId="0340E4D5" w14:textId="77777777" w:rsidR="00096B60" w:rsidRPr="00C56195" w:rsidRDefault="00096B60"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978476" w14:textId="387ACEF5" w:rsidR="00096B60" w:rsidRPr="00C56195" w:rsidRDefault="00FC19C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propiedad distributiva de la multiplicación con respecto a la adición. </w:t>
            </w:r>
          </w:p>
        </w:tc>
      </w:tr>
    </w:tbl>
    <w:p w14:paraId="406ACA1E" w14:textId="77777777" w:rsidR="00096B60" w:rsidRDefault="00096B60" w:rsidP="00E6040C">
      <w:pPr>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981E9E" w:rsidRPr="00C56195" w14:paraId="290CFCF0" w14:textId="77777777" w:rsidTr="00837951">
        <w:tc>
          <w:tcPr>
            <w:tcW w:w="9033" w:type="dxa"/>
            <w:gridSpan w:val="2"/>
            <w:shd w:val="clear" w:color="auto" w:fill="000000" w:themeFill="text1"/>
          </w:tcPr>
          <w:p w14:paraId="5554960B" w14:textId="77777777" w:rsidR="00981E9E" w:rsidRPr="00C56195" w:rsidRDefault="00981E9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981E9E" w:rsidRPr="00C56195" w14:paraId="618B9E6B" w14:textId="77777777" w:rsidTr="00837951">
        <w:tc>
          <w:tcPr>
            <w:tcW w:w="2518" w:type="dxa"/>
          </w:tcPr>
          <w:p w14:paraId="72504DF7" w14:textId="77777777" w:rsidR="00981E9E" w:rsidRPr="00C56195" w:rsidRDefault="00981E9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DCBE136" w14:textId="0A95BEB3" w:rsidR="00981E9E"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81E9E"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240</w:t>
            </w:r>
          </w:p>
        </w:tc>
      </w:tr>
      <w:tr w:rsidR="00981E9E" w:rsidRPr="00C56195" w14:paraId="62D7007E" w14:textId="77777777" w:rsidTr="00837951">
        <w:tc>
          <w:tcPr>
            <w:tcW w:w="2518" w:type="dxa"/>
          </w:tcPr>
          <w:p w14:paraId="44496BDA" w14:textId="77777777" w:rsidR="00981E9E" w:rsidRPr="00C56195" w:rsidRDefault="00981E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FBB6322" w14:textId="0B509CCB" w:rsidR="00981E9E" w:rsidRPr="00C56195" w:rsidRDefault="0027175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Aplicación de las propiedades de la multiplicación </w:t>
            </w:r>
          </w:p>
        </w:tc>
      </w:tr>
      <w:tr w:rsidR="00981E9E" w:rsidRPr="00C56195" w14:paraId="2BA6809E" w14:textId="77777777" w:rsidTr="00837951">
        <w:tc>
          <w:tcPr>
            <w:tcW w:w="2518" w:type="dxa"/>
          </w:tcPr>
          <w:p w14:paraId="6D3AC640" w14:textId="77777777" w:rsidR="00981E9E" w:rsidRPr="00C56195" w:rsidRDefault="00981E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2D47559" w14:textId="0C1B90C6" w:rsidR="00981E9E" w:rsidRPr="00C56195" w:rsidRDefault="0027175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la aplicación de las propiedades de la multiplicación en la resolución de problemas. </w:t>
            </w:r>
          </w:p>
        </w:tc>
      </w:tr>
    </w:tbl>
    <w:p w14:paraId="5291B522" w14:textId="77777777" w:rsidR="00096B60" w:rsidRDefault="00096B60" w:rsidP="00E6040C">
      <w:pPr>
        <w:spacing w:after="0"/>
        <w:rPr>
          <w:rFonts w:ascii="Arial" w:hAnsi="Arial" w:cs="Arial"/>
          <w:color w:val="000000"/>
        </w:rPr>
      </w:pPr>
    </w:p>
    <w:p w14:paraId="0923522F" w14:textId="12C86CE1" w:rsidR="004132D7" w:rsidRDefault="004132D7" w:rsidP="00E6040C">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2.4</w:t>
      </w:r>
      <w:r w:rsidRPr="00205CFD">
        <w:rPr>
          <w:rFonts w:ascii="Arial" w:hAnsi="Arial" w:cs="Arial"/>
          <w:b/>
        </w:rPr>
        <w:t xml:space="preserve"> </w:t>
      </w:r>
      <w:r>
        <w:rPr>
          <w:rFonts w:ascii="Arial" w:hAnsi="Arial" w:cs="Arial"/>
          <w:b/>
        </w:rPr>
        <w:t>División de números naturales</w:t>
      </w:r>
    </w:p>
    <w:p w14:paraId="5C64266F" w14:textId="77777777" w:rsidR="004132D7" w:rsidRDefault="004132D7" w:rsidP="00E6040C">
      <w:pPr>
        <w:spacing w:after="0"/>
        <w:rPr>
          <w:rFonts w:ascii="Arial" w:hAnsi="Arial" w:cs="Arial"/>
          <w:color w:val="000000"/>
        </w:rPr>
      </w:pPr>
    </w:p>
    <w:p w14:paraId="510B895B" w14:textId="77777777" w:rsidR="00812151" w:rsidRDefault="004512BB" w:rsidP="00E6040C">
      <w:pPr>
        <w:spacing w:after="0"/>
        <w:rPr>
          <w:rFonts w:ascii="Arial" w:hAnsi="Arial" w:cs="Arial"/>
          <w:color w:val="000000"/>
          <w:lang w:val="es-CO"/>
        </w:rPr>
      </w:pPr>
      <w:r w:rsidRPr="004512BB">
        <w:rPr>
          <w:rFonts w:ascii="Arial" w:hAnsi="Arial" w:cs="Arial"/>
          <w:b/>
          <w:color w:val="000000"/>
          <w:lang w:val="es-CO"/>
        </w:rPr>
        <w:lastRenderedPageBreak/>
        <w:t>Dividir</w:t>
      </w:r>
      <w:r w:rsidRPr="004512BB">
        <w:rPr>
          <w:rFonts w:ascii="Arial" w:hAnsi="Arial" w:cs="Arial"/>
          <w:color w:val="000000"/>
          <w:lang w:val="es-CO"/>
        </w:rPr>
        <w:t xml:space="preserve"> es </w:t>
      </w:r>
      <w:r w:rsidRPr="004512BB">
        <w:rPr>
          <w:rFonts w:ascii="Arial" w:hAnsi="Arial" w:cs="Arial"/>
          <w:b/>
          <w:color w:val="000000"/>
          <w:lang w:val="es-CO"/>
        </w:rPr>
        <w:t>repartir</w:t>
      </w:r>
      <w:r w:rsidRPr="004512BB">
        <w:rPr>
          <w:rFonts w:ascii="Arial" w:hAnsi="Arial" w:cs="Arial"/>
          <w:color w:val="000000"/>
          <w:lang w:val="es-CO"/>
        </w:rPr>
        <w:t xml:space="preserve"> una cantidad en partes iguales. El signo q</w:t>
      </w:r>
      <w:r>
        <w:rPr>
          <w:rFonts w:ascii="Arial" w:hAnsi="Arial" w:cs="Arial"/>
          <w:color w:val="000000"/>
          <w:lang w:val="es-CO"/>
        </w:rPr>
        <w:t>ue representa la operación es (</w:t>
      </w:r>
      <w:r w:rsidRPr="004512BB">
        <w:rPr>
          <w:rFonts w:ascii="Arial" w:hAnsi="Arial" w:cs="Arial"/>
          <w:b/>
          <w:color w:val="000000"/>
          <w:lang w:val="es-CO"/>
        </w:rPr>
        <w:t>÷</w:t>
      </w:r>
      <w:r w:rsidRPr="004512BB">
        <w:rPr>
          <w:rFonts w:ascii="Arial" w:hAnsi="Arial" w:cs="Arial"/>
          <w:color w:val="000000"/>
          <w:lang w:val="es-CO"/>
        </w:rPr>
        <w:t xml:space="preserve">). </w:t>
      </w:r>
    </w:p>
    <w:p w14:paraId="42A5C0FB" w14:textId="77777777" w:rsidR="00812151" w:rsidRDefault="00812151" w:rsidP="00E6040C">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9"/>
        <w:gridCol w:w="6339"/>
      </w:tblGrid>
      <w:tr w:rsidR="00AF6C5E" w:rsidRPr="00C56195" w14:paraId="11A6BA6F" w14:textId="77777777" w:rsidTr="005A36AC">
        <w:tc>
          <w:tcPr>
            <w:tcW w:w="8978" w:type="dxa"/>
            <w:gridSpan w:val="2"/>
            <w:shd w:val="clear" w:color="auto" w:fill="000000" w:themeFill="text1"/>
          </w:tcPr>
          <w:p w14:paraId="73C2C259" w14:textId="77777777" w:rsidR="00AF6C5E" w:rsidRPr="00C56195" w:rsidRDefault="00AF6C5E" w:rsidP="005A36A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F6C5E" w:rsidRPr="00C56195" w14:paraId="0154EA77" w14:textId="77777777" w:rsidTr="005A36AC">
        <w:tc>
          <w:tcPr>
            <w:tcW w:w="2518" w:type="dxa"/>
          </w:tcPr>
          <w:p w14:paraId="444AEF98" w14:textId="77777777" w:rsidR="00AF6C5E" w:rsidRPr="00C56195" w:rsidRDefault="00AF6C5E" w:rsidP="005A36A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09D667B3" w14:textId="34E1D4FA" w:rsidR="00AF6C5E" w:rsidRPr="00C56195" w:rsidRDefault="00AF6C5E" w:rsidP="005A36AC">
            <w:pPr>
              <w:jc w:val="center"/>
              <w:rPr>
                <w:rFonts w:ascii="Times New Roman" w:hAnsi="Times New Roman" w:cs="Times New Roman"/>
                <w:b/>
                <w:sz w:val="24"/>
                <w:szCs w:val="24"/>
              </w:rPr>
            </w:pPr>
            <w:r>
              <w:rPr>
                <w:rFonts w:ascii="Times New Roman" w:hAnsi="Times New Roman" w:cs="Times New Roman"/>
                <w:b/>
                <w:sz w:val="24"/>
                <w:szCs w:val="24"/>
              </w:rPr>
              <w:t>Partes de la división</w:t>
            </w:r>
          </w:p>
        </w:tc>
      </w:tr>
      <w:tr w:rsidR="00AF6C5E" w:rsidRPr="00C56195" w14:paraId="1CD05390" w14:textId="77777777" w:rsidTr="005A36AC">
        <w:tc>
          <w:tcPr>
            <w:tcW w:w="2518" w:type="dxa"/>
          </w:tcPr>
          <w:p w14:paraId="31B37FB1" w14:textId="77777777" w:rsidR="00AF6C5E" w:rsidRPr="00C56195" w:rsidRDefault="00AF6C5E" w:rsidP="005A36A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5B8312B5" w14:textId="77777777" w:rsidR="00AF6C5E" w:rsidRPr="00AF6C5E" w:rsidRDefault="00AF6C5E" w:rsidP="00AF6C5E">
            <w:pPr>
              <w:rPr>
                <w:rFonts w:ascii="Arial" w:hAnsi="Arial" w:cs="Arial"/>
                <w:color w:val="000000"/>
                <w:lang w:val="es-CO"/>
              </w:rPr>
            </w:pPr>
            <w:r>
              <w:rPr>
                <w:rFonts w:ascii="Arial" w:hAnsi="Arial" w:cs="Arial"/>
                <w:b/>
                <w:color w:val="000000"/>
                <w:lang w:val="es-CO"/>
              </w:rPr>
              <w:t>D</w:t>
            </w:r>
            <w:r w:rsidRPr="004512BB">
              <w:rPr>
                <w:rFonts w:ascii="Arial" w:hAnsi="Arial" w:cs="Arial"/>
                <w:b/>
                <w:color w:val="000000"/>
                <w:lang w:val="es-CO"/>
              </w:rPr>
              <w:t>ividendo</w:t>
            </w:r>
            <w:r>
              <w:rPr>
                <w:rFonts w:ascii="Arial" w:hAnsi="Arial" w:cs="Arial"/>
                <w:b/>
                <w:color w:val="000000"/>
                <w:lang w:val="es-CO"/>
              </w:rPr>
              <w:t xml:space="preserve">: </w:t>
            </w:r>
            <w:r w:rsidRPr="00AF6C5E">
              <w:rPr>
                <w:rFonts w:ascii="Arial" w:hAnsi="Arial" w:cs="Arial"/>
                <w:color w:val="000000"/>
                <w:lang w:val="es-CO"/>
              </w:rPr>
              <w:t>cantidad que se reparte.</w:t>
            </w:r>
          </w:p>
          <w:p w14:paraId="4E7199C5" w14:textId="77777777" w:rsidR="00AF6C5E" w:rsidRDefault="00AF6C5E" w:rsidP="00AF6C5E">
            <w:pPr>
              <w:rPr>
                <w:rFonts w:ascii="Arial" w:hAnsi="Arial" w:cs="Arial"/>
                <w:b/>
                <w:color w:val="000000"/>
                <w:lang w:val="es-CO"/>
              </w:rPr>
            </w:pPr>
            <w:r>
              <w:rPr>
                <w:rFonts w:ascii="Arial" w:hAnsi="Arial" w:cs="Arial"/>
                <w:b/>
                <w:color w:val="000000"/>
                <w:lang w:val="es-CO"/>
              </w:rPr>
              <w:t xml:space="preserve">Divisor: </w:t>
            </w:r>
            <w:r w:rsidRPr="00AF6C5E">
              <w:rPr>
                <w:rFonts w:ascii="Arial" w:hAnsi="Arial" w:cs="Arial"/>
                <w:color w:val="000000"/>
                <w:lang w:val="es-CO"/>
              </w:rPr>
              <w:t>cantidad entre la que se divide el dividendo.</w:t>
            </w:r>
          </w:p>
          <w:p w14:paraId="7725099B" w14:textId="77777777" w:rsidR="00AF6C5E" w:rsidRDefault="00AF6C5E" w:rsidP="00AF6C5E">
            <w:pPr>
              <w:rPr>
                <w:rFonts w:ascii="Arial" w:hAnsi="Arial" w:cs="Arial"/>
                <w:color w:val="000000"/>
                <w:lang w:val="es-CO"/>
              </w:rPr>
            </w:pPr>
            <w:r w:rsidRPr="00AF6C5E">
              <w:rPr>
                <w:rFonts w:ascii="Arial" w:hAnsi="Arial" w:cs="Arial"/>
                <w:b/>
                <w:color w:val="000000"/>
                <w:lang w:val="es-CO"/>
              </w:rPr>
              <w:t>Cociente:</w:t>
            </w:r>
            <w:r>
              <w:rPr>
                <w:rFonts w:ascii="Arial" w:hAnsi="Arial" w:cs="Arial"/>
                <w:color w:val="000000"/>
                <w:lang w:val="es-CO"/>
              </w:rPr>
              <w:t xml:space="preserve"> </w:t>
            </w:r>
            <w:r w:rsidRPr="004512BB">
              <w:rPr>
                <w:rFonts w:ascii="Arial" w:hAnsi="Arial" w:cs="Arial"/>
                <w:color w:val="000000"/>
                <w:lang w:val="es-CO"/>
              </w:rPr>
              <w:t xml:space="preserve">resultado </w:t>
            </w:r>
            <w:r>
              <w:rPr>
                <w:rFonts w:ascii="Arial" w:hAnsi="Arial" w:cs="Arial"/>
                <w:color w:val="000000"/>
                <w:lang w:val="es-CO"/>
              </w:rPr>
              <w:t>de la división</w:t>
            </w:r>
          </w:p>
          <w:p w14:paraId="4E368670" w14:textId="62EE86DA" w:rsidR="00AF6C5E" w:rsidRPr="00E770A8" w:rsidRDefault="00AF6C5E" w:rsidP="00AF6C5E">
            <w:pPr>
              <w:rPr>
                <w:rFonts w:ascii="Arial" w:hAnsi="Arial" w:cs="Arial"/>
                <w:color w:val="000000"/>
                <w:lang w:val="es-ES"/>
              </w:rPr>
            </w:pPr>
            <w:r>
              <w:rPr>
                <w:rFonts w:ascii="Arial" w:hAnsi="Arial" w:cs="Arial"/>
                <w:b/>
                <w:color w:val="000000"/>
                <w:lang w:val="es-CO"/>
              </w:rPr>
              <w:t xml:space="preserve">Residuo </w:t>
            </w:r>
            <w:r w:rsidRPr="004512BB">
              <w:rPr>
                <w:rFonts w:ascii="Arial" w:hAnsi="Arial" w:cs="Arial"/>
                <w:color w:val="000000"/>
                <w:lang w:val="es-CO"/>
              </w:rPr>
              <w:t>número de elementos que no se han podido repartir de forma exacta</w:t>
            </w:r>
          </w:p>
        </w:tc>
      </w:tr>
    </w:tbl>
    <w:p w14:paraId="2CD66201" w14:textId="77777777" w:rsidR="00AF6C5E" w:rsidRPr="00AF6C5E" w:rsidRDefault="00AF6C5E" w:rsidP="00E6040C">
      <w:pPr>
        <w:spacing w:after="0"/>
        <w:rPr>
          <w:rFonts w:ascii="Arial" w:hAnsi="Arial" w:cs="Arial"/>
          <w:b/>
          <w:color w:val="000000"/>
        </w:rPr>
      </w:pPr>
    </w:p>
    <w:p w14:paraId="66A80FFD" w14:textId="06EA2EED" w:rsidR="004512BB" w:rsidRDefault="004512BB" w:rsidP="00E6040C">
      <w:pPr>
        <w:spacing w:after="0"/>
        <w:rPr>
          <w:rFonts w:ascii="Arial" w:hAnsi="Arial" w:cs="Arial"/>
          <w:color w:val="000000"/>
          <w:lang w:val="es-CO"/>
        </w:rPr>
      </w:pPr>
      <w:r w:rsidRPr="004512BB">
        <w:rPr>
          <w:rFonts w:ascii="Arial" w:hAnsi="Arial" w:cs="Arial"/>
          <w:color w:val="000000"/>
          <w:lang w:val="es-CO"/>
        </w:rPr>
        <w:t>Veamos un ejemplo: un</w:t>
      </w:r>
      <w:r w:rsidR="00B739FC">
        <w:rPr>
          <w:rFonts w:ascii="Arial" w:hAnsi="Arial" w:cs="Arial"/>
          <w:color w:val="000000"/>
          <w:lang w:val="es-CO"/>
        </w:rPr>
        <w:t xml:space="preserve"> fabricante tiene que empacar</w:t>
      </w:r>
      <w:r w:rsidRPr="004512BB">
        <w:rPr>
          <w:rFonts w:ascii="Arial" w:hAnsi="Arial" w:cs="Arial"/>
          <w:color w:val="000000"/>
          <w:lang w:val="es-CO"/>
        </w:rPr>
        <w:t xml:space="preserve"> 414 cortinas en cajas de 6 unidades cada una.</w:t>
      </w:r>
      <w:r w:rsidR="00B739FC">
        <w:rPr>
          <w:rFonts w:ascii="Arial" w:hAnsi="Arial" w:cs="Arial"/>
          <w:color w:val="000000"/>
          <w:lang w:val="es-CO"/>
        </w:rPr>
        <w:t xml:space="preserve"> </w:t>
      </w:r>
      <w:r w:rsidRPr="004512BB">
        <w:rPr>
          <w:rFonts w:ascii="Arial" w:hAnsi="Arial" w:cs="Arial"/>
          <w:color w:val="000000"/>
          <w:lang w:val="es-CO"/>
        </w:rPr>
        <w:t xml:space="preserve">Para saber cuántas cortinas tienen que ir </w:t>
      </w:r>
      <w:r w:rsidR="00B739FC">
        <w:rPr>
          <w:rFonts w:ascii="Arial" w:hAnsi="Arial" w:cs="Arial"/>
          <w:color w:val="000000"/>
          <w:lang w:val="es-CO"/>
        </w:rPr>
        <w:t xml:space="preserve">en cada caja, </w:t>
      </w:r>
      <w:r w:rsidRPr="004512BB">
        <w:rPr>
          <w:rFonts w:ascii="Arial" w:hAnsi="Arial" w:cs="Arial"/>
          <w:color w:val="000000"/>
          <w:lang w:val="es-CO"/>
        </w:rPr>
        <w:t>de</w:t>
      </w:r>
      <w:r w:rsidR="00B739FC">
        <w:rPr>
          <w:rFonts w:ascii="Arial" w:hAnsi="Arial" w:cs="Arial"/>
          <w:color w:val="000000"/>
          <w:lang w:val="es-CO"/>
        </w:rPr>
        <w:t>be</w:t>
      </w:r>
      <w:r w:rsidRPr="004512BB">
        <w:rPr>
          <w:rFonts w:ascii="Arial" w:hAnsi="Arial" w:cs="Arial"/>
          <w:color w:val="000000"/>
          <w:lang w:val="es-CO"/>
        </w:rPr>
        <w:t xml:space="preserve"> realizar la siguiente división:</w:t>
      </w:r>
    </w:p>
    <w:p w14:paraId="6116E016" w14:textId="77777777" w:rsidR="00AF6C5E" w:rsidRPr="004512BB" w:rsidRDefault="00AF6C5E" w:rsidP="00E6040C">
      <w:pPr>
        <w:spacing w:after="0"/>
        <w:rPr>
          <w:rFonts w:ascii="Arial" w:hAnsi="Arial" w:cs="Arial"/>
          <w:color w:val="000000"/>
          <w:lang w:val="es-CO"/>
        </w:rPr>
      </w:pPr>
    </w:p>
    <w:p w14:paraId="587A45BC" w14:textId="22F1BABE" w:rsidR="004512BB" w:rsidRDefault="00B739FC" w:rsidP="00E6040C">
      <w:pPr>
        <w:spacing w:after="0"/>
        <w:rPr>
          <w:rFonts w:ascii="Arial" w:hAnsi="Arial" w:cs="Arial"/>
          <w:color w:val="000000"/>
          <w:lang w:val="es-CO"/>
        </w:rPr>
      </w:pPr>
      <w:r>
        <w:rPr>
          <w:rFonts w:ascii="Arial" w:hAnsi="Arial" w:cs="Arial"/>
          <w:color w:val="000000"/>
          <w:lang w:val="es-CO"/>
        </w:rPr>
        <w:t xml:space="preserve">414 ÷ 6 = 69, con residuo </w:t>
      </w:r>
      <w:r w:rsidR="004512BB" w:rsidRPr="004512BB">
        <w:rPr>
          <w:rFonts w:ascii="Arial" w:hAnsi="Arial" w:cs="Arial"/>
          <w:color w:val="000000"/>
          <w:lang w:val="es-CO"/>
        </w:rPr>
        <w:t>0</w:t>
      </w:r>
    </w:p>
    <w:p w14:paraId="459F895A" w14:textId="77777777" w:rsidR="00AF6C5E" w:rsidRDefault="00AF6C5E" w:rsidP="00E6040C">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376"/>
        <w:gridCol w:w="6452"/>
      </w:tblGrid>
      <w:tr w:rsidR="005931B6" w:rsidRPr="00C56195" w14:paraId="0D4AEF90" w14:textId="77777777" w:rsidTr="00837951">
        <w:tc>
          <w:tcPr>
            <w:tcW w:w="9033" w:type="dxa"/>
            <w:gridSpan w:val="2"/>
            <w:shd w:val="clear" w:color="auto" w:fill="0D0D0D" w:themeFill="text1" w:themeFillTint="F2"/>
          </w:tcPr>
          <w:p w14:paraId="7FF5A1BE" w14:textId="77777777" w:rsidR="005931B6" w:rsidRPr="00C56195" w:rsidRDefault="005931B6"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5931B6" w:rsidRPr="00C56195" w14:paraId="09D44C79" w14:textId="77777777" w:rsidTr="00837951">
        <w:tc>
          <w:tcPr>
            <w:tcW w:w="2518" w:type="dxa"/>
          </w:tcPr>
          <w:p w14:paraId="0ED50C68" w14:textId="77777777" w:rsidR="005931B6" w:rsidRPr="00C56195" w:rsidRDefault="005931B6"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E49A1E3" w14:textId="7DBE4441" w:rsidR="005931B6"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IMG14</w:t>
            </w:r>
            <w:r w:rsidR="00182B75">
              <w:rPr>
                <w:rFonts w:ascii="Times New Roman" w:hAnsi="Times New Roman" w:cs="Times New Roman"/>
                <w:color w:val="000000"/>
                <w:sz w:val="24"/>
                <w:szCs w:val="24"/>
              </w:rPr>
              <w:t>0</w:t>
            </w:r>
          </w:p>
        </w:tc>
      </w:tr>
      <w:tr w:rsidR="005931B6" w:rsidRPr="00C56195" w14:paraId="4AEBEBFA" w14:textId="77777777" w:rsidTr="00837951">
        <w:tc>
          <w:tcPr>
            <w:tcW w:w="2518" w:type="dxa"/>
          </w:tcPr>
          <w:p w14:paraId="30866A9E" w14:textId="77777777" w:rsidR="005931B6" w:rsidRPr="00C56195" w:rsidRDefault="005931B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F01AFA2" w14:textId="6C9E6A88" w:rsidR="00210963" w:rsidRPr="00AF6C5E" w:rsidRDefault="00757A52" w:rsidP="00E6040C">
            <w:pPr>
              <w:rPr>
                <w:rFonts w:ascii="Times New Roman" w:hAnsi="Times New Roman" w:cs="Times New Roman"/>
                <w:b/>
                <w:color w:val="FF0000"/>
                <w:sz w:val="24"/>
                <w:szCs w:val="24"/>
              </w:rPr>
            </w:pPr>
            <w:r>
              <w:rPr>
                <w:rFonts w:ascii="Times New Roman" w:hAnsi="Times New Roman" w:cs="Times New Roman"/>
                <w:color w:val="000000"/>
                <w:sz w:val="24"/>
                <w:szCs w:val="24"/>
              </w:rPr>
              <w:t xml:space="preserve">Imagen que muestra el desarrollo </w:t>
            </w:r>
            <w:r w:rsidR="0031558C">
              <w:rPr>
                <w:rFonts w:ascii="Times New Roman" w:hAnsi="Times New Roman" w:cs="Times New Roman"/>
                <w:color w:val="000000"/>
                <w:sz w:val="24"/>
                <w:szCs w:val="24"/>
              </w:rPr>
              <w:t xml:space="preserve">de la división indicada en el ejemplo del texto. </w:t>
            </w:r>
            <w:r w:rsidR="00210963">
              <w:rPr>
                <w:rFonts w:ascii="Times New Roman" w:hAnsi="Times New Roman" w:cs="Times New Roman"/>
                <w:color w:val="000000"/>
                <w:sz w:val="24"/>
                <w:szCs w:val="24"/>
              </w:rPr>
              <w:t xml:space="preserve">La imagen fue tomada de </w:t>
            </w:r>
            <w:proofErr w:type="spellStart"/>
            <w:r w:rsidR="00210963">
              <w:rPr>
                <w:rFonts w:ascii="Times New Roman" w:hAnsi="Times New Roman" w:cs="Times New Roman"/>
                <w:color w:val="000000"/>
                <w:sz w:val="24"/>
                <w:szCs w:val="24"/>
              </w:rPr>
              <w:t>AulaPlaneta</w:t>
            </w:r>
            <w:proofErr w:type="spellEnd"/>
            <w:r w:rsidR="00210963">
              <w:rPr>
                <w:rFonts w:ascii="Times New Roman" w:hAnsi="Times New Roman" w:cs="Times New Roman"/>
                <w:color w:val="000000"/>
                <w:sz w:val="24"/>
                <w:szCs w:val="24"/>
              </w:rPr>
              <w:t xml:space="preserve">, sin embargo, </w:t>
            </w:r>
            <w:r w:rsidR="00210963" w:rsidRPr="00AF6C5E">
              <w:rPr>
                <w:rFonts w:ascii="Times New Roman" w:hAnsi="Times New Roman" w:cs="Times New Roman"/>
                <w:b/>
                <w:color w:val="FF0000"/>
                <w:sz w:val="24"/>
                <w:szCs w:val="24"/>
              </w:rPr>
              <w:t xml:space="preserve">se debe cambiar </w:t>
            </w:r>
            <w:r w:rsidR="0049465B" w:rsidRPr="00AF6C5E">
              <w:rPr>
                <w:rFonts w:ascii="Times New Roman" w:hAnsi="Times New Roman" w:cs="Times New Roman"/>
                <w:b/>
                <w:color w:val="FF0000"/>
                <w:sz w:val="24"/>
                <w:szCs w:val="24"/>
              </w:rPr>
              <w:t xml:space="preserve">la palabra #Resto” por “Residuo” y la posición del último cero. Ver segunda imagen. </w:t>
            </w:r>
          </w:p>
          <w:p w14:paraId="29484029" w14:textId="77777777" w:rsidR="0049465B" w:rsidRDefault="0049465B" w:rsidP="00E6040C">
            <w:pPr>
              <w:rPr>
                <w:rFonts w:ascii="Times New Roman" w:hAnsi="Times New Roman" w:cs="Times New Roman"/>
                <w:color w:val="000000"/>
                <w:sz w:val="24"/>
                <w:szCs w:val="24"/>
              </w:rPr>
            </w:pPr>
          </w:p>
          <w:p w14:paraId="1469C5CA" w14:textId="148DBC13" w:rsidR="00210963" w:rsidRDefault="00A57D01"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8752" behindDoc="0" locked="0" layoutInCell="1" allowOverlap="1" wp14:anchorId="1C74CF50" wp14:editId="45D0305B">
                      <wp:simplePos x="0" y="0"/>
                      <wp:positionH relativeFrom="column">
                        <wp:posOffset>1904810</wp:posOffset>
                      </wp:positionH>
                      <wp:positionV relativeFrom="paragraph">
                        <wp:posOffset>853778</wp:posOffset>
                      </wp:positionV>
                      <wp:extent cx="748146" cy="534390"/>
                      <wp:effectExtent l="76200" t="38100" r="71120" b="94615"/>
                      <wp:wrapNone/>
                      <wp:docPr id="52" name="52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745199" id="52 Rectángulo redondeado" o:spid="_x0000_s1026" style="position:absolute;margin-left:150pt;margin-top:67.25pt;width:58.9pt;height:42.1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" filled="f" strokecolor="red" strokeweight="2.25pt">
                      <v:shadow on="t" color="black" opacity="22937f" origin=",.5" offset="0,.63889mm"/>
                    </v:roundrect>
                  </w:pict>
                </mc:Fallback>
              </mc:AlternateContent>
            </w:r>
            <w:r w:rsidR="00210963">
              <w:rPr>
                <w:noProof/>
                <w:lang w:val="es-CO" w:eastAsia="es-CO"/>
              </w:rPr>
              <w:drawing>
                <wp:inline distT="0" distB="0" distL="0" distR="0" wp14:anchorId="23DB89AE" wp14:editId="5EDBE2EE">
                  <wp:extent cx="3649149" cy="1389413"/>
                  <wp:effectExtent l="0" t="0" r="8890" b="1270"/>
                  <wp:docPr id="37" name="Imagen 37" descr="http://profesores.aulaplaneta.com/DNNPlayerPackages/Package11536/InfoGuion/cuadernoestudio/images_xml/MT_3C_24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1536/InfoGuion/cuadernoestudio/images_xml/MT_3C_24_img16_smal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0005" cy="1389739"/>
                          </a:xfrm>
                          <a:prstGeom prst="rect">
                            <a:avLst/>
                          </a:prstGeom>
                          <a:noFill/>
                          <a:ln>
                            <a:noFill/>
                          </a:ln>
                        </pic:spPr>
                      </pic:pic>
                    </a:graphicData>
                  </a:graphic>
                </wp:inline>
              </w:drawing>
            </w:r>
          </w:p>
          <w:p w14:paraId="38D59CE4" w14:textId="77777777" w:rsidR="0049465B" w:rsidRDefault="0049465B" w:rsidP="00E6040C">
            <w:pPr>
              <w:rPr>
                <w:rFonts w:ascii="Times New Roman" w:hAnsi="Times New Roman" w:cs="Times New Roman"/>
                <w:color w:val="000000"/>
                <w:sz w:val="24"/>
                <w:szCs w:val="24"/>
              </w:rPr>
            </w:pPr>
          </w:p>
          <w:p w14:paraId="707945D6" w14:textId="77777777" w:rsidR="0049465B" w:rsidRDefault="0049465B" w:rsidP="00E6040C">
            <w:pPr>
              <w:rPr>
                <w:rFonts w:ascii="Times New Roman" w:hAnsi="Times New Roman" w:cs="Times New Roman"/>
                <w:color w:val="000000"/>
                <w:sz w:val="24"/>
                <w:szCs w:val="24"/>
              </w:rPr>
            </w:pPr>
          </w:p>
          <w:p w14:paraId="75F0ADBE" w14:textId="754AAF97" w:rsidR="0049465B" w:rsidRDefault="00A57D01"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9776" behindDoc="0" locked="0" layoutInCell="1" allowOverlap="1" wp14:anchorId="4D3F32A2" wp14:editId="349DB66E">
                      <wp:simplePos x="0" y="0"/>
                      <wp:positionH relativeFrom="column">
                        <wp:posOffset>2308126</wp:posOffset>
                      </wp:positionH>
                      <wp:positionV relativeFrom="paragraph">
                        <wp:posOffset>941070</wp:posOffset>
                      </wp:positionV>
                      <wp:extent cx="748146" cy="534390"/>
                      <wp:effectExtent l="76200" t="38100" r="71120" b="94615"/>
                      <wp:wrapNone/>
                      <wp:docPr id="70" name="70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FF5DB" id="70 Rectángulo redondeado" o:spid="_x0000_s1026" style="position:absolute;margin-left:181.75pt;margin-top:74.1pt;width:58.9pt;height:42.1pt;z-index:25165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" filled="f" strokecolor="red" strokeweight="2.25pt">
                      <v:shadow on="t" color="black" opacity="22937f" origin=",.5" offset="0,.63889mm"/>
                    </v:roundrect>
                  </w:pict>
                </mc:Fallback>
              </mc:AlternateContent>
            </w:r>
            <w:r w:rsidR="0049465B">
              <w:rPr>
                <w:sz w:val="24"/>
                <w:szCs w:val="24"/>
                <w:lang w:val="es-ES_tradnl"/>
              </w:rPr>
              <w:object w:dxaOrig="5880" w:dyaOrig="2445" w14:anchorId="741F7DDA">
                <v:shape id="_x0000_i1035" type="#_x0000_t75" style="width:294pt;height:122.25pt" o:ole="">
                  <v:imagedata r:id="rId61" o:title=""/>
                </v:shape>
                <o:OLEObject Type="Embed" ProgID="PBrush" ShapeID="_x0000_i1035" DrawAspect="Content" ObjectID="_1490956653" r:id="rId62"/>
              </w:object>
            </w:r>
          </w:p>
          <w:p w14:paraId="2FB4ECC4" w14:textId="4852999A" w:rsidR="0049465B" w:rsidRPr="00C56195" w:rsidRDefault="0049465B" w:rsidP="00E6040C">
            <w:pPr>
              <w:rPr>
                <w:rFonts w:ascii="Times New Roman" w:hAnsi="Times New Roman" w:cs="Times New Roman"/>
                <w:color w:val="000000"/>
                <w:sz w:val="24"/>
                <w:szCs w:val="24"/>
              </w:rPr>
            </w:pPr>
          </w:p>
        </w:tc>
      </w:tr>
      <w:tr w:rsidR="005931B6" w:rsidRPr="00C56195" w14:paraId="1138B449" w14:textId="77777777" w:rsidTr="00837951">
        <w:tc>
          <w:tcPr>
            <w:tcW w:w="2518" w:type="dxa"/>
          </w:tcPr>
          <w:p w14:paraId="57C8A851" w14:textId="77777777" w:rsidR="005931B6" w:rsidRPr="00C56195" w:rsidRDefault="005931B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47EE04BD" w14:textId="51205E2B" w:rsidR="00F52944" w:rsidRPr="00C56195" w:rsidRDefault="00F52944"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Primera imagen. </w:t>
            </w:r>
          </w:p>
        </w:tc>
      </w:tr>
      <w:tr w:rsidR="005931B6" w:rsidRPr="00C56195" w14:paraId="19DF13A2" w14:textId="77777777" w:rsidTr="00837951">
        <w:tc>
          <w:tcPr>
            <w:tcW w:w="2518" w:type="dxa"/>
          </w:tcPr>
          <w:p w14:paraId="4768FE08" w14:textId="1F67EA09" w:rsidR="005931B6" w:rsidRPr="00C56195" w:rsidRDefault="005931B6"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21E64483" w14:textId="7A2FE44A" w:rsidR="005931B6" w:rsidRPr="00F52944" w:rsidRDefault="00F52944"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repartir el número total de cortinas en cajas iguales de </w:t>
            </w:r>
            <w:r w:rsidR="00C659FB">
              <w:rPr>
                <w:rFonts w:ascii="Times New Roman" w:hAnsi="Times New Roman" w:cs="Times New Roman"/>
                <w:color w:val="000000"/>
                <w:sz w:val="24"/>
                <w:szCs w:val="24"/>
              </w:rPr>
              <w:t xml:space="preserve">6 cortinas en cada una, debemos hacer la división: </w:t>
            </w:r>
            <w:r w:rsidR="00C659FB">
              <w:rPr>
                <w:rFonts w:ascii="Arial" w:hAnsi="Arial" w:cs="Arial"/>
                <w:color w:val="000000"/>
                <w:lang w:val="es-CO"/>
              </w:rPr>
              <w:t xml:space="preserve">414 ÷ 6. </w:t>
            </w:r>
          </w:p>
        </w:tc>
      </w:tr>
    </w:tbl>
    <w:p w14:paraId="063677BC" w14:textId="77777777" w:rsidR="00B739FC" w:rsidRPr="004512BB" w:rsidRDefault="00B739FC" w:rsidP="00E6040C">
      <w:pPr>
        <w:spacing w:after="0"/>
        <w:rPr>
          <w:rFonts w:ascii="Arial" w:hAnsi="Arial" w:cs="Arial"/>
          <w:color w:val="000000"/>
          <w:lang w:val="es-CO"/>
        </w:rPr>
      </w:pPr>
    </w:p>
    <w:p w14:paraId="4217699F" w14:textId="45631C03" w:rsidR="004512BB" w:rsidRDefault="004512BB" w:rsidP="00E6040C">
      <w:pPr>
        <w:spacing w:after="0"/>
        <w:rPr>
          <w:rFonts w:ascii="Arial" w:hAnsi="Arial" w:cs="Arial"/>
          <w:color w:val="000000"/>
          <w:lang w:val="es-CO"/>
        </w:rPr>
      </w:pPr>
      <w:r w:rsidRPr="004512BB">
        <w:rPr>
          <w:rFonts w:ascii="Arial" w:hAnsi="Arial" w:cs="Arial"/>
          <w:color w:val="000000"/>
          <w:lang w:val="es-CO"/>
        </w:rPr>
        <w:t xml:space="preserve">El número 414 es el dividendo de esta operación, el 6 es el divisor y el resultado se compone del cociente 69 y el </w:t>
      </w:r>
      <w:r w:rsidR="00B739FC">
        <w:rPr>
          <w:rFonts w:ascii="Arial" w:hAnsi="Arial" w:cs="Arial"/>
          <w:color w:val="000000"/>
          <w:lang w:val="es-CO"/>
        </w:rPr>
        <w:t>residuo</w:t>
      </w:r>
      <w:r w:rsidRPr="004512BB">
        <w:rPr>
          <w:rFonts w:ascii="Arial" w:hAnsi="Arial" w:cs="Arial"/>
          <w:color w:val="000000"/>
          <w:lang w:val="es-CO"/>
        </w:rPr>
        <w:t xml:space="preserve"> 0. Así pues, ha de colocar 69 cortinas en cada caja, y no le sobrará ninguna.</w:t>
      </w:r>
    </w:p>
    <w:tbl>
      <w:tblPr>
        <w:tblStyle w:val="Tablaconcuadrcula"/>
        <w:tblW w:w="0" w:type="auto"/>
        <w:tblLook w:val="04A0" w:firstRow="1" w:lastRow="0" w:firstColumn="1" w:lastColumn="0" w:noHBand="0" w:noVBand="1"/>
      </w:tblPr>
      <w:tblGrid>
        <w:gridCol w:w="2487"/>
        <w:gridCol w:w="6341"/>
      </w:tblGrid>
      <w:tr w:rsidR="00A240EE" w:rsidRPr="00C56195" w14:paraId="3C4B9075" w14:textId="77777777" w:rsidTr="00837951">
        <w:tc>
          <w:tcPr>
            <w:tcW w:w="8978" w:type="dxa"/>
            <w:gridSpan w:val="2"/>
            <w:shd w:val="clear" w:color="auto" w:fill="000000" w:themeFill="text1"/>
          </w:tcPr>
          <w:p w14:paraId="777E1DD6" w14:textId="77777777" w:rsidR="00A240EE" w:rsidRPr="00C56195" w:rsidRDefault="00A240E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40EE" w:rsidRPr="00C56195" w14:paraId="42B4DFD5" w14:textId="77777777" w:rsidTr="00837951">
        <w:tc>
          <w:tcPr>
            <w:tcW w:w="2518" w:type="dxa"/>
          </w:tcPr>
          <w:p w14:paraId="39F199C4" w14:textId="77777777" w:rsidR="00A240EE" w:rsidRPr="00C56195" w:rsidRDefault="00A240EE" w:rsidP="00E6040C">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04A4D610" w14:textId="0D30ADB7" w:rsidR="00A240EE" w:rsidRPr="00C56195" w:rsidRDefault="00A240EE" w:rsidP="00E6040C">
            <w:pPr>
              <w:jc w:val="center"/>
              <w:rPr>
                <w:rFonts w:ascii="Times New Roman" w:hAnsi="Times New Roman" w:cs="Times New Roman"/>
                <w:b/>
                <w:sz w:val="24"/>
                <w:szCs w:val="24"/>
              </w:rPr>
            </w:pPr>
            <w:r>
              <w:rPr>
                <w:rFonts w:ascii="Times New Roman" w:hAnsi="Times New Roman" w:cs="Times New Roman"/>
                <w:b/>
                <w:sz w:val="24"/>
                <w:szCs w:val="24"/>
              </w:rPr>
              <w:t>Operaciones inversas</w:t>
            </w:r>
          </w:p>
        </w:tc>
      </w:tr>
      <w:tr w:rsidR="00A240EE" w:rsidRPr="00C56195" w14:paraId="4DE0F729" w14:textId="77777777" w:rsidTr="00837951">
        <w:tc>
          <w:tcPr>
            <w:tcW w:w="2518" w:type="dxa"/>
          </w:tcPr>
          <w:p w14:paraId="2FFBB4D0" w14:textId="77777777" w:rsidR="00A240EE" w:rsidRPr="00C56195" w:rsidRDefault="00A240EE" w:rsidP="00E6040C">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16ED404" w14:textId="50503F76" w:rsidR="00A240EE" w:rsidRDefault="00A240EE" w:rsidP="00E6040C">
            <w:pPr>
              <w:rPr>
                <w:rFonts w:ascii="Times New Roman" w:hAnsi="Times New Roman" w:cs="Times New Roman"/>
                <w:sz w:val="24"/>
                <w:szCs w:val="24"/>
              </w:rPr>
            </w:pPr>
            <w:r>
              <w:rPr>
                <w:rFonts w:ascii="Times New Roman" w:hAnsi="Times New Roman" w:cs="Times New Roman"/>
                <w:sz w:val="24"/>
                <w:szCs w:val="24"/>
              </w:rPr>
              <w:t>La división es la operación inversa a la multiplicación</w:t>
            </w:r>
            <w:r w:rsidR="00442586">
              <w:rPr>
                <w:rFonts w:ascii="Times New Roman" w:hAnsi="Times New Roman" w:cs="Times New Roman"/>
                <w:sz w:val="24"/>
                <w:szCs w:val="24"/>
              </w:rPr>
              <w:t xml:space="preserve">, porque </w:t>
            </w:r>
            <w:r w:rsidR="003D28D9">
              <w:rPr>
                <w:rFonts w:ascii="Times New Roman" w:hAnsi="Times New Roman" w:cs="Times New Roman"/>
                <w:sz w:val="24"/>
                <w:szCs w:val="24"/>
              </w:rPr>
              <w:t>para solucionar una división utilizamos una</w:t>
            </w:r>
            <w:r w:rsidR="00442586">
              <w:rPr>
                <w:rFonts w:ascii="Times New Roman" w:hAnsi="Times New Roman" w:cs="Times New Roman"/>
                <w:sz w:val="24"/>
                <w:szCs w:val="24"/>
              </w:rPr>
              <w:t xml:space="preserve"> multiplicación</w:t>
            </w:r>
            <w:r w:rsidR="003D28D9">
              <w:rPr>
                <w:rFonts w:ascii="Times New Roman" w:hAnsi="Times New Roman" w:cs="Times New Roman"/>
                <w:sz w:val="24"/>
                <w:szCs w:val="24"/>
              </w:rPr>
              <w:t>. Observa:</w:t>
            </w:r>
          </w:p>
          <w:p w14:paraId="4E370667" w14:textId="1F694968" w:rsidR="003D28D9" w:rsidRDefault="003D28D9" w:rsidP="00E6040C">
            <w:pPr>
              <w:rPr>
                <w:rFonts w:ascii="Times New Roman" w:hAnsi="Times New Roman" w:cs="Times New Roman"/>
                <w:sz w:val="24"/>
                <w:szCs w:val="24"/>
              </w:rPr>
            </w:pPr>
            <w:r>
              <w:rPr>
                <w:rFonts w:ascii="Times New Roman" w:hAnsi="Times New Roman" w:cs="Times New Roman"/>
                <w:sz w:val="24"/>
                <w:szCs w:val="24"/>
              </w:rPr>
              <w:t xml:space="preserve">                  30 ÷ 5 = 6 </w:t>
            </w:r>
            <w:r w:rsidRPr="003D28D9">
              <w:rPr>
                <w:rFonts w:ascii="Times New Roman" w:hAnsi="Times New Roman" w:cs="Times New Roman"/>
                <w:b/>
                <w:sz w:val="24"/>
                <w:szCs w:val="24"/>
              </w:rPr>
              <w:t>porque</w:t>
            </w:r>
            <w:r>
              <w:rPr>
                <w:rFonts w:ascii="Times New Roman" w:hAnsi="Times New Roman" w:cs="Times New Roman"/>
                <w:sz w:val="24"/>
                <w:szCs w:val="24"/>
              </w:rPr>
              <w:t xml:space="preserve"> 6 </w:t>
            </w:r>
            <w:r w:rsidR="00812151">
              <w:rPr>
                <w:rFonts w:ascii="Arial" w:hAnsi="Arial" w:cs="Arial"/>
                <w:lang w:val="es-CO"/>
              </w:rPr>
              <w:t>×</w:t>
            </w:r>
            <w:r>
              <w:rPr>
                <w:rFonts w:ascii="Times New Roman" w:hAnsi="Times New Roman" w:cs="Times New Roman"/>
                <w:sz w:val="24"/>
                <w:szCs w:val="24"/>
              </w:rPr>
              <w:t xml:space="preserve"> 5 = 30</w:t>
            </w:r>
          </w:p>
          <w:p w14:paraId="66545F82" w14:textId="7011441C" w:rsidR="00442586" w:rsidRPr="00C56195" w:rsidRDefault="00442586" w:rsidP="00E6040C">
            <w:pPr>
              <w:rPr>
                <w:rFonts w:ascii="Times New Roman" w:hAnsi="Times New Roman" w:cs="Times New Roman"/>
                <w:sz w:val="24"/>
                <w:szCs w:val="24"/>
              </w:rPr>
            </w:pPr>
          </w:p>
        </w:tc>
      </w:tr>
    </w:tbl>
    <w:p w14:paraId="1B6032D9" w14:textId="77777777" w:rsidR="00A240EE" w:rsidRPr="004512BB" w:rsidRDefault="00A240EE" w:rsidP="00E6040C">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1772"/>
        <w:gridCol w:w="617"/>
        <w:gridCol w:w="6439"/>
      </w:tblGrid>
      <w:tr w:rsidR="00556723" w:rsidRPr="00C56195" w14:paraId="71DE87FE" w14:textId="77777777" w:rsidTr="00812151">
        <w:tc>
          <w:tcPr>
            <w:tcW w:w="8828" w:type="dxa"/>
            <w:gridSpan w:val="3"/>
            <w:shd w:val="clear" w:color="auto" w:fill="000000" w:themeFill="text1"/>
          </w:tcPr>
          <w:p w14:paraId="42167049" w14:textId="77777777" w:rsidR="00556723" w:rsidRPr="00C56195" w:rsidRDefault="00556723"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56723" w:rsidRPr="00C56195" w14:paraId="6132844D" w14:textId="77777777" w:rsidTr="00812151">
        <w:tc>
          <w:tcPr>
            <w:tcW w:w="1772" w:type="dxa"/>
          </w:tcPr>
          <w:p w14:paraId="01141590" w14:textId="77777777" w:rsidR="00556723" w:rsidRPr="00C56195" w:rsidRDefault="00556723"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056" w:type="dxa"/>
            <w:gridSpan w:val="2"/>
          </w:tcPr>
          <w:p w14:paraId="7A8BD335" w14:textId="65440B27" w:rsidR="00556723"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56723">
              <w:rPr>
                <w:rFonts w:ascii="Times New Roman" w:hAnsi="Times New Roman" w:cs="Times New Roman"/>
                <w:color w:val="000000"/>
                <w:sz w:val="24"/>
                <w:szCs w:val="24"/>
              </w:rPr>
              <w:t>REC250</w:t>
            </w:r>
          </w:p>
        </w:tc>
      </w:tr>
      <w:tr w:rsidR="00556723" w:rsidRPr="00C56195" w14:paraId="46E00A81" w14:textId="77777777" w:rsidTr="00812151">
        <w:tc>
          <w:tcPr>
            <w:tcW w:w="1772" w:type="dxa"/>
          </w:tcPr>
          <w:p w14:paraId="6A0A6080" w14:textId="77777777" w:rsidR="00556723" w:rsidRPr="00C56195" w:rsidRDefault="0055672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056" w:type="dxa"/>
            <w:gridSpan w:val="2"/>
          </w:tcPr>
          <w:p w14:paraId="2B25093C" w14:textId="776687F6" w:rsidR="00556723" w:rsidRPr="00C56195" w:rsidRDefault="00556723"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naturales/6.4 La división de números naturales/ Profundiza: Los términos de la división: Divisi</w:t>
            </w:r>
            <w:r w:rsidR="00FA58E3">
              <w:rPr>
                <w:rFonts w:ascii="Times New Roman" w:hAnsi="Times New Roman" w:cs="Times New Roman"/>
                <w:color w:val="000000"/>
                <w:sz w:val="24"/>
                <w:szCs w:val="24"/>
              </w:rPr>
              <w:t>ón exacta y entera</w:t>
            </w:r>
            <w:r>
              <w:rPr>
                <w:rFonts w:ascii="Times New Roman" w:hAnsi="Times New Roman" w:cs="Times New Roman"/>
                <w:color w:val="000000"/>
                <w:sz w:val="24"/>
                <w:szCs w:val="24"/>
              </w:rPr>
              <w:t xml:space="preserve">. </w:t>
            </w:r>
          </w:p>
        </w:tc>
      </w:tr>
      <w:tr w:rsidR="00556723" w:rsidRPr="00C56195" w14:paraId="6F2251B6" w14:textId="77777777" w:rsidTr="00812151">
        <w:tc>
          <w:tcPr>
            <w:tcW w:w="1772" w:type="dxa"/>
          </w:tcPr>
          <w:p w14:paraId="1BFFCA30" w14:textId="77777777" w:rsidR="00556723" w:rsidRPr="00C56195" w:rsidRDefault="0055672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056" w:type="dxa"/>
            <w:gridSpan w:val="2"/>
          </w:tcPr>
          <w:p w14:paraId="753A1008" w14:textId="77777777" w:rsidR="00556723" w:rsidRDefault="00843553" w:rsidP="00E6040C">
            <w:pPr>
              <w:rPr>
                <w:rFonts w:ascii="Times New Roman" w:hAnsi="Times New Roman" w:cs="Times New Roman"/>
                <w:color w:val="000000"/>
                <w:sz w:val="24"/>
                <w:szCs w:val="24"/>
              </w:rPr>
            </w:pPr>
            <w:r>
              <w:rPr>
                <w:rFonts w:ascii="Times New Roman" w:hAnsi="Times New Roman" w:cs="Times New Roman"/>
                <w:color w:val="000000"/>
                <w:sz w:val="24"/>
                <w:szCs w:val="24"/>
              </w:rPr>
              <w:t>Cambiar “Entera” por “Inexacta” y “Resto” por “Residuo”.</w:t>
            </w:r>
          </w:p>
          <w:p w14:paraId="70307C0D" w14:textId="77777777" w:rsidR="00DC04C6" w:rsidRDefault="00DC04C6" w:rsidP="00E6040C">
            <w:pPr>
              <w:rPr>
                <w:rFonts w:ascii="Times New Roman" w:hAnsi="Times New Roman" w:cs="Times New Roman"/>
                <w:color w:val="000000"/>
                <w:sz w:val="24"/>
                <w:szCs w:val="24"/>
              </w:rPr>
            </w:pPr>
          </w:p>
          <w:p w14:paraId="4F85F758" w14:textId="43EBC632" w:rsidR="00461522" w:rsidRDefault="00DC04C6" w:rsidP="00E6040C">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0800" behindDoc="0" locked="0" layoutInCell="1" allowOverlap="1" wp14:anchorId="7EED90E6" wp14:editId="216C5801">
                      <wp:simplePos x="0" y="0"/>
                      <wp:positionH relativeFrom="column">
                        <wp:posOffset>2687510</wp:posOffset>
                      </wp:positionH>
                      <wp:positionV relativeFrom="paragraph">
                        <wp:posOffset>508635</wp:posOffset>
                      </wp:positionV>
                      <wp:extent cx="1021278" cy="368135"/>
                      <wp:effectExtent l="76200" t="38100" r="83820" b="89535"/>
                      <wp:wrapNone/>
                      <wp:docPr id="72" name="72 Rectángulo redondeado"/>
                      <wp:cNvGraphicFramePr/>
                      <a:graphic xmlns:a="http://schemas.openxmlformats.org/drawingml/2006/main">
                        <a:graphicData uri="http://schemas.microsoft.com/office/word/2010/wordprocessingShape">
                          <wps:wsp>
                            <wps:cNvSpPr/>
                            <wps:spPr>
                              <a:xfrm>
                                <a:off x="0" y="0"/>
                                <a:ext cx="1021278" cy="36813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350F34" w14:textId="64832BC7" w:rsidR="005A36AC" w:rsidRPr="00607865" w:rsidRDefault="005A36AC" w:rsidP="00607865">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D90E6" id="72 Rectángulo redondeado" o:spid="_x0000_s1043" style="position:absolute;left:0;text-align:left;margin-left:211.6pt;margin-top:40.05pt;width:80.4pt;height: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" filled="f" strokecolor="red" strokeweight="2.25pt">
                      <v:shadow on="t" color="black" opacity="22937f" origin=",.5" offset="0,.63889mm"/>
                      <v:textbox>
                        <w:txbxContent>
                          <w:p w14:paraId="63350F34" w14:textId="64832BC7" w:rsidR="005A36AC" w:rsidRPr="00607865" w:rsidRDefault="005A36AC" w:rsidP="00607865">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Pr>
                <w:noProof/>
                <w:lang w:val="es-CO" w:eastAsia="es-CO"/>
              </w:rPr>
              <w:drawing>
                <wp:inline distT="0" distB="0" distL="0" distR="0" wp14:anchorId="2F55B4AE" wp14:editId="5478E120">
                  <wp:extent cx="2956955" cy="2481943"/>
                  <wp:effectExtent l="38100" t="38100" r="34290" b="330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247" t="22034" r="24997" b="7119"/>
                          <a:stretch/>
                        </pic:blipFill>
                        <pic:spPr bwMode="auto">
                          <a:xfrm>
                            <a:off x="0" y="0"/>
                            <a:ext cx="2960768" cy="248514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616ECF4C" w14:textId="77777777" w:rsidR="00461522" w:rsidRDefault="00461522" w:rsidP="00E6040C">
            <w:pPr>
              <w:rPr>
                <w:rFonts w:ascii="Times New Roman" w:hAnsi="Times New Roman" w:cs="Times New Roman"/>
                <w:color w:val="000000"/>
                <w:sz w:val="24"/>
                <w:szCs w:val="24"/>
              </w:rPr>
            </w:pPr>
          </w:p>
          <w:p w14:paraId="731378C3" w14:textId="77777777" w:rsidR="00461522" w:rsidRDefault="00461522" w:rsidP="00E6040C">
            <w:pPr>
              <w:rPr>
                <w:rFonts w:ascii="Times New Roman" w:hAnsi="Times New Roman" w:cs="Times New Roman"/>
                <w:color w:val="000000"/>
                <w:sz w:val="24"/>
                <w:szCs w:val="24"/>
              </w:rPr>
            </w:pPr>
          </w:p>
          <w:p w14:paraId="17335301" w14:textId="1E317C1E" w:rsidR="00607865" w:rsidRDefault="00607865" w:rsidP="00E6040C">
            <w:pPr>
              <w:jc w:val="cente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62848" behindDoc="0" locked="0" layoutInCell="1" allowOverlap="1" wp14:anchorId="6B73462A" wp14:editId="3C615C65">
                      <wp:simplePos x="0" y="0"/>
                      <wp:positionH relativeFrom="column">
                        <wp:posOffset>226563</wp:posOffset>
                      </wp:positionH>
                      <wp:positionV relativeFrom="paragraph">
                        <wp:posOffset>1997207</wp:posOffset>
                      </wp:positionV>
                      <wp:extent cx="1021080" cy="367665"/>
                      <wp:effectExtent l="76200" t="38100" r="83820" b="89535"/>
                      <wp:wrapNone/>
                      <wp:docPr id="76" name="76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D4FF6" w14:textId="77777777" w:rsidR="005A36AC" w:rsidRPr="00607865" w:rsidRDefault="005A36AC"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3462A" id="76 Rectángulo redondeado" o:spid="_x0000_s1044" style="position:absolute;left:0;text-align:left;margin-left:17.85pt;margin-top:157.25pt;width:80.4pt;height: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" filled="f" strokecolor="red" strokeweight="2.25pt">
                      <v:shadow on="t" color="black" opacity="22937f" origin=",.5" offset="0,.63889mm"/>
                      <v:textbox>
                        <w:txbxContent>
                          <w:p w14:paraId="6F3D4FF6" w14:textId="77777777" w:rsidR="005A36AC" w:rsidRPr="00607865" w:rsidRDefault="005A36AC"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mc:AlternateContent>
                <mc:Choice Requires="wps">
                  <w:drawing>
                    <wp:anchor distT="0" distB="0" distL="114300" distR="114300" simplePos="0" relativeHeight="251661824" behindDoc="0" locked="0" layoutInCell="1" allowOverlap="1" wp14:anchorId="6116668C" wp14:editId="7E226B60">
                      <wp:simplePos x="0" y="0"/>
                      <wp:positionH relativeFrom="column">
                        <wp:posOffset>297815</wp:posOffset>
                      </wp:positionH>
                      <wp:positionV relativeFrom="paragraph">
                        <wp:posOffset>1011555</wp:posOffset>
                      </wp:positionV>
                      <wp:extent cx="1021080" cy="367665"/>
                      <wp:effectExtent l="76200" t="38100" r="83820" b="89535"/>
                      <wp:wrapNone/>
                      <wp:docPr id="75" name="75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5FA8A7" w14:textId="48CE6D74" w:rsidR="005A36AC" w:rsidRPr="00607865" w:rsidRDefault="005A36AC"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6668C" id="75 Rectángulo redondeado" o:spid="_x0000_s1045" style="position:absolute;left:0;text-align:left;margin-left:23.45pt;margin-top:79.65pt;width:80.4pt;height:28.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" filled="f" strokecolor="red" strokeweight="2.25pt">
                      <v:shadow on="t" color="black" opacity="22937f" origin=",.5" offset="0,.63889mm"/>
                      <v:textbox>
                        <w:txbxContent>
                          <w:p w14:paraId="795FA8A7" w14:textId="48CE6D74" w:rsidR="005A36AC" w:rsidRPr="00607865" w:rsidRDefault="005A36AC"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w:drawing>
                <wp:inline distT="0" distB="0" distL="0" distR="0" wp14:anchorId="51E31232" wp14:editId="097E362B">
                  <wp:extent cx="2956955" cy="2185060"/>
                  <wp:effectExtent l="19050" t="19050" r="15240"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247" t="13559" r="24997" b="24068"/>
                          <a:stretch/>
                        </pic:blipFill>
                        <pic:spPr bwMode="auto">
                          <a:xfrm>
                            <a:off x="0" y="0"/>
                            <a:ext cx="2960769" cy="2187878"/>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p w14:paraId="4D0CCF18" w14:textId="77777777" w:rsidR="00461522" w:rsidRDefault="00461522" w:rsidP="00E6040C">
            <w:pPr>
              <w:rPr>
                <w:rFonts w:ascii="Times New Roman" w:hAnsi="Times New Roman" w:cs="Times New Roman"/>
                <w:color w:val="000000"/>
                <w:sz w:val="24"/>
                <w:szCs w:val="24"/>
              </w:rPr>
            </w:pPr>
          </w:p>
          <w:p w14:paraId="7F71A81A" w14:textId="09644986" w:rsidR="00461522" w:rsidRDefault="00461522" w:rsidP="00E6040C">
            <w:pPr>
              <w:rPr>
                <w:rFonts w:ascii="Times New Roman" w:hAnsi="Times New Roman" w:cs="Times New Roman"/>
                <w:color w:val="000000"/>
                <w:sz w:val="24"/>
                <w:szCs w:val="24"/>
              </w:rPr>
            </w:pPr>
          </w:p>
          <w:p w14:paraId="464AEC39" w14:textId="4E24801A" w:rsidR="00461522" w:rsidRDefault="00461522" w:rsidP="00E6040C">
            <w:pPr>
              <w:rPr>
                <w:rFonts w:ascii="Times New Roman" w:hAnsi="Times New Roman" w:cs="Times New Roman"/>
                <w:color w:val="000000"/>
                <w:sz w:val="24"/>
                <w:szCs w:val="24"/>
              </w:rPr>
            </w:pPr>
          </w:p>
          <w:p w14:paraId="43552D6F" w14:textId="67655D1D" w:rsidR="00461522" w:rsidRDefault="00917E75"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3872" behindDoc="0" locked="0" layoutInCell="1" allowOverlap="1" wp14:anchorId="686A93D1" wp14:editId="49F0BF80">
                      <wp:simplePos x="0" y="0"/>
                      <wp:positionH relativeFrom="column">
                        <wp:posOffset>3183890</wp:posOffset>
                      </wp:positionH>
                      <wp:positionV relativeFrom="paragraph">
                        <wp:posOffset>299085</wp:posOffset>
                      </wp:positionV>
                      <wp:extent cx="1021080" cy="367665"/>
                      <wp:effectExtent l="76200" t="38100" r="83820" b="89535"/>
                      <wp:wrapNone/>
                      <wp:docPr id="78" name="78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F3DD63" w14:textId="67C2C3FD" w:rsidR="005A36AC" w:rsidRPr="00607865" w:rsidRDefault="005A36AC" w:rsidP="00917E75">
                                  <w:pPr>
                                    <w:jc w:val="center"/>
                                    <w:rPr>
                                      <w:b/>
                                      <w:color w:val="FF0000"/>
                                      <w:sz w:val="28"/>
                                      <w:lang w:val="es-CO"/>
                                    </w:rPr>
                                  </w:pPr>
                                  <w:proofErr w:type="gramStart"/>
                                  <w:r>
                                    <w:rPr>
                                      <w:b/>
                                      <w:color w:val="FF0000"/>
                                      <w:sz w:val="28"/>
                                      <w:lang w:val="es-CO"/>
                                    </w:rPr>
                                    <w:t>i</w:t>
                                  </w:r>
                                  <w:r w:rsidRPr="00607865">
                                    <w:rPr>
                                      <w:b/>
                                      <w:color w:val="FF0000"/>
                                      <w:sz w:val="28"/>
                                      <w:lang w:val="es-CO"/>
                                    </w:rPr>
                                    <w:t>nexacta</w:t>
                                  </w:r>
                                  <w:r>
                                    <w:rPr>
                                      <w:b/>
                                      <w:color w:val="FF0000"/>
                                      <w:sz w:val="28"/>
                                      <w:lang w:val="es-CO"/>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A93D1" id="78 Rectángulo redondeado" o:spid="_x0000_s1046" style="position:absolute;margin-left:250.7pt;margin-top:23.55pt;width:80.4pt;height:2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" filled="f" strokecolor="red" strokeweight="2.25pt">
                      <v:shadow on="t" color="black" opacity="22937f" origin=",.5" offset="0,.63889mm"/>
                      <v:textbox>
                        <w:txbxContent>
                          <w:p w14:paraId="6FF3DD63" w14:textId="67C2C3FD" w:rsidR="005A36AC" w:rsidRPr="00607865" w:rsidRDefault="005A36AC" w:rsidP="00917E75">
                            <w:pPr>
                              <w:jc w:val="center"/>
                              <w:rPr>
                                <w:b/>
                                <w:color w:val="FF0000"/>
                                <w:sz w:val="28"/>
                                <w:lang w:val="es-CO"/>
                              </w:rPr>
                            </w:pPr>
                            <w:r>
                              <w:rPr>
                                <w:b/>
                                <w:color w:val="FF0000"/>
                                <w:sz w:val="28"/>
                                <w:lang w:val="es-CO"/>
                              </w:rPr>
                              <w:t>i</w:t>
                            </w:r>
                            <w:r w:rsidRPr="00607865">
                              <w:rPr>
                                <w:b/>
                                <w:color w:val="FF0000"/>
                                <w:sz w:val="28"/>
                                <w:lang w:val="es-CO"/>
                              </w:rPr>
                              <w:t>nexacta</w:t>
                            </w:r>
                            <w:r>
                              <w:rPr>
                                <w:b/>
                                <w:color w:val="FF0000"/>
                                <w:sz w:val="28"/>
                                <w:lang w:val="es-CO"/>
                              </w:rPr>
                              <w:t>s</w:t>
                            </w:r>
                          </w:p>
                        </w:txbxContent>
                      </v:textbox>
                    </v:roundrect>
                  </w:pict>
                </mc:Fallback>
              </mc:AlternateContent>
            </w:r>
            <w:r>
              <w:rPr>
                <w:noProof/>
                <w:lang w:val="es-CO" w:eastAsia="es-CO"/>
              </w:rPr>
              <w:drawing>
                <wp:inline distT="0" distB="0" distL="0" distR="0" wp14:anchorId="208FB6BB" wp14:editId="33EF6DF6">
                  <wp:extent cx="4085112" cy="1911928"/>
                  <wp:effectExtent l="38100" t="38100" r="29845" b="317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441" t="11187" r="15674" b="34237"/>
                          <a:stretch/>
                        </pic:blipFill>
                        <pic:spPr bwMode="auto">
                          <a:xfrm>
                            <a:off x="0" y="0"/>
                            <a:ext cx="4090383" cy="1914395"/>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5BCD64A" w14:textId="77777777" w:rsidR="00461522" w:rsidRDefault="00461522" w:rsidP="00E6040C">
            <w:pPr>
              <w:rPr>
                <w:rFonts w:ascii="Times New Roman" w:hAnsi="Times New Roman" w:cs="Times New Roman"/>
                <w:color w:val="000000"/>
                <w:sz w:val="24"/>
                <w:szCs w:val="24"/>
              </w:rPr>
            </w:pPr>
          </w:p>
          <w:p w14:paraId="28759BFE" w14:textId="0FB97CF7" w:rsidR="00461522" w:rsidRDefault="00202307"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4896" behindDoc="0" locked="0" layoutInCell="1" allowOverlap="1" wp14:anchorId="3FA70D2B" wp14:editId="035A55C1">
                      <wp:simplePos x="0" y="0"/>
                      <wp:positionH relativeFrom="column">
                        <wp:posOffset>2528570</wp:posOffset>
                      </wp:positionH>
                      <wp:positionV relativeFrom="paragraph">
                        <wp:posOffset>409575</wp:posOffset>
                      </wp:positionV>
                      <wp:extent cx="1021080" cy="367665"/>
                      <wp:effectExtent l="76200" t="38100" r="83820" b="89535"/>
                      <wp:wrapNone/>
                      <wp:docPr id="80" name="80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7D5D4D9" w14:textId="2A73FA51" w:rsidR="005A36AC" w:rsidRPr="00607865" w:rsidRDefault="005A36AC" w:rsidP="00202307">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70D2B" id="80 Rectángulo redondeado" o:spid="_x0000_s1047" style="position:absolute;margin-left:199.1pt;margin-top:32.25pt;width:80.4pt;height:2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" filled="f" strokecolor="red" strokeweight="2.25pt">
                      <v:shadow on="t" color="black" opacity="22937f" origin=",.5" offset="0,.63889mm"/>
                      <v:textbox>
                        <w:txbxContent>
                          <w:p w14:paraId="77D5D4D9" w14:textId="2A73FA51" w:rsidR="005A36AC" w:rsidRPr="00607865" w:rsidRDefault="005A36AC" w:rsidP="00202307">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sidR="00386F1D">
              <w:rPr>
                <w:noProof/>
                <w:lang w:val="es-CO" w:eastAsia="es-CO"/>
              </w:rPr>
              <w:drawing>
                <wp:inline distT="0" distB="0" distL="0" distR="0" wp14:anchorId="2D5A0DAE" wp14:editId="3B98895B">
                  <wp:extent cx="4263241" cy="1555667"/>
                  <wp:effectExtent l="38100" t="38100" r="42545" b="450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1653" t="21695" r="12284" b="33898"/>
                          <a:stretch/>
                        </pic:blipFill>
                        <pic:spPr bwMode="auto">
                          <a:xfrm>
                            <a:off x="0" y="0"/>
                            <a:ext cx="4268741" cy="1557674"/>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789ECBD6" w14:textId="77777777" w:rsidR="00386F1D" w:rsidRDefault="00386F1D" w:rsidP="00E6040C">
            <w:pPr>
              <w:rPr>
                <w:rFonts w:ascii="Times New Roman" w:hAnsi="Times New Roman" w:cs="Times New Roman"/>
                <w:color w:val="000000"/>
                <w:sz w:val="24"/>
                <w:szCs w:val="24"/>
              </w:rPr>
            </w:pPr>
          </w:p>
          <w:p w14:paraId="7EFED0F1" w14:textId="52FE4768" w:rsidR="00386F1D" w:rsidRDefault="001D711A" w:rsidP="00E6040C">
            <w:pPr>
              <w:jc w:val="center"/>
              <w:rPr>
                <w:rFonts w:ascii="Times New Roman" w:hAnsi="Times New Roman" w:cs="Times New Roman"/>
                <w:color w:val="000000"/>
                <w:sz w:val="24"/>
                <w:szCs w:val="24"/>
              </w:rPr>
            </w:pPr>
            <w:ins w:id="9" w:author="Johana Montejo Rozo" w:date="2015-03-14T19:11:00Z">
              <w:r>
                <w:rPr>
                  <w:noProof/>
                  <w:lang w:val="es-CO" w:eastAsia="es-CO"/>
                </w:rPr>
                <w:lastRenderedPageBreak/>
                <mc:AlternateContent>
                  <mc:Choice Requires="wps">
                    <w:drawing>
                      <wp:anchor distT="0" distB="0" distL="114300" distR="114300" simplePos="0" relativeHeight="251690496" behindDoc="0" locked="0" layoutInCell="1" allowOverlap="1" wp14:anchorId="00065320" wp14:editId="65DA4365">
                        <wp:simplePos x="0" y="0"/>
                        <wp:positionH relativeFrom="column">
                          <wp:posOffset>584835</wp:posOffset>
                        </wp:positionH>
                        <wp:positionV relativeFrom="paragraph">
                          <wp:posOffset>2170430</wp:posOffset>
                        </wp:positionV>
                        <wp:extent cx="895350" cy="323850"/>
                        <wp:effectExtent l="57150" t="19050" r="76200" b="95250"/>
                        <wp:wrapNone/>
                        <wp:docPr id="33" name="Rectángulo redondeado 33"/>
                        <wp:cNvGraphicFramePr/>
                        <a:graphic xmlns:a="http://schemas.openxmlformats.org/drawingml/2006/main">
                          <a:graphicData uri="http://schemas.microsoft.com/office/word/2010/wordprocessingShape">
                            <wps:wsp>
                              <wps:cNvSpPr/>
                              <wps:spPr>
                                <a:xfrm>
                                  <a:off x="0" y="0"/>
                                  <a:ext cx="895350" cy="3238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5A2A8C" w14:textId="198EA7F2" w:rsidR="005A36AC" w:rsidRPr="001D711A" w:rsidRDefault="005A36AC" w:rsidP="001D711A">
                                    <w:pPr>
                                      <w:jc w:val="center"/>
                                      <w:rPr>
                                        <w:b/>
                                        <w:color w:val="FF0000"/>
                                      </w:rPr>
                                    </w:pPr>
                                    <w:proofErr w:type="gramStart"/>
                                    <w:r w:rsidRPr="001D711A">
                                      <w:rPr>
                                        <w:b/>
                                        <w:color w:val="FF0000"/>
                                      </w:rPr>
                                      <w:t>residuo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65320" id="Rectángulo redondeado 33" o:spid="_x0000_s1048" style="position:absolute;left:0;text-align:left;margin-left:46.05pt;margin-top:170.9pt;width:70.5pt;height:25.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" filled="f" strokecolor="red" strokeweight="1.75pt">
                        <v:shadow on="t" color="black" opacity="22937f" origin=",.5" offset="0,.63889mm"/>
                        <v:textbox>
                          <w:txbxContent>
                            <w:p w14:paraId="005A2A8C" w14:textId="198EA7F2" w:rsidR="005A36AC" w:rsidRPr="001D711A" w:rsidRDefault="005A36AC" w:rsidP="001D711A">
                              <w:pPr>
                                <w:jc w:val="center"/>
                                <w:rPr>
                                  <w:b/>
                                  <w:color w:val="FF0000"/>
                                </w:rPr>
                              </w:pPr>
                              <w:r w:rsidRPr="001D711A">
                                <w:rPr>
                                  <w:b/>
                                  <w:color w:val="FF0000"/>
                                </w:rPr>
                                <w:t>residuo</w:t>
                              </w:r>
                            </w:p>
                          </w:txbxContent>
                        </v:textbox>
                      </v:roundrect>
                    </w:pict>
                  </mc:Fallback>
                </mc:AlternateContent>
              </w:r>
            </w:ins>
            <w:r w:rsidR="005E5B75">
              <w:rPr>
                <w:noProof/>
                <w:lang w:val="es-CO" w:eastAsia="es-CO"/>
              </w:rPr>
              <mc:AlternateContent>
                <mc:Choice Requires="wps">
                  <w:drawing>
                    <wp:anchor distT="0" distB="0" distL="114300" distR="114300" simplePos="0" relativeHeight="251666944" behindDoc="0" locked="0" layoutInCell="1" allowOverlap="1" wp14:anchorId="6EB7FDBE" wp14:editId="015863A5">
                      <wp:simplePos x="0" y="0"/>
                      <wp:positionH relativeFrom="column">
                        <wp:posOffset>513088</wp:posOffset>
                      </wp:positionH>
                      <wp:positionV relativeFrom="paragraph">
                        <wp:posOffset>1154521</wp:posOffset>
                      </wp:positionV>
                      <wp:extent cx="783772" cy="237506"/>
                      <wp:effectExtent l="76200" t="38100" r="35560" b="86360"/>
                      <wp:wrapNone/>
                      <wp:docPr id="83" name="83 Rectángulo redondeado"/>
                      <wp:cNvGraphicFramePr/>
                      <a:graphic xmlns:a="http://schemas.openxmlformats.org/drawingml/2006/main">
                        <a:graphicData uri="http://schemas.microsoft.com/office/word/2010/wordprocessingShape">
                          <wps:wsp>
                            <wps:cNvSpPr/>
                            <wps:spPr>
                              <a:xfrm>
                                <a:off x="0" y="0"/>
                                <a:ext cx="783772" cy="23750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44E04" w14:textId="62BF755F" w:rsidR="005A36AC" w:rsidRPr="005E5B75" w:rsidRDefault="005A36AC" w:rsidP="00202307">
                                  <w:pPr>
                                    <w:jc w:val="center"/>
                                    <w:rPr>
                                      <w:b/>
                                      <w:color w:val="FF0000"/>
                                      <w:sz w:val="18"/>
                                      <w:lang w:val="es-CO"/>
                                    </w:rPr>
                                  </w:pPr>
                                  <w:r w:rsidRPr="005E5B75">
                                    <w:rPr>
                                      <w:b/>
                                      <w:color w:val="FF0000"/>
                                      <w:sz w:val="1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7FDBE" id="83 Rectángulo redondeado" o:spid="_x0000_s1049" style="position:absolute;left:0;text-align:left;margin-left:40.4pt;margin-top:90.9pt;width:61.7pt;height:18.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" filled="f" strokecolor="red" strokeweight="2.25pt">
                      <v:shadow on="t" color="black" opacity="22937f" origin=",.5" offset="0,.63889mm"/>
                      <v:textbox>
                        <w:txbxContent>
                          <w:p w14:paraId="34244E04" w14:textId="62BF755F" w:rsidR="005A36AC" w:rsidRPr="005E5B75" w:rsidRDefault="005A36AC" w:rsidP="00202307">
                            <w:pPr>
                              <w:jc w:val="center"/>
                              <w:rPr>
                                <w:b/>
                                <w:color w:val="FF0000"/>
                                <w:sz w:val="18"/>
                                <w:lang w:val="es-CO"/>
                              </w:rPr>
                            </w:pPr>
                            <w:r w:rsidRPr="005E5B75">
                              <w:rPr>
                                <w:b/>
                                <w:color w:val="FF0000"/>
                                <w:sz w:val="18"/>
                                <w:lang w:val="es-CO"/>
                              </w:rPr>
                              <w:t>Residuo</w:t>
                            </w:r>
                          </w:p>
                        </w:txbxContent>
                      </v:textbox>
                    </v:roundrect>
                  </w:pict>
                </mc:Fallback>
              </mc:AlternateContent>
            </w:r>
            <w:r w:rsidR="005E5B75">
              <w:rPr>
                <w:noProof/>
                <w:lang w:val="es-CO" w:eastAsia="es-CO"/>
              </w:rPr>
              <mc:AlternateContent>
                <mc:Choice Requires="wps">
                  <w:drawing>
                    <wp:anchor distT="0" distB="0" distL="114300" distR="114300" simplePos="0" relativeHeight="251665920" behindDoc="0" locked="0" layoutInCell="1" allowOverlap="1" wp14:anchorId="21260F17" wp14:editId="36F35E46">
                      <wp:simplePos x="0" y="0"/>
                      <wp:positionH relativeFrom="column">
                        <wp:posOffset>1473200</wp:posOffset>
                      </wp:positionH>
                      <wp:positionV relativeFrom="paragraph">
                        <wp:posOffset>1735645</wp:posOffset>
                      </wp:positionV>
                      <wp:extent cx="866899" cy="296042"/>
                      <wp:effectExtent l="76200" t="38100" r="85725" b="104140"/>
                      <wp:wrapNone/>
                      <wp:docPr id="82" name="82 Rectángulo redondeado"/>
                      <wp:cNvGraphicFramePr/>
                      <a:graphic xmlns:a="http://schemas.openxmlformats.org/drawingml/2006/main">
                        <a:graphicData uri="http://schemas.microsoft.com/office/word/2010/wordprocessingShape">
                          <wps:wsp>
                            <wps:cNvSpPr/>
                            <wps:spPr>
                              <a:xfrm>
                                <a:off x="0" y="0"/>
                                <a:ext cx="866899" cy="296042"/>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89A085" w14:textId="77777777" w:rsidR="005A36AC" w:rsidRPr="005E5B75" w:rsidRDefault="005A36AC" w:rsidP="00202307">
                                  <w:pPr>
                                    <w:jc w:val="center"/>
                                    <w:rPr>
                                      <w:b/>
                                      <w:color w:val="FF0000"/>
                                      <w:sz w:val="22"/>
                                      <w:lang w:val="es-CO"/>
                                    </w:rPr>
                                  </w:pPr>
                                  <w:proofErr w:type="gramStart"/>
                                  <w:r w:rsidRPr="005E5B75">
                                    <w:rPr>
                                      <w:b/>
                                      <w:color w:val="FF0000"/>
                                      <w:sz w:val="22"/>
                                      <w:lang w:val="es-CO"/>
                                    </w:rPr>
                                    <w:t>inexacta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60F17" id="82 Rectángulo redondeado" o:spid="_x0000_s1050" style="position:absolute;left:0;text-align:left;margin-left:116pt;margin-top:136.65pt;width:68.2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" filled="f" strokecolor="red" strokeweight="2.25pt">
                      <v:shadow on="t" color="black" opacity="22937f" origin=",.5" offset="0,.63889mm"/>
                      <v:textbox>
                        <w:txbxContent>
                          <w:p w14:paraId="6B89A085" w14:textId="77777777" w:rsidR="005A36AC" w:rsidRPr="005E5B75" w:rsidRDefault="005A36AC" w:rsidP="00202307">
                            <w:pPr>
                              <w:jc w:val="center"/>
                              <w:rPr>
                                <w:b/>
                                <w:color w:val="FF0000"/>
                                <w:sz w:val="22"/>
                                <w:lang w:val="es-CO"/>
                              </w:rPr>
                            </w:pPr>
                            <w:r w:rsidRPr="005E5B75">
                              <w:rPr>
                                <w:b/>
                                <w:color w:val="FF0000"/>
                                <w:sz w:val="22"/>
                                <w:lang w:val="es-CO"/>
                              </w:rPr>
                              <w:t>inexacta</w:t>
                            </w:r>
                          </w:p>
                        </w:txbxContent>
                      </v:textbox>
                    </v:roundrect>
                  </w:pict>
                </mc:Fallback>
              </mc:AlternateContent>
            </w:r>
            <w:r w:rsidR="005E5B75">
              <w:rPr>
                <w:noProof/>
                <w:lang w:val="es-CO" w:eastAsia="es-CO"/>
              </w:rPr>
              <w:drawing>
                <wp:inline distT="0" distB="0" distL="0" distR="0" wp14:anchorId="3807EF04" wp14:editId="31747926">
                  <wp:extent cx="3681351" cy="2351315"/>
                  <wp:effectExtent l="38100" t="38100" r="33655" b="304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5255" t="15593" r="19064" b="17288"/>
                          <a:stretch/>
                        </pic:blipFill>
                        <pic:spPr bwMode="auto">
                          <a:xfrm>
                            <a:off x="0" y="0"/>
                            <a:ext cx="3686099" cy="2354348"/>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10A2A5AA" w14:textId="77777777" w:rsidR="00386F1D" w:rsidRDefault="00386F1D" w:rsidP="00E6040C">
            <w:pPr>
              <w:rPr>
                <w:rFonts w:ascii="Times New Roman" w:hAnsi="Times New Roman" w:cs="Times New Roman"/>
                <w:color w:val="000000"/>
                <w:sz w:val="24"/>
                <w:szCs w:val="24"/>
              </w:rPr>
            </w:pPr>
          </w:p>
          <w:p w14:paraId="4ABA24D4" w14:textId="77777777" w:rsidR="00386F1D" w:rsidRDefault="000F3C81" w:rsidP="00E6040C">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Ficha del docente: </w:t>
            </w:r>
          </w:p>
          <w:p w14:paraId="6F7C9686" w14:textId="77777777" w:rsidR="000F3C81" w:rsidRPr="003D2043" w:rsidRDefault="000F3C81" w:rsidP="00E6040C">
            <w:pPr>
              <w:rPr>
                <w:rFonts w:ascii="Times New Roman" w:hAnsi="Times New Roman" w:cs="Times New Roman"/>
                <w:color w:val="000000"/>
                <w:sz w:val="24"/>
                <w:szCs w:val="24"/>
              </w:rPr>
            </w:pPr>
          </w:p>
          <w:p w14:paraId="0E26C34D" w14:textId="77777777" w:rsidR="003D2043" w:rsidRPr="003D2043" w:rsidRDefault="003D2043" w:rsidP="00E6040C">
            <w:pPr>
              <w:rPr>
                <w:rFonts w:ascii="Times New Roman" w:hAnsi="Times New Roman" w:cs="Times New Roman"/>
                <w:b/>
                <w:color w:val="000000"/>
                <w:sz w:val="24"/>
                <w:szCs w:val="24"/>
              </w:rPr>
            </w:pPr>
            <w:r w:rsidRPr="003D2043">
              <w:rPr>
                <w:rFonts w:ascii="Times New Roman" w:hAnsi="Times New Roman" w:cs="Times New Roman"/>
                <w:b/>
                <w:color w:val="000000"/>
                <w:sz w:val="24"/>
                <w:szCs w:val="24"/>
              </w:rPr>
              <w:t>Objetivo</w:t>
            </w:r>
          </w:p>
          <w:p w14:paraId="001F1A72" w14:textId="07BB52FA" w:rsidR="003D2043" w:rsidRPr="003D2043" w:rsidRDefault="003D2043" w:rsidP="00E6040C">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El objetivo de este recurso es introducir </w:t>
            </w:r>
            <w:r>
              <w:rPr>
                <w:rFonts w:ascii="Times New Roman" w:hAnsi="Times New Roman" w:cs="Times New Roman"/>
                <w:color w:val="000000"/>
                <w:sz w:val="24"/>
                <w:szCs w:val="24"/>
              </w:rPr>
              <w:t>la división de números naturales</w:t>
            </w:r>
            <w:r w:rsidRPr="003D2043">
              <w:rPr>
                <w:rFonts w:ascii="Times New Roman" w:hAnsi="Times New Roman" w:cs="Times New Roman"/>
                <w:color w:val="000000"/>
                <w:sz w:val="24"/>
                <w:szCs w:val="24"/>
              </w:rPr>
              <w:t>, recordando el concepto de división, sus términos y los conceptos de di</w:t>
            </w:r>
            <w:r>
              <w:rPr>
                <w:rFonts w:ascii="Times New Roman" w:hAnsi="Times New Roman" w:cs="Times New Roman"/>
                <w:color w:val="000000"/>
                <w:sz w:val="24"/>
                <w:szCs w:val="24"/>
              </w:rPr>
              <w:t>visión exacta y división inexacta.</w:t>
            </w:r>
          </w:p>
          <w:p w14:paraId="4446471A" w14:textId="77777777" w:rsidR="003D2043" w:rsidRPr="003D2043" w:rsidRDefault="003D2043" w:rsidP="00E6040C">
            <w:pPr>
              <w:rPr>
                <w:rFonts w:ascii="Times New Roman" w:hAnsi="Times New Roman" w:cs="Times New Roman"/>
                <w:color w:val="000000"/>
                <w:sz w:val="24"/>
                <w:szCs w:val="24"/>
              </w:rPr>
            </w:pPr>
          </w:p>
          <w:p w14:paraId="5722996C" w14:textId="77777777" w:rsidR="003D2043" w:rsidRPr="00FE6C37" w:rsidRDefault="003D2043" w:rsidP="00E6040C">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Propuesta</w:t>
            </w:r>
          </w:p>
          <w:p w14:paraId="65649874" w14:textId="77777777" w:rsidR="003D2043" w:rsidRPr="00FE6C37" w:rsidRDefault="003D2043" w:rsidP="00E6040C">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Antes de la presentación</w:t>
            </w:r>
          </w:p>
          <w:p w14:paraId="5F397A46" w14:textId="3D065803" w:rsidR="003D2043" w:rsidRPr="003D2043" w:rsidRDefault="008716E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Se recomienda </w:t>
            </w:r>
            <w:r w:rsidR="003D2043" w:rsidRPr="003D2043">
              <w:rPr>
                <w:rFonts w:ascii="Times New Roman" w:hAnsi="Times New Roman" w:cs="Times New Roman"/>
                <w:color w:val="000000"/>
                <w:sz w:val="24"/>
                <w:szCs w:val="24"/>
              </w:rPr>
              <w:t>introducir el tema, pregunta</w:t>
            </w:r>
            <w:r>
              <w:rPr>
                <w:rFonts w:ascii="Times New Roman" w:hAnsi="Times New Roman" w:cs="Times New Roman"/>
                <w:color w:val="000000"/>
                <w:sz w:val="24"/>
                <w:szCs w:val="24"/>
              </w:rPr>
              <w:t>ndo</w:t>
            </w:r>
            <w:r w:rsidR="003D2043" w:rsidRPr="003D2043">
              <w:rPr>
                <w:rFonts w:ascii="Times New Roman" w:hAnsi="Times New Roman" w:cs="Times New Roman"/>
                <w:color w:val="000000"/>
                <w:sz w:val="24"/>
                <w:szCs w:val="24"/>
              </w:rPr>
              <w:t xml:space="preserve"> a los </w:t>
            </w:r>
            <w:r>
              <w:rPr>
                <w:rFonts w:ascii="Times New Roman" w:hAnsi="Times New Roman" w:cs="Times New Roman"/>
                <w:color w:val="000000"/>
                <w:sz w:val="24"/>
                <w:szCs w:val="24"/>
              </w:rPr>
              <w:t xml:space="preserve">estudiantes </w:t>
            </w:r>
            <w:r w:rsidR="003D2043" w:rsidRPr="003D2043">
              <w:rPr>
                <w:rFonts w:ascii="Times New Roman" w:hAnsi="Times New Roman" w:cs="Times New Roman"/>
                <w:color w:val="000000"/>
                <w:sz w:val="24"/>
                <w:szCs w:val="24"/>
              </w:rPr>
              <w:t>acerca de las situaciones de la vida real en las que se requiere la resolución de</w:t>
            </w:r>
            <w:r>
              <w:rPr>
                <w:rFonts w:ascii="Times New Roman" w:hAnsi="Times New Roman" w:cs="Times New Roman"/>
                <w:color w:val="000000"/>
                <w:sz w:val="24"/>
                <w:szCs w:val="24"/>
              </w:rPr>
              <w:t xml:space="preserve"> divisiones o reparticiones en partes iguales. </w:t>
            </w:r>
          </w:p>
          <w:p w14:paraId="3B14AAFE" w14:textId="77777777" w:rsidR="003D2043" w:rsidRPr="003D2043" w:rsidRDefault="003D2043" w:rsidP="00E6040C">
            <w:pPr>
              <w:rPr>
                <w:rFonts w:ascii="Times New Roman" w:hAnsi="Times New Roman" w:cs="Times New Roman"/>
                <w:color w:val="000000"/>
                <w:sz w:val="24"/>
                <w:szCs w:val="24"/>
              </w:rPr>
            </w:pPr>
          </w:p>
          <w:p w14:paraId="22F0AAC4" w14:textId="41688034" w:rsidR="003D2043" w:rsidRPr="003D2043" w:rsidRDefault="00B26CEC" w:rsidP="00E6040C">
            <w:pPr>
              <w:rPr>
                <w:rFonts w:ascii="Times New Roman" w:hAnsi="Times New Roman" w:cs="Times New Roman"/>
                <w:color w:val="000000"/>
                <w:sz w:val="24"/>
                <w:szCs w:val="24"/>
              </w:rPr>
            </w:pPr>
            <w:r>
              <w:rPr>
                <w:rFonts w:ascii="Times New Roman" w:hAnsi="Times New Roman" w:cs="Times New Roman"/>
                <w:color w:val="000000"/>
                <w:sz w:val="24"/>
                <w:szCs w:val="24"/>
              </w:rPr>
              <w:t>Se propone trabajar problemas del tipo:</w:t>
            </w:r>
          </w:p>
          <w:p w14:paraId="05D3E88A" w14:textId="77777777" w:rsidR="003D2043" w:rsidRPr="003D2043" w:rsidRDefault="003D2043" w:rsidP="00E6040C">
            <w:pPr>
              <w:rPr>
                <w:rFonts w:ascii="Times New Roman" w:hAnsi="Times New Roman" w:cs="Times New Roman"/>
                <w:color w:val="000000"/>
                <w:sz w:val="24"/>
                <w:szCs w:val="24"/>
              </w:rPr>
            </w:pPr>
          </w:p>
          <w:p w14:paraId="2D8CA69D" w14:textId="14007640" w:rsidR="003D2043" w:rsidRPr="003D2043" w:rsidRDefault="003D2043" w:rsidP="00E6040C">
            <w:pPr>
              <w:rPr>
                <w:rFonts w:ascii="Times New Roman" w:hAnsi="Times New Roman" w:cs="Times New Roman"/>
                <w:color w:val="000000"/>
                <w:sz w:val="24"/>
                <w:szCs w:val="24"/>
              </w:rPr>
            </w:pPr>
            <w:r w:rsidRPr="003D2043">
              <w:rPr>
                <w:rFonts w:ascii="Times New Roman" w:hAnsi="Times New Roman" w:cs="Times New Roman"/>
                <w:color w:val="000000"/>
                <w:sz w:val="24"/>
                <w:szCs w:val="24"/>
              </w:rPr>
              <w:t>Imaginemo</w:t>
            </w:r>
            <w:r w:rsidR="00B26CEC">
              <w:rPr>
                <w:rFonts w:ascii="Times New Roman" w:hAnsi="Times New Roman" w:cs="Times New Roman"/>
                <w:color w:val="000000"/>
                <w:sz w:val="24"/>
                <w:szCs w:val="24"/>
              </w:rPr>
              <w:t>s que la dueña de una floristerí</w:t>
            </w:r>
            <w:r w:rsidRPr="003D2043">
              <w:rPr>
                <w:rFonts w:ascii="Times New Roman" w:hAnsi="Times New Roman" w:cs="Times New Roman"/>
                <w:color w:val="000000"/>
                <w:sz w:val="24"/>
                <w:szCs w:val="24"/>
              </w:rPr>
              <w:t>a recibe una cantidad de flores cada semana. Si quisiera saber cuántos ramos puede hacer con la cantidad de flores que tiene, ¿qué cálculo debe hacer? ¿Debe ir restando mientras hace los grupos de flores? ¿O puede saberlo de antemano de una forma rápida y fácil?</w:t>
            </w:r>
          </w:p>
          <w:p w14:paraId="07E09C85" w14:textId="77777777" w:rsidR="003D2043" w:rsidRPr="003D2043" w:rsidRDefault="003D2043" w:rsidP="00E6040C">
            <w:pPr>
              <w:rPr>
                <w:rFonts w:ascii="Times New Roman" w:hAnsi="Times New Roman" w:cs="Times New Roman"/>
                <w:color w:val="000000"/>
                <w:sz w:val="24"/>
                <w:szCs w:val="24"/>
              </w:rPr>
            </w:pPr>
          </w:p>
          <w:p w14:paraId="4EE158BB" w14:textId="386AFA4B" w:rsidR="003D2043" w:rsidRPr="003D2043" w:rsidRDefault="003D2043" w:rsidP="00E6040C">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sabemos el número total de flores y cuántas debe tener cada ramo, entonces podremos saberlo fácilmente. Incluso, podríamos saber si después de hacer los ramos quedarían algunas flores sueltas o no. ¿Qu</w:t>
            </w:r>
            <w:r w:rsidR="00327258">
              <w:rPr>
                <w:rFonts w:ascii="Times New Roman" w:hAnsi="Times New Roman" w:cs="Times New Roman"/>
                <w:color w:val="000000"/>
                <w:sz w:val="24"/>
                <w:szCs w:val="24"/>
              </w:rPr>
              <w:t>é</w:t>
            </w:r>
            <w:r w:rsidRPr="003D2043">
              <w:rPr>
                <w:rFonts w:ascii="Times New Roman" w:hAnsi="Times New Roman" w:cs="Times New Roman"/>
                <w:color w:val="000000"/>
                <w:sz w:val="24"/>
                <w:szCs w:val="24"/>
              </w:rPr>
              <w:t xml:space="preserve"> operación nos permitiría conocer estos datos? La división.</w:t>
            </w:r>
          </w:p>
          <w:p w14:paraId="3615E38A" w14:textId="77777777" w:rsidR="003D2043" w:rsidRPr="003D2043" w:rsidRDefault="003D2043" w:rsidP="00E6040C">
            <w:pPr>
              <w:rPr>
                <w:rFonts w:ascii="Times New Roman" w:hAnsi="Times New Roman" w:cs="Times New Roman"/>
                <w:color w:val="000000"/>
                <w:sz w:val="24"/>
                <w:szCs w:val="24"/>
              </w:rPr>
            </w:pPr>
          </w:p>
          <w:p w14:paraId="00C6E44D" w14:textId="77777777" w:rsidR="003D2043" w:rsidRDefault="003D2043" w:rsidP="00E6040C">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se divide la cantidad total de flores entre el número que tiene un ramo, se sabrá cuantos ramos se podrán hacer. Si en la división, el resto es diferente de cero, entonces sabremos que quedarán flores sueltas después de hacer los ramos.</w:t>
            </w:r>
          </w:p>
          <w:p w14:paraId="610B27A6" w14:textId="77777777" w:rsidR="00B26CEC" w:rsidRDefault="00B26CEC" w:rsidP="00E6040C">
            <w:pPr>
              <w:rPr>
                <w:rFonts w:ascii="Times New Roman" w:hAnsi="Times New Roman" w:cs="Times New Roman"/>
                <w:color w:val="000000"/>
                <w:sz w:val="24"/>
                <w:szCs w:val="24"/>
              </w:rPr>
            </w:pPr>
          </w:p>
          <w:p w14:paraId="03FD0691" w14:textId="19E0B271" w:rsidR="00B26CEC" w:rsidRPr="003D2043" w:rsidRDefault="00B26CEC" w:rsidP="00E6040C">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Es importante que en el desarrollo tanto del interactivo como de la explicación se acompañe el diálogo con ilustraciones del problema y de los repartos</w:t>
            </w:r>
            <w:r w:rsidR="00D348C3">
              <w:rPr>
                <w:rFonts w:ascii="Times New Roman" w:hAnsi="Times New Roman" w:cs="Times New Roman"/>
                <w:color w:val="000000"/>
                <w:sz w:val="24"/>
                <w:szCs w:val="24"/>
              </w:rPr>
              <w:t xml:space="preserve">. </w:t>
            </w:r>
          </w:p>
          <w:p w14:paraId="6931162B" w14:textId="77777777" w:rsidR="003D2043" w:rsidRPr="003D2043" w:rsidRDefault="003D2043" w:rsidP="00E6040C">
            <w:pPr>
              <w:rPr>
                <w:rFonts w:ascii="Times New Roman" w:hAnsi="Times New Roman" w:cs="Times New Roman"/>
                <w:color w:val="000000"/>
                <w:sz w:val="24"/>
                <w:szCs w:val="24"/>
              </w:rPr>
            </w:pPr>
          </w:p>
          <w:p w14:paraId="1B2C524E" w14:textId="77777777" w:rsidR="003D2043" w:rsidRPr="00D348C3" w:rsidRDefault="003D2043" w:rsidP="00E6040C">
            <w:pPr>
              <w:rPr>
                <w:rFonts w:ascii="Times New Roman" w:hAnsi="Times New Roman" w:cs="Times New Roman"/>
                <w:b/>
                <w:color w:val="000000"/>
                <w:sz w:val="24"/>
                <w:szCs w:val="24"/>
              </w:rPr>
            </w:pPr>
            <w:r w:rsidRPr="00D348C3">
              <w:rPr>
                <w:rFonts w:ascii="Times New Roman" w:hAnsi="Times New Roman" w:cs="Times New Roman"/>
                <w:b/>
                <w:color w:val="000000"/>
                <w:sz w:val="24"/>
                <w:szCs w:val="24"/>
              </w:rPr>
              <w:t>Después de la presentación</w:t>
            </w:r>
          </w:p>
          <w:p w14:paraId="0E5E41BF" w14:textId="719C7161" w:rsidR="003D2043" w:rsidRPr="003D2043" w:rsidRDefault="003D2043" w:rsidP="00E6040C">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Se propone la práctica de ejercicios simples e</w:t>
            </w:r>
            <w:r w:rsidR="00327258">
              <w:rPr>
                <w:rFonts w:ascii="Times New Roman" w:hAnsi="Times New Roman" w:cs="Times New Roman"/>
                <w:color w:val="000000"/>
                <w:sz w:val="24"/>
                <w:szCs w:val="24"/>
              </w:rPr>
              <w:t>n los cuales</w:t>
            </w:r>
            <w:r w:rsidRPr="003D2043">
              <w:rPr>
                <w:rFonts w:ascii="Times New Roman" w:hAnsi="Times New Roman" w:cs="Times New Roman"/>
                <w:color w:val="000000"/>
                <w:sz w:val="24"/>
                <w:szCs w:val="24"/>
              </w:rPr>
              <w:t xml:space="preserve"> los </w:t>
            </w:r>
            <w:r w:rsidR="00D348C3">
              <w:rPr>
                <w:rFonts w:ascii="Times New Roman" w:hAnsi="Times New Roman" w:cs="Times New Roman"/>
                <w:color w:val="000000"/>
                <w:sz w:val="24"/>
                <w:szCs w:val="24"/>
              </w:rPr>
              <w:t>estudiantes</w:t>
            </w:r>
            <w:r w:rsidRPr="003D2043">
              <w:rPr>
                <w:rFonts w:ascii="Times New Roman" w:hAnsi="Times New Roman" w:cs="Times New Roman"/>
                <w:color w:val="000000"/>
                <w:sz w:val="24"/>
                <w:szCs w:val="24"/>
              </w:rPr>
              <w:t xml:space="preserve"> deb</w:t>
            </w:r>
            <w:r w:rsidR="00327258">
              <w:rPr>
                <w:rFonts w:ascii="Times New Roman" w:hAnsi="Times New Roman" w:cs="Times New Roman"/>
                <w:color w:val="000000"/>
                <w:sz w:val="24"/>
                <w:szCs w:val="24"/>
              </w:rPr>
              <w:t>an</w:t>
            </w:r>
            <w:r w:rsidRPr="003D2043">
              <w:rPr>
                <w:rFonts w:ascii="Times New Roman" w:hAnsi="Times New Roman" w:cs="Times New Roman"/>
                <w:color w:val="000000"/>
                <w:sz w:val="24"/>
                <w:szCs w:val="24"/>
              </w:rPr>
              <w:t xml:space="preserve"> identificar los elementos de la división.</w:t>
            </w:r>
          </w:p>
          <w:p w14:paraId="78F31C19" w14:textId="77777777" w:rsidR="003D2043" w:rsidRPr="003D2043" w:rsidRDefault="003D2043" w:rsidP="00E6040C">
            <w:pPr>
              <w:rPr>
                <w:rFonts w:ascii="Times New Roman" w:hAnsi="Times New Roman" w:cs="Times New Roman"/>
                <w:color w:val="000000"/>
                <w:sz w:val="24"/>
                <w:szCs w:val="24"/>
                <w:u w:val="single"/>
              </w:rPr>
            </w:pPr>
            <w:r w:rsidRPr="003D2043">
              <w:rPr>
                <w:rFonts w:ascii="Times New Roman" w:hAnsi="Times New Roman" w:cs="Times New Roman"/>
                <w:color w:val="000000"/>
                <w:sz w:val="24"/>
                <w:szCs w:val="24"/>
                <w:u w:val="single"/>
              </w:rPr>
              <w:t xml:space="preserve">  </w:t>
            </w:r>
          </w:p>
          <w:p w14:paraId="469868A9" w14:textId="5059C905" w:rsidR="000F3C81" w:rsidRDefault="000F3C81" w:rsidP="00E6040C">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5F1B3464" w14:textId="6399D485" w:rsidR="000F3C81" w:rsidRPr="000F3C81" w:rsidRDefault="000F3C81" w:rsidP="00E6040C">
            <w:pPr>
              <w:pStyle w:val="cabecera2"/>
              <w:shd w:val="clear" w:color="auto" w:fill="FFFFFF"/>
              <w:spacing w:before="0" w:beforeAutospacing="0" w:after="0" w:afterAutospacing="0" w:line="270" w:lineRule="atLeast"/>
              <w:rPr>
                <w:rFonts w:ascii="Times" w:hAnsi="Times"/>
                <w:b/>
                <w:sz w:val="24"/>
                <w:szCs w:val="24"/>
              </w:rPr>
            </w:pPr>
            <w:r w:rsidRPr="000F3C81">
              <w:rPr>
                <w:rFonts w:ascii="Times" w:hAnsi="Times"/>
                <w:b/>
                <w:sz w:val="24"/>
                <w:szCs w:val="24"/>
              </w:rPr>
              <w:t>La división</w:t>
            </w:r>
            <w:r>
              <w:rPr>
                <w:rFonts w:ascii="Times" w:hAnsi="Times"/>
                <w:b/>
                <w:sz w:val="24"/>
                <w:szCs w:val="24"/>
              </w:rPr>
              <w:t xml:space="preserve"> de números naturales</w:t>
            </w:r>
          </w:p>
          <w:p w14:paraId="31B5CC73"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Es una operación matemática que consiste en averiguar cuántas veces un número (el divisor) está contenido en otro número (el dividendo).</w:t>
            </w:r>
          </w:p>
          <w:p w14:paraId="267135BD"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La división tiene cuatro</w:t>
            </w:r>
            <w:r w:rsidRPr="000F3C81">
              <w:rPr>
                <w:rStyle w:val="apple-converted-space"/>
                <w:rFonts w:ascii="Times" w:hAnsi="Times" w:cs="Arial"/>
                <w:sz w:val="24"/>
                <w:szCs w:val="24"/>
              </w:rPr>
              <w:t> </w:t>
            </w:r>
            <w:r w:rsidRPr="000F3C81">
              <w:rPr>
                <w:rStyle w:val="negrita"/>
                <w:rFonts w:ascii="Times" w:hAnsi="Times" w:cs="Arial"/>
                <w:b/>
                <w:bCs/>
                <w:sz w:val="24"/>
                <w:szCs w:val="24"/>
              </w:rPr>
              <w:t>elementos</w:t>
            </w:r>
            <w:r w:rsidRPr="000F3C81">
              <w:rPr>
                <w:rFonts w:ascii="Times" w:hAnsi="Times" w:cs="Arial"/>
                <w:sz w:val="24"/>
                <w:szCs w:val="24"/>
              </w:rPr>
              <w:t>:</w:t>
            </w:r>
          </w:p>
          <w:p w14:paraId="602764F5" w14:textId="77777777" w:rsidR="000F3C81" w:rsidRPr="000F3C81" w:rsidRDefault="000F3C81" w:rsidP="00E6040C">
            <w:pPr>
              <w:pStyle w:val="tab1"/>
              <w:shd w:val="clear" w:color="auto" w:fill="FFFFFF"/>
              <w:spacing w:before="0" w:beforeAutospacing="0" w:after="0" w:afterAutospacing="0" w:line="270" w:lineRule="atLeast"/>
              <w:rPr>
                <w:rFonts w:ascii="Times" w:hAnsi="Times" w:cs="Arial"/>
                <w:sz w:val="24"/>
                <w:szCs w:val="24"/>
              </w:rPr>
            </w:pPr>
            <w:r w:rsidRPr="000F3C81">
              <w:rPr>
                <w:rStyle w:val="negrita"/>
                <w:rFonts w:ascii="Times" w:hAnsi="Times" w:cs="Arial"/>
                <w:b/>
                <w:bCs/>
                <w:sz w:val="24"/>
                <w:szCs w:val="24"/>
              </w:rPr>
              <w:t>- Dividendo</w:t>
            </w:r>
            <w:r w:rsidRPr="000F3C81">
              <w:rPr>
                <w:rFonts w:ascii="Times" w:hAnsi="Times" w:cs="Arial"/>
                <w:sz w:val="24"/>
                <w:szCs w:val="24"/>
              </w:rPr>
              <w:t>.</w:t>
            </w:r>
          </w:p>
          <w:p w14:paraId="6258E7EA" w14:textId="77777777" w:rsidR="000F3C81" w:rsidRPr="000F3C81" w:rsidRDefault="000F3C81" w:rsidP="00E6040C">
            <w:pPr>
              <w:pStyle w:val="tab1"/>
              <w:shd w:val="clear" w:color="auto" w:fill="FFFFFF"/>
              <w:spacing w:before="0" w:beforeAutospacing="0" w:after="0" w:afterAutospacing="0" w:line="270" w:lineRule="atLeast"/>
              <w:rPr>
                <w:rFonts w:ascii="Times" w:hAnsi="Times" w:cs="Arial"/>
                <w:sz w:val="24"/>
                <w:szCs w:val="24"/>
              </w:rPr>
            </w:pPr>
            <w:r w:rsidRPr="000F3C81">
              <w:rPr>
                <w:rStyle w:val="negrita"/>
                <w:rFonts w:ascii="Times" w:hAnsi="Times" w:cs="Arial"/>
                <w:b/>
                <w:bCs/>
                <w:sz w:val="24"/>
                <w:szCs w:val="24"/>
              </w:rPr>
              <w:t>- Divisor</w:t>
            </w:r>
            <w:r w:rsidRPr="000F3C81">
              <w:rPr>
                <w:rFonts w:ascii="Times" w:hAnsi="Times" w:cs="Arial"/>
                <w:sz w:val="24"/>
                <w:szCs w:val="24"/>
              </w:rPr>
              <w:t>.</w:t>
            </w:r>
          </w:p>
          <w:p w14:paraId="07C5DED8" w14:textId="77777777" w:rsidR="000F3C81" w:rsidRPr="000F3C81" w:rsidRDefault="000F3C81" w:rsidP="00E6040C">
            <w:pPr>
              <w:pStyle w:val="tab1"/>
              <w:shd w:val="clear" w:color="auto" w:fill="FFFFFF"/>
              <w:spacing w:before="0" w:beforeAutospacing="0" w:after="0" w:afterAutospacing="0" w:line="270" w:lineRule="atLeast"/>
              <w:rPr>
                <w:rFonts w:ascii="Times" w:hAnsi="Times" w:cs="Arial"/>
                <w:sz w:val="24"/>
                <w:szCs w:val="24"/>
              </w:rPr>
            </w:pPr>
            <w:r w:rsidRPr="000F3C81">
              <w:rPr>
                <w:rStyle w:val="negrita"/>
                <w:rFonts w:ascii="Times" w:hAnsi="Times" w:cs="Arial"/>
                <w:b/>
                <w:bCs/>
                <w:sz w:val="24"/>
                <w:szCs w:val="24"/>
              </w:rPr>
              <w:t>- Cociente</w:t>
            </w:r>
            <w:r w:rsidRPr="000F3C81">
              <w:rPr>
                <w:rFonts w:ascii="Times" w:hAnsi="Times" w:cs="Arial"/>
                <w:sz w:val="24"/>
                <w:szCs w:val="24"/>
              </w:rPr>
              <w:t>.</w:t>
            </w:r>
          </w:p>
          <w:p w14:paraId="4D02A7FC" w14:textId="4CD55E1E" w:rsidR="000F3C81" w:rsidRPr="000F3C81" w:rsidRDefault="000F3C81" w:rsidP="00E6040C">
            <w:pPr>
              <w:pStyle w:val="tab1"/>
              <w:shd w:val="clear" w:color="auto" w:fill="FFFFFF"/>
              <w:spacing w:before="0" w:beforeAutospacing="0" w:after="0" w:afterAutospacing="0" w:line="270" w:lineRule="atLeast"/>
              <w:rPr>
                <w:rFonts w:ascii="Times" w:hAnsi="Times" w:cs="Arial"/>
                <w:sz w:val="24"/>
                <w:szCs w:val="24"/>
              </w:rPr>
            </w:pPr>
            <w:r>
              <w:rPr>
                <w:rStyle w:val="negrita"/>
                <w:rFonts w:ascii="Times" w:hAnsi="Times" w:cs="Arial"/>
                <w:b/>
                <w:bCs/>
                <w:sz w:val="24"/>
                <w:szCs w:val="24"/>
              </w:rPr>
              <w:t>- Residuo</w:t>
            </w:r>
            <w:r w:rsidRPr="000F3C81">
              <w:rPr>
                <w:rFonts w:ascii="Times" w:hAnsi="Times" w:cs="Arial"/>
                <w:sz w:val="24"/>
                <w:szCs w:val="24"/>
              </w:rPr>
              <w:t>.</w:t>
            </w:r>
          </w:p>
          <w:p w14:paraId="79F34C21" w14:textId="77777777" w:rsidR="000F3C81" w:rsidRPr="000F3C81" w:rsidRDefault="000F3C81" w:rsidP="00E6040C">
            <w:pPr>
              <w:pStyle w:val="cabecera3"/>
              <w:shd w:val="clear" w:color="auto" w:fill="FFFFFF"/>
              <w:spacing w:before="0" w:beforeAutospacing="0" w:after="0" w:afterAutospacing="0" w:line="270" w:lineRule="atLeast"/>
              <w:rPr>
                <w:rFonts w:ascii="Times" w:hAnsi="Times"/>
                <w:sz w:val="24"/>
                <w:szCs w:val="24"/>
              </w:rPr>
            </w:pPr>
            <w:r w:rsidRPr="000F3C81">
              <w:rPr>
                <w:rFonts w:ascii="Times" w:hAnsi="Times"/>
                <w:sz w:val="24"/>
                <w:szCs w:val="24"/>
              </w:rPr>
              <w:t>Tipos de división</w:t>
            </w:r>
          </w:p>
          <w:p w14:paraId="05BC892D"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Pr="000F3C81">
              <w:rPr>
                <w:rStyle w:val="negrita"/>
                <w:rFonts w:ascii="Times" w:hAnsi="Times" w:cs="Arial"/>
                <w:b/>
                <w:bCs/>
                <w:sz w:val="24"/>
                <w:szCs w:val="24"/>
              </w:rPr>
              <w:t>exacta</w:t>
            </w:r>
            <w:r w:rsidRPr="000F3C81">
              <w:rPr>
                <w:rStyle w:val="apple-converted-space"/>
                <w:rFonts w:ascii="Times" w:hAnsi="Times" w:cs="Arial"/>
                <w:sz w:val="24"/>
                <w:szCs w:val="24"/>
              </w:rPr>
              <w:t> </w:t>
            </w:r>
            <w:r w:rsidRPr="000F3C81">
              <w:rPr>
                <w:rFonts w:ascii="Times" w:hAnsi="Times" w:cs="Arial"/>
                <w:sz w:val="24"/>
                <w:szCs w:val="24"/>
              </w:rPr>
              <w:t>cuando el resto es cero.</w:t>
            </w:r>
          </w:p>
          <w:p w14:paraId="2CE72824"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Por ejemplo:</w:t>
            </w:r>
          </w:p>
          <w:p w14:paraId="3AFBA7AC"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Si dividimos a 24 personas en 6 grupos de igual cantidad de miembros, cada grupo tendrá 4 personas y ninguna persona habrá quedado fuera de los grupos. Esto representa una división exacta. La cantidad total de personas es perfectamente divisible entre la cantidad de grupos que se quieren formar.</w:t>
            </w:r>
          </w:p>
          <w:p w14:paraId="635C4CF8" w14:textId="1B7758FA"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000E6D3E">
              <w:rPr>
                <w:rStyle w:val="negrita"/>
                <w:rFonts w:ascii="Times" w:hAnsi="Times" w:cs="Arial"/>
                <w:b/>
                <w:bCs/>
                <w:sz w:val="24"/>
                <w:szCs w:val="24"/>
              </w:rPr>
              <w:t>inexacta</w:t>
            </w:r>
            <w:r w:rsidRPr="000F3C81">
              <w:rPr>
                <w:rStyle w:val="apple-converted-space"/>
                <w:rFonts w:ascii="Times" w:hAnsi="Times" w:cs="Arial"/>
                <w:sz w:val="24"/>
                <w:szCs w:val="24"/>
              </w:rPr>
              <w:t> </w:t>
            </w:r>
            <w:r w:rsidRPr="000F3C81">
              <w:rPr>
                <w:rFonts w:ascii="Times" w:hAnsi="Times" w:cs="Arial"/>
                <w:sz w:val="24"/>
                <w:szCs w:val="24"/>
              </w:rPr>
              <w:t>cuando el resto es diferente de cero.</w:t>
            </w:r>
          </w:p>
          <w:p w14:paraId="6701BDFA" w14:textId="77777777" w:rsidR="000F3C81" w:rsidRPr="000F3C81" w:rsidRDefault="000F3C81" w:rsidP="00E6040C">
            <w:pPr>
              <w:pStyle w:val="Normal2"/>
              <w:shd w:val="clear" w:color="auto" w:fill="FFFFFF"/>
              <w:spacing w:before="0" w:beforeAutospacing="0" w:after="0" w:afterAutospacing="0" w:line="270" w:lineRule="atLeast"/>
              <w:rPr>
                <w:rFonts w:ascii="Times" w:hAnsi="Times" w:cs="Arial"/>
                <w:sz w:val="24"/>
                <w:szCs w:val="24"/>
              </w:rPr>
            </w:pPr>
            <w:r w:rsidRPr="000F3C81">
              <w:rPr>
                <w:rFonts w:ascii="Times" w:hAnsi="Times" w:cs="Arial"/>
                <w:sz w:val="24"/>
                <w:szCs w:val="24"/>
              </w:rPr>
              <w:t>Por ejemplo:</w:t>
            </w:r>
          </w:p>
          <w:p w14:paraId="3EFC4650" w14:textId="52EFCE5D" w:rsidR="00461522" w:rsidRPr="00C56195" w:rsidRDefault="000F3C81" w:rsidP="00E6040C">
            <w:pPr>
              <w:pStyle w:val="Normal2"/>
              <w:shd w:val="clear" w:color="auto" w:fill="FFFFFF"/>
              <w:spacing w:before="0" w:beforeAutospacing="0" w:after="0" w:afterAutospacing="0" w:line="270" w:lineRule="atLeast"/>
              <w:rPr>
                <w:color w:val="000000"/>
                <w:sz w:val="24"/>
                <w:szCs w:val="24"/>
              </w:rPr>
            </w:pPr>
            <w:r w:rsidRPr="000F3C81">
              <w:rPr>
                <w:rFonts w:ascii="Times" w:hAnsi="Times" w:cs="Arial"/>
                <w:sz w:val="24"/>
                <w:szCs w:val="24"/>
              </w:rPr>
              <w:t>Si dividimos a 33 personas en 6 grupos de igual cantidad de miembros, cada grupo tendrá 5 personas. Pero 3 personas quedarán fuera de los grupos. Esto representa una división entera. La cantidad total de personas supera la cantidad de miembros que pueden estar repartidos de manera equitativa entre la cantidad de grupos que se quieren formar.</w:t>
            </w:r>
          </w:p>
        </w:tc>
      </w:tr>
      <w:tr w:rsidR="00556723" w:rsidRPr="00C56195" w14:paraId="1A0E7EA9" w14:textId="77777777" w:rsidTr="00AF6C5E">
        <w:tc>
          <w:tcPr>
            <w:tcW w:w="1772" w:type="dxa"/>
            <w:tcBorders>
              <w:bottom w:val="single" w:sz="4" w:space="0" w:color="000000" w:themeColor="text1"/>
            </w:tcBorders>
          </w:tcPr>
          <w:p w14:paraId="12A5AD7A" w14:textId="4B657C8E" w:rsidR="00556723" w:rsidRPr="00C56195" w:rsidRDefault="00556723"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7056" w:type="dxa"/>
            <w:gridSpan w:val="2"/>
            <w:tcBorders>
              <w:bottom w:val="single" w:sz="4" w:space="0" w:color="000000" w:themeColor="text1"/>
            </w:tcBorders>
          </w:tcPr>
          <w:p w14:paraId="78FCEC9F" w14:textId="39CE3593" w:rsidR="00556723" w:rsidRPr="00C56195" w:rsidRDefault="00FA58E3" w:rsidP="00E6040C">
            <w:pPr>
              <w:rPr>
                <w:rFonts w:ascii="Times New Roman" w:hAnsi="Times New Roman" w:cs="Times New Roman"/>
                <w:color w:val="000000"/>
                <w:sz w:val="24"/>
                <w:szCs w:val="24"/>
              </w:rPr>
            </w:pPr>
            <w:r>
              <w:rPr>
                <w:rFonts w:ascii="Times New Roman" w:hAnsi="Times New Roman" w:cs="Times New Roman"/>
                <w:color w:val="000000"/>
                <w:sz w:val="24"/>
                <w:szCs w:val="24"/>
              </w:rPr>
              <w:t>Los términos de la divis</w:t>
            </w:r>
            <w:r w:rsidR="00926D9B">
              <w:rPr>
                <w:rFonts w:ascii="Times New Roman" w:hAnsi="Times New Roman" w:cs="Times New Roman"/>
                <w:color w:val="000000"/>
                <w:sz w:val="24"/>
                <w:szCs w:val="24"/>
              </w:rPr>
              <w:t>ión: División exacta e inexacta</w:t>
            </w:r>
          </w:p>
        </w:tc>
      </w:tr>
      <w:tr w:rsidR="00556723" w:rsidRPr="00C56195" w14:paraId="7BA7A495" w14:textId="77777777" w:rsidTr="00AF6C5E">
        <w:tc>
          <w:tcPr>
            <w:tcW w:w="1772" w:type="dxa"/>
            <w:tcBorders>
              <w:bottom w:val="single" w:sz="4" w:space="0" w:color="auto"/>
            </w:tcBorders>
          </w:tcPr>
          <w:p w14:paraId="391DC647" w14:textId="77777777" w:rsidR="00556723" w:rsidRPr="00C56195" w:rsidRDefault="00556723"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056" w:type="dxa"/>
            <w:gridSpan w:val="2"/>
            <w:tcBorders>
              <w:bottom w:val="single" w:sz="4" w:space="0" w:color="auto"/>
            </w:tcBorders>
          </w:tcPr>
          <w:p w14:paraId="464C6410" w14:textId="3349F553" w:rsidR="00556723" w:rsidRPr="00C56195" w:rsidRDefault="00FA58E3" w:rsidP="00E6040C">
            <w:pPr>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el con</w:t>
            </w:r>
            <w:r w:rsidR="008331A1">
              <w:rPr>
                <w:rFonts w:ascii="Times New Roman" w:hAnsi="Times New Roman" w:cs="Times New Roman"/>
                <w:color w:val="000000"/>
                <w:sz w:val="24"/>
                <w:szCs w:val="24"/>
              </w:rPr>
              <w:t>c</w:t>
            </w:r>
            <w:r>
              <w:rPr>
                <w:rFonts w:ascii="Times New Roman" w:hAnsi="Times New Roman" w:cs="Times New Roman"/>
                <w:color w:val="000000"/>
                <w:sz w:val="24"/>
                <w:szCs w:val="24"/>
              </w:rPr>
              <w:t xml:space="preserve">epto de división, sus términos y la división exacta e inexacta. </w:t>
            </w:r>
          </w:p>
        </w:tc>
      </w:tr>
      <w:tr w:rsidR="00AF6C5E" w:rsidRPr="00C56195" w14:paraId="2F489AF5" w14:textId="77777777" w:rsidTr="00AF6C5E">
        <w:tc>
          <w:tcPr>
            <w:tcW w:w="1772" w:type="dxa"/>
            <w:tcBorders>
              <w:top w:val="single" w:sz="4" w:space="0" w:color="auto"/>
              <w:left w:val="nil"/>
              <w:bottom w:val="single" w:sz="4" w:space="0" w:color="auto"/>
              <w:right w:val="nil"/>
            </w:tcBorders>
          </w:tcPr>
          <w:p w14:paraId="0F6D63FA" w14:textId="77777777" w:rsidR="00AF6C5E" w:rsidRDefault="00AF6C5E" w:rsidP="00E6040C">
            <w:pPr>
              <w:rPr>
                <w:rFonts w:ascii="Times New Roman" w:hAnsi="Times New Roman" w:cs="Times New Roman"/>
                <w:b/>
                <w:color w:val="000000"/>
              </w:rPr>
            </w:pPr>
          </w:p>
          <w:p w14:paraId="0A07003B" w14:textId="77777777" w:rsidR="00AF6C5E" w:rsidRPr="00C56195" w:rsidRDefault="00AF6C5E" w:rsidP="00E6040C">
            <w:pPr>
              <w:rPr>
                <w:rFonts w:ascii="Times New Roman" w:hAnsi="Times New Roman" w:cs="Times New Roman"/>
                <w:b/>
                <w:color w:val="000000"/>
              </w:rPr>
            </w:pPr>
          </w:p>
        </w:tc>
        <w:tc>
          <w:tcPr>
            <w:tcW w:w="7056" w:type="dxa"/>
            <w:gridSpan w:val="2"/>
            <w:tcBorders>
              <w:top w:val="single" w:sz="4" w:space="0" w:color="auto"/>
              <w:left w:val="nil"/>
              <w:bottom w:val="single" w:sz="4" w:space="0" w:color="auto"/>
              <w:right w:val="nil"/>
            </w:tcBorders>
          </w:tcPr>
          <w:p w14:paraId="49A08CDB" w14:textId="77777777" w:rsidR="00AF6C5E" w:rsidRDefault="00AF6C5E" w:rsidP="00E6040C">
            <w:pPr>
              <w:rPr>
                <w:rFonts w:ascii="Times New Roman" w:hAnsi="Times New Roman" w:cs="Times New Roman"/>
                <w:color w:val="000000"/>
              </w:rPr>
            </w:pPr>
          </w:p>
        </w:tc>
      </w:tr>
      <w:tr w:rsidR="00A61F32" w:rsidRPr="00C56195" w14:paraId="3C03B1F5" w14:textId="77777777" w:rsidTr="00AF6C5E">
        <w:tc>
          <w:tcPr>
            <w:tcW w:w="8828" w:type="dxa"/>
            <w:gridSpan w:val="3"/>
            <w:tcBorders>
              <w:top w:val="single" w:sz="4" w:space="0" w:color="auto"/>
            </w:tcBorders>
            <w:shd w:val="clear" w:color="auto" w:fill="000000" w:themeFill="text1"/>
          </w:tcPr>
          <w:p w14:paraId="6214335F" w14:textId="77777777" w:rsidR="00A61F32" w:rsidRPr="00C56195" w:rsidRDefault="00A61F32"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1F32" w:rsidRPr="00C56195" w14:paraId="4955C61E" w14:textId="77777777" w:rsidTr="00812151">
        <w:tc>
          <w:tcPr>
            <w:tcW w:w="2389" w:type="dxa"/>
            <w:gridSpan w:val="2"/>
          </w:tcPr>
          <w:p w14:paraId="74CED3CD" w14:textId="77777777" w:rsidR="00A61F32" w:rsidRPr="00C56195" w:rsidRDefault="00A61F3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439" w:type="dxa"/>
          </w:tcPr>
          <w:p w14:paraId="3DA04A79" w14:textId="52938052" w:rsidR="00A61F32"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1F32">
              <w:rPr>
                <w:rFonts w:ascii="Times New Roman" w:hAnsi="Times New Roman" w:cs="Times New Roman"/>
                <w:color w:val="000000"/>
                <w:sz w:val="24"/>
                <w:szCs w:val="24"/>
              </w:rPr>
              <w:t>REC</w:t>
            </w:r>
            <w:r>
              <w:rPr>
                <w:rFonts w:ascii="Times New Roman" w:hAnsi="Times New Roman" w:cs="Times New Roman"/>
                <w:color w:val="000000"/>
                <w:sz w:val="24"/>
                <w:szCs w:val="24"/>
              </w:rPr>
              <w:t>260</w:t>
            </w:r>
          </w:p>
        </w:tc>
      </w:tr>
      <w:tr w:rsidR="00A61F32" w:rsidRPr="00C56195" w14:paraId="2712F096" w14:textId="77777777" w:rsidTr="00812151">
        <w:tc>
          <w:tcPr>
            <w:tcW w:w="2389" w:type="dxa"/>
            <w:gridSpan w:val="2"/>
          </w:tcPr>
          <w:p w14:paraId="7A9E55A5" w14:textId="77777777" w:rsidR="00A61F32" w:rsidRPr="00C56195" w:rsidRDefault="00A61F3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439" w:type="dxa"/>
          </w:tcPr>
          <w:p w14:paraId="27489899" w14:textId="567F1063" w:rsidR="00A61F32" w:rsidRPr="00C56195" w:rsidRDefault="00A61F32"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w:t>
            </w:r>
            <w:r w:rsidR="002C5ED4">
              <w:rPr>
                <w:rFonts w:ascii="Times New Roman" w:hAnsi="Times New Roman" w:cs="Times New Roman"/>
                <w:color w:val="000000"/>
                <w:sz w:val="24"/>
                <w:szCs w:val="24"/>
              </w:rPr>
              <w:t>Practica: Practica las divisiones</w:t>
            </w:r>
          </w:p>
        </w:tc>
      </w:tr>
      <w:tr w:rsidR="00A61F32" w:rsidRPr="00C56195" w14:paraId="7A16908F" w14:textId="77777777" w:rsidTr="00812151">
        <w:tc>
          <w:tcPr>
            <w:tcW w:w="2389" w:type="dxa"/>
            <w:gridSpan w:val="2"/>
          </w:tcPr>
          <w:p w14:paraId="1CA47D84" w14:textId="77777777" w:rsidR="00A61F32" w:rsidRPr="00C56195" w:rsidRDefault="00A61F32"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439" w:type="dxa"/>
          </w:tcPr>
          <w:p w14:paraId="74DF2AF2" w14:textId="60F1C145" w:rsidR="00A61F32" w:rsidRDefault="002C5ED4" w:rsidP="00E6040C">
            <w:pPr>
              <w:rPr>
                <w:rFonts w:ascii="Times New Roman" w:hAnsi="Times New Roman" w:cs="Times New Roman"/>
                <w:color w:val="000000"/>
                <w:sz w:val="24"/>
                <w:szCs w:val="24"/>
              </w:rPr>
            </w:pPr>
            <w:r>
              <w:rPr>
                <w:rFonts w:ascii="Times New Roman" w:hAnsi="Times New Roman" w:cs="Times New Roman"/>
                <w:color w:val="000000"/>
                <w:sz w:val="24"/>
                <w:szCs w:val="24"/>
              </w:rPr>
              <w:t>En todos los ejercicios se debe cambiar el símbolo “:” por “÷”.</w:t>
            </w:r>
          </w:p>
          <w:p w14:paraId="2449811A" w14:textId="77777777" w:rsidR="002C5ED4" w:rsidRDefault="002C5ED4" w:rsidP="00E6040C">
            <w:pPr>
              <w:rPr>
                <w:rFonts w:ascii="Times New Roman" w:hAnsi="Times New Roman" w:cs="Times New Roman"/>
                <w:color w:val="000000"/>
                <w:sz w:val="24"/>
                <w:szCs w:val="24"/>
              </w:rPr>
            </w:pPr>
          </w:p>
          <w:p w14:paraId="32EA8F9F" w14:textId="77777777" w:rsidR="002C5ED4" w:rsidRDefault="002C5ED4" w:rsidP="00E6040C">
            <w:pPr>
              <w:rPr>
                <w:rFonts w:ascii="Times New Roman" w:hAnsi="Times New Roman" w:cs="Times New Roman"/>
                <w:color w:val="000000"/>
                <w:sz w:val="24"/>
                <w:szCs w:val="24"/>
              </w:rPr>
            </w:pPr>
            <w:r>
              <w:rPr>
                <w:rFonts w:ascii="Times New Roman" w:hAnsi="Times New Roman" w:cs="Times New Roman"/>
                <w:color w:val="000000"/>
                <w:sz w:val="24"/>
                <w:szCs w:val="24"/>
              </w:rPr>
              <w:t>Por ejemplo:</w:t>
            </w:r>
          </w:p>
          <w:p w14:paraId="40663FAB" w14:textId="74FA0EC2" w:rsidR="002C5ED4" w:rsidRDefault="009C6AA8" w:rsidP="00E6040C">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67968" behindDoc="0" locked="0" layoutInCell="1" allowOverlap="1" wp14:anchorId="796BD991" wp14:editId="5C588450">
                      <wp:simplePos x="0" y="0"/>
                      <wp:positionH relativeFrom="column">
                        <wp:posOffset>12700</wp:posOffset>
                      </wp:positionH>
                      <wp:positionV relativeFrom="paragraph">
                        <wp:posOffset>440055</wp:posOffset>
                      </wp:positionV>
                      <wp:extent cx="866775" cy="295910"/>
                      <wp:effectExtent l="76200" t="38100" r="85725" b="104140"/>
                      <wp:wrapNone/>
                      <wp:docPr id="86" name="86 Rectángulo redondeado"/>
                      <wp:cNvGraphicFramePr/>
                      <a:graphic xmlns:a="http://schemas.openxmlformats.org/drawingml/2006/main">
                        <a:graphicData uri="http://schemas.microsoft.com/office/word/2010/wordprocessingShape">
                          <wps:wsp>
                            <wps:cNvSpPr/>
                            <wps:spPr>
                              <a:xfrm>
                                <a:off x="0" y="0"/>
                                <a:ext cx="866775" cy="29591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59B7A" w14:textId="58EA24A7" w:rsidR="005A36AC" w:rsidRPr="005E5B75" w:rsidRDefault="005A36AC" w:rsidP="009C6AA8">
                                  <w:pPr>
                                    <w:jc w:val="center"/>
                                    <w:rPr>
                                      <w:b/>
                                      <w:color w:val="FF0000"/>
                                      <w:sz w:val="22"/>
                                      <w:lang w:val="es-CO"/>
                                    </w:rPr>
                                  </w:pPr>
                                  <w:r>
                                    <w:rPr>
                                      <w:b/>
                                      <w:color w:val="FF0000"/>
                                      <w:sz w:val="22"/>
                                      <w:lang w:val="es-CO"/>
                                    </w:rPr>
                                    <w:t>90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BD991" id="86 Rectángulo redondeado" o:spid="_x0000_s1051" style="position:absolute;margin-left:1pt;margin-top:34.65pt;width:68.25pt;height:2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" filled="f" strokecolor="red" strokeweight="2.25pt">
                      <v:shadow on="t" color="black" opacity="22937f" origin=",.5" offset="0,.63889mm"/>
                      <v:textbox>
                        <w:txbxContent>
                          <w:p w14:paraId="4DA59B7A" w14:textId="58EA24A7" w:rsidR="005A36AC" w:rsidRPr="005E5B75" w:rsidRDefault="005A36AC" w:rsidP="009C6AA8">
                            <w:pPr>
                              <w:jc w:val="center"/>
                              <w:rPr>
                                <w:b/>
                                <w:color w:val="FF0000"/>
                                <w:sz w:val="22"/>
                                <w:lang w:val="es-CO"/>
                              </w:rPr>
                            </w:pPr>
                            <w:r>
                              <w:rPr>
                                <w:b/>
                                <w:color w:val="FF0000"/>
                                <w:sz w:val="22"/>
                                <w:lang w:val="es-CO"/>
                              </w:rPr>
                              <w:t>90 ÷ 5</w:t>
                            </w:r>
                          </w:p>
                        </w:txbxContent>
                      </v:textbox>
                    </v:roundrect>
                  </w:pict>
                </mc:Fallback>
              </mc:AlternateContent>
            </w:r>
            <w:r w:rsidR="002C5ED4">
              <w:rPr>
                <w:noProof/>
                <w:lang w:val="es-CO" w:eastAsia="es-CO"/>
              </w:rPr>
              <w:drawing>
                <wp:inline distT="0" distB="0" distL="0" distR="0" wp14:anchorId="45710180" wp14:editId="4AD8E547">
                  <wp:extent cx="3512455" cy="62939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4800" t="51276" r="61863" b="42034"/>
                          <a:stretch/>
                        </pic:blipFill>
                        <pic:spPr bwMode="auto">
                          <a:xfrm>
                            <a:off x="0" y="0"/>
                            <a:ext cx="3518810" cy="630531"/>
                          </a:xfrm>
                          <a:prstGeom prst="rect">
                            <a:avLst/>
                          </a:prstGeom>
                          <a:ln>
                            <a:noFill/>
                          </a:ln>
                          <a:extLst>
                            <a:ext uri="{53640926-AAD7-44D8-BBD7-CCE9431645EC}">
                              <a14:shadowObscured xmlns:a14="http://schemas.microsoft.com/office/drawing/2010/main"/>
                            </a:ext>
                          </a:extLst>
                        </pic:spPr>
                      </pic:pic>
                    </a:graphicData>
                  </a:graphic>
                </wp:inline>
              </w:drawing>
            </w:r>
          </w:p>
          <w:p w14:paraId="2DA55EC3" w14:textId="77777777" w:rsidR="002C5ED4" w:rsidRDefault="002C5ED4" w:rsidP="00E6040C">
            <w:pPr>
              <w:rPr>
                <w:rFonts w:ascii="Times New Roman" w:hAnsi="Times New Roman" w:cs="Times New Roman"/>
                <w:color w:val="000000"/>
                <w:sz w:val="24"/>
                <w:szCs w:val="24"/>
              </w:rPr>
            </w:pPr>
          </w:p>
          <w:p w14:paraId="6D6FEE51" w14:textId="3006184E" w:rsidR="002C5ED4" w:rsidRPr="00C56195" w:rsidRDefault="002C5ED4" w:rsidP="00E6040C">
            <w:pPr>
              <w:rPr>
                <w:rFonts w:ascii="Times New Roman" w:hAnsi="Times New Roman" w:cs="Times New Roman"/>
                <w:color w:val="000000"/>
                <w:sz w:val="24"/>
                <w:szCs w:val="24"/>
              </w:rPr>
            </w:pPr>
          </w:p>
        </w:tc>
      </w:tr>
      <w:tr w:rsidR="00A61F32" w:rsidRPr="00C56195" w14:paraId="59D4CEDC" w14:textId="77777777" w:rsidTr="00812151">
        <w:tc>
          <w:tcPr>
            <w:tcW w:w="2389" w:type="dxa"/>
            <w:gridSpan w:val="2"/>
          </w:tcPr>
          <w:p w14:paraId="4EB4B6F5" w14:textId="6B94A40C" w:rsidR="00A61F32" w:rsidRPr="00C56195" w:rsidRDefault="00A61F3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439" w:type="dxa"/>
          </w:tcPr>
          <w:p w14:paraId="05DBBC55" w14:textId="6D366C9B" w:rsidR="00A61F32" w:rsidRPr="00C56195" w:rsidRDefault="00651302"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 las divisiones</w:t>
            </w:r>
          </w:p>
        </w:tc>
      </w:tr>
      <w:tr w:rsidR="00A61F32" w:rsidRPr="00C56195" w14:paraId="7C1E6375" w14:textId="77777777" w:rsidTr="00812151">
        <w:tc>
          <w:tcPr>
            <w:tcW w:w="2389" w:type="dxa"/>
            <w:gridSpan w:val="2"/>
          </w:tcPr>
          <w:p w14:paraId="5410C0C9" w14:textId="77777777" w:rsidR="00A61F32" w:rsidRPr="00C56195" w:rsidRDefault="00A61F32"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439" w:type="dxa"/>
          </w:tcPr>
          <w:p w14:paraId="21C0CA52" w14:textId="1EDC2756" w:rsidR="00A61F32" w:rsidRPr="00C56195" w:rsidRDefault="00F138CA"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algoritmo</w:t>
            </w:r>
            <w:r w:rsidR="008717E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de la división. </w:t>
            </w:r>
          </w:p>
        </w:tc>
      </w:tr>
    </w:tbl>
    <w:p w14:paraId="770EB9A6" w14:textId="77777777" w:rsidR="00A61F32" w:rsidRPr="004F6D4B" w:rsidRDefault="00A61F32" w:rsidP="00E6040C">
      <w:pPr>
        <w:spacing w:after="0"/>
        <w:rPr>
          <w:rFonts w:ascii="Arial" w:hAnsi="Arial" w:cs="Arial"/>
          <w:color w:val="000000"/>
        </w:rPr>
      </w:pPr>
    </w:p>
    <w:p w14:paraId="20EE89AF" w14:textId="20A12396" w:rsidR="004F6D4B" w:rsidRPr="004F6D4B" w:rsidRDefault="004F6D4B" w:rsidP="00E6040C">
      <w:pPr>
        <w:spacing w:after="0"/>
        <w:rPr>
          <w:rFonts w:ascii="Arial" w:hAnsi="Arial" w:cs="Arial"/>
          <w:highlight w:val="yellow"/>
        </w:rPr>
      </w:pPr>
      <w:r w:rsidRPr="004F6D4B">
        <w:rPr>
          <w:rFonts w:ascii="Arial" w:hAnsi="Arial" w:cs="Arial"/>
          <w:highlight w:val="yellow"/>
        </w:rPr>
        <w:t>[SECCIÓN 2]</w:t>
      </w:r>
      <w:r w:rsidRPr="004F6D4B">
        <w:rPr>
          <w:rFonts w:ascii="Arial" w:hAnsi="Arial" w:cs="Arial"/>
        </w:rPr>
        <w:t xml:space="preserve"> </w:t>
      </w:r>
      <w:r w:rsidRPr="004F6D4B">
        <w:rPr>
          <w:rFonts w:ascii="Arial" w:hAnsi="Arial" w:cs="Arial"/>
          <w:b/>
        </w:rPr>
        <w:t>2.</w:t>
      </w:r>
      <w:r>
        <w:rPr>
          <w:rFonts w:ascii="Arial" w:hAnsi="Arial" w:cs="Arial"/>
          <w:b/>
        </w:rPr>
        <w:t>5</w:t>
      </w:r>
      <w:r w:rsidRPr="004F6D4B">
        <w:rPr>
          <w:rFonts w:ascii="Arial" w:hAnsi="Arial" w:cs="Arial"/>
          <w:b/>
        </w:rPr>
        <w:t xml:space="preserve"> </w:t>
      </w:r>
      <w:r>
        <w:rPr>
          <w:rFonts w:ascii="Arial" w:hAnsi="Arial" w:cs="Arial"/>
          <w:b/>
        </w:rPr>
        <w:t>Operaciones combinadas</w:t>
      </w:r>
      <w:r w:rsidR="00AE0DD7">
        <w:rPr>
          <w:rFonts w:ascii="Arial" w:hAnsi="Arial" w:cs="Arial"/>
          <w:b/>
        </w:rPr>
        <w:t xml:space="preserve"> de números naturales</w:t>
      </w:r>
    </w:p>
    <w:p w14:paraId="2531D215" w14:textId="77777777" w:rsidR="00812151" w:rsidRDefault="00812151" w:rsidP="00E6040C">
      <w:pPr>
        <w:tabs>
          <w:tab w:val="left" w:pos="2805"/>
        </w:tabs>
        <w:spacing w:after="0"/>
        <w:rPr>
          <w:rFonts w:ascii="Arial" w:hAnsi="Arial" w:cs="Arial"/>
          <w:color w:val="000000"/>
          <w:lang w:val="es-CO"/>
        </w:rPr>
      </w:pPr>
    </w:p>
    <w:p w14:paraId="29D345D5" w14:textId="7E73A041" w:rsidR="00AE0DD7" w:rsidRDefault="00CA451D" w:rsidP="00E6040C">
      <w:pPr>
        <w:tabs>
          <w:tab w:val="left" w:pos="2805"/>
        </w:tabs>
        <w:spacing w:after="0"/>
        <w:rPr>
          <w:rFonts w:ascii="Arial" w:hAnsi="Arial" w:cs="Arial"/>
          <w:color w:val="000000"/>
          <w:lang w:val="es-CO"/>
        </w:rPr>
      </w:pPr>
      <w:r>
        <w:rPr>
          <w:rFonts w:ascii="Arial" w:hAnsi="Arial" w:cs="Arial"/>
          <w:color w:val="000000"/>
          <w:lang w:val="es-CO"/>
        </w:rPr>
        <w:t xml:space="preserve">Muchas veces es necesario realizar varias operaciones matemáticas antes de obtener un resultado final. Por ejemplo, </w:t>
      </w:r>
    </w:p>
    <w:p w14:paraId="34D7DAE5" w14:textId="77777777" w:rsidR="00CA451D" w:rsidRPr="00AE0DD7" w:rsidRDefault="00CA451D" w:rsidP="00E6040C">
      <w:pPr>
        <w:tabs>
          <w:tab w:val="left" w:pos="2805"/>
        </w:tabs>
        <w:spacing w:after="0"/>
        <w:rPr>
          <w:rFonts w:ascii="Arial" w:hAnsi="Arial" w:cs="Arial"/>
          <w:color w:val="000000"/>
          <w:lang w:val="es-CO"/>
        </w:rPr>
      </w:pPr>
    </w:p>
    <w:p w14:paraId="292ABED8" w14:textId="5D3C6459" w:rsidR="00AE0DD7" w:rsidRDefault="00AE0DD7" w:rsidP="00CA451D">
      <w:pPr>
        <w:spacing w:after="0"/>
        <w:jc w:val="center"/>
        <w:rPr>
          <w:rFonts w:ascii="Arial" w:hAnsi="Arial" w:cs="Arial"/>
          <w:color w:val="000000"/>
          <w:lang w:val="es-CO"/>
        </w:rPr>
      </w:pPr>
      <w:r w:rsidRPr="00AE0DD7">
        <w:rPr>
          <w:rFonts w:ascii="Arial" w:hAnsi="Arial" w:cs="Arial"/>
          <w:color w:val="000000"/>
          <w:lang w:val="es-CO"/>
        </w:rPr>
        <w:t xml:space="preserve">4 × (6 + 1) + (7 − 1) </w:t>
      </w:r>
      <w:r>
        <w:rPr>
          <w:rFonts w:ascii="Arial" w:hAnsi="Arial" w:cs="Arial"/>
          <w:color w:val="000000"/>
          <w:lang w:val="es-CO"/>
        </w:rPr>
        <w:t>÷</w:t>
      </w:r>
      <w:r w:rsidRPr="00AE0DD7">
        <w:rPr>
          <w:rFonts w:ascii="Arial" w:hAnsi="Arial" w:cs="Arial"/>
          <w:color w:val="000000"/>
          <w:lang w:val="es-CO"/>
        </w:rPr>
        <w:t xml:space="preserve"> 3</w:t>
      </w:r>
    </w:p>
    <w:p w14:paraId="57F551A4" w14:textId="3FCE0256" w:rsidR="00CA451D" w:rsidRPr="00AE0DD7" w:rsidRDefault="00CA451D" w:rsidP="00CA451D">
      <w:pPr>
        <w:tabs>
          <w:tab w:val="left" w:pos="2805"/>
        </w:tabs>
        <w:spacing w:after="0"/>
        <w:jc w:val="center"/>
        <w:rPr>
          <w:rFonts w:ascii="Arial" w:hAnsi="Arial" w:cs="Arial"/>
          <w:color w:val="000000"/>
          <w:lang w:val="es-CO"/>
        </w:rPr>
      </w:pPr>
      <w:r>
        <w:rPr>
          <w:rFonts w:ascii="Arial" w:hAnsi="Arial" w:cs="Arial"/>
          <w:color w:val="000000"/>
          <w:lang w:val="es-CO"/>
        </w:rPr>
        <w:t xml:space="preserve">(8 + 7) </w:t>
      </w:r>
      <w:r>
        <w:rPr>
          <w:rFonts w:ascii="Cambria Math" w:hAnsi="Cambria Math" w:cs="Arial"/>
          <w:color w:val="000000"/>
          <w:lang w:val="es-CO"/>
        </w:rPr>
        <w:t xml:space="preserve">÷ (3 + 2) </w:t>
      </w:r>
      <w:r w:rsidRPr="00AE0DD7">
        <w:rPr>
          <w:rFonts w:ascii="Arial" w:hAnsi="Arial" w:cs="Arial"/>
          <w:color w:val="000000"/>
          <w:lang w:val="es-CO"/>
        </w:rPr>
        <w:t>×</w:t>
      </w:r>
      <w:r>
        <w:rPr>
          <w:rFonts w:ascii="Arial" w:hAnsi="Arial" w:cs="Arial"/>
          <w:color w:val="000000"/>
          <w:lang w:val="es-CO"/>
        </w:rPr>
        <w:t xml:space="preserve"> (5 – 1)</w:t>
      </w:r>
    </w:p>
    <w:p w14:paraId="61501825" w14:textId="77777777" w:rsidR="00812151" w:rsidRDefault="00812151" w:rsidP="00E6040C">
      <w:pPr>
        <w:tabs>
          <w:tab w:val="left" w:pos="2805"/>
        </w:tabs>
        <w:spacing w:after="0"/>
        <w:rPr>
          <w:rFonts w:ascii="Arial" w:hAnsi="Arial" w:cs="Arial"/>
          <w:color w:val="000000"/>
          <w:lang w:val="es-CO"/>
        </w:rPr>
      </w:pPr>
    </w:p>
    <w:p w14:paraId="0C1E9AE6" w14:textId="0D2924C0" w:rsidR="00CA451D" w:rsidRDefault="00CA451D" w:rsidP="00E6040C">
      <w:pPr>
        <w:tabs>
          <w:tab w:val="left" w:pos="2805"/>
        </w:tabs>
        <w:spacing w:after="0"/>
        <w:rPr>
          <w:rFonts w:ascii="Arial" w:hAnsi="Arial" w:cs="Arial"/>
          <w:color w:val="000000"/>
          <w:lang w:val="es-CO"/>
        </w:rPr>
      </w:pPr>
      <w:r>
        <w:rPr>
          <w:rFonts w:ascii="Arial" w:hAnsi="Arial" w:cs="Arial"/>
          <w:color w:val="000000"/>
          <w:lang w:val="es-CO"/>
        </w:rPr>
        <w:t xml:space="preserve">Estas expresiones se conocen como </w:t>
      </w:r>
      <w:r w:rsidRPr="00CA451D">
        <w:rPr>
          <w:rFonts w:ascii="Arial" w:hAnsi="Arial" w:cs="Arial"/>
          <w:b/>
          <w:color w:val="000000"/>
          <w:lang w:val="es-CO"/>
        </w:rPr>
        <w:t>operaciones combinadas</w:t>
      </w:r>
      <w:r>
        <w:rPr>
          <w:rFonts w:ascii="Arial" w:hAnsi="Arial" w:cs="Arial"/>
          <w:color w:val="000000"/>
          <w:lang w:val="es-CO"/>
        </w:rPr>
        <w:t>.</w:t>
      </w:r>
    </w:p>
    <w:p w14:paraId="70E292A1" w14:textId="77777777" w:rsidR="00CA451D" w:rsidRDefault="00CA451D" w:rsidP="00E6040C">
      <w:pPr>
        <w:tabs>
          <w:tab w:val="left" w:pos="2805"/>
        </w:tabs>
        <w:spacing w:after="0"/>
        <w:rPr>
          <w:rFonts w:ascii="Arial" w:hAnsi="Arial" w:cs="Arial"/>
          <w:color w:val="000000"/>
          <w:lang w:val="es-CO"/>
        </w:rPr>
      </w:pPr>
    </w:p>
    <w:p w14:paraId="67E81C5D" w14:textId="4F2CA465" w:rsidR="00AE0DD7" w:rsidRPr="00AE0DD7" w:rsidRDefault="00AE0DD7" w:rsidP="00E6040C">
      <w:pPr>
        <w:tabs>
          <w:tab w:val="left" w:pos="2805"/>
        </w:tabs>
        <w:spacing w:after="0"/>
        <w:rPr>
          <w:rFonts w:ascii="Arial" w:hAnsi="Arial" w:cs="Arial"/>
          <w:color w:val="000000"/>
          <w:lang w:val="es-CO"/>
        </w:rPr>
      </w:pPr>
      <w:r w:rsidRPr="00AE0DD7">
        <w:rPr>
          <w:rFonts w:ascii="Arial" w:hAnsi="Arial" w:cs="Arial"/>
          <w:color w:val="000000"/>
          <w:lang w:val="es-CO"/>
        </w:rPr>
        <w:t>Para res</w:t>
      </w:r>
      <w:r w:rsidR="00BB19F7">
        <w:rPr>
          <w:rFonts w:ascii="Arial" w:hAnsi="Arial" w:cs="Arial"/>
          <w:color w:val="000000"/>
          <w:lang w:val="es-CO"/>
        </w:rPr>
        <w:t xml:space="preserve">olver estas operaciones </w:t>
      </w:r>
      <w:r w:rsidR="00CA451D">
        <w:rPr>
          <w:rFonts w:ascii="Arial" w:hAnsi="Arial" w:cs="Arial"/>
          <w:color w:val="000000"/>
          <w:lang w:val="es-CO"/>
        </w:rPr>
        <w:t xml:space="preserve">es necesario seguir </w:t>
      </w:r>
      <w:r w:rsidR="00BB19F7">
        <w:rPr>
          <w:rFonts w:ascii="Arial" w:hAnsi="Arial" w:cs="Arial"/>
          <w:color w:val="000000"/>
          <w:lang w:val="es-CO"/>
        </w:rPr>
        <w:t xml:space="preserve"> un </w:t>
      </w:r>
      <w:r w:rsidRPr="00BB19F7">
        <w:rPr>
          <w:rFonts w:ascii="Arial" w:hAnsi="Arial" w:cs="Arial"/>
          <w:b/>
          <w:color w:val="000000"/>
          <w:lang w:val="es-CO"/>
        </w:rPr>
        <w:t>orden</w:t>
      </w:r>
      <w:r w:rsidRPr="00AE0DD7">
        <w:rPr>
          <w:rFonts w:ascii="Arial" w:hAnsi="Arial" w:cs="Arial"/>
          <w:color w:val="000000"/>
          <w:lang w:val="es-CO"/>
        </w:rPr>
        <w:t>, de la siguiente manera:</w:t>
      </w:r>
    </w:p>
    <w:p w14:paraId="6AD5436A" w14:textId="72CCA3F8" w:rsidR="00BB19F7" w:rsidRDefault="00CA451D" w:rsidP="00E6040C">
      <w:pPr>
        <w:pStyle w:val="Prrafodelista"/>
        <w:numPr>
          <w:ilvl w:val="0"/>
          <w:numId w:val="6"/>
        </w:numPr>
        <w:tabs>
          <w:tab w:val="left" w:pos="2805"/>
        </w:tabs>
        <w:spacing w:after="0"/>
        <w:rPr>
          <w:rFonts w:ascii="Arial" w:hAnsi="Arial" w:cs="Arial"/>
          <w:color w:val="000000"/>
          <w:lang w:val="es-CO"/>
        </w:rPr>
      </w:pPr>
      <w:r>
        <w:rPr>
          <w:rFonts w:ascii="Arial" w:hAnsi="Arial" w:cs="Arial"/>
          <w:color w:val="000000"/>
          <w:lang w:val="es-CO"/>
        </w:rPr>
        <w:t>Se resuelven</w:t>
      </w:r>
      <w:r w:rsidR="00AE0DD7" w:rsidRPr="00BB19F7">
        <w:rPr>
          <w:rFonts w:ascii="Arial" w:hAnsi="Arial" w:cs="Arial"/>
          <w:color w:val="000000"/>
          <w:lang w:val="es-CO"/>
        </w:rPr>
        <w:t xml:space="preserve"> las operaciones que </w:t>
      </w:r>
      <w:r>
        <w:rPr>
          <w:rFonts w:ascii="Arial" w:hAnsi="Arial" w:cs="Arial"/>
          <w:color w:val="000000"/>
          <w:lang w:val="es-CO"/>
        </w:rPr>
        <w:t>están agrupadas</w:t>
      </w:r>
      <w:r w:rsidR="00AE0DD7" w:rsidRPr="00BB19F7">
        <w:rPr>
          <w:rFonts w:ascii="Arial" w:hAnsi="Arial" w:cs="Arial"/>
          <w:color w:val="000000"/>
          <w:lang w:val="es-CO"/>
        </w:rPr>
        <w:t xml:space="preserve"> dentro de los </w:t>
      </w:r>
      <w:r w:rsidR="00AE0DD7" w:rsidRPr="00BB19F7">
        <w:rPr>
          <w:rFonts w:ascii="Arial" w:hAnsi="Arial" w:cs="Arial"/>
          <w:b/>
          <w:color w:val="000000"/>
          <w:lang w:val="es-CO"/>
        </w:rPr>
        <w:t>paréntesis</w:t>
      </w:r>
      <w:r w:rsidR="00AE0DD7" w:rsidRPr="00BB19F7">
        <w:rPr>
          <w:rFonts w:ascii="Arial" w:hAnsi="Arial" w:cs="Arial"/>
          <w:color w:val="000000"/>
          <w:lang w:val="es-CO"/>
        </w:rPr>
        <w:t>.</w:t>
      </w:r>
    </w:p>
    <w:p w14:paraId="0D2C631D" w14:textId="64E4605A" w:rsidR="00BB19F7" w:rsidRDefault="00CA451D" w:rsidP="00E6040C">
      <w:pPr>
        <w:pStyle w:val="Prrafodelista"/>
        <w:numPr>
          <w:ilvl w:val="0"/>
          <w:numId w:val="6"/>
        </w:numPr>
        <w:tabs>
          <w:tab w:val="left" w:pos="2805"/>
        </w:tabs>
        <w:spacing w:after="0"/>
        <w:rPr>
          <w:rFonts w:ascii="Arial" w:hAnsi="Arial" w:cs="Arial"/>
          <w:color w:val="000000"/>
          <w:lang w:val="es-CO"/>
        </w:rPr>
      </w:pPr>
      <w:r>
        <w:rPr>
          <w:rFonts w:ascii="Arial" w:hAnsi="Arial" w:cs="Arial"/>
          <w:color w:val="000000"/>
          <w:lang w:val="es-CO"/>
        </w:rPr>
        <w:t>Luego se efectúan</w:t>
      </w:r>
      <w:r w:rsidR="00AE0DD7" w:rsidRPr="00BB19F7">
        <w:rPr>
          <w:rFonts w:ascii="Arial" w:hAnsi="Arial" w:cs="Arial"/>
          <w:color w:val="000000"/>
          <w:lang w:val="es-CO"/>
        </w:rPr>
        <w:t xml:space="preserve"> las </w:t>
      </w:r>
      <w:r w:rsidR="00AE0DD7" w:rsidRPr="00BB19F7">
        <w:rPr>
          <w:rFonts w:ascii="Arial" w:hAnsi="Arial" w:cs="Arial"/>
          <w:b/>
          <w:color w:val="000000"/>
          <w:lang w:val="es-CO"/>
        </w:rPr>
        <w:t>multiplicaciones</w:t>
      </w:r>
      <w:r w:rsidR="00AE0DD7" w:rsidRPr="00BB19F7">
        <w:rPr>
          <w:rFonts w:ascii="Arial" w:hAnsi="Arial" w:cs="Arial"/>
          <w:color w:val="000000"/>
          <w:lang w:val="es-CO"/>
        </w:rPr>
        <w:t xml:space="preserve"> y las </w:t>
      </w:r>
      <w:r w:rsidR="00AE0DD7" w:rsidRPr="00BB19F7">
        <w:rPr>
          <w:rFonts w:ascii="Arial" w:hAnsi="Arial" w:cs="Arial"/>
          <w:b/>
          <w:color w:val="000000"/>
          <w:lang w:val="es-CO"/>
        </w:rPr>
        <w:t>divisiones</w:t>
      </w:r>
      <w:r w:rsidR="00AE0DD7" w:rsidRPr="00BB19F7">
        <w:rPr>
          <w:rFonts w:ascii="Arial" w:hAnsi="Arial" w:cs="Arial"/>
          <w:color w:val="000000"/>
          <w:lang w:val="es-CO"/>
        </w:rPr>
        <w:t xml:space="preserve"> en el orden en que aparezcan, </w:t>
      </w:r>
      <w:r w:rsidR="00AE0DD7" w:rsidRPr="00BB19F7">
        <w:rPr>
          <w:rFonts w:ascii="Arial" w:hAnsi="Arial" w:cs="Arial"/>
          <w:b/>
          <w:color w:val="000000"/>
          <w:lang w:val="es-CO"/>
        </w:rPr>
        <w:t>de izquierda a derecha</w:t>
      </w:r>
      <w:r w:rsidR="00AE0DD7" w:rsidRPr="00BB19F7">
        <w:rPr>
          <w:rFonts w:ascii="Arial" w:hAnsi="Arial" w:cs="Arial"/>
          <w:color w:val="000000"/>
          <w:lang w:val="es-CO"/>
        </w:rPr>
        <w:t>.</w:t>
      </w:r>
    </w:p>
    <w:p w14:paraId="4E9508F5" w14:textId="1888FE6F" w:rsidR="00AE0DD7" w:rsidRDefault="00CA451D" w:rsidP="00E6040C">
      <w:pPr>
        <w:pStyle w:val="Prrafodelista"/>
        <w:numPr>
          <w:ilvl w:val="0"/>
          <w:numId w:val="6"/>
        </w:numPr>
        <w:tabs>
          <w:tab w:val="left" w:pos="2805"/>
        </w:tabs>
        <w:spacing w:after="0"/>
        <w:rPr>
          <w:rFonts w:ascii="Arial" w:hAnsi="Arial" w:cs="Arial"/>
          <w:color w:val="000000"/>
          <w:lang w:val="es-CO"/>
        </w:rPr>
      </w:pPr>
      <w:r>
        <w:rPr>
          <w:rFonts w:ascii="Arial" w:hAnsi="Arial" w:cs="Arial"/>
          <w:color w:val="000000"/>
          <w:lang w:val="es-CO"/>
        </w:rPr>
        <w:t>Posteriormente se realizan</w:t>
      </w:r>
      <w:r w:rsidR="00AE0DD7" w:rsidRPr="00BB19F7">
        <w:rPr>
          <w:rFonts w:ascii="Arial" w:hAnsi="Arial" w:cs="Arial"/>
          <w:color w:val="000000"/>
          <w:lang w:val="es-CO"/>
        </w:rPr>
        <w:t xml:space="preserve"> las </w:t>
      </w:r>
      <w:r>
        <w:rPr>
          <w:rFonts w:ascii="Arial" w:hAnsi="Arial" w:cs="Arial"/>
          <w:b/>
          <w:color w:val="000000"/>
          <w:lang w:val="es-CO"/>
        </w:rPr>
        <w:t>adiciones</w:t>
      </w:r>
      <w:r w:rsidR="00AE0DD7" w:rsidRPr="00BB19F7">
        <w:rPr>
          <w:rFonts w:ascii="Arial" w:hAnsi="Arial" w:cs="Arial"/>
          <w:color w:val="000000"/>
          <w:lang w:val="es-CO"/>
        </w:rPr>
        <w:t xml:space="preserve"> y</w:t>
      </w:r>
      <w:r>
        <w:rPr>
          <w:rFonts w:ascii="Arial" w:hAnsi="Arial" w:cs="Arial"/>
          <w:color w:val="000000"/>
          <w:lang w:val="es-CO"/>
        </w:rPr>
        <w:t xml:space="preserve"> </w:t>
      </w:r>
      <w:r w:rsidRPr="00CA451D">
        <w:rPr>
          <w:rFonts w:ascii="Arial" w:hAnsi="Arial" w:cs="Arial"/>
          <w:b/>
          <w:color w:val="000000"/>
          <w:lang w:val="es-CO"/>
        </w:rPr>
        <w:t>sustracciones</w:t>
      </w:r>
      <w:r w:rsidR="00AE0DD7" w:rsidRPr="00BB19F7">
        <w:rPr>
          <w:rFonts w:ascii="Arial" w:hAnsi="Arial" w:cs="Arial"/>
          <w:color w:val="000000"/>
          <w:lang w:val="es-CO"/>
        </w:rPr>
        <w:t xml:space="preserve"> en el orden en que aparezcan, </w:t>
      </w:r>
      <w:r w:rsidR="00AE0DD7" w:rsidRPr="00BB19F7">
        <w:rPr>
          <w:rFonts w:ascii="Arial" w:hAnsi="Arial" w:cs="Arial"/>
          <w:b/>
          <w:color w:val="000000"/>
          <w:lang w:val="es-CO"/>
        </w:rPr>
        <w:t>de izquierda a derecha</w:t>
      </w:r>
      <w:r w:rsidR="00AE0DD7" w:rsidRPr="00BB19F7">
        <w:rPr>
          <w:rFonts w:ascii="Arial" w:hAnsi="Arial" w:cs="Arial"/>
          <w:color w:val="000000"/>
          <w:lang w:val="es-CO"/>
        </w:rPr>
        <w:t>.</w:t>
      </w:r>
    </w:p>
    <w:p w14:paraId="03089362" w14:textId="7B0ACAAC" w:rsidR="00812151" w:rsidRDefault="00812151" w:rsidP="00E6040C">
      <w:pPr>
        <w:pStyle w:val="Prrafodelista"/>
        <w:numPr>
          <w:ilvl w:val="0"/>
          <w:numId w:val="6"/>
        </w:numPr>
        <w:tabs>
          <w:tab w:val="left" w:pos="2805"/>
        </w:tabs>
        <w:spacing w:after="0"/>
        <w:rPr>
          <w:rFonts w:ascii="Arial" w:hAnsi="Arial" w:cs="Arial"/>
          <w:color w:val="000000"/>
          <w:highlight w:val="yellow"/>
          <w:lang w:val="es-CO"/>
        </w:rPr>
      </w:pPr>
      <w:r w:rsidRPr="00812151">
        <w:rPr>
          <w:rFonts w:ascii="Arial" w:hAnsi="Arial" w:cs="Arial"/>
          <w:color w:val="000000"/>
          <w:highlight w:val="yellow"/>
          <w:lang w:val="es-CO"/>
        </w:rPr>
        <w:t>Finalmente se calcula el resultado.</w:t>
      </w:r>
    </w:p>
    <w:p w14:paraId="680E31E7" w14:textId="77777777" w:rsidR="00812151" w:rsidRPr="00812151" w:rsidRDefault="00812151" w:rsidP="00CA451D">
      <w:pPr>
        <w:pStyle w:val="Prrafodelista"/>
        <w:tabs>
          <w:tab w:val="left" w:pos="2805"/>
        </w:tabs>
        <w:spacing w:after="0"/>
        <w:rPr>
          <w:rFonts w:ascii="Arial" w:hAnsi="Arial" w:cs="Arial"/>
          <w:color w:val="000000"/>
          <w:highlight w:val="yellow"/>
          <w:lang w:val="es-CO"/>
        </w:rPr>
      </w:pPr>
    </w:p>
    <w:p w14:paraId="48FA3FC8" w14:textId="49B264E1" w:rsidR="00BB19F7" w:rsidRDefault="00CA451D" w:rsidP="00E6040C">
      <w:pPr>
        <w:tabs>
          <w:tab w:val="left" w:pos="2805"/>
        </w:tabs>
        <w:spacing w:after="0"/>
        <w:rPr>
          <w:rFonts w:ascii="Arial" w:hAnsi="Arial" w:cs="Arial"/>
          <w:color w:val="000000"/>
          <w:lang w:val="es-CO"/>
        </w:rPr>
      </w:pPr>
      <w:r>
        <w:rPr>
          <w:rFonts w:ascii="Arial" w:hAnsi="Arial" w:cs="Arial"/>
          <w:color w:val="000000"/>
          <w:lang w:val="es-CO"/>
        </w:rPr>
        <w:t xml:space="preserve">Observa cómo </w:t>
      </w:r>
      <w:r w:rsidR="00AE0DD7" w:rsidRPr="00AE0DD7">
        <w:rPr>
          <w:rFonts w:ascii="Arial" w:hAnsi="Arial" w:cs="Arial"/>
          <w:color w:val="000000"/>
          <w:lang w:val="es-CO"/>
        </w:rPr>
        <w:t xml:space="preserve"> </w:t>
      </w:r>
      <w:r w:rsidR="00BB19F7">
        <w:rPr>
          <w:rFonts w:ascii="Arial" w:hAnsi="Arial" w:cs="Arial"/>
          <w:color w:val="000000"/>
          <w:lang w:val="es-CO"/>
        </w:rPr>
        <w:t xml:space="preserve">debemos </w:t>
      </w:r>
      <w:r w:rsidR="00AE0DD7" w:rsidRPr="00AE0DD7">
        <w:rPr>
          <w:rFonts w:ascii="Arial" w:hAnsi="Arial" w:cs="Arial"/>
          <w:color w:val="000000"/>
          <w:lang w:val="es-CO"/>
        </w:rPr>
        <w:t xml:space="preserve">resolver una operación combinada: </w:t>
      </w:r>
    </w:p>
    <w:p w14:paraId="3C708ABA" w14:textId="77777777" w:rsidR="005A5E50" w:rsidRDefault="005A5E50" w:rsidP="00E6040C">
      <w:pPr>
        <w:tabs>
          <w:tab w:val="left" w:pos="2805"/>
        </w:tabs>
        <w:spacing w:after="0"/>
        <w:rPr>
          <w:rFonts w:ascii="Arial" w:hAnsi="Arial" w:cs="Arial"/>
          <w:color w:val="000000"/>
          <w:lang w:val="es-CO"/>
        </w:rPr>
      </w:pPr>
    </w:p>
    <w:p w14:paraId="1EC5755B" w14:textId="432C04A0" w:rsidR="00A61F32" w:rsidRDefault="00BB19F7" w:rsidP="00E6040C">
      <w:pPr>
        <w:tabs>
          <w:tab w:val="left" w:pos="2805"/>
        </w:tabs>
        <w:spacing w:after="0"/>
        <w:rPr>
          <w:rFonts w:ascii="Arial" w:hAnsi="Arial" w:cs="Arial"/>
          <w:color w:val="000000"/>
          <w:lang w:val="es-CO"/>
        </w:rPr>
      </w:pPr>
      <w:r>
        <w:rPr>
          <w:rFonts w:ascii="Arial" w:hAnsi="Arial" w:cs="Arial"/>
          <w:color w:val="000000"/>
          <w:lang w:val="es-CO"/>
        </w:rPr>
        <w:t>E</w:t>
      </w:r>
      <w:r w:rsidR="00AE0DD7" w:rsidRPr="00AE0DD7">
        <w:rPr>
          <w:rFonts w:ascii="Arial" w:hAnsi="Arial" w:cs="Arial"/>
          <w:color w:val="000000"/>
          <w:lang w:val="es-CO"/>
        </w:rPr>
        <w:t xml:space="preserve">n una floristería han preparado </w:t>
      </w:r>
      <w:r w:rsidR="005A5E50">
        <w:rPr>
          <w:rFonts w:ascii="Arial" w:hAnsi="Arial" w:cs="Arial"/>
          <w:color w:val="000000"/>
          <w:lang w:val="es-CO"/>
        </w:rPr>
        <w:t>cinco</w:t>
      </w:r>
      <w:r w:rsidR="00AE0DD7" w:rsidRPr="00AE0DD7">
        <w:rPr>
          <w:rFonts w:ascii="Arial" w:hAnsi="Arial" w:cs="Arial"/>
          <w:color w:val="000000"/>
          <w:lang w:val="es-CO"/>
        </w:rPr>
        <w:t xml:space="preserve"> ramos de flores, cada uno formado por </w:t>
      </w:r>
      <w:r w:rsidR="005A5E50">
        <w:rPr>
          <w:rFonts w:ascii="Arial" w:hAnsi="Arial" w:cs="Arial"/>
          <w:color w:val="000000"/>
          <w:lang w:val="es-CO"/>
        </w:rPr>
        <w:t>cinco</w:t>
      </w:r>
      <w:r w:rsidR="00AE0DD7" w:rsidRPr="00AE0DD7">
        <w:rPr>
          <w:rFonts w:ascii="Arial" w:hAnsi="Arial" w:cs="Arial"/>
          <w:color w:val="000000"/>
          <w:lang w:val="es-CO"/>
        </w:rPr>
        <w:t xml:space="preserve"> rosas y </w:t>
      </w:r>
      <w:r w:rsidR="005A5E50">
        <w:rPr>
          <w:rFonts w:ascii="Arial" w:hAnsi="Arial" w:cs="Arial"/>
          <w:color w:val="000000"/>
          <w:lang w:val="es-CO"/>
        </w:rPr>
        <w:t>nueve</w:t>
      </w:r>
      <w:r w:rsidR="00AE0DD7" w:rsidRPr="00AE0DD7">
        <w:rPr>
          <w:rFonts w:ascii="Arial" w:hAnsi="Arial" w:cs="Arial"/>
          <w:color w:val="000000"/>
          <w:lang w:val="es-CO"/>
        </w:rPr>
        <w:t xml:space="preserve"> margaritas. Además, tienen </w:t>
      </w:r>
      <w:r w:rsidR="005A5E50">
        <w:rPr>
          <w:rFonts w:ascii="Arial" w:hAnsi="Arial" w:cs="Arial"/>
          <w:color w:val="000000"/>
          <w:lang w:val="es-CO"/>
        </w:rPr>
        <w:t>dos</w:t>
      </w:r>
      <w:r w:rsidR="00AE0DD7" w:rsidRPr="00AE0DD7">
        <w:rPr>
          <w:rFonts w:ascii="Arial" w:hAnsi="Arial" w:cs="Arial"/>
          <w:color w:val="000000"/>
          <w:lang w:val="es-CO"/>
        </w:rPr>
        <w:t xml:space="preserve"> ramos de </w:t>
      </w:r>
      <w:r w:rsidR="005A5E50">
        <w:rPr>
          <w:rFonts w:ascii="Arial" w:hAnsi="Arial" w:cs="Arial"/>
          <w:color w:val="000000"/>
          <w:lang w:val="es-CO"/>
        </w:rPr>
        <w:t>diez</w:t>
      </w:r>
      <w:r w:rsidR="00AE0DD7" w:rsidRPr="00AE0DD7">
        <w:rPr>
          <w:rFonts w:ascii="Arial" w:hAnsi="Arial" w:cs="Arial"/>
          <w:color w:val="000000"/>
          <w:lang w:val="es-CO"/>
        </w:rPr>
        <w:t xml:space="preserve"> margaritas cada uno. Si el encargado de la tienda ha </w:t>
      </w:r>
      <w:r w:rsidR="00B67591">
        <w:rPr>
          <w:rFonts w:ascii="Arial" w:hAnsi="Arial" w:cs="Arial"/>
          <w:color w:val="000000"/>
          <w:lang w:val="es-CO"/>
        </w:rPr>
        <w:t>sacado</w:t>
      </w:r>
      <w:r w:rsidR="00AE0DD7" w:rsidRPr="00AE0DD7">
        <w:rPr>
          <w:rFonts w:ascii="Arial" w:hAnsi="Arial" w:cs="Arial"/>
          <w:color w:val="000000"/>
          <w:lang w:val="es-CO"/>
        </w:rPr>
        <w:t xml:space="preserve"> </w:t>
      </w:r>
      <w:r w:rsidR="005A5E50">
        <w:rPr>
          <w:rFonts w:ascii="Arial" w:hAnsi="Arial" w:cs="Arial"/>
          <w:color w:val="000000"/>
          <w:lang w:val="es-CO"/>
        </w:rPr>
        <w:t>tres</w:t>
      </w:r>
      <w:r w:rsidR="00AE0DD7" w:rsidRPr="00AE0DD7">
        <w:rPr>
          <w:rFonts w:ascii="Arial" w:hAnsi="Arial" w:cs="Arial"/>
          <w:color w:val="000000"/>
          <w:lang w:val="es-CO"/>
        </w:rPr>
        <w:t xml:space="preserve"> margaritas de un ramo, ¿cuántas fl</w:t>
      </w:r>
      <w:r w:rsidR="00820F5A">
        <w:rPr>
          <w:rFonts w:ascii="Arial" w:hAnsi="Arial" w:cs="Arial"/>
          <w:color w:val="000000"/>
          <w:lang w:val="es-CO"/>
        </w:rPr>
        <w:t>ores hay en total en los ramos?</w:t>
      </w:r>
    </w:p>
    <w:tbl>
      <w:tblPr>
        <w:tblStyle w:val="Tablaconcuadrcula"/>
        <w:tblW w:w="0" w:type="auto"/>
        <w:tblLook w:val="04A0" w:firstRow="1" w:lastRow="0" w:firstColumn="1" w:lastColumn="0" w:noHBand="0" w:noVBand="1"/>
      </w:tblPr>
      <w:tblGrid>
        <w:gridCol w:w="2477"/>
        <w:gridCol w:w="6351"/>
      </w:tblGrid>
      <w:tr w:rsidR="00820F5A" w:rsidRPr="00C56195" w14:paraId="54606D13" w14:textId="77777777" w:rsidTr="00837951">
        <w:tc>
          <w:tcPr>
            <w:tcW w:w="9033" w:type="dxa"/>
            <w:gridSpan w:val="2"/>
            <w:shd w:val="clear" w:color="auto" w:fill="0D0D0D" w:themeFill="text1" w:themeFillTint="F2"/>
          </w:tcPr>
          <w:p w14:paraId="487F3D53" w14:textId="77777777" w:rsidR="00820F5A" w:rsidRPr="00C56195" w:rsidRDefault="00820F5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0F5A" w:rsidRPr="00C56195" w14:paraId="68C873D0" w14:textId="77777777" w:rsidTr="00837951">
        <w:tc>
          <w:tcPr>
            <w:tcW w:w="2518" w:type="dxa"/>
          </w:tcPr>
          <w:p w14:paraId="124541A1" w14:textId="77777777" w:rsidR="00820F5A" w:rsidRPr="00C56195" w:rsidRDefault="00820F5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5F37B28" w14:textId="407BD79A" w:rsidR="00820F5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IMG15</w:t>
            </w:r>
            <w:r w:rsidR="00182B75">
              <w:rPr>
                <w:rFonts w:ascii="Times New Roman" w:hAnsi="Times New Roman" w:cs="Times New Roman"/>
                <w:color w:val="000000"/>
                <w:sz w:val="24"/>
                <w:szCs w:val="24"/>
              </w:rPr>
              <w:t>0</w:t>
            </w:r>
          </w:p>
        </w:tc>
      </w:tr>
      <w:tr w:rsidR="00820F5A" w:rsidRPr="00C56195" w14:paraId="36595389" w14:textId="77777777" w:rsidTr="00837951">
        <w:tc>
          <w:tcPr>
            <w:tcW w:w="2518" w:type="dxa"/>
          </w:tcPr>
          <w:p w14:paraId="6D0FDAEF" w14:textId="77777777" w:rsidR="00820F5A" w:rsidRPr="00C56195" w:rsidRDefault="00820F5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A432B04" w14:textId="77777777" w:rsidR="00820F5A" w:rsidRDefault="00820F5A" w:rsidP="00E6040C">
            <w:pPr>
              <w:rPr>
                <w:rFonts w:ascii="Times New Roman" w:hAnsi="Times New Roman" w:cs="Times New Roman"/>
                <w:color w:val="000000"/>
                <w:sz w:val="24"/>
                <w:szCs w:val="24"/>
              </w:rPr>
            </w:pPr>
            <w:r>
              <w:rPr>
                <w:rFonts w:ascii="Times New Roman" w:hAnsi="Times New Roman" w:cs="Times New Roman"/>
                <w:color w:val="000000"/>
                <w:sz w:val="24"/>
                <w:szCs w:val="24"/>
              </w:rPr>
              <w:t>Ramo de flores</w:t>
            </w:r>
          </w:p>
          <w:p w14:paraId="144F0401" w14:textId="779BD4B8" w:rsidR="00FF4238" w:rsidRPr="00C56195" w:rsidRDefault="00FF4238" w:rsidP="00E6040C">
            <w:pPr>
              <w:rPr>
                <w:rFonts w:ascii="Times New Roman" w:hAnsi="Times New Roman" w:cs="Times New Roman"/>
                <w:color w:val="000000"/>
                <w:sz w:val="24"/>
                <w:szCs w:val="24"/>
              </w:rPr>
            </w:pPr>
            <w:r>
              <w:rPr>
                <w:noProof/>
                <w:lang w:val="es-CO" w:eastAsia="es-CO"/>
              </w:rPr>
              <w:drawing>
                <wp:inline distT="0" distB="0" distL="0" distR="0" wp14:anchorId="303C9506" wp14:editId="7DE0A410">
                  <wp:extent cx="1021277" cy="985652"/>
                  <wp:effectExtent l="19050" t="19050" r="26670" b="241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203" t="37966" r="74576" b="33899"/>
                          <a:stretch/>
                        </pic:blipFill>
                        <pic:spPr bwMode="auto">
                          <a:xfrm>
                            <a:off x="0" y="0"/>
                            <a:ext cx="1022595" cy="986924"/>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tc>
      </w:tr>
      <w:tr w:rsidR="00820F5A" w:rsidRPr="00C56195" w14:paraId="61988835" w14:textId="77777777" w:rsidTr="00837951">
        <w:tc>
          <w:tcPr>
            <w:tcW w:w="2518" w:type="dxa"/>
          </w:tcPr>
          <w:p w14:paraId="1BE678F3" w14:textId="77777777" w:rsidR="00820F5A" w:rsidRPr="00C56195" w:rsidRDefault="00820F5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3BAD55F" w14:textId="62CEA679" w:rsidR="00820F5A" w:rsidRPr="00C56195" w:rsidRDefault="00CB12FC"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w:t>
            </w:r>
            <w:r w:rsidR="003F3911">
              <w:rPr>
                <w:rFonts w:ascii="Times New Roman" w:hAnsi="Times New Roman" w:cs="Times New Roman"/>
                <w:color w:val="000000"/>
                <w:sz w:val="24"/>
                <w:szCs w:val="24"/>
              </w:rPr>
              <w:t>5</w:t>
            </w:r>
            <w:r>
              <w:rPr>
                <w:rFonts w:ascii="Times New Roman" w:hAnsi="Times New Roman" w:cs="Times New Roman"/>
                <w:color w:val="000000"/>
                <w:sz w:val="24"/>
                <w:szCs w:val="24"/>
              </w:rPr>
              <w:t xml:space="preserve"> </w:t>
            </w:r>
            <w:r w:rsidR="003F3911">
              <w:rPr>
                <w:rFonts w:ascii="Times New Roman" w:hAnsi="Times New Roman" w:cs="Times New Roman"/>
                <w:color w:val="000000"/>
                <w:sz w:val="24"/>
                <w:szCs w:val="24"/>
              </w:rPr>
              <w:t>Las operaciones combinadas de números naturales</w:t>
            </w:r>
            <w:r>
              <w:rPr>
                <w:rFonts w:ascii="Times New Roman" w:hAnsi="Times New Roman" w:cs="Times New Roman"/>
                <w:color w:val="000000"/>
                <w:sz w:val="24"/>
                <w:szCs w:val="24"/>
              </w:rPr>
              <w:t>/</w:t>
            </w:r>
            <w:r w:rsidR="003F3911">
              <w:rPr>
                <w:rFonts w:ascii="Times New Roman" w:hAnsi="Times New Roman" w:cs="Times New Roman"/>
                <w:color w:val="000000"/>
                <w:sz w:val="24"/>
                <w:szCs w:val="24"/>
              </w:rPr>
              <w:t xml:space="preserve">Primera imagen. </w:t>
            </w:r>
          </w:p>
        </w:tc>
      </w:tr>
      <w:tr w:rsidR="00820F5A" w:rsidRPr="00C56195" w14:paraId="58A65DFB" w14:textId="77777777" w:rsidTr="00837951">
        <w:tc>
          <w:tcPr>
            <w:tcW w:w="2518" w:type="dxa"/>
          </w:tcPr>
          <w:p w14:paraId="33AE4C45" w14:textId="77777777" w:rsidR="00820F5A" w:rsidRPr="00C56195" w:rsidRDefault="00820F5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40B0C5F0" w14:textId="62A4FE76" w:rsidR="00820F5A" w:rsidRPr="00365DD5" w:rsidRDefault="00365DD5"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número total de flores de los ramos, debemos plantear una </w:t>
            </w:r>
            <w:r>
              <w:rPr>
                <w:rFonts w:ascii="Times New Roman" w:hAnsi="Times New Roman" w:cs="Times New Roman"/>
                <w:b/>
                <w:color w:val="000000"/>
                <w:sz w:val="24"/>
                <w:szCs w:val="24"/>
              </w:rPr>
              <w:t>operación combinada</w:t>
            </w:r>
            <w:r>
              <w:rPr>
                <w:rFonts w:ascii="Times New Roman" w:hAnsi="Times New Roman" w:cs="Times New Roman"/>
                <w:color w:val="000000"/>
                <w:sz w:val="24"/>
                <w:szCs w:val="24"/>
              </w:rPr>
              <w:t xml:space="preserve"> y resolverla en orden. </w:t>
            </w:r>
          </w:p>
        </w:tc>
      </w:tr>
    </w:tbl>
    <w:p w14:paraId="0A02AF17" w14:textId="77777777" w:rsidR="00820F5A" w:rsidRDefault="00820F5A" w:rsidP="00E6040C">
      <w:pPr>
        <w:tabs>
          <w:tab w:val="left" w:pos="2805"/>
        </w:tabs>
        <w:spacing w:after="0"/>
        <w:rPr>
          <w:rFonts w:ascii="Arial" w:hAnsi="Arial" w:cs="Arial"/>
          <w:color w:val="000000"/>
          <w:lang w:val="es-CO"/>
        </w:rPr>
      </w:pPr>
    </w:p>
    <w:p w14:paraId="27DE627D" w14:textId="77777777" w:rsidR="002A13C9" w:rsidRPr="002A13C9" w:rsidRDefault="002A13C9" w:rsidP="00E6040C">
      <w:pPr>
        <w:tabs>
          <w:tab w:val="left" w:pos="2805"/>
        </w:tabs>
        <w:spacing w:after="0"/>
        <w:rPr>
          <w:rFonts w:ascii="Arial" w:hAnsi="Arial" w:cs="Arial"/>
          <w:color w:val="000000"/>
          <w:lang w:val="es-CO"/>
        </w:rPr>
      </w:pPr>
      <w:r w:rsidRPr="002A13C9">
        <w:rPr>
          <w:rFonts w:ascii="Arial" w:hAnsi="Arial" w:cs="Arial"/>
          <w:color w:val="000000"/>
          <w:lang w:val="es-CO"/>
        </w:rPr>
        <w:t>La operación que resuelve el problema es la siguiente:</w:t>
      </w:r>
    </w:p>
    <w:p w14:paraId="1975236A" w14:textId="7FBDB5A5" w:rsidR="002A13C9" w:rsidRPr="002A13C9" w:rsidRDefault="002A13C9" w:rsidP="00E6040C">
      <w:pPr>
        <w:tabs>
          <w:tab w:val="left" w:pos="2805"/>
        </w:tabs>
        <w:spacing w:after="0"/>
        <w:rPr>
          <w:rFonts w:ascii="Arial" w:hAnsi="Arial" w:cs="Arial"/>
          <w:color w:val="000000"/>
          <w:lang w:val="es-CO"/>
        </w:rPr>
      </w:pPr>
      <w:r>
        <w:rPr>
          <w:rFonts w:ascii="Arial" w:hAnsi="Arial" w:cs="Arial"/>
          <w:color w:val="000000"/>
          <w:lang w:val="es-CO"/>
        </w:rPr>
        <w:tab/>
      </w:r>
      <w:r w:rsidRPr="002A13C9">
        <w:rPr>
          <w:rFonts w:ascii="Arial" w:hAnsi="Arial" w:cs="Arial"/>
          <w:color w:val="000000"/>
          <w:lang w:val="es-CO"/>
        </w:rPr>
        <w:t>5 × (5 + 9) + 2 × 10 − 3</w:t>
      </w:r>
    </w:p>
    <w:p w14:paraId="3DDC505B" w14:textId="77777777" w:rsidR="002A13C9" w:rsidRPr="002A13C9" w:rsidRDefault="002A13C9" w:rsidP="00E6040C">
      <w:pPr>
        <w:tabs>
          <w:tab w:val="left" w:pos="2805"/>
        </w:tabs>
        <w:spacing w:after="0"/>
        <w:rPr>
          <w:rFonts w:ascii="Arial" w:hAnsi="Arial" w:cs="Arial"/>
          <w:color w:val="000000"/>
          <w:lang w:val="es-CO"/>
        </w:rPr>
      </w:pPr>
      <w:r w:rsidRPr="002A13C9">
        <w:rPr>
          <w:rFonts w:ascii="Arial" w:hAnsi="Arial" w:cs="Arial"/>
          <w:color w:val="000000"/>
          <w:lang w:val="es-CO"/>
        </w:rPr>
        <w:t>Vamos a resolverla por pasos:</w:t>
      </w:r>
    </w:p>
    <w:p w14:paraId="16E82071" w14:textId="77777777" w:rsidR="005A01E0" w:rsidRDefault="00CD4A0B" w:rsidP="00E6040C">
      <w:pPr>
        <w:pStyle w:val="Prrafodelista"/>
        <w:numPr>
          <w:ilvl w:val="0"/>
          <w:numId w:val="7"/>
        </w:numPr>
        <w:tabs>
          <w:tab w:val="left" w:pos="2805"/>
        </w:tabs>
        <w:spacing w:after="0"/>
        <w:rPr>
          <w:rFonts w:ascii="Arial" w:hAnsi="Arial" w:cs="Arial"/>
          <w:color w:val="000000"/>
          <w:lang w:val="es-CO"/>
        </w:rPr>
      </w:pPr>
      <w:r>
        <w:rPr>
          <w:rFonts w:ascii="Arial" w:hAnsi="Arial" w:cs="Arial"/>
          <w:color w:val="000000"/>
          <w:lang w:val="es-CO"/>
        </w:rPr>
        <w:t>Desarrollamos las operaciones que están dentro de los</w:t>
      </w:r>
      <w:r w:rsidR="002A13C9" w:rsidRPr="002A13C9">
        <w:rPr>
          <w:rFonts w:ascii="Arial" w:hAnsi="Arial" w:cs="Arial"/>
          <w:color w:val="000000"/>
          <w:lang w:val="es-CO"/>
        </w:rPr>
        <w:t xml:space="preserve"> paréntesis: </w:t>
      </w:r>
    </w:p>
    <w:p w14:paraId="4681F38D" w14:textId="15D808F9" w:rsidR="002A13C9" w:rsidRDefault="005A01E0" w:rsidP="00E6040C">
      <w:pPr>
        <w:pStyle w:val="Prrafodelista"/>
        <w:tabs>
          <w:tab w:val="left" w:pos="2805"/>
        </w:tabs>
        <w:spacing w:after="0"/>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5 × 14 + 2 × 10 – 3 </w:t>
      </w:r>
    </w:p>
    <w:p w14:paraId="266521FB" w14:textId="77777777" w:rsidR="002A13C9" w:rsidRPr="002A13C9" w:rsidRDefault="002A13C9" w:rsidP="00E6040C">
      <w:pPr>
        <w:pStyle w:val="Prrafodelista"/>
        <w:tabs>
          <w:tab w:val="left" w:pos="2805"/>
        </w:tabs>
        <w:spacing w:after="0"/>
        <w:rPr>
          <w:rFonts w:ascii="Arial" w:hAnsi="Arial" w:cs="Arial"/>
          <w:color w:val="000000"/>
          <w:lang w:val="es-CO"/>
        </w:rPr>
      </w:pPr>
    </w:p>
    <w:p w14:paraId="0873CF7A" w14:textId="77777777" w:rsidR="00181FB3" w:rsidRDefault="00181FB3" w:rsidP="00E6040C">
      <w:pPr>
        <w:pStyle w:val="Prrafodelista"/>
        <w:numPr>
          <w:ilvl w:val="0"/>
          <w:numId w:val="7"/>
        </w:numPr>
        <w:tabs>
          <w:tab w:val="left" w:pos="2805"/>
        </w:tabs>
        <w:spacing w:after="0"/>
        <w:rPr>
          <w:rFonts w:ascii="Arial" w:hAnsi="Arial" w:cs="Arial"/>
          <w:color w:val="000000"/>
          <w:lang w:val="es-CO"/>
        </w:rPr>
      </w:pPr>
      <w:r>
        <w:rPr>
          <w:rFonts w:ascii="Arial" w:hAnsi="Arial" w:cs="Arial"/>
          <w:color w:val="000000"/>
          <w:lang w:val="es-CO"/>
        </w:rPr>
        <w:t>Luego, resolvemos las multiplicaciones y/o divisiones en orden, de izquierda a derecha:</w:t>
      </w:r>
    </w:p>
    <w:p w14:paraId="10D55E72" w14:textId="53E00505" w:rsidR="002A13C9" w:rsidRPr="00181FB3" w:rsidRDefault="00181FB3" w:rsidP="00E6040C">
      <w:pPr>
        <w:tabs>
          <w:tab w:val="left" w:pos="2805"/>
        </w:tabs>
        <w:spacing w:after="0"/>
        <w:ind w:left="720"/>
        <w:rPr>
          <w:rFonts w:ascii="Arial" w:hAnsi="Arial" w:cs="Arial"/>
          <w:color w:val="000000"/>
          <w:lang w:val="es-CO"/>
        </w:rPr>
      </w:pPr>
      <w:r>
        <w:rPr>
          <w:rFonts w:ascii="Arial" w:hAnsi="Arial" w:cs="Arial"/>
          <w:color w:val="000000"/>
          <w:lang w:val="es-CO"/>
        </w:rPr>
        <w:tab/>
      </w:r>
      <w:r w:rsidR="002A13C9" w:rsidRPr="00181FB3">
        <w:rPr>
          <w:rFonts w:ascii="Arial" w:hAnsi="Arial" w:cs="Arial"/>
          <w:color w:val="000000"/>
          <w:lang w:val="es-CO"/>
        </w:rPr>
        <w:t>70 + 20 – 3</w:t>
      </w:r>
    </w:p>
    <w:p w14:paraId="488D331E" w14:textId="77777777" w:rsidR="00181FB3" w:rsidRDefault="00181FB3" w:rsidP="00E6040C">
      <w:pPr>
        <w:pStyle w:val="Prrafodelista"/>
        <w:numPr>
          <w:ilvl w:val="0"/>
          <w:numId w:val="7"/>
        </w:numPr>
        <w:tabs>
          <w:tab w:val="left" w:pos="2805"/>
        </w:tabs>
        <w:spacing w:after="0"/>
        <w:rPr>
          <w:rFonts w:ascii="Arial" w:hAnsi="Arial" w:cs="Arial"/>
          <w:color w:val="000000"/>
          <w:lang w:val="es-CO"/>
        </w:rPr>
      </w:pPr>
      <w:r>
        <w:rPr>
          <w:rFonts w:ascii="Arial" w:hAnsi="Arial" w:cs="Arial"/>
          <w:color w:val="000000"/>
          <w:lang w:val="es-CO"/>
        </w:rPr>
        <w:t xml:space="preserve">Finalmente, desarrollamos las adiciones y/o sustracciones en orden, de izquierda a derecha: </w:t>
      </w:r>
    </w:p>
    <w:p w14:paraId="2E535838" w14:textId="2F5827F4" w:rsidR="00181FB3" w:rsidRDefault="00181FB3" w:rsidP="00E6040C">
      <w:pPr>
        <w:pStyle w:val="Prrafodelista"/>
        <w:tabs>
          <w:tab w:val="left" w:pos="2805"/>
        </w:tabs>
        <w:spacing w:after="0"/>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90 </w:t>
      </w:r>
      <w:r>
        <w:rPr>
          <w:rFonts w:ascii="Arial" w:hAnsi="Arial" w:cs="Arial"/>
          <w:color w:val="000000"/>
          <w:lang w:val="es-CO"/>
        </w:rPr>
        <w:t>–</w:t>
      </w:r>
      <w:r w:rsidR="002A13C9" w:rsidRPr="002A13C9">
        <w:rPr>
          <w:rFonts w:ascii="Arial" w:hAnsi="Arial" w:cs="Arial"/>
          <w:color w:val="000000"/>
          <w:lang w:val="es-CO"/>
        </w:rPr>
        <w:t xml:space="preserve"> 3</w:t>
      </w:r>
    </w:p>
    <w:p w14:paraId="48038B66" w14:textId="63464E51" w:rsidR="002A13C9" w:rsidRPr="002A13C9" w:rsidRDefault="00181FB3" w:rsidP="00E6040C">
      <w:pPr>
        <w:pStyle w:val="Prrafodelista"/>
        <w:tabs>
          <w:tab w:val="left" w:pos="2805"/>
        </w:tabs>
        <w:spacing w:after="0"/>
        <w:rPr>
          <w:rFonts w:ascii="Arial" w:hAnsi="Arial" w:cs="Arial"/>
          <w:color w:val="000000"/>
          <w:lang w:val="es-CO"/>
        </w:rPr>
      </w:pPr>
      <w:r>
        <w:rPr>
          <w:rFonts w:ascii="Arial" w:hAnsi="Arial" w:cs="Arial"/>
          <w:color w:val="000000"/>
          <w:lang w:val="es-CO"/>
        </w:rPr>
        <w:tab/>
      </w:r>
      <w:r>
        <w:rPr>
          <w:rFonts w:ascii="Arial" w:hAnsi="Arial" w:cs="Arial"/>
          <w:color w:val="000000"/>
          <w:lang w:val="es-CO"/>
        </w:rPr>
        <w:tab/>
        <w:t xml:space="preserve"> 87</w:t>
      </w:r>
    </w:p>
    <w:p w14:paraId="2805B94B" w14:textId="77777777" w:rsidR="00B67591" w:rsidRDefault="00B67591" w:rsidP="00E6040C">
      <w:pPr>
        <w:tabs>
          <w:tab w:val="left" w:pos="2805"/>
        </w:tabs>
        <w:spacing w:after="0"/>
        <w:rPr>
          <w:rFonts w:ascii="Arial" w:hAnsi="Arial" w:cs="Arial"/>
          <w:color w:val="000000"/>
          <w:lang w:val="es-CO"/>
        </w:rPr>
      </w:pPr>
    </w:p>
    <w:p w14:paraId="352A1CC9" w14:textId="0ABA4C17" w:rsidR="002A13C9" w:rsidRDefault="00181FB3" w:rsidP="00E6040C">
      <w:pPr>
        <w:tabs>
          <w:tab w:val="left" w:pos="2805"/>
        </w:tabs>
        <w:spacing w:after="0"/>
        <w:rPr>
          <w:rFonts w:ascii="Arial" w:hAnsi="Arial" w:cs="Arial"/>
          <w:color w:val="000000"/>
          <w:lang w:val="es-CO"/>
        </w:rPr>
      </w:pPr>
      <w:r>
        <w:rPr>
          <w:rFonts w:ascii="Arial" w:hAnsi="Arial" w:cs="Arial"/>
          <w:color w:val="000000"/>
          <w:lang w:val="es-CO"/>
        </w:rPr>
        <w:t xml:space="preserve">La respuesta es: </w:t>
      </w:r>
      <w:r w:rsidRPr="005A5E50">
        <w:rPr>
          <w:rFonts w:ascii="Arial" w:hAnsi="Arial" w:cs="Arial"/>
          <w:color w:val="000000"/>
          <w:lang w:val="es-CO"/>
        </w:rPr>
        <w:t>E</w:t>
      </w:r>
      <w:r w:rsidR="002A13C9" w:rsidRPr="005A5E50">
        <w:rPr>
          <w:rFonts w:ascii="Arial" w:hAnsi="Arial" w:cs="Arial"/>
          <w:color w:val="000000"/>
          <w:lang w:val="es-CO"/>
        </w:rPr>
        <w:t>n los ramos hay 87 flores en tota</w:t>
      </w:r>
      <w:r w:rsidR="00412C0C" w:rsidRPr="005A5E50">
        <w:rPr>
          <w:rFonts w:ascii="Arial" w:hAnsi="Arial" w:cs="Arial"/>
          <w:color w:val="000000"/>
          <w:lang w:val="es-CO"/>
        </w:rPr>
        <w:t>l</w:t>
      </w:r>
      <w:r w:rsidR="002A13C9" w:rsidRPr="005A5E50">
        <w:rPr>
          <w:rFonts w:ascii="Arial" w:hAnsi="Arial" w:cs="Arial"/>
          <w:color w:val="000000"/>
          <w:lang w:val="es-CO"/>
        </w:rPr>
        <w:t>.</w:t>
      </w:r>
    </w:p>
    <w:p w14:paraId="7EA228CA" w14:textId="77777777" w:rsidR="00B67591" w:rsidRDefault="00B67591" w:rsidP="00E6040C">
      <w:pPr>
        <w:tabs>
          <w:tab w:val="left" w:pos="2805"/>
        </w:tabs>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324"/>
        <w:gridCol w:w="6504"/>
      </w:tblGrid>
      <w:tr w:rsidR="005E7E28" w:rsidRPr="00C56195" w14:paraId="689A21AC" w14:textId="77777777" w:rsidTr="00837951">
        <w:tc>
          <w:tcPr>
            <w:tcW w:w="9054" w:type="dxa"/>
            <w:gridSpan w:val="2"/>
            <w:shd w:val="clear" w:color="auto" w:fill="000000" w:themeFill="text1"/>
          </w:tcPr>
          <w:p w14:paraId="671D42D7" w14:textId="77777777" w:rsidR="005E7E28" w:rsidRPr="00C56195" w:rsidRDefault="005E7E28"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E7E28" w:rsidRPr="00C56195" w14:paraId="276D6235" w14:textId="77777777" w:rsidTr="00837951">
        <w:tc>
          <w:tcPr>
            <w:tcW w:w="2518" w:type="dxa"/>
          </w:tcPr>
          <w:p w14:paraId="7C0AAF14" w14:textId="77777777" w:rsidR="005E7E28" w:rsidRPr="00C56195" w:rsidRDefault="005E7E2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0EB8C2D" w14:textId="3D33FE3A" w:rsidR="005E7E28"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247A">
              <w:rPr>
                <w:rFonts w:ascii="Times New Roman" w:hAnsi="Times New Roman" w:cs="Times New Roman"/>
                <w:color w:val="000000"/>
                <w:sz w:val="24"/>
                <w:szCs w:val="24"/>
              </w:rPr>
              <w:t>REC270</w:t>
            </w:r>
          </w:p>
        </w:tc>
      </w:tr>
      <w:tr w:rsidR="005E7E28" w:rsidRPr="00C56195" w14:paraId="0A1ACFE1" w14:textId="77777777" w:rsidTr="00837951">
        <w:tc>
          <w:tcPr>
            <w:tcW w:w="2518" w:type="dxa"/>
          </w:tcPr>
          <w:p w14:paraId="2A5D4626" w14:textId="77777777" w:rsidR="005E7E28" w:rsidRPr="00C56195" w:rsidRDefault="005E7E2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758F0CD" w14:textId="29C2F5F7" w:rsidR="005E7E28" w:rsidRPr="00C56195" w:rsidRDefault="00837951"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naturales/Profundiza: Las operaciones combinadas.</w:t>
            </w:r>
          </w:p>
        </w:tc>
      </w:tr>
      <w:tr w:rsidR="005E7E28" w:rsidRPr="00C56195" w14:paraId="2D663BDD" w14:textId="77777777" w:rsidTr="00837951">
        <w:tc>
          <w:tcPr>
            <w:tcW w:w="2518" w:type="dxa"/>
          </w:tcPr>
          <w:p w14:paraId="41A59154" w14:textId="77777777" w:rsidR="005E7E28" w:rsidRPr="00C56195" w:rsidRDefault="005E7E28"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6BACDE82" w14:textId="1A77636D" w:rsidR="00726EC9" w:rsidRDefault="00726EC9"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cambios en instrucciones y/o símbolos se muestran en los recuadros rojos. </w:t>
            </w:r>
          </w:p>
          <w:p w14:paraId="0FDB839D" w14:textId="77777777" w:rsidR="00726EC9" w:rsidRDefault="00726EC9" w:rsidP="00E6040C">
            <w:pPr>
              <w:rPr>
                <w:rFonts w:ascii="Times New Roman" w:hAnsi="Times New Roman" w:cs="Times New Roman"/>
                <w:color w:val="000000"/>
                <w:sz w:val="24"/>
                <w:szCs w:val="24"/>
              </w:rPr>
            </w:pPr>
          </w:p>
          <w:p w14:paraId="77D84E67" w14:textId="77777777" w:rsidR="005E7E28" w:rsidRDefault="00837951"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8992" behindDoc="0" locked="0" layoutInCell="1" allowOverlap="1" wp14:anchorId="15BE93E2" wp14:editId="2E0300C3">
                      <wp:simplePos x="0" y="0"/>
                      <wp:positionH relativeFrom="column">
                        <wp:posOffset>159138</wp:posOffset>
                      </wp:positionH>
                      <wp:positionV relativeFrom="paragraph">
                        <wp:posOffset>586567</wp:posOffset>
                      </wp:positionV>
                      <wp:extent cx="3503220" cy="510639"/>
                      <wp:effectExtent l="76200" t="38100" r="78740" b="99060"/>
                      <wp:wrapNone/>
                      <wp:docPr id="89" name="89 Rectángulo redondeado"/>
                      <wp:cNvGraphicFramePr/>
                      <a:graphic xmlns:a="http://schemas.openxmlformats.org/drawingml/2006/main">
                        <a:graphicData uri="http://schemas.microsoft.com/office/word/2010/wordprocessingShape">
                          <wps:wsp>
                            <wps:cNvSpPr/>
                            <wps:spPr>
                              <a:xfrm>
                                <a:off x="0" y="0"/>
                                <a:ext cx="3503220" cy="51063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DB0069" w14:textId="3EBEC1C3" w:rsidR="005A36AC" w:rsidRPr="005E5B75" w:rsidRDefault="005A36AC"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E93E2" id="89 Rectángulo redondeado" o:spid="_x0000_s1052" style="position:absolute;margin-left:12.55pt;margin-top:46.2pt;width:275.85pt;height:40.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" filled="f" strokecolor="red" strokeweight="2.25pt">
                      <v:shadow on="t" color="black" opacity="22937f" origin=",.5" offset="0,.63889mm"/>
                      <v:textbox>
                        <w:txbxContent>
                          <w:p w14:paraId="78DB0069" w14:textId="3EBEC1C3" w:rsidR="005A36AC" w:rsidRPr="005E5B75" w:rsidRDefault="005A36AC"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v:textbox>
                    </v:roundrect>
                  </w:pict>
                </mc:Fallback>
              </mc:AlternateContent>
            </w:r>
            <w:r>
              <w:rPr>
                <w:noProof/>
                <w:lang w:val="es-CO" w:eastAsia="es-CO"/>
              </w:rPr>
              <w:drawing>
                <wp:inline distT="0" distB="0" distL="0" distR="0" wp14:anchorId="17D167C2" wp14:editId="4440F190">
                  <wp:extent cx="3835729" cy="1460665"/>
                  <wp:effectExtent l="38100" t="38100" r="31750" b="444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4619" t="14576" r="16946" b="43729"/>
                          <a:stretch/>
                        </pic:blipFill>
                        <pic:spPr bwMode="auto">
                          <a:xfrm>
                            <a:off x="0" y="0"/>
                            <a:ext cx="3840677" cy="1462549"/>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044D043" w14:textId="3EB179FA" w:rsidR="00E46B9A" w:rsidRDefault="00E46B9A" w:rsidP="00E6040C">
            <w:pPr>
              <w:rPr>
                <w:rFonts w:ascii="Times New Roman" w:hAnsi="Times New Roman" w:cs="Times New Roman"/>
                <w:color w:val="000000"/>
                <w:sz w:val="24"/>
                <w:szCs w:val="24"/>
              </w:rPr>
            </w:pPr>
          </w:p>
          <w:p w14:paraId="2AF66425" w14:textId="7CE1D2E6" w:rsidR="00E46B9A" w:rsidRDefault="00562656" w:rsidP="00E6040C">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72064" behindDoc="0" locked="0" layoutInCell="1" allowOverlap="1" wp14:anchorId="7E64B76A" wp14:editId="0A7FE80C">
                      <wp:simplePos x="0" y="0"/>
                      <wp:positionH relativeFrom="column">
                        <wp:posOffset>1238885</wp:posOffset>
                      </wp:positionH>
                      <wp:positionV relativeFrom="paragraph">
                        <wp:posOffset>1467040</wp:posOffset>
                      </wp:positionV>
                      <wp:extent cx="2707574" cy="285008"/>
                      <wp:effectExtent l="76200" t="38100" r="74295" b="96520"/>
                      <wp:wrapNone/>
                      <wp:docPr id="93" name="93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26F228" w14:textId="28155DD4" w:rsidR="005A36AC" w:rsidRPr="005E5B75" w:rsidRDefault="005A36AC"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B76A" id="93 Rectángulo redondeado" o:spid="_x0000_s1053" style="position:absolute;margin-left:97.55pt;margin-top:115.5pt;width:213.2pt;height:22.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" filled="f" strokecolor="red" strokeweight="2.25pt">
                      <v:shadow on="t" color="black" opacity="22937f" origin=",.5" offset="0,.63889mm"/>
                      <v:textbox>
                        <w:txbxContent>
                          <w:p w14:paraId="5E26F228" w14:textId="28155DD4" w:rsidR="005A36AC" w:rsidRPr="005E5B75" w:rsidRDefault="005A36AC" w:rsidP="00837951">
                            <w:pPr>
                              <w:jc w:val="center"/>
                              <w:rPr>
                                <w:b/>
                                <w:color w:val="FF0000"/>
                                <w:sz w:val="22"/>
                                <w:lang w:val="es-CO"/>
                              </w:rPr>
                            </w:pPr>
                            <w:r>
                              <w:rPr>
                                <w:b/>
                                <w:color w:val="FF0000"/>
                                <w:sz w:val="22"/>
                                <w:lang w:val="es-CO"/>
                              </w:rPr>
                              <w:t>Multiplicaciones y divisiones</w:t>
                            </w:r>
                          </w:p>
                        </w:txbxContent>
                      </v:textbox>
                    </v:roundrect>
                  </w:pict>
                </mc:Fallback>
              </mc:AlternateContent>
            </w:r>
            <w:r w:rsidR="008B42F6">
              <w:rPr>
                <w:noProof/>
                <w:lang w:val="es-CO" w:eastAsia="es-CO"/>
              </w:rPr>
              <mc:AlternateContent>
                <mc:Choice Requires="wps">
                  <w:drawing>
                    <wp:anchor distT="0" distB="0" distL="114300" distR="114300" simplePos="0" relativeHeight="251671040" behindDoc="0" locked="0" layoutInCell="1" allowOverlap="1" wp14:anchorId="6CC1D8FB" wp14:editId="67F5D9D1">
                      <wp:simplePos x="0" y="0"/>
                      <wp:positionH relativeFrom="column">
                        <wp:posOffset>871517</wp:posOffset>
                      </wp:positionH>
                      <wp:positionV relativeFrom="paragraph">
                        <wp:posOffset>601419</wp:posOffset>
                      </wp:positionV>
                      <wp:extent cx="368135" cy="285008"/>
                      <wp:effectExtent l="76200" t="38100" r="70485" b="96520"/>
                      <wp:wrapNone/>
                      <wp:docPr id="92" name="92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78B2C2C" w14:textId="72DF4500" w:rsidR="005A36AC" w:rsidRPr="005E5B75" w:rsidRDefault="005A36AC"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1D8FB" id="92 Rectángulo redondeado" o:spid="_x0000_s1054" style="position:absolute;margin-left:68.6pt;margin-top:47.35pt;width:29pt;height:22.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" filled="f" strokecolor="red" strokeweight="2.25pt">
                      <v:shadow on="t" color="black" opacity="22937f" origin=",.5" offset="0,.63889mm"/>
                      <v:textbox>
                        <w:txbxContent>
                          <w:p w14:paraId="678B2C2C" w14:textId="72DF4500" w:rsidR="005A36AC" w:rsidRPr="005E5B75" w:rsidRDefault="005A36AC" w:rsidP="00837951">
                            <w:pPr>
                              <w:jc w:val="center"/>
                              <w:rPr>
                                <w:b/>
                                <w:color w:val="FF0000"/>
                                <w:sz w:val="22"/>
                                <w:lang w:val="es-CO"/>
                              </w:rPr>
                            </w:pPr>
                            <w:r>
                              <w:rPr>
                                <w:b/>
                                <w:color w:val="FF0000"/>
                                <w:sz w:val="22"/>
                                <w:lang w:val="es-CO"/>
                              </w:rPr>
                              <w:t>÷</w:t>
                            </w:r>
                          </w:p>
                        </w:txbxContent>
                      </v:textbox>
                    </v:roundrect>
                  </w:pict>
                </mc:Fallback>
              </mc:AlternateContent>
            </w:r>
            <w:r w:rsidR="004116C4">
              <w:rPr>
                <w:noProof/>
                <w:lang w:val="es-CO" w:eastAsia="es-CO"/>
              </w:rPr>
              <mc:AlternateContent>
                <mc:Choice Requires="wps">
                  <w:drawing>
                    <wp:anchor distT="0" distB="0" distL="114300" distR="114300" simplePos="0" relativeHeight="251670016" behindDoc="0" locked="0" layoutInCell="1" allowOverlap="1" wp14:anchorId="7C8DAF25" wp14:editId="5DB20F60">
                      <wp:simplePos x="0" y="0"/>
                      <wp:positionH relativeFrom="column">
                        <wp:posOffset>1370421</wp:posOffset>
                      </wp:positionH>
                      <wp:positionV relativeFrom="paragraph">
                        <wp:posOffset>317046</wp:posOffset>
                      </wp:positionV>
                      <wp:extent cx="2707574" cy="285008"/>
                      <wp:effectExtent l="76200" t="38100" r="74295" b="96520"/>
                      <wp:wrapNone/>
                      <wp:docPr id="91" name="91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DDD3958" w14:textId="7129572D" w:rsidR="005A36AC" w:rsidRPr="005E5B75" w:rsidRDefault="005A36AC" w:rsidP="00837951">
                                  <w:pPr>
                                    <w:jc w:val="center"/>
                                    <w:rPr>
                                      <w:b/>
                                      <w:color w:val="FF0000"/>
                                      <w:sz w:val="22"/>
                                      <w:lang w:val="es-CO"/>
                                    </w:rPr>
                                  </w:pPr>
                                  <w:r>
                                    <w:rPr>
                                      <w:b/>
                                      <w:color w:val="FF0000"/>
                                      <w:sz w:val="22"/>
                                      <w:lang w:val="es-CO"/>
                                    </w:rPr>
                                    <w:t xml:space="preserve">…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DAF25" id="91 Rectángulo redondeado" o:spid="_x0000_s1055" style="position:absolute;margin-left:107.9pt;margin-top:24.95pt;width:213.2pt;height:22.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" filled="f" strokecolor="red" strokeweight="2.25pt">
                      <v:shadow on="t" color="black" opacity="22937f" origin=",.5" offset="0,.63889mm"/>
                      <v:textbox>
                        <w:txbxContent>
                          <w:p w14:paraId="5DDD3958" w14:textId="7129572D" w:rsidR="005A36AC" w:rsidRPr="005E5B75" w:rsidRDefault="005A36AC" w:rsidP="00837951">
                            <w:pPr>
                              <w:jc w:val="center"/>
                              <w:rPr>
                                <w:b/>
                                <w:color w:val="FF0000"/>
                                <w:sz w:val="22"/>
                                <w:lang w:val="es-CO"/>
                              </w:rPr>
                            </w:pPr>
                            <w:r>
                              <w:rPr>
                                <w:b/>
                                <w:color w:val="FF0000"/>
                                <w:sz w:val="22"/>
                                <w:lang w:val="es-CO"/>
                              </w:rPr>
                              <w:t xml:space="preserve">… multiplicaciones y divisiones… </w:t>
                            </w:r>
                          </w:p>
                        </w:txbxContent>
                      </v:textbox>
                    </v:roundrect>
                  </w:pict>
                </mc:Fallback>
              </mc:AlternateContent>
            </w:r>
            <w:r w:rsidR="004116C4">
              <w:rPr>
                <w:noProof/>
                <w:lang w:val="es-CO" w:eastAsia="es-CO"/>
              </w:rPr>
              <w:drawing>
                <wp:inline distT="0" distB="0" distL="0" distR="0" wp14:anchorId="6F7BA5C0" wp14:editId="1304B7A9">
                  <wp:extent cx="3645163" cy="1864426"/>
                  <wp:effectExtent l="38100" t="38100" r="31750" b="406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738" t="15254" r="18227" b="37627"/>
                          <a:stretch/>
                        </pic:blipFill>
                        <pic:spPr bwMode="auto">
                          <a:xfrm>
                            <a:off x="0" y="0"/>
                            <a:ext cx="3649867" cy="186683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96CB60F" w14:textId="77777777" w:rsidR="00E46B9A" w:rsidRDefault="00E46B9A" w:rsidP="00E6040C">
            <w:pPr>
              <w:rPr>
                <w:rFonts w:ascii="Times New Roman" w:hAnsi="Times New Roman" w:cs="Times New Roman"/>
                <w:color w:val="000000"/>
                <w:sz w:val="24"/>
                <w:szCs w:val="24"/>
              </w:rPr>
            </w:pPr>
          </w:p>
          <w:p w14:paraId="56BD62AF" w14:textId="1B6A99E5" w:rsidR="00EF0E7E" w:rsidRDefault="00EF0E7E"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4112" behindDoc="0" locked="0" layoutInCell="1" allowOverlap="1" wp14:anchorId="639EA8F3" wp14:editId="37068372">
                      <wp:simplePos x="0" y="0"/>
                      <wp:positionH relativeFrom="column">
                        <wp:posOffset>894525</wp:posOffset>
                      </wp:positionH>
                      <wp:positionV relativeFrom="paragraph">
                        <wp:posOffset>441960</wp:posOffset>
                      </wp:positionV>
                      <wp:extent cx="368135" cy="285008"/>
                      <wp:effectExtent l="76200" t="38100" r="70485" b="96520"/>
                      <wp:wrapNone/>
                      <wp:docPr id="96" name="96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EF37B2" w14:textId="77777777" w:rsidR="005A36AC" w:rsidRPr="005E5B75" w:rsidRDefault="005A36AC"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EA8F3" id="96 Rectángulo redondeado" o:spid="_x0000_s1056" style="position:absolute;margin-left:70.45pt;margin-top:34.8pt;width:29pt;height:22.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" filled="f" strokecolor="red" strokeweight="2.25pt">
                      <v:shadow on="t" color="black" opacity="22937f" origin=",.5" offset="0,.63889mm"/>
                      <v:textbox>
                        <w:txbxContent>
                          <w:p w14:paraId="59EF37B2" w14:textId="77777777" w:rsidR="005A36AC" w:rsidRPr="005E5B75" w:rsidRDefault="005A36AC" w:rsidP="00837951">
                            <w:pPr>
                              <w:jc w:val="center"/>
                              <w:rPr>
                                <w:b/>
                                <w:color w:val="FF0000"/>
                                <w:sz w:val="22"/>
                                <w:lang w:val="es-CO"/>
                              </w:rPr>
                            </w:pPr>
                            <w:r>
                              <w:rPr>
                                <w:b/>
                                <w:color w:val="FF0000"/>
                                <w:sz w:val="22"/>
                                <w:lang w:val="es-CO"/>
                              </w:rPr>
                              <w:t>÷</w:t>
                            </w:r>
                          </w:p>
                        </w:txbxContent>
                      </v:textbox>
                    </v:roundrect>
                  </w:pict>
                </mc:Fallback>
              </mc:AlternateContent>
            </w:r>
            <w:r>
              <w:rPr>
                <w:noProof/>
                <w:lang w:val="es-CO" w:eastAsia="es-CO"/>
              </w:rPr>
              <mc:AlternateContent>
                <mc:Choice Requires="wps">
                  <w:drawing>
                    <wp:anchor distT="0" distB="0" distL="114300" distR="114300" simplePos="0" relativeHeight="251673088" behindDoc="0" locked="0" layoutInCell="1" allowOverlap="1" wp14:anchorId="13CE463C" wp14:editId="0FED76F9">
                      <wp:simplePos x="0" y="0"/>
                      <wp:positionH relativeFrom="column">
                        <wp:posOffset>1238885</wp:posOffset>
                      </wp:positionH>
                      <wp:positionV relativeFrom="paragraph">
                        <wp:posOffset>1295590</wp:posOffset>
                      </wp:positionV>
                      <wp:extent cx="2707574" cy="285008"/>
                      <wp:effectExtent l="76200" t="38100" r="74295" b="96520"/>
                      <wp:wrapNone/>
                      <wp:docPr id="95" name="95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19A781" w14:textId="77777777" w:rsidR="005A36AC" w:rsidRPr="005E5B75" w:rsidRDefault="005A36AC"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463C" id="95 Rectángulo redondeado" o:spid="_x0000_s1057" style="position:absolute;margin-left:97.55pt;margin-top:102pt;width:213.2pt;height:22.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" filled="f" strokecolor="red" strokeweight="2.25pt">
                      <v:shadow on="t" color="black" opacity="22937f" origin=",.5" offset="0,.63889mm"/>
                      <v:textbox>
                        <w:txbxContent>
                          <w:p w14:paraId="2C19A781" w14:textId="77777777" w:rsidR="005A36AC" w:rsidRPr="005E5B75" w:rsidRDefault="005A36AC" w:rsidP="00837951">
                            <w:pPr>
                              <w:jc w:val="center"/>
                              <w:rPr>
                                <w:b/>
                                <w:color w:val="FF0000"/>
                                <w:sz w:val="22"/>
                                <w:lang w:val="es-CO"/>
                              </w:rPr>
                            </w:pPr>
                            <w:r>
                              <w:rPr>
                                <w:b/>
                                <w:color w:val="FF0000"/>
                                <w:sz w:val="22"/>
                                <w:lang w:val="es-CO"/>
                              </w:rPr>
                              <w:t>Multiplicaciones y divisiones</w:t>
                            </w:r>
                          </w:p>
                        </w:txbxContent>
                      </v:textbox>
                    </v:roundrect>
                  </w:pict>
                </mc:Fallback>
              </mc:AlternateContent>
            </w:r>
            <w:r>
              <w:rPr>
                <w:noProof/>
                <w:lang w:val="es-CO" w:eastAsia="es-CO"/>
              </w:rPr>
              <w:drawing>
                <wp:inline distT="0" distB="0" distL="0" distR="0" wp14:anchorId="5B7D7853" wp14:editId="23F9D7AB">
                  <wp:extent cx="3669475" cy="1852550"/>
                  <wp:effectExtent l="38100" t="38100" r="45720" b="336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6527" t="16949" r="18004" b="30169"/>
                          <a:stretch/>
                        </pic:blipFill>
                        <pic:spPr bwMode="auto">
                          <a:xfrm>
                            <a:off x="0" y="0"/>
                            <a:ext cx="3674210" cy="18549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71FC4E" w14:textId="77777777" w:rsidR="00EF0E7E" w:rsidRDefault="00EF0E7E" w:rsidP="00E6040C">
            <w:pPr>
              <w:rPr>
                <w:rFonts w:ascii="Times New Roman" w:hAnsi="Times New Roman" w:cs="Times New Roman"/>
                <w:color w:val="000000"/>
                <w:sz w:val="24"/>
                <w:szCs w:val="24"/>
              </w:rPr>
            </w:pPr>
          </w:p>
          <w:p w14:paraId="3CE93665" w14:textId="614D5F77" w:rsidR="00EF0E7E" w:rsidRDefault="005A1C1C"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6160" behindDoc="0" locked="0" layoutInCell="1" allowOverlap="1" wp14:anchorId="448C2439" wp14:editId="42D39137">
                      <wp:simplePos x="0" y="0"/>
                      <wp:positionH relativeFrom="column">
                        <wp:posOffset>693527</wp:posOffset>
                      </wp:positionH>
                      <wp:positionV relativeFrom="paragraph">
                        <wp:posOffset>1911176</wp:posOffset>
                      </wp:positionV>
                      <wp:extent cx="2967990" cy="521393"/>
                      <wp:effectExtent l="76200" t="38100" r="80010" b="88265"/>
                      <wp:wrapNone/>
                      <wp:docPr id="100" name="100 Rectángulo redondeado"/>
                      <wp:cNvGraphicFramePr/>
                      <a:graphic xmlns:a="http://schemas.openxmlformats.org/drawingml/2006/main">
                        <a:graphicData uri="http://schemas.microsoft.com/office/word/2010/wordprocessingShape">
                          <wps:wsp>
                            <wps:cNvSpPr/>
                            <wps:spPr>
                              <a:xfrm>
                                <a:off x="0" y="0"/>
                                <a:ext cx="2967990"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B18A2F" w14:textId="2BB06DF4" w:rsidR="005A36AC" w:rsidRPr="005E5B75" w:rsidRDefault="005A36AC" w:rsidP="00EF0E7E">
                                  <w:pPr>
                                    <w:jc w:val="center"/>
                                    <w:rPr>
                                      <w:b/>
                                      <w:color w:val="FF0000"/>
                                      <w:sz w:val="22"/>
                                      <w:lang w:val="es-CO"/>
                                    </w:rPr>
                                  </w:pPr>
                                  <w:r>
                                    <w:rPr>
                                      <w:b/>
                                      <w:color w:val="FF0000"/>
                                      <w:sz w:val="22"/>
                                      <w:lang w:val="es-CO"/>
                                    </w:rPr>
                                    <w:t xml:space="preserve">… restas, multiplicaciones y divisiones, con y sin….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C2439" id="100 Rectángulo redondeado" o:spid="_x0000_s1058" style="position:absolute;margin-left:54.6pt;margin-top:150.5pt;width:233.7pt;height:41.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" filled="f" strokecolor="red" strokeweight="2.25pt">
                      <v:shadow on="t" color="black" opacity="22937f" origin=",.5" offset="0,.63889mm"/>
                      <v:textbox>
                        <w:txbxContent>
                          <w:p w14:paraId="40B18A2F" w14:textId="2BB06DF4" w:rsidR="005A36AC" w:rsidRPr="005E5B75" w:rsidRDefault="005A36AC" w:rsidP="00EF0E7E">
                            <w:pPr>
                              <w:jc w:val="center"/>
                              <w:rPr>
                                <w:b/>
                                <w:color w:val="FF0000"/>
                                <w:sz w:val="22"/>
                                <w:lang w:val="es-CO"/>
                              </w:rPr>
                            </w:pPr>
                            <w:r>
                              <w:rPr>
                                <w:b/>
                                <w:color w:val="FF0000"/>
                                <w:sz w:val="22"/>
                                <w:lang w:val="es-CO"/>
                              </w:rPr>
                              <w:t xml:space="preserve">… restas, multiplicaciones y divisiones, con y sin…. </w:t>
                            </w:r>
                          </w:p>
                        </w:txbxContent>
                      </v:textbox>
                    </v:roundrect>
                  </w:pict>
                </mc:Fallback>
              </mc:AlternateContent>
            </w:r>
            <w:r w:rsidR="00EF0E7E">
              <w:rPr>
                <w:noProof/>
                <w:lang w:val="es-CO" w:eastAsia="es-CO"/>
              </w:rPr>
              <mc:AlternateContent>
                <mc:Choice Requires="wps">
                  <w:drawing>
                    <wp:anchor distT="0" distB="0" distL="114300" distR="114300" simplePos="0" relativeHeight="251675136" behindDoc="0" locked="0" layoutInCell="1" allowOverlap="1" wp14:anchorId="55610D8F" wp14:editId="4976B981">
                      <wp:simplePos x="0" y="0"/>
                      <wp:positionH relativeFrom="column">
                        <wp:posOffset>581660</wp:posOffset>
                      </wp:positionH>
                      <wp:positionV relativeFrom="paragraph">
                        <wp:posOffset>646240</wp:posOffset>
                      </wp:positionV>
                      <wp:extent cx="2707005" cy="284480"/>
                      <wp:effectExtent l="76200" t="38100" r="74295" b="96520"/>
                      <wp:wrapNone/>
                      <wp:docPr id="98" name="98 Rectángulo redondeado"/>
                      <wp:cNvGraphicFramePr/>
                      <a:graphic xmlns:a="http://schemas.openxmlformats.org/drawingml/2006/main">
                        <a:graphicData uri="http://schemas.microsoft.com/office/word/2010/wordprocessingShape">
                          <wps:wsp>
                            <wps:cNvSpPr/>
                            <wps:spPr>
                              <a:xfrm>
                                <a:off x="0" y="0"/>
                                <a:ext cx="2707005" cy="28448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A8DD4B" w14:textId="345CD956" w:rsidR="005A36AC" w:rsidRPr="005E5B75" w:rsidRDefault="005A36AC" w:rsidP="00EF0E7E">
                                  <w:pPr>
                                    <w:jc w:val="center"/>
                                    <w:rPr>
                                      <w:b/>
                                      <w:color w:val="FF0000"/>
                                      <w:sz w:val="22"/>
                                      <w:lang w:val="es-CO"/>
                                    </w:rPr>
                                  </w:pPr>
                                  <w:proofErr w:type="gramStart"/>
                                  <w:r>
                                    <w:rPr>
                                      <w:b/>
                                      <w:strike/>
                                      <w:color w:val="FF0000"/>
                                      <w:sz w:val="22"/>
                                      <w:lang w:val="es-CO"/>
                                    </w:rPr>
                                    <w:t>los</w:t>
                                  </w:r>
                                  <w:proofErr w:type="gramEnd"/>
                                  <w:r>
                                    <w:rPr>
                                      <w:b/>
                                      <w:strike/>
                                      <w:color w:val="FF0000"/>
                                      <w:sz w:val="22"/>
                                      <w:lang w:val="es-CO"/>
                                    </w:rPr>
                                    <w:t xml:space="preserve">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0D8F" id="98 Rectángulo redondeado" o:spid="_x0000_s1059" style="position:absolute;margin-left:45.8pt;margin-top:50.9pt;width:213.15pt;height:2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" filled="f" strokecolor="red" strokeweight="2.25pt">
                      <v:shadow on="t" color="black" opacity="22937f" origin=",.5" offset="0,.63889mm"/>
                      <v:textbox>
                        <w:txbxContent>
                          <w:p w14:paraId="00A8DD4B" w14:textId="345CD956" w:rsidR="005A36AC" w:rsidRPr="005E5B75" w:rsidRDefault="005A36AC" w:rsidP="00EF0E7E">
                            <w:pPr>
                              <w:jc w:val="center"/>
                              <w:rPr>
                                <w:b/>
                                <w:color w:val="FF0000"/>
                                <w:sz w:val="22"/>
                                <w:lang w:val="es-CO"/>
                              </w:rPr>
                            </w:pPr>
                            <w:r>
                              <w:rPr>
                                <w:b/>
                                <w:strike/>
                                <w:color w:val="FF0000"/>
                                <w:sz w:val="22"/>
                                <w:lang w:val="es-CO"/>
                              </w:rPr>
                              <w:t>los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v:textbox>
                    </v:roundrect>
                  </w:pict>
                </mc:Fallback>
              </mc:AlternateContent>
            </w:r>
            <w:r w:rsidR="00EF0E7E">
              <w:rPr>
                <w:noProof/>
                <w:lang w:val="es-CO" w:eastAsia="es-CO"/>
              </w:rPr>
              <w:drawing>
                <wp:inline distT="0" distB="0" distL="0" distR="0" wp14:anchorId="4C97E99C" wp14:editId="6AB7717D">
                  <wp:extent cx="3681351" cy="1864426"/>
                  <wp:effectExtent l="38100" t="38100" r="33655" b="406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6314" t="16271" r="18005" b="30508"/>
                          <a:stretch/>
                        </pic:blipFill>
                        <pic:spPr bwMode="auto">
                          <a:xfrm>
                            <a:off x="0" y="0"/>
                            <a:ext cx="3686101" cy="18668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B425516" w14:textId="77777777" w:rsidR="00E46B9A" w:rsidRDefault="00E46B9A" w:rsidP="00E6040C">
            <w:pPr>
              <w:rPr>
                <w:rFonts w:ascii="Times New Roman" w:hAnsi="Times New Roman" w:cs="Times New Roman"/>
                <w:color w:val="000000"/>
                <w:sz w:val="24"/>
                <w:szCs w:val="24"/>
              </w:rPr>
            </w:pPr>
          </w:p>
          <w:p w14:paraId="7BADDBDC" w14:textId="06F97B97" w:rsidR="00304A7D" w:rsidRDefault="008F0E80"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8208" behindDoc="0" locked="0" layoutInCell="1" allowOverlap="1" wp14:anchorId="2C06F6E5" wp14:editId="1A89AA45">
                      <wp:simplePos x="0" y="0"/>
                      <wp:positionH relativeFrom="column">
                        <wp:posOffset>158750</wp:posOffset>
                      </wp:positionH>
                      <wp:positionV relativeFrom="paragraph">
                        <wp:posOffset>1485710</wp:posOffset>
                      </wp:positionV>
                      <wp:extent cx="3739886" cy="521393"/>
                      <wp:effectExtent l="76200" t="38100" r="70485" b="88265"/>
                      <wp:wrapNone/>
                      <wp:docPr id="103" name="103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248F79" w14:textId="27D3A5F6" w:rsidR="005A36AC" w:rsidRPr="005E5B75" w:rsidRDefault="005A36AC" w:rsidP="008F0E80">
                                  <w:pPr>
                                    <w:jc w:val="center"/>
                                    <w:rPr>
                                      <w:b/>
                                      <w:color w:val="FF0000"/>
                                      <w:sz w:val="22"/>
                                      <w:lang w:val="es-CO"/>
                                    </w:rPr>
                                  </w:pPr>
                                  <w:r>
                                    <w:rPr>
                                      <w:b/>
                                      <w:color w:val="FF0000"/>
                                      <w:sz w:val="22"/>
                                      <w:lang w:val="es-CO"/>
                                    </w:rPr>
                                    <w:t xml:space="preserve">… las sumas y restas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6F6E5" id="103 Rectángulo redondeado" o:spid="_x0000_s1060" style="position:absolute;margin-left:12.5pt;margin-top:117pt;width:294.5pt;height:41.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" filled="f" strokecolor="red" strokeweight="2.25pt">
                      <v:shadow on="t" color="black" opacity="22937f" origin=",.5" offset="0,.63889mm"/>
                      <v:textbox>
                        <w:txbxContent>
                          <w:p w14:paraId="61248F79" w14:textId="27D3A5F6" w:rsidR="005A36AC" w:rsidRPr="005E5B75" w:rsidRDefault="005A36AC" w:rsidP="008F0E80">
                            <w:pPr>
                              <w:jc w:val="center"/>
                              <w:rPr>
                                <w:b/>
                                <w:color w:val="FF0000"/>
                                <w:sz w:val="22"/>
                                <w:lang w:val="es-CO"/>
                              </w:rPr>
                            </w:pPr>
                            <w:r>
                              <w:rPr>
                                <w:b/>
                                <w:color w:val="FF0000"/>
                                <w:sz w:val="22"/>
                                <w:lang w:val="es-CO"/>
                              </w:rPr>
                              <w:t xml:space="preserve">… las sumas y restas en el mismo orden que aparecen, de izquierda a derecha. </w:t>
                            </w:r>
                          </w:p>
                        </w:txbxContent>
                      </v:textbox>
                    </v:roundrect>
                  </w:pict>
                </mc:Fallback>
              </mc:AlternateContent>
            </w:r>
            <w:r w:rsidR="005A1C1C">
              <w:rPr>
                <w:noProof/>
                <w:lang w:val="es-CO" w:eastAsia="es-CO"/>
              </w:rPr>
              <mc:AlternateContent>
                <mc:Choice Requires="wps">
                  <w:drawing>
                    <wp:anchor distT="0" distB="0" distL="114300" distR="114300" simplePos="0" relativeHeight="251677184" behindDoc="0" locked="0" layoutInCell="1" allowOverlap="1" wp14:anchorId="349809C4" wp14:editId="2E55D516">
                      <wp:simplePos x="0" y="0"/>
                      <wp:positionH relativeFrom="column">
                        <wp:posOffset>158750</wp:posOffset>
                      </wp:positionH>
                      <wp:positionV relativeFrom="paragraph">
                        <wp:posOffset>872935</wp:posOffset>
                      </wp:positionV>
                      <wp:extent cx="3739886" cy="521393"/>
                      <wp:effectExtent l="76200" t="38100" r="70485" b="88265"/>
                      <wp:wrapNone/>
                      <wp:docPr id="102" name="102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05A3EA" w14:textId="7D9283CA" w:rsidR="005A36AC" w:rsidRPr="005E5B75" w:rsidRDefault="005A36AC"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809C4" id="102 Rectángulo redondeado" o:spid="_x0000_s1061" style="position:absolute;margin-left:12.5pt;margin-top:68.75pt;width:294.5pt;height:41.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" filled="f" strokecolor="red" strokeweight="2.25pt">
                      <v:shadow on="t" color="black" opacity="22937f" origin=",.5" offset="0,.63889mm"/>
                      <v:textbox>
                        <w:txbxContent>
                          <w:p w14:paraId="1105A3EA" w14:textId="7D9283CA" w:rsidR="005A36AC" w:rsidRPr="005E5B75" w:rsidRDefault="005A36AC"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v:textbox>
                    </v:roundrect>
                  </w:pict>
                </mc:Fallback>
              </mc:AlternateContent>
            </w:r>
            <w:r w:rsidR="00E37AF2">
              <w:rPr>
                <w:noProof/>
                <w:lang w:val="es-CO" w:eastAsia="es-CO"/>
              </w:rPr>
              <w:drawing>
                <wp:inline distT="0" distB="0" distL="0" distR="0" wp14:anchorId="232D87A7" wp14:editId="2DDC736D">
                  <wp:extent cx="3621974" cy="1721922"/>
                  <wp:effectExtent l="38100" t="38100" r="3619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6738" t="16609" r="18640" b="34238"/>
                          <a:stretch/>
                        </pic:blipFill>
                        <pic:spPr bwMode="auto">
                          <a:xfrm>
                            <a:off x="0" y="0"/>
                            <a:ext cx="3626646" cy="17241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A42AA2B" w14:textId="2A86F782" w:rsidR="008F0E80" w:rsidRPr="008F0E80" w:rsidRDefault="008F0E80" w:rsidP="00E6040C">
            <w:pPr>
              <w:rPr>
                <w:rFonts w:ascii="Times New Roman" w:hAnsi="Times New Roman" w:cs="Times New Roman"/>
                <w:color w:val="000000"/>
                <w:sz w:val="24"/>
                <w:szCs w:val="24"/>
                <w:u w:val="single"/>
              </w:rPr>
            </w:pPr>
            <w:r w:rsidRPr="008F0E80">
              <w:rPr>
                <w:rFonts w:ascii="Times New Roman" w:hAnsi="Times New Roman" w:cs="Times New Roman"/>
                <w:color w:val="000000"/>
                <w:sz w:val="24"/>
                <w:szCs w:val="24"/>
                <w:u w:val="single"/>
              </w:rPr>
              <w:lastRenderedPageBreak/>
              <w:t>Ficha del docente:</w:t>
            </w:r>
          </w:p>
          <w:p w14:paraId="16D1FF6F" w14:textId="77777777" w:rsidR="008F0E80" w:rsidRPr="00612ABB" w:rsidRDefault="008F0E80" w:rsidP="00E6040C">
            <w:pPr>
              <w:rPr>
                <w:rFonts w:ascii="Arial" w:hAnsi="Arial" w:cs="Arial"/>
                <w:sz w:val="24"/>
                <w:szCs w:val="24"/>
              </w:rPr>
            </w:pPr>
          </w:p>
          <w:p w14:paraId="1B787A7D" w14:textId="77777777" w:rsidR="00612ABB" w:rsidRPr="00612ABB" w:rsidRDefault="00612ABB" w:rsidP="00E6040C">
            <w:pPr>
              <w:shd w:val="clear" w:color="auto" w:fill="FFFFFF"/>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Objetivo</w:t>
            </w:r>
          </w:p>
          <w:p w14:paraId="77FFC202" w14:textId="49A89A12"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objetivo de este recurso es que el </w:t>
            </w:r>
            <w:r>
              <w:rPr>
                <w:rFonts w:ascii="Arial" w:eastAsia="Times New Roman" w:hAnsi="Arial" w:cs="Arial"/>
                <w:sz w:val="24"/>
                <w:szCs w:val="24"/>
                <w:lang w:val="es-CO" w:eastAsia="es-CO"/>
              </w:rPr>
              <w:t xml:space="preserve">estudiante </w:t>
            </w:r>
            <w:r w:rsidRPr="00612ABB">
              <w:rPr>
                <w:rFonts w:ascii="Arial" w:eastAsia="Times New Roman" w:hAnsi="Arial" w:cs="Arial"/>
                <w:sz w:val="24"/>
                <w:szCs w:val="24"/>
                <w:lang w:val="es-CO" w:eastAsia="es-CO"/>
              </w:rPr>
              <w:t>comprenda la necesidad de utilizar un orden para operar y que conozca cómo es esa jerarquía de orden en la resolución de operaciones combinadas. </w:t>
            </w:r>
          </w:p>
          <w:p w14:paraId="6C160378" w14:textId="77777777" w:rsidR="005A5E50" w:rsidRDefault="005A5E50" w:rsidP="00E6040C">
            <w:pPr>
              <w:shd w:val="clear" w:color="auto" w:fill="FFFFFF"/>
              <w:rPr>
                <w:rFonts w:ascii="Arial" w:eastAsia="Times New Roman" w:hAnsi="Arial" w:cs="Arial"/>
                <w:b/>
                <w:bCs/>
                <w:sz w:val="24"/>
                <w:szCs w:val="24"/>
                <w:lang w:val="es-CO" w:eastAsia="es-CO"/>
              </w:rPr>
            </w:pPr>
          </w:p>
          <w:p w14:paraId="29C2B433" w14:textId="77777777" w:rsidR="00612ABB" w:rsidRPr="00612ABB" w:rsidRDefault="00612ABB" w:rsidP="00E6040C">
            <w:pPr>
              <w:shd w:val="clear" w:color="auto" w:fill="FFFFFF"/>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Propuesta</w:t>
            </w:r>
          </w:p>
          <w:p w14:paraId="31591DB7" w14:textId="77777777" w:rsidR="00612ABB" w:rsidRDefault="00612ABB" w:rsidP="00E6040C">
            <w:pPr>
              <w:shd w:val="clear" w:color="auto" w:fill="FFFFFF"/>
              <w:spacing w:line="270" w:lineRule="atLeast"/>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Antes de la presentación:</w:t>
            </w:r>
          </w:p>
          <w:p w14:paraId="1B188129" w14:textId="546886ED" w:rsidR="00612ABB" w:rsidRDefault="00612ABB"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Es importante practicar la solución de operaciones aritméticas individualmente, de tal forma que se tenga un nivel apropiado de cálculo mental y manejo de</w:t>
            </w:r>
            <w:r w:rsidR="00F05D7A">
              <w:rPr>
                <w:rFonts w:ascii="Arial" w:eastAsia="Times New Roman" w:hAnsi="Arial" w:cs="Arial"/>
                <w:sz w:val="24"/>
                <w:szCs w:val="24"/>
                <w:lang w:val="es-CO" w:eastAsia="es-CO"/>
              </w:rPr>
              <w:t xml:space="preserve"> los algoritmos de</w:t>
            </w:r>
            <w:r>
              <w:rPr>
                <w:rFonts w:ascii="Arial" w:eastAsia="Times New Roman" w:hAnsi="Arial" w:cs="Arial"/>
                <w:sz w:val="24"/>
                <w:szCs w:val="24"/>
                <w:lang w:val="es-CO" w:eastAsia="es-CO"/>
              </w:rPr>
              <w:t xml:space="preserve"> dichas operaciones. </w:t>
            </w:r>
          </w:p>
          <w:p w14:paraId="6C5D771B" w14:textId="44084B1D" w:rsidR="00B01940" w:rsidRDefault="00B01940"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iniciar con expresiones de operaciones combinadas que involucren dos o tres operaciones, </w:t>
            </w:r>
            <w:r w:rsidR="0033273C">
              <w:rPr>
                <w:rFonts w:ascii="Arial" w:eastAsia="Times New Roman" w:hAnsi="Arial" w:cs="Arial"/>
                <w:sz w:val="24"/>
                <w:szCs w:val="24"/>
                <w:lang w:val="es-CO" w:eastAsia="es-CO"/>
              </w:rPr>
              <w:t xml:space="preserve">e ir incrementando el número de operaciones y la inclusión de paréntesis. </w:t>
            </w:r>
          </w:p>
          <w:p w14:paraId="238FFF2B" w14:textId="77777777" w:rsidR="005A5E50" w:rsidRDefault="005A5E50" w:rsidP="00E6040C">
            <w:pPr>
              <w:shd w:val="clear" w:color="auto" w:fill="FFFFFF"/>
              <w:spacing w:line="270" w:lineRule="atLeast"/>
              <w:rPr>
                <w:rFonts w:ascii="Arial" w:eastAsia="Times New Roman" w:hAnsi="Arial" w:cs="Arial"/>
                <w:b/>
                <w:sz w:val="24"/>
                <w:szCs w:val="24"/>
                <w:lang w:val="es-CO" w:eastAsia="es-CO"/>
              </w:rPr>
            </w:pPr>
          </w:p>
          <w:p w14:paraId="7EE65CF7" w14:textId="4E144215" w:rsidR="0030171A" w:rsidRDefault="0030171A" w:rsidP="00E6040C">
            <w:pPr>
              <w:shd w:val="clear" w:color="auto" w:fill="FFFFFF"/>
              <w:spacing w:line="270" w:lineRule="atLeast"/>
              <w:rPr>
                <w:rFonts w:ascii="Arial" w:eastAsia="Times New Roman" w:hAnsi="Arial" w:cs="Arial"/>
                <w:b/>
                <w:sz w:val="24"/>
                <w:szCs w:val="24"/>
                <w:lang w:val="es-CO" w:eastAsia="es-CO"/>
              </w:rPr>
            </w:pPr>
            <w:r>
              <w:rPr>
                <w:rFonts w:ascii="Arial" w:eastAsia="Times New Roman" w:hAnsi="Arial" w:cs="Arial"/>
                <w:b/>
                <w:sz w:val="24"/>
                <w:szCs w:val="24"/>
                <w:lang w:val="es-CO" w:eastAsia="es-CO"/>
              </w:rPr>
              <w:t xml:space="preserve">Durante </w:t>
            </w:r>
            <w:r w:rsidR="00A65193">
              <w:rPr>
                <w:rFonts w:ascii="Arial" w:eastAsia="Times New Roman" w:hAnsi="Arial" w:cs="Arial"/>
                <w:b/>
                <w:sz w:val="24"/>
                <w:szCs w:val="24"/>
                <w:lang w:val="es-CO" w:eastAsia="es-CO"/>
              </w:rPr>
              <w:t>la presentación:</w:t>
            </w:r>
          </w:p>
          <w:p w14:paraId="65CB0594" w14:textId="35137791" w:rsidR="00B64244"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recurso muestra </w:t>
            </w:r>
            <w:r w:rsidR="00B64244">
              <w:rPr>
                <w:rFonts w:ascii="Arial" w:eastAsia="Times New Roman" w:hAnsi="Arial" w:cs="Arial"/>
                <w:sz w:val="24"/>
                <w:szCs w:val="24"/>
                <w:lang w:val="es-CO" w:eastAsia="es-CO"/>
              </w:rPr>
              <w:t xml:space="preserve">la jerarquía para solucionar operaciones combinadas. </w:t>
            </w:r>
          </w:p>
          <w:p w14:paraId="2E3F2F70" w14:textId="1263408C" w:rsidR="00450042" w:rsidRDefault="00450042"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hacer énfasis en la necesidad de aplicar la jerarquía en el momento de resolver operaciones combinadas, para lo cual, se puede resolver algunas expresiones planteadas omitiendo o cambiando los pasos descritos en el recurso, haciendo énfasis que se llegará a un error, para comprobar el error puede apoyarse en la </w:t>
            </w:r>
            <w:r w:rsidR="00F95CF0">
              <w:rPr>
                <w:rFonts w:ascii="Arial" w:eastAsia="Times New Roman" w:hAnsi="Arial" w:cs="Arial"/>
                <w:sz w:val="24"/>
                <w:szCs w:val="24"/>
                <w:lang w:val="es-CO" w:eastAsia="es-CO"/>
              </w:rPr>
              <w:t xml:space="preserve">representación </w:t>
            </w:r>
            <w:r>
              <w:rPr>
                <w:rFonts w:ascii="Arial" w:eastAsia="Times New Roman" w:hAnsi="Arial" w:cs="Arial"/>
                <w:sz w:val="24"/>
                <w:szCs w:val="24"/>
                <w:lang w:val="es-CO" w:eastAsia="es-CO"/>
              </w:rPr>
              <w:t xml:space="preserve">gráfica de la operación combinada que se desarrolle. </w:t>
            </w:r>
          </w:p>
          <w:p w14:paraId="663CCFBD" w14:textId="77777777" w:rsidR="005A5E50" w:rsidRDefault="005A5E50" w:rsidP="00E6040C">
            <w:pPr>
              <w:shd w:val="clear" w:color="auto" w:fill="FFFFFF"/>
              <w:rPr>
                <w:rFonts w:ascii="Arial" w:eastAsia="Times New Roman" w:hAnsi="Arial" w:cs="Arial"/>
                <w:b/>
                <w:sz w:val="24"/>
                <w:szCs w:val="24"/>
                <w:lang w:val="es-CO" w:eastAsia="es-CO"/>
              </w:rPr>
            </w:pPr>
          </w:p>
          <w:p w14:paraId="4D71EAF2" w14:textId="77777777" w:rsidR="00612ABB" w:rsidRPr="00612ABB" w:rsidRDefault="00612ABB" w:rsidP="00E6040C">
            <w:pPr>
              <w:shd w:val="clear" w:color="auto" w:fill="FFFFFF"/>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Después de la presentación </w:t>
            </w:r>
          </w:p>
          <w:p w14:paraId="264F2573" w14:textId="09E852D6"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Después de haber mostrado el recurso, </w:t>
            </w:r>
            <w:r w:rsidR="0040040D">
              <w:rPr>
                <w:rFonts w:ascii="Arial" w:eastAsia="Times New Roman" w:hAnsi="Arial" w:cs="Arial"/>
                <w:sz w:val="24"/>
                <w:szCs w:val="24"/>
                <w:lang w:val="es-CO" w:eastAsia="es-CO"/>
              </w:rPr>
              <w:t xml:space="preserve">es recomendable </w:t>
            </w:r>
            <w:r w:rsidRPr="00612ABB">
              <w:rPr>
                <w:rFonts w:ascii="Arial" w:eastAsia="Times New Roman" w:hAnsi="Arial" w:cs="Arial"/>
                <w:sz w:val="24"/>
                <w:szCs w:val="24"/>
                <w:lang w:val="es-CO" w:eastAsia="es-CO"/>
              </w:rPr>
              <w:t>insist</w:t>
            </w:r>
            <w:r w:rsidR="0040040D">
              <w:rPr>
                <w:rFonts w:ascii="Arial" w:eastAsia="Times New Roman" w:hAnsi="Arial" w:cs="Arial"/>
                <w:sz w:val="24"/>
                <w:szCs w:val="24"/>
                <w:lang w:val="es-CO" w:eastAsia="es-CO"/>
              </w:rPr>
              <w:t>ir</w:t>
            </w:r>
            <w:r w:rsidRPr="00612ABB">
              <w:rPr>
                <w:rFonts w:ascii="Arial" w:eastAsia="Times New Roman" w:hAnsi="Arial" w:cs="Arial"/>
                <w:sz w:val="24"/>
                <w:szCs w:val="24"/>
                <w:lang w:val="es-CO" w:eastAsia="es-CO"/>
              </w:rPr>
              <w:t xml:space="preserve"> en la importancia del uso del paréntesis en el momento de calcular, porque es necesario establecer un orden, tal y como ocurre en situaciones de la vida real, para llevar a cabo las fases de un proceso. </w:t>
            </w:r>
            <w:r w:rsidR="0040040D">
              <w:rPr>
                <w:rFonts w:ascii="Arial" w:eastAsia="Times New Roman" w:hAnsi="Arial" w:cs="Arial"/>
                <w:sz w:val="24"/>
                <w:szCs w:val="24"/>
                <w:lang w:val="es-CO" w:eastAsia="es-CO"/>
              </w:rPr>
              <w:t>Se puede m</w:t>
            </w:r>
            <w:r w:rsidRPr="00612ABB">
              <w:rPr>
                <w:rFonts w:ascii="Arial" w:eastAsia="Times New Roman" w:hAnsi="Arial" w:cs="Arial"/>
                <w:sz w:val="24"/>
                <w:szCs w:val="24"/>
                <w:lang w:val="es-CO" w:eastAsia="es-CO"/>
              </w:rPr>
              <w:t>enciona</w:t>
            </w:r>
            <w:r w:rsidR="0040040D">
              <w:rPr>
                <w:rFonts w:ascii="Arial" w:eastAsia="Times New Roman" w:hAnsi="Arial" w:cs="Arial"/>
                <w:sz w:val="24"/>
                <w:szCs w:val="24"/>
                <w:lang w:val="es-CO" w:eastAsia="es-CO"/>
              </w:rPr>
              <w:t>r</w:t>
            </w:r>
            <w:r w:rsidRPr="00612ABB">
              <w:rPr>
                <w:rFonts w:ascii="Arial" w:eastAsia="Times New Roman" w:hAnsi="Arial" w:cs="Arial"/>
                <w:sz w:val="24"/>
                <w:szCs w:val="24"/>
                <w:lang w:val="es-CO" w:eastAsia="es-CO"/>
              </w:rPr>
              <w:t xml:space="preserve"> el ejemplo que muestra el recurso:</w:t>
            </w:r>
          </w:p>
          <w:p w14:paraId="455C76F5" w14:textId="193E6C61"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¿Te pondrías l</w:t>
            </w:r>
            <w:r w:rsidR="0040040D">
              <w:rPr>
                <w:rFonts w:ascii="Arial" w:eastAsia="Times New Roman" w:hAnsi="Arial" w:cs="Arial"/>
                <w:sz w:val="24"/>
                <w:szCs w:val="24"/>
                <w:lang w:val="es-CO" w:eastAsia="es-CO"/>
              </w:rPr>
              <w:t xml:space="preserve">as medias </w:t>
            </w:r>
            <w:r w:rsidRPr="00612ABB">
              <w:rPr>
                <w:rFonts w:ascii="Arial" w:eastAsia="Times New Roman" w:hAnsi="Arial" w:cs="Arial"/>
                <w:sz w:val="24"/>
                <w:szCs w:val="24"/>
                <w:lang w:val="es-CO" w:eastAsia="es-CO"/>
              </w:rPr>
              <w:t>después de haberte puesto los zapatos?</w:t>
            </w:r>
          </w:p>
          <w:p w14:paraId="074C681A"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¿Qué debe hacerse antes y después? </w:t>
            </w:r>
          </w:p>
          <w:p w14:paraId="34EEF506" w14:textId="77777777" w:rsidR="009B1A4B" w:rsidRDefault="0040040D"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que los estudiantes tengan claros los pasos (jerarquía), se debe permitir que reproduzcan dichos pasos con sus palabras para verificar la comprensión de los mismos y </w:t>
            </w:r>
            <w:r w:rsidR="009B1A4B">
              <w:rPr>
                <w:rFonts w:ascii="Arial" w:eastAsia="Times New Roman" w:hAnsi="Arial" w:cs="Arial"/>
                <w:sz w:val="24"/>
                <w:szCs w:val="24"/>
                <w:lang w:val="es-CO" w:eastAsia="es-CO"/>
              </w:rPr>
              <w:t>eliminar errores que se puedan presentar.</w:t>
            </w:r>
          </w:p>
          <w:p w14:paraId="194271C8" w14:textId="2F726715" w:rsidR="00612ABB" w:rsidRPr="00612ABB" w:rsidRDefault="009B1A4B"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lastRenderedPageBreak/>
              <w:t xml:space="preserve">Se recomienda </w:t>
            </w:r>
            <w:r w:rsidR="00612ABB" w:rsidRPr="00612ABB">
              <w:rPr>
                <w:rFonts w:ascii="Arial" w:eastAsia="Times New Roman" w:hAnsi="Arial" w:cs="Arial"/>
                <w:sz w:val="24"/>
                <w:szCs w:val="24"/>
                <w:lang w:val="es-CO" w:eastAsia="es-CO"/>
              </w:rPr>
              <w:t>dem</w:t>
            </w:r>
            <w:r>
              <w:rPr>
                <w:rFonts w:ascii="Arial" w:eastAsia="Times New Roman" w:hAnsi="Arial" w:cs="Arial"/>
                <w:sz w:val="24"/>
                <w:szCs w:val="24"/>
                <w:lang w:val="es-CO" w:eastAsia="es-CO"/>
              </w:rPr>
              <w:t>o</w:t>
            </w:r>
            <w:r w:rsidR="00612ABB" w:rsidRPr="00612ABB">
              <w:rPr>
                <w:rFonts w:ascii="Arial" w:eastAsia="Times New Roman" w:hAnsi="Arial" w:cs="Arial"/>
                <w:sz w:val="24"/>
                <w:szCs w:val="24"/>
                <w:lang w:val="es-CO" w:eastAsia="es-CO"/>
              </w:rPr>
              <w:t>stra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 diferencia que hay entre la realización de operaciones con y sin paréntesis. Por ejemplo: </w:t>
            </w:r>
          </w:p>
          <w:p w14:paraId="2513D24F"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4 x 2 + 5 = 8 + 5 = 13 </w:t>
            </w:r>
          </w:p>
          <w:p w14:paraId="0477F393"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7 – 6 + 5 = 1 + 5 = 6</w:t>
            </w:r>
          </w:p>
          <w:p w14:paraId="32FD4E5A" w14:textId="77777777" w:rsidR="005A5E50" w:rsidRDefault="009B1A4B"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w:t>
            </w:r>
            <w:r w:rsidR="00612ABB" w:rsidRPr="00612ABB">
              <w:rPr>
                <w:rFonts w:ascii="Arial" w:eastAsia="Times New Roman" w:hAnsi="Arial" w:cs="Arial"/>
                <w:sz w:val="24"/>
                <w:szCs w:val="24"/>
                <w:lang w:val="es-CO" w:eastAsia="es-CO"/>
              </w:rPr>
              <w:t>escrib</w:t>
            </w:r>
            <w:r>
              <w:rPr>
                <w:rFonts w:ascii="Arial" w:eastAsia="Times New Roman" w:hAnsi="Arial" w:cs="Arial"/>
                <w:sz w:val="24"/>
                <w:szCs w:val="24"/>
                <w:lang w:val="es-CO" w:eastAsia="es-CO"/>
              </w:rPr>
              <w:t>ir</w:t>
            </w:r>
            <w:r w:rsidR="00612ABB" w:rsidRPr="00612ABB">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 xml:space="preserve">el tablero </w:t>
            </w:r>
            <w:r w:rsidR="00612ABB" w:rsidRPr="00612ABB">
              <w:rPr>
                <w:rFonts w:ascii="Arial" w:eastAsia="Times New Roman" w:hAnsi="Arial" w:cs="Arial"/>
                <w:sz w:val="24"/>
                <w:szCs w:val="24"/>
                <w:lang w:val="es-CO" w:eastAsia="es-CO"/>
              </w:rPr>
              <w:t>dicta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a tus </w:t>
            </w:r>
            <w:r>
              <w:rPr>
                <w:rFonts w:ascii="Arial" w:eastAsia="Times New Roman" w:hAnsi="Arial" w:cs="Arial"/>
                <w:sz w:val="24"/>
                <w:szCs w:val="24"/>
                <w:lang w:val="es-CO" w:eastAsia="es-CO"/>
              </w:rPr>
              <w:t xml:space="preserve">estudiantes, </w:t>
            </w:r>
            <w:r w:rsidR="00612ABB" w:rsidRPr="00612ABB">
              <w:rPr>
                <w:rFonts w:ascii="Arial" w:eastAsia="Times New Roman" w:hAnsi="Arial" w:cs="Arial"/>
                <w:sz w:val="24"/>
                <w:szCs w:val="24"/>
                <w:lang w:val="es-CO" w:eastAsia="es-CO"/>
              </w:rPr>
              <w:t>frases como las siguientes:</w:t>
            </w:r>
          </w:p>
          <w:p w14:paraId="7B61AD64" w14:textId="3AB3A0C5"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br/>
              <w:t>- Multiplico 4 por 3 y al resultado le resto 8.</w:t>
            </w:r>
          </w:p>
          <w:p w14:paraId="6D45CD70"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por 5 la suma de 7 y 2.</w:t>
            </w:r>
          </w:p>
          <w:p w14:paraId="29E7221F"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doble de 9 le resto 6 y le sumo 1.</w:t>
            </w:r>
          </w:p>
          <w:p w14:paraId="2314D069"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producto de 6 y 5 le sumo 12.</w:t>
            </w:r>
          </w:p>
          <w:p w14:paraId="708C1B1E"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Triplico la suma entre 12 y 9.</w:t>
            </w:r>
          </w:p>
          <w:p w14:paraId="49F938F8" w14:textId="77777777"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2 por la diferencia de 12 y 7.</w:t>
            </w:r>
          </w:p>
          <w:p w14:paraId="790B71A9" w14:textId="03678750" w:rsidR="00612ABB" w:rsidRPr="00612ABB" w:rsidRDefault="00020B58" w:rsidP="00E6040C">
            <w:pPr>
              <w:shd w:val="clear" w:color="auto" w:fill="FFFFFF"/>
              <w:spacing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009B1A4B">
              <w:rPr>
                <w:rFonts w:ascii="Arial" w:eastAsia="Times New Roman" w:hAnsi="Arial" w:cs="Arial"/>
                <w:sz w:val="24"/>
                <w:szCs w:val="24"/>
                <w:lang w:val="es-CO" w:eastAsia="es-CO"/>
              </w:rPr>
              <w:t>s importante que l</w:t>
            </w:r>
            <w:r w:rsidR="00612ABB" w:rsidRPr="00612ABB">
              <w:rPr>
                <w:rFonts w:ascii="Arial" w:eastAsia="Times New Roman" w:hAnsi="Arial" w:cs="Arial"/>
                <w:sz w:val="24"/>
                <w:szCs w:val="24"/>
                <w:lang w:val="es-CO" w:eastAsia="es-CO"/>
              </w:rPr>
              <w:t xml:space="preserve">os </w:t>
            </w:r>
            <w:r w:rsidR="009B1A4B">
              <w:rPr>
                <w:rFonts w:ascii="Arial" w:eastAsia="Times New Roman" w:hAnsi="Arial" w:cs="Arial"/>
                <w:sz w:val="24"/>
                <w:szCs w:val="24"/>
                <w:lang w:val="es-CO" w:eastAsia="es-CO"/>
              </w:rPr>
              <w:t xml:space="preserve">estudiantes </w:t>
            </w:r>
            <w:r>
              <w:rPr>
                <w:rFonts w:ascii="Arial" w:eastAsia="Times New Roman" w:hAnsi="Arial" w:cs="Arial"/>
                <w:sz w:val="24"/>
                <w:szCs w:val="24"/>
                <w:lang w:val="es-CO" w:eastAsia="es-CO"/>
              </w:rPr>
              <w:t xml:space="preserve">expresen </w:t>
            </w:r>
            <w:r w:rsidR="00612ABB" w:rsidRPr="00612ABB">
              <w:rPr>
                <w:rFonts w:ascii="Arial" w:eastAsia="Times New Roman" w:hAnsi="Arial" w:cs="Arial"/>
                <w:sz w:val="24"/>
                <w:szCs w:val="24"/>
                <w:lang w:val="es-CO" w:eastAsia="es-CO"/>
              </w:rPr>
              <w:t>en forma numérica en su cuaderno</w:t>
            </w:r>
            <w:r>
              <w:rPr>
                <w:rFonts w:ascii="Arial" w:eastAsia="Times New Roman" w:hAnsi="Arial" w:cs="Arial"/>
                <w:sz w:val="24"/>
                <w:szCs w:val="24"/>
                <w:lang w:val="es-CO" w:eastAsia="es-CO"/>
              </w:rPr>
              <w:t xml:space="preserve"> cada frase</w:t>
            </w:r>
            <w:r w:rsidR="00FA3FB0">
              <w:rPr>
                <w:rFonts w:ascii="Arial" w:eastAsia="Times New Roman" w:hAnsi="Arial" w:cs="Arial"/>
                <w:sz w:val="24"/>
                <w:szCs w:val="24"/>
                <w:lang w:val="es-CO" w:eastAsia="es-CO"/>
              </w:rPr>
              <w:t xml:space="preserve"> y que luego se socialicen </w:t>
            </w:r>
            <w:r w:rsidR="00780E07">
              <w:rPr>
                <w:rFonts w:ascii="Arial" w:eastAsia="Times New Roman" w:hAnsi="Arial" w:cs="Arial"/>
                <w:sz w:val="24"/>
                <w:szCs w:val="24"/>
                <w:lang w:val="es-CO" w:eastAsia="es-CO"/>
              </w:rPr>
              <w:t xml:space="preserve">los resultados, los casos en que no coincidan las expresiones numéricas, se recomienda </w:t>
            </w:r>
            <w:r w:rsidR="00612ABB" w:rsidRPr="00612ABB">
              <w:rPr>
                <w:rFonts w:ascii="Arial" w:eastAsia="Times New Roman" w:hAnsi="Arial" w:cs="Arial"/>
                <w:sz w:val="24"/>
                <w:szCs w:val="24"/>
                <w:lang w:val="es-CO" w:eastAsia="es-CO"/>
              </w:rPr>
              <w:t>señala</w:t>
            </w:r>
            <w:r w:rsidR="00780E07">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cómo se expresarían en palabras </w:t>
            </w:r>
            <w:r w:rsidR="00780E07">
              <w:rPr>
                <w:rFonts w:ascii="Arial" w:eastAsia="Times New Roman" w:hAnsi="Arial" w:cs="Arial"/>
                <w:sz w:val="24"/>
                <w:szCs w:val="24"/>
                <w:lang w:val="es-CO" w:eastAsia="es-CO"/>
              </w:rPr>
              <w:t>dichas expresiones</w:t>
            </w:r>
            <w:r w:rsidR="00612ABB" w:rsidRPr="00612ABB">
              <w:rPr>
                <w:rFonts w:ascii="Arial" w:eastAsia="Times New Roman" w:hAnsi="Arial" w:cs="Arial"/>
                <w:sz w:val="24"/>
                <w:szCs w:val="24"/>
                <w:lang w:val="es-CO" w:eastAsia="es-CO"/>
              </w:rPr>
              <w:t xml:space="preserve">. </w:t>
            </w:r>
            <w:r w:rsidR="001746B5">
              <w:rPr>
                <w:rFonts w:ascii="Arial" w:eastAsia="Times New Roman" w:hAnsi="Arial" w:cs="Arial"/>
                <w:sz w:val="24"/>
                <w:szCs w:val="24"/>
                <w:lang w:val="es-CO" w:eastAsia="es-CO"/>
              </w:rPr>
              <w:t>Se deben d</w:t>
            </w:r>
            <w:r w:rsidR="00612ABB" w:rsidRPr="00612ABB">
              <w:rPr>
                <w:rFonts w:ascii="Arial" w:eastAsia="Times New Roman" w:hAnsi="Arial" w:cs="Arial"/>
                <w:sz w:val="24"/>
                <w:szCs w:val="24"/>
                <w:lang w:val="es-CO" w:eastAsia="es-CO"/>
              </w:rPr>
              <w:t>espeja</w:t>
            </w:r>
            <w:r w:rsidR="001746B5">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las dudas que puedan surgir.</w:t>
            </w:r>
          </w:p>
          <w:p w14:paraId="47144BFE" w14:textId="7F40B541" w:rsidR="00612ABB" w:rsidRPr="00612ABB" w:rsidRDefault="00612ABB" w:rsidP="00E6040C">
            <w:pPr>
              <w:shd w:val="clear" w:color="auto" w:fill="FFFFFF"/>
              <w:spacing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La realización de esta actividad será un buen entrenamiento para la interpretación de problemas de aplicación</w:t>
            </w:r>
            <w:r w:rsidR="001B6D22">
              <w:rPr>
                <w:rFonts w:ascii="Arial" w:eastAsia="Times New Roman" w:hAnsi="Arial" w:cs="Arial"/>
                <w:sz w:val="24"/>
                <w:szCs w:val="24"/>
                <w:lang w:val="es-CO" w:eastAsia="es-CO"/>
              </w:rPr>
              <w:t>, para lo cual se propone que los estudiantes redacten problemas que involucren varias operaciones aritméticas</w:t>
            </w:r>
            <w:r w:rsidRPr="00612ABB">
              <w:rPr>
                <w:rFonts w:ascii="Arial" w:eastAsia="Times New Roman" w:hAnsi="Arial" w:cs="Arial"/>
                <w:sz w:val="24"/>
                <w:szCs w:val="24"/>
                <w:lang w:val="es-CO" w:eastAsia="es-CO"/>
              </w:rPr>
              <w:t>.</w:t>
            </w:r>
          </w:p>
          <w:p w14:paraId="073EE380" w14:textId="77777777" w:rsidR="008F0E80" w:rsidRDefault="008F0E80" w:rsidP="00E6040C">
            <w:pPr>
              <w:rPr>
                <w:rFonts w:ascii="Times New Roman" w:hAnsi="Times New Roman" w:cs="Times New Roman"/>
                <w:color w:val="000000"/>
                <w:sz w:val="24"/>
                <w:szCs w:val="24"/>
              </w:rPr>
            </w:pPr>
          </w:p>
          <w:p w14:paraId="296F7FA9" w14:textId="77777777" w:rsidR="008F0E80" w:rsidRPr="00164B1E" w:rsidRDefault="008F0E80" w:rsidP="00E6040C">
            <w:pPr>
              <w:rPr>
                <w:rFonts w:ascii="Times New Roman" w:hAnsi="Times New Roman" w:cs="Times New Roman"/>
                <w:color w:val="000000"/>
                <w:sz w:val="24"/>
                <w:szCs w:val="24"/>
              </w:rPr>
            </w:pPr>
            <w:r w:rsidRPr="008F0E80">
              <w:rPr>
                <w:rFonts w:ascii="Times New Roman" w:hAnsi="Times New Roman" w:cs="Times New Roman"/>
                <w:color w:val="000000"/>
                <w:sz w:val="24"/>
                <w:szCs w:val="24"/>
                <w:u w:val="single"/>
              </w:rPr>
              <w:t>Ficha del estudiante:</w:t>
            </w:r>
          </w:p>
          <w:p w14:paraId="72C11298" w14:textId="77777777" w:rsidR="00164B1E" w:rsidRPr="00164B1E" w:rsidRDefault="00164B1E" w:rsidP="00E6040C">
            <w:pPr>
              <w:rPr>
                <w:rFonts w:ascii="Times New Roman" w:hAnsi="Times New Roman" w:cs="Times New Roman"/>
                <w:b/>
                <w:color w:val="000000"/>
                <w:sz w:val="24"/>
                <w:szCs w:val="24"/>
              </w:rPr>
            </w:pPr>
            <w:r w:rsidRPr="00164B1E">
              <w:rPr>
                <w:rFonts w:ascii="Times New Roman" w:hAnsi="Times New Roman" w:cs="Times New Roman"/>
                <w:b/>
                <w:color w:val="000000"/>
                <w:sz w:val="24"/>
                <w:szCs w:val="24"/>
              </w:rPr>
              <w:t>Operaciones combinadas</w:t>
            </w:r>
          </w:p>
          <w:p w14:paraId="73F33D7D" w14:textId="77777777" w:rsidR="00164B1E" w:rsidRPr="00164B1E" w:rsidRDefault="00164B1E" w:rsidP="00E6040C">
            <w:pPr>
              <w:rPr>
                <w:rFonts w:ascii="Times New Roman" w:hAnsi="Times New Roman" w:cs="Times New Roman"/>
                <w:color w:val="000000"/>
                <w:sz w:val="24"/>
                <w:szCs w:val="24"/>
              </w:rPr>
            </w:pPr>
          </w:p>
          <w:p w14:paraId="558AD061" w14:textId="77777777"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xml:space="preserve">Para resolver operaciones combinadas con </w:t>
            </w:r>
            <w:r w:rsidRPr="00A87138">
              <w:rPr>
                <w:rFonts w:ascii="Times New Roman" w:hAnsi="Times New Roman" w:cs="Times New Roman"/>
                <w:b/>
                <w:color w:val="000000"/>
                <w:sz w:val="24"/>
                <w:szCs w:val="24"/>
              </w:rPr>
              <w:t>sumas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restas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multiplicaciones</w:t>
            </w:r>
            <w:r w:rsidRPr="00164B1E">
              <w:rPr>
                <w:rFonts w:ascii="Times New Roman" w:hAnsi="Times New Roman" w:cs="Times New Roman"/>
                <w:color w:val="000000"/>
                <w:sz w:val="24"/>
                <w:szCs w:val="24"/>
              </w:rPr>
              <w:t xml:space="preserve"> y </w:t>
            </w:r>
            <w:r w:rsidRPr="00A87138">
              <w:rPr>
                <w:rFonts w:ascii="Times New Roman" w:hAnsi="Times New Roman" w:cs="Times New Roman"/>
                <w:b/>
                <w:color w:val="000000"/>
                <w:sz w:val="24"/>
                <w:szCs w:val="24"/>
              </w:rPr>
              <w:t>divisiones</w:t>
            </w:r>
            <w:r w:rsidRPr="00164B1E">
              <w:rPr>
                <w:rFonts w:ascii="Times New Roman" w:hAnsi="Times New Roman" w:cs="Times New Roman"/>
                <w:color w:val="000000"/>
                <w:sz w:val="24"/>
                <w:szCs w:val="24"/>
              </w:rPr>
              <w:t xml:space="preserve">, con y sin </w:t>
            </w:r>
            <w:r w:rsidRPr="00A87138">
              <w:rPr>
                <w:rFonts w:ascii="Times New Roman" w:hAnsi="Times New Roman" w:cs="Times New Roman"/>
                <w:b/>
                <w:color w:val="000000"/>
                <w:sz w:val="24"/>
                <w:szCs w:val="24"/>
              </w:rPr>
              <w:t>paréntesis</w:t>
            </w:r>
            <w:r w:rsidRPr="00164B1E">
              <w:rPr>
                <w:rFonts w:ascii="Times New Roman" w:hAnsi="Times New Roman" w:cs="Times New Roman"/>
                <w:color w:val="000000"/>
                <w:sz w:val="24"/>
                <w:szCs w:val="24"/>
              </w:rPr>
              <w:t>, hay que realizar los siguientes pasos:</w:t>
            </w:r>
          </w:p>
          <w:p w14:paraId="49690FB3" w14:textId="77777777" w:rsidR="00164B1E" w:rsidRPr="00164B1E" w:rsidRDefault="00164B1E" w:rsidP="00E6040C">
            <w:pPr>
              <w:rPr>
                <w:rFonts w:ascii="Times New Roman" w:hAnsi="Times New Roman" w:cs="Times New Roman"/>
                <w:color w:val="000000"/>
                <w:sz w:val="24"/>
                <w:szCs w:val="24"/>
              </w:rPr>
            </w:pPr>
          </w:p>
          <w:p w14:paraId="5E8C2689" w14:textId="77777777"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1. Si la operación tiene paréntesis, se calculan las operaciones que hay dentro. Si no hay paréntesis, se avanza al siguiente paso.</w:t>
            </w:r>
          </w:p>
          <w:p w14:paraId="41AF2DCF" w14:textId="77777777" w:rsidR="00164B1E" w:rsidRPr="00164B1E" w:rsidRDefault="00164B1E" w:rsidP="00E6040C">
            <w:pPr>
              <w:rPr>
                <w:rFonts w:ascii="Times New Roman" w:hAnsi="Times New Roman" w:cs="Times New Roman"/>
                <w:color w:val="000000"/>
                <w:sz w:val="24"/>
                <w:szCs w:val="24"/>
              </w:rPr>
            </w:pPr>
          </w:p>
          <w:p w14:paraId="787D4872" w14:textId="50789E0F"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2. Se calculan las multiplicaciones y divisiones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w:t>
            </w:r>
          </w:p>
          <w:p w14:paraId="79512CFB" w14:textId="77777777" w:rsidR="00164B1E" w:rsidRPr="00164B1E" w:rsidRDefault="00164B1E" w:rsidP="00E6040C">
            <w:pPr>
              <w:rPr>
                <w:rFonts w:ascii="Times New Roman" w:hAnsi="Times New Roman" w:cs="Times New Roman"/>
                <w:color w:val="000000"/>
                <w:sz w:val="24"/>
                <w:szCs w:val="24"/>
              </w:rPr>
            </w:pPr>
          </w:p>
          <w:p w14:paraId="3A3784DB" w14:textId="3E54807D"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3. Se calculan las sumas y las restas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 xml:space="preserve">. </w:t>
            </w:r>
          </w:p>
          <w:p w14:paraId="7EF0A025" w14:textId="77777777" w:rsidR="00164B1E" w:rsidRPr="00164B1E" w:rsidRDefault="00164B1E" w:rsidP="00E6040C">
            <w:pPr>
              <w:rPr>
                <w:rFonts w:ascii="Times New Roman" w:hAnsi="Times New Roman" w:cs="Times New Roman"/>
                <w:color w:val="000000"/>
                <w:sz w:val="24"/>
                <w:szCs w:val="24"/>
              </w:rPr>
            </w:pPr>
          </w:p>
          <w:p w14:paraId="703C9C6E" w14:textId="77777777"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Veamos cómo se procede con el siguiente ejemplo:</w:t>
            </w:r>
          </w:p>
          <w:p w14:paraId="604A24DD" w14:textId="77777777" w:rsidR="00164B1E" w:rsidRPr="00164B1E" w:rsidRDefault="00164B1E" w:rsidP="00E6040C">
            <w:pPr>
              <w:rPr>
                <w:rFonts w:ascii="Times New Roman" w:hAnsi="Times New Roman" w:cs="Times New Roman"/>
                <w:color w:val="000000"/>
                <w:sz w:val="24"/>
                <w:szCs w:val="24"/>
              </w:rPr>
            </w:pPr>
          </w:p>
          <w:p w14:paraId="17752AB3" w14:textId="38956790" w:rsidR="00164B1E" w:rsidRPr="00164B1E" w:rsidRDefault="001E392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w:t>
            </w:r>
            <w:r w:rsidR="00943676">
              <w:rPr>
                <w:rFonts w:ascii="Cambria Math" w:hAnsi="Cambria Math" w:cs="Times New Roman"/>
                <w:color w:val="000000"/>
                <w:sz w:val="24"/>
                <w:szCs w:val="24"/>
              </w:rPr>
              <w:t>⨉</w:t>
            </w:r>
            <w:r w:rsidR="00943676">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2 + (5 + 4) </w:t>
            </w:r>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(8 – 3) – 5 </w:t>
            </w:r>
            <w:r w:rsidR="00943676">
              <w:rPr>
                <w:rFonts w:ascii="Cambria Math" w:hAnsi="Cambria Math" w:cs="Times New Roman"/>
                <w:color w:val="000000"/>
                <w:sz w:val="24"/>
                <w:szCs w:val="24"/>
              </w:rPr>
              <w:t>⨉</w:t>
            </w:r>
            <w:r w:rsidR="00164B1E" w:rsidRPr="00164B1E">
              <w:rPr>
                <w:rFonts w:ascii="Times New Roman" w:hAnsi="Times New Roman" w:cs="Times New Roman"/>
                <w:color w:val="000000"/>
                <w:sz w:val="24"/>
                <w:szCs w:val="24"/>
              </w:rPr>
              <w:t xml:space="preserve"> 2</w:t>
            </w:r>
          </w:p>
          <w:p w14:paraId="04F3C489" w14:textId="77777777" w:rsidR="00164B1E" w:rsidRPr="00164B1E" w:rsidRDefault="00164B1E" w:rsidP="00E6040C">
            <w:pPr>
              <w:rPr>
                <w:rFonts w:ascii="Times New Roman" w:hAnsi="Times New Roman" w:cs="Times New Roman"/>
                <w:color w:val="000000"/>
                <w:sz w:val="24"/>
                <w:szCs w:val="24"/>
              </w:rPr>
            </w:pPr>
          </w:p>
          <w:p w14:paraId="16C77564" w14:textId="10EBFAB1"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lastRenderedPageBreak/>
              <w:t>- Primero, se efectúan las operaciones que están dentro de los paréntesis:</w:t>
            </w:r>
            <w:r w:rsidR="001E392D">
              <w:rPr>
                <w:rFonts w:ascii="Times New Roman" w:hAnsi="Times New Roman" w:cs="Times New Roman"/>
                <w:color w:val="000000"/>
                <w:sz w:val="24"/>
                <w:szCs w:val="24"/>
              </w:rPr>
              <w:t xml:space="preserve"> ( 5 + 4 ) = </w:t>
            </w:r>
            <w:r w:rsidR="001E392D" w:rsidRPr="001E392D">
              <w:rPr>
                <w:rFonts w:ascii="Times New Roman" w:hAnsi="Times New Roman" w:cs="Times New Roman"/>
                <w:b/>
                <w:color w:val="000000"/>
                <w:sz w:val="24"/>
                <w:szCs w:val="24"/>
              </w:rPr>
              <w:t>9</w:t>
            </w:r>
            <w:r w:rsidR="001E392D">
              <w:rPr>
                <w:rFonts w:ascii="Times New Roman" w:hAnsi="Times New Roman" w:cs="Times New Roman"/>
                <w:color w:val="000000"/>
                <w:sz w:val="24"/>
                <w:szCs w:val="24"/>
              </w:rPr>
              <w:t xml:space="preserve"> y ( 8 – 3 ) = </w:t>
            </w:r>
            <w:r w:rsidR="001E392D" w:rsidRPr="001E392D">
              <w:rPr>
                <w:rFonts w:ascii="Times New Roman" w:hAnsi="Times New Roman" w:cs="Times New Roman"/>
                <w:b/>
                <w:color w:val="000000"/>
                <w:sz w:val="24"/>
                <w:szCs w:val="24"/>
              </w:rPr>
              <w:t>5</w:t>
            </w:r>
          </w:p>
          <w:p w14:paraId="7CEF4AF3" w14:textId="77777777" w:rsidR="00164B1E" w:rsidRPr="00164B1E" w:rsidRDefault="00164B1E" w:rsidP="00E6040C">
            <w:pPr>
              <w:rPr>
                <w:rFonts w:ascii="Times New Roman" w:hAnsi="Times New Roman" w:cs="Times New Roman"/>
                <w:color w:val="000000"/>
                <w:sz w:val="24"/>
                <w:szCs w:val="24"/>
              </w:rPr>
            </w:pPr>
          </w:p>
          <w:p w14:paraId="031B5361" w14:textId="41748B80" w:rsidR="00164B1E" w:rsidRPr="00164B1E" w:rsidRDefault="001E392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x 2 + </w:t>
            </w:r>
            <w:r w:rsidR="00164B1E" w:rsidRPr="001E392D">
              <w:rPr>
                <w:rFonts w:ascii="Times New Roman" w:hAnsi="Times New Roman" w:cs="Times New Roman"/>
                <w:b/>
                <w:color w:val="000000"/>
                <w:sz w:val="24"/>
                <w:szCs w:val="24"/>
              </w:rPr>
              <w:t>9</w:t>
            </w:r>
            <w:r w:rsidR="00164B1E" w:rsidRPr="00164B1E">
              <w:rPr>
                <w:rFonts w:ascii="Times New Roman" w:hAnsi="Times New Roman" w:cs="Times New Roman"/>
                <w:color w:val="000000"/>
                <w:sz w:val="24"/>
                <w:szCs w:val="24"/>
              </w:rPr>
              <w:t xml:space="preserve"> x </w:t>
            </w:r>
            <w:r w:rsidR="00164B1E" w:rsidRPr="001E392D">
              <w:rPr>
                <w:rFonts w:ascii="Times New Roman" w:hAnsi="Times New Roman" w:cs="Times New Roman"/>
                <w:b/>
                <w:color w:val="000000"/>
                <w:sz w:val="24"/>
                <w:szCs w:val="24"/>
              </w:rPr>
              <w:t>5</w:t>
            </w:r>
            <w:r w:rsidR="00164B1E" w:rsidRPr="00164B1E">
              <w:rPr>
                <w:rFonts w:ascii="Times New Roman" w:hAnsi="Times New Roman" w:cs="Times New Roman"/>
                <w:color w:val="000000"/>
                <w:sz w:val="24"/>
                <w:szCs w:val="24"/>
              </w:rPr>
              <w:t xml:space="preserve"> – 5 x 2</w:t>
            </w:r>
          </w:p>
          <w:p w14:paraId="4A5A5088" w14:textId="77777777" w:rsidR="00164B1E" w:rsidRPr="00164B1E" w:rsidRDefault="00164B1E" w:rsidP="00E6040C">
            <w:pPr>
              <w:rPr>
                <w:rFonts w:ascii="Times New Roman" w:hAnsi="Times New Roman" w:cs="Times New Roman"/>
                <w:color w:val="000000"/>
                <w:sz w:val="24"/>
                <w:szCs w:val="24"/>
              </w:rPr>
            </w:pPr>
          </w:p>
          <w:p w14:paraId="05D05644" w14:textId="218E8C02" w:rsidR="00164B1E" w:rsidRPr="00F82C46" w:rsidRDefault="00164B1E" w:rsidP="00E6040C">
            <w:pPr>
              <w:rPr>
                <w:rFonts w:ascii="Times New Roman" w:hAnsi="Times New Roman" w:cs="Times New Roman"/>
                <w:b/>
                <w:color w:val="000000"/>
                <w:sz w:val="24"/>
                <w:szCs w:val="24"/>
              </w:rPr>
            </w:pPr>
            <w:r w:rsidRPr="00164B1E">
              <w:rPr>
                <w:rFonts w:ascii="Times New Roman" w:hAnsi="Times New Roman" w:cs="Times New Roman"/>
                <w:color w:val="000000"/>
                <w:sz w:val="24"/>
                <w:szCs w:val="24"/>
              </w:rPr>
              <w:t xml:space="preserve">- Luego, se efectúan las </w:t>
            </w:r>
            <w:r w:rsidR="00884AD4">
              <w:rPr>
                <w:rFonts w:ascii="Times New Roman" w:hAnsi="Times New Roman" w:cs="Times New Roman"/>
                <w:color w:val="000000"/>
                <w:sz w:val="24"/>
                <w:szCs w:val="24"/>
              </w:rPr>
              <w:t>multiplicaciones y divisiones, en el orden en que aparecen, de izquierda a derecha</w:t>
            </w:r>
            <w:r w:rsidRPr="00164B1E">
              <w:rPr>
                <w:rFonts w:ascii="Times New Roman" w:hAnsi="Times New Roman" w:cs="Times New Roman"/>
                <w:color w:val="000000"/>
                <w:sz w:val="24"/>
                <w:szCs w:val="24"/>
              </w:rPr>
              <w:t>:</w:t>
            </w:r>
            <w:r w:rsidR="00884AD4">
              <w:rPr>
                <w:rFonts w:ascii="Times New Roman" w:hAnsi="Times New Roman" w:cs="Times New Roman"/>
                <w:color w:val="000000"/>
                <w:sz w:val="24"/>
                <w:szCs w:val="24"/>
              </w:rPr>
              <w:t xml:space="preserve"> 3 x 2 = </w:t>
            </w:r>
            <w:r w:rsidR="00884AD4">
              <w:rPr>
                <w:rFonts w:ascii="Times New Roman" w:hAnsi="Times New Roman" w:cs="Times New Roman"/>
                <w:b/>
                <w:color w:val="000000"/>
                <w:sz w:val="24"/>
                <w:szCs w:val="24"/>
              </w:rPr>
              <w:t>6</w:t>
            </w:r>
            <w:r w:rsidR="00884AD4">
              <w:rPr>
                <w:rFonts w:ascii="Times New Roman" w:hAnsi="Times New Roman" w:cs="Times New Roman"/>
                <w:color w:val="000000"/>
                <w:sz w:val="24"/>
                <w:szCs w:val="24"/>
              </w:rPr>
              <w:t xml:space="preserve">, </w:t>
            </w:r>
            <w:r w:rsidR="00F82C46">
              <w:rPr>
                <w:rFonts w:ascii="Times New Roman" w:hAnsi="Times New Roman" w:cs="Times New Roman"/>
                <w:color w:val="000000"/>
                <w:sz w:val="24"/>
                <w:szCs w:val="24"/>
              </w:rPr>
              <w:t xml:space="preserve">luego 9 x 5 = </w:t>
            </w:r>
            <w:r w:rsidR="00F82C46" w:rsidRPr="00F82C46">
              <w:rPr>
                <w:rFonts w:ascii="Times New Roman" w:hAnsi="Times New Roman" w:cs="Times New Roman"/>
                <w:b/>
                <w:color w:val="000000"/>
                <w:sz w:val="24"/>
                <w:szCs w:val="24"/>
              </w:rPr>
              <w:t>45</w:t>
            </w:r>
            <w:r w:rsidR="00F82C46">
              <w:rPr>
                <w:rFonts w:ascii="Times New Roman" w:hAnsi="Times New Roman" w:cs="Times New Roman"/>
                <w:color w:val="000000"/>
                <w:sz w:val="24"/>
                <w:szCs w:val="24"/>
              </w:rPr>
              <w:t xml:space="preserve"> y finalmente 5 x 2 = </w:t>
            </w:r>
            <w:r w:rsidR="00F82C46">
              <w:rPr>
                <w:rFonts w:ascii="Times New Roman" w:hAnsi="Times New Roman" w:cs="Times New Roman"/>
                <w:b/>
                <w:color w:val="000000"/>
                <w:sz w:val="24"/>
                <w:szCs w:val="24"/>
              </w:rPr>
              <w:t>10</w:t>
            </w:r>
          </w:p>
          <w:p w14:paraId="248A258D" w14:textId="77777777" w:rsidR="00164B1E" w:rsidRPr="00164B1E" w:rsidRDefault="00164B1E" w:rsidP="00E6040C">
            <w:pPr>
              <w:rPr>
                <w:rFonts w:ascii="Times New Roman" w:hAnsi="Times New Roman" w:cs="Times New Roman"/>
                <w:color w:val="000000"/>
                <w:sz w:val="24"/>
                <w:szCs w:val="24"/>
              </w:rPr>
            </w:pPr>
          </w:p>
          <w:p w14:paraId="62CF6A90" w14:textId="749DE1D2" w:rsidR="00164B1E" w:rsidRPr="00164B1E" w:rsidRDefault="00F82C4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6</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45</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10</w:t>
            </w:r>
          </w:p>
          <w:p w14:paraId="4A37F612" w14:textId="77777777" w:rsidR="00164B1E" w:rsidRPr="00164B1E" w:rsidRDefault="00164B1E" w:rsidP="00E6040C">
            <w:pPr>
              <w:rPr>
                <w:rFonts w:ascii="Times New Roman" w:hAnsi="Times New Roman" w:cs="Times New Roman"/>
                <w:color w:val="000000"/>
                <w:sz w:val="24"/>
                <w:szCs w:val="24"/>
              </w:rPr>
            </w:pPr>
          </w:p>
          <w:p w14:paraId="5FE7EF9F" w14:textId="0EC5DB94" w:rsidR="00164B1E" w:rsidRPr="00164B1E" w:rsidRDefault="00164B1E" w:rsidP="00E6040C">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Por último, se efectúan las sumas y las restas</w:t>
            </w:r>
            <w:r w:rsidR="00F82C46">
              <w:rPr>
                <w:rFonts w:ascii="Times New Roman" w:hAnsi="Times New Roman" w:cs="Times New Roman"/>
                <w:color w:val="000000"/>
                <w:sz w:val="24"/>
                <w:szCs w:val="24"/>
              </w:rPr>
              <w:t xml:space="preserve"> en el orden en que aparecen, de izquierda a derecha</w:t>
            </w:r>
            <w:r w:rsidRPr="00164B1E">
              <w:rPr>
                <w:rFonts w:ascii="Times New Roman" w:hAnsi="Times New Roman" w:cs="Times New Roman"/>
                <w:color w:val="000000"/>
                <w:sz w:val="24"/>
                <w:szCs w:val="24"/>
              </w:rPr>
              <w:t>:</w:t>
            </w:r>
            <w:r w:rsidR="00F82C46">
              <w:rPr>
                <w:rFonts w:ascii="Times New Roman" w:hAnsi="Times New Roman" w:cs="Times New Roman"/>
                <w:color w:val="000000"/>
                <w:sz w:val="24"/>
                <w:szCs w:val="24"/>
              </w:rPr>
              <w:t xml:space="preserve"> 6 + 45 = </w:t>
            </w:r>
            <w:r w:rsidR="00F82C46" w:rsidRPr="00F82C46">
              <w:rPr>
                <w:rFonts w:ascii="Times New Roman" w:hAnsi="Times New Roman" w:cs="Times New Roman"/>
                <w:b/>
                <w:color w:val="000000"/>
                <w:sz w:val="24"/>
                <w:szCs w:val="24"/>
              </w:rPr>
              <w:t>51</w:t>
            </w:r>
          </w:p>
          <w:p w14:paraId="5FE093DB" w14:textId="77777777" w:rsidR="00164B1E" w:rsidRPr="00164B1E" w:rsidRDefault="00164B1E" w:rsidP="00E6040C">
            <w:pPr>
              <w:rPr>
                <w:rFonts w:ascii="Times New Roman" w:hAnsi="Times New Roman" w:cs="Times New Roman"/>
                <w:color w:val="000000"/>
                <w:sz w:val="24"/>
                <w:szCs w:val="24"/>
              </w:rPr>
            </w:pPr>
          </w:p>
          <w:p w14:paraId="35814B84" w14:textId="60D361E0" w:rsidR="008F0E80" w:rsidRDefault="00F82C4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51</w:t>
            </w:r>
            <w:r>
              <w:rPr>
                <w:rFonts w:ascii="Times New Roman" w:hAnsi="Times New Roman" w:cs="Times New Roman"/>
                <w:color w:val="000000"/>
                <w:sz w:val="24"/>
                <w:szCs w:val="24"/>
              </w:rPr>
              <w:t xml:space="preserve"> – 10 </w:t>
            </w:r>
          </w:p>
          <w:p w14:paraId="285EC789" w14:textId="53D96652" w:rsidR="00F82C46" w:rsidRDefault="00F82C46" w:rsidP="00E6040C">
            <w:pPr>
              <w:rPr>
                <w:rFonts w:ascii="Times New Roman" w:hAnsi="Times New Roman" w:cs="Times New Roman"/>
                <w:color w:val="000000"/>
                <w:sz w:val="24"/>
                <w:szCs w:val="24"/>
              </w:rPr>
            </w:pPr>
            <w:r>
              <w:rPr>
                <w:rFonts w:ascii="Times New Roman" w:hAnsi="Times New Roman" w:cs="Times New Roman"/>
                <w:color w:val="000000"/>
                <w:sz w:val="24"/>
                <w:szCs w:val="24"/>
              </w:rPr>
              <w:t>Y finalmente 51 – 10</w:t>
            </w:r>
            <w:r w:rsidR="0094367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41.</w:t>
            </w:r>
          </w:p>
          <w:p w14:paraId="73270EEA" w14:textId="77777777" w:rsidR="00F82C46" w:rsidRDefault="00F82C46" w:rsidP="00E6040C">
            <w:pPr>
              <w:rPr>
                <w:rFonts w:ascii="Times New Roman" w:hAnsi="Times New Roman" w:cs="Times New Roman"/>
                <w:color w:val="000000"/>
                <w:sz w:val="24"/>
                <w:szCs w:val="24"/>
              </w:rPr>
            </w:pPr>
          </w:p>
          <w:p w14:paraId="4F3F124B" w14:textId="41ADB265" w:rsidR="00F82C46" w:rsidRPr="00164B1E" w:rsidRDefault="00F82C46" w:rsidP="00E6040C">
            <w:pPr>
              <w:rPr>
                <w:rFonts w:ascii="Times New Roman" w:hAnsi="Times New Roman" w:cs="Times New Roman"/>
                <w:color w:val="000000"/>
                <w:sz w:val="24"/>
                <w:szCs w:val="24"/>
              </w:rPr>
            </w:pPr>
            <w:r>
              <w:rPr>
                <w:rFonts w:ascii="Times New Roman" w:hAnsi="Times New Roman" w:cs="Times New Roman"/>
                <w:color w:val="000000"/>
                <w:sz w:val="24"/>
                <w:szCs w:val="24"/>
              </w:rPr>
              <w:t>Entonces, tenemos que:</w:t>
            </w:r>
          </w:p>
          <w:p w14:paraId="3C3AC79E" w14:textId="77777777" w:rsidR="008F0E80" w:rsidRDefault="008F0E80" w:rsidP="00E6040C">
            <w:pPr>
              <w:rPr>
                <w:rFonts w:ascii="Times New Roman" w:hAnsi="Times New Roman" w:cs="Times New Roman"/>
                <w:color w:val="000000"/>
                <w:sz w:val="24"/>
                <w:szCs w:val="24"/>
                <w:u w:val="single"/>
              </w:rPr>
            </w:pPr>
          </w:p>
          <w:p w14:paraId="07C50BE6" w14:textId="51ECD98E" w:rsidR="008F0E80" w:rsidRPr="008025F2" w:rsidRDefault="00F82C4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64B1E">
              <w:rPr>
                <w:rFonts w:ascii="Times New Roman" w:hAnsi="Times New Roman" w:cs="Times New Roman"/>
                <w:color w:val="000000"/>
                <w:sz w:val="24"/>
                <w:szCs w:val="24"/>
              </w:rPr>
              <w:t xml:space="preserve">3 </w:t>
            </w:r>
            <w:r w:rsidR="00943676">
              <w:rPr>
                <w:rFonts w:ascii="Cambria Math" w:hAnsi="Cambria Math" w:cs="Times New Roman"/>
                <w:color w:val="000000"/>
                <w:sz w:val="24"/>
                <w:szCs w:val="24"/>
              </w:rPr>
              <w:t xml:space="preserve">⨉ </w:t>
            </w:r>
            <w:r w:rsidRPr="00164B1E">
              <w:rPr>
                <w:rFonts w:ascii="Times New Roman" w:hAnsi="Times New Roman" w:cs="Times New Roman"/>
                <w:color w:val="000000"/>
                <w:sz w:val="24"/>
                <w:szCs w:val="24"/>
              </w:rPr>
              <w:t xml:space="preserve">2 + (5 + 4) </w:t>
            </w:r>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r w:rsidRPr="00164B1E">
              <w:rPr>
                <w:rFonts w:ascii="Times New Roman" w:hAnsi="Times New Roman" w:cs="Times New Roman"/>
                <w:color w:val="000000"/>
                <w:sz w:val="24"/>
                <w:szCs w:val="24"/>
              </w:rPr>
              <w:t xml:space="preserve">(8 – 3) – 5 </w:t>
            </w:r>
            <w:r w:rsidR="00943676">
              <w:rPr>
                <w:rFonts w:ascii="Cambria Math" w:hAnsi="Cambria Math" w:cs="Times New Roman"/>
                <w:color w:val="000000"/>
                <w:sz w:val="24"/>
                <w:szCs w:val="24"/>
              </w:rPr>
              <w:t xml:space="preserve">⨉ </w:t>
            </w:r>
            <w:r w:rsidRPr="00164B1E">
              <w:rPr>
                <w:rFonts w:ascii="Times New Roman" w:hAnsi="Times New Roman" w:cs="Times New Roman"/>
                <w:color w:val="000000"/>
                <w:sz w:val="24"/>
                <w:szCs w:val="24"/>
              </w:rPr>
              <w:t>2</w:t>
            </w:r>
            <w:r>
              <w:rPr>
                <w:rFonts w:ascii="Times New Roman" w:hAnsi="Times New Roman" w:cs="Times New Roman"/>
                <w:color w:val="000000"/>
                <w:sz w:val="24"/>
                <w:szCs w:val="24"/>
              </w:rPr>
              <w:t xml:space="preserve"> = </w:t>
            </w:r>
            <w:r w:rsidRPr="00F82C46">
              <w:rPr>
                <w:rFonts w:ascii="Times New Roman" w:hAnsi="Times New Roman" w:cs="Times New Roman"/>
                <w:b/>
                <w:color w:val="000000"/>
                <w:sz w:val="24"/>
                <w:szCs w:val="24"/>
              </w:rPr>
              <w:t>41</w:t>
            </w:r>
          </w:p>
        </w:tc>
      </w:tr>
      <w:tr w:rsidR="005E7E28" w:rsidRPr="00C56195" w14:paraId="1F8CDE04" w14:textId="77777777" w:rsidTr="00837951">
        <w:tc>
          <w:tcPr>
            <w:tcW w:w="2518" w:type="dxa"/>
          </w:tcPr>
          <w:p w14:paraId="461367CC" w14:textId="38A1DFCC" w:rsidR="005E7E28" w:rsidRPr="00C56195" w:rsidRDefault="005E7E2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181E721" w14:textId="569BEB5B" w:rsidR="005E7E28" w:rsidRPr="00C56195" w:rsidRDefault="009D5F2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Jerarquía para </w:t>
            </w:r>
            <w:r w:rsidR="00375188">
              <w:rPr>
                <w:rFonts w:ascii="Times New Roman" w:hAnsi="Times New Roman" w:cs="Times New Roman"/>
                <w:color w:val="000000"/>
                <w:sz w:val="24"/>
                <w:szCs w:val="24"/>
              </w:rPr>
              <w:t xml:space="preserve">solución de </w:t>
            </w:r>
            <w:r>
              <w:rPr>
                <w:rFonts w:ascii="Times New Roman" w:hAnsi="Times New Roman" w:cs="Times New Roman"/>
                <w:color w:val="000000"/>
                <w:sz w:val="24"/>
                <w:szCs w:val="24"/>
              </w:rPr>
              <w:t>o</w:t>
            </w:r>
            <w:r w:rsidR="001463B4">
              <w:rPr>
                <w:rFonts w:ascii="Times New Roman" w:hAnsi="Times New Roman" w:cs="Times New Roman"/>
                <w:color w:val="000000"/>
                <w:sz w:val="24"/>
                <w:szCs w:val="24"/>
              </w:rPr>
              <w:t>peraciones combinadas</w:t>
            </w:r>
          </w:p>
        </w:tc>
      </w:tr>
      <w:tr w:rsidR="005E7E28" w:rsidRPr="00C56195" w14:paraId="1CF31BB9" w14:textId="77777777" w:rsidTr="00837951">
        <w:tc>
          <w:tcPr>
            <w:tcW w:w="2518" w:type="dxa"/>
          </w:tcPr>
          <w:p w14:paraId="7A2E1132" w14:textId="77777777" w:rsidR="005E7E28" w:rsidRPr="00C56195" w:rsidRDefault="005E7E28"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456B1E2" w14:textId="5EE181A4" w:rsidR="005E7E28" w:rsidRPr="00C56195" w:rsidRDefault="001463B4"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jerarquía para la resolución de operaciones combinadas. </w:t>
            </w:r>
          </w:p>
        </w:tc>
      </w:tr>
    </w:tbl>
    <w:p w14:paraId="2403BFA7" w14:textId="77777777" w:rsidR="00820F5A" w:rsidRDefault="00820F5A" w:rsidP="00E6040C">
      <w:pPr>
        <w:tabs>
          <w:tab w:val="left" w:pos="2805"/>
        </w:tabs>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29"/>
        <w:gridCol w:w="6399"/>
      </w:tblGrid>
      <w:tr w:rsidR="009D5F2B" w:rsidRPr="00C56195" w14:paraId="60CA458B" w14:textId="77777777" w:rsidTr="007313AA">
        <w:tc>
          <w:tcPr>
            <w:tcW w:w="9054" w:type="dxa"/>
            <w:gridSpan w:val="2"/>
            <w:shd w:val="clear" w:color="auto" w:fill="000000" w:themeFill="text1"/>
          </w:tcPr>
          <w:p w14:paraId="41F4A0D1" w14:textId="77777777" w:rsidR="009D5F2B" w:rsidRPr="00C56195" w:rsidRDefault="009D5F2B"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9D5F2B" w:rsidRPr="00C56195" w14:paraId="561FD599" w14:textId="77777777" w:rsidTr="007313AA">
        <w:tc>
          <w:tcPr>
            <w:tcW w:w="2518" w:type="dxa"/>
          </w:tcPr>
          <w:p w14:paraId="4ADADA9C" w14:textId="77777777" w:rsidR="009D5F2B" w:rsidRPr="00C56195" w:rsidRDefault="009D5F2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90168D7" w14:textId="148A06D5" w:rsidR="009D5F2B"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D0415">
              <w:rPr>
                <w:rFonts w:ascii="Times New Roman" w:hAnsi="Times New Roman" w:cs="Times New Roman"/>
                <w:color w:val="000000"/>
                <w:sz w:val="24"/>
                <w:szCs w:val="24"/>
              </w:rPr>
              <w:t>REC280</w:t>
            </w:r>
          </w:p>
        </w:tc>
      </w:tr>
      <w:tr w:rsidR="009D5F2B" w:rsidRPr="00C56195" w14:paraId="223D6192" w14:textId="77777777" w:rsidTr="007313AA">
        <w:tc>
          <w:tcPr>
            <w:tcW w:w="2518" w:type="dxa"/>
          </w:tcPr>
          <w:p w14:paraId="1E523217" w14:textId="77777777" w:rsidR="009D5F2B" w:rsidRPr="00C56195" w:rsidRDefault="009D5F2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2585839" w14:textId="540AF219" w:rsidR="009D5F2B" w:rsidRPr="00C56195" w:rsidRDefault="009D5F2B"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naturales/Practica: Practica operaciones combinadas</w:t>
            </w:r>
          </w:p>
        </w:tc>
      </w:tr>
      <w:tr w:rsidR="009D5F2B" w:rsidRPr="00C56195" w14:paraId="260A67EC" w14:textId="77777777" w:rsidTr="007313AA">
        <w:tc>
          <w:tcPr>
            <w:tcW w:w="2518" w:type="dxa"/>
          </w:tcPr>
          <w:p w14:paraId="27D4CFDE" w14:textId="77777777" w:rsidR="009D5F2B" w:rsidRPr="00C56195" w:rsidRDefault="009D5F2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1CB2505" w14:textId="0266EB2A" w:rsidR="00245F05" w:rsidRDefault="00827AC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Como el recurso </w:t>
            </w:r>
            <w:r w:rsidR="00245F05">
              <w:rPr>
                <w:rFonts w:ascii="Times New Roman" w:hAnsi="Times New Roman" w:cs="Times New Roman"/>
                <w:color w:val="000000"/>
                <w:sz w:val="24"/>
                <w:szCs w:val="24"/>
              </w:rPr>
              <w:t xml:space="preserve">arroja 10 ejercicios aleatorios de operaciones combinadas, en todos los ejercicios que proponga el </w:t>
            </w:r>
            <w:r>
              <w:rPr>
                <w:rFonts w:ascii="Times New Roman" w:hAnsi="Times New Roman" w:cs="Times New Roman"/>
                <w:color w:val="000000"/>
                <w:sz w:val="24"/>
                <w:szCs w:val="24"/>
              </w:rPr>
              <w:t>interactivo</w:t>
            </w:r>
            <w:r w:rsidR="00245F05">
              <w:rPr>
                <w:rFonts w:ascii="Times New Roman" w:hAnsi="Times New Roman" w:cs="Times New Roman"/>
                <w:color w:val="000000"/>
                <w:sz w:val="24"/>
                <w:szCs w:val="24"/>
              </w:rPr>
              <w:t>, se debe cambiar el símbolo “:” por “÷”</w:t>
            </w:r>
          </w:p>
          <w:p w14:paraId="79CDE14E" w14:textId="77777777" w:rsidR="00245F05" w:rsidRDefault="00245F05" w:rsidP="00E6040C">
            <w:pPr>
              <w:rPr>
                <w:rFonts w:ascii="Times New Roman" w:hAnsi="Times New Roman" w:cs="Times New Roman"/>
                <w:color w:val="000000"/>
                <w:sz w:val="24"/>
                <w:szCs w:val="24"/>
              </w:rPr>
            </w:pPr>
          </w:p>
          <w:p w14:paraId="6A4973FB" w14:textId="1EF34DC3" w:rsidR="00245F05" w:rsidRDefault="00245F05"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Por ejemplo: </w:t>
            </w:r>
          </w:p>
          <w:p w14:paraId="79581BA9" w14:textId="0488B495" w:rsidR="00245F05" w:rsidRDefault="00245F05" w:rsidP="00E6040C">
            <w:pPr>
              <w:rPr>
                <w:rFonts w:ascii="Times New Roman" w:hAnsi="Times New Roman" w:cs="Times New Roman"/>
                <w:color w:val="000000"/>
                <w:sz w:val="24"/>
                <w:szCs w:val="24"/>
              </w:rPr>
            </w:pPr>
          </w:p>
          <w:p w14:paraId="2A374979" w14:textId="7A31B703" w:rsidR="009D5F2B" w:rsidRPr="00C56195" w:rsidRDefault="000A6AF5" w:rsidP="00E6040C">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80256" behindDoc="0" locked="0" layoutInCell="1" allowOverlap="1" wp14:anchorId="6046DC9C" wp14:editId="7D44EC8B">
                      <wp:simplePos x="0" y="0"/>
                      <wp:positionH relativeFrom="column">
                        <wp:posOffset>428180</wp:posOffset>
                      </wp:positionH>
                      <wp:positionV relativeFrom="paragraph">
                        <wp:posOffset>535305</wp:posOffset>
                      </wp:positionV>
                      <wp:extent cx="237506" cy="308758"/>
                      <wp:effectExtent l="57150" t="19050" r="48260" b="91440"/>
                      <wp:wrapNone/>
                      <wp:docPr id="106" name="106 Rectángulo redondeado"/>
                      <wp:cNvGraphicFramePr/>
                      <a:graphic xmlns:a="http://schemas.openxmlformats.org/drawingml/2006/main">
                        <a:graphicData uri="http://schemas.microsoft.com/office/word/2010/wordprocessingShape">
                          <wps:wsp>
                            <wps:cNvSpPr/>
                            <wps:spPr>
                              <a:xfrm>
                                <a:off x="0" y="0"/>
                                <a:ext cx="237506" cy="308758"/>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0884E1" w14:textId="6ED18D9D" w:rsidR="005A36AC" w:rsidRPr="000A6AF5" w:rsidRDefault="005A36AC" w:rsidP="000A6AF5">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6DC9C" id="106 Rectángulo redondeado" o:spid="_x0000_s1062" style="position:absolute;margin-left:33.7pt;margin-top:42.15pt;width:18.7pt;height:24.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" filled="f" strokecolor="red" strokeweight="1.5pt">
                      <v:shadow on="t" color="black" opacity="22937f" origin=",.5" offset="0,.63889mm"/>
                      <v:textbox>
                        <w:txbxContent>
                          <w:p w14:paraId="090884E1" w14:textId="6ED18D9D" w:rsidR="005A36AC" w:rsidRPr="000A6AF5" w:rsidRDefault="005A36AC" w:rsidP="000A6AF5">
                            <w:pPr>
                              <w:rPr>
                                <w:b/>
                                <w:color w:val="FF0000"/>
                                <w:lang w:val="es-CO"/>
                              </w:rPr>
                            </w:pPr>
                            <w:r>
                              <w:rPr>
                                <w:b/>
                                <w:color w:val="FF0000"/>
                                <w:lang w:val="es-CO"/>
                              </w:rPr>
                              <w:t>÷</w:t>
                            </w:r>
                          </w:p>
                        </w:txbxContent>
                      </v:textbox>
                    </v:roundrect>
                  </w:pict>
                </mc:Fallback>
              </mc:AlternateContent>
            </w:r>
            <w:r w:rsidR="00245F05">
              <w:rPr>
                <w:noProof/>
                <w:lang w:val="es-CO" w:eastAsia="es-CO"/>
              </w:rPr>
              <mc:AlternateContent>
                <mc:Choice Requires="wps">
                  <w:drawing>
                    <wp:anchor distT="0" distB="0" distL="114300" distR="114300" simplePos="0" relativeHeight="251679232" behindDoc="0" locked="0" layoutInCell="1" allowOverlap="1" wp14:anchorId="6B9B1048" wp14:editId="5833896E">
                      <wp:simplePos x="0" y="0"/>
                      <wp:positionH relativeFrom="column">
                        <wp:posOffset>467805</wp:posOffset>
                      </wp:positionH>
                      <wp:positionV relativeFrom="paragraph">
                        <wp:posOffset>329565</wp:posOffset>
                      </wp:positionV>
                      <wp:extent cx="106878" cy="237507"/>
                      <wp:effectExtent l="57150" t="19050" r="64770" b="86360"/>
                      <wp:wrapNone/>
                      <wp:docPr id="105" name="105 Rectángulo redondeado"/>
                      <wp:cNvGraphicFramePr/>
                      <a:graphic xmlns:a="http://schemas.openxmlformats.org/drawingml/2006/main">
                        <a:graphicData uri="http://schemas.microsoft.com/office/word/2010/wordprocessingShape">
                          <wps:wsp>
                            <wps:cNvSpPr/>
                            <wps:spPr>
                              <a:xfrm>
                                <a:off x="0" y="0"/>
                                <a:ext cx="106878" cy="23750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86AE52" id="105 Rectángulo redondeado" o:spid="_x0000_s1026" style="position:absolute;margin-left:36.85pt;margin-top:25.95pt;width:8.4pt;height:18.7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" filled="f" strokecolor="red" strokeweight="1.5pt">
                      <v:shadow on="t" color="black" opacity="22937f" origin=",.5" offset="0,.63889mm"/>
                    </v:roundrect>
                  </w:pict>
                </mc:Fallback>
              </mc:AlternateContent>
            </w:r>
            <w:r w:rsidR="00245F05">
              <w:rPr>
                <w:noProof/>
                <w:lang w:val="es-CO" w:eastAsia="es-CO"/>
              </w:rPr>
              <w:drawing>
                <wp:inline distT="0" distB="0" distL="0" distR="0" wp14:anchorId="6F33AE77" wp14:editId="4C2C2165">
                  <wp:extent cx="2961404" cy="890649"/>
                  <wp:effectExtent l="19050" t="19050" r="1079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1229" t="47458" r="60591" b="38983"/>
                          <a:stretch/>
                        </pic:blipFill>
                        <pic:spPr bwMode="auto">
                          <a:xfrm>
                            <a:off x="0" y="0"/>
                            <a:ext cx="2965232" cy="891800"/>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tc>
      </w:tr>
      <w:tr w:rsidR="009D5F2B" w:rsidRPr="00C56195" w14:paraId="3A2D1C57" w14:textId="77777777" w:rsidTr="007313AA">
        <w:tc>
          <w:tcPr>
            <w:tcW w:w="2518" w:type="dxa"/>
          </w:tcPr>
          <w:p w14:paraId="78418EB7" w14:textId="77777777" w:rsidR="009D5F2B" w:rsidRPr="00C56195" w:rsidRDefault="009D5F2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60CF559" w14:textId="05B67223" w:rsidR="009D5F2B" w:rsidRPr="00C56195" w:rsidRDefault="00FD6A78"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 operaciones combinadas</w:t>
            </w:r>
          </w:p>
        </w:tc>
      </w:tr>
      <w:tr w:rsidR="009D5F2B" w:rsidRPr="00C56195" w14:paraId="49DE792A" w14:textId="77777777" w:rsidTr="007313AA">
        <w:tc>
          <w:tcPr>
            <w:tcW w:w="2518" w:type="dxa"/>
          </w:tcPr>
          <w:p w14:paraId="6FA51A9B" w14:textId="77777777" w:rsidR="009D5F2B" w:rsidRPr="00C56195" w:rsidRDefault="009D5F2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BFAA6D1" w14:textId="0E26865D" w:rsidR="009D5F2B" w:rsidRPr="00C56195" w:rsidRDefault="00375188"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jerarquía para solución de operaciones combinadas. </w:t>
            </w:r>
          </w:p>
        </w:tc>
      </w:tr>
    </w:tbl>
    <w:p w14:paraId="3EDC2948" w14:textId="77777777" w:rsidR="00820F5A" w:rsidRDefault="00820F5A" w:rsidP="00E6040C">
      <w:pPr>
        <w:tabs>
          <w:tab w:val="left" w:pos="2805"/>
        </w:tabs>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72"/>
        <w:gridCol w:w="6356"/>
      </w:tblGrid>
      <w:tr w:rsidR="00293B1B" w:rsidRPr="00C56195" w14:paraId="5A12CE99" w14:textId="77777777" w:rsidTr="007313AA">
        <w:tc>
          <w:tcPr>
            <w:tcW w:w="9033" w:type="dxa"/>
            <w:gridSpan w:val="2"/>
            <w:shd w:val="clear" w:color="auto" w:fill="000000" w:themeFill="text1"/>
          </w:tcPr>
          <w:p w14:paraId="04B620BE" w14:textId="77777777" w:rsidR="00293B1B" w:rsidRPr="00C56195" w:rsidRDefault="00293B1B"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293B1B" w:rsidRPr="00C56195" w14:paraId="3227FFC7" w14:textId="77777777" w:rsidTr="007313AA">
        <w:tc>
          <w:tcPr>
            <w:tcW w:w="2518" w:type="dxa"/>
          </w:tcPr>
          <w:p w14:paraId="1E8C988E" w14:textId="77777777" w:rsidR="00293B1B" w:rsidRPr="00C56195" w:rsidRDefault="00293B1B"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2C53251" w14:textId="1AB21E96" w:rsidR="00293B1B"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293B1B">
              <w:rPr>
                <w:rFonts w:ascii="Times New Roman" w:hAnsi="Times New Roman" w:cs="Times New Roman"/>
                <w:color w:val="000000"/>
                <w:sz w:val="24"/>
                <w:szCs w:val="24"/>
              </w:rPr>
              <w:t>REC290</w:t>
            </w:r>
          </w:p>
        </w:tc>
      </w:tr>
      <w:tr w:rsidR="00293B1B" w:rsidRPr="00C56195" w14:paraId="72960511" w14:textId="77777777" w:rsidTr="007313AA">
        <w:tc>
          <w:tcPr>
            <w:tcW w:w="2518" w:type="dxa"/>
          </w:tcPr>
          <w:p w14:paraId="438C5188" w14:textId="77777777" w:rsidR="00293B1B" w:rsidRPr="00C56195" w:rsidRDefault="00293B1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Título</w:t>
            </w:r>
          </w:p>
        </w:tc>
        <w:tc>
          <w:tcPr>
            <w:tcW w:w="6515" w:type="dxa"/>
          </w:tcPr>
          <w:p w14:paraId="792098E2" w14:textId="72A5C1F2" w:rsidR="00293B1B" w:rsidRPr="00C56195" w:rsidRDefault="00332D88" w:rsidP="00E6040C">
            <w:pPr>
              <w:rPr>
                <w:rFonts w:ascii="Times New Roman" w:hAnsi="Times New Roman" w:cs="Times New Roman"/>
                <w:color w:val="000000"/>
                <w:sz w:val="24"/>
                <w:szCs w:val="24"/>
              </w:rPr>
            </w:pPr>
            <w:r>
              <w:rPr>
                <w:rFonts w:ascii="Times New Roman" w:hAnsi="Times New Roman" w:cs="Times New Roman"/>
                <w:color w:val="000000"/>
                <w:sz w:val="24"/>
                <w:szCs w:val="24"/>
              </w:rPr>
              <w:t>Resolver</w:t>
            </w:r>
            <w:r w:rsidR="00293B1B">
              <w:rPr>
                <w:rFonts w:ascii="Times New Roman" w:hAnsi="Times New Roman" w:cs="Times New Roman"/>
                <w:color w:val="000000"/>
                <w:sz w:val="24"/>
                <w:szCs w:val="24"/>
              </w:rPr>
              <w:t xml:space="preserve"> problemas con operaciones combinadas</w:t>
            </w:r>
          </w:p>
        </w:tc>
      </w:tr>
      <w:tr w:rsidR="00293B1B" w:rsidRPr="00C56195" w14:paraId="568BD640" w14:textId="77777777" w:rsidTr="007313AA">
        <w:tc>
          <w:tcPr>
            <w:tcW w:w="2518" w:type="dxa"/>
          </w:tcPr>
          <w:p w14:paraId="004D5DD5" w14:textId="77777777" w:rsidR="00293B1B" w:rsidRPr="00C56195" w:rsidRDefault="00293B1B"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3156336" w14:textId="76562167" w:rsidR="00293B1B" w:rsidRPr="00C56195" w:rsidRDefault="003314D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aplicar operaciones combinadas en la resolución de problemas. </w:t>
            </w:r>
          </w:p>
        </w:tc>
      </w:tr>
    </w:tbl>
    <w:p w14:paraId="74CD5801" w14:textId="77777777" w:rsidR="00293B1B" w:rsidRDefault="00293B1B" w:rsidP="00E6040C">
      <w:pPr>
        <w:tabs>
          <w:tab w:val="left" w:pos="2805"/>
        </w:tabs>
        <w:spacing w:after="0"/>
        <w:rPr>
          <w:rFonts w:ascii="Arial" w:hAnsi="Arial" w:cs="Arial"/>
          <w:color w:val="000000"/>
          <w:lang w:val="es-CO"/>
        </w:rPr>
      </w:pPr>
    </w:p>
    <w:p w14:paraId="2D1E0909" w14:textId="2257CCB3" w:rsidR="00A054DB" w:rsidRDefault="00A054DB" w:rsidP="00E6040C">
      <w:pPr>
        <w:spacing w:after="0"/>
        <w:rPr>
          <w:rFonts w:ascii="Arial" w:hAnsi="Arial" w:cs="Arial"/>
          <w:b/>
        </w:rPr>
      </w:pPr>
      <w:r w:rsidRPr="00A054DB">
        <w:rPr>
          <w:rFonts w:ascii="Arial" w:hAnsi="Arial" w:cs="Arial"/>
          <w:highlight w:val="yellow"/>
        </w:rPr>
        <w:t>[SECCIÓN 2]</w:t>
      </w:r>
      <w:r w:rsidRPr="00A054DB">
        <w:rPr>
          <w:rFonts w:ascii="Arial" w:hAnsi="Arial" w:cs="Arial"/>
        </w:rPr>
        <w:t xml:space="preserve"> </w:t>
      </w:r>
      <w:r w:rsidRPr="00A054DB">
        <w:rPr>
          <w:rFonts w:ascii="Arial" w:hAnsi="Arial" w:cs="Arial"/>
          <w:b/>
        </w:rPr>
        <w:t>2.</w:t>
      </w:r>
      <w:r>
        <w:rPr>
          <w:rFonts w:ascii="Arial" w:hAnsi="Arial" w:cs="Arial"/>
          <w:b/>
        </w:rPr>
        <w:t>6</w:t>
      </w:r>
      <w:r w:rsidRPr="00A054DB">
        <w:rPr>
          <w:rFonts w:ascii="Arial" w:hAnsi="Arial" w:cs="Arial"/>
          <w:b/>
        </w:rPr>
        <w:t xml:space="preserve"> </w:t>
      </w:r>
      <w:r>
        <w:rPr>
          <w:rFonts w:ascii="Arial" w:hAnsi="Arial" w:cs="Arial"/>
          <w:b/>
        </w:rPr>
        <w:t>Igualdades y desigualdades</w:t>
      </w:r>
    </w:p>
    <w:p w14:paraId="53CD1463" w14:textId="77777777" w:rsidR="00F9630E" w:rsidRDefault="00F9630E" w:rsidP="00E6040C">
      <w:pPr>
        <w:spacing w:after="0"/>
        <w:rPr>
          <w:rFonts w:ascii="Arial" w:hAnsi="Arial" w:cs="Arial"/>
        </w:rPr>
      </w:pPr>
    </w:p>
    <w:p w14:paraId="2538D9BB" w14:textId="1D391063" w:rsidR="00B41F3C" w:rsidRDefault="000D25BA" w:rsidP="00E6040C">
      <w:pPr>
        <w:spacing w:after="0"/>
        <w:rPr>
          <w:rFonts w:ascii="Arial" w:hAnsi="Arial" w:cs="Arial"/>
        </w:rPr>
      </w:pPr>
      <w:r>
        <w:rPr>
          <w:rFonts w:ascii="Arial" w:hAnsi="Arial" w:cs="Arial"/>
        </w:rPr>
        <w:t xml:space="preserve">Una </w:t>
      </w:r>
      <w:r w:rsidRPr="000D25BA">
        <w:rPr>
          <w:rFonts w:ascii="Arial" w:hAnsi="Arial" w:cs="Arial"/>
          <w:b/>
        </w:rPr>
        <w:t>igualdad</w:t>
      </w:r>
      <w:r>
        <w:rPr>
          <w:rFonts w:ascii="Arial" w:hAnsi="Arial" w:cs="Arial"/>
          <w:b/>
        </w:rPr>
        <w:t xml:space="preserve"> </w:t>
      </w:r>
      <w:r>
        <w:rPr>
          <w:rFonts w:ascii="Arial" w:hAnsi="Arial" w:cs="Arial"/>
        </w:rPr>
        <w:t xml:space="preserve">es un </w:t>
      </w:r>
      <w:r w:rsidR="00B41F3C">
        <w:rPr>
          <w:rFonts w:ascii="Arial" w:hAnsi="Arial" w:cs="Arial"/>
        </w:rPr>
        <w:t>enunciado</w:t>
      </w:r>
      <w:r>
        <w:rPr>
          <w:rFonts w:ascii="Arial" w:hAnsi="Arial" w:cs="Arial"/>
        </w:rPr>
        <w:t xml:space="preserve"> matemátic</w:t>
      </w:r>
      <w:r w:rsidR="00B41F3C">
        <w:rPr>
          <w:rFonts w:ascii="Arial" w:hAnsi="Arial" w:cs="Arial"/>
        </w:rPr>
        <w:t>o</w:t>
      </w:r>
      <w:r>
        <w:rPr>
          <w:rFonts w:ascii="Arial" w:hAnsi="Arial" w:cs="Arial"/>
        </w:rPr>
        <w:t xml:space="preserve"> </w:t>
      </w:r>
      <w:r w:rsidR="00EA09BB">
        <w:rPr>
          <w:rFonts w:ascii="Arial" w:hAnsi="Arial" w:cs="Arial"/>
        </w:rPr>
        <w:t xml:space="preserve">que indica que dos </w:t>
      </w:r>
      <w:r w:rsidR="00B41F3C">
        <w:rPr>
          <w:rFonts w:ascii="Arial" w:hAnsi="Arial" w:cs="Arial"/>
        </w:rPr>
        <w:t xml:space="preserve">expresiones </w:t>
      </w:r>
      <w:r w:rsidR="00EA09BB">
        <w:rPr>
          <w:rFonts w:ascii="Arial" w:hAnsi="Arial" w:cs="Arial"/>
        </w:rPr>
        <w:t xml:space="preserve">tienen </w:t>
      </w:r>
      <w:r w:rsidR="001808AC">
        <w:rPr>
          <w:rFonts w:ascii="Arial" w:hAnsi="Arial" w:cs="Arial"/>
        </w:rPr>
        <w:t>el mismo valor</w:t>
      </w:r>
      <w:r w:rsidR="00B41F3C">
        <w:rPr>
          <w:rFonts w:ascii="Arial" w:hAnsi="Arial" w:cs="Arial"/>
        </w:rPr>
        <w:t xml:space="preserve">.  </w:t>
      </w:r>
    </w:p>
    <w:p w14:paraId="644BB5B8" w14:textId="6DA7046C" w:rsidR="00B67591" w:rsidRDefault="00B41F3C" w:rsidP="00E6040C">
      <w:pPr>
        <w:spacing w:after="0"/>
        <w:rPr>
          <w:rFonts w:ascii="Arial" w:hAnsi="Arial" w:cs="Arial"/>
        </w:rPr>
      </w:pPr>
      <w:r>
        <w:rPr>
          <w:rFonts w:ascii="Arial" w:hAnsi="Arial" w:cs="Arial"/>
        </w:rPr>
        <w:t>Por ejemplo:</w:t>
      </w:r>
      <w:r w:rsidR="00B67591">
        <w:rPr>
          <w:rFonts w:ascii="Arial" w:hAnsi="Arial" w:cs="Arial"/>
        </w:rPr>
        <w:t xml:space="preserve"> (12 + 8) y (34 – 14)</w:t>
      </w:r>
    </w:p>
    <w:p w14:paraId="5C91130B" w14:textId="77777777" w:rsidR="00B41F3C" w:rsidRDefault="00B41F3C" w:rsidP="00E6040C">
      <w:pPr>
        <w:spacing w:after="0"/>
        <w:rPr>
          <w:rFonts w:ascii="Arial" w:hAnsi="Arial" w:cs="Arial"/>
        </w:rPr>
      </w:pPr>
    </w:p>
    <w:p w14:paraId="4FF5C372" w14:textId="31366C8C" w:rsidR="00A054DB" w:rsidRDefault="00B41F3C" w:rsidP="00E6040C">
      <w:pPr>
        <w:spacing w:after="0"/>
        <w:rPr>
          <w:rFonts w:ascii="Arial" w:hAnsi="Arial" w:cs="Arial"/>
        </w:rPr>
      </w:pPr>
      <w:r>
        <w:rPr>
          <w:rFonts w:ascii="Arial" w:hAnsi="Arial" w:cs="Arial"/>
        </w:rPr>
        <w:tab/>
      </w:r>
      <w:r>
        <w:rPr>
          <w:rFonts w:ascii="Arial" w:hAnsi="Arial" w:cs="Arial"/>
        </w:rPr>
        <w:tab/>
      </w:r>
      <w:r w:rsidRPr="00B41F3C">
        <w:rPr>
          <w:rFonts w:ascii="Arial" w:hAnsi="Arial" w:cs="Arial"/>
          <w:u w:val="single"/>
        </w:rPr>
        <w:t>12 + 8</w:t>
      </w:r>
      <w:r>
        <w:rPr>
          <w:rFonts w:ascii="Arial" w:hAnsi="Arial" w:cs="Arial"/>
        </w:rPr>
        <w:t xml:space="preserve"> </w:t>
      </w:r>
      <w:r w:rsidRPr="00B41F3C">
        <w:rPr>
          <w:rFonts w:ascii="Arial" w:hAnsi="Arial" w:cs="Arial"/>
          <w:b/>
        </w:rPr>
        <w:t>=</w:t>
      </w:r>
      <w:r>
        <w:rPr>
          <w:rFonts w:ascii="Arial" w:hAnsi="Arial" w:cs="Arial"/>
        </w:rPr>
        <w:t xml:space="preserve"> </w:t>
      </w:r>
      <w:r w:rsidRPr="00B41F3C">
        <w:rPr>
          <w:rFonts w:ascii="Arial" w:hAnsi="Arial" w:cs="Arial"/>
          <w:u w:val="single"/>
        </w:rPr>
        <w:t>34 – 14</w:t>
      </w:r>
      <w:r>
        <w:rPr>
          <w:rFonts w:ascii="Arial" w:hAnsi="Arial" w:cs="Arial"/>
        </w:rPr>
        <w:t xml:space="preserve"> </w:t>
      </w:r>
      <w:r w:rsidR="00EA09BB">
        <w:rPr>
          <w:rFonts w:ascii="Arial" w:hAnsi="Arial" w:cs="Arial"/>
        </w:rPr>
        <w:t xml:space="preserve"> </w:t>
      </w:r>
    </w:p>
    <w:p w14:paraId="0FEF14BF" w14:textId="484EC615" w:rsidR="00B41F3C" w:rsidRDefault="00B41F3C" w:rsidP="00E6040C">
      <w:pPr>
        <w:spacing w:after="0"/>
        <w:rPr>
          <w:rFonts w:ascii="Arial" w:hAnsi="Arial" w:cs="Arial"/>
        </w:rPr>
      </w:pPr>
      <w:r>
        <w:rPr>
          <w:rFonts w:ascii="Arial" w:hAnsi="Arial" w:cs="Arial"/>
        </w:rPr>
        <w:tab/>
      </w:r>
      <w:r>
        <w:rPr>
          <w:rFonts w:ascii="Arial" w:hAnsi="Arial" w:cs="Arial"/>
        </w:rPr>
        <w:tab/>
        <w:t xml:space="preserve">    20   =    20</w:t>
      </w:r>
    </w:p>
    <w:p w14:paraId="7D93FD3E" w14:textId="77777777" w:rsidR="00F9630E" w:rsidRDefault="00F9630E" w:rsidP="00E6040C">
      <w:pPr>
        <w:spacing w:after="0"/>
        <w:rPr>
          <w:rFonts w:ascii="Arial" w:hAnsi="Arial" w:cs="Arial"/>
        </w:rPr>
      </w:pPr>
    </w:p>
    <w:p w14:paraId="0A740F7F" w14:textId="3F73D181" w:rsidR="00D92B47" w:rsidRDefault="00D92B47" w:rsidP="00E6040C">
      <w:pPr>
        <w:spacing w:after="0"/>
        <w:rPr>
          <w:rFonts w:ascii="Arial" w:hAnsi="Arial" w:cs="Arial"/>
        </w:rPr>
      </w:pPr>
      <w:r>
        <w:rPr>
          <w:rFonts w:ascii="Arial" w:hAnsi="Arial" w:cs="Arial"/>
        </w:rPr>
        <w:t xml:space="preserve">Como las expresiones 12 + 8 y 34 – 14 tienen el mismo valor (20), podemos escribir la relación de </w:t>
      </w:r>
      <w:r w:rsidRPr="00D92B47">
        <w:rPr>
          <w:rFonts w:ascii="Arial" w:hAnsi="Arial" w:cs="Arial"/>
          <w:b/>
        </w:rPr>
        <w:t>igualdad</w:t>
      </w:r>
      <w:r>
        <w:rPr>
          <w:rFonts w:ascii="Arial" w:hAnsi="Arial" w:cs="Arial"/>
        </w:rPr>
        <w:t xml:space="preserve"> entre ellas</w:t>
      </w:r>
      <w:r w:rsidR="00D906A5">
        <w:rPr>
          <w:rFonts w:ascii="Arial" w:hAnsi="Arial" w:cs="Arial"/>
        </w:rPr>
        <w:t xml:space="preserve"> con el símbolo  </w:t>
      </w:r>
      <w:r w:rsidR="00D906A5" w:rsidRPr="007F1201">
        <w:rPr>
          <w:rFonts w:ascii="Arial" w:hAnsi="Arial" w:cs="Arial"/>
        </w:rPr>
        <w:t>=</w:t>
      </w:r>
      <w:r>
        <w:rPr>
          <w:rFonts w:ascii="Arial" w:hAnsi="Arial" w:cs="Arial"/>
        </w:rPr>
        <w:t xml:space="preserve">. </w:t>
      </w:r>
    </w:p>
    <w:p w14:paraId="3ABAC443" w14:textId="77777777" w:rsidR="00223F7E" w:rsidRPr="000D25BA" w:rsidRDefault="00223F7E" w:rsidP="00E6040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223F7E" w:rsidRPr="00C56195" w14:paraId="0CEF72CB" w14:textId="77777777" w:rsidTr="007313AA">
        <w:tc>
          <w:tcPr>
            <w:tcW w:w="9033" w:type="dxa"/>
            <w:gridSpan w:val="2"/>
            <w:shd w:val="clear" w:color="auto" w:fill="0D0D0D" w:themeFill="text1" w:themeFillTint="F2"/>
          </w:tcPr>
          <w:p w14:paraId="728FAD12" w14:textId="77777777" w:rsidR="00223F7E" w:rsidRPr="00C56195" w:rsidRDefault="00223F7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23F7E" w:rsidRPr="00C56195" w14:paraId="63E9E692" w14:textId="77777777" w:rsidTr="007313AA">
        <w:tc>
          <w:tcPr>
            <w:tcW w:w="2518" w:type="dxa"/>
          </w:tcPr>
          <w:p w14:paraId="591394E9" w14:textId="77777777" w:rsidR="00223F7E" w:rsidRPr="00C56195" w:rsidRDefault="00223F7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448D34" w14:textId="449EF5B8" w:rsidR="00223F7E" w:rsidRPr="00223F7E" w:rsidRDefault="00690E2F" w:rsidP="00E6040C">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IMG16</w:t>
            </w:r>
            <w:r w:rsidR="00182B75">
              <w:rPr>
                <w:rFonts w:ascii="Times New Roman" w:hAnsi="Times New Roman" w:cs="Times New Roman"/>
                <w:color w:val="000000"/>
                <w:sz w:val="24"/>
                <w:szCs w:val="24"/>
              </w:rPr>
              <w:t>0</w:t>
            </w:r>
          </w:p>
        </w:tc>
      </w:tr>
      <w:tr w:rsidR="00223F7E" w:rsidRPr="00C56195" w14:paraId="0946A02F" w14:textId="77777777" w:rsidTr="007313AA">
        <w:tc>
          <w:tcPr>
            <w:tcW w:w="2518" w:type="dxa"/>
          </w:tcPr>
          <w:p w14:paraId="1F3F5159" w14:textId="77777777" w:rsidR="00223F7E" w:rsidRPr="00C56195" w:rsidRDefault="00223F7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38582C" w14:textId="77777777" w:rsidR="00223F7E" w:rsidRDefault="00223F7E" w:rsidP="00E6040C">
            <w:pPr>
              <w:rPr>
                <w:rFonts w:ascii="Times New Roman" w:hAnsi="Times New Roman" w:cs="Times New Roman"/>
                <w:color w:val="000000"/>
                <w:sz w:val="24"/>
                <w:szCs w:val="24"/>
              </w:rPr>
            </w:pPr>
            <w:r>
              <w:rPr>
                <w:rFonts w:ascii="Times New Roman" w:hAnsi="Times New Roman" w:cs="Times New Roman"/>
                <w:color w:val="000000"/>
                <w:sz w:val="24"/>
                <w:szCs w:val="24"/>
              </w:rPr>
              <w:t>Balanza en equilibrio</w:t>
            </w:r>
          </w:p>
          <w:p w14:paraId="5B2082CC" w14:textId="6DCE60D9" w:rsidR="00223F7E" w:rsidRPr="00C56195" w:rsidRDefault="00223F7E" w:rsidP="00E6040C">
            <w:pPr>
              <w:rPr>
                <w:rFonts w:ascii="Times New Roman" w:hAnsi="Times New Roman" w:cs="Times New Roman"/>
                <w:color w:val="000000"/>
                <w:sz w:val="24"/>
                <w:szCs w:val="24"/>
              </w:rPr>
            </w:pPr>
            <w:r>
              <w:rPr>
                <w:noProof/>
                <w:lang w:val="es-CO" w:eastAsia="es-CO"/>
              </w:rPr>
              <w:drawing>
                <wp:inline distT="0" distB="0" distL="0" distR="0" wp14:anchorId="41F1BC67" wp14:editId="5409F0C3">
                  <wp:extent cx="1567543" cy="1111746"/>
                  <wp:effectExtent l="0" t="0" r="0" b="0"/>
                  <wp:docPr id="109" name="Imagen 109" descr="http://thumb9.shutterstock.com/display_pic_with_logo/118516/143252512/stock-photo-symbol-of-law-and-justice-in-the-empty-courtroom-law-and-justice-concept-focus-on-the-scales-14325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9.shutterstock.com/display_pic_with_logo/118516/143252512/stock-photo-symbol-of-law-and-justice-in-the-empty-courtroom-law-and-justice-concept-focus-on-the-scales-14325251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67696" cy="1111855"/>
                          </a:xfrm>
                          <a:prstGeom prst="rect">
                            <a:avLst/>
                          </a:prstGeom>
                          <a:noFill/>
                          <a:ln>
                            <a:noFill/>
                          </a:ln>
                        </pic:spPr>
                      </pic:pic>
                    </a:graphicData>
                  </a:graphic>
                </wp:inline>
              </w:drawing>
            </w:r>
          </w:p>
        </w:tc>
      </w:tr>
      <w:tr w:rsidR="00223F7E" w:rsidRPr="00C56195" w14:paraId="638931BB" w14:textId="77777777" w:rsidTr="007313AA">
        <w:tc>
          <w:tcPr>
            <w:tcW w:w="2518" w:type="dxa"/>
          </w:tcPr>
          <w:p w14:paraId="757BD6E8" w14:textId="5A9B5C7C" w:rsidR="00223F7E" w:rsidRPr="00C56195" w:rsidRDefault="00223F7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2AF06616" w14:textId="768A09BF" w:rsidR="00223F7E" w:rsidRPr="00C56195" w:rsidRDefault="00223F7E"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223F7E">
              <w:rPr>
                <w:rFonts w:ascii="Times New Roman" w:hAnsi="Times New Roman" w:cs="Times New Roman"/>
                <w:color w:val="000000"/>
                <w:sz w:val="24"/>
                <w:szCs w:val="24"/>
              </w:rPr>
              <w:t>143252512</w:t>
            </w:r>
          </w:p>
        </w:tc>
      </w:tr>
      <w:tr w:rsidR="00223F7E" w:rsidRPr="00C56195" w14:paraId="508FE115" w14:textId="77777777" w:rsidTr="007313AA">
        <w:tc>
          <w:tcPr>
            <w:tcW w:w="2518" w:type="dxa"/>
          </w:tcPr>
          <w:p w14:paraId="2145C7AD" w14:textId="77777777" w:rsidR="00223F7E" w:rsidRPr="00C56195" w:rsidRDefault="00223F7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D09EB2D" w14:textId="4F3977F1" w:rsidR="00223F7E" w:rsidRPr="00223F7E" w:rsidRDefault="00223F7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Puedes relacionar las </w:t>
            </w:r>
            <w:r>
              <w:rPr>
                <w:rFonts w:ascii="Times New Roman" w:hAnsi="Times New Roman" w:cs="Times New Roman"/>
                <w:b/>
                <w:color w:val="000000"/>
                <w:sz w:val="24"/>
                <w:szCs w:val="24"/>
              </w:rPr>
              <w:t>igualdades</w:t>
            </w:r>
            <w:r>
              <w:rPr>
                <w:rFonts w:ascii="Times New Roman" w:hAnsi="Times New Roman" w:cs="Times New Roman"/>
                <w:color w:val="000000"/>
                <w:sz w:val="24"/>
                <w:szCs w:val="24"/>
              </w:rPr>
              <w:t xml:space="preserve"> con una balanza en equilibrio. </w:t>
            </w:r>
          </w:p>
        </w:tc>
      </w:tr>
    </w:tbl>
    <w:p w14:paraId="1F28912A" w14:textId="77777777" w:rsidR="00820F5A" w:rsidRDefault="00820F5A" w:rsidP="00E6040C">
      <w:pPr>
        <w:tabs>
          <w:tab w:val="left" w:pos="2805"/>
        </w:tabs>
        <w:spacing w:after="0"/>
        <w:rPr>
          <w:rFonts w:ascii="Arial" w:hAnsi="Arial" w:cs="Arial"/>
          <w:color w:val="000000"/>
          <w:lang w:val="es-CO"/>
        </w:rPr>
      </w:pPr>
    </w:p>
    <w:p w14:paraId="497E9358" w14:textId="77777777" w:rsidR="009151B1" w:rsidRDefault="00D906A5" w:rsidP="00E6040C">
      <w:pPr>
        <w:tabs>
          <w:tab w:val="left" w:pos="2805"/>
        </w:tabs>
        <w:spacing w:after="0"/>
        <w:rPr>
          <w:rFonts w:ascii="Arial" w:hAnsi="Arial" w:cs="Arial"/>
          <w:color w:val="000000"/>
          <w:lang w:val="es-CO"/>
        </w:rPr>
      </w:pPr>
      <w:r>
        <w:rPr>
          <w:rFonts w:ascii="Arial" w:hAnsi="Arial" w:cs="Arial"/>
          <w:color w:val="000000"/>
          <w:lang w:val="es-CO"/>
        </w:rPr>
        <w:t xml:space="preserve">Cuando dos expresiones no tienen el mismo valor, decimos que es una </w:t>
      </w:r>
      <w:r w:rsidRPr="00D906A5">
        <w:rPr>
          <w:rFonts w:ascii="Arial" w:hAnsi="Arial" w:cs="Arial"/>
          <w:b/>
          <w:color w:val="000000"/>
          <w:lang w:val="es-CO"/>
        </w:rPr>
        <w:t xml:space="preserve">desigualdad </w:t>
      </w:r>
      <w:r w:rsidRPr="009151B1">
        <w:rPr>
          <w:rFonts w:ascii="Arial" w:hAnsi="Arial" w:cs="Arial"/>
          <w:color w:val="000000"/>
          <w:lang w:val="es-CO"/>
        </w:rPr>
        <w:t>matemática.</w:t>
      </w:r>
    </w:p>
    <w:p w14:paraId="2E03D694" w14:textId="77777777" w:rsidR="00B67591" w:rsidRDefault="00B67591" w:rsidP="00E6040C">
      <w:pPr>
        <w:tabs>
          <w:tab w:val="left" w:pos="2805"/>
        </w:tabs>
        <w:spacing w:after="0"/>
        <w:rPr>
          <w:rFonts w:ascii="Arial" w:hAnsi="Arial" w:cs="Arial"/>
          <w:b/>
          <w:color w:val="000000"/>
          <w:lang w:val="es-CO"/>
        </w:rPr>
      </w:pPr>
    </w:p>
    <w:p w14:paraId="59390F43" w14:textId="0F627366" w:rsidR="00D906A5" w:rsidRDefault="009324C4" w:rsidP="00E6040C">
      <w:pPr>
        <w:tabs>
          <w:tab w:val="left" w:pos="2805"/>
        </w:tabs>
        <w:spacing w:after="0"/>
        <w:rPr>
          <w:rFonts w:ascii="Arial" w:hAnsi="Arial" w:cs="Arial"/>
          <w:color w:val="000000"/>
          <w:lang w:val="es-CO"/>
        </w:rPr>
      </w:pPr>
      <w:r w:rsidRPr="009324C4">
        <w:rPr>
          <w:rFonts w:ascii="Arial" w:hAnsi="Arial" w:cs="Arial"/>
          <w:color w:val="000000"/>
          <w:lang w:val="es-CO"/>
        </w:rPr>
        <w:t xml:space="preserve">Veamos </w:t>
      </w:r>
      <w:r>
        <w:rPr>
          <w:rFonts w:ascii="Arial" w:hAnsi="Arial" w:cs="Arial"/>
          <w:color w:val="000000"/>
          <w:lang w:val="es-CO"/>
        </w:rPr>
        <w:t xml:space="preserve">un ejemplo: </w:t>
      </w:r>
    </w:p>
    <w:p w14:paraId="75F33C6F" w14:textId="1163E3EE" w:rsidR="009324C4" w:rsidRDefault="00346106" w:rsidP="00E6040C">
      <w:pPr>
        <w:tabs>
          <w:tab w:val="left" w:pos="2805"/>
        </w:tabs>
        <w:spacing w:after="0"/>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r w:rsidR="00390BDB">
        <w:rPr>
          <w:rFonts w:ascii="Arial" w:hAnsi="Arial" w:cs="Arial"/>
          <w:color w:val="000000"/>
          <w:lang w:val="es-CO"/>
        </w:rPr>
        <w:t xml:space="preserve"> </w:t>
      </w:r>
      <w:r w:rsidR="009324C4">
        <w:rPr>
          <w:rFonts w:ascii="Arial" w:hAnsi="Arial" w:cs="Arial"/>
          <w:color w:val="000000"/>
          <w:lang w:val="es-CO"/>
        </w:rPr>
        <w:t>1: 48 +5</w:t>
      </w:r>
      <w:r>
        <w:rPr>
          <w:rFonts w:ascii="Arial" w:hAnsi="Arial" w:cs="Arial"/>
          <w:color w:val="000000"/>
          <w:lang w:val="es-CO"/>
        </w:rPr>
        <w:t xml:space="preserve"> = 53</w:t>
      </w:r>
    </w:p>
    <w:p w14:paraId="66A54D78" w14:textId="402BDA42" w:rsidR="009324C4" w:rsidRDefault="00346106" w:rsidP="00E6040C">
      <w:pPr>
        <w:tabs>
          <w:tab w:val="left" w:pos="2805"/>
        </w:tabs>
        <w:spacing w:after="0"/>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r w:rsidR="00390BDB">
        <w:rPr>
          <w:rFonts w:ascii="Arial" w:hAnsi="Arial" w:cs="Arial"/>
          <w:color w:val="000000"/>
          <w:lang w:val="es-CO"/>
        </w:rPr>
        <w:t xml:space="preserve"> </w:t>
      </w:r>
      <w:r w:rsidR="009324C4">
        <w:rPr>
          <w:rFonts w:ascii="Arial" w:hAnsi="Arial" w:cs="Arial"/>
          <w:color w:val="000000"/>
          <w:lang w:val="es-CO"/>
        </w:rPr>
        <w:t xml:space="preserve">2: </w:t>
      </w:r>
      <w:r>
        <w:rPr>
          <w:rFonts w:ascii="Arial" w:hAnsi="Arial" w:cs="Arial"/>
          <w:color w:val="000000"/>
          <w:lang w:val="es-CO"/>
        </w:rPr>
        <w:t>14 + 10 = 24</w:t>
      </w:r>
    </w:p>
    <w:p w14:paraId="5118E699" w14:textId="77777777" w:rsidR="007F1201" w:rsidRDefault="007F1201" w:rsidP="00E6040C">
      <w:pPr>
        <w:tabs>
          <w:tab w:val="left" w:pos="2805"/>
        </w:tabs>
        <w:spacing w:after="0"/>
        <w:rPr>
          <w:rFonts w:ascii="Arial" w:hAnsi="Arial" w:cs="Arial"/>
          <w:color w:val="000000"/>
          <w:lang w:val="es-CO"/>
        </w:rPr>
      </w:pPr>
    </w:p>
    <w:p w14:paraId="4C068AA5" w14:textId="43534C21" w:rsidR="00346106" w:rsidRDefault="00346106" w:rsidP="00E6040C">
      <w:pPr>
        <w:tabs>
          <w:tab w:val="left" w:pos="2805"/>
        </w:tabs>
        <w:spacing w:after="0"/>
        <w:rPr>
          <w:rFonts w:ascii="Arial" w:hAnsi="Arial" w:cs="Arial"/>
          <w:color w:val="000000"/>
          <w:lang w:val="es-CO"/>
        </w:rPr>
      </w:pPr>
      <w:r>
        <w:rPr>
          <w:rFonts w:ascii="Arial" w:hAnsi="Arial" w:cs="Arial"/>
          <w:color w:val="000000"/>
          <w:lang w:val="es-CO"/>
        </w:rPr>
        <w:t xml:space="preserve">Como las expresiones </w:t>
      </w:r>
      <w:r w:rsidRPr="007F1201">
        <w:rPr>
          <w:rFonts w:ascii="Arial" w:hAnsi="Arial" w:cs="Arial"/>
          <w:color w:val="000000"/>
          <w:lang w:val="es-CO"/>
        </w:rPr>
        <w:t>no</w:t>
      </w:r>
      <w:r>
        <w:rPr>
          <w:rFonts w:ascii="Arial" w:hAnsi="Arial" w:cs="Arial"/>
          <w:color w:val="000000"/>
          <w:lang w:val="es-CO"/>
        </w:rPr>
        <w:t xml:space="preserve"> tienen el mismo valor decimos que es una </w:t>
      </w:r>
      <w:r w:rsidRPr="00346106">
        <w:rPr>
          <w:rFonts w:ascii="Arial" w:hAnsi="Arial" w:cs="Arial"/>
          <w:b/>
          <w:color w:val="000000"/>
          <w:lang w:val="es-CO"/>
        </w:rPr>
        <w:t>desigualdad</w:t>
      </w:r>
      <w:r>
        <w:rPr>
          <w:rFonts w:ascii="Arial" w:hAnsi="Arial" w:cs="Arial"/>
          <w:color w:val="000000"/>
          <w:lang w:val="es-CO"/>
        </w:rPr>
        <w:t xml:space="preserve">, y expresamos esta relación usando los símbolos mayor que (&gt;) o menor (&lt;), según corresponda. </w:t>
      </w:r>
    </w:p>
    <w:p w14:paraId="02D60B5C" w14:textId="51FF4F34" w:rsidR="00346106" w:rsidRPr="00346106" w:rsidRDefault="00346106" w:rsidP="00E6040C">
      <w:pPr>
        <w:tabs>
          <w:tab w:val="left" w:pos="2805"/>
        </w:tabs>
        <w:spacing w:after="0"/>
        <w:rPr>
          <w:rFonts w:ascii="Arial" w:hAnsi="Arial" w:cs="Arial"/>
          <w:color w:val="000000"/>
          <w:lang w:val="es-CO"/>
        </w:rPr>
      </w:pPr>
    </w:p>
    <w:p w14:paraId="7255C236" w14:textId="533F71E5" w:rsidR="00820F5A" w:rsidRPr="007F1201" w:rsidRDefault="007F1201" w:rsidP="007F1201">
      <w:pPr>
        <w:tabs>
          <w:tab w:val="left" w:pos="2805"/>
        </w:tabs>
        <w:spacing w:after="0"/>
        <w:jc w:val="center"/>
        <w:rPr>
          <w:rFonts w:ascii="Arial" w:hAnsi="Arial" w:cs="Arial"/>
          <w:color w:val="000000"/>
          <w:lang w:val="es-CO"/>
        </w:rPr>
      </w:pPr>
      <w:r>
        <w:rPr>
          <w:rFonts w:ascii="Arial" w:hAnsi="Arial" w:cs="Arial"/>
          <w:color w:val="000000"/>
          <w:lang w:val="es-CO"/>
        </w:rPr>
        <w:t xml:space="preserve">  </w:t>
      </w:r>
      <w:r w:rsidR="009D5EF9" w:rsidRPr="007F1201">
        <w:rPr>
          <w:rFonts w:ascii="Arial" w:hAnsi="Arial" w:cs="Arial"/>
          <w:color w:val="000000"/>
          <w:lang w:val="es-CO"/>
        </w:rPr>
        <w:t>48 +</w:t>
      </w:r>
      <w:r>
        <w:rPr>
          <w:rFonts w:ascii="Arial" w:hAnsi="Arial" w:cs="Arial"/>
          <w:color w:val="000000"/>
          <w:lang w:val="es-CO"/>
        </w:rPr>
        <w:t xml:space="preserve"> </w:t>
      </w:r>
      <w:r w:rsidR="009D5EF9" w:rsidRPr="007F1201">
        <w:rPr>
          <w:rFonts w:ascii="Arial" w:hAnsi="Arial" w:cs="Arial"/>
          <w:color w:val="000000"/>
          <w:lang w:val="es-CO"/>
        </w:rPr>
        <w:t>5 &gt; 14 + 10</w:t>
      </w:r>
    </w:p>
    <w:p w14:paraId="477FFBB6" w14:textId="747054C6" w:rsidR="009D5EF9" w:rsidRDefault="007F1201" w:rsidP="007F1201">
      <w:pPr>
        <w:tabs>
          <w:tab w:val="left" w:pos="2805"/>
        </w:tabs>
        <w:spacing w:after="0"/>
        <w:jc w:val="center"/>
        <w:rPr>
          <w:rFonts w:ascii="Arial" w:hAnsi="Arial" w:cs="Arial"/>
          <w:color w:val="000000"/>
          <w:lang w:val="es-CO"/>
        </w:rPr>
      </w:pPr>
      <w:r>
        <w:rPr>
          <w:rFonts w:ascii="Arial" w:hAnsi="Arial" w:cs="Arial"/>
          <w:color w:val="000000"/>
          <w:lang w:val="es-CO"/>
        </w:rPr>
        <w:t xml:space="preserve">53 </w:t>
      </w:r>
      <w:r w:rsidR="009D5EF9" w:rsidRPr="007F1201">
        <w:rPr>
          <w:rFonts w:ascii="Arial" w:hAnsi="Arial" w:cs="Arial"/>
          <w:color w:val="000000"/>
          <w:lang w:val="es-CO"/>
        </w:rPr>
        <w:t>&gt;</w:t>
      </w:r>
      <w:r>
        <w:rPr>
          <w:rFonts w:ascii="Arial" w:hAnsi="Arial" w:cs="Arial"/>
          <w:color w:val="000000"/>
          <w:lang w:val="es-CO"/>
        </w:rPr>
        <w:t xml:space="preserve"> </w:t>
      </w:r>
      <w:r w:rsidR="009D5EF9" w:rsidRPr="007F1201">
        <w:rPr>
          <w:rFonts w:ascii="Arial" w:hAnsi="Arial" w:cs="Arial"/>
          <w:color w:val="000000"/>
          <w:lang w:val="es-CO"/>
        </w:rPr>
        <w:t>24</w:t>
      </w:r>
    </w:p>
    <w:p w14:paraId="4401358F" w14:textId="77777777" w:rsidR="007F1201" w:rsidRPr="007F1201" w:rsidRDefault="007F1201" w:rsidP="007F1201">
      <w:pPr>
        <w:tabs>
          <w:tab w:val="left" w:pos="2805"/>
        </w:tabs>
        <w:spacing w:after="0"/>
        <w:jc w:val="center"/>
        <w:rPr>
          <w:rFonts w:ascii="Arial" w:hAnsi="Arial" w:cs="Arial"/>
          <w:color w:val="000000"/>
          <w:lang w:val="es-CO"/>
        </w:rPr>
      </w:pPr>
    </w:p>
    <w:tbl>
      <w:tblPr>
        <w:tblStyle w:val="Tablaconcuadrcula"/>
        <w:tblW w:w="0" w:type="auto"/>
        <w:tblLook w:val="04A0" w:firstRow="1" w:lastRow="0" w:firstColumn="1" w:lastColumn="0" w:noHBand="0" w:noVBand="1"/>
      </w:tblPr>
      <w:tblGrid>
        <w:gridCol w:w="2459"/>
        <w:gridCol w:w="6369"/>
      </w:tblGrid>
      <w:tr w:rsidR="0033735C" w:rsidRPr="00C56195" w14:paraId="710224D3" w14:textId="77777777" w:rsidTr="007313AA">
        <w:tc>
          <w:tcPr>
            <w:tcW w:w="9033" w:type="dxa"/>
            <w:gridSpan w:val="2"/>
            <w:shd w:val="clear" w:color="auto" w:fill="0D0D0D" w:themeFill="text1" w:themeFillTint="F2"/>
          </w:tcPr>
          <w:p w14:paraId="480488D5" w14:textId="77777777" w:rsidR="0033735C" w:rsidRPr="00C56195" w:rsidRDefault="0033735C"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3735C" w:rsidRPr="00C56195" w14:paraId="325686CD" w14:textId="77777777" w:rsidTr="007313AA">
        <w:tc>
          <w:tcPr>
            <w:tcW w:w="2518" w:type="dxa"/>
          </w:tcPr>
          <w:p w14:paraId="7A4B9D7F" w14:textId="77777777" w:rsidR="0033735C" w:rsidRPr="00C56195" w:rsidRDefault="0033735C"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1E6123D" w14:textId="7CC7A430" w:rsidR="0033735C" w:rsidRPr="00223F7E" w:rsidRDefault="00690E2F" w:rsidP="00E6040C">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IMG17</w:t>
            </w:r>
            <w:r w:rsidR="00182B75">
              <w:rPr>
                <w:rFonts w:ascii="Times New Roman" w:hAnsi="Times New Roman" w:cs="Times New Roman"/>
                <w:color w:val="000000"/>
                <w:sz w:val="24"/>
                <w:szCs w:val="24"/>
              </w:rPr>
              <w:t>0</w:t>
            </w:r>
          </w:p>
        </w:tc>
      </w:tr>
      <w:tr w:rsidR="0033735C" w:rsidRPr="00C56195" w14:paraId="1FA3E0CC" w14:textId="77777777" w:rsidTr="007313AA">
        <w:tc>
          <w:tcPr>
            <w:tcW w:w="2518" w:type="dxa"/>
          </w:tcPr>
          <w:p w14:paraId="3C7E3BBE" w14:textId="77777777" w:rsidR="0033735C" w:rsidRPr="00C56195" w:rsidRDefault="0033735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6515" w:type="dxa"/>
          </w:tcPr>
          <w:p w14:paraId="51C6B69F" w14:textId="53436632" w:rsidR="0033735C" w:rsidRDefault="0033735C" w:rsidP="00E6040C">
            <w:pPr>
              <w:rPr>
                <w:rFonts w:ascii="Times New Roman" w:hAnsi="Times New Roman" w:cs="Times New Roman"/>
                <w:color w:val="000000"/>
                <w:sz w:val="24"/>
                <w:szCs w:val="24"/>
              </w:rPr>
            </w:pPr>
            <w:r>
              <w:rPr>
                <w:rFonts w:ascii="Times New Roman" w:hAnsi="Times New Roman" w:cs="Times New Roman"/>
                <w:color w:val="000000"/>
                <w:sz w:val="24"/>
                <w:szCs w:val="24"/>
              </w:rPr>
              <w:t>Balanza en desequilibrio</w:t>
            </w:r>
          </w:p>
          <w:p w14:paraId="4F58E05B" w14:textId="484072C7" w:rsidR="0033735C" w:rsidRPr="00C56195" w:rsidRDefault="0033735C" w:rsidP="00E6040C">
            <w:pPr>
              <w:rPr>
                <w:rFonts w:ascii="Times New Roman" w:hAnsi="Times New Roman" w:cs="Times New Roman"/>
                <w:color w:val="000000"/>
                <w:sz w:val="24"/>
                <w:szCs w:val="24"/>
              </w:rPr>
            </w:pPr>
            <w:del w:id="10" w:author="Johana Montejo Rozo" w:date="2015-03-14T19:39:00Z">
              <w:r w:rsidDel="00390BDB">
                <w:rPr>
                  <w:noProof/>
                  <w:lang w:val="es-CO" w:eastAsia="es-CO"/>
                </w:rPr>
                <w:drawing>
                  <wp:inline distT="0" distB="0" distL="0" distR="0" wp14:anchorId="6000C338" wp14:editId="404F5BFF">
                    <wp:extent cx="2481943" cy="1739309"/>
                    <wp:effectExtent l="0" t="0" r="0" b="0"/>
                    <wp:docPr id="111" name="Imagen 111" descr="http://thumb1.shutterstock.com/display_pic_with_logo/118516/105673598/stock-photo-symbol-of-law-and-justice-law-and-justice-concept-105673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1.shutterstock.com/display_pic_with_logo/118516/105673598/stock-photo-symbol-of-law-and-justice-law-and-justice-concept-10567359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81881" cy="1739266"/>
                            </a:xfrm>
                            <a:prstGeom prst="rect">
                              <a:avLst/>
                            </a:prstGeom>
                            <a:noFill/>
                            <a:ln>
                              <a:noFill/>
                            </a:ln>
                          </pic:spPr>
                        </pic:pic>
                      </a:graphicData>
                    </a:graphic>
                  </wp:inline>
                </w:drawing>
              </w:r>
            </w:del>
          </w:p>
        </w:tc>
      </w:tr>
      <w:tr w:rsidR="0033735C" w:rsidRPr="00C56195" w14:paraId="7E0686B5" w14:textId="77777777" w:rsidTr="007313AA">
        <w:tc>
          <w:tcPr>
            <w:tcW w:w="2518" w:type="dxa"/>
          </w:tcPr>
          <w:p w14:paraId="6CF3AE80" w14:textId="77777777" w:rsidR="0033735C" w:rsidRPr="00C56195" w:rsidRDefault="0033735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5B7A4DC6" w14:textId="3B6185C4" w:rsidR="0033735C" w:rsidRPr="00C56195" w:rsidRDefault="0033735C"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ins w:id="11" w:author="Johana Montejo Rozo" w:date="2015-03-14T19:43:00Z">
              <w:r w:rsidR="00390BDB">
                <w:rPr>
                  <w:rFonts w:ascii="Times New Roman" w:hAnsi="Times New Roman" w:cs="Times New Roman"/>
                  <w:color w:val="000000"/>
                  <w:sz w:val="24"/>
                  <w:szCs w:val="24"/>
                </w:rPr>
                <w:t>105673598</w:t>
              </w:r>
            </w:ins>
          </w:p>
        </w:tc>
      </w:tr>
      <w:tr w:rsidR="0033735C" w:rsidRPr="00C56195" w14:paraId="754FD2F0" w14:textId="77777777" w:rsidTr="007313AA">
        <w:tc>
          <w:tcPr>
            <w:tcW w:w="2518" w:type="dxa"/>
          </w:tcPr>
          <w:p w14:paraId="5B6ACF87" w14:textId="77777777" w:rsidR="0033735C" w:rsidRPr="00C56195" w:rsidRDefault="0033735C"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BA85EF6" w14:textId="3AE81D23" w:rsidR="0033735C" w:rsidRPr="00223F7E" w:rsidRDefault="00BA425A" w:rsidP="00E6040C">
            <w:pPr>
              <w:rPr>
                <w:rFonts w:ascii="Times New Roman" w:hAnsi="Times New Roman" w:cs="Times New Roman"/>
                <w:color w:val="000000"/>
                <w:sz w:val="24"/>
                <w:szCs w:val="24"/>
              </w:rPr>
            </w:pPr>
            <w:r>
              <w:rPr>
                <w:rFonts w:ascii="Times New Roman" w:hAnsi="Times New Roman" w:cs="Times New Roman"/>
                <w:color w:val="000000"/>
                <w:sz w:val="24"/>
                <w:szCs w:val="24"/>
              </w:rPr>
              <w:t>L</w:t>
            </w:r>
            <w:r w:rsidR="0033735C">
              <w:rPr>
                <w:rFonts w:ascii="Times New Roman" w:hAnsi="Times New Roman" w:cs="Times New Roman"/>
                <w:color w:val="000000"/>
                <w:sz w:val="24"/>
                <w:szCs w:val="24"/>
              </w:rPr>
              <w:t xml:space="preserve">as </w:t>
            </w:r>
            <w:r>
              <w:rPr>
                <w:rFonts w:ascii="Times New Roman" w:hAnsi="Times New Roman" w:cs="Times New Roman"/>
                <w:b/>
                <w:color w:val="000000"/>
                <w:sz w:val="24"/>
                <w:szCs w:val="24"/>
              </w:rPr>
              <w:t>desi</w:t>
            </w:r>
            <w:r w:rsidR="0033735C">
              <w:rPr>
                <w:rFonts w:ascii="Times New Roman" w:hAnsi="Times New Roman" w:cs="Times New Roman"/>
                <w:b/>
                <w:color w:val="000000"/>
                <w:sz w:val="24"/>
                <w:szCs w:val="24"/>
              </w:rPr>
              <w:t>gualdades</w:t>
            </w:r>
            <w:r>
              <w:rPr>
                <w:rFonts w:ascii="Times New Roman" w:hAnsi="Times New Roman" w:cs="Times New Roman"/>
                <w:color w:val="000000"/>
                <w:sz w:val="24"/>
                <w:szCs w:val="24"/>
              </w:rPr>
              <w:t xml:space="preserve"> las podemos relacionar con </w:t>
            </w:r>
            <w:r w:rsidR="0033735C">
              <w:rPr>
                <w:rFonts w:ascii="Times New Roman" w:hAnsi="Times New Roman" w:cs="Times New Roman"/>
                <w:color w:val="000000"/>
                <w:sz w:val="24"/>
                <w:szCs w:val="24"/>
              </w:rPr>
              <w:t xml:space="preserve">una balanza </w:t>
            </w:r>
            <w:r>
              <w:rPr>
                <w:rFonts w:ascii="Times New Roman" w:hAnsi="Times New Roman" w:cs="Times New Roman"/>
                <w:color w:val="000000"/>
                <w:sz w:val="24"/>
                <w:szCs w:val="24"/>
              </w:rPr>
              <w:t xml:space="preserve">que no está en </w:t>
            </w:r>
            <w:r w:rsidR="0033735C">
              <w:rPr>
                <w:rFonts w:ascii="Times New Roman" w:hAnsi="Times New Roman" w:cs="Times New Roman"/>
                <w:color w:val="000000"/>
                <w:sz w:val="24"/>
                <w:szCs w:val="24"/>
              </w:rPr>
              <w:t xml:space="preserve">equilibrio. </w:t>
            </w:r>
          </w:p>
        </w:tc>
      </w:tr>
    </w:tbl>
    <w:p w14:paraId="1833E1BA" w14:textId="77777777" w:rsidR="00A61F32" w:rsidRDefault="00A61F32"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4714FF" w:rsidRPr="00C56195" w14:paraId="3A709EE0" w14:textId="77777777" w:rsidTr="007313AA">
        <w:tc>
          <w:tcPr>
            <w:tcW w:w="9033" w:type="dxa"/>
            <w:gridSpan w:val="2"/>
            <w:shd w:val="clear" w:color="auto" w:fill="000000" w:themeFill="text1"/>
          </w:tcPr>
          <w:p w14:paraId="071B3944" w14:textId="77777777" w:rsidR="004714FF" w:rsidRPr="00C56195" w:rsidRDefault="004714FF"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714FF" w:rsidRPr="00C56195" w14:paraId="559DF8E8" w14:textId="77777777" w:rsidTr="007313AA">
        <w:tc>
          <w:tcPr>
            <w:tcW w:w="2518" w:type="dxa"/>
          </w:tcPr>
          <w:p w14:paraId="0D8BC18F" w14:textId="77777777" w:rsidR="004714FF" w:rsidRPr="00C56195" w:rsidRDefault="004714FF"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8D37AE" w14:textId="474AF0FC" w:rsidR="004714FF"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714FF">
              <w:rPr>
                <w:rFonts w:ascii="Times New Roman" w:hAnsi="Times New Roman" w:cs="Times New Roman"/>
                <w:color w:val="000000"/>
                <w:sz w:val="24"/>
                <w:szCs w:val="24"/>
              </w:rPr>
              <w:t>REC300</w:t>
            </w:r>
          </w:p>
        </w:tc>
      </w:tr>
      <w:tr w:rsidR="004714FF" w:rsidRPr="00C56195" w14:paraId="2456697A" w14:textId="77777777" w:rsidTr="007313AA">
        <w:tc>
          <w:tcPr>
            <w:tcW w:w="2518" w:type="dxa"/>
          </w:tcPr>
          <w:p w14:paraId="2862CF4C" w14:textId="77777777" w:rsidR="004714FF" w:rsidRPr="00C56195" w:rsidRDefault="004714FF"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1B7697A" w14:textId="7DA7903F" w:rsidR="004714FF" w:rsidRPr="00C56195" w:rsidRDefault="00904A42"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Identificar </w:t>
            </w:r>
            <w:r w:rsidR="00D640C2">
              <w:rPr>
                <w:rFonts w:ascii="Times New Roman" w:hAnsi="Times New Roman" w:cs="Times New Roman"/>
                <w:color w:val="000000"/>
                <w:sz w:val="24"/>
                <w:szCs w:val="24"/>
              </w:rPr>
              <w:t>igualdades y desigualdades</w:t>
            </w:r>
          </w:p>
        </w:tc>
      </w:tr>
      <w:tr w:rsidR="004714FF" w:rsidRPr="00C56195" w14:paraId="5B0D8E28" w14:textId="77777777" w:rsidTr="007313AA">
        <w:tc>
          <w:tcPr>
            <w:tcW w:w="2518" w:type="dxa"/>
          </w:tcPr>
          <w:p w14:paraId="2219466A" w14:textId="77777777" w:rsidR="004714FF" w:rsidRPr="00C56195" w:rsidRDefault="004714FF"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EAF02DC" w14:textId="11B9FC28" w:rsidR="004714FF" w:rsidRPr="00C56195" w:rsidRDefault="004714FF"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identifi</w:t>
            </w:r>
            <w:r w:rsidR="00EC2703">
              <w:rPr>
                <w:rFonts w:ascii="Times New Roman" w:hAnsi="Times New Roman" w:cs="Times New Roman"/>
                <w:color w:val="000000"/>
                <w:sz w:val="24"/>
                <w:szCs w:val="24"/>
              </w:rPr>
              <w:t>car igualdades y desigualdades.</w:t>
            </w:r>
          </w:p>
        </w:tc>
      </w:tr>
    </w:tbl>
    <w:p w14:paraId="1D5CAB10" w14:textId="77777777" w:rsidR="004714FF" w:rsidRDefault="004714FF" w:rsidP="00E6040C">
      <w:pPr>
        <w:tabs>
          <w:tab w:val="left" w:pos="2805"/>
        </w:tabs>
        <w:spacing w:after="0"/>
        <w:rPr>
          <w:rFonts w:ascii="Arial" w:hAnsi="Arial" w:cs="Arial"/>
          <w:color w:val="000000"/>
        </w:rPr>
      </w:pPr>
    </w:p>
    <w:p w14:paraId="5E730B3A" w14:textId="297481A7" w:rsidR="00EC2703" w:rsidRDefault="00EC2703" w:rsidP="00E6040C">
      <w:pPr>
        <w:spacing w:after="0"/>
        <w:rPr>
          <w:rFonts w:ascii="Arial" w:hAnsi="Arial" w:cs="Arial"/>
          <w:b/>
        </w:rPr>
      </w:pPr>
      <w:r w:rsidRPr="00EC2703">
        <w:rPr>
          <w:rFonts w:ascii="Arial" w:hAnsi="Arial" w:cs="Arial"/>
          <w:highlight w:val="yellow"/>
        </w:rPr>
        <w:t>[SECCIÓN 2]</w:t>
      </w:r>
      <w:r w:rsidRPr="00EC2703">
        <w:rPr>
          <w:rFonts w:ascii="Arial" w:hAnsi="Arial" w:cs="Arial"/>
        </w:rPr>
        <w:t xml:space="preserve"> </w:t>
      </w:r>
      <w:r w:rsidRPr="00EC2703">
        <w:rPr>
          <w:rFonts w:ascii="Arial" w:hAnsi="Arial" w:cs="Arial"/>
          <w:b/>
        </w:rPr>
        <w:t>2.</w:t>
      </w:r>
      <w:r>
        <w:rPr>
          <w:rFonts w:ascii="Arial" w:hAnsi="Arial" w:cs="Arial"/>
          <w:b/>
        </w:rPr>
        <w:t>7 Consolidación</w:t>
      </w:r>
    </w:p>
    <w:p w14:paraId="294DD1C0" w14:textId="77777777" w:rsidR="00EC2703" w:rsidRDefault="00EC2703" w:rsidP="00E6040C">
      <w:pPr>
        <w:spacing w:after="0"/>
        <w:rPr>
          <w:rFonts w:ascii="Arial" w:hAnsi="Arial" w:cs="Arial"/>
          <w:b/>
        </w:rPr>
      </w:pPr>
    </w:p>
    <w:p w14:paraId="427D338E" w14:textId="39F7DFB8" w:rsidR="00E044EF" w:rsidRPr="00AF6F2B" w:rsidRDefault="00AF6F2B" w:rsidP="00E6040C">
      <w:pPr>
        <w:spacing w:after="0"/>
        <w:rPr>
          <w:rFonts w:ascii="Arial" w:hAnsi="Arial" w:cs="Arial"/>
          <w:highlight w:val="yellow"/>
        </w:rPr>
      </w:pPr>
      <w:r w:rsidRPr="00AF6F2B">
        <w:rPr>
          <w:rFonts w:ascii="Arial" w:hAnsi="Arial" w:cs="Arial"/>
        </w:rPr>
        <w:t>Actividades para consolidar lo que has aprendido en esta sección.</w:t>
      </w:r>
    </w:p>
    <w:p w14:paraId="2D5B72A2" w14:textId="77777777" w:rsidR="00A77E9A" w:rsidRDefault="00A77E9A"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028"/>
        <w:gridCol w:w="6800"/>
      </w:tblGrid>
      <w:tr w:rsidR="000A0624" w:rsidRPr="00C56195" w14:paraId="515236EC" w14:textId="77777777" w:rsidTr="007313AA">
        <w:tc>
          <w:tcPr>
            <w:tcW w:w="9054" w:type="dxa"/>
            <w:gridSpan w:val="2"/>
            <w:shd w:val="clear" w:color="auto" w:fill="000000" w:themeFill="text1"/>
          </w:tcPr>
          <w:p w14:paraId="0119AEC4" w14:textId="77777777" w:rsidR="000A0624" w:rsidRPr="00C56195" w:rsidRDefault="000A0624"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A0624" w:rsidRPr="00C56195" w14:paraId="390C2328" w14:textId="77777777" w:rsidTr="004E2E59">
        <w:tc>
          <w:tcPr>
            <w:tcW w:w="2388" w:type="dxa"/>
          </w:tcPr>
          <w:p w14:paraId="5A11CB88" w14:textId="77777777" w:rsidR="000A0624" w:rsidRPr="00C56195" w:rsidRDefault="000A062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666" w:type="dxa"/>
          </w:tcPr>
          <w:p w14:paraId="77BA16DD" w14:textId="5F7C61FC" w:rsidR="000A0624"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A0624">
              <w:rPr>
                <w:rFonts w:ascii="Times New Roman" w:hAnsi="Times New Roman" w:cs="Times New Roman"/>
                <w:color w:val="000000"/>
                <w:sz w:val="24"/>
                <w:szCs w:val="24"/>
              </w:rPr>
              <w:t>REC310</w:t>
            </w:r>
          </w:p>
        </w:tc>
      </w:tr>
      <w:tr w:rsidR="000A0624" w:rsidRPr="00C56195" w14:paraId="663A5416" w14:textId="77777777" w:rsidTr="004E2E59">
        <w:tc>
          <w:tcPr>
            <w:tcW w:w="2388" w:type="dxa"/>
          </w:tcPr>
          <w:p w14:paraId="21AD8D93" w14:textId="77777777" w:rsidR="000A0624" w:rsidRPr="00C56195" w:rsidRDefault="000A0624"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666" w:type="dxa"/>
          </w:tcPr>
          <w:p w14:paraId="1A1D044A" w14:textId="04BD8859" w:rsidR="000A0624" w:rsidRPr="00C56195" w:rsidRDefault="007F0DF9"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naturales/6.6 Consolidación/Refuerza tu aprendizaje: las operaciones </w:t>
            </w:r>
            <w:r w:rsidR="00952F12">
              <w:rPr>
                <w:rFonts w:ascii="Times New Roman" w:hAnsi="Times New Roman" w:cs="Times New Roman"/>
                <w:color w:val="000000"/>
                <w:sz w:val="24"/>
                <w:szCs w:val="24"/>
              </w:rPr>
              <w:t xml:space="preserve">con números naturales. </w:t>
            </w:r>
          </w:p>
        </w:tc>
      </w:tr>
      <w:tr w:rsidR="000A0624" w:rsidRPr="00C56195" w14:paraId="484F2E33" w14:textId="77777777" w:rsidTr="004E2E59">
        <w:tc>
          <w:tcPr>
            <w:tcW w:w="2388" w:type="dxa"/>
          </w:tcPr>
          <w:p w14:paraId="66B8BB96" w14:textId="77777777" w:rsidR="000A0624" w:rsidRPr="00C56195" w:rsidRDefault="000A0624"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666" w:type="dxa"/>
          </w:tcPr>
          <w:p w14:paraId="3AD58E4D" w14:textId="1CD5E317" w:rsidR="000A0624" w:rsidRDefault="004E2E59" w:rsidP="00E6040C">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5648" behindDoc="0" locked="0" layoutInCell="1" allowOverlap="1" wp14:anchorId="37548CF3" wp14:editId="1D2C7B73">
                      <wp:simplePos x="0" y="0"/>
                      <wp:positionH relativeFrom="column">
                        <wp:posOffset>3616325</wp:posOffset>
                      </wp:positionH>
                      <wp:positionV relativeFrom="paragraph">
                        <wp:posOffset>63500</wp:posOffset>
                      </wp:positionV>
                      <wp:extent cx="237490" cy="308610"/>
                      <wp:effectExtent l="57150" t="19050" r="48260" b="91440"/>
                      <wp:wrapNone/>
                      <wp:docPr id="114" name="114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BDD16" w14:textId="77777777" w:rsidR="005A36AC" w:rsidRPr="000A6AF5" w:rsidRDefault="005A36AC"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48CF3" id="114 Rectángulo redondeado" o:spid="_x0000_s1063" style="position:absolute;margin-left:284.75pt;margin-top:5pt;width:18.7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" filled="f" strokecolor="red" strokeweight="1.5pt">
                      <v:shadow on="t" color="black" opacity="22937f" origin=",.5" offset="0,.63889mm"/>
                      <v:textbox>
                        <w:txbxContent>
                          <w:p w14:paraId="5E5BDD16" w14:textId="77777777" w:rsidR="005A36AC" w:rsidRPr="000A6AF5" w:rsidRDefault="005A36AC" w:rsidP="004E2E59">
                            <w:pPr>
                              <w:rPr>
                                <w:b/>
                                <w:color w:val="FF0000"/>
                                <w:lang w:val="es-CO"/>
                              </w:rPr>
                            </w:pPr>
                            <w:r>
                              <w:rPr>
                                <w:b/>
                                <w:color w:val="FF0000"/>
                                <w:lang w:val="es-CO"/>
                              </w:rPr>
                              <w:t>÷</w:t>
                            </w:r>
                          </w:p>
                        </w:txbxContent>
                      </v:textbox>
                    </v:roundrect>
                  </w:pict>
                </mc:Fallback>
              </mc:AlternateContent>
            </w:r>
            <w:r>
              <w:rPr>
                <w:rFonts w:ascii="Times New Roman" w:hAnsi="Times New Roman" w:cs="Times New Roman"/>
                <w:color w:val="000000"/>
                <w:sz w:val="24"/>
                <w:szCs w:val="24"/>
              </w:rPr>
              <w:t>Cambiar el símbolo “:” por “÷”</w:t>
            </w:r>
          </w:p>
          <w:p w14:paraId="2DC0F9D0" w14:textId="77777777" w:rsidR="004E2E59" w:rsidRDefault="004E2E59" w:rsidP="00E6040C">
            <w:pPr>
              <w:rPr>
                <w:rFonts w:ascii="Times New Roman" w:hAnsi="Times New Roman" w:cs="Times New Roman"/>
                <w:color w:val="000000"/>
                <w:sz w:val="24"/>
                <w:szCs w:val="24"/>
              </w:rPr>
            </w:pPr>
          </w:p>
          <w:p w14:paraId="4880F7B4" w14:textId="099DB949" w:rsidR="004E2E59" w:rsidRDefault="004E2E59" w:rsidP="00E6040C">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7696" behindDoc="0" locked="0" layoutInCell="1" allowOverlap="1" wp14:anchorId="02D9E417" wp14:editId="4E88B388">
                      <wp:simplePos x="0" y="0"/>
                      <wp:positionH relativeFrom="column">
                        <wp:posOffset>3739260</wp:posOffset>
                      </wp:positionH>
                      <wp:positionV relativeFrom="paragraph">
                        <wp:posOffset>564062</wp:posOffset>
                      </wp:positionV>
                      <wp:extent cx="106680" cy="237490"/>
                      <wp:effectExtent l="57150" t="19050" r="64770" b="86360"/>
                      <wp:wrapNone/>
                      <wp:docPr id="116" name="116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27D12" id="116 Rectángulo redondeado" o:spid="_x0000_s1026" style="position:absolute;margin-left:294.45pt;margin-top:44.4pt;width:8.4pt;height:18.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" filled="f" strokecolor="red" strokeweight="1.5pt">
                      <v:shadow on="t" color="black" opacity="22937f" origin=",.5" offset="0,.63889mm"/>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9744" behindDoc="0" locked="0" layoutInCell="1" allowOverlap="1" wp14:anchorId="0A0A67EA" wp14:editId="6D5C508E">
                      <wp:simplePos x="0" y="0"/>
                      <wp:positionH relativeFrom="column">
                        <wp:posOffset>3723385</wp:posOffset>
                      </wp:positionH>
                      <wp:positionV relativeFrom="paragraph">
                        <wp:posOffset>259262</wp:posOffset>
                      </wp:positionV>
                      <wp:extent cx="237490" cy="308610"/>
                      <wp:effectExtent l="57150" t="19050" r="48260" b="91440"/>
                      <wp:wrapNone/>
                      <wp:docPr id="117" name="117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6A4C1A" w14:textId="77777777" w:rsidR="005A36AC" w:rsidRPr="000A6AF5" w:rsidRDefault="005A36AC"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A67EA" id="117 Rectángulo redondeado" o:spid="_x0000_s1064" style="position:absolute;margin-left:293.2pt;margin-top:20.4pt;width:18.7pt;height: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Ny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" filled="f" strokecolor="red" strokeweight="1.5pt">
                      <v:shadow on="t" color="black" opacity="22937f" origin=",.5" offset="0,.63889mm"/>
                      <v:textbox>
                        <w:txbxContent>
                          <w:p w14:paraId="276A4C1A" w14:textId="77777777" w:rsidR="005A36AC" w:rsidRPr="000A6AF5" w:rsidRDefault="005A36AC" w:rsidP="004E2E59">
                            <w:pPr>
                              <w:rPr>
                                <w:b/>
                                <w:color w:val="FF0000"/>
                                <w:lang w:val="es-CO"/>
                              </w:rPr>
                            </w:pPr>
                            <w:r>
                              <w:rPr>
                                <w:b/>
                                <w:color w:val="FF0000"/>
                                <w:lang w:val="es-CO"/>
                              </w:rPr>
                              <w:t>÷</w:t>
                            </w:r>
                          </w:p>
                        </w:txbxContent>
                      </v:textbox>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3600" behindDoc="0" locked="0" layoutInCell="1" allowOverlap="1" wp14:anchorId="20C63392" wp14:editId="098B43DC">
                      <wp:simplePos x="0" y="0"/>
                      <wp:positionH relativeFrom="column">
                        <wp:posOffset>3632200</wp:posOffset>
                      </wp:positionH>
                      <wp:positionV relativeFrom="paragraph">
                        <wp:posOffset>17780</wp:posOffset>
                      </wp:positionV>
                      <wp:extent cx="106680" cy="237490"/>
                      <wp:effectExtent l="57150" t="19050" r="64770" b="86360"/>
                      <wp:wrapNone/>
                      <wp:docPr id="113" name="113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7799E0" id="113 Rectángulo redondeado" o:spid="_x0000_s1026" style="position:absolute;margin-left:286pt;margin-top:1.4pt;width:8.4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" filled="f" strokecolor="red" strokeweight="1.5pt">
                      <v:shadow on="t" color="black" opacity="22937f" origin=",.5" offset="0,.63889mm"/>
                    </v:roundrect>
                  </w:pict>
                </mc:Fallback>
              </mc:AlternateContent>
            </w:r>
            <w:r>
              <w:rPr>
                <w:noProof/>
                <w:lang w:val="es-CO" w:eastAsia="es-CO"/>
              </w:rPr>
              <w:drawing>
                <wp:inline distT="0" distB="0" distL="0" distR="0" wp14:anchorId="107F603D" wp14:editId="3EB71488">
                  <wp:extent cx="4061358" cy="320634"/>
                  <wp:effectExtent l="19050" t="19050" r="15875" b="2286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36271" r="59744" b="58644"/>
                          <a:stretch/>
                        </pic:blipFill>
                        <pic:spPr bwMode="auto">
                          <a:xfrm>
                            <a:off x="0" y="0"/>
                            <a:ext cx="4066602" cy="321048"/>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16AB8E02" w14:textId="77777777" w:rsidR="004E2E59" w:rsidRDefault="004E2E59" w:rsidP="00E6040C">
            <w:pPr>
              <w:rPr>
                <w:rFonts w:ascii="Times New Roman" w:hAnsi="Times New Roman" w:cs="Times New Roman"/>
                <w:color w:val="000000"/>
                <w:sz w:val="24"/>
                <w:szCs w:val="24"/>
              </w:rPr>
            </w:pPr>
          </w:p>
          <w:p w14:paraId="4E739F7E" w14:textId="67ABF731" w:rsidR="004E2E59" w:rsidRDefault="004E2E59" w:rsidP="00E6040C">
            <w:pPr>
              <w:rPr>
                <w:rFonts w:ascii="Times New Roman" w:hAnsi="Times New Roman" w:cs="Times New Roman"/>
                <w:color w:val="000000"/>
                <w:sz w:val="24"/>
                <w:szCs w:val="24"/>
              </w:rPr>
            </w:pPr>
            <w:r>
              <w:rPr>
                <w:noProof/>
                <w:lang w:val="es-CO" w:eastAsia="es-CO"/>
              </w:rPr>
              <w:drawing>
                <wp:inline distT="0" distB="0" distL="0" distR="0" wp14:anchorId="4B37007F" wp14:editId="61E266F3">
                  <wp:extent cx="3954481" cy="225632"/>
                  <wp:effectExtent l="38100" t="38100" r="27305" b="412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7839" t="23729" r="21607" b="69830"/>
                          <a:stretch/>
                        </pic:blipFill>
                        <pic:spPr bwMode="auto">
                          <a:xfrm>
                            <a:off x="0" y="0"/>
                            <a:ext cx="3959585" cy="22592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0066AE56" w14:textId="1EA553EB" w:rsidR="004E2E59" w:rsidRDefault="00DA01FA" w:rsidP="00E6040C">
            <w:pPr>
              <w:rPr>
                <w:ins w:id="12" w:author="Johana Montejo Rozo" w:date="2015-03-14T19:54:00Z"/>
                <w:rFonts w:ascii="Times New Roman" w:hAnsi="Times New Roman" w:cs="Times New Roman"/>
                <w:color w:val="000000"/>
                <w:sz w:val="24"/>
                <w:szCs w:val="24"/>
              </w:rPr>
            </w:pPr>
            <w:ins w:id="13" w:author="Johana Montejo Rozo" w:date="2015-03-14T19:55:00Z">
              <w:r w:rsidRPr="00F10A22">
                <w:rPr>
                  <w:rFonts w:ascii="Times New Roman" w:hAnsi="Times New Roman" w:cs="Times New Roman"/>
                  <w:noProof/>
                  <w:color w:val="000000"/>
                  <w:lang w:val="es-CO" w:eastAsia="es-CO"/>
                  <w:rPrChange w:id="14" w:author="Unknown">
                    <w:rPr>
                      <w:noProof/>
                      <w:lang w:val="es-CO" w:eastAsia="es-CO"/>
                    </w:rPr>
                  </w:rPrChange>
                </w:rPr>
                <mc:AlternateContent>
                  <mc:Choice Requires="wps">
                    <w:drawing>
                      <wp:anchor distT="0" distB="0" distL="114300" distR="114300" simplePos="0" relativeHeight="251691520" behindDoc="0" locked="0" layoutInCell="1" allowOverlap="1" wp14:anchorId="47912ACC" wp14:editId="4E3C8A99">
                        <wp:simplePos x="0" y="0"/>
                        <wp:positionH relativeFrom="column">
                          <wp:posOffset>787400</wp:posOffset>
                        </wp:positionH>
                        <wp:positionV relativeFrom="paragraph">
                          <wp:posOffset>172085</wp:posOffset>
                        </wp:positionV>
                        <wp:extent cx="361950" cy="247650"/>
                        <wp:effectExtent l="57150" t="19050" r="38100" b="95250"/>
                        <wp:wrapNone/>
                        <wp:docPr id="73" name="Rectángulo redondeado 73"/>
                        <wp:cNvGraphicFramePr/>
                        <a:graphic xmlns:a="http://schemas.openxmlformats.org/drawingml/2006/main">
                          <a:graphicData uri="http://schemas.microsoft.com/office/word/2010/wordprocessingShape">
                            <wps:wsp>
                              <wps:cNvSpPr/>
                              <wps:spPr>
                                <a:xfrm>
                                  <a:off x="0" y="0"/>
                                  <a:ext cx="361950" cy="2476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391C1A" id="Rectángulo redondeado 73" o:spid="_x0000_s1026" style="position:absolute;margin-left:62pt;margin-top:13.55pt;width:28.5pt;height:19.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" filled="f" strokecolor="red" strokeweight="1.75pt">
                        <v:shadow on="t" color="black" opacity="22937f" origin=",.5" offset="0,.63889mm"/>
                      </v:roundrect>
                    </w:pict>
                  </mc:Fallback>
                </mc:AlternateContent>
              </w:r>
            </w:ins>
          </w:p>
          <w:p w14:paraId="21BF94F8" w14:textId="2538166C" w:rsidR="007A3EDD" w:rsidRDefault="00DA01FA" w:rsidP="00E6040C">
            <w:pPr>
              <w:rPr>
                <w:ins w:id="15" w:author="Johana Montejo Rozo" w:date="2015-03-14T19:54:00Z"/>
                <w:rFonts w:ascii="Times New Roman" w:hAnsi="Times New Roman" w:cs="Times New Roman"/>
                <w:color w:val="000000"/>
                <w:sz w:val="24"/>
                <w:szCs w:val="24"/>
              </w:rPr>
            </w:pPr>
            <w:ins w:id="16" w:author="Johana Montejo Rozo" w:date="2015-03-14T19:55:00Z">
              <w:r w:rsidRPr="00F10A22">
                <w:rPr>
                  <w:rFonts w:ascii="Times New Roman" w:hAnsi="Times New Roman" w:cs="Times New Roman"/>
                  <w:noProof/>
                  <w:color w:val="000000"/>
                  <w:lang w:val="es-CO" w:eastAsia="es-CO"/>
                  <w:rPrChange w:id="17" w:author="Unknown">
                    <w:rPr>
                      <w:noProof/>
                      <w:lang w:val="es-CO" w:eastAsia="es-CO"/>
                    </w:rPr>
                  </w:rPrChange>
                </w:rPr>
                <mc:AlternateContent>
                  <mc:Choice Requires="wps">
                    <w:drawing>
                      <wp:anchor distT="0" distB="0" distL="114300" distR="114300" simplePos="0" relativeHeight="251683840" behindDoc="0" locked="0" layoutInCell="1" allowOverlap="1" wp14:anchorId="24CF2015" wp14:editId="4126EA71">
                        <wp:simplePos x="0" y="0"/>
                        <wp:positionH relativeFrom="column">
                          <wp:posOffset>1120775</wp:posOffset>
                        </wp:positionH>
                        <wp:positionV relativeFrom="paragraph">
                          <wp:posOffset>215899</wp:posOffset>
                        </wp:positionV>
                        <wp:extent cx="1190625" cy="295275"/>
                        <wp:effectExtent l="57150" t="19050" r="85725" b="104775"/>
                        <wp:wrapNone/>
                        <wp:docPr id="84" name="Rectángulo redondeado 84"/>
                        <wp:cNvGraphicFramePr/>
                        <a:graphic xmlns:a="http://schemas.openxmlformats.org/drawingml/2006/main">
                          <a:graphicData uri="http://schemas.microsoft.com/office/word/2010/wordprocessingShape">
                            <wps:wsp>
                              <wps:cNvSpPr/>
                              <wps:spPr>
                                <a:xfrm>
                                  <a:off x="0" y="0"/>
                                  <a:ext cx="1190625" cy="295275"/>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22AD264" w14:textId="201D2860" w:rsidR="005A36AC" w:rsidRPr="00DA01FA" w:rsidRDefault="005A36AC" w:rsidP="00DA01FA">
                                    <w:pPr>
                                      <w:jc w:val="center"/>
                                      <w:rPr>
                                        <w:color w:val="FF0000"/>
                                      </w:rPr>
                                    </w:pPr>
                                    <w:proofErr w:type="gramStart"/>
                                    <w:ins w:id="18" w:author="Johana Montejo Rozo" w:date="2015-03-14T19:55:00Z">
                                      <w:r w:rsidRPr="00DA01FA">
                                        <w:rPr>
                                          <w:color w:val="FF0000"/>
                                        </w:rPr>
                                        <w:t>sustracción</w:t>
                                      </w:r>
                                    </w:ins>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F2015" id="Rectángulo redondeado 84" o:spid="_x0000_s1065" style="position:absolute;margin-left:88.25pt;margin-top:17pt;width:93.75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" filled="f" strokecolor="red" strokeweight="1.75pt">
                        <v:shadow on="t" color="black" opacity="22937f" origin=",.5" offset="0,.63889mm"/>
                        <v:textbox>
                          <w:txbxContent>
                            <w:p w14:paraId="622AD264" w14:textId="201D2860" w:rsidR="005A36AC" w:rsidRPr="00DA01FA" w:rsidRDefault="005A36AC" w:rsidP="00DA01FA">
                              <w:pPr>
                                <w:jc w:val="center"/>
                                <w:rPr>
                                  <w:color w:val="FF0000"/>
                                </w:rPr>
                              </w:pPr>
                              <w:ins w:id="20" w:author="Johana Montejo Rozo" w:date="2015-03-14T19:55:00Z">
                                <w:r w:rsidRPr="00DA01FA">
                                  <w:rPr>
                                    <w:color w:val="FF0000"/>
                                  </w:rPr>
                                  <w:t>sustracción</w:t>
                                </w:r>
                              </w:ins>
                            </w:p>
                          </w:txbxContent>
                        </v:textbox>
                      </v:roundrect>
                    </w:pict>
                  </mc:Fallback>
                </mc:AlternateContent>
              </w:r>
            </w:ins>
            <w:ins w:id="19" w:author="Johana Montejo Rozo" w:date="2015-03-14T19:54:00Z">
              <w:r w:rsidR="007A3EDD">
                <w:rPr>
                  <w:sz w:val="24"/>
                  <w:szCs w:val="24"/>
                  <w:lang w:val="es-ES_tradnl"/>
                </w:rPr>
                <w:object w:dxaOrig="9870" w:dyaOrig="600" w14:anchorId="213E792D">
                  <v:shape id="_x0000_i1036" type="#_x0000_t75" style="width:329.25pt;height:20.25pt" o:ole="">
                    <v:imagedata r:id="rId80" o:title=""/>
                  </v:shape>
                  <o:OLEObject Type="Embed" ProgID="PBrush" ShapeID="_x0000_i1036" DrawAspect="Content" ObjectID="_1490956654" r:id="rId81"/>
                </w:object>
              </w:r>
            </w:ins>
          </w:p>
          <w:p w14:paraId="4DC29FB2" w14:textId="4B4806C2" w:rsidR="007A3EDD" w:rsidRDefault="007A3EDD" w:rsidP="00E6040C">
            <w:pPr>
              <w:rPr>
                <w:rFonts w:ascii="Times New Roman" w:hAnsi="Times New Roman" w:cs="Times New Roman"/>
                <w:color w:val="000000"/>
                <w:sz w:val="24"/>
                <w:szCs w:val="24"/>
              </w:rPr>
            </w:pPr>
          </w:p>
          <w:p w14:paraId="0CFCBC48" w14:textId="77777777" w:rsidR="00DA01FA" w:rsidRDefault="00DA01FA" w:rsidP="00E6040C">
            <w:pPr>
              <w:rPr>
                <w:ins w:id="20" w:author="Johana Montejo Rozo" w:date="2015-03-14T19:56:00Z"/>
                <w:rFonts w:ascii="Times New Roman" w:hAnsi="Times New Roman" w:cs="Times New Roman"/>
                <w:color w:val="000000"/>
                <w:sz w:val="24"/>
                <w:szCs w:val="24"/>
              </w:rPr>
            </w:pPr>
          </w:p>
          <w:p w14:paraId="7E3ACA18" w14:textId="4AD9407A" w:rsidR="004E2E59" w:rsidRDefault="00C76450" w:rsidP="00E6040C">
            <w:pPr>
              <w:rPr>
                <w:rFonts w:ascii="Times New Roman" w:hAnsi="Times New Roman" w:cs="Times New Roman"/>
                <w:color w:val="000000"/>
                <w:sz w:val="24"/>
                <w:szCs w:val="24"/>
              </w:rPr>
            </w:pPr>
            <w:r>
              <w:rPr>
                <w:rFonts w:ascii="Times New Roman" w:hAnsi="Times New Roman" w:cs="Times New Roman"/>
                <w:color w:val="000000"/>
                <w:sz w:val="24"/>
                <w:szCs w:val="24"/>
              </w:rPr>
              <w:t>Incluir</w:t>
            </w:r>
            <w:r w:rsidR="001B56C9">
              <w:rPr>
                <w:rFonts w:ascii="Times New Roman" w:hAnsi="Times New Roman" w:cs="Times New Roman"/>
                <w:color w:val="000000"/>
                <w:sz w:val="24"/>
                <w:szCs w:val="24"/>
              </w:rPr>
              <w:t xml:space="preserve"> las siguientes 4</w:t>
            </w:r>
            <w:r w:rsidR="002A0CDC">
              <w:rPr>
                <w:rFonts w:ascii="Times New Roman" w:hAnsi="Times New Roman" w:cs="Times New Roman"/>
                <w:color w:val="000000"/>
                <w:sz w:val="24"/>
                <w:szCs w:val="24"/>
              </w:rPr>
              <w:t xml:space="preserve"> preguntas</w:t>
            </w:r>
            <w:r>
              <w:rPr>
                <w:rFonts w:ascii="Times New Roman" w:hAnsi="Times New Roman" w:cs="Times New Roman"/>
                <w:color w:val="000000"/>
                <w:sz w:val="24"/>
                <w:szCs w:val="24"/>
              </w:rPr>
              <w:t>:</w:t>
            </w:r>
          </w:p>
          <w:p w14:paraId="09F59564" w14:textId="77777777" w:rsidR="00C76450" w:rsidRDefault="00C76450" w:rsidP="00E6040C">
            <w:pPr>
              <w:rPr>
                <w:rFonts w:ascii="Times New Roman" w:hAnsi="Times New Roman" w:cs="Times New Roman"/>
                <w:color w:val="000000"/>
                <w:sz w:val="24"/>
                <w:szCs w:val="24"/>
              </w:rPr>
            </w:pPr>
          </w:p>
          <w:p w14:paraId="5D5D511E" w14:textId="4E9CEC28" w:rsidR="00C76450" w:rsidRDefault="00017ADB" w:rsidP="00E6040C">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54 + 76 + 23 + 12 aplicando las propiedades de la adición. Indica las propiedades que utilices. </w:t>
            </w:r>
          </w:p>
          <w:p w14:paraId="3611522B" w14:textId="77777777" w:rsidR="00E26FEE" w:rsidRDefault="00E26FEE" w:rsidP="00E6040C">
            <w:pPr>
              <w:pStyle w:val="Prrafodelista"/>
              <w:rPr>
                <w:rFonts w:ascii="Times New Roman" w:hAnsi="Times New Roman" w:cs="Times New Roman"/>
                <w:color w:val="000000"/>
              </w:rPr>
            </w:pPr>
          </w:p>
          <w:p w14:paraId="4B9C7AC6" w14:textId="236FDCEA" w:rsidR="00E26FEE" w:rsidRDefault="00E26FEE" w:rsidP="00E6040C">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23 </w:t>
            </w:r>
            <w:r w:rsidR="007A3EDD">
              <w:rPr>
                <w:rFonts w:ascii="Cambria Math" w:hAnsi="Cambria Math" w:cs="Times New Roman"/>
                <w:color w:val="000000"/>
              </w:rPr>
              <w:t>⨉</w:t>
            </w:r>
            <w:r w:rsidR="007A3EDD">
              <w:rPr>
                <w:rFonts w:ascii="Times New Roman" w:hAnsi="Times New Roman" w:cs="Times New Roman"/>
                <w:color w:val="000000"/>
              </w:rPr>
              <w:t xml:space="preserve"> </w:t>
            </w:r>
            <w:r>
              <w:rPr>
                <w:rFonts w:ascii="Times New Roman" w:hAnsi="Times New Roman" w:cs="Times New Roman"/>
                <w:color w:val="000000"/>
              </w:rPr>
              <w:t xml:space="preserve">40 </w:t>
            </w:r>
            <w:r w:rsidR="007A3EDD">
              <w:rPr>
                <w:rFonts w:ascii="Cambria Math" w:hAnsi="Cambria Math" w:cs="Times New Roman"/>
                <w:color w:val="000000"/>
              </w:rPr>
              <w:t>⨉</w:t>
            </w:r>
            <w:r w:rsidR="007A3EDD">
              <w:rPr>
                <w:rFonts w:ascii="Times New Roman" w:hAnsi="Times New Roman" w:cs="Times New Roman"/>
                <w:color w:val="000000"/>
              </w:rPr>
              <w:t xml:space="preserve"> </w:t>
            </w:r>
            <w:r>
              <w:rPr>
                <w:rFonts w:ascii="Times New Roman" w:hAnsi="Times New Roman" w:cs="Times New Roman"/>
                <w:color w:val="000000"/>
              </w:rPr>
              <w:t>15 aplicando las propiedades de la multiplicación. Indica las propiedades que utilices.</w:t>
            </w:r>
          </w:p>
          <w:p w14:paraId="4A64AC6C" w14:textId="77777777" w:rsidR="002A0CDC" w:rsidRPr="002A0CDC" w:rsidRDefault="002A0CDC" w:rsidP="00E6040C">
            <w:pPr>
              <w:pStyle w:val="Prrafodelista"/>
              <w:rPr>
                <w:rFonts w:ascii="Times New Roman" w:hAnsi="Times New Roman" w:cs="Times New Roman"/>
                <w:color w:val="000000"/>
              </w:rPr>
            </w:pPr>
          </w:p>
          <w:p w14:paraId="036EBD66" w14:textId="66CC544C" w:rsidR="002A0CDC" w:rsidRDefault="00E04148" w:rsidP="00E6040C">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Determina si entre las siguientes expresiones hay una relación de </w:t>
            </w:r>
            <w:r>
              <w:rPr>
                <w:rFonts w:ascii="Times New Roman" w:hAnsi="Times New Roman" w:cs="Times New Roman"/>
                <w:b/>
                <w:color w:val="000000"/>
              </w:rPr>
              <w:t>igualdad</w:t>
            </w:r>
            <w:r>
              <w:rPr>
                <w:rFonts w:ascii="Times New Roman" w:hAnsi="Times New Roman" w:cs="Times New Roman"/>
                <w:color w:val="000000"/>
              </w:rPr>
              <w:t xml:space="preserve"> o </w:t>
            </w:r>
            <w:r>
              <w:rPr>
                <w:rFonts w:ascii="Times New Roman" w:hAnsi="Times New Roman" w:cs="Times New Roman"/>
                <w:b/>
                <w:color w:val="000000"/>
              </w:rPr>
              <w:t>desigualdad</w:t>
            </w:r>
            <w:r>
              <w:rPr>
                <w:rFonts w:ascii="Times New Roman" w:hAnsi="Times New Roman" w:cs="Times New Roman"/>
                <w:color w:val="000000"/>
              </w:rPr>
              <w:t xml:space="preserve">. Justifica tu respuesta. </w:t>
            </w:r>
          </w:p>
          <w:p w14:paraId="668E69BC" w14:textId="77777777" w:rsidR="00E04148" w:rsidRPr="00E04148" w:rsidRDefault="00E04148" w:rsidP="00E6040C">
            <w:pPr>
              <w:pStyle w:val="Prrafodelista"/>
              <w:rPr>
                <w:rFonts w:ascii="Times New Roman" w:hAnsi="Times New Roman" w:cs="Times New Roman"/>
                <w:color w:val="000000"/>
              </w:rPr>
            </w:pPr>
          </w:p>
          <w:p w14:paraId="47CAD022" w14:textId="1DE10064" w:rsidR="00E04148" w:rsidRDefault="00E04148" w:rsidP="00E6040C">
            <w:pPr>
              <w:pStyle w:val="Prrafodelista"/>
              <w:rPr>
                <w:rFonts w:ascii="Times New Roman" w:hAnsi="Times New Roman" w:cs="Times New Roman"/>
                <w:color w:val="000000"/>
              </w:rPr>
            </w:pPr>
            <w:r>
              <w:rPr>
                <w:rFonts w:ascii="Times New Roman" w:hAnsi="Times New Roman" w:cs="Times New Roman"/>
                <w:color w:val="000000"/>
              </w:rPr>
              <w:t xml:space="preserve">Expresión #1: 15 </w:t>
            </w:r>
            <w:r w:rsidR="007A3EDD">
              <w:rPr>
                <w:rFonts w:ascii="Cambria Math" w:hAnsi="Cambria Math" w:cs="Times New Roman"/>
                <w:color w:val="000000"/>
              </w:rPr>
              <w:t xml:space="preserve">⨉ </w:t>
            </w:r>
            <w:r>
              <w:rPr>
                <w:rFonts w:ascii="Times New Roman" w:hAnsi="Times New Roman" w:cs="Times New Roman"/>
                <w:color w:val="000000"/>
              </w:rPr>
              <w:t>4</w:t>
            </w:r>
          </w:p>
          <w:p w14:paraId="47A8080D" w14:textId="5BA55B03" w:rsidR="00E04148" w:rsidRDefault="00E04148" w:rsidP="00E6040C">
            <w:pPr>
              <w:pStyle w:val="Prrafodelista"/>
              <w:rPr>
                <w:rFonts w:ascii="Times New Roman" w:hAnsi="Times New Roman" w:cs="Times New Roman"/>
                <w:color w:val="000000"/>
              </w:rPr>
            </w:pPr>
            <w:r>
              <w:rPr>
                <w:rFonts w:ascii="Times New Roman" w:hAnsi="Times New Roman" w:cs="Times New Roman"/>
                <w:color w:val="000000"/>
              </w:rPr>
              <w:t xml:space="preserve">Expresión #2:  </w:t>
            </w:r>
            <w:r w:rsidR="00AB44D4">
              <w:rPr>
                <w:rFonts w:ascii="Times New Roman" w:hAnsi="Times New Roman" w:cs="Times New Roman"/>
                <w:color w:val="000000"/>
              </w:rPr>
              <w:t>480 ÷ 8</w:t>
            </w:r>
          </w:p>
          <w:p w14:paraId="4E70D5C7" w14:textId="77777777" w:rsidR="001B56C9" w:rsidRPr="00C76450" w:rsidRDefault="001B56C9" w:rsidP="00E6040C">
            <w:pPr>
              <w:pStyle w:val="Prrafodelista"/>
              <w:rPr>
                <w:rFonts w:ascii="Times New Roman" w:hAnsi="Times New Roman" w:cs="Times New Roman"/>
                <w:color w:val="000000"/>
              </w:rPr>
            </w:pPr>
          </w:p>
          <w:p w14:paraId="58016366" w14:textId="10085227" w:rsidR="004E2E59" w:rsidRPr="001B56C9" w:rsidRDefault="001B56C9" w:rsidP="00E6040C">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Escribe un problema que involucre combinación de operaciones. Luego, resuélvelo. </w:t>
            </w:r>
          </w:p>
        </w:tc>
      </w:tr>
      <w:tr w:rsidR="000A0624" w:rsidRPr="00C56195" w14:paraId="1D7B8C06" w14:textId="77777777" w:rsidTr="004E2E59">
        <w:tc>
          <w:tcPr>
            <w:tcW w:w="2388" w:type="dxa"/>
          </w:tcPr>
          <w:p w14:paraId="20AC34D1" w14:textId="1449A2BB" w:rsidR="000A0624" w:rsidRPr="00C56195" w:rsidRDefault="000A062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666" w:type="dxa"/>
          </w:tcPr>
          <w:p w14:paraId="09730B0C" w14:textId="51138A2B" w:rsidR="000A0624" w:rsidRPr="00C56195" w:rsidRDefault="001A3DA0" w:rsidP="00E6040C">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op</w:t>
            </w:r>
            <w:r w:rsidR="006601E6">
              <w:rPr>
                <w:rFonts w:ascii="Times New Roman" w:hAnsi="Times New Roman" w:cs="Times New Roman"/>
                <w:color w:val="000000"/>
                <w:sz w:val="24"/>
                <w:szCs w:val="24"/>
              </w:rPr>
              <w:t>eraciones con números naturales</w:t>
            </w:r>
          </w:p>
        </w:tc>
      </w:tr>
      <w:tr w:rsidR="000A0624" w:rsidRPr="00C56195" w14:paraId="3B870978" w14:textId="77777777" w:rsidTr="004E2E59">
        <w:tc>
          <w:tcPr>
            <w:tcW w:w="2388" w:type="dxa"/>
          </w:tcPr>
          <w:p w14:paraId="27B792A8" w14:textId="77777777" w:rsidR="000A0624" w:rsidRPr="00C56195" w:rsidRDefault="000A0624"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666" w:type="dxa"/>
          </w:tcPr>
          <w:p w14:paraId="4881EDA7" w14:textId="674C83CD" w:rsidR="000A0624" w:rsidRPr="00C56195" w:rsidRDefault="001B56C9"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operaciones con números naturales. </w:t>
            </w:r>
          </w:p>
        </w:tc>
      </w:tr>
    </w:tbl>
    <w:p w14:paraId="508B0A5F" w14:textId="7F67404F" w:rsidR="000A0624" w:rsidRDefault="000A0624" w:rsidP="00E6040C">
      <w:pPr>
        <w:tabs>
          <w:tab w:val="left" w:pos="2805"/>
        </w:tabs>
        <w:spacing w:after="0"/>
        <w:rPr>
          <w:rFonts w:ascii="Arial" w:hAnsi="Arial" w:cs="Arial"/>
          <w:color w:val="000000"/>
        </w:rPr>
      </w:pPr>
    </w:p>
    <w:p w14:paraId="754E632B" w14:textId="77777777" w:rsidR="00AF6F2B" w:rsidRDefault="00AF6F2B" w:rsidP="00E6040C">
      <w:pPr>
        <w:tabs>
          <w:tab w:val="left" w:pos="2805"/>
        </w:tabs>
        <w:spacing w:after="0"/>
        <w:rPr>
          <w:rFonts w:ascii="Arial" w:hAnsi="Arial" w:cs="Arial"/>
          <w:color w:val="000000"/>
        </w:rPr>
      </w:pPr>
    </w:p>
    <w:p w14:paraId="083D688C" w14:textId="39C95BD8" w:rsidR="00D57344" w:rsidRDefault="00D57344" w:rsidP="00E6040C">
      <w:pPr>
        <w:spacing w:after="0"/>
        <w:rPr>
          <w:rFonts w:ascii="Arial" w:hAnsi="Arial" w:cs="Arial"/>
          <w:b/>
        </w:rPr>
      </w:pPr>
      <w:r w:rsidRPr="00D57344">
        <w:rPr>
          <w:rFonts w:ascii="Arial" w:hAnsi="Arial" w:cs="Arial"/>
          <w:highlight w:val="yellow"/>
        </w:rPr>
        <w:t>[SECCIÓN 1]</w:t>
      </w:r>
      <w:r w:rsidRPr="00D57344">
        <w:rPr>
          <w:rFonts w:ascii="Arial" w:hAnsi="Arial" w:cs="Arial"/>
        </w:rPr>
        <w:t xml:space="preserve"> </w:t>
      </w:r>
      <w:r>
        <w:rPr>
          <w:rFonts w:ascii="Arial" w:hAnsi="Arial" w:cs="Arial"/>
          <w:b/>
        </w:rPr>
        <w:t>3</w:t>
      </w:r>
      <w:r w:rsidRPr="00D57344">
        <w:rPr>
          <w:rFonts w:ascii="Arial" w:hAnsi="Arial" w:cs="Arial"/>
          <w:b/>
        </w:rPr>
        <w:t xml:space="preserve"> </w:t>
      </w:r>
      <w:r>
        <w:rPr>
          <w:rFonts w:ascii="Arial" w:hAnsi="Arial" w:cs="Arial"/>
          <w:b/>
        </w:rPr>
        <w:t>Sistemas de numeración</w:t>
      </w:r>
    </w:p>
    <w:p w14:paraId="1EFF3CB8" w14:textId="77777777" w:rsidR="007C11CB" w:rsidRDefault="007C11CB" w:rsidP="00E6040C">
      <w:pPr>
        <w:spacing w:after="0"/>
        <w:rPr>
          <w:rFonts w:ascii="Arial" w:hAnsi="Arial" w:cs="Arial"/>
          <w:b/>
        </w:rPr>
      </w:pPr>
    </w:p>
    <w:p w14:paraId="02D829D4" w14:textId="00FECE35" w:rsidR="00D57344" w:rsidRDefault="00392626" w:rsidP="00E6040C">
      <w:pPr>
        <w:spacing w:after="0"/>
        <w:rPr>
          <w:rFonts w:ascii="Arial" w:hAnsi="Arial" w:cs="Arial"/>
        </w:rPr>
      </w:pPr>
      <w:r w:rsidRPr="00392626">
        <w:rPr>
          <w:rFonts w:ascii="Arial" w:hAnsi="Arial" w:cs="Arial"/>
        </w:rPr>
        <w:t>Uno de esos sistemas es el sistema de numeración decimal que ya conocemos, sin embargo</w:t>
      </w:r>
      <w:r>
        <w:rPr>
          <w:rFonts w:ascii="Arial" w:hAnsi="Arial" w:cs="Arial"/>
        </w:rPr>
        <w:t>,</w:t>
      </w:r>
      <w:r w:rsidRPr="00392626">
        <w:rPr>
          <w:rFonts w:ascii="Arial" w:hAnsi="Arial" w:cs="Arial"/>
        </w:rPr>
        <w:t xml:space="preserve"> no es el único. En esta sección conoceremos otros sistemas que se utilizaron en otras culturas. </w:t>
      </w:r>
    </w:p>
    <w:p w14:paraId="162DB1C4" w14:textId="77777777" w:rsidR="007C11CB" w:rsidRDefault="007C11CB" w:rsidP="00E6040C">
      <w:pPr>
        <w:spacing w:after="0"/>
        <w:rPr>
          <w:rFonts w:ascii="Arial" w:hAnsi="Arial" w:cs="Arial"/>
        </w:rPr>
      </w:pPr>
    </w:p>
    <w:p w14:paraId="2BF365A5" w14:textId="2F08E146" w:rsidR="00BB4B96" w:rsidRDefault="00BB4B96" w:rsidP="00E6040C">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 xml:space="preserve">.1 </w:t>
      </w:r>
      <w:r>
        <w:rPr>
          <w:rFonts w:ascii="Arial" w:hAnsi="Arial" w:cs="Arial"/>
          <w:b/>
        </w:rPr>
        <w:t>Sistema de numeración Egipcio</w:t>
      </w:r>
    </w:p>
    <w:p w14:paraId="63AC6518" w14:textId="77777777" w:rsidR="00DD1C57" w:rsidRDefault="00DD1C57" w:rsidP="00E6040C">
      <w:pPr>
        <w:spacing w:after="0"/>
        <w:rPr>
          <w:rFonts w:ascii="Arial" w:hAnsi="Arial" w:cs="Arial"/>
          <w:b/>
        </w:rPr>
      </w:pPr>
    </w:p>
    <w:p w14:paraId="4C0CA412" w14:textId="24264D8B" w:rsidR="003214B4" w:rsidRDefault="003214B4" w:rsidP="00E6040C">
      <w:pPr>
        <w:spacing w:after="0"/>
        <w:rPr>
          <w:rFonts w:ascii="Arial" w:hAnsi="Arial" w:cs="Arial"/>
        </w:rPr>
      </w:pPr>
      <w:r>
        <w:rPr>
          <w:rFonts w:ascii="Arial" w:hAnsi="Arial" w:cs="Arial"/>
        </w:rPr>
        <w:t>El</w:t>
      </w:r>
      <w:r w:rsidR="0015733D">
        <w:rPr>
          <w:rFonts w:ascii="Arial" w:hAnsi="Arial" w:cs="Arial"/>
        </w:rPr>
        <w:t xml:space="preserve"> Río </w:t>
      </w:r>
      <w:r>
        <w:rPr>
          <w:rFonts w:ascii="Arial" w:hAnsi="Arial" w:cs="Arial"/>
        </w:rPr>
        <w:t xml:space="preserve">Nilo fue el eje en torno al cual creció el Imperio egipcio. Las mejoras técnicas en los sistemas de riego, drenaje y canalización contribuyeron a desarrollar la agricultura a lo largo de las orillas de este río que atraviesa el gran desierto. </w:t>
      </w:r>
    </w:p>
    <w:p w14:paraId="1BFF12D2" w14:textId="77777777" w:rsidR="003214B4" w:rsidRDefault="003214B4" w:rsidP="00E6040C">
      <w:pPr>
        <w:spacing w:after="0"/>
        <w:rPr>
          <w:rFonts w:ascii="Arial" w:hAnsi="Arial" w:cs="Arial"/>
        </w:rPr>
      </w:pPr>
    </w:p>
    <w:p w14:paraId="1A72F0CC" w14:textId="77777777" w:rsidR="003214B4" w:rsidRDefault="003214B4" w:rsidP="00E6040C">
      <w:pPr>
        <w:spacing w:after="0"/>
        <w:rPr>
          <w:rFonts w:ascii="Arial" w:hAnsi="Arial" w:cs="Arial"/>
        </w:rPr>
      </w:pPr>
      <w:r>
        <w:rPr>
          <w:rFonts w:ascii="Arial" w:hAnsi="Arial" w:cs="Arial"/>
        </w:rPr>
        <w:t xml:space="preserve">El sistema numérico egipcio es uno de los más antiguos que se conoce. </w:t>
      </w:r>
    </w:p>
    <w:p w14:paraId="67AF2940" w14:textId="468C7F1A" w:rsidR="00DD1C57" w:rsidRDefault="008E747B" w:rsidP="00E6040C">
      <w:pPr>
        <w:spacing w:after="0"/>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430"/>
        <w:gridCol w:w="6398"/>
      </w:tblGrid>
      <w:tr w:rsidR="00442289" w:rsidRPr="00C56195" w14:paraId="681C0662" w14:textId="77777777" w:rsidTr="007313AA">
        <w:tc>
          <w:tcPr>
            <w:tcW w:w="9033" w:type="dxa"/>
            <w:gridSpan w:val="2"/>
            <w:shd w:val="clear" w:color="auto" w:fill="0D0D0D" w:themeFill="text1" w:themeFillTint="F2"/>
          </w:tcPr>
          <w:p w14:paraId="33087FCF" w14:textId="77777777" w:rsidR="00442289" w:rsidRPr="00C56195" w:rsidRDefault="00442289"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42289" w:rsidRPr="00C56195" w14:paraId="25D9418F" w14:textId="77777777" w:rsidTr="007313AA">
        <w:tc>
          <w:tcPr>
            <w:tcW w:w="2518" w:type="dxa"/>
          </w:tcPr>
          <w:p w14:paraId="162DC3CE" w14:textId="77777777" w:rsidR="00442289" w:rsidRPr="00C56195" w:rsidRDefault="00442289"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4BD8662" w14:textId="26D4B616" w:rsidR="00442289"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IMG18</w:t>
            </w:r>
            <w:r w:rsidR="00182B75">
              <w:rPr>
                <w:rFonts w:ascii="Times New Roman" w:hAnsi="Times New Roman" w:cs="Times New Roman"/>
                <w:color w:val="000000"/>
                <w:sz w:val="24"/>
                <w:szCs w:val="24"/>
              </w:rPr>
              <w:t>0</w:t>
            </w:r>
          </w:p>
        </w:tc>
      </w:tr>
      <w:tr w:rsidR="00442289" w:rsidRPr="00C56195" w14:paraId="5EA9B7F6" w14:textId="77777777" w:rsidTr="007313AA">
        <w:tc>
          <w:tcPr>
            <w:tcW w:w="2518" w:type="dxa"/>
          </w:tcPr>
          <w:p w14:paraId="1AB4CA6B" w14:textId="77777777" w:rsidR="00442289" w:rsidRPr="00C56195" w:rsidRDefault="00442289"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C3893C" w14:textId="2D792346" w:rsidR="00442289" w:rsidRDefault="00442289" w:rsidP="00E6040C">
            <w:pPr>
              <w:rPr>
                <w:rFonts w:ascii="Times New Roman" w:hAnsi="Times New Roman" w:cs="Times New Roman"/>
                <w:color w:val="000000"/>
                <w:sz w:val="24"/>
                <w:szCs w:val="24"/>
              </w:rPr>
            </w:pPr>
            <w:r>
              <w:rPr>
                <w:rFonts w:ascii="Times New Roman" w:hAnsi="Times New Roman" w:cs="Times New Roman"/>
                <w:color w:val="000000"/>
                <w:sz w:val="24"/>
                <w:szCs w:val="24"/>
              </w:rPr>
              <w:t>Tabla que muestra los siete jeroglí</w:t>
            </w:r>
            <w:r w:rsidR="00DA01FA">
              <w:rPr>
                <w:rFonts w:ascii="Times New Roman" w:hAnsi="Times New Roman" w:cs="Times New Roman"/>
                <w:color w:val="000000"/>
                <w:sz w:val="24"/>
                <w:szCs w:val="24"/>
              </w:rPr>
              <w:t>fi</w:t>
            </w:r>
            <w:r>
              <w:rPr>
                <w:rFonts w:ascii="Times New Roman" w:hAnsi="Times New Roman" w:cs="Times New Roman"/>
                <w:color w:val="000000"/>
                <w:sz w:val="24"/>
                <w:szCs w:val="24"/>
              </w:rPr>
              <w:t xml:space="preserve">cos del sistema de numeración egipcio. </w:t>
            </w:r>
          </w:p>
          <w:p w14:paraId="24C61894" w14:textId="6F628B44" w:rsidR="00442289" w:rsidRPr="00C56195" w:rsidRDefault="003214B4" w:rsidP="00E6040C">
            <w:pPr>
              <w:rPr>
                <w:rFonts w:ascii="Times New Roman" w:hAnsi="Times New Roman" w:cs="Times New Roman"/>
                <w:color w:val="000000"/>
                <w:sz w:val="24"/>
                <w:szCs w:val="24"/>
              </w:rPr>
            </w:pPr>
            <w:r>
              <w:rPr>
                <w:noProof/>
                <w:lang w:val="es-CO" w:eastAsia="es-CO"/>
              </w:rPr>
              <w:drawing>
                <wp:inline distT="0" distB="0" distL="0" distR="0" wp14:anchorId="3285AB30" wp14:editId="4C031CB0">
                  <wp:extent cx="3131389" cy="724809"/>
                  <wp:effectExtent l="38100" t="38100" r="31115" b="3746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602" t="44832" r="56353" b="40339"/>
                          <a:stretch/>
                        </pic:blipFill>
                        <pic:spPr bwMode="auto">
                          <a:xfrm>
                            <a:off x="0" y="0"/>
                            <a:ext cx="3145963" cy="728182"/>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tc>
      </w:tr>
      <w:tr w:rsidR="00442289" w:rsidRPr="00C56195" w14:paraId="2D881CF2" w14:textId="77777777" w:rsidTr="007313AA">
        <w:tc>
          <w:tcPr>
            <w:tcW w:w="2518" w:type="dxa"/>
          </w:tcPr>
          <w:p w14:paraId="30033C2C" w14:textId="77777777" w:rsidR="00442289" w:rsidRPr="00C56195" w:rsidRDefault="00442289"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7283BBB" w14:textId="7BE0E9FE" w:rsidR="00442289" w:rsidRPr="00C56195" w:rsidRDefault="00B0398B"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sidR="00B261BD">
              <w:rPr>
                <w:rFonts w:ascii="Times New Roman" w:hAnsi="Times New Roman" w:cs="Times New Roman"/>
                <w:color w:val="000000"/>
                <w:sz w:val="24"/>
                <w:szCs w:val="24"/>
              </w:rPr>
              <w:t>emáticas/Los números naturales/7 Ejercitación y competencias</w:t>
            </w:r>
            <w:r>
              <w:rPr>
                <w:rFonts w:ascii="Times New Roman" w:hAnsi="Times New Roman" w:cs="Times New Roman"/>
                <w:color w:val="000000"/>
                <w:sz w:val="24"/>
                <w:szCs w:val="24"/>
              </w:rPr>
              <w:t>/</w:t>
            </w:r>
            <w:r w:rsidR="00B261BD">
              <w:rPr>
                <w:rFonts w:ascii="Times New Roman" w:hAnsi="Times New Roman" w:cs="Times New Roman"/>
                <w:color w:val="000000"/>
                <w:sz w:val="24"/>
                <w:szCs w:val="24"/>
              </w:rPr>
              <w:t>Practica: Competencias: estudio del sistema de numeración egipcio/Pestaña: presentación/Primera imagen</w:t>
            </w:r>
          </w:p>
        </w:tc>
      </w:tr>
      <w:tr w:rsidR="00442289" w:rsidRPr="00C56195" w14:paraId="5B571EA0" w14:textId="77777777" w:rsidTr="007313AA">
        <w:tc>
          <w:tcPr>
            <w:tcW w:w="2518" w:type="dxa"/>
          </w:tcPr>
          <w:p w14:paraId="59CB499A" w14:textId="77777777" w:rsidR="00442289" w:rsidRPr="00C56195" w:rsidRDefault="00442289"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66D3830B" w14:textId="6C799B45" w:rsidR="00442289" w:rsidRPr="00C56195" w:rsidRDefault="00801BC9" w:rsidP="00E6040C">
            <w:pPr>
              <w:rPr>
                <w:rFonts w:ascii="Times New Roman" w:hAnsi="Times New Roman" w:cs="Times New Roman"/>
                <w:color w:val="000000"/>
                <w:sz w:val="24"/>
                <w:szCs w:val="24"/>
              </w:rPr>
            </w:pPr>
            <w:r>
              <w:rPr>
                <w:rFonts w:ascii="Times New Roman" w:hAnsi="Times New Roman" w:cs="Times New Roman"/>
                <w:color w:val="000000"/>
                <w:sz w:val="24"/>
                <w:szCs w:val="24"/>
              </w:rPr>
              <w:t>El sistema de numeración egipcio tenía siete jeroglífico</w:t>
            </w:r>
            <w:r w:rsidR="0015733D">
              <w:rPr>
                <w:rFonts w:ascii="Times New Roman" w:hAnsi="Times New Roman" w:cs="Times New Roman"/>
                <w:color w:val="000000"/>
                <w:sz w:val="24"/>
                <w:szCs w:val="24"/>
              </w:rPr>
              <w:t>s</w:t>
            </w:r>
            <w:r>
              <w:rPr>
                <w:rFonts w:ascii="Times New Roman" w:hAnsi="Times New Roman" w:cs="Times New Roman"/>
                <w:color w:val="000000"/>
                <w:sz w:val="24"/>
                <w:szCs w:val="24"/>
              </w:rPr>
              <w:t xml:space="preserve"> (signos) para representar cantidades. </w:t>
            </w:r>
            <w:r w:rsidR="00355F92">
              <w:rPr>
                <w:rFonts w:ascii="Times New Roman" w:hAnsi="Times New Roman" w:cs="Times New Roman"/>
                <w:color w:val="000000"/>
                <w:sz w:val="24"/>
                <w:szCs w:val="24"/>
              </w:rPr>
              <w:t xml:space="preserve"> </w:t>
            </w:r>
          </w:p>
        </w:tc>
      </w:tr>
    </w:tbl>
    <w:p w14:paraId="75A440E7" w14:textId="77777777" w:rsidR="00EC2703" w:rsidRDefault="00EC2703" w:rsidP="00E6040C">
      <w:pPr>
        <w:tabs>
          <w:tab w:val="left" w:pos="2805"/>
        </w:tabs>
        <w:spacing w:after="0"/>
        <w:rPr>
          <w:rFonts w:ascii="Arial" w:hAnsi="Arial" w:cs="Arial"/>
          <w:color w:val="000000"/>
        </w:rPr>
      </w:pPr>
    </w:p>
    <w:p w14:paraId="280776E5" w14:textId="31EC3E26" w:rsidR="0082460D" w:rsidRPr="00707421" w:rsidRDefault="0082460D" w:rsidP="00E6040C">
      <w:pPr>
        <w:spacing w:after="0"/>
        <w:rPr>
          <w:rFonts w:ascii="Arial" w:hAnsi="Arial" w:cs="Arial"/>
          <w:highlight w:val="yellow"/>
        </w:rPr>
      </w:pPr>
      <w:r>
        <w:rPr>
          <w:rFonts w:ascii="Arial" w:hAnsi="Arial" w:cs="Arial"/>
        </w:rPr>
        <w:t xml:space="preserve">El sistema de numeración egipcio </w:t>
      </w:r>
      <w:r w:rsidR="00D14222">
        <w:rPr>
          <w:rFonts w:ascii="Arial" w:hAnsi="Arial" w:cs="Arial"/>
        </w:rPr>
        <w:t xml:space="preserve">es aditivo, es decir, cada número se obtiene sumando el valor de sus símbolos. Los símbolos pueden estar ordenados de </w:t>
      </w:r>
      <w:r w:rsidR="00D14222">
        <w:rPr>
          <w:rFonts w:ascii="Arial" w:hAnsi="Arial" w:cs="Arial"/>
        </w:rPr>
        <w:lastRenderedPageBreak/>
        <w:t xml:space="preserve">diferentes formas y se pueden </w:t>
      </w:r>
      <w:r>
        <w:rPr>
          <w:rFonts w:ascii="Arial" w:hAnsi="Arial" w:cs="Arial"/>
        </w:rPr>
        <w:t>repeti</w:t>
      </w:r>
      <w:r w:rsidR="00D14222">
        <w:rPr>
          <w:rFonts w:ascii="Arial" w:hAnsi="Arial" w:cs="Arial"/>
        </w:rPr>
        <w:t>r</w:t>
      </w:r>
      <w:r>
        <w:rPr>
          <w:rFonts w:ascii="Arial" w:hAnsi="Arial" w:cs="Arial"/>
        </w:rPr>
        <w:t xml:space="preserve"> las veces que </w:t>
      </w:r>
      <w:r w:rsidR="00D14222">
        <w:rPr>
          <w:rFonts w:ascii="Arial" w:hAnsi="Arial" w:cs="Arial"/>
        </w:rPr>
        <w:t>sea</w:t>
      </w:r>
      <w:r>
        <w:rPr>
          <w:rFonts w:ascii="Arial" w:hAnsi="Arial" w:cs="Arial"/>
        </w:rPr>
        <w:t xml:space="preserve"> necesario </w:t>
      </w:r>
      <w:r w:rsidR="0015733D">
        <w:rPr>
          <w:rFonts w:ascii="Arial" w:hAnsi="Arial" w:cs="Arial"/>
        </w:rPr>
        <w:t xml:space="preserve">(hasta nueve  veces) </w:t>
      </w:r>
      <w:r>
        <w:rPr>
          <w:rFonts w:ascii="Arial" w:hAnsi="Arial" w:cs="Arial"/>
        </w:rPr>
        <w:t xml:space="preserve">para representar las cantidades. </w:t>
      </w:r>
    </w:p>
    <w:p w14:paraId="395AE17E" w14:textId="53FE5050" w:rsidR="00EC2703" w:rsidRDefault="00EC2703"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477"/>
        <w:gridCol w:w="6351"/>
      </w:tblGrid>
      <w:tr w:rsidR="0082460D" w:rsidRPr="00C56195" w14:paraId="78F8B106" w14:textId="77777777" w:rsidTr="007313AA">
        <w:tc>
          <w:tcPr>
            <w:tcW w:w="9033" w:type="dxa"/>
            <w:gridSpan w:val="2"/>
            <w:shd w:val="clear" w:color="auto" w:fill="0D0D0D" w:themeFill="text1" w:themeFillTint="F2"/>
          </w:tcPr>
          <w:p w14:paraId="5F5FCAEC" w14:textId="77777777" w:rsidR="0082460D" w:rsidRPr="00C56195" w:rsidRDefault="0082460D"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460D" w:rsidRPr="00C56195" w14:paraId="6B7D02E1" w14:textId="77777777" w:rsidTr="007313AA">
        <w:tc>
          <w:tcPr>
            <w:tcW w:w="2518" w:type="dxa"/>
          </w:tcPr>
          <w:p w14:paraId="77AC2598" w14:textId="77777777" w:rsidR="0082460D" w:rsidRPr="00C56195" w:rsidRDefault="0082460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B2025" w14:textId="250349E9" w:rsidR="0082460D" w:rsidRPr="00C56195" w:rsidRDefault="00690E2F" w:rsidP="00FF582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460D">
              <w:rPr>
                <w:rFonts w:ascii="Times New Roman" w:hAnsi="Times New Roman" w:cs="Times New Roman"/>
                <w:color w:val="000000"/>
                <w:sz w:val="24"/>
                <w:szCs w:val="24"/>
              </w:rPr>
              <w:t>IMG</w:t>
            </w:r>
            <w:r w:rsidR="00FF5823">
              <w:rPr>
                <w:rFonts w:ascii="Times New Roman" w:hAnsi="Times New Roman" w:cs="Times New Roman"/>
                <w:color w:val="000000"/>
                <w:sz w:val="24"/>
                <w:szCs w:val="24"/>
              </w:rPr>
              <w:t>19</w:t>
            </w:r>
            <w:r w:rsidR="00182B75">
              <w:rPr>
                <w:rFonts w:ascii="Times New Roman" w:hAnsi="Times New Roman" w:cs="Times New Roman"/>
                <w:color w:val="000000"/>
                <w:sz w:val="24"/>
                <w:szCs w:val="24"/>
              </w:rPr>
              <w:t>0</w:t>
            </w:r>
          </w:p>
        </w:tc>
      </w:tr>
      <w:tr w:rsidR="0082460D" w:rsidRPr="00C56195" w14:paraId="43F77E74" w14:textId="77777777" w:rsidTr="007313AA">
        <w:tc>
          <w:tcPr>
            <w:tcW w:w="2518" w:type="dxa"/>
          </w:tcPr>
          <w:p w14:paraId="35E470F8" w14:textId="77777777" w:rsidR="0082460D" w:rsidRPr="00C56195" w:rsidRDefault="0082460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5E411A1" w14:textId="1EAC575A" w:rsidR="007313AA" w:rsidRDefault="00912F34"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Número 235 escrito en símbolos egipcios. </w:t>
            </w:r>
            <w:r w:rsidR="0082460D">
              <w:rPr>
                <w:rFonts w:ascii="Times New Roman" w:hAnsi="Times New Roman" w:cs="Times New Roman"/>
                <w:color w:val="000000"/>
                <w:sz w:val="24"/>
                <w:szCs w:val="24"/>
              </w:rPr>
              <w:t>.</w:t>
            </w:r>
          </w:p>
          <w:p w14:paraId="17CE9E0E" w14:textId="29853D95" w:rsidR="0082460D" w:rsidRDefault="0082460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C924F42" w14:textId="0A912753" w:rsidR="0082460D" w:rsidRPr="00C56195" w:rsidRDefault="001D2F8A" w:rsidP="00E6040C">
            <w:pPr>
              <w:rPr>
                <w:rFonts w:ascii="Times New Roman" w:hAnsi="Times New Roman" w:cs="Times New Roman"/>
                <w:color w:val="000000"/>
                <w:sz w:val="24"/>
                <w:szCs w:val="24"/>
              </w:rPr>
            </w:pPr>
            <w:r>
              <w:t xml:space="preserve">          </w:t>
            </w:r>
            <w:r w:rsidR="00912F34">
              <w:rPr>
                <w:noProof/>
                <w:lang w:val="es-CO" w:eastAsia="es-CO"/>
              </w:rPr>
              <w:drawing>
                <wp:inline distT="0" distB="0" distL="0" distR="0" wp14:anchorId="67A9BBDE" wp14:editId="26D7FE7F">
                  <wp:extent cx="971441" cy="534838"/>
                  <wp:effectExtent l="38100" t="38100" r="38735" b="3683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814" t="44746" r="77329" b="38644"/>
                          <a:stretch/>
                        </pic:blipFill>
                        <pic:spPr bwMode="auto">
                          <a:xfrm>
                            <a:off x="0" y="0"/>
                            <a:ext cx="978332" cy="5386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912F34">
              <w:t xml:space="preserve">                    </w:t>
            </w:r>
            <w:r w:rsidR="00912F34">
              <w:rPr>
                <w:noProof/>
                <w:lang w:val="es-CO" w:eastAsia="es-CO"/>
              </w:rPr>
              <w:drawing>
                <wp:inline distT="0" distB="0" distL="0" distR="0" wp14:anchorId="0E654A1B" wp14:editId="3110333E">
                  <wp:extent cx="1002778" cy="552091"/>
                  <wp:effectExtent l="19050" t="19050" r="26035" b="196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4577" t="44746" r="56566" b="38644"/>
                          <a:stretch/>
                        </pic:blipFill>
                        <pic:spPr bwMode="auto">
                          <a:xfrm>
                            <a:off x="0" y="0"/>
                            <a:ext cx="1009387" cy="5557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82460D" w:rsidRPr="00C56195" w14:paraId="08F0267B" w14:textId="77777777" w:rsidTr="007313AA">
        <w:tc>
          <w:tcPr>
            <w:tcW w:w="2518" w:type="dxa"/>
          </w:tcPr>
          <w:p w14:paraId="08BAFC24" w14:textId="77777777" w:rsidR="0082460D" w:rsidRPr="00C56195" w:rsidRDefault="0082460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86795F2" w14:textId="320A753A" w:rsidR="0082460D" w:rsidRPr="00C56195" w:rsidRDefault="00912F34"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naturales/7 Ejercitación y competencias/Practica: Competencias: estudio del sistema de numeración egipcio/Pestaña: presentación/Segunda imagen</w:t>
            </w:r>
          </w:p>
        </w:tc>
      </w:tr>
      <w:tr w:rsidR="0082460D" w:rsidRPr="00C56195" w14:paraId="4C62BBAD" w14:textId="77777777" w:rsidTr="007313AA">
        <w:tc>
          <w:tcPr>
            <w:tcW w:w="2518" w:type="dxa"/>
          </w:tcPr>
          <w:p w14:paraId="0000EDB1" w14:textId="77777777" w:rsidR="0082460D" w:rsidRPr="00C56195" w:rsidRDefault="0082460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3EAB4AD6" w14:textId="0B21D573" w:rsidR="0082460D" w:rsidRPr="00C56195" w:rsidRDefault="00812DAF"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Dos formas en las que se puede escribir el número 235 en el sistema de numeración egipcio. </w:t>
            </w:r>
            <w:r w:rsidR="00D248F1">
              <w:rPr>
                <w:rFonts w:ascii="Times New Roman" w:hAnsi="Times New Roman" w:cs="Times New Roman"/>
                <w:color w:val="000000"/>
                <w:sz w:val="24"/>
                <w:szCs w:val="24"/>
              </w:rPr>
              <w:t xml:space="preserve"> </w:t>
            </w:r>
            <w:r w:rsidR="0082460D">
              <w:rPr>
                <w:rFonts w:ascii="Times New Roman" w:hAnsi="Times New Roman" w:cs="Times New Roman"/>
                <w:color w:val="000000"/>
                <w:sz w:val="24"/>
                <w:szCs w:val="24"/>
              </w:rPr>
              <w:t xml:space="preserve"> </w:t>
            </w:r>
          </w:p>
        </w:tc>
      </w:tr>
    </w:tbl>
    <w:p w14:paraId="4168FE51" w14:textId="77777777" w:rsidR="0082460D" w:rsidRDefault="0082460D"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4142EE" w:rsidRPr="00C56195" w14:paraId="1940665B" w14:textId="77777777" w:rsidTr="004357DB">
        <w:tc>
          <w:tcPr>
            <w:tcW w:w="9033" w:type="dxa"/>
            <w:gridSpan w:val="2"/>
            <w:shd w:val="clear" w:color="auto" w:fill="000000" w:themeFill="text1"/>
          </w:tcPr>
          <w:p w14:paraId="3478CC3F" w14:textId="77777777" w:rsidR="004142EE" w:rsidRPr="00C56195" w:rsidRDefault="004142E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142EE" w:rsidRPr="00C56195" w14:paraId="7780FC37" w14:textId="77777777" w:rsidTr="004357DB">
        <w:tc>
          <w:tcPr>
            <w:tcW w:w="2518" w:type="dxa"/>
          </w:tcPr>
          <w:p w14:paraId="56A35FE3" w14:textId="77777777" w:rsidR="004142EE" w:rsidRPr="00C56195" w:rsidRDefault="004142E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4A27575" w14:textId="3E4CAA4E" w:rsidR="004142EE"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142EE">
              <w:rPr>
                <w:rFonts w:ascii="Times New Roman" w:hAnsi="Times New Roman" w:cs="Times New Roman"/>
                <w:color w:val="000000"/>
                <w:sz w:val="24"/>
                <w:szCs w:val="24"/>
              </w:rPr>
              <w:t>REC320</w:t>
            </w:r>
          </w:p>
        </w:tc>
      </w:tr>
      <w:tr w:rsidR="004142EE" w:rsidRPr="00C56195" w14:paraId="25D42F61" w14:textId="77777777" w:rsidTr="004357DB">
        <w:tc>
          <w:tcPr>
            <w:tcW w:w="2518" w:type="dxa"/>
          </w:tcPr>
          <w:p w14:paraId="2A58CDB5" w14:textId="77777777" w:rsidR="004142EE" w:rsidRPr="00C56195" w:rsidRDefault="004142E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BD858D2" w14:textId="5FF278A0" w:rsidR="004142EE" w:rsidRPr="00C56195" w:rsidRDefault="00D743BE"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Practicar s</w:t>
            </w:r>
            <w:r w:rsidR="004142EE">
              <w:rPr>
                <w:rFonts w:ascii="Times New Roman" w:hAnsi="Times New Roman" w:cs="Times New Roman"/>
                <w:color w:val="000000"/>
                <w:sz w:val="24"/>
                <w:szCs w:val="24"/>
              </w:rPr>
              <w:t>istema de numeración egipcio</w:t>
            </w:r>
          </w:p>
        </w:tc>
      </w:tr>
      <w:tr w:rsidR="004142EE" w:rsidRPr="00C56195" w14:paraId="79039DDB" w14:textId="77777777" w:rsidTr="004357DB">
        <w:tc>
          <w:tcPr>
            <w:tcW w:w="2518" w:type="dxa"/>
          </w:tcPr>
          <w:p w14:paraId="582A73D4" w14:textId="77777777" w:rsidR="004142EE" w:rsidRPr="00C56195" w:rsidRDefault="004142E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FAA72D1" w14:textId="4CE915BA" w:rsidR="004142EE" w:rsidRPr="00C56195" w:rsidRDefault="004142EE"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el sistema de numeración egipcio. </w:t>
            </w:r>
          </w:p>
        </w:tc>
      </w:tr>
    </w:tbl>
    <w:p w14:paraId="1304A69F" w14:textId="77777777" w:rsidR="004142EE" w:rsidRDefault="004142EE" w:rsidP="00E6040C">
      <w:pPr>
        <w:tabs>
          <w:tab w:val="left" w:pos="2805"/>
        </w:tabs>
        <w:spacing w:after="0"/>
        <w:rPr>
          <w:rFonts w:ascii="Arial" w:hAnsi="Arial" w:cs="Arial"/>
          <w:color w:val="000000"/>
        </w:rPr>
      </w:pPr>
    </w:p>
    <w:p w14:paraId="45F158BF" w14:textId="26C7C30D" w:rsidR="00AE0AC2" w:rsidRDefault="00AE0AC2" w:rsidP="00E6040C">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w:t>
      </w:r>
      <w:r>
        <w:rPr>
          <w:rFonts w:ascii="Arial" w:hAnsi="Arial" w:cs="Arial"/>
          <w:b/>
        </w:rPr>
        <w:t>2</w:t>
      </w:r>
      <w:r w:rsidRPr="00BB4B96">
        <w:rPr>
          <w:rFonts w:ascii="Arial" w:hAnsi="Arial" w:cs="Arial"/>
          <w:b/>
        </w:rPr>
        <w:t xml:space="preserve"> </w:t>
      </w:r>
      <w:r>
        <w:rPr>
          <w:rFonts w:ascii="Arial" w:hAnsi="Arial" w:cs="Arial"/>
          <w:b/>
        </w:rPr>
        <w:t>Sistema de numeración Romano</w:t>
      </w:r>
    </w:p>
    <w:p w14:paraId="64FB6E07" w14:textId="77777777" w:rsidR="00CA7EB6" w:rsidRDefault="00CA7EB6" w:rsidP="00E6040C">
      <w:pPr>
        <w:pStyle w:val="u"/>
        <w:shd w:val="clear" w:color="auto" w:fill="FFFFFF"/>
        <w:spacing w:before="0" w:beforeAutospacing="0" w:after="0" w:afterAutospacing="0" w:line="345" w:lineRule="atLeast"/>
        <w:rPr>
          <w:rStyle w:val="un"/>
          <w:rFonts w:ascii="Arial" w:hAnsi="Arial" w:cs="Arial"/>
        </w:rPr>
      </w:pPr>
    </w:p>
    <w:p w14:paraId="6EB0D433" w14:textId="00942C19" w:rsidR="006D047D" w:rsidRDefault="006D047D" w:rsidP="00E6040C">
      <w:pPr>
        <w:pStyle w:val="u"/>
        <w:shd w:val="clear" w:color="auto" w:fill="FFFFFF"/>
        <w:spacing w:before="0" w:beforeAutospacing="0" w:after="0" w:afterAutospacing="0" w:line="345" w:lineRule="atLeast"/>
        <w:rPr>
          <w:rStyle w:val="un"/>
          <w:rFonts w:ascii="Arial" w:hAnsi="Arial" w:cs="Arial"/>
        </w:rPr>
      </w:pPr>
      <w:r w:rsidRPr="006D047D">
        <w:rPr>
          <w:rStyle w:val="un"/>
          <w:rFonts w:ascii="Arial" w:hAnsi="Arial" w:cs="Arial"/>
        </w:rPr>
        <w:t>En la antigua Roma se utilizaba un</w:t>
      </w:r>
      <w:r w:rsidRPr="006D047D">
        <w:rPr>
          <w:rStyle w:val="apple-converted-space"/>
          <w:rFonts w:ascii="Arial" w:hAnsi="Arial" w:cs="Arial"/>
        </w:rPr>
        <w:t> </w:t>
      </w:r>
      <w:r w:rsidRPr="006D047D">
        <w:rPr>
          <w:rStyle w:val="Textoennegrita"/>
          <w:rFonts w:ascii="Arial" w:hAnsi="Arial" w:cs="Arial"/>
        </w:rPr>
        <w:t>sistema de numeración</w:t>
      </w:r>
      <w:r w:rsidRPr="006D047D">
        <w:rPr>
          <w:rStyle w:val="apple-converted-space"/>
          <w:rFonts w:ascii="Arial" w:hAnsi="Arial" w:cs="Arial"/>
        </w:rPr>
        <w:t> </w:t>
      </w:r>
      <w:r w:rsidRPr="006D047D">
        <w:rPr>
          <w:rStyle w:val="un"/>
          <w:rFonts w:ascii="Arial" w:hAnsi="Arial" w:cs="Arial"/>
        </w:rPr>
        <w:t>en el que se</w:t>
      </w:r>
      <w:r w:rsidR="00CA7EB6">
        <w:rPr>
          <w:rStyle w:val="un"/>
          <w:rFonts w:ascii="Arial" w:hAnsi="Arial" w:cs="Arial"/>
        </w:rPr>
        <w:t xml:space="preserve"> </w:t>
      </w:r>
      <w:r w:rsidRPr="006D047D">
        <w:rPr>
          <w:rStyle w:val="un"/>
          <w:rFonts w:ascii="Arial" w:hAnsi="Arial" w:cs="Arial"/>
        </w:rPr>
        <w:t>asignaban valores de cantidad a determinadas letras:</w:t>
      </w:r>
    </w:p>
    <w:p w14:paraId="51CF4FFC" w14:textId="77777777" w:rsidR="003A29E8" w:rsidRPr="006D047D" w:rsidRDefault="003A29E8" w:rsidP="00E6040C">
      <w:pPr>
        <w:pStyle w:val="u"/>
        <w:shd w:val="clear" w:color="auto" w:fill="FFFFFF"/>
        <w:spacing w:before="0" w:beforeAutospacing="0" w:after="0" w:afterAutospacing="0" w:line="345" w:lineRule="atLeast"/>
        <w:rPr>
          <w:rFonts w:ascii="Arial" w:hAnsi="Arial" w:cs="Arial"/>
        </w:rPr>
      </w:pPr>
    </w:p>
    <w:p w14:paraId="6DD3B624"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I</w:t>
      </w:r>
      <w:r w:rsidRPr="006D047D">
        <w:rPr>
          <w:rStyle w:val="apple-converted-space"/>
          <w:rFonts w:ascii="Arial" w:hAnsi="Arial" w:cs="Arial"/>
        </w:rPr>
        <w:t> </w:t>
      </w:r>
      <w:r w:rsidRPr="006D047D">
        <w:rPr>
          <w:rStyle w:val="un"/>
          <w:rFonts w:ascii="Arial" w:hAnsi="Arial" w:cs="Arial"/>
        </w:rPr>
        <w:t>=</w:t>
      </w:r>
      <w:r w:rsidR="00CA7EB6">
        <w:rPr>
          <w:rStyle w:val="un"/>
          <w:rFonts w:ascii="Arial" w:hAnsi="Arial" w:cs="Arial"/>
        </w:rPr>
        <w:t xml:space="preserve"> 1</w:t>
      </w:r>
    </w:p>
    <w:p w14:paraId="4FA07974"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V</w:t>
      </w:r>
      <w:r w:rsidRPr="006D047D">
        <w:rPr>
          <w:rStyle w:val="apple-converted-space"/>
          <w:rFonts w:ascii="Arial" w:hAnsi="Arial" w:cs="Arial"/>
        </w:rPr>
        <w:t> </w:t>
      </w:r>
      <w:r w:rsidR="00CA7EB6">
        <w:rPr>
          <w:rStyle w:val="un"/>
          <w:rFonts w:ascii="Arial" w:hAnsi="Arial" w:cs="Arial"/>
        </w:rPr>
        <w:t>= 5</w:t>
      </w:r>
    </w:p>
    <w:p w14:paraId="22F27382"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X</w:t>
      </w:r>
      <w:r w:rsidRPr="006D047D">
        <w:rPr>
          <w:rStyle w:val="apple-converted-space"/>
          <w:rFonts w:ascii="Arial" w:hAnsi="Arial" w:cs="Arial"/>
        </w:rPr>
        <w:t> </w:t>
      </w:r>
      <w:r w:rsidR="00CA7EB6">
        <w:rPr>
          <w:rStyle w:val="un"/>
          <w:rFonts w:ascii="Arial" w:hAnsi="Arial" w:cs="Arial"/>
        </w:rPr>
        <w:t>= 10</w:t>
      </w:r>
    </w:p>
    <w:p w14:paraId="7643379E"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L</w:t>
      </w:r>
      <w:r w:rsidRPr="006D047D">
        <w:rPr>
          <w:rStyle w:val="apple-converted-space"/>
          <w:rFonts w:ascii="Arial" w:hAnsi="Arial" w:cs="Arial"/>
        </w:rPr>
        <w:t> </w:t>
      </w:r>
      <w:r w:rsidR="00CA7EB6">
        <w:rPr>
          <w:rStyle w:val="un"/>
          <w:rFonts w:ascii="Arial" w:hAnsi="Arial" w:cs="Arial"/>
        </w:rPr>
        <w:t>= 50</w:t>
      </w:r>
    </w:p>
    <w:p w14:paraId="2CE3DBBC"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C</w:t>
      </w:r>
      <w:r w:rsidRPr="006D047D">
        <w:rPr>
          <w:rStyle w:val="apple-converted-space"/>
          <w:rFonts w:ascii="Arial" w:hAnsi="Arial" w:cs="Arial"/>
        </w:rPr>
        <w:t> </w:t>
      </w:r>
      <w:r w:rsidR="00CA7EB6">
        <w:rPr>
          <w:rStyle w:val="un"/>
          <w:rFonts w:ascii="Arial" w:hAnsi="Arial" w:cs="Arial"/>
        </w:rPr>
        <w:t>= 100</w:t>
      </w:r>
    </w:p>
    <w:p w14:paraId="03E2B439" w14:textId="77777777" w:rsidR="00CA7EB6"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D</w:t>
      </w:r>
      <w:r w:rsidRPr="006D047D">
        <w:rPr>
          <w:rStyle w:val="apple-converted-space"/>
          <w:rFonts w:ascii="Arial" w:hAnsi="Arial" w:cs="Arial"/>
        </w:rPr>
        <w:t> </w:t>
      </w:r>
      <w:r w:rsidRPr="006D047D">
        <w:rPr>
          <w:rStyle w:val="un"/>
          <w:rFonts w:ascii="Arial" w:hAnsi="Arial" w:cs="Arial"/>
        </w:rPr>
        <w:t>= 500,</w:t>
      </w:r>
    </w:p>
    <w:p w14:paraId="10C9AD3B" w14:textId="2B28B36B" w:rsidR="006D047D" w:rsidRDefault="006D047D" w:rsidP="00E6040C">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M</w:t>
      </w:r>
      <w:r w:rsidRPr="006D047D">
        <w:rPr>
          <w:rStyle w:val="apple-converted-space"/>
          <w:rFonts w:ascii="Arial" w:hAnsi="Arial" w:cs="Arial"/>
        </w:rPr>
        <w:t> </w:t>
      </w:r>
      <w:r w:rsidRPr="006D047D">
        <w:rPr>
          <w:rStyle w:val="un"/>
          <w:rFonts w:ascii="Arial" w:hAnsi="Arial" w:cs="Arial"/>
        </w:rPr>
        <w:t>= 1.000</w:t>
      </w:r>
    </w:p>
    <w:p w14:paraId="193C63CC" w14:textId="77777777" w:rsidR="003A29E8" w:rsidRPr="006D047D" w:rsidRDefault="003A29E8" w:rsidP="00E6040C">
      <w:pPr>
        <w:pStyle w:val="u"/>
        <w:shd w:val="clear" w:color="auto" w:fill="FFFFFF"/>
        <w:spacing w:before="0" w:beforeAutospacing="0" w:after="0" w:afterAutospacing="0" w:line="345" w:lineRule="atLeast"/>
        <w:rPr>
          <w:rFonts w:ascii="Arial" w:hAnsi="Arial" w:cs="Arial"/>
        </w:rPr>
      </w:pPr>
    </w:p>
    <w:p w14:paraId="240757EC" w14:textId="2EF64A0D" w:rsidR="006D047D" w:rsidRDefault="006D047D" w:rsidP="00E6040C">
      <w:pPr>
        <w:pStyle w:val="u"/>
        <w:shd w:val="clear" w:color="auto" w:fill="FFFFFF"/>
        <w:spacing w:before="0" w:beforeAutospacing="0" w:after="0" w:afterAutospacing="0" w:line="345" w:lineRule="atLeast"/>
        <w:rPr>
          <w:rStyle w:val="un"/>
          <w:rFonts w:ascii="Arial" w:hAnsi="Arial" w:cs="Arial"/>
        </w:rPr>
      </w:pPr>
      <w:r w:rsidRPr="006D047D">
        <w:rPr>
          <w:rStyle w:val="un"/>
          <w:rFonts w:ascii="Arial" w:hAnsi="Arial" w:cs="Arial"/>
        </w:rPr>
        <w:t xml:space="preserve">Para escribir en cifras romanas, debes conocer las </w:t>
      </w:r>
      <w:r w:rsidRPr="006D047D">
        <w:rPr>
          <w:rStyle w:val="Textoennegrita"/>
          <w:rFonts w:ascii="Arial" w:hAnsi="Arial" w:cs="Arial"/>
        </w:rPr>
        <w:t>reglas</w:t>
      </w:r>
      <w:r w:rsidRPr="006D047D">
        <w:rPr>
          <w:rStyle w:val="apple-converted-space"/>
          <w:rFonts w:ascii="Arial" w:hAnsi="Arial" w:cs="Arial"/>
        </w:rPr>
        <w:t> </w:t>
      </w:r>
      <w:r w:rsidRPr="006D047D">
        <w:rPr>
          <w:rStyle w:val="un"/>
          <w:rFonts w:ascii="Arial" w:hAnsi="Arial" w:cs="Arial"/>
        </w:rPr>
        <w:t>de este sistema de numeración</w:t>
      </w:r>
      <w:r w:rsidR="003A29E8">
        <w:rPr>
          <w:rStyle w:val="un"/>
          <w:rFonts w:ascii="Arial" w:hAnsi="Arial" w:cs="Arial"/>
        </w:rPr>
        <w:t>, observa</w:t>
      </w:r>
      <w:r w:rsidRPr="006D047D">
        <w:rPr>
          <w:rStyle w:val="un"/>
          <w:rFonts w:ascii="Arial" w:hAnsi="Arial" w:cs="Arial"/>
        </w:rPr>
        <w:t>:</w:t>
      </w:r>
    </w:p>
    <w:p w14:paraId="3CCD3624" w14:textId="77777777" w:rsidR="003A29E8" w:rsidRPr="006D047D" w:rsidRDefault="003A29E8" w:rsidP="00E6040C">
      <w:pPr>
        <w:pStyle w:val="u"/>
        <w:shd w:val="clear" w:color="auto" w:fill="FFFFFF"/>
        <w:spacing w:before="0" w:beforeAutospacing="0" w:after="0" w:afterAutospacing="0" w:line="345" w:lineRule="atLeast"/>
        <w:rPr>
          <w:rFonts w:ascii="Arial" w:hAnsi="Arial" w:cs="Arial"/>
        </w:rPr>
      </w:pPr>
    </w:p>
    <w:p w14:paraId="48C4C802" w14:textId="7EC4D512" w:rsidR="006D047D" w:rsidRPr="006D047D" w:rsidRDefault="006D047D" w:rsidP="00E6040C">
      <w:pPr>
        <w:numPr>
          <w:ilvl w:val="0"/>
          <w:numId w:val="8"/>
        </w:numPr>
        <w:shd w:val="clear" w:color="auto" w:fill="FFFFFF"/>
        <w:spacing w:after="0" w:line="345" w:lineRule="atLeast"/>
        <w:ind w:left="300"/>
        <w:rPr>
          <w:rStyle w:val="un"/>
        </w:rPr>
      </w:pPr>
      <w:r w:rsidRPr="006D047D">
        <w:rPr>
          <w:rStyle w:val="Textoennegrita"/>
          <w:rFonts w:ascii="Arial" w:hAnsi="Arial" w:cs="Arial"/>
        </w:rPr>
        <w:t>De adición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suma</w:t>
      </w:r>
      <w:r w:rsidRPr="006D047D">
        <w:rPr>
          <w:rStyle w:val="un"/>
          <w:rFonts w:ascii="Arial" w:hAnsi="Arial" w:cs="Arial"/>
        </w:rPr>
        <w:t xml:space="preserve">: una letra situada a la derecha de otra que tiene el mismo valor o un valor </w:t>
      </w:r>
      <w:r w:rsidR="0015733D">
        <w:rPr>
          <w:rStyle w:val="un"/>
          <w:rFonts w:ascii="Arial" w:hAnsi="Arial" w:cs="Arial"/>
        </w:rPr>
        <w:t>mayor</w:t>
      </w:r>
      <w:r w:rsidRPr="006D047D">
        <w:rPr>
          <w:rStyle w:val="un"/>
          <w:rFonts w:ascii="Arial" w:hAnsi="Arial" w:cs="Arial"/>
        </w:rPr>
        <w:t>, se suma a esta.</w:t>
      </w:r>
      <w:r w:rsidRPr="006D047D">
        <w:rPr>
          <w:rStyle w:val="apple-converted-space"/>
          <w:rFonts w:ascii="Arial" w:hAnsi="Arial" w:cs="Arial"/>
        </w:rPr>
        <w:t> </w:t>
      </w:r>
      <w:r w:rsidRPr="006D047D">
        <w:rPr>
          <w:rStyle w:val="un"/>
          <w:rFonts w:ascii="Arial" w:hAnsi="Arial" w:cs="Arial"/>
        </w:rPr>
        <w:t>Por ejemplo:</w:t>
      </w:r>
    </w:p>
    <w:p w14:paraId="4039D54F" w14:textId="77777777" w:rsidR="006D047D" w:rsidRPr="006D047D" w:rsidRDefault="006D047D" w:rsidP="00E6040C">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XV = 10 + 5 = 15</w:t>
      </w:r>
    </w:p>
    <w:p w14:paraId="05B916B6" w14:textId="77777777" w:rsidR="006D047D" w:rsidRDefault="006D047D" w:rsidP="00E6040C">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DLV = 500 + 50 + 5 = 555</w:t>
      </w:r>
    </w:p>
    <w:p w14:paraId="7044E13E" w14:textId="77777777" w:rsidR="00AB5A52" w:rsidRPr="006D047D" w:rsidRDefault="00AB5A52" w:rsidP="00E6040C">
      <w:pPr>
        <w:pStyle w:val="NormalWeb"/>
        <w:shd w:val="clear" w:color="auto" w:fill="FFFFFF"/>
        <w:spacing w:before="2" w:after="2" w:line="345" w:lineRule="atLeast"/>
        <w:ind w:left="300" w:firstLine="408"/>
        <w:rPr>
          <w:rFonts w:ascii="Arial" w:hAnsi="Arial" w:cs="Arial"/>
          <w:sz w:val="24"/>
          <w:szCs w:val="24"/>
        </w:rPr>
      </w:pPr>
    </w:p>
    <w:p w14:paraId="28A903E2" w14:textId="74556D3F" w:rsidR="006D047D" w:rsidRPr="006D047D" w:rsidRDefault="006D047D" w:rsidP="00E6040C">
      <w:pPr>
        <w:numPr>
          <w:ilvl w:val="0"/>
          <w:numId w:val="8"/>
        </w:numPr>
        <w:shd w:val="clear" w:color="auto" w:fill="FFFFFF"/>
        <w:spacing w:after="0" w:line="345" w:lineRule="atLeast"/>
        <w:ind w:left="300"/>
        <w:rPr>
          <w:rStyle w:val="un"/>
        </w:rPr>
      </w:pPr>
      <w:r w:rsidRPr="006D047D">
        <w:rPr>
          <w:rStyle w:val="Textoennegrita"/>
          <w:rFonts w:ascii="Arial" w:hAnsi="Arial" w:cs="Arial"/>
        </w:rPr>
        <w:t>Repetición</w:t>
      </w:r>
      <w:r w:rsidRPr="006D047D">
        <w:rPr>
          <w:rStyle w:val="un"/>
          <w:rFonts w:ascii="Arial" w:hAnsi="Arial" w:cs="Arial"/>
        </w:rPr>
        <w:t xml:space="preserve">: </w:t>
      </w:r>
      <w:r w:rsidR="0015733D">
        <w:rPr>
          <w:rStyle w:val="un"/>
          <w:rFonts w:ascii="Arial" w:hAnsi="Arial" w:cs="Arial"/>
        </w:rPr>
        <w:t>Los símbolos principales</w:t>
      </w:r>
      <w:r w:rsidRPr="006D047D">
        <w:rPr>
          <w:rStyle w:val="un"/>
          <w:rFonts w:ascii="Arial" w:hAnsi="Arial" w:cs="Arial"/>
        </w:rPr>
        <w:t>, X, C y M se pueden repetir hasta tres veces, Por ejemplo:</w:t>
      </w:r>
    </w:p>
    <w:p w14:paraId="7706BEAE" w14:textId="77777777" w:rsidR="006D047D" w:rsidRPr="006D047D" w:rsidRDefault="006D047D" w:rsidP="00E6040C">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III = 1 + 1 + 1 = 3</w:t>
      </w:r>
    </w:p>
    <w:p w14:paraId="58CE0149" w14:textId="77777777" w:rsidR="006D047D" w:rsidRDefault="006D047D" w:rsidP="00E6040C">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XX = 10 + 10 = 20</w:t>
      </w:r>
    </w:p>
    <w:p w14:paraId="1D81FE4A" w14:textId="41D0DA2B" w:rsidR="00AB5A52" w:rsidRDefault="00CA7EB6" w:rsidP="00CA7EB6">
      <w:pPr>
        <w:pStyle w:val="NormalWeb"/>
        <w:shd w:val="clear" w:color="auto" w:fill="FFFFFF"/>
        <w:spacing w:before="2" w:after="2" w:line="345" w:lineRule="atLeast"/>
        <w:ind w:firstLine="300"/>
        <w:rPr>
          <w:rStyle w:val="apple-converted-space"/>
          <w:rFonts w:ascii="Arial" w:hAnsi="Arial" w:cs="Arial"/>
          <w:sz w:val="24"/>
          <w:szCs w:val="24"/>
        </w:rPr>
      </w:pPr>
      <w:r w:rsidRPr="00CA7EB6">
        <w:rPr>
          <w:rStyle w:val="un"/>
          <w:rFonts w:ascii="Arial" w:hAnsi="Arial" w:cs="Arial"/>
          <w:sz w:val="24"/>
          <w:szCs w:val="24"/>
        </w:rPr>
        <w:t>Los signos secundarios V, L y D no se pueden repetir.</w:t>
      </w:r>
      <w:r w:rsidRPr="00CA7EB6">
        <w:rPr>
          <w:rStyle w:val="apple-converted-space"/>
          <w:rFonts w:ascii="Arial" w:hAnsi="Arial" w:cs="Arial"/>
          <w:sz w:val="24"/>
          <w:szCs w:val="24"/>
        </w:rPr>
        <w:t> </w:t>
      </w:r>
    </w:p>
    <w:p w14:paraId="7C6E0DE5" w14:textId="77777777" w:rsidR="00CA7EB6" w:rsidRPr="00CA7EB6" w:rsidRDefault="00CA7EB6" w:rsidP="00CA7EB6">
      <w:pPr>
        <w:pStyle w:val="NormalWeb"/>
        <w:shd w:val="clear" w:color="auto" w:fill="FFFFFF"/>
        <w:spacing w:before="2" w:after="2" w:line="345" w:lineRule="atLeast"/>
        <w:ind w:firstLine="300"/>
        <w:rPr>
          <w:rFonts w:ascii="Arial" w:hAnsi="Arial" w:cs="Arial"/>
          <w:sz w:val="24"/>
          <w:szCs w:val="24"/>
        </w:rPr>
      </w:pPr>
    </w:p>
    <w:p w14:paraId="721432E5" w14:textId="77777777" w:rsidR="006D047D" w:rsidRPr="006D047D" w:rsidRDefault="006D047D" w:rsidP="00E6040C">
      <w:pPr>
        <w:numPr>
          <w:ilvl w:val="0"/>
          <w:numId w:val="8"/>
        </w:numPr>
        <w:shd w:val="clear" w:color="auto" w:fill="FFFFFF"/>
        <w:spacing w:after="0" w:line="345" w:lineRule="atLeast"/>
        <w:ind w:left="300"/>
        <w:rPr>
          <w:rStyle w:val="un"/>
        </w:rPr>
      </w:pPr>
      <w:r w:rsidRPr="006D047D">
        <w:rPr>
          <w:rStyle w:val="Textoennegrita"/>
          <w:rFonts w:ascii="Arial" w:hAnsi="Arial" w:cs="Arial"/>
        </w:rPr>
        <w:t>Sustracción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resta</w:t>
      </w:r>
      <w:r w:rsidRPr="006D047D">
        <w:rPr>
          <w:rStyle w:val="un"/>
          <w:rFonts w:ascii="Arial" w:hAnsi="Arial" w:cs="Arial"/>
        </w:rPr>
        <w:t>: una letra situada a la izquierda de otra que tiene un valor mayor, se resta de esta.</w:t>
      </w:r>
      <w:r w:rsidRPr="006D047D">
        <w:rPr>
          <w:rStyle w:val="apple-converted-space"/>
          <w:rFonts w:ascii="Arial" w:hAnsi="Arial" w:cs="Arial"/>
        </w:rPr>
        <w:t> </w:t>
      </w:r>
      <w:r w:rsidRPr="006D047D">
        <w:rPr>
          <w:rStyle w:val="un"/>
          <w:rFonts w:ascii="Arial" w:hAnsi="Arial" w:cs="Arial"/>
        </w:rPr>
        <w:t>Además:</w:t>
      </w:r>
    </w:p>
    <w:p w14:paraId="0BF1722E" w14:textId="77777777" w:rsidR="006D047D" w:rsidRPr="006D047D" w:rsidRDefault="006D047D" w:rsidP="00CA7EB6">
      <w:pPr>
        <w:shd w:val="clear" w:color="auto" w:fill="FFFFFF"/>
        <w:spacing w:after="0" w:line="345" w:lineRule="atLeast"/>
        <w:ind w:left="993"/>
      </w:pPr>
      <w:r w:rsidRPr="006D047D">
        <w:rPr>
          <w:rStyle w:val="un"/>
          <w:rFonts w:ascii="Arial" w:hAnsi="Arial" w:cs="Arial"/>
        </w:rPr>
        <w:t>I solo se puede restar a V y X.</w:t>
      </w:r>
    </w:p>
    <w:p w14:paraId="48B61345" w14:textId="77777777" w:rsidR="006D047D" w:rsidRPr="006D047D" w:rsidRDefault="006D047D" w:rsidP="00CA7EB6">
      <w:pPr>
        <w:shd w:val="clear" w:color="auto" w:fill="FFFFFF"/>
        <w:spacing w:after="0" w:line="345" w:lineRule="atLeast"/>
        <w:ind w:left="993"/>
        <w:rPr>
          <w:rFonts w:ascii="Arial" w:hAnsi="Arial" w:cs="Arial"/>
        </w:rPr>
      </w:pPr>
      <w:r w:rsidRPr="006D047D">
        <w:rPr>
          <w:rStyle w:val="un"/>
          <w:rFonts w:ascii="Arial" w:hAnsi="Arial" w:cs="Arial"/>
        </w:rPr>
        <w:t>X solo se puede restar a L y C.</w:t>
      </w:r>
    </w:p>
    <w:p w14:paraId="0C0E1FA0" w14:textId="77777777" w:rsidR="006D047D" w:rsidRPr="006D047D" w:rsidRDefault="006D047D" w:rsidP="00CA7EB6">
      <w:pPr>
        <w:shd w:val="clear" w:color="auto" w:fill="FFFFFF"/>
        <w:spacing w:after="0" w:line="345" w:lineRule="atLeast"/>
        <w:ind w:left="993"/>
        <w:rPr>
          <w:rFonts w:ascii="Arial" w:hAnsi="Arial" w:cs="Arial"/>
        </w:rPr>
      </w:pPr>
      <w:r w:rsidRPr="006D047D">
        <w:rPr>
          <w:rStyle w:val="un"/>
          <w:rFonts w:ascii="Arial" w:hAnsi="Arial" w:cs="Arial"/>
        </w:rPr>
        <w:t>C solo se puede restar a D y M.</w:t>
      </w:r>
    </w:p>
    <w:p w14:paraId="51A2DEA9" w14:textId="77777777" w:rsidR="00AB5A52" w:rsidRDefault="00AB5A52" w:rsidP="00E6040C">
      <w:pPr>
        <w:pStyle w:val="NormalWeb"/>
        <w:shd w:val="clear" w:color="auto" w:fill="FFFFFF"/>
        <w:spacing w:before="2" w:after="2" w:line="345" w:lineRule="atLeast"/>
        <w:ind w:left="300"/>
        <w:rPr>
          <w:rStyle w:val="un"/>
          <w:rFonts w:ascii="Arial" w:hAnsi="Arial" w:cs="Arial"/>
          <w:sz w:val="24"/>
          <w:szCs w:val="24"/>
        </w:rPr>
      </w:pPr>
    </w:p>
    <w:p w14:paraId="14E003A3" w14:textId="77777777" w:rsidR="006D047D" w:rsidRPr="006D047D" w:rsidRDefault="006D047D" w:rsidP="00E6040C">
      <w:pPr>
        <w:pStyle w:val="NormalWeb"/>
        <w:shd w:val="clear" w:color="auto" w:fill="FFFFFF"/>
        <w:spacing w:before="2" w:after="2" w:line="345" w:lineRule="atLeast"/>
        <w:ind w:left="300"/>
        <w:rPr>
          <w:rFonts w:ascii="Arial" w:hAnsi="Arial" w:cs="Arial"/>
          <w:sz w:val="24"/>
          <w:szCs w:val="24"/>
        </w:rPr>
      </w:pPr>
      <w:r w:rsidRPr="006D047D">
        <w:rPr>
          <w:rStyle w:val="un"/>
          <w:rFonts w:ascii="Arial" w:hAnsi="Arial" w:cs="Arial"/>
          <w:sz w:val="24"/>
          <w:szCs w:val="24"/>
        </w:rPr>
        <w:t>Por ejemplo:</w:t>
      </w:r>
    </w:p>
    <w:p w14:paraId="70F834C4" w14:textId="77777777" w:rsidR="006D047D" w:rsidRPr="006D047D" w:rsidRDefault="006D047D" w:rsidP="00E6040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IV = 5 – 1 = 4</w:t>
      </w:r>
    </w:p>
    <w:p w14:paraId="7D0D3803" w14:textId="77777777" w:rsidR="006D047D" w:rsidRPr="006D047D" w:rsidRDefault="006D047D" w:rsidP="00E6040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CM = 1.000 – 100 = 900</w:t>
      </w:r>
    </w:p>
    <w:p w14:paraId="3ACC7B4C" w14:textId="77777777" w:rsidR="00AB5A52" w:rsidRDefault="00AB5A52" w:rsidP="00E6040C">
      <w:pPr>
        <w:pStyle w:val="u"/>
        <w:shd w:val="clear" w:color="auto" w:fill="FFFFFF"/>
        <w:spacing w:before="0" w:beforeAutospacing="0" w:after="0" w:afterAutospacing="0" w:line="345" w:lineRule="atLeast"/>
        <w:rPr>
          <w:rStyle w:val="un"/>
          <w:rFonts w:ascii="Arial" w:hAnsi="Arial" w:cs="Arial"/>
        </w:rPr>
      </w:pPr>
    </w:p>
    <w:p w14:paraId="7F2AD22F" w14:textId="0343BDA0" w:rsidR="006D047D" w:rsidRPr="006D047D" w:rsidRDefault="0015733D" w:rsidP="00E6040C">
      <w:pPr>
        <w:pStyle w:val="u"/>
        <w:shd w:val="clear" w:color="auto" w:fill="FFFFFF"/>
        <w:spacing w:before="0" w:beforeAutospacing="0" w:after="0" w:afterAutospacing="0" w:line="345" w:lineRule="atLeast"/>
        <w:rPr>
          <w:rFonts w:ascii="Arial" w:hAnsi="Arial" w:cs="Arial"/>
        </w:rPr>
      </w:pPr>
      <w:r>
        <w:rPr>
          <w:rStyle w:val="un"/>
          <w:rFonts w:ascii="Arial" w:hAnsi="Arial" w:cs="Arial"/>
        </w:rPr>
        <w:t xml:space="preserve">Estos son </w:t>
      </w:r>
      <w:r w:rsidR="006D047D" w:rsidRPr="006D047D">
        <w:rPr>
          <w:rStyle w:val="un"/>
          <w:rFonts w:ascii="Arial" w:hAnsi="Arial" w:cs="Arial"/>
        </w:rPr>
        <w:t xml:space="preserve"> algunos ejemplos de números romanos y su equivalencia con </w:t>
      </w:r>
      <w:r w:rsidR="00A40856">
        <w:rPr>
          <w:rStyle w:val="un"/>
          <w:rFonts w:ascii="Arial" w:hAnsi="Arial" w:cs="Arial"/>
        </w:rPr>
        <w:t>nuestro sistema de numeración decimal posicional:</w:t>
      </w:r>
    </w:p>
    <w:p w14:paraId="28CE4219" w14:textId="77777777" w:rsidR="006D047D" w:rsidRPr="006D047D" w:rsidRDefault="006D047D" w:rsidP="00E6040C">
      <w:pPr>
        <w:numPr>
          <w:ilvl w:val="0"/>
          <w:numId w:val="10"/>
        </w:numPr>
        <w:shd w:val="clear" w:color="auto" w:fill="FFFFFF"/>
        <w:spacing w:after="0" w:line="345" w:lineRule="atLeast"/>
        <w:rPr>
          <w:rFonts w:ascii="Arial" w:hAnsi="Arial" w:cs="Arial"/>
        </w:rPr>
      </w:pPr>
      <w:r w:rsidRPr="006D047D">
        <w:rPr>
          <w:rStyle w:val="un"/>
          <w:rFonts w:ascii="Arial" w:hAnsi="Arial" w:cs="Arial"/>
        </w:rPr>
        <w:t>III = 3</w:t>
      </w:r>
    </w:p>
    <w:p w14:paraId="0BCA77A7" w14:textId="77777777" w:rsidR="006D047D" w:rsidRPr="006D047D" w:rsidRDefault="006D047D" w:rsidP="00E6040C">
      <w:pPr>
        <w:numPr>
          <w:ilvl w:val="0"/>
          <w:numId w:val="10"/>
        </w:numPr>
        <w:shd w:val="clear" w:color="auto" w:fill="FFFFFF"/>
        <w:spacing w:after="0" w:line="345" w:lineRule="atLeast"/>
        <w:rPr>
          <w:rFonts w:ascii="Arial" w:hAnsi="Arial" w:cs="Arial"/>
        </w:rPr>
      </w:pPr>
      <w:r w:rsidRPr="006D047D">
        <w:rPr>
          <w:rStyle w:val="un"/>
          <w:rFonts w:ascii="Arial" w:hAnsi="Arial" w:cs="Arial"/>
        </w:rPr>
        <w:t>XVIII = 18</w:t>
      </w:r>
    </w:p>
    <w:p w14:paraId="715CE87A" w14:textId="77777777" w:rsidR="006D047D" w:rsidRPr="006D047D" w:rsidRDefault="006D047D" w:rsidP="00E6040C">
      <w:pPr>
        <w:numPr>
          <w:ilvl w:val="0"/>
          <w:numId w:val="10"/>
        </w:numPr>
        <w:shd w:val="clear" w:color="auto" w:fill="FFFFFF"/>
        <w:spacing w:after="0" w:line="345" w:lineRule="atLeast"/>
        <w:rPr>
          <w:rFonts w:ascii="Arial" w:hAnsi="Arial" w:cs="Arial"/>
        </w:rPr>
      </w:pPr>
      <w:r w:rsidRPr="006D047D">
        <w:rPr>
          <w:rStyle w:val="un"/>
          <w:rFonts w:ascii="Arial" w:hAnsi="Arial" w:cs="Arial"/>
        </w:rPr>
        <w:t>XL = 40</w:t>
      </w:r>
    </w:p>
    <w:p w14:paraId="144F93F9" w14:textId="77777777" w:rsidR="006D047D" w:rsidRPr="006D047D" w:rsidRDefault="006D047D" w:rsidP="00E6040C">
      <w:pPr>
        <w:numPr>
          <w:ilvl w:val="0"/>
          <w:numId w:val="10"/>
        </w:numPr>
        <w:shd w:val="clear" w:color="auto" w:fill="FFFFFF"/>
        <w:spacing w:after="0" w:line="345" w:lineRule="atLeast"/>
        <w:rPr>
          <w:rFonts w:ascii="Arial" w:hAnsi="Arial" w:cs="Arial"/>
        </w:rPr>
      </w:pPr>
      <w:r w:rsidRPr="006D047D">
        <w:rPr>
          <w:rStyle w:val="un"/>
          <w:rFonts w:ascii="Arial" w:hAnsi="Arial" w:cs="Arial"/>
        </w:rPr>
        <w:t>XLIX = 49</w:t>
      </w:r>
    </w:p>
    <w:p w14:paraId="4BEC707A" w14:textId="77777777" w:rsidR="006D047D" w:rsidRPr="006D047D" w:rsidRDefault="006D047D" w:rsidP="00E6040C">
      <w:pPr>
        <w:numPr>
          <w:ilvl w:val="0"/>
          <w:numId w:val="10"/>
        </w:numPr>
        <w:shd w:val="clear" w:color="auto" w:fill="FFFFFF"/>
        <w:spacing w:after="0" w:line="345" w:lineRule="atLeast"/>
        <w:rPr>
          <w:rFonts w:ascii="Arial" w:hAnsi="Arial" w:cs="Arial"/>
        </w:rPr>
      </w:pPr>
      <w:r w:rsidRPr="006D047D">
        <w:rPr>
          <w:rStyle w:val="un"/>
          <w:rFonts w:ascii="Arial" w:hAnsi="Arial" w:cs="Arial"/>
        </w:rPr>
        <w:t>CD = 400</w:t>
      </w:r>
    </w:p>
    <w:p w14:paraId="48A3DAED" w14:textId="77777777" w:rsidR="006D047D" w:rsidRPr="006D047D" w:rsidRDefault="006D047D" w:rsidP="00E6040C">
      <w:pPr>
        <w:numPr>
          <w:ilvl w:val="0"/>
          <w:numId w:val="11"/>
        </w:numPr>
        <w:shd w:val="clear" w:color="auto" w:fill="FFFFFF"/>
        <w:spacing w:after="0" w:line="345" w:lineRule="atLeast"/>
        <w:rPr>
          <w:rFonts w:ascii="Arial" w:hAnsi="Arial" w:cs="Arial"/>
        </w:rPr>
      </w:pPr>
      <w:r w:rsidRPr="006D047D">
        <w:rPr>
          <w:rStyle w:val="un"/>
          <w:rFonts w:ascii="Arial" w:hAnsi="Arial" w:cs="Arial"/>
        </w:rPr>
        <w:t>MCD = 1.400</w:t>
      </w:r>
    </w:p>
    <w:p w14:paraId="5112916F" w14:textId="77777777" w:rsidR="006D047D" w:rsidRPr="006D047D" w:rsidRDefault="006D047D" w:rsidP="00E6040C">
      <w:pPr>
        <w:numPr>
          <w:ilvl w:val="0"/>
          <w:numId w:val="11"/>
        </w:numPr>
        <w:shd w:val="clear" w:color="auto" w:fill="FFFFFF"/>
        <w:spacing w:after="0" w:line="345" w:lineRule="atLeast"/>
        <w:rPr>
          <w:rFonts w:ascii="Arial" w:hAnsi="Arial" w:cs="Arial"/>
        </w:rPr>
      </w:pPr>
      <w:r w:rsidRPr="006D047D">
        <w:rPr>
          <w:rStyle w:val="un"/>
          <w:rFonts w:ascii="Arial" w:hAnsi="Arial" w:cs="Arial"/>
        </w:rPr>
        <w:t>MCM = 1.900</w:t>
      </w:r>
    </w:p>
    <w:p w14:paraId="1E365D45" w14:textId="77777777" w:rsidR="00FD40D3" w:rsidRDefault="00FD40D3" w:rsidP="00E6040C">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477"/>
        <w:gridCol w:w="6351"/>
      </w:tblGrid>
      <w:tr w:rsidR="00FD40D3" w:rsidRPr="00C56195" w14:paraId="00F78A6A" w14:textId="77777777" w:rsidTr="004357DB">
        <w:tc>
          <w:tcPr>
            <w:tcW w:w="9033" w:type="dxa"/>
            <w:gridSpan w:val="2"/>
            <w:shd w:val="clear" w:color="auto" w:fill="0D0D0D" w:themeFill="text1" w:themeFillTint="F2"/>
          </w:tcPr>
          <w:p w14:paraId="39E77EC8" w14:textId="77777777" w:rsidR="00FD40D3" w:rsidRPr="00C56195" w:rsidRDefault="00FD40D3"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D40D3" w:rsidRPr="00C56195" w14:paraId="02C89377" w14:textId="77777777" w:rsidTr="004357DB">
        <w:tc>
          <w:tcPr>
            <w:tcW w:w="2518" w:type="dxa"/>
          </w:tcPr>
          <w:p w14:paraId="3385AA1F" w14:textId="77777777" w:rsidR="00FD40D3" w:rsidRPr="00C56195" w:rsidRDefault="00FD40D3"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9DC4826" w14:textId="011D047F" w:rsidR="00FD40D3"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F5823">
              <w:rPr>
                <w:rFonts w:ascii="Times New Roman" w:hAnsi="Times New Roman" w:cs="Times New Roman"/>
                <w:color w:val="000000"/>
                <w:sz w:val="24"/>
                <w:szCs w:val="24"/>
              </w:rPr>
              <w:t>IMG20</w:t>
            </w:r>
            <w:r w:rsidR="00182B75">
              <w:rPr>
                <w:rFonts w:ascii="Times New Roman" w:hAnsi="Times New Roman" w:cs="Times New Roman"/>
                <w:color w:val="000000"/>
                <w:sz w:val="24"/>
                <w:szCs w:val="24"/>
              </w:rPr>
              <w:t>0</w:t>
            </w:r>
          </w:p>
        </w:tc>
      </w:tr>
      <w:tr w:rsidR="00FD40D3" w:rsidRPr="00C56195" w14:paraId="34E82DB3" w14:textId="77777777" w:rsidTr="004357DB">
        <w:tc>
          <w:tcPr>
            <w:tcW w:w="2518" w:type="dxa"/>
          </w:tcPr>
          <w:p w14:paraId="63CDFA28" w14:textId="77777777" w:rsidR="00FD40D3" w:rsidRPr="00C56195" w:rsidRDefault="00FD40D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23DCD6" w14:textId="77777777" w:rsidR="00FD40D3" w:rsidRDefault="00FD40D3" w:rsidP="00E6040C">
            <w:pPr>
              <w:rPr>
                <w:rFonts w:ascii="Times New Roman" w:hAnsi="Times New Roman" w:cs="Times New Roman"/>
                <w:color w:val="000000"/>
                <w:sz w:val="24"/>
                <w:szCs w:val="24"/>
              </w:rPr>
            </w:pPr>
            <w:r>
              <w:rPr>
                <w:rFonts w:ascii="Times New Roman" w:hAnsi="Times New Roman" w:cs="Times New Roman"/>
                <w:color w:val="000000"/>
                <w:sz w:val="24"/>
                <w:szCs w:val="24"/>
              </w:rPr>
              <w:t>Libros enumerados con números romanos.</w:t>
            </w:r>
          </w:p>
          <w:p w14:paraId="7002C262" w14:textId="4AAC0D51" w:rsidR="00FD40D3" w:rsidRPr="00C56195" w:rsidRDefault="00DD0B4C" w:rsidP="00E6040C">
            <w:pPr>
              <w:rPr>
                <w:rFonts w:ascii="Times New Roman" w:hAnsi="Times New Roman" w:cs="Times New Roman"/>
                <w:color w:val="000000"/>
                <w:sz w:val="24"/>
                <w:szCs w:val="24"/>
              </w:rPr>
            </w:pPr>
            <w:r>
              <w:rPr>
                <w:noProof/>
                <w:lang w:val="es-CO" w:eastAsia="es-CO"/>
              </w:rPr>
              <w:drawing>
                <wp:inline distT="0" distB="0" distL="0" distR="0" wp14:anchorId="3D336B18" wp14:editId="1AFBD2F4">
                  <wp:extent cx="1199408" cy="1712746"/>
                  <wp:effectExtent l="0" t="0" r="1270" b="1905"/>
                  <wp:docPr id="120" name="Imagen 120" descr="http://thumb7.shutterstock.com/display_pic_with_logo/102438/102438,1256489090,15/stock-photo-stack-of-old-books-with-roman-numbers-3954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7.shutterstock.com/display_pic_with_logo/102438/102438,1256489090,15/stock-photo-stack-of-old-books-with-roman-numbers-3954755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9373" cy="1712696"/>
                          </a:xfrm>
                          <a:prstGeom prst="rect">
                            <a:avLst/>
                          </a:prstGeom>
                          <a:noFill/>
                          <a:ln>
                            <a:noFill/>
                          </a:ln>
                        </pic:spPr>
                      </pic:pic>
                    </a:graphicData>
                  </a:graphic>
                </wp:inline>
              </w:drawing>
            </w:r>
          </w:p>
        </w:tc>
      </w:tr>
      <w:tr w:rsidR="00FD40D3" w:rsidRPr="00C56195" w14:paraId="75EFB10E" w14:textId="77777777" w:rsidTr="004357DB">
        <w:tc>
          <w:tcPr>
            <w:tcW w:w="2518" w:type="dxa"/>
          </w:tcPr>
          <w:p w14:paraId="4A2E0EDC" w14:textId="1ADBB1F8" w:rsidR="00FD40D3" w:rsidRPr="00C56195" w:rsidRDefault="00FD40D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63FCD7CD" w14:textId="449331E9" w:rsidR="00FD40D3" w:rsidRPr="00C56195" w:rsidRDefault="00DD0B4C" w:rsidP="00E6040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DD0B4C">
              <w:rPr>
                <w:rFonts w:ascii="Times New Roman" w:hAnsi="Times New Roman" w:cs="Times New Roman"/>
                <w:color w:val="000000"/>
                <w:sz w:val="24"/>
                <w:szCs w:val="24"/>
              </w:rPr>
              <w:t>39547555</w:t>
            </w:r>
          </w:p>
        </w:tc>
      </w:tr>
      <w:tr w:rsidR="00FD40D3" w:rsidRPr="00C56195" w14:paraId="2119C84E" w14:textId="77777777" w:rsidTr="004357DB">
        <w:tc>
          <w:tcPr>
            <w:tcW w:w="2518" w:type="dxa"/>
          </w:tcPr>
          <w:p w14:paraId="07686146" w14:textId="77777777" w:rsidR="00FD40D3" w:rsidRPr="00C56195" w:rsidRDefault="00FD40D3"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A685F38" w14:textId="3828D750" w:rsidR="00FD40D3" w:rsidRPr="00C56195" w:rsidRDefault="00DD0B4C" w:rsidP="00E6040C">
            <w:pPr>
              <w:rPr>
                <w:rFonts w:ascii="Times New Roman" w:hAnsi="Times New Roman" w:cs="Times New Roman"/>
                <w:color w:val="000000"/>
                <w:sz w:val="24"/>
                <w:szCs w:val="24"/>
              </w:rPr>
            </w:pPr>
            <w:r w:rsidRPr="006D047D">
              <w:rPr>
                <w:rStyle w:val="un"/>
                <w:rFonts w:ascii="Arial" w:hAnsi="Arial" w:cs="Arial"/>
                <w:sz w:val="24"/>
                <w:szCs w:val="24"/>
              </w:rPr>
              <w:t>La numeración romana se utiliza</w:t>
            </w:r>
            <w:r>
              <w:rPr>
                <w:rStyle w:val="un"/>
                <w:rFonts w:ascii="Arial" w:hAnsi="Arial" w:cs="Arial"/>
                <w:sz w:val="24"/>
                <w:szCs w:val="24"/>
              </w:rPr>
              <w:t xml:space="preserve"> en la actualidad,</w:t>
            </w:r>
            <w:r w:rsidRPr="006D047D">
              <w:rPr>
                <w:rStyle w:val="un"/>
                <w:rFonts w:ascii="Arial" w:hAnsi="Arial" w:cs="Arial"/>
                <w:sz w:val="24"/>
                <w:szCs w:val="24"/>
              </w:rPr>
              <w:t xml:space="preserve"> por ejemplo, </w:t>
            </w:r>
            <w:r>
              <w:rPr>
                <w:rStyle w:val="un"/>
                <w:rFonts w:ascii="Arial" w:hAnsi="Arial" w:cs="Arial"/>
                <w:sz w:val="24"/>
                <w:szCs w:val="24"/>
              </w:rPr>
              <w:t xml:space="preserve">para </w:t>
            </w:r>
            <w:r w:rsidRPr="006D047D">
              <w:rPr>
                <w:rStyle w:val="un"/>
                <w:rFonts w:ascii="Arial" w:hAnsi="Arial" w:cs="Arial"/>
                <w:sz w:val="24"/>
                <w:szCs w:val="24"/>
              </w:rPr>
              <w:t>contar los siglos (siglo XVIII), indicar los años en monumentos o marcar los capítulos de un libro.</w:t>
            </w:r>
          </w:p>
        </w:tc>
      </w:tr>
    </w:tbl>
    <w:p w14:paraId="26A4E35B" w14:textId="77777777" w:rsidR="00FD40D3" w:rsidRDefault="00FD40D3" w:rsidP="00E6040C">
      <w:pPr>
        <w:pStyle w:val="u"/>
        <w:shd w:val="clear" w:color="auto" w:fill="FFFFFF"/>
        <w:spacing w:before="0" w:beforeAutospacing="0" w:after="0" w:afterAutospacing="0" w:line="345" w:lineRule="atLeast"/>
        <w:rPr>
          <w:rStyle w:val="un"/>
          <w:rFonts w:ascii="Arial" w:hAnsi="Arial" w:cs="Arial"/>
        </w:rPr>
      </w:pPr>
    </w:p>
    <w:p w14:paraId="50623946" w14:textId="12729CB7" w:rsidR="006D047D" w:rsidRPr="006D047D" w:rsidRDefault="006D047D" w:rsidP="00E6040C">
      <w:pPr>
        <w:pStyle w:val="u"/>
        <w:shd w:val="clear" w:color="auto" w:fill="FFFFFF"/>
        <w:spacing w:before="0" w:beforeAutospacing="0" w:after="0" w:afterAutospacing="0" w:line="345" w:lineRule="atLeast"/>
        <w:rPr>
          <w:rFonts w:ascii="Arial" w:hAnsi="Arial" w:cs="Arial"/>
        </w:rPr>
      </w:pPr>
      <w:r w:rsidRPr="006D047D">
        <w:rPr>
          <w:rStyle w:val="apple-converted-space"/>
          <w:rFonts w:ascii="Arial" w:hAnsi="Arial" w:cs="Arial"/>
        </w:rPr>
        <w:t> </w:t>
      </w:r>
      <w:proofErr w:type="gramStart"/>
      <w:r w:rsidRPr="006D047D">
        <w:rPr>
          <w:rStyle w:val="un"/>
          <w:rFonts w:ascii="Arial" w:hAnsi="Arial" w:cs="Arial"/>
        </w:rPr>
        <w:t>Practica</w:t>
      </w:r>
      <w:proofErr w:type="gramEnd"/>
      <w:r w:rsidRPr="006D047D">
        <w:rPr>
          <w:rStyle w:val="un"/>
          <w:rFonts w:ascii="Arial" w:hAnsi="Arial" w:cs="Arial"/>
        </w:rPr>
        <w:t xml:space="preserve"> la numeración romana con este juego</w:t>
      </w:r>
      <w:r w:rsidRPr="006D047D">
        <w:rPr>
          <w:rStyle w:val="apple-converted-space"/>
          <w:rFonts w:ascii="Arial" w:hAnsi="Arial" w:cs="Arial"/>
        </w:rPr>
        <w:t> </w:t>
      </w:r>
      <w:hyperlink r:id="rId85" w:tgtFrame="_blank" w:history="1">
        <w:r w:rsidR="00DD0B4C">
          <w:rPr>
            <w:rStyle w:val="Hipervnculo"/>
            <w:rFonts w:ascii="Arial" w:eastAsia="Calibri" w:hAnsi="Arial" w:cs="Arial"/>
            <w:color w:val="auto"/>
            <w:bdr w:val="none" w:sz="0" w:space="0" w:color="auto" w:frame="1"/>
          </w:rPr>
          <w:t>[VER</w:t>
        </w:r>
        <w:r w:rsidRPr="006D047D">
          <w:rPr>
            <w:rStyle w:val="Hipervnculo"/>
            <w:rFonts w:ascii="Arial" w:eastAsia="Calibri" w:hAnsi="Arial" w:cs="Arial"/>
            <w:color w:val="auto"/>
            <w:bdr w:val="none" w:sz="0" w:space="0" w:color="auto" w:frame="1"/>
          </w:rPr>
          <w:t>]</w:t>
        </w:r>
      </w:hyperlink>
      <w:r w:rsidRPr="006D047D">
        <w:rPr>
          <w:rStyle w:val="un"/>
          <w:rFonts w:ascii="Arial" w:hAnsi="Arial" w:cs="Arial"/>
        </w:rPr>
        <w:t>.</w:t>
      </w:r>
    </w:p>
    <w:p w14:paraId="33322BD1" w14:textId="77777777" w:rsidR="00AE0AC2" w:rsidRDefault="00AE0AC2" w:rsidP="00E6040C">
      <w:pPr>
        <w:spacing w:after="0"/>
        <w:rPr>
          <w:rFonts w:ascii="Arial" w:hAnsi="Arial" w:cs="Arial"/>
          <w:b/>
        </w:rPr>
      </w:pPr>
    </w:p>
    <w:tbl>
      <w:tblPr>
        <w:tblStyle w:val="Tablaconcuadrcula"/>
        <w:tblW w:w="0" w:type="auto"/>
        <w:tblLook w:val="04A0" w:firstRow="1" w:lastRow="0" w:firstColumn="1" w:lastColumn="0" w:noHBand="0" w:noVBand="1"/>
      </w:tblPr>
      <w:tblGrid>
        <w:gridCol w:w="2469"/>
        <w:gridCol w:w="6359"/>
      </w:tblGrid>
      <w:tr w:rsidR="00C7527D" w:rsidRPr="00C56195" w14:paraId="591A00A1" w14:textId="77777777" w:rsidTr="004357DB">
        <w:tc>
          <w:tcPr>
            <w:tcW w:w="9054" w:type="dxa"/>
            <w:gridSpan w:val="2"/>
            <w:shd w:val="clear" w:color="auto" w:fill="000000" w:themeFill="text1"/>
          </w:tcPr>
          <w:p w14:paraId="772171DC" w14:textId="77777777" w:rsidR="00C7527D" w:rsidRPr="00C56195" w:rsidRDefault="00C7527D"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C7527D" w:rsidRPr="00C56195" w14:paraId="4973F2F3" w14:textId="77777777" w:rsidTr="004357DB">
        <w:tc>
          <w:tcPr>
            <w:tcW w:w="2518" w:type="dxa"/>
          </w:tcPr>
          <w:p w14:paraId="5596F621" w14:textId="77777777" w:rsidR="00C7527D" w:rsidRPr="00C56195" w:rsidRDefault="00C7527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1B6D416F" w14:textId="238D3401" w:rsidR="00C7527D"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7527D">
              <w:rPr>
                <w:rFonts w:ascii="Times New Roman" w:hAnsi="Times New Roman" w:cs="Times New Roman"/>
                <w:color w:val="000000"/>
                <w:sz w:val="24"/>
                <w:szCs w:val="24"/>
              </w:rPr>
              <w:t>REC330</w:t>
            </w:r>
          </w:p>
        </w:tc>
      </w:tr>
      <w:tr w:rsidR="00C7527D" w:rsidRPr="00C56195" w14:paraId="1CB0C203" w14:textId="77777777" w:rsidTr="004357DB">
        <w:tc>
          <w:tcPr>
            <w:tcW w:w="2518" w:type="dxa"/>
          </w:tcPr>
          <w:p w14:paraId="003C33E4" w14:textId="77777777" w:rsidR="00C7527D" w:rsidRPr="00C56195" w:rsidRDefault="00C7527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09F5C9D" w14:textId="3865A295" w:rsidR="00C7527D" w:rsidRPr="00C7527D" w:rsidRDefault="00C7527D" w:rsidP="00E6040C">
            <w:pPr>
              <w:tabs>
                <w:tab w:val="left" w:pos="2805"/>
              </w:tabs>
              <w:rPr>
                <w:rFonts w:ascii="Arial" w:hAnsi="Arial" w:cs="Arial"/>
                <w:color w:val="000000"/>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romanos/Practica: Practica la numeración romana.</w:t>
            </w:r>
          </w:p>
        </w:tc>
      </w:tr>
      <w:tr w:rsidR="00C7527D" w:rsidRPr="00C56195" w14:paraId="38E63995" w14:textId="77777777" w:rsidTr="004357DB">
        <w:tc>
          <w:tcPr>
            <w:tcW w:w="2518" w:type="dxa"/>
          </w:tcPr>
          <w:p w14:paraId="440FC02F" w14:textId="77777777" w:rsidR="00C7527D" w:rsidRPr="00C56195" w:rsidRDefault="00C7527D"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2B4CB5C6" w14:textId="2E1AFE9A" w:rsidR="00C7527D" w:rsidRPr="00C56195" w:rsidRDefault="00C7527D"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No hay cambios. </w:t>
            </w:r>
          </w:p>
        </w:tc>
      </w:tr>
      <w:tr w:rsidR="00C7527D" w:rsidRPr="00C56195" w14:paraId="25DE61D6" w14:textId="77777777" w:rsidTr="004357DB">
        <w:tc>
          <w:tcPr>
            <w:tcW w:w="2518" w:type="dxa"/>
          </w:tcPr>
          <w:p w14:paraId="733BDBFF" w14:textId="77777777" w:rsidR="00C7527D" w:rsidRPr="00C56195" w:rsidRDefault="00C7527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A73C1CB" w14:textId="10A9FE7F" w:rsidR="00C7527D" w:rsidRPr="00C56195" w:rsidRDefault="00705606"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 la numeración romana</w:t>
            </w:r>
            <w:r w:rsidR="00001A3B">
              <w:rPr>
                <w:rFonts w:ascii="Times New Roman" w:hAnsi="Times New Roman" w:cs="Times New Roman"/>
                <w:color w:val="000000"/>
                <w:sz w:val="24"/>
                <w:szCs w:val="24"/>
              </w:rPr>
              <w:t xml:space="preserve"> </w:t>
            </w:r>
          </w:p>
        </w:tc>
      </w:tr>
      <w:tr w:rsidR="00C7527D" w:rsidRPr="00C56195" w14:paraId="79313680" w14:textId="77777777" w:rsidTr="004357DB">
        <w:tc>
          <w:tcPr>
            <w:tcW w:w="2518" w:type="dxa"/>
          </w:tcPr>
          <w:p w14:paraId="5F5C2775" w14:textId="77777777" w:rsidR="00C7527D" w:rsidRPr="00C56195" w:rsidRDefault="00C7527D"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D628FBD" w14:textId="4C9BC581" w:rsidR="00C7527D" w:rsidRPr="00C56195" w:rsidRDefault="00001A3B"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numeración romana. </w:t>
            </w:r>
          </w:p>
        </w:tc>
      </w:tr>
    </w:tbl>
    <w:p w14:paraId="2AAB734C" w14:textId="77777777" w:rsidR="00EC2703" w:rsidRDefault="00EC2703" w:rsidP="00E6040C">
      <w:pPr>
        <w:tabs>
          <w:tab w:val="left" w:pos="2805"/>
        </w:tabs>
        <w:spacing w:after="0"/>
        <w:rPr>
          <w:rFonts w:ascii="Arial" w:hAnsi="Arial" w:cs="Arial"/>
          <w:color w:val="000000"/>
        </w:rPr>
      </w:pPr>
    </w:p>
    <w:p w14:paraId="61E64A6F" w14:textId="73C75375" w:rsidR="00DA1B98" w:rsidRPr="00DA1B98" w:rsidRDefault="00DA1B98" w:rsidP="00E6040C">
      <w:pPr>
        <w:spacing w:after="0"/>
        <w:rPr>
          <w:rFonts w:ascii="Arial" w:hAnsi="Arial" w:cs="Arial"/>
          <w:highlight w:val="yellow"/>
        </w:rPr>
      </w:pPr>
      <w:r w:rsidRPr="00DA1B98">
        <w:rPr>
          <w:rFonts w:ascii="Arial" w:hAnsi="Arial" w:cs="Arial"/>
          <w:highlight w:val="yellow"/>
        </w:rPr>
        <w:t>[SECCIÓN 2]</w:t>
      </w:r>
      <w:r w:rsidRPr="00DA1B98">
        <w:rPr>
          <w:rFonts w:ascii="Arial" w:hAnsi="Arial" w:cs="Arial"/>
        </w:rPr>
        <w:t xml:space="preserve"> </w:t>
      </w:r>
      <w:r>
        <w:rPr>
          <w:rFonts w:ascii="Arial" w:hAnsi="Arial" w:cs="Arial"/>
          <w:b/>
        </w:rPr>
        <w:t>3</w:t>
      </w:r>
      <w:r w:rsidRPr="00DA1B98">
        <w:rPr>
          <w:rFonts w:ascii="Arial" w:hAnsi="Arial" w:cs="Arial"/>
          <w:b/>
        </w:rPr>
        <w:t>.</w:t>
      </w:r>
      <w:r>
        <w:rPr>
          <w:rFonts w:ascii="Arial" w:hAnsi="Arial" w:cs="Arial"/>
          <w:b/>
        </w:rPr>
        <w:t>3</w:t>
      </w:r>
      <w:r w:rsidRPr="00DA1B98">
        <w:rPr>
          <w:rFonts w:ascii="Arial" w:hAnsi="Arial" w:cs="Arial"/>
          <w:b/>
        </w:rPr>
        <w:t xml:space="preserve"> </w:t>
      </w:r>
      <w:r>
        <w:rPr>
          <w:rFonts w:ascii="Arial" w:hAnsi="Arial" w:cs="Arial"/>
          <w:b/>
        </w:rPr>
        <w:t>Consolidación</w:t>
      </w:r>
    </w:p>
    <w:p w14:paraId="0E72E37C" w14:textId="77777777" w:rsidR="00EC2703" w:rsidRDefault="00EC2703"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3C5B4A" w:rsidRPr="00C56195" w14:paraId="6BBFB334" w14:textId="77777777" w:rsidTr="004357DB">
        <w:tc>
          <w:tcPr>
            <w:tcW w:w="9033" w:type="dxa"/>
            <w:gridSpan w:val="2"/>
            <w:shd w:val="clear" w:color="auto" w:fill="000000" w:themeFill="text1"/>
          </w:tcPr>
          <w:p w14:paraId="5EEE0196" w14:textId="77777777" w:rsidR="003C5B4A" w:rsidRPr="00C56195" w:rsidRDefault="003C5B4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3C5B4A" w:rsidRPr="00C56195" w14:paraId="2AFBCF34" w14:textId="77777777" w:rsidTr="004357DB">
        <w:tc>
          <w:tcPr>
            <w:tcW w:w="2518" w:type="dxa"/>
          </w:tcPr>
          <w:p w14:paraId="344AB852" w14:textId="77777777" w:rsidR="003C5B4A" w:rsidRPr="00C56195" w:rsidRDefault="003C5B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318DE0F4" w14:textId="54F433D1" w:rsidR="003C5B4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5B4A" w:rsidRPr="00C56195">
              <w:rPr>
                <w:rFonts w:ascii="Times New Roman" w:hAnsi="Times New Roman" w:cs="Times New Roman"/>
                <w:color w:val="000000"/>
                <w:sz w:val="24"/>
                <w:szCs w:val="24"/>
              </w:rPr>
              <w:t>REC</w:t>
            </w:r>
            <w:r w:rsidR="00143A1D">
              <w:rPr>
                <w:rFonts w:ascii="Times New Roman" w:hAnsi="Times New Roman" w:cs="Times New Roman"/>
                <w:color w:val="000000"/>
                <w:sz w:val="24"/>
                <w:szCs w:val="24"/>
              </w:rPr>
              <w:t>340</w:t>
            </w:r>
            <w:r w:rsidR="00D26D92">
              <w:rPr>
                <w:rFonts w:ascii="Times New Roman" w:hAnsi="Times New Roman" w:cs="Times New Roman"/>
                <w:color w:val="000000"/>
                <w:sz w:val="24"/>
                <w:szCs w:val="24"/>
              </w:rPr>
              <w:t xml:space="preserve"> </w:t>
            </w:r>
          </w:p>
        </w:tc>
      </w:tr>
      <w:tr w:rsidR="003C5B4A" w:rsidRPr="00C56195" w14:paraId="5A7104C7" w14:textId="77777777" w:rsidTr="004357DB">
        <w:tc>
          <w:tcPr>
            <w:tcW w:w="2518" w:type="dxa"/>
          </w:tcPr>
          <w:p w14:paraId="1948BA36" w14:textId="77777777" w:rsidR="003C5B4A" w:rsidRPr="00C56195" w:rsidRDefault="003C5B4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161C6590" w14:textId="2335CF6D" w:rsidR="003C5B4A" w:rsidRPr="00C56195" w:rsidRDefault="00765941"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Conoce </w:t>
            </w:r>
            <w:r w:rsidR="00D522A5">
              <w:rPr>
                <w:rFonts w:ascii="Times New Roman" w:hAnsi="Times New Roman" w:cs="Times New Roman"/>
                <w:color w:val="000000"/>
                <w:sz w:val="24"/>
                <w:szCs w:val="24"/>
              </w:rPr>
              <w:t>d</w:t>
            </w:r>
            <w:r w:rsidR="00143A1D">
              <w:rPr>
                <w:rFonts w:ascii="Times New Roman" w:hAnsi="Times New Roman" w:cs="Times New Roman"/>
                <w:color w:val="000000"/>
                <w:sz w:val="24"/>
                <w:szCs w:val="24"/>
              </w:rPr>
              <w:t>iferentes sistemas de numeración</w:t>
            </w:r>
          </w:p>
        </w:tc>
      </w:tr>
      <w:tr w:rsidR="003C5B4A" w:rsidRPr="00C56195" w14:paraId="72F007FC" w14:textId="77777777" w:rsidTr="004357DB">
        <w:tc>
          <w:tcPr>
            <w:tcW w:w="2518" w:type="dxa"/>
          </w:tcPr>
          <w:p w14:paraId="3CD11A5D" w14:textId="77777777" w:rsidR="003C5B4A" w:rsidRPr="00C56195" w:rsidRDefault="003C5B4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CED33FB" w14:textId="649FDDE5" w:rsidR="003C5B4A" w:rsidRPr="00C56195" w:rsidRDefault="00786BD0"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diferentes sistemas de numeración. </w:t>
            </w:r>
          </w:p>
        </w:tc>
      </w:tr>
    </w:tbl>
    <w:p w14:paraId="36CA6F93" w14:textId="77777777" w:rsidR="007F6151" w:rsidRDefault="007F6151"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1802"/>
        <w:gridCol w:w="7026"/>
      </w:tblGrid>
      <w:tr w:rsidR="00A6644A" w:rsidRPr="00C56195" w14:paraId="4FA1D9FA" w14:textId="77777777" w:rsidTr="004357DB">
        <w:tc>
          <w:tcPr>
            <w:tcW w:w="9054" w:type="dxa"/>
            <w:gridSpan w:val="2"/>
            <w:shd w:val="clear" w:color="auto" w:fill="000000" w:themeFill="text1"/>
          </w:tcPr>
          <w:p w14:paraId="0FFF490B" w14:textId="77777777" w:rsidR="00A6644A" w:rsidRPr="00C56195" w:rsidRDefault="00A6644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644A" w:rsidRPr="00C56195" w14:paraId="1DFD4FCD" w14:textId="77777777" w:rsidTr="00747E9B">
        <w:tc>
          <w:tcPr>
            <w:tcW w:w="2028" w:type="dxa"/>
          </w:tcPr>
          <w:p w14:paraId="0F342164" w14:textId="77777777" w:rsidR="00A6644A" w:rsidRPr="00C56195" w:rsidRDefault="00A664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026" w:type="dxa"/>
          </w:tcPr>
          <w:p w14:paraId="5DF1BD70" w14:textId="4AB3E6B3" w:rsidR="00A6644A"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644A">
              <w:rPr>
                <w:rFonts w:ascii="Times New Roman" w:hAnsi="Times New Roman" w:cs="Times New Roman"/>
                <w:color w:val="000000"/>
                <w:sz w:val="24"/>
                <w:szCs w:val="24"/>
              </w:rPr>
              <w:t>REC350</w:t>
            </w:r>
          </w:p>
        </w:tc>
      </w:tr>
      <w:tr w:rsidR="00A6644A" w:rsidRPr="00C56195" w14:paraId="1F6408CC" w14:textId="77777777" w:rsidTr="00747E9B">
        <w:tc>
          <w:tcPr>
            <w:tcW w:w="2028" w:type="dxa"/>
          </w:tcPr>
          <w:p w14:paraId="19EB2459" w14:textId="77777777" w:rsidR="00A6644A" w:rsidRPr="00C56195" w:rsidRDefault="00A6644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026" w:type="dxa"/>
          </w:tcPr>
          <w:p w14:paraId="6CDE18A3" w14:textId="05846207" w:rsidR="00A6644A" w:rsidRPr="00C56195" w:rsidRDefault="00A6644A" w:rsidP="00E6040C">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romanos/5.1 Consolidación/ Practica: refuerza tu aprendizaje: Los números romanos</w:t>
            </w:r>
          </w:p>
        </w:tc>
      </w:tr>
      <w:tr w:rsidR="00A6644A" w:rsidRPr="00C56195" w14:paraId="0DF54B21" w14:textId="77777777" w:rsidTr="00747E9B">
        <w:tc>
          <w:tcPr>
            <w:tcW w:w="2028" w:type="dxa"/>
          </w:tcPr>
          <w:p w14:paraId="5BB23D05" w14:textId="77777777" w:rsidR="00A6644A" w:rsidRPr="00C56195" w:rsidRDefault="00A6644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026" w:type="dxa"/>
          </w:tcPr>
          <w:p w14:paraId="2795FFEF" w14:textId="77777777" w:rsidR="00A6644A" w:rsidRDefault="00714380" w:rsidP="00E6040C">
            <w:pPr>
              <w:rPr>
                <w:rFonts w:ascii="Times New Roman" w:hAnsi="Times New Roman" w:cs="Times New Roman"/>
                <w:color w:val="000000"/>
                <w:sz w:val="24"/>
                <w:szCs w:val="24"/>
              </w:rPr>
            </w:pPr>
            <w:r>
              <w:rPr>
                <w:noProof/>
                <w:lang w:val="es-CO" w:eastAsia="es-CO"/>
              </w:rPr>
              <w:drawing>
                <wp:inline distT="0" distB="0" distL="0" distR="0" wp14:anchorId="55E812F8" wp14:editId="1A50C4AE">
                  <wp:extent cx="4322618" cy="760021"/>
                  <wp:effectExtent l="0" t="0" r="190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051" t="24407" r="14827" b="53898"/>
                          <a:stretch/>
                        </pic:blipFill>
                        <pic:spPr bwMode="auto">
                          <a:xfrm>
                            <a:off x="0" y="0"/>
                            <a:ext cx="4328192" cy="761001"/>
                          </a:xfrm>
                          <a:prstGeom prst="rect">
                            <a:avLst/>
                          </a:prstGeom>
                          <a:ln>
                            <a:noFill/>
                          </a:ln>
                          <a:extLst>
                            <a:ext uri="{53640926-AAD7-44D8-BBD7-CCE9431645EC}">
                              <a14:shadowObscured xmlns:a14="http://schemas.microsoft.com/office/drawing/2010/main"/>
                            </a:ext>
                          </a:extLst>
                        </pic:spPr>
                      </pic:pic>
                    </a:graphicData>
                  </a:graphic>
                </wp:inline>
              </w:drawing>
            </w:r>
          </w:p>
          <w:p w14:paraId="416BB82A" w14:textId="77777777" w:rsidR="00714380" w:rsidRDefault="00714380" w:rsidP="00E6040C">
            <w:pPr>
              <w:rPr>
                <w:rFonts w:ascii="Times New Roman" w:hAnsi="Times New Roman" w:cs="Times New Roman"/>
                <w:b/>
                <w:color w:val="FF0000"/>
                <w:sz w:val="24"/>
                <w:szCs w:val="24"/>
              </w:rPr>
            </w:pPr>
            <w:r w:rsidRPr="00714380">
              <w:rPr>
                <w:rFonts w:ascii="Times New Roman" w:hAnsi="Times New Roman" w:cs="Times New Roman"/>
                <w:b/>
                <w:color w:val="FF0000"/>
                <w:sz w:val="24"/>
                <w:szCs w:val="24"/>
              </w:rPr>
              <w:t xml:space="preserve">Completar instrucción: </w:t>
            </w:r>
            <w:r w:rsidR="001216F6">
              <w:rPr>
                <w:rFonts w:ascii="Times New Roman" w:hAnsi="Times New Roman" w:cs="Times New Roman"/>
                <w:b/>
                <w:color w:val="FF0000"/>
                <w:sz w:val="24"/>
                <w:szCs w:val="24"/>
              </w:rPr>
              <w:t xml:space="preserve">Escribe el día y el año en que naciste en números romanos y egipcios. </w:t>
            </w:r>
          </w:p>
          <w:p w14:paraId="5C84F17B" w14:textId="77777777" w:rsidR="00B41D21" w:rsidRDefault="00B41D21" w:rsidP="00E6040C">
            <w:pPr>
              <w:rPr>
                <w:rFonts w:ascii="Times New Roman" w:hAnsi="Times New Roman" w:cs="Times New Roman"/>
                <w:b/>
                <w:color w:val="FF0000"/>
                <w:sz w:val="24"/>
                <w:szCs w:val="24"/>
              </w:rPr>
            </w:pPr>
          </w:p>
          <w:p w14:paraId="6FC45199" w14:textId="77777777" w:rsidR="00B41D21" w:rsidRDefault="00B41D21" w:rsidP="00E6040C">
            <w:pPr>
              <w:rPr>
                <w:rFonts w:ascii="Times New Roman" w:hAnsi="Times New Roman" w:cs="Times New Roman"/>
                <w:b/>
                <w:color w:val="000000"/>
                <w:sz w:val="24"/>
                <w:szCs w:val="24"/>
              </w:rPr>
            </w:pPr>
            <w:r>
              <w:rPr>
                <w:noProof/>
                <w:lang w:val="es-CO" w:eastAsia="es-CO"/>
              </w:rPr>
              <w:drawing>
                <wp:inline distT="0" distB="0" distL="0" distR="0" wp14:anchorId="553C7481" wp14:editId="4BD60BEA">
                  <wp:extent cx="4132613" cy="736271"/>
                  <wp:effectExtent l="0" t="0" r="127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475" t="24068" r="17793" b="54915"/>
                          <a:stretch/>
                        </pic:blipFill>
                        <pic:spPr bwMode="auto">
                          <a:xfrm>
                            <a:off x="0" y="0"/>
                            <a:ext cx="4137943" cy="737221"/>
                          </a:xfrm>
                          <a:prstGeom prst="rect">
                            <a:avLst/>
                          </a:prstGeom>
                          <a:ln>
                            <a:noFill/>
                          </a:ln>
                          <a:extLst>
                            <a:ext uri="{53640926-AAD7-44D8-BBD7-CCE9431645EC}">
                              <a14:shadowObscured xmlns:a14="http://schemas.microsoft.com/office/drawing/2010/main"/>
                            </a:ext>
                          </a:extLst>
                        </pic:spPr>
                      </pic:pic>
                    </a:graphicData>
                  </a:graphic>
                </wp:inline>
              </w:drawing>
            </w:r>
          </w:p>
          <w:p w14:paraId="5FDBCA85" w14:textId="292F6133" w:rsidR="00B41D21" w:rsidRPr="00714380" w:rsidRDefault="00B41D21" w:rsidP="00E6040C">
            <w:pPr>
              <w:rPr>
                <w:rFonts w:ascii="Times New Roman" w:hAnsi="Times New Roman" w:cs="Times New Roman"/>
                <w:b/>
                <w:color w:val="000000"/>
                <w:sz w:val="24"/>
                <w:szCs w:val="24"/>
              </w:rPr>
            </w:pPr>
            <w:r w:rsidRPr="00714380">
              <w:rPr>
                <w:rFonts w:ascii="Times New Roman" w:hAnsi="Times New Roman" w:cs="Times New Roman"/>
                <w:b/>
                <w:color w:val="FF0000"/>
                <w:sz w:val="24"/>
                <w:szCs w:val="24"/>
              </w:rPr>
              <w:t xml:space="preserve">Completar instrucción: </w:t>
            </w:r>
            <w:r>
              <w:rPr>
                <w:rFonts w:ascii="Times New Roman" w:hAnsi="Times New Roman" w:cs="Times New Roman"/>
                <w:b/>
                <w:color w:val="FF0000"/>
                <w:sz w:val="24"/>
                <w:szCs w:val="24"/>
              </w:rPr>
              <w:t>Escribe el n</w:t>
            </w:r>
            <w:r w:rsidR="0071138F">
              <w:rPr>
                <w:rFonts w:ascii="Times New Roman" w:hAnsi="Times New Roman" w:cs="Times New Roman"/>
                <w:b/>
                <w:color w:val="FF0000"/>
                <w:sz w:val="24"/>
                <w:szCs w:val="24"/>
              </w:rPr>
              <w:t>úmero usando jeroglíficos</w:t>
            </w:r>
            <w:r w:rsidR="00785A98">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egipcios. </w:t>
            </w:r>
          </w:p>
        </w:tc>
      </w:tr>
      <w:tr w:rsidR="00A6644A" w:rsidRPr="00C56195" w14:paraId="6F082799" w14:textId="77777777" w:rsidTr="00747E9B">
        <w:tc>
          <w:tcPr>
            <w:tcW w:w="2028" w:type="dxa"/>
          </w:tcPr>
          <w:p w14:paraId="164FD94D" w14:textId="77777777" w:rsidR="00A6644A" w:rsidRPr="00C56195" w:rsidRDefault="00A664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7026" w:type="dxa"/>
          </w:tcPr>
          <w:p w14:paraId="10502E2D" w14:textId="1D8C1F6F" w:rsidR="00A6644A" w:rsidRPr="00C56195" w:rsidRDefault="00785A98" w:rsidP="00E6040C">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Números egipcios y romanos</w:t>
            </w:r>
          </w:p>
        </w:tc>
      </w:tr>
      <w:tr w:rsidR="00A6644A" w:rsidRPr="00C56195" w14:paraId="0D79C9FD" w14:textId="77777777" w:rsidTr="00747E9B">
        <w:tc>
          <w:tcPr>
            <w:tcW w:w="2028" w:type="dxa"/>
          </w:tcPr>
          <w:p w14:paraId="26E3FBB7" w14:textId="77777777" w:rsidR="00A6644A" w:rsidRPr="00C56195" w:rsidRDefault="00A6644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Descripción</w:t>
            </w:r>
          </w:p>
        </w:tc>
        <w:tc>
          <w:tcPr>
            <w:tcW w:w="7026" w:type="dxa"/>
          </w:tcPr>
          <w:p w14:paraId="133C5AF3" w14:textId="7FBA2DF3" w:rsidR="00A6644A" w:rsidRPr="00C56195" w:rsidRDefault="00785A98"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números egipcios y romanos. </w:t>
            </w:r>
          </w:p>
        </w:tc>
      </w:tr>
    </w:tbl>
    <w:p w14:paraId="5D8550A1" w14:textId="77777777" w:rsidR="00EC2703" w:rsidRPr="004F6D4B" w:rsidRDefault="00EC2703" w:rsidP="00E6040C">
      <w:pPr>
        <w:tabs>
          <w:tab w:val="left" w:pos="2805"/>
        </w:tabs>
        <w:spacing w:after="0"/>
        <w:rPr>
          <w:rFonts w:ascii="Arial" w:hAnsi="Arial" w:cs="Arial"/>
          <w:color w:val="000000"/>
        </w:rPr>
      </w:pPr>
    </w:p>
    <w:p w14:paraId="5D31B483" w14:textId="2A79BCEA" w:rsidR="00BB479C" w:rsidRPr="00BB479C" w:rsidRDefault="00BB479C" w:rsidP="00E6040C">
      <w:pPr>
        <w:spacing w:after="0"/>
        <w:rPr>
          <w:rFonts w:ascii="Arial" w:hAnsi="Arial" w:cs="Arial"/>
          <w:b/>
        </w:rPr>
      </w:pPr>
      <w:r w:rsidRPr="00BB479C">
        <w:rPr>
          <w:rFonts w:ascii="Arial" w:hAnsi="Arial" w:cs="Arial"/>
          <w:highlight w:val="yellow"/>
        </w:rPr>
        <w:t>[SECCIÓN 1]</w:t>
      </w:r>
      <w:r w:rsidRPr="00BB479C">
        <w:rPr>
          <w:rFonts w:ascii="Arial" w:hAnsi="Arial" w:cs="Arial"/>
        </w:rPr>
        <w:t xml:space="preserve"> </w:t>
      </w:r>
      <w:r w:rsidRPr="00BB479C">
        <w:rPr>
          <w:rFonts w:ascii="Arial" w:hAnsi="Arial" w:cs="Arial"/>
          <w:b/>
        </w:rPr>
        <w:t>4 Ejercitación y competencia</w:t>
      </w:r>
      <w:r w:rsidR="00283274">
        <w:rPr>
          <w:rFonts w:ascii="Arial" w:hAnsi="Arial" w:cs="Arial"/>
          <w:b/>
        </w:rPr>
        <w:t>s</w:t>
      </w:r>
      <w:r w:rsidR="000A0AC6">
        <w:rPr>
          <w:rFonts w:ascii="Arial" w:hAnsi="Arial" w:cs="Arial"/>
          <w:b/>
        </w:rPr>
        <w:t>:</w:t>
      </w:r>
    </w:p>
    <w:p w14:paraId="196762DB" w14:textId="77777777" w:rsidR="00A61F32" w:rsidRDefault="00A61F32" w:rsidP="00E6040C">
      <w:pPr>
        <w:tabs>
          <w:tab w:val="left" w:pos="2805"/>
        </w:tabs>
        <w:spacing w:after="0"/>
        <w:rPr>
          <w:rFonts w:ascii="Arial" w:hAnsi="Arial" w:cs="Arial"/>
          <w:color w:val="000000"/>
        </w:rPr>
      </w:pPr>
    </w:p>
    <w:p w14:paraId="1AD80148" w14:textId="19F95BF0" w:rsidR="00431E2F" w:rsidRPr="00431E2F" w:rsidRDefault="00431E2F" w:rsidP="00E6040C">
      <w:pPr>
        <w:tabs>
          <w:tab w:val="left" w:pos="2805"/>
        </w:tabs>
        <w:spacing w:after="0"/>
      </w:pPr>
      <w:r>
        <w:rPr>
          <w:rFonts w:ascii="Arial" w:hAnsi="Arial" w:cs="Arial"/>
          <w:color w:val="000000"/>
        </w:rPr>
        <w:t>Aplica lo aprendido con este recurso.</w:t>
      </w:r>
    </w:p>
    <w:tbl>
      <w:tblPr>
        <w:tblStyle w:val="Tablaconcuadrcula"/>
        <w:tblW w:w="0" w:type="auto"/>
        <w:tblLook w:val="04A0" w:firstRow="1" w:lastRow="0" w:firstColumn="1" w:lastColumn="0" w:noHBand="0" w:noVBand="1"/>
      </w:tblPr>
      <w:tblGrid>
        <w:gridCol w:w="2472"/>
        <w:gridCol w:w="6356"/>
      </w:tblGrid>
      <w:tr w:rsidR="007A1880" w:rsidRPr="00C56195" w14:paraId="0AA7E1B9" w14:textId="77777777" w:rsidTr="004357DB">
        <w:tc>
          <w:tcPr>
            <w:tcW w:w="9033" w:type="dxa"/>
            <w:gridSpan w:val="2"/>
            <w:shd w:val="clear" w:color="auto" w:fill="000000" w:themeFill="text1"/>
          </w:tcPr>
          <w:p w14:paraId="1F974E69" w14:textId="77777777" w:rsidR="007A1880" w:rsidRPr="00C56195" w:rsidRDefault="007A1880"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A1880" w:rsidRPr="00C56195" w14:paraId="48AECBBE" w14:textId="77777777" w:rsidTr="004357DB">
        <w:tc>
          <w:tcPr>
            <w:tcW w:w="2518" w:type="dxa"/>
          </w:tcPr>
          <w:p w14:paraId="658B25EF" w14:textId="77777777" w:rsidR="007A1880" w:rsidRPr="00C56195" w:rsidRDefault="007A1880"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63B36B7" w14:textId="6C613D03" w:rsidR="007A1880"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A1880">
              <w:rPr>
                <w:rFonts w:ascii="Times New Roman" w:hAnsi="Times New Roman" w:cs="Times New Roman"/>
                <w:color w:val="000000"/>
                <w:sz w:val="24"/>
                <w:szCs w:val="24"/>
              </w:rPr>
              <w:t>REC360</w:t>
            </w:r>
          </w:p>
        </w:tc>
      </w:tr>
      <w:tr w:rsidR="007A1880" w:rsidRPr="00C56195" w14:paraId="31C6FEC5" w14:textId="77777777" w:rsidTr="004357DB">
        <w:tc>
          <w:tcPr>
            <w:tcW w:w="2518" w:type="dxa"/>
          </w:tcPr>
          <w:p w14:paraId="74CB19E0" w14:textId="77777777" w:rsidR="007A1880" w:rsidRPr="00C56195" w:rsidRDefault="007A1880"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EACAF1F" w14:textId="550BCA4D" w:rsidR="007A1880" w:rsidRPr="00C56195" w:rsidRDefault="00C07A05"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Practicar </w:t>
            </w:r>
            <w:r w:rsidR="00F9785D">
              <w:rPr>
                <w:rFonts w:ascii="Times New Roman" w:hAnsi="Times New Roman" w:cs="Times New Roman"/>
                <w:color w:val="000000"/>
                <w:sz w:val="24"/>
                <w:szCs w:val="24"/>
              </w:rPr>
              <w:t>con números naturales</w:t>
            </w:r>
          </w:p>
        </w:tc>
      </w:tr>
      <w:tr w:rsidR="007A1880" w:rsidRPr="00C56195" w14:paraId="25BA11CC" w14:textId="77777777" w:rsidTr="004357DB">
        <w:tc>
          <w:tcPr>
            <w:tcW w:w="2518" w:type="dxa"/>
          </w:tcPr>
          <w:p w14:paraId="3A28A27C" w14:textId="77777777" w:rsidR="007A1880" w:rsidRPr="00C56195" w:rsidRDefault="007A1880"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3EE3D7F" w14:textId="64300DA7" w:rsidR="007A1880" w:rsidRPr="00C56195" w:rsidRDefault="00C07A05" w:rsidP="00E6040C">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tema: Números naturales</w:t>
            </w:r>
            <w:ins w:id="21" w:author="Johana Montejo Rozo" w:date="2015-03-15T02:10:00Z">
              <w:r w:rsidR="00FA7054">
                <w:rPr>
                  <w:rFonts w:ascii="Times New Roman" w:hAnsi="Times New Roman" w:cs="Times New Roman"/>
                  <w:color w:val="000000"/>
                  <w:sz w:val="24"/>
                  <w:szCs w:val="24"/>
                </w:rPr>
                <w:t>.</w:t>
              </w:r>
            </w:ins>
          </w:p>
        </w:tc>
      </w:tr>
    </w:tbl>
    <w:p w14:paraId="2E482D92" w14:textId="77777777" w:rsidR="00A61F32" w:rsidRDefault="00A61F32" w:rsidP="00E6040C">
      <w:pPr>
        <w:tabs>
          <w:tab w:val="left" w:pos="2805"/>
        </w:tabs>
        <w:spacing w:after="0"/>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D843BA" w:rsidRPr="00C56195" w14:paraId="4C8C0505" w14:textId="77777777" w:rsidTr="0039311E">
        <w:tc>
          <w:tcPr>
            <w:tcW w:w="9033" w:type="dxa"/>
            <w:gridSpan w:val="2"/>
            <w:shd w:val="clear" w:color="auto" w:fill="000000" w:themeFill="text1"/>
          </w:tcPr>
          <w:p w14:paraId="370817F6" w14:textId="77777777" w:rsidR="00D843BA" w:rsidRPr="00C56195" w:rsidRDefault="00D843BA"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843BA" w:rsidRPr="00C56195" w14:paraId="7C5ADAF2" w14:textId="77777777" w:rsidTr="0039311E">
        <w:tc>
          <w:tcPr>
            <w:tcW w:w="2518" w:type="dxa"/>
          </w:tcPr>
          <w:p w14:paraId="32A963B0" w14:textId="77777777" w:rsidR="00D843BA" w:rsidRPr="00C56195" w:rsidRDefault="00D843BA"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7622CBB" w14:textId="1D8AEC54" w:rsidR="00D843BA" w:rsidRPr="00C56195" w:rsidRDefault="00D843BA"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MA_04_02_CO_REC370</w:t>
            </w:r>
          </w:p>
        </w:tc>
      </w:tr>
      <w:tr w:rsidR="00D843BA" w:rsidRPr="00C56195" w14:paraId="0793A41D" w14:textId="77777777" w:rsidTr="0039311E">
        <w:tc>
          <w:tcPr>
            <w:tcW w:w="2518" w:type="dxa"/>
          </w:tcPr>
          <w:p w14:paraId="448E6E06" w14:textId="77777777" w:rsidR="00D843BA" w:rsidRPr="00C56195" w:rsidRDefault="00D843B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71FBC9D" w14:textId="3F78B9FC" w:rsidR="00D843BA" w:rsidRPr="00C56195" w:rsidRDefault="00C00491" w:rsidP="00E6040C">
            <w:pPr>
              <w:rPr>
                <w:rFonts w:ascii="Times New Roman" w:hAnsi="Times New Roman" w:cs="Times New Roman"/>
                <w:color w:val="000000"/>
                <w:sz w:val="24"/>
                <w:szCs w:val="24"/>
              </w:rPr>
            </w:pPr>
            <w:r>
              <w:rPr>
                <w:rFonts w:ascii="Times New Roman" w:hAnsi="Times New Roman" w:cs="Times New Roman"/>
                <w:color w:val="000000"/>
                <w:sz w:val="24"/>
                <w:szCs w:val="24"/>
              </w:rPr>
              <w:t>Practicar operaciones matemáticas con números naturales</w:t>
            </w:r>
          </w:p>
        </w:tc>
      </w:tr>
      <w:tr w:rsidR="00D843BA" w:rsidRPr="00C56195" w14:paraId="55DDF440" w14:textId="77777777" w:rsidTr="0039311E">
        <w:tc>
          <w:tcPr>
            <w:tcW w:w="2518" w:type="dxa"/>
          </w:tcPr>
          <w:p w14:paraId="460B8E2E" w14:textId="77777777" w:rsidR="00D843BA" w:rsidRPr="00C56195" w:rsidRDefault="00D843BA"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5A438B" w14:textId="7E36459B" w:rsidR="00D843BA" w:rsidRPr="00C56195" w:rsidRDefault="00C00491"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operaciones matemáticas con números naturales. </w:t>
            </w:r>
          </w:p>
        </w:tc>
      </w:tr>
    </w:tbl>
    <w:p w14:paraId="7B2E3730" w14:textId="77777777" w:rsidR="00D843BA" w:rsidRDefault="00D843BA" w:rsidP="00E6040C">
      <w:pPr>
        <w:tabs>
          <w:tab w:val="left" w:pos="2805"/>
        </w:tabs>
        <w:spacing w:after="0"/>
        <w:rPr>
          <w:rFonts w:ascii="Arial" w:hAnsi="Arial" w:cs="Arial"/>
          <w:color w:val="000000"/>
        </w:rPr>
      </w:pPr>
    </w:p>
    <w:p w14:paraId="1ED7AB69" w14:textId="181432D4" w:rsidR="00054A93" w:rsidRPr="00E8096C" w:rsidRDefault="00431E2F" w:rsidP="00E6040C">
      <w:pPr>
        <w:spacing w:after="0"/>
        <w:rPr>
          <w:rFonts w:ascii="Arial" w:hAnsi="Arial" w:cs="Arial"/>
          <w:highlight w:val="yellow"/>
        </w:rPr>
      </w:pPr>
      <w:r w:rsidRPr="00E8096C">
        <w:rPr>
          <w:rFonts w:ascii="Arial" w:hAnsi="Arial" w:cs="Arial"/>
          <w:highlight w:val="yellow"/>
        </w:rPr>
        <w:t xml:space="preserve"> </w:t>
      </w:r>
      <w:r w:rsidR="00054A93" w:rsidRPr="00E8096C">
        <w:rPr>
          <w:rFonts w:ascii="Arial" w:hAnsi="Arial" w:cs="Arial"/>
          <w:highlight w:val="yellow"/>
        </w:rPr>
        <w:t>[SECCIÓN 1]</w:t>
      </w:r>
      <w:r w:rsidR="00E8096C" w:rsidRPr="00E8096C">
        <w:rPr>
          <w:rFonts w:ascii="Arial" w:hAnsi="Arial" w:cs="Arial"/>
        </w:rPr>
        <w:t xml:space="preserve"> </w:t>
      </w:r>
      <w:r w:rsidR="00054A93" w:rsidRPr="00E8096C">
        <w:rPr>
          <w:rFonts w:ascii="Arial" w:hAnsi="Arial" w:cs="Arial"/>
          <w:b/>
        </w:rPr>
        <w:t>Fin de unidad</w:t>
      </w:r>
    </w:p>
    <w:tbl>
      <w:tblPr>
        <w:tblStyle w:val="Tablaconcuadrcula"/>
        <w:tblW w:w="0" w:type="auto"/>
        <w:tblLook w:val="04A0" w:firstRow="1" w:lastRow="0" w:firstColumn="1" w:lastColumn="0" w:noHBand="0" w:noVBand="1"/>
      </w:tblPr>
      <w:tblGrid>
        <w:gridCol w:w="2472"/>
        <w:gridCol w:w="6356"/>
      </w:tblGrid>
      <w:tr w:rsidR="00134A9E" w:rsidRPr="00C56195" w14:paraId="2123944D" w14:textId="77777777" w:rsidTr="00E87063">
        <w:tc>
          <w:tcPr>
            <w:tcW w:w="9033" w:type="dxa"/>
            <w:gridSpan w:val="2"/>
            <w:shd w:val="clear" w:color="auto" w:fill="000000" w:themeFill="text1"/>
          </w:tcPr>
          <w:p w14:paraId="383D4241" w14:textId="703BACF8" w:rsidR="00134A9E" w:rsidRPr="00C56195" w:rsidRDefault="00134A9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Mapa conceptual</w:t>
            </w:r>
          </w:p>
        </w:tc>
      </w:tr>
      <w:tr w:rsidR="00134A9E" w:rsidRPr="00C56195" w14:paraId="15719AA6" w14:textId="77777777" w:rsidTr="00E87063">
        <w:tc>
          <w:tcPr>
            <w:tcW w:w="2518" w:type="dxa"/>
          </w:tcPr>
          <w:p w14:paraId="6CFD1BE5" w14:textId="77777777" w:rsidR="00134A9E" w:rsidRPr="00C56195" w:rsidRDefault="00134A9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241CCC" w14:textId="63327707" w:rsidR="00134A9E"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REC38</w:t>
            </w:r>
            <w:r w:rsidR="00E8096C">
              <w:rPr>
                <w:rFonts w:ascii="Times New Roman" w:hAnsi="Times New Roman" w:cs="Times New Roman"/>
                <w:color w:val="000000"/>
                <w:sz w:val="24"/>
                <w:szCs w:val="24"/>
              </w:rPr>
              <w:t>0</w:t>
            </w:r>
          </w:p>
        </w:tc>
      </w:tr>
      <w:tr w:rsidR="00134A9E" w:rsidRPr="00C56195" w14:paraId="181F52A6" w14:textId="77777777" w:rsidTr="00E87063">
        <w:tc>
          <w:tcPr>
            <w:tcW w:w="2518" w:type="dxa"/>
          </w:tcPr>
          <w:p w14:paraId="4246924B" w14:textId="77777777" w:rsidR="00134A9E" w:rsidRPr="00C56195" w:rsidRDefault="00134A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86725BC" w14:textId="3C678F72" w:rsidR="00134A9E" w:rsidRPr="00C56195" w:rsidRDefault="00134A9E" w:rsidP="00E6040C">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Mapa conceptual</w:t>
            </w:r>
          </w:p>
        </w:tc>
      </w:tr>
      <w:tr w:rsidR="00134A9E" w:rsidRPr="00C56195" w14:paraId="738A5489" w14:textId="77777777" w:rsidTr="00E87063">
        <w:tc>
          <w:tcPr>
            <w:tcW w:w="2518" w:type="dxa"/>
          </w:tcPr>
          <w:p w14:paraId="04B26A5F" w14:textId="77777777" w:rsidR="00134A9E" w:rsidRPr="00C56195" w:rsidRDefault="00134A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BA77D9A" w14:textId="54203C63" w:rsidR="00134A9E" w:rsidRPr="00C56195" w:rsidRDefault="00E8096C"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Mapa conceptual que permite visualizar el trabajo desarrollado con los números naturales. </w:t>
            </w:r>
          </w:p>
        </w:tc>
      </w:tr>
    </w:tbl>
    <w:p w14:paraId="52D7A3C0" w14:textId="77777777" w:rsidR="00054A93" w:rsidRPr="00C56195" w:rsidRDefault="00054A93" w:rsidP="00E6040C">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2"/>
        <w:gridCol w:w="6356"/>
      </w:tblGrid>
      <w:tr w:rsidR="00134A9E" w:rsidRPr="00C56195" w14:paraId="0D64212D" w14:textId="77777777" w:rsidTr="00E87063">
        <w:tc>
          <w:tcPr>
            <w:tcW w:w="9033" w:type="dxa"/>
            <w:gridSpan w:val="2"/>
            <w:shd w:val="clear" w:color="auto" w:fill="000000" w:themeFill="text1"/>
          </w:tcPr>
          <w:p w14:paraId="75D1D1A2" w14:textId="6B0EA7BF" w:rsidR="00134A9E" w:rsidRPr="00C56195" w:rsidRDefault="00134A9E" w:rsidP="00E6040C">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Evaluación: recurso nuevo</w:t>
            </w:r>
          </w:p>
        </w:tc>
      </w:tr>
      <w:tr w:rsidR="00134A9E" w:rsidRPr="00C56195" w14:paraId="207EA6AB" w14:textId="77777777" w:rsidTr="00E87063">
        <w:tc>
          <w:tcPr>
            <w:tcW w:w="2518" w:type="dxa"/>
          </w:tcPr>
          <w:p w14:paraId="55596F6C" w14:textId="77777777" w:rsidR="00134A9E" w:rsidRPr="00C56195" w:rsidRDefault="00134A9E" w:rsidP="00E6040C">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314654A" w14:textId="577F1A9D" w:rsidR="00134A9E" w:rsidRPr="00C56195" w:rsidRDefault="00690E2F" w:rsidP="00E6040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REC39</w:t>
            </w:r>
            <w:r w:rsidR="00141D6A">
              <w:rPr>
                <w:rFonts w:ascii="Times New Roman" w:hAnsi="Times New Roman" w:cs="Times New Roman"/>
                <w:color w:val="000000"/>
                <w:sz w:val="24"/>
                <w:szCs w:val="24"/>
              </w:rPr>
              <w:t>0</w:t>
            </w:r>
          </w:p>
        </w:tc>
      </w:tr>
      <w:tr w:rsidR="00134A9E" w:rsidRPr="00C56195" w14:paraId="38269999" w14:textId="77777777" w:rsidTr="00E87063">
        <w:tc>
          <w:tcPr>
            <w:tcW w:w="2518" w:type="dxa"/>
          </w:tcPr>
          <w:p w14:paraId="35CCBF58" w14:textId="77777777" w:rsidR="00134A9E" w:rsidRPr="00C56195" w:rsidRDefault="00134A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AD568EA" w14:textId="3809F1C0" w:rsidR="00134A9E" w:rsidRPr="00C56195" w:rsidRDefault="00C46386" w:rsidP="00E6040C">
            <w:pPr>
              <w:rPr>
                <w:rFonts w:ascii="Times New Roman" w:hAnsi="Times New Roman" w:cs="Times New Roman"/>
                <w:color w:val="000000"/>
                <w:sz w:val="24"/>
                <w:szCs w:val="24"/>
              </w:rPr>
            </w:pPr>
            <w:r>
              <w:rPr>
                <w:rFonts w:ascii="Times New Roman" w:hAnsi="Times New Roman" w:cs="Times New Roman"/>
                <w:color w:val="000000"/>
                <w:sz w:val="24"/>
                <w:szCs w:val="24"/>
              </w:rPr>
              <w:t>Eval</w:t>
            </w:r>
            <w:r w:rsidR="0020298F">
              <w:rPr>
                <w:rFonts w:ascii="Times New Roman" w:hAnsi="Times New Roman" w:cs="Times New Roman"/>
                <w:color w:val="000000"/>
                <w:sz w:val="24"/>
                <w:szCs w:val="24"/>
              </w:rPr>
              <w:t>uación</w:t>
            </w:r>
          </w:p>
        </w:tc>
      </w:tr>
      <w:tr w:rsidR="00134A9E" w:rsidRPr="00C56195" w14:paraId="680DAD81" w14:textId="77777777" w:rsidTr="00E87063">
        <w:tc>
          <w:tcPr>
            <w:tcW w:w="2518" w:type="dxa"/>
          </w:tcPr>
          <w:p w14:paraId="3BDF4C16" w14:textId="77777777" w:rsidR="00134A9E" w:rsidRPr="00C56195" w:rsidRDefault="00134A9E" w:rsidP="00E6040C">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076C91A" w14:textId="79EFD8EF" w:rsidR="00134A9E" w:rsidRPr="00C56195" w:rsidRDefault="00C46386" w:rsidP="00E6040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evaluar el tema: Números naturales. </w:t>
            </w:r>
          </w:p>
        </w:tc>
      </w:tr>
    </w:tbl>
    <w:p w14:paraId="6BF6CAE0" w14:textId="77777777" w:rsidR="00134A9E" w:rsidRPr="00C56195" w:rsidRDefault="00134A9E" w:rsidP="00E6040C">
      <w:pPr>
        <w:spacing w:after="0"/>
        <w:rPr>
          <w:rFonts w:ascii="Times New Roman" w:hAnsi="Times New Roman" w:cs="Times New Roman"/>
          <w:highlight w:val="yellow"/>
        </w:rPr>
      </w:pPr>
    </w:p>
    <w:tbl>
      <w:tblPr>
        <w:tblStyle w:val="Tablaconcuadrcula"/>
        <w:tblW w:w="0" w:type="auto"/>
        <w:tblLayout w:type="fixed"/>
        <w:tblLook w:val="04A0" w:firstRow="1" w:lastRow="0" w:firstColumn="1" w:lastColumn="0" w:noHBand="0" w:noVBand="1"/>
      </w:tblPr>
      <w:tblGrid>
        <w:gridCol w:w="1129"/>
        <w:gridCol w:w="1985"/>
        <w:gridCol w:w="5714"/>
      </w:tblGrid>
      <w:tr w:rsidR="00134A9E" w:rsidRPr="00CA7EB6" w14:paraId="1C9797FC" w14:textId="77777777" w:rsidTr="00CA7EB6">
        <w:tc>
          <w:tcPr>
            <w:tcW w:w="8828" w:type="dxa"/>
            <w:gridSpan w:val="3"/>
            <w:shd w:val="clear" w:color="auto" w:fill="000000" w:themeFill="text1"/>
          </w:tcPr>
          <w:p w14:paraId="2C463623" w14:textId="6C53AEBE" w:rsidR="00134A9E" w:rsidRPr="00CA7EB6" w:rsidRDefault="00134A9E" w:rsidP="00E6040C">
            <w:pPr>
              <w:jc w:val="center"/>
              <w:rPr>
                <w:rFonts w:ascii="Arial" w:hAnsi="Arial" w:cs="Arial"/>
                <w:b/>
                <w:color w:val="FFFFFF" w:themeColor="background1"/>
                <w:sz w:val="24"/>
                <w:szCs w:val="24"/>
              </w:rPr>
            </w:pPr>
            <w:r w:rsidRPr="00CA7EB6">
              <w:rPr>
                <w:rFonts w:ascii="Arial" w:hAnsi="Arial" w:cs="Arial"/>
                <w:b/>
                <w:color w:val="FFFFFF" w:themeColor="background1"/>
                <w:sz w:val="24"/>
                <w:szCs w:val="24"/>
              </w:rPr>
              <w:t>Webs de referencia</w:t>
            </w:r>
          </w:p>
        </w:tc>
      </w:tr>
      <w:tr w:rsidR="00134A9E" w:rsidRPr="00CA7EB6" w14:paraId="492CE9B8" w14:textId="77777777" w:rsidTr="00CA7EB6">
        <w:tc>
          <w:tcPr>
            <w:tcW w:w="1129" w:type="dxa"/>
          </w:tcPr>
          <w:p w14:paraId="7EAE6C05" w14:textId="77777777" w:rsidR="00134A9E" w:rsidRPr="00CA7EB6" w:rsidRDefault="00134A9E" w:rsidP="00E6040C">
            <w:pPr>
              <w:rPr>
                <w:rFonts w:ascii="Arial" w:hAnsi="Arial" w:cs="Arial"/>
                <w:b/>
                <w:color w:val="000000"/>
                <w:sz w:val="24"/>
                <w:szCs w:val="24"/>
              </w:rPr>
            </w:pPr>
            <w:r w:rsidRPr="00CA7EB6">
              <w:rPr>
                <w:rFonts w:ascii="Arial" w:hAnsi="Arial" w:cs="Arial"/>
                <w:b/>
                <w:color w:val="000000"/>
                <w:sz w:val="24"/>
                <w:szCs w:val="24"/>
              </w:rPr>
              <w:t>Código</w:t>
            </w:r>
          </w:p>
        </w:tc>
        <w:tc>
          <w:tcPr>
            <w:tcW w:w="7699" w:type="dxa"/>
            <w:gridSpan w:val="2"/>
          </w:tcPr>
          <w:p w14:paraId="0472F4FB" w14:textId="103BDE1B" w:rsidR="00134A9E" w:rsidRPr="00CA7EB6" w:rsidRDefault="00690E2F" w:rsidP="00E6040C">
            <w:pPr>
              <w:rPr>
                <w:rFonts w:ascii="Arial" w:hAnsi="Arial" w:cs="Arial"/>
                <w:b/>
                <w:color w:val="000000"/>
                <w:sz w:val="24"/>
                <w:szCs w:val="24"/>
              </w:rPr>
            </w:pPr>
            <w:r w:rsidRPr="00CA7EB6">
              <w:rPr>
                <w:rFonts w:ascii="Arial" w:hAnsi="Arial" w:cs="Arial"/>
                <w:color w:val="000000"/>
                <w:sz w:val="24"/>
                <w:szCs w:val="24"/>
              </w:rPr>
              <w:t>MA_04_02_CO_</w:t>
            </w:r>
            <w:r w:rsidR="00D843BA" w:rsidRPr="00CA7EB6">
              <w:rPr>
                <w:rFonts w:ascii="Arial" w:hAnsi="Arial" w:cs="Arial"/>
                <w:color w:val="000000"/>
                <w:sz w:val="24"/>
                <w:szCs w:val="24"/>
              </w:rPr>
              <w:t>REC40</w:t>
            </w:r>
            <w:r w:rsidR="00141D6A" w:rsidRPr="00CA7EB6">
              <w:rPr>
                <w:rFonts w:ascii="Arial" w:hAnsi="Arial" w:cs="Arial"/>
                <w:color w:val="000000"/>
                <w:sz w:val="24"/>
                <w:szCs w:val="24"/>
              </w:rPr>
              <w:t>0</w:t>
            </w:r>
          </w:p>
        </w:tc>
      </w:tr>
      <w:tr w:rsidR="00CA7EB6" w:rsidRPr="00CA7EB6" w14:paraId="71300247" w14:textId="77777777" w:rsidTr="00CA7EB6">
        <w:tc>
          <w:tcPr>
            <w:tcW w:w="1129" w:type="dxa"/>
          </w:tcPr>
          <w:p w14:paraId="76945C36" w14:textId="01C78A64" w:rsidR="00CA7EB6" w:rsidRPr="00CA7EB6" w:rsidRDefault="00CA7EB6" w:rsidP="00CA7EB6">
            <w:pPr>
              <w:rPr>
                <w:rFonts w:ascii="Arial" w:hAnsi="Arial" w:cs="Arial"/>
                <w:b/>
                <w:color w:val="000000"/>
              </w:rPr>
            </w:pPr>
            <w:r>
              <w:rPr>
                <w:rFonts w:ascii="Arial" w:hAnsi="Arial" w:cs="Arial"/>
                <w:b/>
                <w:color w:val="000000"/>
                <w:sz w:val="24"/>
                <w:szCs w:val="24"/>
              </w:rPr>
              <w:t>Web 01</w:t>
            </w:r>
          </w:p>
        </w:tc>
        <w:tc>
          <w:tcPr>
            <w:tcW w:w="1985" w:type="dxa"/>
          </w:tcPr>
          <w:p w14:paraId="34A27E93" w14:textId="4854CCC1" w:rsidR="00CA7EB6" w:rsidRPr="00CA7EB6" w:rsidRDefault="00CA7EB6" w:rsidP="00CA7EB6">
            <w:pPr>
              <w:rPr>
                <w:rFonts w:ascii="Arial" w:hAnsi="Arial" w:cs="Arial"/>
              </w:rPr>
            </w:pPr>
            <w:r w:rsidRPr="00CA7EB6">
              <w:rPr>
                <w:rFonts w:ascii="Arial" w:hAnsi="Arial" w:cs="Arial"/>
                <w:sz w:val="24"/>
                <w:szCs w:val="24"/>
              </w:rPr>
              <w:t>Adivina el número</w:t>
            </w:r>
          </w:p>
        </w:tc>
        <w:tc>
          <w:tcPr>
            <w:tcW w:w="5714" w:type="dxa"/>
          </w:tcPr>
          <w:p w14:paraId="58DEAA16" w14:textId="61667F3A" w:rsidR="00CA7EB6" w:rsidRPr="00CA7EB6" w:rsidRDefault="00DB0927" w:rsidP="00CA7EB6">
            <w:pPr>
              <w:rPr>
                <w:rFonts w:ascii="Arial" w:hAnsi="Arial" w:cs="Arial"/>
              </w:rPr>
            </w:pPr>
            <w:hyperlink r:id="rId88" w:history="1">
              <w:r w:rsidR="007C46DA" w:rsidRPr="00C015E0">
                <w:rPr>
                  <w:rStyle w:val="Hipervnculo"/>
                  <w:rFonts w:ascii="Arial" w:hAnsi="Arial" w:cs="Arial"/>
                </w:rPr>
                <w:t>http://recursostic.educacion.es/descartes/web/materiales_didacticos/naturales_repre_4P/escondido3digitostipo1.htm</w:t>
              </w:r>
            </w:hyperlink>
          </w:p>
        </w:tc>
      </w:tr>
      <w:tr w:rsidR="00134A9E" w:rsidRPr="00CA7EB6" w14:paraId="14F74D4D" w14:textId="77777777" w:rsidTr="00CA7EB6">
        <w:tc>
          <w:tcPr>
            <w:tcW w:w="1129" w:type="dxa"/>
          </w:tcPr>
          <w:p w14:paraId="5B0F1BF2" w14:textId="3A20D155" w:rsidR="00134A9E" w:rsidRPr="00CA7EB6" w:rsidRDefault="00CA7EB6" w:rsidP="00CA7EB6">
            <w:pPr>
              <w:rPr>
                <w:rFonts w:ascii="Arial" w:hAnsi="Arial" w:cs="Arial"/>
                <w:color w:val="000000"/>
                <w:sz w:val="24"/>
                <w:szCs w:val="24"/>
              </w:rPr>
            </w:pPr>
            <w:r>
              <w:rPr>
                <w:rFonts w:ascii="Arial" w:hAnsi="Arial" w:cs="Arial"/>
                <w:b/>
                <w:color w:val="000000"/>
                <w:sz w:val="24"/>
                <w:szCs w:val="24"/>
              </w:rPr>
              <w:t>Web 02</w:t>
            </w:r>
          </w:p>
        </w:tc>
        <w:tc>
          <w:tcPr>
            <w:tcW w:w="1985" w:type="dxa"/>
          </w:tcPr>
          <w:p w14:paraId="78F8930E" w14:textId="64489921" w:rsidR="00134A9E" w:rsidRPr="00CA7EB6" w:rsidRDefault="00141D6A" w:rsidP="00CA7EB6">
            <w:pPr>
              <w:rPr>
                <w:rFonts w:ascii="Arial" w:hAnsi="Arial" w:cs="Arial"/>
                <w:color w:val="BFBFBF" w:themeColor="background1" w:themeShade="BF"/>
                <w:sz w:val="24"/>
                <w:szCs w:val="24"/>
              </w:rPr>
            </w:pPr>
            <w:r w:rsidRPr="00CA7EB6">
              <w:rPr>
                <w:rFonts w:ascii="Arial" w:hAnsi="Arial" w:cs="Arial"/>
                <w:sz w:val="24"/>
                <w:szCs w:val="24"/>
              </w:rPr>
              <w:t>Aplica tus conocimientos sobre los números naturales.</w:t>
            </w:r>
          </w:p>
        </w:tc>
        <w:tc>
          <w:tcPr>
            <w:tcW w:w="5714" w:type="dxa"/>
          </w:tcPr>
          <w:p w14:paraId="6DB00687" w14:textId="38C7757C" w:rsidR="00134A9E" w:rsidRPr="00CA7EB6" w:rsidRDefault="00DB0927" w:rsidP="00CA7EB6">
            <w:pPr>
              <w:rPr>
                <w:rFonts w:ascii="Arial" w:hAnsi="Arial" w:cs="Arial"/>
                <w:color w:val="BFBFBF" w:themeColor="background1" w:themeShade="BF"/>
                <w:sz w:val="24"/>
                <w:szCs w:val="24"/>
              </w:rPr>
            </w:pPr>
            <w:hyperlink r:id="rId89" w:history="1">
              <w:r w:rsidR="00141D6A" w:rsidRPr="00CA7EB6">
                <w:rPr>
                  <w:rStyle w:val="Hipervnculo"/>
                  <w:rFonts w:ascii="Arial" w:hAnsi="Arial" w:cs="Arial"/>
                  <w:sz w:val="24"/>
                  <w:szCs w:val="24"/>
                </w:rPr>
                <w:t>http://www.thatquiz.org/es-1/</w:t>
              </w:r>
            </w:hyperlink>
            <w:r w:rsidR="00141D6A" w:rsidRPr="00CA7EB6">
              <w:rPr>
                <w:rFonts w:ascii="Arial" w:hAnsi="Arial" w:cs="Arial"/>
                <w:color w:val="BFBFBF" w:themeColor="background1" w:themeShade="BF"/>
                <w:sz w:val="24"/>
                <w:szCs w:val="24"/>
              </w:rPr>
              <w:t xml:space="preserve"> </w:t>
            </w:r>
          </w:p>
        </w:tc>
      </w:tr>
      <w:tr w:rsidR="00134A9E" w:rsidRPr="00CA7EB6" w14:paraId="4A847A21" w14:textId="77777777" w:rsidTr="00CA7EB6">
        <w:tc>
          <w:tcPr>
            <w:tcW w:w="1129" w:type="dxa"/>
          </w:tcPr>
          <w:p w14:paraId="6E5D37F2" w14:textId="0C13E3AB" w:rsidR="00134A9E" w:rsidRPr="00CA7EB6" w:rsidRDefault="00CA7EB6" w:rsidP="00CA7EB6">
            <w:pPr>
              <w:rPr>
                <w:rFonts w:ascii="Arial" w:hAnsi="Arial" w:cs="Arial"/>
                <w:color w:val="000000"/>
                <w:sz w:val="24"/>
                <w:szCs w:val="24"/>
              </w:rPr>
            </w:pPr>
            <w:r>
              <w:rPr>
                <w:rFonts w:ascii="Arial" w:hAnsi="Arial" w:cs="Arial"/>
                <w:b/>
                <w:color w:val="000000"/>
                <w:sz w:val="24"/>
                <w:szCs w:val="24"/>
              </w:rPr>
              <w:t>Web 03</w:t>
            </w:r>
          </w:p>
        </w:tc>
        <w:tc>
          <w:tcPr>
            <w:tcW w:w="1985" w:type="dxa"/>
          </w:tcPr>
          <w:p w14:paraId="4568F319" w14:textId="0F316850" w:rsidR="00134A9E" w:rsidRPr="00CA7EB6" w:rsidRDefault="00141D6A" w:rsidP="00CA7EB6">
            <w:pPr>
              <w:rPr>
                <w:rFonts w:ascii="Arial" w:hAnsi="Arial" w:cs="Arial"/>
                <w:sz w:val="24"/>
                <w:szCs w:val="24"/>
              </w:rPr>
            </w:pPr>
            <w:r w:rsidRPr="00CA7EB6">
              <w:rPr>
                <w:rFonts w:ascii="Arial" w:hAnsi="Arial" w:cs="Arial"/>
                <w:sz w:val="24"/>
                <w:szCs w:val="24"/>
              </w:rPr>
              <w:t xml:space="preserve">Juega con los números </w:t>
            </w:r>
            <w:r w:rsidR="00E03A81" w:rsidRPr="00CA7EB6">
              <w:rPr>
                <w:rFonts w:ascii="Arial" w:hAnsi="Arial" w:cs="Arial"/>
                <w:sz w:val="24"/>
                <w:szCs w:val="24"/>
              </w:rPr>
              <w:t>naturales</w:t>
            </w:r>
          </w:p>
        </w:tc>
        <w:tc>
          <w:tcPr>
            <w:tcW w:w="5714" w:type="dxa"/>
          </w:tcPr>
          <w:p w14:paraId="093828DE" w14:textId="3F8B456F" w:rsidR="00134A9E" w:rsidRPr="00CA7EB6" w:rsidRDefault="00DB0927" w:rsidP="00CA7EB6">
            <w:pPr>
              <w:rPr>
                <w:rFonts w:ascii="Arial" w:hAnsi="Arial" w:cs="Arial"/>
                <w:sz w:val="24"/>
                <w:szCs w:val="24"/>
              </w:rPr>
            </w:pPr>
            <w:hyperlink r:id="rId90" w:history="1">
              <w:r w:rsidR="00E03A81" w:rsidRPr="00CA7EB6">
                <w:rPr>
                  <w:rStyle w:val="Hipervnculo"/>
                  <w:rFonts w:ascii="Arial" w:hAnsi="Arial" w:cs="Arial"/>
                  <w:sz w:val="24"/>
                  <w:szCs w:val="24"/>
                </w:rPr>
                <w:t>http://www.vedoque.com/juegos/juego.php?j=matematicas-01-cifras&amp;l=e</w:t>
              </w:r>
            </w:hyperlink>
            <w:r w:rsidR="00E03A81" w:rsidRPr="00CA7EB6">
              <w:rPr>
                <w:rFonts w:ascii="Arial" w:hAnsi="Arial" w:cs="Arial"/>
                <w:sz w:val="24"/>
                <w:szCs w:val="24"/>
              </w:rPr>
              <w:t xml:space="preserve"> </w:t>
            </w:r>
          </w:p>
        </w:tc>
      </w:tr>
      <w:tr w:rsidR="00134A9E" w:rsidRPr="00CA7EB6" w14:paraId="1572862F" w14:textId="77777777" w:rsidTr="00CA7EB6">
        <w:tc>
          <w:tcPr>
            <w:tcW w:w="1129" w:type="dxa"/>
          </w:tcPr>
          <w:p w14:paraId="3DE92A1D" w14:textId="6434A06C" w:rsidR="00134A9E" w:rsidRPr="00CA7EB6" w:rsidRDefault="00134A9E" w:rsidP="00CA7EB6">
            <w:pPr>
              <w:rPr>
                <w:rFonts w:ascii="Arial" w:hAnsi="Arial" w:cs="Arial"/>
                <w:b/>
                <w:color w:val="000000"/>
                <w:sz w:val="24"/>
                <w:szCs w:val="24"/>
              </w:rPr>
            </w:pPr>
          </w:p>
        </w:tc>
        <w:tc>
          <w:tcPr>
            <w:tcW w:w="1985" w:type="dxa"/>
          </w:tcPr>
          <w:p w14:paraId="629BB5D5" w14:textId="0001E82C" w:rsidR="00134A9E" w:rsidRPr="00CA7EB6" w:rsidRDefault="00134A9E" w:rsidP="00CA7EB6">
            <w:pPr>
              <w:rPr>
                <w:rFonts w:ascii="Arial" w:hAnsi="Arial" w:cs="Arial"/>
                <w:i/>
                <w:color w:val="BFBFBF" w:themeColor="background1" w:themeShade="BF"/>
                <w:sz w:val="24"/>
                <w:szCs w:val="24"/>
              </w:rPr>
            </w:pPr>
          </w:p>
        </w:tc>
        <w:tc>
          <w:tcPr>
            <w:tcW w:w="5714" w:type="dxa"/>
          </w:tcPr>
          <w:p w14:paraId="35017F04" w14:textId="3BECA1A4" w:rsidR="00134A9E" w:rsidRPr="00CA7EB6" w:rsidRDefault="00134A9E" w:rsidP="00CA7EB6">
            <w:pPr>
              <w:rPr>
                <w:rFonts w:ascii="Arial" w:hAnsi="Arial" w:cs="Arial"/>
                <w:i/>
                <w:color w:val="BFBFBF" w:themeColor="background1" w:themeShade="BF"/>
                <w:sz w:val="24"/>
                <w:szCs w:val="24"/>
              </w:rPr>
            </w:pPr>
          </w:p>
        </w:tc>
      </w:tr>
    </w:tbl>
    <w:p w14:paraId="0DB6C8AD" w14:textId="77777777" w:rsidR="00134A9E" w:rsidRPr="00C56195" w:rsidRDefault="00134A9E" w:rsidP="00CA7EB6">
      <w:pPr>
        <w:spacing w:after="0"/>
        <w:rPr>
          <w:rFonts w:ascii="Times New Roman" w:hAnsi="Times New Roman" w:cs="Times New Roman"/>
          <w:highlight w:val="yellow"/>
        </w:rPr>
      </w:pPr>
    </w:p>
    <w:p w14:paraId="26C92892" w14:textId="77777777" w:rsidR="009D7E43" w:rsidRPr="00C56195" w:rsidRDefault="009D7E43" w:rsidP="00E6040C">
      <w:pPr>
        <w:spacing w:after="0"/>
        <w:rPr>
          <w:rFonts w:ascii="Times New Roman" w:hAnsi="Times New Roman" w:cs="Times New Roman"/>
        </w:rPr>
      </w:pPr>
      <w:bookmarkStart w:id="22" w:name="_GoBack"/>
      <w:bookmarkEnd w:id="22"/>
    </w:p>
    <w:sectPr w:rsidR="009D7E43" w:rsidRPr="00C56195" w:rsidSect="00FC30C2">
      <w:headerReference w:type="even" r:id="rId91"/>
      <w:headerReference w:type="default" r:id="rId9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3C80D" w14:textId="77777777" w:rsidR="00DB0927" w:rsidRDefault="00DB0927">
      <w:pPr>
        <w:spacing w:after="0"/>
      </w:pPr>
      <w:r>
        <w:separator/>
      </w:r>
    </w:p>
  </w:endnote>
  <w:endnote w:type="continuationSeparator" w:id="0">
    <w:p w14:paraId="59829CAA" w14:textId="77777777" w:rsidR="00DB0927" w:rsidRDefault="00DB09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0B91E5" w14:textId="77777777" w:rsidR="00DB0927" w:rsidRDefault="00DB0927">
      <w:pPr>
        <w:spacing w:after="0"/>
      </w:pPr>
      <w:r>
        <w:separator/>
      </w:r>
    </w:p>
  </w:footnote>
  <w:footnote w:type="continuationSeparator" w:id="0">
    <w:p w14:paraId="5AB7056D" w14:textId="77777777" w:rsidR="00DB0927" w:rsidRDefault="00DB092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A36AC" w:rsidRDefault="005A36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A36AC" w:rsidRDefault="005A36A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A36AC" w:rsidRDefault="005A36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F5823">
      <w:rPr>
        <w:rStyle w:val="Nmerodepgina"/>
        <w:noProof/>
      </w:rPr>
      <w:t>54</w:t>
    </w:r>
    <w:r>
      <w:rPr>
        <w:rStyle w:val="Nmerodepgina"/>
      </w:rPr>
      <w:fldChar w:fldCharType="end"/>
    </w:r>
  </w:p>
  <w:p w14:paraId="5F223E2B" w14:textId="68CA6454" w:rsidR="005A36AC" w:rsidRPr="00F16D37" w:rsidRDefault="005A36AC" w:rsidP="0004489C">
    <w:pPr>
      <w:pStyle w:val="Encabezado"/>
      <w:ind w:right="360"/>
      <w:rPr>
        <w:sz w:val="20"/>
        <w:szCs w:val="20"/>
      </w:rPr>
    </w:pPr>
    <w:r w:rsidRPr="00C0419C">
      <w:rPr>
        <w:rFonts w:ascii="Times" w:hAnsi="Times"/>
        <w:sz w:val="20"/>
        <w:szCs w:val="20"/>
        <w:highlight w:val="yellow"/>
        <w:lang w:val="es-CO"/>
      </w:rPr>
      <w:t>[GUION_MA_04_</w:t>
    </w:r>
    <w:r>
      <w:rPr>
        <w:rFonts w:ascii="Times" w:hAnsi="Times"/>
        <w:sz w:val="20"/>
        <w:szCs w:val="20"/>
        <w:highlight w:val="yellow"/>
        <w:lang w:val="es-CO"/>
      </w:rPr>
      <w:t>02</w:t>
    </w:r>
    <w:r w:rsidRPr="00C0419C">
      <w:rPr>
        <w:rFonts w:ascii="Times" w:hAnsi="Times"/>
        <w:sz w:val="20"/>
        <w:szCs w:val="20"/>
        <w:highlight w:val="yellow"/>
        <w:lang w:val="es-CO"/>
      </w:rPr>
      <w:t>_CO]</w:t>
    </w:r>
    <w:r w:rsidRPr="00C0419C">
      <w:rPr>
        <w:rFonts w:ascii="Times" w:hAnsi="Times"/>
        <w:sz w:val="20"/>
        <w:szCs w:val="20"/>
        <w:lang w:val="es-CO"/>
      </w:rPr>
      <w:t xml:space="preserve"> Guion 0</w:t>
    </w:r>
    <w:r>
      <w:rPr>
        <w:rFonts w:ascii="Times" w:hAnsi="Times"/>
        <w:sz w:val="20"/>
        <w:szCs w:val="20"/>
        <w:lang w:val="es-CO"/>
      </w:rPr>
      <w:t>2</w:t>
    </w:r>
    <w:r w:rsidRPr="00C0419C">
      <w:rPr>
        <w:rFonts w:ascii="Times" w:hAnsi="Times"/>
        <w:sz w:val="20"/>
        <w:szCs w:val="20"/>
        <w:lang w:val="es-CO"/>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011F7"/>
    <w:multiLevelType w:val="hybridMultilevel"/>
    <w:tmpl w:val="B2D408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0C7984"/>
    <w:multiLevelType w:val="multilevel"/>
    <w:tmpl w:val="26C49320"/>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2">
    <w:nsid w:val="321351A0"/>
    <w:multiLevelType w:val="multilevel"/>
    <w:tmpl w:val="39FAB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25B1765"/>
    <w:multiLevelType w:val="multilevel"/>
    <w:tmpl w:val="4DA656D2"/>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4">
    <w:nsid w:val="330C085C"/>
    <w:multiLevelType w:val="multilevel"/>
    <w:tmpl w:val="C1C66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8A1EB3"/>
    <w:multiLevelType w:val="hybridMultilevel"/>
    <w:tmpl w:val="33605A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7197306"/>
    <w:multiLevelType w:val="hybridMultilevel"/>
    <w:tmpl w:val="8844221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54D242B6"/>
    <w:multiLevelType w:val="multilevel"/>
    <w:tmpl w:val="D4F4236C"/>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A6148B"/>
    <w:multiLevelType w:val="hybridMultilevel"/>
    <w:tmpl w:val="B71655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6133DE5"/>
    <w:multiLevelType w:val="hybridMultilevel"/>
    <w:tmpl w:val="7FBCAF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65222BA"/>
    <w:multiLevelType w:val="multilevel"/>
    <w:tmpl w:val="0202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9"/>
  </w:num>
  <w:num w:numId="4">
    <w:abstractNumId w:val="0"/>
  </w:num>
  <w:num w:numId="5">
    <w:abstractNumId w:val="8"/>
  </w:num>
  <w:num w:numId="6">
    <w:abstractNumId w:val="5"/>
  </w:num>
  <w:num w:numId="7">
    <w:abstractNumId w:val="6"/>
  </w:num>
  <w:num w:numId="8">
    <w:abstractNumId w:val="2"/>
  </w:num>
  <w:num w:numId="9">
    <w:abstractNumId w:val="4"/>
  </w:num>
  <w:num w:numId="10">
    <w:abstractNumId w:val="1"/>
  </w:num>
  <w:num w:numId="11">
    <w:abstractNumId w:val="3"/>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rson w15:author="Johana Montejo Rozo">
    <w15:presenceInfo w15:providerId="None" w15:userId="Johana Montejo Ro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A3B"/>
    <w:rsid w:val="000024C6"/>
    <w:rsid w:val="00003A91"/>
    <w:rsid w:val="000040E5"/>
    <w:rsid w:val="000045EE"/>
    <w:rsid w:val="000063E9"/>
    <w:rsid w:val="000064E2"/>
    <w:rsid w:val="00012056"/>
    <w:rsid w:val="00014E1F"/>
    <w:rsid w:val="000161C8"/>
    <w:rsid w:val="00016723"/>
    <w:rsid w:val="0001690B"/>
    <w:rsid w:val="000170D6"/>
    <w:rsid w:val="000177F1"/>
    <w:rsid w:val="00017ADB"/>
    <w:rsid w:val="000200C8"/>
    <w:rsid w:val="00020B58"/>
    <w:rsid w:val="00023229"/>
    <w:rsid w:val="00026C70"/>
    <w:rsid w:val="000277F7"/>
    <w:rsid w:val="000278CC"/>
    <w:rsid w:val="0003090A"/>
    <w:rsid w:val="00030E2D"/>
    <w:rsid w:val="00033394"/>
    <w:rsid w:val="00033A3A"/>
    <w:rsid w:val="000352E5"/>
    <w:rsid w:val="0003581C"/>
    <w:rsid w:val="00035DDC"/>
    <w:rsid w:val="00036F85"/>
    <w:rsid w:val="00037FDF"/>
    <w:rsid w:val="00040868"/>
    <w:rsid w:val="00040B51"/>
    <w:rsid w:val="00041FB6"/>
    <w:rsid w:val="0004273E"/>
    <w:rsid w:val="00042A94"/>
    <w:rsid w:val="0004489C"/>
    <w:rsid w:val="000452DF"/>
    <w:rsid w:val="000468AD"/>
    <w:rsid w:val="00046EB5"/>
    <w:rsid w:val="00046F41"/>
    <w:rsid w:val="00047405"/>
    <w:rsid w:val="00047627"/>
    <w:rsid w:val="00053744"/>
    <w:rsid w:val="00054A93"/>
    <w:rsid w:val="000552BE"/>
    <w:rsid w:val="00055756"/>
    <w:rsid w:val="00056053"/>
    <w:rsid w:val="0005679F"/>
    <w:rsid w:val="00056BFD"/>
    <w:rsid w:val="00056FCF"/>
    <w:rsid w:val="000573A2"/>
    <w:rsid w:val="00057679"/>
    <w:rsid w:val="00057F26"/>
    <w:rsid w:val="00060FEE"/>
    <w:rsid w:val="000629EA"/>
    <w:rsid w:val="00063358"/>
    <w:rsid w:val="00064F7F"/>
    <w:rsid w:val="00067D97"/>
    <w:rsid w:val="000716B5"/>
    <w:rsid w:val="00071D9D"/>
    <w:rsid w:val="0007213F"/>
    <w:rsid w:val="00072AF1"/>
    <w:rsid w:val="0007415B"/>
    <w:rsid w:val="000754DF"/>
    <w:rsid w:val="0007752C"/>
    <w:rsid w:val="00077547"/>
    <w:rsid w:val="00077EE5"/>
    <w:rsid w:val="00081745"/>
    <w:rsid w:val="00081E63"/>
    <w:rsid w:val="00082CA4"/>
    <w:rsid w:val="0008475A"/>
    <w:rsid w:val="00085D52"/>
    <w:rsid w:val="00086775"/>
    <w:rsid w:val="0008711D"/>
    <w:rsid w:val="000871E0"/>
    <w:rsid w:val="000874F7"/>
    <w:rsid w:val="00090190"/>
    <w:rsid w:val="000924E5"/>
    <w:rsid w:val="0009314C"/>
    <w:rsid w:val="0009379A"/>
    <w:rsid w:val="00094ED7"/>
    <w:rsid w:val="00096510"/>
    <w:rsid w:val="00096B60"/>
    <w:rsid w:val="00096BBC"/>
    <w:rsid w:val="00097ACE"/>
    <w:rsid w:val="00097B62"/>
    <w:rsid w:val="00097F50"/>
    <w:rsid w:val="000A0624"/>
    <w:rsid w:val="000A070F"/>
    <w:rsid w:val="000A089B"/>
    <w:rsid w:val="000A08EA"/>
    <w:rsid w:val="000A0AC6"/>
    <w:rsid w:val="000A3959"/>
    <w:rsid w:val="000A3DA9"/>
    <w:rsid w:val="000A3DE8"/>
    <w:rsid w:val="000A4D90"/>
    <w:rsid w:val="000A583F"/>
    <w:rsid w:val="000A6AF5"/>
    <w:rsid w:val="000A7E1A"/>
    <w:rsid w:val="000B2DD2"/>
    <w:rsid w:val="000B5A8D"/>
    <w:rsid w:val="000C0B3F"/>
    <w:rsid w:val="000C17D6"/>
    <w:rsid w:val="000C2389"/>
    <w:rsid w:val="000C3232"/>
    <w:rsid w:val="000C43B2"/>
    <w:rsid w:val="000C4BAB"/>
    <w:rsid w:val="000C602F"/>
    <w:rsid w:val="000C7251"/>
    <w:rsid w:val="000D0415"/>
    <w:rsid w:val="000D0E70"/>
    <w:rsid w:val="000D22B7"/>
    <w:rsid w:val="000D25BA"/>
    <w:rsid w:val="000D3304"/>
    <w:rsid w:val="000D369D"/>
    <w:rsid w:val="000D3AAA"/>
    <w:rsid w:val="000D76CE"/>
    <w:rsid w:val="000D7754"/>
    <w:rsid w:val="000E0014"/>
    <w:rsid w:val="000E047A"/>
    <w:rsid w:val="000E0717"/>
    <w:rsid w:val="000E1629"/>
    <w:rsid w:val="000E1E66"/>
    <w:rsid w:val="000E237B"/>
    <w:rsid w:val="000E272F"/>
    <w:rsid w:val="000E296E"/>
    <w:rsid w:val="000E2C38"/>
    <w:rsid w:val="000E50F5"/>
    <w:rsid w:val="000E512B"/>
    <w:rsid w:val="000E56BF"/>
    <w:rsid w:val="000E58FC"/>
    <w:rsid w:val="000E6D3E"/>
    <w:rsid w:val="000E7362"/>
    <w:rsid w:val="000F0C7A"/>
    <w:rsid w:val="000F3118"/>
    <w:rsid w:val="000F345F"/>
    <w:rsid w:val="000F3C81"/>
    <w:rsid w:val="000F7B46"/>
    <w:rsid w:val="001018BE"/>
    <w:rsid w:val="00101D89"/>
    <w:rsid w:val="00105941"/>
    <w:rsid w:val="001102A7"/>
    <w:rsid w:val="0011245D"/>
    <w:rsid w:val="00112EDC"/>
    <w:rsid w:val="00113D09"/>
    <w:rsid w:val="001144D5"/>
    <w:rsid w:val="00114F88"/>
    <w:rsid w:val="00116DD8"/>
    <w:rsid w:val="00121317"/>
    <w:rsid w:val="001216F6"/>
    <w:rsid w:val="0012388E"/>
    <w:rsid w:val="001239A8"/>
    <w:rsid w:val="001246F9"/>
    <w:rsid w:val="00127806"/>
    <w:rsid w:val="00127D83"/>
    <w:rsid w:val="001300C4"/>
    <w:rsid w:val="00130EBC"/>
    <w:rsid w:val="001316BE"/>
    <w:rsid w:val="00132CD9"/>
    <w:rsid w:val="0013385F"/>
    <w:rsid w:val="00134A9E"/>
    <w:rsid w:val="001354F3"/>
    <w:rsid w:val="00135E31"/>
    <w:rsid w:val="00140B08"/>
    <w:rsid w:val="00140D65"/>
    <w:rsid w:val="00141D44"/>
    <w:rsid w:val="00141D6A"/>
    <w:rsid w:val="00141E60"/>
    <w:rsid w:val="00142AF6"/>
    <w:rsid w:val="00143393"/>
    <w:rsid w:val="001435BE"/>
    <w:rsid w:val="00143A1D"/>
    <w:rsid w:val="001463B4"/>
    <w:rsid w:val="00147210"/>
    <w:rsid w:val="00147D40"/>
    <w:rsid w:val="00147FF4"/>
    <w:rsid w:val="00150A19"/>
    <w:rsid w:val="00151CA9"/>
    <w:rsid w:val="00152DB8"/>
    <w:rsid w:val="001535A0"/>
    <w:rsid w:val="00155DDA"/>
    <w:rsid w:val="001561C2"/>
    <w:rsid w:val="0015733D"/>
    <w:rsid w:val="00157CD6"/>
    <w:rsid w:val="00161D0A"/>
    <w:rsid w:val="00163E0E"/>
    <w:rsid w:val="00164B1E"/>
    <w:rsid w:val="00164C58"/>
    <w:rsid w:val="00164F8D"/>
    <w:rsid w:val="00166C74"/>
    <w:rsid w:val="00171970"/>
    <w:rsid w:val="001738BE"/>
    <w:rsid w:val="001746B5"/>
    <w:rsid w:val="0017526D"/>
    <w:rsid w:val="00175AA8"/>
    <w:rsid w:val="00176E63"/>
    <w:rsid w:val="00177A1F"/>
    <w:rsid w:val="001808AC"/>
    <w:rsid w:val="00181FB3"/>
    <w:rsid w:val="00182B75"/>
    <w:rsid w:val="00183EBC"/>
    <w:rsid w:val="0018426E"/>
    <w:rsid w:val="001877D5"/>
    <w:rsid w:val="0018784F"/>
    <w:rsid w:val="0019220B"/>
    <w:rsid w:val="001933DD"/>
    <w:rsid w:val="00193B1C"/>
    <w:rsid w:val="00193FB4"/>
    <w:rsid w:val="0019469F"/>
    <w:rsid w:val="001954E8"/>
    <w:rsid w:val="001959D2"/>
    <w:rsid w:val="00195E54"/>
    <w:rsid w:val="001A2B3A"/>
    <w:rsid w:val="001A3DA0"/>
    <w:rsid w:val="001A42BD"/>
    <w:rsid w:val="001A4664"/>
    <w:rsid w:val="001A5089"/>
    <w:rsid w:val="001A5E30"/>
    <w:rsid w:val="001B0091"/>
    <w:rsid w:val="001B0B4E"/>
    <w:rsid w:val="001B1F44"/>
    <w:rsid w:val="001B37F8"/>
    <w:rsid w:val="001B3DAF"/>
    <w:rsid w:val="001B4371"/>
    <w:rsid w:val="001B56C9"/>
    <w:rsid w:val="001B6D22"/>
    <w:rsid w:val="001C161B"/>
    <w:rsid w:val="001C283F"/>
    <w:rsid w:val="001C4AC2"/>
    <w:rsid w:val="001C6229"/>
    <w:rsid w:val="001D0381"/>
    <w:rsid w:val="001D18EC"/>
    <w:rsid w:val="001D2F8A"/>
    <w:rsid w:val="001D3650"/>
    <w:rsid w:val="001D42D1"/>
    <w:rsid w:val="001D49CD"/>
    <w:rsid w:val="001D4CFB"/>
    <w:rsid w:val="001D54D1"/>
    <w:rsid w:val="001D6E31"/>
    <w:rsid w:val="001D711A"/>
    <w:rsid w:val="001E0F8A"/>
    <w:rsid w:val="001E392D"/>
    <w:rsid w:val="001E733E"/>
    <w:rsid w:val="001F16AE"/>
    <w:rsid w:val="001F1D8F"/>
    <w:rsid w:val="001F26C5"/>
    <w:rsid w:val="001F2873"/>
    <w:rsid w:val="001F391D"/>
    <w:rsid w:val="002022A7"/>
    <w:rsid w:val="00202307"/>
    <w:rsid w:val="0020298F"/>
    <w:rsid w:val="0020303A"/>
    <w:rsid w:val="0020599A"/>
    <w:rsid w:val="00205CFD"/>
    <w:rsid w:val="0020727B"/>
    <w:rsid w:val="0021072A"/>
    <w:rsid w:val="00210963"/>
    <w:rsid w:val="00211554"/>
    <w:rsid w:val="00212435"/>
    <w:rsid w:val="00212459"/>
    <w:rsid w:val="00213867"/>
    <w:rsid w:val="00214006"/>
    <w:rsid w:val="00214515"/>
    <w:rsid w:val="00215DFF"/>
    <w:rsid w:val="002209FB"/>
    <w:rsid w:val="00223F7E"/>
    <w:rsid w:val="0022483A"/>
    <w:rsid w:val="0023016E"/>
    <w:rsid w:val="00230B4F"/>
    <w:rsid w:val="00232291"/>
    <w:rsid w:val="00232614"/>
    <w:rsid w:val="00233606"/>
    <w:rsid w:val="0023765B"/>
    <w:rsid w:val="002406F9"/>
    <w:rsid w:val="00242A97"/>
    <w:rsid w:val="00242E46"/>
    <w:rsid w:val="00243875"/>
    <w:rsid w:val="00244336"/>
    <w:rsid w:val="00245F05"/>
    <w:rsid w:val="00251196"/>
    <w:rsid w:val="002514C9"/>
    <w:rsid w:val="00251FCC"/>
    <w:rsid w:val="00252A72"/>
    <w:rsid w:val="00254C77"/>
    <w:rsid w:val="00257DDB"/>
    <w:rsid w:val="002610B0"/>
    <w:rsid w:val="00261D5C"/>
    <w:rsid w:val="00262C09"/>
    <w:rsid w:val="00263225"/>
    <w:rsid w:val="002632B2"/>
    <w:rsid w:val="00264B58"/>
    <w:rsid w:val="0027175D"/>
    <w:rsid w:val="00272066"/>
    <w:rsid w:val="00273007"/>
    <w:rsid w:val="00276C9D"/>
    <w:rsid w:val="0028043F"/>
    <w:rsid w:val="002830F8"/>
    <w:rsid w:val="00283274"/>
    <w:rsid w:val="002856C9"/>
    <w:rsid w:val="00285778"/>
    <w:rsid w:val="00285811"/>
    <w:rsid w:val="00285936"/>
    <w:rsid w:val="00287F24"/>
    <w:rsid w:val="00293B1B"/>
    <w:rsid w:val="002973CB"/>
    <w:rsid w:val="002A07B3"/>
    <w:rsid w:val="002A0B92"/>
    <w:rsid w:val="002A0CDC"/>
    <w:rsid w:val="002A13C9"/>
    <w:rsid w:val="002A1E54"/>
    <w:rsid w:val="002A239D"/>
    <w:rsid w:val="002A239E"/>
    <w:rsid w:val="002A6B17"/>
    <w:rsid w:val="002A768B"/>
    <w:rsid w:val="002A7869"/>
    <w:rsid w:val="002B0F59"/>
    <w:rsid w:val="002B253B"/>
    <w:rsid w:val="002B2C1D"/>
    <w:rsid w:val="002B5B96"/>
    <w:rsid w:val="002C0069"/>
    <w:rsid w:val="002C194D"/>
    <w:rsid w:val="002C2770"/>
    <w:rsid w:val="002C5ADE"/>
    <w:rsid w:val="002C5ED4"/>
    <w:rsid w:val="002C7D17"/>
    <w:rsid w:val="002D1656"/>
    <w:rsid w:val="002D2B46"/>
    <w:rsid w:val="002D2FE7"/>
    <w:rsid w:val="002D7287"/>
    <w:rsid w:val="002E0A3A"/>
    <w:rsid w:val="002E2A0F"/>
    <w:rsid w:val="002E34D4"/>
    <w:rsid w:val="002E3A0E"/>
    <w:rsid w:val="002E68ED"/>
    <w:rsid w:val="002E7393"/>
    <w:rsid w:val="002F3FB5"/>
    <w:rsid w:val="002F5A08"/>
    <w:rsid w:val="002F6FC3"/>
    <w:rsid w:val="002F764A"/>
    <w:rsid w:val="00301092"/>
    <w:rsid w:val="0030171A"/>
    <w:rsid w:val="003030CE"/>
    <w:rsid w:val="00304A7D"/>
    <w:rsid w:val="00304F3E"/>
    <w:rsid w:val="00305F48"/>
    <w:rsid w:val="0030709A"/>
    <w:rsid w:val="00312A3B"/>
    <w:rsid w:val="00312F78"/>
    <w:rsid w:val="003139FA"/>
    <w:rsid w:val="003150E5"/>
    <w:rsid w:val="0031558C"/>
    <w:rsid w:val="00317F68"/>
    <w:rsid w:val="003214B4"/>
    <w:rsid w:val="0032206E"/>
    <w:rsid w:val="0032234E"/>
    <w:rsid w:val="00322D61"/>
    <w:rsid w:val="00323B2C"/>
    <w:rsid w:val="00324AE8"/>
    <w:rsid w:val="00324E6A"/>
    <w:rsid w:val="00325653"/>
    <w:rsid w:val="00326FC9"/>
    <w:rsid w:val="00327258"/>
    <w:rsid w:val="00327549"/>
    <w:rsid w:val="00327B31"/>
    <w:rsid w:val="0033015E"/>
    <w:rsid w:val="003314DF"/>
    <w:rsid w:val="00331E66"/>
    <w:rsid w:val="00332709"/>
    <w:rsid w:val="0033273C"/>
    <w:rsid w:val="0033286C"/>
    <w:rsid w:val="00332D88"/>
    <w:rsid w:val="00333D4F"/>
    <w:rsid w:val="0033735C"/>
    <w:rsid w:val="00337383"/>
    <w:rsid w:val="0033743D"/>
    <w:rsid w:val="00340782"/>
    <w:rsid w:val="00343D72"/>
    <w:rsid w:val="00346106"/>
    <w:rsid w:val="00346730"/>
    <w:rsid w:val="00346A34"/>
    <w:rsid w:val="00347250"/>
    <w:rsid w:val="00347BA5"/>
    <w:rsid w:val="00350933"/>
    <w:rsid w:val="00350AB9"/>
    <w:rsid w:val="003521B0"/>
    <w:rsid w:val="003524CB"/>
    <w:rsid w:val="003534B8"/>
    <w:rsid w:val="00354B6C"/>
    <w:rsid w:val="0035500B"/>
    <w:rsid w:val="003556F1"/>
    <w:rsid w:val="00355F92"/>
    <w:rsid w:val="00356434"/>
    <w:rsid w:val="003608FB"/>
    <w:rsid w:val="00361E53"/>
    <w:rsid w:val="00362BCE"/>
    <w:rsid w:val="0036393A"/>
    <w:rsid w:val="00363B81"/>
    <w:rsid w:val="00364DD9"/>
    <w:rsid w:val="003650EC"/>
    <w:rsid w:val="00365A47"/>
    <w:rsid w:val="00365DD5"/>
    <w:rsid w:val="0036644C"/>
    <w:rsid w:val="00367A45"/>
    <w:rsid w:val="00374427"/>
    <w:rsid w:val="00375188"/>
    <w:rsid w:val="00376179"/>
    <w:rsid w:val="00376B66"/>
    <w:rsid w:val="003812EB"/>
    <w:rsid w:val="003830C0"/>
    <w:rsid w:val="0038315B"/>
    <w:rsid w:val="003837AA"/>
    <w:rsid w:val="0038456F"/>
    <w:rsid w:val="00385C30"/>
    <w:rsid w:val="00385E3E"/>
    <w:rsid w:val="0038600E"/>
    <w:rsid w:val="00386F1D"/>
    <w:rsid w:val="00390BDB"/>
    <w:rsid w:val="00392626"/>
    <w:rsid w:val="003926E6"/>
    <w:rsid w:val="0039311E"/>
    <w:rsid w:val="00393C7B"/>
    <w:rsid w:val="00394AE7"/>
    <w:rsid w:val="00395F9D"/>
    <w:rsid w:val="00396201"/>
    <w:rsid w:val="00396E33"/>
    <w:rsid w:val="003A0493"/>
    <w:rsid w:val="003A29E8"/>
    <w:rsid w:val="003A2A39"/>
    <w:rsid w:val="003A2AD5"/>
    <w:rsid w:val="003A31A0"/>
    <w:rsid w:val="003A3208"/>
    <w:rsid w:val="003A5FBA"/>
    <w:rsid w:val="003A63E0"/>
    <w:rsid w:val="003A6BA6"/>
    <w:rsid w:val="003A784A"/>
    <w:rsid w:val="003B0113"/>
    <w:rsid w:val="003B0407"/>
    <w:rsid w:val="003B2140"/>
    <w:rsid w:val="003B33D8"/>
    <w:rsid w:val="003B56BA"/>
    <w:rsid w:val="003B6E27"/>
    <w:rsid w:val="003B7E4E"/>
    <w:rsid w:val="003B7E6A"/>
    <w:rsid w:val="003B7F27"/>
    <w:rsid w:val="003C0290"/>
    <w:rsid w:val="003C20B8"/>
    <w:rsid w:val="003C2446"/>
    <w:rsid w:val="003C2B9F"/>
    <w:rsid w:val="003C2D6D"/>
    <w:rsid w:val="003C306F"/>
    <w:rsid w:val="003C50CE"/>
    <w:rsid w:val="003C5B4A"/>
    <w:rsid w:val="003C6ADD"/>
    <w:rsid w:val="003C6C1F"/>
    <w:rsid w:val="003C7311"/>
    <w:rsid w:val="003D099A"/>
    <w:rsid w:val="003D0B91"/>
    <w:rsid w:val="003D2043"/>
    <w:rsid w:val="003D2299"/>
    <w:rsid w:val="003D282F"/>
    <w:rsid w:val="003D28D9"/>
    <w:rsid w:val="003D2967"/>
    <w:rsid w:val="003D362C"/>
    <w:rsid w:val="003D48FB"/>
    <w:rsid w:val="003E024E"/>
    <w:rsid w:val="003E036B"/>
    <w:rsid w:val="003E1651"/>
    <w:rsid w:val="003E1BE1"/>
    <w:rsid w:val="003E3627"/>
    <w:rsid w:val="003E39CA"/>
    <w:rsid w:val="003E63CF"/>
    <w:rsid w:val="003E67DD"/>
    <w:rsid w:val="003F0FDC"/>
    <w:rsid w:val="003F10A6"/>
    <w:rsid w:val="003F1B3A"/>
    <w:rsid w:val="003F1E11"/>
    <w:rsid w:val="003F2984"/>
    <w:rsid w:val="003F2F74"/>
    <w:rsid w:val="003F38E1"/>
    <w:rsid w:val="003F3911"/>
    <w:rsid w:val="003F3EE5"/>
    <w:rsid w:val="003F42C3"/>
    <w:rsid w:val="003F4729"/>
    <w:rsid w:val="003F4FA7"/>
    <w:rsid w:val="003F6470"/>
    <w:rsid w:val="003F6E14"/>
    <w:rsid w:val="003F7179"/>
    <w:rsid w:val="0040040D"/>
    <w:rsid w:val="00404CF7"/>
    <w:rsid w:val="00406559"/>
    <w:rsid w:val="00407C56"/>
    <w:rsid w:val="004116C4"/>
    <w:rsid w:val="00412C0C"/>
    <w:rsid w:val="004132D7"/>
    <w:rsid w:val="004142EE"/>
    <w:rsid w:val="00416B09"/>
    <w:rsid w:val="00421325"/>
    <w:rsid w:val="00421912"/>
    <w:rsid w:val="0042512A"/>
    <w:rsid w:val="00425943"/>
    <w:rsid w:val="004262CC"/>
    <w:rsid w:val="004274ED"/>
    <w:rsid w:val="004274FA"/>
    <w:rsid w:val="00430CB9"/>
    <w:rsid w:val="00431E2F"/>
    <w:rsid w:val="00431F57"/>
    <w:rsid w:val="004345B5"/>
    <w:rsid w:val="004357DB"/>
    <w:rsid w:val="004366F8"/>
    <w:rsid w:val="00436E0A"/>
    <w:rsid w:val="00437F9A"/>
    <w:rsid w:val="00440AF7"/>
    <w:rsid w:val="00441897"/>
    <w:rsid w:val="00442289"/>
    <w:rsid w:val="00442586"/>
    <w:rsid w:val="0044314A"/>
    <w:rsid w:val="004434F2"/>
    <w:rsid w:val="00443DC3"/>
    <w:rsid w:val="00444FA3"/>
    <w:rsid w:val="004461D9"/>
    <w:rsid w:val="00446FBC"/>
    <w:rsid w:val="00450042"/>
    <w:rsid w:val="004506D7"/>
    <w:rsid w:val="004512BB"/>
    <w:rsid w:val="00451A04"/>
    <w:rsid w:val="00453D0F"/>
    <w:rsid w:val="00453DA5"/>
    <w:rsid w:val="004540CA"/>
    <w:rsid w:val="004540ED"/>
    <w:rsid w:val="00455E58"/>
    <w:rsid w:val="00456E70"/>
    <w:rsid w:val="00460D4D"/>
    <w:rsid w:val="004613D2"/>
    <w:rsid w:val="00461522"/>
    <w:rsid w:val="0046182F"/>
    <w:rsid w:val="00461BC5"/>
    <w:rsid w:val="0046708B"/>
    <w:rsid w:val="004714FF"/>
    <w:rsid w:val="00471527"/>
    <w:rsid w:val="00472006"/>
    <w:rsid w:val="004725E5"/>
    <w:rsid w:val="00474765"/>
    <w:rsid w:val="004756AC"/>
    <w:rsid w:val="0047645C"/>
    <w:rsid w:val="0047669A"/>
    <w:rsid w:val="00476772"/>
    <w:rsid w:val="004802CB"/>
    <w:rsid w:val="0048119B"/>
    <w:rsid w:val="004819BA"/>
    <w:rsid w:val="00482535"/>
    <w:rsid w:val="00484A58"/>
    <w:rsid w:val="00485CBF"/>
    <w:rsid w:val="0048783D"/>
    <w:rsid w:val="004905D5"/>
    <w:rsid w:val="0049166D"/>
    <w:rsid w:val="00491E50"/>
    <w:rsid w:val="0049247A"/>
    <w:rsid w:val="00492726"/>
    <w:rsid w:val="00493A29"/>
    <w:rsid w:val="00493EBC"/>
    <w:rsid w:val="0049465B"/>
    <w:rsid w:val="00494824"/>
    <w:rsid w:val="00497E4A"/>
    <w:rsid w:val="004A3952"/>
    <w:rsid w:val="004A4334"/>
    <w:rsid w:val="004A5BDB"/>
    <w:rsid w:val="004A6044"/>
    <w:rsid w:val="004A6E6E"/>
    <w:rsid w:val="004B06D4"/>
    <w:rsid w:val="004B0798"/>
    <w:rsid w:val="004B21D1"/>
    <w:rsid w:val="004B3939"/>
    <w:rsid w:val="004B47F2"/>
    <w:rsid w:val="004B6B94"/>
    <w:rsid w:val="004B7318"/>
    <w:rsid w:val="004B7F8D"/>
    <w:rsid w:val="004C1AC6"/>
    <w:rsid w:val="004C2218"/>
    <w:rsid w:val="004C2881"/>
    <w:rsid w:val="004C46B1"/>
    <w:rsid w:val="004C4869"/>
    <w:rsid w:val="004C5F5E"/>
    <w:rsid w:val="004C7682"/>
    <w:rsid w:val="004C7D0C"/>
    <w:rsid w:val="004D080B"/>
    <w:rsid w:val="004D2713"/>
    <w:rsid w:val="004D3002"/>
    <w:rsid w:val="004D510D"/>
    <w:rsid w:val="004D65E8"/>
    <w:rsid w:val="004D7AC2"/>
    <w:rsid w:val="004D7C1C"/>
    <w:rsid w:val="004E0C44"/>
    <w:rsid w:val="004E1017"/>
    <w:rsid w:val="004E2E59"/>
    <w:rsid w:val="004E3034"/>
    <w:rsid w:val="004E3A60"/>
    <w:rsid w:val="004E3E02"/>
    <w:rsid w:val="004E435A"/>
    <w:rsid w:val="004E50F2"/>
    <w:rsid w:val="004E55A0"/>
    <w:rsid w:val="004E5849"/>
    <w:rsid w:val="004E5E51"/>
    <w:rsid w:val="004E742B"/>
    <w:rsid w:val="004F06FC"/>
    <w:rsid w:val="004F255D"/>
    <w:rsid w:val="004F341B"/>
    <w:rsid w:val="004F3F3F"/>
    <w:rsid w:val="004F504E"/>
    <w:rsid w:val="004F57D6"/>
    <w:rsid w:val="004F6AE7"/>
    <w:rsid w:val="004F6D4B"/>
    <w:rsid w:val="005001D9"/>
    <w:rsid w:val="00500DCC"/>
    <w:rsid w:val="00503061"/>
    <w:rsid w:val="00503AB4"/>
    <w:rsid w:val="00506975"/>
    <w:rsid w:val="00506A41"/>
    <w:rsid w:val="00510F89"/>
    <w:rsid w:val="005113BC"/>
    <w:rsid w:val="00511F81"/>
    <w:rsid w:val="00512FAD"/>
    <w:rsid w:val="005132E7"/>
    <w:rsid w:val="005134BA"/>
    <w:rsid w:val="005136B2"/>
    <w:rsid w:val="00513D1A"/>
    <w:rsid w:val="005141D9"/>
    <w:rsid w:val="00514861"/>
    <w:rsid w:val="00515332"/>
    <w:rsid w:val="005158CD"/>
    <w:rsid w:val="005167CF"/>
    <w:rsid w:val="00517426"/>
    <w:rsid w:val="00521FC9"/>
    <w:rsid w:val="00521FFB"/>
    <w:rsid w:val="00522E49"/>
    <w:rsid w:val="00523EF5"/>
    <w:rsid w:val="00524105"/>
    <w:rsid w:val="00524487"/>
    <w:rsid w:val="00525BD4"/>
    <w:rsid w:val="005273B3"/>
    <w:rsid w:val="005319D0"/>
    <w:rsid w:val="00531CF8"/>
    <w:rsid w:val="0053327F"/>
    <w:rsid w:val="0053396A"/>
    <w:rsid w:val="00535B9D"/>
    <w:rsid w:val="00537B05"/>
    <w:rsid w:val="005407D1"/>
    <w:rsid w:val="00541888"/>
    <w:rsid w:val="00541D80"/>
    <w:rsid w:val="00542BF6"/>
    <w:rsid w:val="00545BE9"/>
    <w:rsid w:val="00550059"/>
    <w:rsid w:val="00550CBB"/>
    <w:rsid w:val="0055129C"/>
    <w:rsid w:val="00554409"/>
    <w:rsid w:val="005556BA"/>
    <w:rsid w:val="0055598D"/>
    <w:rsid w:val="00556554"/>
    <w:rsid w:val="00556723"/>
    <w:rsid w:val="005568BA"/>
    <w:rsid w:val="00556ADD"/>
    <w:rsid w:val="00557707"/>
    <w:rsid w:val="00557DB9"/>
    <w:rsid w:val="00561243"/>
    <w:rsid w:val="00561431"/>
    <w:rsid w:val="00562656"/>
    <w:rsid w:val="0056369E"/>
    <w:rsid w:val="0056372C"/>
    <w:rsid w:val="00564275"/>
    <w:rsid w:val="0056759D"/>
    <w:rsid w:val="005700AC"/>
    <w:rsid w:val="00570E3B"/>
    <w:rsid w:val="00571964"/>
    <w:rsid w:val="00571AE9"/>
    <w:rsid w:val="00572014"/>
    <w:rsid w:val="0057217D"/>
    <w:rsid w:val="005726E4"/>
    <w:rsid w:val="00572B35"/>
    <w:rsid w:val="0057410B"/>
    <w:rsid w:val="00574493"/>
    <w:rsid w:val="00574A97"/>
    <w:rsid w:val="005754A7"/>
    <w:rsid w:val="00575D8B"/>
    <w:rsid w:val="00576218"/>
    <w:rsid w:val="00577D57"/>
    <w:rsid w:val="00580FE9"/>
    <w:rsid w:val="00581EC8"/>
    <w:rsid w:val="00584620"/>
    <w:rsid w:val="005852AD"/>
    <w:rsid w:val="00585F4B"/>
    <w:rsid w:val="00587381"/>
    <w:rsid w:val="00587753"/>
    <w:rsid w:val="005919AA"/>
    <w:rsid w:val="00592BF6"/>
    <w:rsid w:val="005931B6"/>
    <w:rsid w:val="005939BA"/>
    <w:rsid w:val="00593DFD"/>
    <w:rsid w:val="00595EB5"/>
    <w:rsid w:val="005960ED"/>
    <w:rsid w:val="005A01E0"/>
    <w:rsid w:val="005A14EA"/>
    <w:rsid w:val="005A18C0"/>
    <w:rsid w:val="005A1C1C"/>
    <w:rsid w:val="005A36AC"/>
    <w:rsid w:val="005A3B16"/>
    <w:rsid w:val="005A40CA"/>
    <w:rsid w:val="005A4C1A"/>
    <w:rsid w:val="005A5E50"/>
    <w:rsid w:val="005B3014"/>
    <w:rsid w:val="005B35C1"/>
    <w:rsid w:val="005B3B67"/>
    <w:rsid w:val="005B5A92"/>
    <w:rsid w:val="005B61F4"/>
    <w:rsid w:val="005B648B"/>
    <w:rsid w:val="005B6E01"/>
    <w:rsid w:val="005C0797"/>
    <w:rsid w:val="005C0B55"/>
    <w:rsid w:val="005C1539"/>
    <w:rsid w:val="005C2112"/>
    <w:rsid w:val="005C2681"/>
    <w:rsid w:val="005C40A1"/>
    <w:rsid w:val="005D1738"/>
    <w:rsid w:val="005D3558"/>
    <w:rsid w:val="005D3799"/>
    <w:rsid w:val="005D3C97"/>
    <w:rsid w:val="005D3FA9"/>
    <w:rsid w:val="005D4960"/>
    <w:rsid w:val="005D4BD0"/>
    <w:rsid w:val="005D5384"/>
    <w:rsid w:val="005D783D"/>
    <w:rsid w:val="005E227B"/>
    <w:rsid w:val="005E33C4"/>
    <w:rsid w:val="005E40AA"/>
    <w:rsid w:val="005E5B75"/>
    <w:rsid w:val="005E7549"/>
    <w:rsid w:val="005E7C7A"/>
    <w:rsid w:val="005E7E28"/>
    <w:rsid w:val="005E7FB3"/>
    <w:rsid w:val="005F118D"/>
    <w:rsid w:val="005F11DD"/>
    <w:rsid w:val="005F1D79"/>
    <w:rsid w:val="005F226C"/>
    <w:rsid w:val="005F3987"/>
    <w:rsid w:val="005F4DA4"/>
    <w:rsid w:val="00601256"/>
    <w:rsid w:val="0060217E"/>
    <w:rsid w:val="00604376"/>
    <w:rsid w:val="00605A4C"/>
    <w:rsid w:val="006062F3"/>
    <w:rsid w:val="00607865"/>
    <w:rsid w:val="00610EBA"/>
    <w:rsid w:val="00611F76"/>
    <w:rsid w:val="00612ABB"/>
    <w:rsid w:val="00612D36"/>
    <w:rsid w:val="006141AB"/>
    <w:rsid w:val="00614C2D"/>
    <w:rsid w:val="00616DBC"/>
    <w:rsid w:val="00617284"/>
    <w:rsid w:val="0061799C"/>
    <w:rsid w:val="00617D90"/>
    <w:rsid w:val="00620174"/>
    <w:rsid w:val="00620DB4"/>
    <w:rsid w:val="00621979"/>
    <w:rsid w:val="006226F9"/>
    <w:rsid w:val="00622ADD"/>
    <w:rsid w:val="006242A7"/>
    <w:rsid w:val="0062484A"/>
    <w:rsid w:val="00626C9A"/>
    <w:rsid w:val="006346A2"/>
    <w:rsid w:val="006367F5"/>
    <w:rsid w:val="00637159"/>
    <w:rsid w:val="0064009C"/>
    <w:rsid w:val="00642768"/>
    <w:rsid w:val="00644CA5"/>
    <w:rsid w:val="00645636"/>
    <w:rsid w:val="00645669"/>
    <w:rsid w:val="006471D7"/>
    <w:rsid w:val="00647A90"/>
    <w:rsid w:val="0065038E"/>
    <w:rsid w:val="00651302"/>
    <w:rsid w:val="006540F3"/>
    <w:rsid w:val="00655BA3"/>
    <w:rsid w:val="006572D8"/>
    <w:rsid w:val="006601E6"/>
    <w:rsid w:val="006603DE"/>
    <w:rsid w:val="0066491C"/>
    <w:rsid w:val="00670091"/>
    <w:rsid w:val="006769B2"/>
    <w:rsid w:val="006770FD"/>
    <w:rsid w:val="0068378A"/>
    <w:rsid w:val="00687366"/>
    <w:rsid w:val="0068736B"/>
    <w:rsid w:val="00690A23"/>
    <w:rsid w:val="00690E2F"/>
    <w:rsid w:val="0069130B"/>
    <w:rsid w:val="006924A0"/>
    <w:rsid w:val="00692844"/>
    <w:rsid w:val="006959E5"/>
    <w:rsid w:val="00695B29"/>
    <w:rsid w:val="00696AD8"/>
    <w:rsid w:val="006A0494"/>
    <w:rsid w:val="006A0953"/>
    <w:rsid w:val="006A1381"/>
    <w:rsid w:val="006A1760"/>
    <w:rsid w:val="006A2D60"/>
    <w:rsid w:val="006A449D"/>
    <w:rsid w:val="006A493A"/>
    <w:rsid w:val="006A521A"/>
    <w:rsid w:val="006A52F4"/>
    <w:rsid w:val="006A5363"/>
    <w:rsid w:val="006A5810"/>
    <w:rsid w:val="006B0124"/>
    <w:rsid w:val="006B0FA4"/>
    <w:rsid w:val="006B22FE"/>
    <w:rsid w:val="006B2D00"/>
    <w:rsid w:val="006B429F"/>
    <w:rsid w:val="006B4CD5"/>
    <w:rsid w:val="006C075F"/>
    <w:rsid w:val="006C17DF"/>
    <w:rsid w:val="006C2A48"/>
    <w:rsid w:val="006C46A1"/>
    <w:rsid w:val="006C59CB"/>
    <w:rsid w:val="006C690F"/>
    <w:rsid w:val="006C6F0A"/>
    <w:rsid w:val="006D047D"/>
    <w:rsid w:val="006D1401"/>
    <w:rsid w:val="006D24A3"/>
    <w:rsid w:val="006D3E7D"/>
    <w:rsid w:val="006D4074"/>
    <w:rsid w:val="006D4FA2"/>
    <w:rsid w:val="006D5EF7"/>
    <w:rsid w:val="006D637C"/>
    <w:rsid w:val="006E04FF"/>
    <w:rsid w:val="006E3A22"/>
    <w:rsid w:val="006E3DFC"/>
    <w:rsid w:val="006E3FCB"/>
    <w:rsid w:val="006E47AA"/>
    <w:rsid w:val="006E6E31"/>
    <w:rsid w:val="006E73F7"/>
    <w:rsid w:val="006E74E6"/>
    <w:rsid w:val="006E7704"/>
    <w:rsid w:val="006F09DE"/>
    <w:rsid w:val="006F0DDF"/>
    <w:rsid w:val="006F2691"/>
    <w:rsid w:val="006F3F0A"/>
    <w:rsid w:val="006F59A7"/>
    <w:rsid w:val="006F7D3C"/>
    <w:rsid w:val="007018A7"/>
    <w:rsid w:val="0070244F"/>
    <w:rsid w:val="00702D33"/>
    <w:rsid w:val="00704D28"/>
    <w:rsid w:val="00704F47"/>
    <w:rsid w:val="00705606"/>
    <w:rsid w:val="00706686"/>
    <w:rsid w:val="00706A0F"/>
    <w:rsid w:val="00706AB7"/>
    <w:rsid w:val="00706FEB"/>
    <w:rsid w:val="007070AC"/>
    <w:rsid w:val="00707421"/>
    <w:rsid w:val="00707922"/>
    <w:rsid w:val="007109CF"/>
    <w:rsid w:val="0071138F"/>
    <w:rsid w:val="007114E8"/>
    <w:rsid w:val="0071324F"/>
    <w:rsid w:val="00714380"/>
    <w:rsid w:val="00716DB4"/>
    <w:rsid w:val="00723E98"/>
    <w:rsid w:val="00724705"/>
    <w:rsid w:val="00724CA8"/>
    <w:rsid w:val="00725BE7"/>
    <w:rsid w:val="00725D66"/>
    <w:rsid w:val="00726376"/>
    <w:rsid w:val="00726EC9"/>
    <w:rsid w:val="00727E7D"/>
    <w:rsid w:val="007311BE"/>
    <w:rsid w:val="007313AA"/>
    <w:rsid w:val="007324AE"/>
    <w:rsid w:val="00734ABD"/>
    <w:rsid w:val="00736490"/>
    <w:rsid w:val="007372B5"/>
    <w:rsid w:val="007415A9"/>
    <w:rsid w:val="007418D4"/>
    <w:rsid w:val="00741C41"/>
    <w:rsid w:val="00742DFC"/>
    <w:rsid w:val="00743C46"/>
    <w:rsid w:val="00744298"/>
    <w:rsid w:val="00744DDD"/>
    <w:rsid w:val="007454E3"/>
    <w:rsid w:val="007466A1"/>
    <w:rsid w:val="007467B4"/>
    <w:rsid w:val="00747361"/>
    <w:rsid w:val="00747E9B"/>
    <w:rsid w:val="007503D8"/>
    <w:rsid w:val="00750883"/>
    <w:rsid w:val="0075178E"/>
    <w:rsid w:val="007530AF"/>
    <w:rsid w:val="0075379D"/>
    <w:rsid w:val="00753E7B"/>
    <w:rsid w:val="00754785"/>
    <w:rsid w:val="007556AE"/>
    <w:rsid w:val="007574BF"/>
    <w:rsid w:val="00757A52"/>
    <w:rsid w:val="00757E90"/>
    <w:rsid w:val="007601CC"/>
    <w:rsid w:val="00761D8F"/>
    <w:rsid w:val="007620A9"/>
    <w:rsid w:val="00765941"/>
    <w:rsid w:val="0077084B"/>
    <w:rsid w:val="00771FB2"/>
    <w:rsid w:val="00772B97"/>
    <w:rsid w:val="00773DE0"/>
    <w:rsid w:val="00774AAA"/>
    <w:rsid w:val="00774D96"/>
    <w:rsid w:val="00775A74"/>
    <w:rsid w:val="00780218"/>
    <w:rsid w:val="00780C12"/>
    <w:rsid w:val="00780E07"/>
    <w:rsid w:val="007814A8"/>
    <w:rsid w:val="00782988"/>
    <w:rsid w:val="00782D81"/>
    <w:rsid w:val="00783621"/>
    <w:rsid w:val="007838F6"/>
    <w:rsid w:val="00783C10"/>
    <w:rsid w:val="00785A98"/>
    <w:rsid w:val="00785B82"/>
    <w:rsid w:val="00785E93"/>
    <w:rsid w:val="00785F84"/>
    <w:rsid w:val="007864B8"/>
    <w:rsid w:val="00786BD0"/>
    <w:rsid w:val="00787A56"/>
    <w:rsid w:val="00790786"/>
    <w:rsid w:val="00791AD7"/>
    <w:rsid w:val="00793296"/>
    <w:rsid w:val="00793511"/>
    <w:rsid w:val="00793B45"/>
    <w:rsid w:val="007945C7"/>
    <w:rsid w:val="00794716"/>
    <w:rsid w:val="00794815"/>
    <w:rsid w:val="00797135"/>
    <w:rsid w:val="00797AF2"/>
    <w:rsid w:val="007A0EDA"/>
    <w:rsid w:val="007A1880"/>
    <w:rsid w:val="007A3EDD"/>
    <w:rsid w:val="007A45A9"/>
    <w:rsid w:val="007A4A3A"/>
    <w:rsid w:val="007A4C97"/>
    <w:rsid w:val="007A64DE"/>
    <w:rsid w:val="007A6FCA"/>
    <w:rsid w:val="007A7625"/>
    <w:rsid w:val="007B0689"/>
    <w:rsid w:val="007B08A6"/>
    <w:rsid w:val="007B0BEE"/>
    <w:rsid w:val="007B1B2A"/>
    <w:rsid w:val="007B2236"/>
    <w:rsid w:val="007B341F"/>
    <w:rsid w:val="007B48A0"/>
    <w:rsid w:val="007B61E7"/>
    <w:rsid w:val="007C11CB"/>
    <w:rsid w:val="007C192C"/>
    <w:rsid w:val="007C46DA"/>
    <w:rsid w:val="007C5014"/>
    <w:rsid w:val="007C5226"/>
    <w:rsid w:val="007C6BB3"/>
    <w:rsid w:val="007C7F6C"/>
    <w:rsid w:val="007D2AF9"/>
    <w:rsid w:val="007D3C75"/>
    <w:rsid w:val="007D754D"/>
    <w:rsid w:val="007E02BA"/>
    <w:rsid w:val="007E0A41"/>
    <w:rsid w:val="007E0C6D"/>
    <w:rsid w:val="007E24B0"/>
    <w:rsid w:val="007E2ECF"/>
    <w:rsid w:val="007E4DA8"/>
    <w:rsid w:val="007E5142"/>
    <w:rsid w:val="007E5D2C"/>
    <w:rsid w:val="007E6B4B"/>
    <w:rsid w:val="007E6B71"/>
    <w:rsid w:val="007F0867"/>
    <w:rsid w:val="007F0DF9"/>
    <w:rsid w:val="007F1201"/>
    <w:rsid w:val="007F27B1"/>
    <w:rsid w:val="007F2B3E"/>
    <w:rsid w:val="007F4768"/>
    <w:rsid w:val="007F4CA9"/>
    <w:rsid w:val="007F51B3"/>
    <w:rsid w:val="007F6151"/>
    <w:rsid w:val="007F6A35"/>
    <w:rsid w:val="007F7524"/>
    <w:rsid w:val="00800ED8"/>
    <w:rsid w:val="00801013"/>
    <w:rsid w:val="00801BC9"/>
    <w:rsid w:val="00802011"/>
    <w:rsid w:val="008020C9"/>
    <w:rsid w:val="008025F2"/>
    <w:rsid w:val="00804B8D"/>
    <w:rsid w:val="00805635"/>
    <w:rsid w:val="00806DFA"/>
    <w:rsid w:val="00807621"/>
    <w:rsid w:val="00810A81"/>
    <w:rsid w:val="008119A3"/>
    <w:rsid w:val="00812151"/>
    <w:rsid w:val="00812380"/>
    <w:rsid w:val="00812894"/>
    <w:rsid w:val="00812DAF"/>
    <w:rsid w:val="00812E60"/>
    <w:rsid w:val="0081570E"/>
    <w:rsid w:val="0081672C"/>
    <w:rsid w:val="00816F8B"/>
    <w:rsid w:val="0081772D"/>
    <w:rsid w:val="008209C1"/>
    <w:rsid w:val="00820E89"/>
    <w:rsid w:val="00820F5A"/>
    <w:rsid w:val="00821CEC"/>
    <w:rsid w:val="00824241"/>
    <w:rsid w:val="0082460D"/>
    <w:rsid w:val="0082620B"/>
    <w:rsid w:val="00826289"/>
    <w:rsid w:val="0082771A"/>
    <w:rsid w:val="008278AE"/>
    <w:rsid w:val="00827ACD"/>
    <w:rsid w:val="00827F9B"/>
    <w:rsid w:val="00830978"/>
    <w:rsid w:val="00831900"/>
    <w:rsid w:val="00831949"/>
    <w:rsid w:val="008331A1"/>
    <w:rsid w:val="00833317"/>
    <w:rsid w:val="00834AF9"/>
    <w:rsid w:val="00836A42"/>
    <w:rsid w:val="0083778E"/>
    <w:rsid w:val="00837951"/>
    <w:rsid w:val="008414BB"/>
    <w:rsid w:val="00841EBD"/>
    <w:rsid w:val="008420C8"/>
    <w:rsid w:val="008421CC"/>
    <w:rsid w:val="00842252"/>
    <w:rsid w:val="00843553"/>
    <w:rsid w:val="008443A9"/>
    <w:rsid w:val="0084479D"/>
    <w:rsid w:val="00845E19"/>
    <w:rsid w:val="008476F6"/>
    <w:rsid w:val="008477BE"/>
    <w:rsid w:val="00847A45"/>
    <w:rsid w:val="00847EA7"/>
    <w:rsid w:val="00850A49"/>
    <w:rsid w:val="00853F8C"/>
    <w:rsid w:val="00854B41"/>
    <w:rsid w:val="00857310"/>
    <w:rsid w:val="008648CE"/>
    <w:rsid w:val="00864B03"/>
    <w:rsid w:val="00864FE2"/>
    <w:rsid w:val="0086569F"/>
    <w:rsid w:val="00866A8D"/>
    <w:rsid w:val="00870AB2"/>
    <w:rsid w:val="00870DE5"/>
    <w:rsid w:val="008716E6"/>
    <w:rsid w:val="008717E7"/>
    <w:rsid w:val="00871D79"/>
    <w:rsid w:val="0087270D"/>
    <w:rsid w:val="00873076"/>
    <w:rsid w:val="00873246"/>
    <w:rsid w:val="00875612"/>
    <w:rsid w:val="0088009B"/>
    <w:rsid w:val="008800A0"/>
    <w:rsid w:val="00881927"/>
    <w:rsid w:val="008819B4"/>
    <w:rsid w:val="008825B3"/>
    <w:rsid w:val="0088291C"/>
    <w:rsid w:val="00883775"/>
    <w:rsid w:val="00884AD4"/>
    <w:rsid w:val="00887358"/>
    <w:rsid w:val="00891A02"/>
    <w:rsid w:val="0089249E"/>
    <w:rsid w:val="0089265D"/>
    <w:rsid w:val="00893017"/>
    <w:rsid w:val="008969D0"/>
    <w:rsid w:val="008971BA"/>
    <w:rsid w:val="008A00D9"/>
    <w:rsid w:val="008A0D4A"/>
    <w:rsid w:val="008A1BD7"/>
    <w:rsid w:val="008A4D14"/>
    <w:rsid w:val="008A51E7"/>
    <w:rsid w:val="008A7876"/>
    <w:rsid w:val="008B03F7"/>
    <w:rsid w:val="008B2BC9"/>
    <w:rsid w:val="008B3C85"/>
    <w:rsid w:val="008B42F6"/>
    <w:rsid w:val="008B487A"/>
    <w:rsid w:val="008B4C96"/>
    <w:rsid w:val="008B6F21"/>
    <w:rsid w:val="008B7052"/>
    <w:rsid w:val="008B77B6"/>
    <w:rsid w:val="008B78B3"/>
    <w:rsid w:val="008C164B"/>
    <w:rsid w:val="008C184A"/>
    <w:rsid w:val="008C1B5B"/>
    <w:rsid w:val="008C2F46"/>
    <w:rsid w:val="008C3C24"/>
    <w:rsid w:val="008C4647"/>
    <w:rsid w:val="008C6D7A"/>
    <w:rsid w:val="008D1815"/>
    <w:rsid w:val="008D328D"/>
    <w:rsid w:val="008D33F3"/>
    <w:rsid w:val="008D3AD2"/>
    <w:rsid w:val="008D3EFF"/>
    <w:rsid w:val="008D4A75"/>
    <w:rsid w:val="008D4E2E"/>
    <w:rsid w:val="008D5541"/>
    <w:rsid w:val="008D6275"/>
    <w:rsid w:val="008D67B1"/>
    <w:rsid w:val="008D6FD5"/>
    <w:rsid w:val="008E031D"/>
    <w:rsid w:val="008E0576"/>
    <w:rsid w:val="008E43FD"/>
    <w:rsid w:val="008E5A55"/>
    <w:rsid w:val="008E629B"/>
    <w:rsid w:val="008E747B"/>
    <w:rsid w:val="008F04B5"/>
    <w:rsid w:val="008F0A6E"/>
    <w:rsid w:val="008F0E80"/>
    <w:rsid w:val="008F3316"/>
    <w:rsid w:val="008F3AF2"/>
    <w:rsid w:val="008F4B10"/>
    <w:rsid w:val="008F6AC7"/>
    <w:rsid w:val="008F6CD7"/>
    <w:rsid w:val="00900AD0"/>
    <w:rsid w:val="009037BD"/>
    <w:rsid w:val="009049FB"/>
    <w:rsid w:val="00904A13"/>
    <w:rsid w:val="00904A42"/>
    <w:rsid w:val="0090526D"/>
    <w:rsid w:val="00905F4B"/>
    <w:rsid w:val="00906CE6"/>
    <w:rsid w:val="009074D5"/>
    <w:rsid w:val="00907EC6"/>
    <w:rsid w:val="00910992"/>
    <w:rsid w:val="00911AFE"/>
    <w:rsid w:val="00912EB2"/>
    <w:rsid w:val="00912F34"/>
    <w:rsid w:val="009151B1"/>
    <w:rsid w:val="009153F5"/>
    <w:rsid w:val="00915970"/>
    <w:rsid w:val="00917E75"/>
    <w:rsid w:val="00921500"/>
    <w:rsid w:val="009231DC"/>
    <w:rsid w:val="00923881"/>
    <w:rsid w:val="00926D9B"/>
    <w:rsid w:val="00927B35"/>
    <w:rsid w:val="00927CC1"/>
    <w:rsid w:val="009312D0"/>
    <w:rsid w:val="00931F49"/>
    <w:rsid w:val="00932347"/>
    <w:rsid w:val="009324C4"/>
    <w:rsid w:val="00933631"/>
    <w:rsid w:val="0093732D"/>
    <w:rsid w:val="00937CD9"/>
    <w:rsid w:val="00937DA9"/>
    <w:rsid w:val="00942063"/>
    <w:rsid w:val="00942AF2"/>
    <w:rsid w:val="00943676"/>
    <w:rsid w:val="00945604"/>
    <w:rsid w:val="009460B1"/>
    <w:rsid w:val="00952817"/>
    <w:rsid w:val="00952A91"/>
    <w:rsid w:val="00952F12"/>
    <w:rsid w:val="009533D6"/>
    <w:rsid w:val="0095345F"/>
    <w:rsid w:val="0095355B"/>
    <w:rsid w:val="00955009"/>
    <w:rsid w:val="00955BFA"/>
    <w:rsid w:val="009604C5"/>
    <w:rsid w:val="00963B92"/>
    <w:rsid w:val="00963C4B"/>
    <w:rsid w:val="00963CC3"/>
    <w:rsid w:val="0096482C"/>
    <w:rsid w:val="009655BE"/>
    <w:rsid w:val="0096583F"/>
    <w:rsid w:val="009661D3"/>
    <w:rsid w:val="00970E14"/>
    <w:rsid w:val="00971E52"/>
    <w:rsid w:val="00971F41"/>
    <w:rsid w:val="0097208A"/>
    <w:rsid w:val="00976A1A"/>
    <w:rsid w:val="0098031F"/>
    <w:rsid w:val="00981E9E"/>
    <w:rsid w:val="00984C03"/>
    <w:rsid w:val="009873E2"/>
    <w:rsid w:val="009873E3"/>
    <w:rsid w:val="0099027B"/>
    <w:rsid w:val="009927BB"/>
    <w:rsid w:val="00993BB5"/>
    <w:rsid w:val="00994504"/>
    <w:rsid w:val="00994885"/>
    <w:rsid w:val="009962E8"/>
    <w:rsid w:val="009963B3"/>
    <w:rsid w:val="009A078B"/>
    <w:rsid w:val="009A285F"/>
    <w:rsid w:val="009A29B1"/>
    <w:rsid w:val="009A5751"/>
    <w:rsid w:val="009A67C8"/>
    <w:rsid w:val="009B12F9"/>
    <w:rsid w:val="009B1A4B"/>
    <w:rsid w:val="009B2287"/>
    <w:rsid w:val="009B2DD5"/>
    <w:rsid w:val="009B3163"/>
    <w:rsid w:val="009B3AB4"/>
    <w:rsid w:val="009B73E1"/>
    <w:rsid w:val="009B79A0"/>
    <w:rsid w:val="009C04CA"/>
    <w:rsid w:val="009C0B36"/>
    <w:rsid w:val="009C0D65"/>
    <w:rsid w:val="009C17CF"/>
    <w:rsid w:val="009C17E7"/>
    <w:rsid w:val="009C1A2F"/>
    <w:rsid w:val="009C251B"/>
    <w:rsid w:val="009C3F8A"/>
    <w:rsid w:val="009C4CCD"/>
    <w:rsid w:val="009C5A72"/>
    <w:rsid w:val="009C6092"/>
    <w:rsid w:val="009C6AA8"/>
    <w:rsid w:val="009D1C5D"/>
    <w:rsid w:val="009D31DB"/>
    <w:rsid w:val="009D3B9A"/>
    <w:rsid w:val="009D3CA7"/>
    <w:rsid w:val="009D5A2C"/>
    <w:rsid w:val="009D5E68"/>
    <w:rsid w:val="009D5EF9"/>
    <w:rsid w:val="009D5F2B"/>
    <w:rsid w:val="009D61BE"/>
    <w:rsid w:val="009D7E43"/>
    <w:rsid w:val="009E0D3A"/>
    <w:rsid w:val="009E25A9"/>
    <w:rsid w:val="009E2A07"/>
    <w:rsid w:val="009E3706"/>
    <w:rsid w:val="009E3B06"/>
    <w:rsid w:val="009E58FB"/>
    <w:rsid w:val="009E601B"/>
    <w:rsid w:val="009F02B2"/>
    <w:rsid w:val="009F03B0"/>
    <w:rsid w:val="009F182E"/>
    <w:rsid w:val="009F205C"/>
    <w:rsid w:val="009F25C1"/>
    <w:rsid w:val="009F3E7C"/>
    <w:rsid w:val="009F4D99"/>
    <w:rsid w:val="009F5BB0"/>
    <w:rsid w:val="009F650E"/>
    <w:rsid w:val="009F723F"/>
    <w:rsid w:val="00A00B50"/>
    <w:rsid w:val="00A01E19"/>
    <w:rsid w:val="00A03F95"/>
    <w:rsid w:val="00A054DB"/>
    <w:rsid w:val="00A055BC"/>
    <w:rsid w:val="00A05739"/>
    <w:rsid w:val="00A06544"/>
    <w:rsid w:val="00A1083C"/>
    <w:rsid w:val="00A12324"/>
    <w:rsid w:val="00A1303F"/>
    <w:rsid w:val="00A1377B"/>
    <w:rsid w:val="00A15964"/>
    <w:rsid w:val="00A15D9D"/>
    <w:rsid w:val="00A16E62"/>
    <w:rsid w:val="00A21C89"/>
    <w:rsid w:val="00A22150"/>
    <w:rsid w:val="00A240EE"/>
    <w:rsid w:val="00A25ED0"/>
    <w:rsid w:val="00A27D31"/>
    <w:rsid w:val="00A30914"/>
    <w:rsid w:val="00A31F94"/>
    <w:rsid w:val="00A34F0F"/>
    <w:rsid w:val="00A3663B"/>
    <w:rsid w:val="00A40856"/>
    <w:rsid w:val="00A43806"/>
    <w:rsid w:val="00A45D50"/>
    <w:rsid w:val="00A469AB"/>
    <w:rsid w:val="00A46B4A"/>
    <w:rsid w:val="00A47C12"/>
    <w:rsid w:val="00A51BE5"/>
    <w:rsid w:val="00A52066"/>
    <w:rsid w:val="00A52BA2"/>
    <w:rsid w:val="00A538C1"/>
    <w:rsid w:val="00A54214"/>
    <w:rsid w:val="00A55F33"/>
    <w:rsid w:val="00A56163"/>
    <w:rsid w:val="00A56F58"/>
    <w:rsid w:val="00A57D01"/>
    <w:rsid w:val="00A6198D"/>
    <w:rsid w:val="00A61F32"/>
    <w:rsid w:val="00A631CE"/>
    <w:rsid w:val="00A63C60"/>
    <w:rsid w:val="00A63D3D"/>
    <w:rsid w:val="00A65139"/>
    <w:rsid w:val="00A65193"/>
    <w:rsid w:val="00A65D5D"/>
    <w:rsid w:val="00A6644A"/>
    <w:rsid w:val="00A7297E"/>
    <w:rsid w:val="00A730DC"/>
    <w:rsid w:val="00A7402E"/>
    <w:rsid w:val="00A7437C"/>
    <w:rsid w:val="00A74A1C"/>
    <w:rsid w:val="00A76494"/>
    <w:rsid w:val="00A764C8"/>
    <w:rsid w:val="00A76EAC"/>
    <w:rsid w:val="00A77BD7"/>
    <w:rsid w:val="00A77E9A"/>
    <w:rsid w:val="00A81304"/>
    <w:rsid w:val="00A83867"/>
    <w:rsid w:val="00A84B38"/>
    <w:rsid w:val="00A85F2A"/>
    <w:rsid w:val="00A87138"/>
    <w:rsid w:val="00A8715F"/>
    <w:rsid w:val="00A87CEE"/>
    <w:rsid w:val="00A91081"/>
    <w:rsid w:val="00A911E7"/>
    <w:rsid w:val="00A92046"/>
    <w:rsid w:val="00A9249E"/>
    <w:rsid w:val="00A97238"/>
    <w:rsid w:val="00AA238A"/>
    <w:rsid w:val="00AA2567"/>
    <w:rsid w:val="00AA4D27"/>
    <w:rsid w:val="00AA58F3"/>
    <w:rsid w:val="00AA5CE7"/>
    <w:rsid w:val="00AA6F28"/>
    <w:rsid w:val="00AA74B7"/>
    <w:rsid w:val="00AA7EA9"/>
    <w:rsid w:val="00AB01C0"/>
    <w:rsid w:val="00AB1343"/>
    <w:rsid w:val="00AB1EE6"/>
    <w:rsid w:val="00AB264F"/>
    <w:rsid w:val="00AB2EE0"/>
    <w:rsid w:val="00AB44D4"/>
    <w:rsid w:val="00AB55F0"/>
    <w:rsid w:val="00AB59B6"/>
    <w:rsid w:val="00AB5A52"/>
    <w:rsid w:val="00AB5C6C"/>
    <w:rsid w:val="00AB605B"/>
    <w:rsid w:val="00AC1D2D"/>
    <w:rsid w:val="00AC1DB8"/>
    <w:rsid w:val="00AC3685"/>
    <w:rsid w:val="00AC3D00"/>
    <w:rsid w:val="00AC3DE2"/>
    <w:rsid w:val="00AC43BB"/>
    <w:rsid w:val="00AC53DD"/>
    <w:rsid w:val="00AC575F"/>
    <w:rsid w:val="00AC58BD"/>
    <w:rsid w:val="00AC6198"/>
    <w:rsid w:val="00AC7FEE"/>
    <w:rsid w:val="00AD0488"/>
    <w:rsid w:val="00AD2287"/>
    <w:rsid w:val="00AD61DD"/>
    <w:rsid w:val="00AD7350"/>
    <w:rsid w:val="00AD773A"/>
    <w:rsid w:val="00AE0AC2"/>
    <w:rsid w:val="00AE0BBB"/>
    <w:rsid w:val="00AE0BBF"/>
    <w:rsid w:val="00AE0DD7"/>
    <w:rsid w:val="00AE163C"/>
    <w:rsid w:val="00AE1FC1"/>
    <w:rsid w:val="00AE25EE"/>
    <w:rsid w:val="00AE3C08"/>
    <w:rsid w:val="00AE430E"/>
    <w:rsid w:val="00AE4988"/>
    <w:rsid w:val="00AE52F9"/>
    <w:rsid w:val="00AE6B2A"/>
    <w:rsid w:val="00AE6CCF"/>
    <w:rsid w:val="00AE7C66"/>
    <w:rsid w:val="00AF11C0"/>
    <w:rsid w:val="00AF1259"/>
    <w:rsid w:val="00AF4302"/>
    <w:rsid w:val="00AF531C"/>
    <w:rsid w:val="00AF5B2C"/>
    <w:rsid w:val="00AF6C5E"/>
    <w:rsid w:val="00AF6F2B"/>
    <w:rsid w:val="00AF73D3"/>
    <w:rsid w:val="00AF78AB"/>
    <w:rsid w:val="00AF7F27"/>
    <w:rsid w:val="00AF7F33"/>
    <w:rsid w:val="00B00961"/>
    <w:rsid w:val="00B00EF4"/>
    <w:rsid w:val="00B01940"/>
    <w:rsid w:val="00B03367"/>
    <w:rsid w:val="00B03813"/>
    <w:rsid w:val="00B0398B"/>
    <w:rsid w:val="00B0434C"/>
    <w:rsid w:val="00B06769"/>
    <w:rsid w:val="00B06939"/>
    <w:rsid w:val="00B0698C"/>
    <w:rsid w:val="00B07A81"/>
    <w:rsid w:val="00B10D84"/>
    <w:rsid w:val="00B11370"/>
    <w:rsid w:val="00B11942"/>
    <w:rsid w:val="00B11A7A"/>
    <w:rsid w:val="00B1239F"/>
    <w:rsid w:val="00B20039"/>
    <w:rsid w:val="00B209BA"/>
    <w:rsid w:val="00B20A1E"/>
    <w:rsid w:val="00B2184C"/>
    <w:rsid w:val="00B22015"/>
    <w:rsid w:val="00B2218B"/>
    <w:rsid w:val="00B22B6E"/>
    <w:rsid w:val="00B23C61"/>
    <w:rsid w:val="00B2419E"/>
    <w:rsid w:val="00B257C3"/>
    <w:rsid w:val="00B25962"/>
    <w:rsid w:val="00B25A6C"/>
    <w:rsid w:val="00B261BD"/>
    <w:rsid w:val="00B26CEC"/>
    <w:rsid w:val="00B27FB2"/>
    <w:rsid w:val="00B3006B"/>
    <w:rsid w:val="00B300F7"/>
    <w:rsid w:val="00B32575"/>
    <w:rsid w:val="00B32A55"/>
    <w:rsid w:val="00B34740"/>
    <w:rsid w:val="00B35038"/>
    <w:rsid w:val="00B3643D"/>
    <w:rsid w:val="00B36897"/>
    <w:rsid w:val="00B37CE3"/>
    <w:rsid w:val="00B4061A"/>
    <w:rsid w:val="00B41D21"/>
    <w:rsid w:val="00B41F3C"/>
    <w:rsid w:val="00B42B92"/>
    <w:rsid w:val="00B42BD1"/>
    <w:rsid w:val="00B42C5C"/>
    <w:rsid w:val="00B42DF6"/>
    <w:rsid w:val="00B46EF2"/>
    <w:rsid w:val="00B50DBE"/>
    <w:rsid w:val="00B52486"/>
    <w:rsid w:val="00B52B58"/>
    <w:rsid w:val="00B53095"/>
    <w:rsid w:val="00B533AA"/>
    <w:rsid w:val="00B540D4"/>
    <w:rsid w:val="00B555A3"/>
    <w:rsid w:val="00B559C2"/>
    <w:rsid w:val="00B55DDA"/>
    <w:rsid w:val="00B55EED"/>
    <w:rsid w:val="00B60128"/>
    <w:rsid w:val="00B62237"/>
    <w:rsid w:val="00B628BD"/>
    <w:rsid w:val="00B62FB0"/>
    <w:rsid w:val="00B6365A"/>
    <w:rsid w:val="00B6416D"/>
    <w:rsid w:val="00B64244"/>
    <w:rsid w:val="00B65452"/>
    <w:rsid w:val="00B67591"/>
    <w:rsid w:val="00B70F20"/>
    <w:rsid w:val="00B7242E"/>
    <w:rsid w:val="00B739FC"/>
    <w:rsid w:val="00B74E0E"/>
    <w:rsid w:val="00B77F43"/>
    <w:rsid w:val="00B80CF0"/>
    <w:rsid w:val="00B81238"/>
    <w:rsid w:val="00B86549"/>
    <w:rsid w:val="00B879A3"/>
    <w:rsid w:val="00B9292E"/>
    <w:rsid w:val="00B92E50"/>
    <w:rsid w:val="00B932A2"/>
    <w:rsid w:val="00B9395C"/>
    <w:rsid w:val="00B93C61"/>
    <w:rsid w:val="00B95566"/>
    <w:rsid w:val="00B95DCF"/>
    <w:rsid w:val="00B95FDC"/>
    <w:rsid w:val="00B9796E"/>
    <w:rsid w:val="00BA05B7"/>
    <w:rsid w:val="00BA1128"/>
    <w:rsid w:val="00BA245F"/>
    <w:rsid w:val="00BA2615"/>
    <w:rsid w:val="00BA425A"/>
    <w:rsid w:val="00BA4332"/>
    <w:rsid w:val="00BA63C3"/>
    <w:rsid w:val="00BB065C"/>
    <w:rsid w:val="00BB0E5A"/>
    <w:rsid w:val="00BB19F7"/>
    <w:rsid w:val="00BB3EF8"/>
    <w:rsid w:val="00BB479C"/>
    <w:rsid w:val="00BB48F9"/>
    <w:rsid w:val="00BB4A4B"/>
    <w:rsid w:val="00BB4B96"/>
    <w:rsid w:val="00BB56A1"/>
    <w:rsid w:val="00BB5AF3"/>
    <w:rsid w:val="00BB70A9"/>
    <w:rsid w:val="00BC1950"/>
    <w:rsid w:val="00BC1FD5"/>
    <w:rsid w:val="00BC2B5B"/>
    <w:rsid w:val="00BC3023"/>
    <w:rsid w:val="00BC375B"/>
    <w:rsid w:val="00BC4D24"/>
    <w:rsid w:val="00BC6F96"/>
    <w:rsid w:val="00BD118D"/>
    <w:rsid w:val="00BD2487"/>
    <w:rsid w:val="00BD281F"/>
    <w:rsid w:val="00BD4892"/>
    <w:rsid w:val="00BD4A6E"/>
    <w:rsid w:val="00BD531B"/>
    <w:rsid w:val="00BD5541"/>
    <w:rsid w:val="00BD5F6C"/>
    <w:rsid w:val="00BE02F4"/>
    <w:rsid w:val="00BE0AEE"/>
    <w:rsid w:val="00BE0E7B"/>
    <w:rsid w:val="00BE0F08"/>
    <w:rsid w:val="00BE1884"/>
    <w:rsid w:val="00BE2A3D"/>
    <w:rsid w:val="00BE3022"/>
    <w:rsid w:val="00BE43A5"/>
    <w:rsid w:val="00BE5EA1"/>
    <w:rsid w:val="00BE5F09"/>
    <w:rsid w:val="00BE606E"/>
    <w:rsid w:val="00BE7621"/>
    <w:rsid w:val="00BF12B2"/>
    <w:rsid w:val="00BF183F"/>
    <w:rsid w:val="00BF18D7"/>
    <w:rsid w:val="00BF295C"/>
    <w:rsid w:val="00BF45A2"/>
    <w:rsid w:val="00BF57B9"/>
    <w:rsid w:val="00BF7C30"/>
    <w:rsid w:val="00C00491"/>
    <w:rsid w:val="00C008CE"/>
    <w:rsid w:val="00C0121C"/>
    <w:rsid w:val="00C01DF0"/>
    <w:rsid w:val="00C01ED9"/>
    <w:rsid w:val="00C02527"/>
    <w:rsid w:val="00C02895"/>
    <w:rsid w:val="00C0419C"/>
    <w:rsid w:val="00C04554"/>
    <w:rsid w:val="00C05D45"/>
    <w:rsid w:val="00C05D7F"/>
    <w:rsid w:val="00C0613E"/>
    <w:rsid w:val="00C073CF"/>
    <w:rsid w:val="00C07A05"/>
    <w:rsid w:val="00C07A6B"/>
    <w:rsid w:val="00C10363"/>
    <w:rsid w:val="00C126F9"/>
    <w:rsid w:val="00C15456"/>
    <w:rsid w:val="00C164CC"/>
    <w:rsid w:val="00C17FD4"/>
    <w:rsid w:val="00C208F0"/>
    <w:rsid w:val="00C21467"/>
    <w:rsid w:val="00C21ADF"/>
    <w:rsid w:val="00C229C9"/>
    <w:rsid w:val="00C242DE"/>
    <w:rsid w:val="00C25727"/>
    <w:rsid w:val="00C25A08"/>
    <w:rsid w:val="00C26B72"/>
    <w:rsid w:val="00C26FB3"/>
    <w:rsid w:val="00C273A7"/>
    <w:rsid w:val="00C300FD"/>
    <w:rsid w:val="00C321AA"/>
    <w:rsid w:val="00C321B7"/>
    <w:rsid w:val="00C33136"/>
    <w:rsid w:val="00C34277"/>
    <w:rsid w:val="00C36B3D"/>
    <w:rsid w:val="00C36D57"/>
    <w:rsid w:val="00C36EC0"/>
    <w:rsid w:val="00C404BE"/>
    <w:rsid w:val="00C41840"/>
    <w:rsid w:val="00C42D58"/>
    <w:rsid w:val="00C42F71"/>
    <w:rsid w:val="00C44F3B"/>
    <w:rsid w:val="00C453B1"/>
    <w:rsid w:val="00C459BD"/>
    <w:rsid w:val="00C46386"/>
    <w:rsid w:val="00C505D4"/>
    <w:rsid w:val="00C51292"/>
    <w:rsid w:val="00C53DBD"/>
    <w:rsid w:val="00C5409D"/>
    <w:rsid w:val="00C55200"/>
    <w:rsid w:val="00C55466"/>
    <w:rsid w:val="00C55BAE"/>
    <w:rsid w:val="00C56195"/>
    <w:rsid w:val="00C56256"/>
    <w:rsid w:val="00C5698A"/>
    <w:rsid w:val="00C60B44"/>
    <w:rsid w:val="00C61353"/>
    <w:rsid w:val="00C63E2C"/>
    <w:rsid w:val="00C649D5"/>
    <w:rsid w:val="00C659FB"/>
    <w:rsid w:val="00C66B92"/>
    <w:rsid w:val="00C70112"/>
    <w:rsid w:val="00C7074A"/>
    <w:rsid w:val="00C71CD3"/>
    <w:rsid w:val="00C72CED"/>
    <w:rsid w:val="00C73DCA"/>
    <w:rsid w:val="00C744B1"/>
    <w:rsid w:val="00C74E6C"/>
    <w:rsid w:val="00C7527D"/>
    <w:rsid w:val="00C76450"/>
    <w:rsid w:val="00C7646B"/>
    <w:rsid w:val="00C76EE8"/>
    <w:rsid w:val="00C76FCD"/>
    <w:rsid w:val="00C773E4"/>
    <w:rsid w:val="00C77554"/>
    <w:rsid w:val="00C77EDB"/>
    <w:rsid w:val="00C8051F"/>
    <w:rsid w:val="00C8216C"/>
    <w:rsid w:val="00C828D7"/>
    <w:rsid w:val="00C8328A"/>
    <w:rsid w:val="00C8567B"/>
    <w:rsid w:val="00C859F4"/>
    <w:rsid w:val="00C87205"/>
    <w:rsid w:val="00C87DF7"/>
    <w:rsid w:val="00C90045"/>
    <w:rsid w:val="00C903D6"/>
    <w:rsid w:val="00C937AD"/>
    <w:rsid w:val="00C9381A"/>
    <w:rsid w:val="00C9467B"/>
    <w:rsid w:val="00C95E8D"/>
    <w:rsid w:val="00C9659D"/>
    <w:rsid w:val="00C972B6"/>
    <w:rsid w:val="00CA26D2"/>
    <w:rsid w:val="00CA35CC"/>
    <w:rsid w:val="00CA3AD8"/>
    <w:rsid w:val="00CA451D"/>
    <w:rsid w:val="00CA4D75"/>
    <w:rsid w:val="00CA5055"/>
    <w:rsid w:val="00CA5183"/>
    <w:rsid w:val="00CA5431"/>
    <w:rsid w:val="00CA65CC"/>
    <w:rsid w:val="00CA66CF"/>
    <w:rsid w:val="00CA7EB6"/>
    <w:rsid w:val="00CB0642"/>
    <w:rsid w:val="00CB12FC"/>
    <w:rsid w:val="00CB1917"/>
    <w:rsid w:val="00CB59F9"/>
    <w:rsid w:val="00CB6FAD"/>
    <w:rsid w:val="00CC2C86"/>
    <w:rsid w:val="00CC37A8"/>
    <w:rsid w:val="00CC3AE9"/>
    <w:rsid w:val="00CC5026"/>
    <w:rsid w:val="00CC5C2E"/>
    <w:rsid w:val="00CC5D5A"/>
    <w:rsid w:val="00CC704A"/>
    <w:rsid w:val="00CC7617"/>
    <w:rsid w:val="00CC7B54"/>
    <w:rsid w:val="00CD027F"/>
    <w:rsid w:val="00CD1130"/>
    <w:rsid w:val="00CD34F1"/>
    <w:rsid w:val="00CD39D7"/>
    <w:rsid w:val="00CD42E1"/>
    <w:rsid w:val="00CD4A0B"/>
    <w:rsid w:val="00CD5E52"/>
    <w:rsid w:val="00CD751A"/>
    <w:rsid w:val="00CE13AB"/>
    <w:rsid w:val="00CE18B4"/>
    <w:rsid w:val="00CE19BB"/>
    <w:rsid w:val="00CE251A"/>
    <w:rsid w:val="00CE2A14"/>
    <w:rsid w:val="00CE3CCC"/>
    <w:rsid w:val="00CE477F"/>
    <w:rsid w:val="00CE5192"/>
    <w:rsid w:val="00CE5880"/>
    <w:rsid w:val="00CE70E7"/>
    <w:rsid w:val="00CE78E2"/>
    <w:rsid w:val="00CF29BE"/>
    <w:rsid w:val="00CF2CCF"/>
    <w:rsid w:val="00CF347E"/>
    <w:rsid w:val="00CF446E"/>
    <w:rsid w:val="00CF6ADA"/>
    <w:rsid w:val="00CF6C7D"/>
    <w:rsid w:val="00D00C13"/>
    <w:rsid w:val="00D0155D"/>
    <w:rsid w:val="00D018E9"/>
    <w:rsid w:val="00D01B35"/>
    <w:rsid w:val="00D01FD9"/>
    <w:rsid w:val="00D03110"/>
    <w:rsid w:val="00D102E2"/>
    <w:rsid w:val="00D11656"/>
    <w:rsid w:val="00D1167A"/>
    <w:rsid w:val="00D11A7D"/>
    <w:rsid w:val="00D137BF"/>
    <w:rsid w:val="00D14222"/>
    <w:rsid w:val="00D1522A"/>
    <w:rsid w:val="00D15622"/>
    <w:rsid w:val="00D1587E"/>
    <w:rsid w:val="00D16157"/>
    <w:rsid w:val="00D162A1"/>
    <w:rsid w:val="00D17A68"/>
    <w:rsid w:val="00D17A96"/>
    <w:rsid w:val="00D21FB9"/>
    <w:rsid w:val="00D248F1"/>
    <w:rsid w:val="00D24A37"/>
    <w:rsid w:val="00D251AF"/>
    <w:rsid w:val="00D26D92"/>
    <w:rsid w:val="00D311A0"/>
    <w:rsid w:val="00D32640"/>
    <w:rsid w:val="00D326EB"/>
    <w:rsid w:val="00D335A8"/>
    <w:rsid w:val="00D33A03"/>
    <w:rsid w:val="00D33B2F"/>
    <w:rsid w:val="00D34330"/>
    <w:rsid w:val="00D343A4"/>
    <w:rsid w:val="00D348C3"/>
    <w:rsid w:val="00D34AE2"/>
    <w:rsid w:val="00D34D57"/>
    <w:rsid w:val="00D3601D"/>
    <w:rsid w:val="00D36C2C"/>
    <w:rsid w:val="00D37343"/>
    <w:rsid w:val="00D37680"/>
    <w:rsid w:val="00D408F4"/>
    <w:rsid w:val="00D4141B"/>
    <w:rsid w:val="00D417D6"/>
    <w:rsid w:val="00D43A78"/>
    <w:rsid w:val="00D4487E"/>
    <w:rsid w:val="00D448CF"/>
    <w:rsid w:val="00D45539"/>
    <w:rsid w:val="00D457D4"/>
    <w:rsid w:val="00D478FB"/>
    <w:rsid w:val="00D47B06"/>
    <w:rsid w:val="00D47D1F"/>
    <w:rsid w:val="00D50C59"/>
    <w:rsid w:val="00D51F9C"/>
    <w:rsid w:val="00D522A5"/>
    <w:rsid w:val="00D52B1B"/>
    <w:rsid w:val="00D537ED"/>
    <w:rsid w:val="00D567E4"/>
    <w:rsid w:val="00D56EDD"/>
    <w:rsid w:val="00D57078"/>
    <w:rsid w:val="00D5716A"/>
    <w:rsid w:val="00D57344"/>
    <w:rsid w:val="00D573AA"/>
    <w:rsid w:val="00D600A8"/>
    <w:rsid w:val="00D60DF6"/>
    <w:rsid w:val="00D62CFB"/>
    <w:rsid w:val="00D640C2"/>
    <w:rsid w:val="00D659BE"/>
    <w:rsid w:val="00D65A57"/>
    <w:rsid w:val="00D6601C"/>
    <w:rsid w:val="00D6710F"/>
    <w:rsid w:val="00D6769D"/>
    <w:rsid w:val="00D707C1"/>
    <w:rsid w:val="00D71580"/>
    <w:rsid w:val="00D72969"/>
    <w:rsid w:val="00D73498"/>
    <w:rsid w:val="00D73B7B"/>
    <w:rsid w:val="00D743BE"/>
    <w:rsid w:val="00D767B5"/>
    <w:rsid w:val="00D7786A"/>
    <w:rsid w:val="00D77947"/>
    <w:rsid w:val="00D80AC4"/>
    <w:rsid w:val="00D821FA"/>
    <w:rsid w:val="00D8413A"/>
    <w:rsid w:val="00D842F0"/>
    <w:rsid w:val="00D843BA"/>
    <w:rsid w:val="00D844E0"/>
    <w:rsid w:val="00D84550"/>
    <w:rsid w:val="00D845A3"/>
    <w:rsid w:val="00D879CA"/>
    <w:rsid w:val="00D906A5"/>
    <w:rsid w:val="00D918DB"/>
    <w:rsid w:val="00D92B47"/>
    <w:rsid w:val="00D9577D"/>
    <w:rsid w:val="00DA01FA"/>
    <w:rsid w:val="00DA1B98"/>
    <w:rsid w:val="00DA2A49"/>
    <w:rsid w:val="00DA57A8"/>
    <w:rsid w:val="00DA5BD8"/>
    <w:rsid w:val="00DA7CC1"/>
    <w:rsid w:val="00DB0927"/>
    <w:rsid w:val="00DB4387"/>
    <w:rsid w:val="00DC04C6"/>
    <w:rsid w:val="00DC36D2"/>
    <w:rsid w:val="00DC3F3C"/>
    <w:rsid w:val="00DC4313"/>
    <w:rsid w:val="00DC638C"/>
    <w:rsid w:val="00DD0229"/>
    <w:rsid w:val="00DD09E0"/>
    <w:rsid w:val="00DD0B4C"/>
    <w:rsid w:val="00DD168D"/>
    <w:rsid w:val="00DD1C57"/>
    <w:rsid w:val="00DD2490"/>
    <w:rsid w:val="00DD2604"/>
    <w:rsid w:val="00DD3B82"/>
    <w:rsid w:val="00DD3CE9"/>
    <w:rsid w:val="00DD42E8"/>
    <w:rsid w:val="00DD45E2"/>
    <w:rsid w:val="00DD4A6C"/>
    <w:rsid w:val="00DD4B41"/>
    <w:rsid w:val="00DD534A"/>
    <w:rsid w:val="00DD60F9"/>
    <w:rsid w:val="00DD740E"/>
    <w:rsid w:val="00DE1CEE"/>
    <w:rsid w:val="00DE3AAE"/>
    <w:rsid w:val="00DE69EE"/>
    <w:rsid w:val="00DE6F1E"/>
    <w:rsid w:val="00DE70ED"/>
    <w:rsid w:val="00DE7D5A"/>
    <w:rsid w:val="00DF1ABD"/>
    <w:rsid w:val="00DF1AEC"/>
    <w:rsid w:val="00DF25AE"/>
    <w:rsid w:val="00DF28B1"/>
    <w:rsid w:val="00DF44F5"/>
    <w:rsid w:val="00DF58BC"/>
    <w:rsid w:val="00DF66F2"/>
    <w:rsid w:val="00DF7895"/>
    <w:rsid w:val="00E00B89"/>
    <w:rsid w:val="00E01400"/>
    <w:rsid w:val="00E028CC"/>
    <w:rsid w:val="00E03A81"/>
    <w:rsid w:val="00E03BA9"/>
    <w:rsid w:val="00E04148"/>
    <w:rsid w:val="00E044EF"/>
    <w:rsid w:val="00E04646"/>
    <w:rsid w:val="00E05F47"/>
    <w:rsid w:val="00E06BCD"/>
    <w:rsid w:val="00E10F1D"/>
    <w:rsid w:val="00E114F8"/>
    <w:rsid w:val="00E135BE"/>
    <w:rsid w:val="00E13EFB"/>
    <w:rsid w:val="00E144A8"/>
    <w:rsid w:val="00E15CA3"/>
    <w:rsid w:val="00E176B4"/>
    <w:rsid w:val="00E17B3F"/>
    <w:rsid w:val="00E218E2"/>
    <w:rsid w:val="00E2264B"/>
    <w:rsid w:val="00E2355C"/>
    <w:rsid w:val="00E2397E"/>
    <w:rsid w:val="00E249BB"/>
    <w:rsid w:val="00E24FDD"/>
    <w:rsid w:val="00E26B0C"/>
    <w:rsid w:val="00E26FEE"/>
    <w:rsid w:val="00E328E7"/>
    <w:rsid w:val="00E33AEB"/>
    <w:rsid w:val="00E33FC6"/>
    <w:rsid w:val="00E3697A"/>
    <w:rsid w:val="00E3728B"/>
    <w:rsid w:val="00E37AF2"/>
    <w:rsid w:val="00E427BE"/>
    <w:rsid w:val="00E429DC"/>
    <w:rsid w:val="00E437F5"/>
    <w:rsid w:val="00E45564"/>
    <w:rsid w:val="00E45B8B"/>
    <w:rsid w:val="00E45FD0"/>
    <w:rsid w:val="00E46503"/>
    <w:rsid w:val="00E46B9A"/>
    <w:rsid w:val="00E51625"/>
    <w:rsid w:val="00E5306E"/>
    <w:rsid w:val="00E53542"/>
    <w:rsid w:val="00E538CC"/>
    <w:rsid w:val="00E53B10"/>
    <w:rsid w:val="00E6040C"/>
    <w:rsid w:val="00E606E3"/>
    <w:rsid w:val="00E607B7"/>
    <w:rsid w:val="00E60BFD"/>
    <w:rsid w:val="00E60FE4"/>
    <w:rsid w:val="00E6145D"/>
    <w:rsid w:val="00E623D5"/>
    <w:rsid w:val="00E623F0"/>
    <w:rsid w:val="00E66DB8"/>
    <w:rsid w:val="00E67395"/>
    <w:rsid w:val="00E67616"/>
    <w:rsid w:val="00E679E2"/>
    <w:rsid w:val="00E72CB9"/>
    <w:rsid w:val="00E7313F"/>
    <w:rsid w:val="00E73BCB"/>
    <w:rsid w:val="00E73D7C"/>
    <w:rsid w:val="00E74924"/>
    <w:rsid w:val="00E75ACB"/>
    <w:rsid w:val="00E770A8"/>
    <w:rsid w:val="00E80876"/>
    <w:rsid w:val="00E8096C"/>
    <w:rsid w:val="00E828FF"/>
    <w:rsid w:val="00E82F42"/>
    <w:rsid w:val="00E85822"/>
    <w:rsid w:val="00E85C68"/>
    <w:rsid w:val="00E86709"/>
    <w:rsid w:val="00E87063"/>
    <w:rsid w:val="00E90F5C"/>
    <w:rsid w:val="00E9108F"/>
    <w:rsid w:val="00E91EEC"/>
    <w:rsid w:val="00E93A67"/>
    <w:rsid w:val="00EA0370"/>
    <w:rsid w:val="00EA09BB"/>
    <w:rsid w:val="00EA0C92"/>
    <w:rsid w:val="00EA2D1C"/>
    <w:rsid w:val="00EA56FC"/>
    <w:rsid w:val="00EA617C"/>
    <w:rsid w:val="00EB17B0"/>
    <w:rsid w:val="00EB2472"/>
    <w:rsid w:val="00EB3348"/>
    <w:rsid w:val="00EB66D6"/>
    <w:rsid w:val="00EB68B5"/>
    <w:rsid w:val="00EB6C2C"/>
    <w:rsid w:val="00EC1411"/>
    <w:rsid w:val="00EC17C3"/>
    <w:rsid w:val="00EC2703"/>
    <w:rsid w:val="00EC2846"/>
    <w:rsid w:val="00EC4690"/>
    <w:rsid w:val="00EC5847"/>
    <w:rsid w:val="00ED0B81"/>
    <w:rsid w:val="00ED0FC0"/>
    <w:rsid w:val="00ED1C8F"/>
    <w:rsid w:val="00ED22D9"/>
    <w:rsid w:val="00ED3937"/>
    <w:rsid w:val="00ED3C09"/>
    <w:rsid w:val="00ED49D1"/>
    <w:rsid w:val="00ED53C8"/>
    <w:rsid w:val="00ED631E"/>
    <w:rsid w:val="00ED6B53"/>
    <w:rsid w:val="00EE3B24"/>
    <w:rsid w:val="00EE4D8F"/>
    <w:rsid w:val="00EE503C"/>
    <w:rsid w:val="00EE6756"/>
    <w:rsid w:val="00EF0AE7"/>
    <w:rsid w:val="00EF0D10"/>
    <w:rsid w:val="00EF0E7E"/>
    <w:rsid w:val="00EF15BF"/>
    <w:rsid w:val="00EF3C49"/>
    <w:rsid w:val="00EF43EB"/>
    <w:rsid w:val="00EF5161"/>
    <w:rsid w:val="00EF6276"/>
    <w:rsid w:val="00EF6B6C"/>
    <w:rsid w:val="00EF7594"/>
    <w:rsid w:val="00EF7F23"/>
    <w:rsid w:val="00F00871"/>
    <w:rsid w:val="00F01EFC"/>
    <w:rsid w:val="00F022DA"/>
    <w:rsid w:val="00F03F69"/>
    <w:rsid w:val="00F04148"/>
    <w:rsid w:val="00F05D7A"/>
    <w:rsid w:val="00F0694F"/>
    <w:rsid w:val="00F07E7C"/>
    <w:rsid w:val="00F10A22"/>
    <w:rsid w:val="00F11351"/>
    <w:rsid w:val="00F1336F"/>
    <w:rsid w:val="00F138CA"/>
    <w:rsid w:val="00F14431"/>
    <w:rsid w:val="00F1586C"/>
    <w:rsid w:val="00F16D37"/>
    <w:rsid w:val="00F17BD9"/>
    <w:rsid w:val="00F20812"/>
    <w:rsid w:val="00F21DA8"/>
    <w:rsid w:val="00F23646"/>
    <w:rsid w:val="00F23DBC"/>
    <w:rsid w:val="00F241E4"/>
    <w:rsid w:val="00F30E80"/>
    <w:rsid w:val="00F317B2"/>
    <w:rsid w:val="00F32913"/>
    <w:rsid w:val="00F335B5"/>
    <w:rsid w:val="00F33C48"/>
    <w:rsid w:val="00F33D79"/>
    <w:rsid w:val="00F36937"/>
    <w:rsid w:val="00F36FF2"/>
    <w:rsid w:val="00F40100"/>
    <w:rsid w:val="00F40FB0"/>
    <w:rsid w:val="00F4117C"/>
    <w:rsid w:val="00F43BBC"/>
    <w:rsid w:val="00F43BCF"/>
    <w:rsid w:val="00F45523"/>
    <w:rsid w:val="00F50900"/>
    <w:rsid w:val="00F51C55"/>
    <w:rsid w:val="00F528A6"/>
    <w:rsid w:val="00F52944"/>
    <w:rsid w:val="00F52DC7"/>
    <w:rsid w:val="00F537FA"/>
    <w:rsid w:val="00F53972"/>
    <w:rsid w:val="00F53EC7"/>
    <w:rsid w:val="00F550E4"/>
    <w:rsid w:val="00F5566F"/>
    <w:rsid w:val="00F55E68"/>
    <w:rsid w:val="00F56259"/>
    <w:rsid w:val="00F5734A"/>
    <w:rsid w:val="00F57482"/>
    <w:rsid w:val="00F57632"/>
    <w:rsid w:val="00F576FB"/>
    <w:rsid w:val="00F60D90"/>
    <w:rsid w:val="00F61D82"/>
    <w:rsid w:val="00F62AF3"/>
    <w:rsid w:val="00F65653"/>
    <w:rsid w:val="00F6653D"/>
    <w:rsid w:val="00F66A8B"/>
    <w:rsid w:val="00F6729E"/>
    <w:rsid w:val="00F702D6"/>
    <w:rsid w:val="00F70C32"/>
    <w:rsid w:val="00F7245B"/>
    <w:rsid w:val="00F77D60"/>
    <w:rsid w:val="00F800D3"/>
    <w:rsid w:val="00F801D3"/>
    <w:rsid w:val="00F814E6"/>
    <w:rsid w:val="00F81BC4"/>
    <w:rsid w:val="00F81CCF"/>
    <w:rsid w:val="00F820F2"/>
    <w:rsid w:val="00F82C46"/>
    <w:rsid w:val="00F830A0"/>
    <w:rsid w:val="00F835EB"/>
    <w:rsid w:val="00F855D7"/>
    <w:rsid w:val="00F85CA2"/>
    <w:rsid w:val="00F866B7"/>
    <w:rsid w:val="00F86771"/>
    <w:rsid w:val="00F95CF0"/>
    <w:rsid w:val="00F9630E"/>
    <w:rsid w:val="00F96B3A"/>
    <w:rsid w:val="00F97348"/>
    <w:rsid w:val="00F974C1"/>
    <w:rsid w:val="00F9785D"/>
    <w:rsid w:val="00FA1D27"/>
    <w:rsid w:val="00FA3E01"/>
    <w:rsid w:val="00FA3FB0"/>
    <w:rsid w:val="00FA4496"/>
    <w:rsid w:val="00FA46A1"/>
    <w:rsid w:val="00FA58E3"/>
    <w:rsid w:val="00FA5916"/>
    <w:rsid w:val="00FA7054"/>
    <w:rsid w:val="00FA7710"/>
    <w:rsid w:val="00FA7959"/>
    <w:rsid w:val="00FB1B6B"/>
    <w:rsid w:val="00FB30B8"/>
    <w:rsid w:val="00FB3711"/>
    <w:rsid w:val="00FB5911"/>
    <w:rsid w:val="00FB7B12"/>
    <w:rsid w:val="00FC1122"/>
    <w:rsid w:val="00FC19CB"/>
    <w:rsid w:val="00FC30C2"/>
    <w:rsid w:val="00FC4921"/>
    <w:rsid w:val="00FC4BAE"/>
    <w:rsid w:val="00FD09C7"/>
    <w:rsid w:val="00FD2580"/>
    <w:rsid w:val="00FD2625"/>
    <w:rsid w:val="00FD2B9B"/>
    <w:rsid w:val="00FD370B"/>
    <w:rsid w:val="00FD40D3"/>
    <w:rsid w:val="00FD562B"/>
    <w:rsid w:val="00FD5656"/>
    <w:rsid w:val="00FD6A78"/>
    <w:rsid w:val="00FE4300"/>
    <w:rsid w:val="00FE598D"/>
    <w:rsid w:val="00FE5D52"/>
    <w:rsid w:val="00FE6C37"/>
    <w:rsid w:val="00FE7191"/>
    <w:rsid w:val="00FF2A4B"/>
    <w:rsid w:val="00FF2D3C"/>
    <w:rsid w:val="00FF3560"/>
    <w:rsid w:val="00FF3C74"/>
    <w:rsid w:val="00FF3E4E"/>
    <w:rsid w:val="00FF4238"/>
    <w:rsid w:val="00FF5823"/>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416A95E1-B237-463C-92CD-630D97C41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DCC"/>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445084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276986">
      <w:bodyDiv w:val="1"/>
      <w:marLeft w:val="0"/>
      <w:marRight w:val="0"/>
      <w:marTop w:val="0"/>
      <w:marBottom w:val="0"/>
      <w:divBdr>
        <w:top w:val="none" w:sz="0" w:space="0" w:color="auto"/>
        <w:left w:val="none" w:sz="0" w:space="0" w:color="auto"/>
        <w:bottom w:val="none" w:sz="0" w:space="0" w:color="auto"/>
        <w:right w:val="none" w:sz="0" w:space="0" w:color="auto"/>
      </w:divBdr>
    </w:div>
    <w:div w:id="178928882">
      <w:bodyDiv w:val="1"/>
      <w:marLeft w:val="0"/>
      <w:marRight w:val="0"/>
      <w:marTop w:val="0"/>
      <w:marBottom w:val="0"/>
      <w:divBdr>
        <w:top w:val="none" w:sz="0" w:space="0" w:color="auto"/>
        <w:left w:val="none" w:sz="0" w:space="0" w:color="auto"/>
        <w:bottom w:val="none" w:sz="0" w:space="0" w:color="auto"/>
        <w:right w:val="none" w:sz="0" w:space="0" w:color="auto"/>
      </w:divBdr>
      <w:divsChild>
        <w:div w:id="583105372">
          <w:marLeft w:val="0"/>
          <w:marRight w:val="0"/>
          <w:marTop w:val="0"/>
          <w:marBottom w:val="15"/>
          <w:divBdr>
            <w:top w:val="none" w:sz="0" w:space="0" w:color="auto"/>
            <w:left w:val="none" w:sz="0" w:space="0" w:color="auto"/>
            <w:bottom w:val="none" w:sz="0" w:space="0" w:color="auto"/>
            <w:right w:val="none" w:sz="0" w:space="0" w:color="auto"/>
          </w:divBdr>
        </w:div>
        <w:div w:id="636109759">
          <w:marLeft w:val="0"/>
          <w:marRight w:val="0"/>
          <w:marTop w:val="0"/>
          <w:marBottom w:val="15"/>
          <w:divBdr>
            <w:top w:val="none" w:sz="0" w:space="0" w:color="auto"/>
            <w:left w:val="none" w:sz="0" w:space="0" w:color="auto"/>
            <w:bottom w:val="none" w:sz="0" w:space="0" w:color="auto"/>
            <w:right w:val="none" w:sz="0" w:space="0" w:color="auto"/>
          </w:divBdr>
        </w:div>
      </w:divsChild>
    </w:div>
    <w:div w:id="18529015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1378228">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1158674">
      <w:bodyDiv w:val="1"/>
      <w:marLeft w:val="0"/>
      <w:marRight w:val="0"/>
      <w:marTop w:val="0"/>
      <w:marBottom w:val="0"/>
      <w:divBdr>
        <w:top w:val="none" w:sz="0" w:space="0" w:color="auto"/>
        <w:left w:val="none" w:sz="0" w:space="0" w:color="auto"/>
        <w:bottom w:val="none" w:sz="0" w:space="0" w:color="auto"/>
        <w:right w:val="none" w:sz="0" w:space="0" w:color="auto"/>
      </w:divBdr>
    </w:div>
    <w:div w:id="338853634">
      <w:bodyDiv w:val="1"/>
      <w:marLeft w:val="0"/>
      <w:marRight w:val="0"/>
      <w:marTop w:val="0"/>
      <w:marBottom w:val="0"/>
      <w:divBdr>
        <w:top w:val="none" w:sz="0" w:space="0" w:color="auto"/>
        <w:left w:val="none" w:sz="0" w:space="0" w:color="auto"/>
        <w:bottom w:val="none" w:sz="0" w:space="0" w:color="auto"/>
        <w:right w:val="none" w:sz="0" w:space="0" w:color="auto"/>
      </w:divBdr>
    </w:div>
    <w:div w:id="35796899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7963330">
      <w:bodyDiv w:val="1"/>
      <w:marLeft w:val="0"/>
      <w:marRight w:val="0"/>
      <w:marTop w:val="0"/>
      <w:marBottom w:val="0"/>
      <w:divBdr>
        <w:top w:val="none" w:sz="0" w:space="0" w:color="auto"/>
        <w:left w:val="none" w:sz="0" w:space="0" w:color="auto"/>
        <w:bottom w:val="none" w:sz="0" w:space="0" w:color="auto"/>
        <w:right w:val="none" w:sz="0" w:space="0" w:color="auto"/>
      </w:divBdr>
      <w:divsChild>
        <w:div w:id="1735006317">
          <w:marLeft w:val="150"/>
          <w:marRight w:val="0"/>
          <w:marTop w:val="225"/>
          <w:marBottom w:val="225"/>
          <w:divBdr>
            <w:top w:val="single" w:sz="6" w:space="0" w:color="FFFFFF"/>
            <w:left w:val="single" w:sz="6" w:space="0" w:color="FFFFFF"/>
            <w:bottom w:val="single" w:sz="6" w:space="0" w:color="FFFFFF"/>
            <w:right w:val="single" w:sz="6" w:space="0" w:color="FFFFFF"/>
          </w:divBdr>
        </w:div>
        <w:div w:id="714626722">
          <w:marLeft w:val="150"/>
          <w:marRight w:val="0"/>
          <w:marTop w:val="225"/>
          <w:marBottom w:val="225"/>
          <w:divBdr>
            <w:top w:val="none" w:sz="0" w:space="0" w:color="auto"/>
            <w:left w:val="none" w:sz="0" w:space="0" w:color="auto"/>
            <w:bottom w:val="none" w:sz="0" w:space="0" w:color="auto"/>
            <w:right w:val="none" w:sz="0" w:space="0" w:color="auto"/>
          </w:divBdr>
          <w:divsChild>
            <w:div w:id="459107479">
              <w:marLeft w:val="0"/>
              <w:marRight w:val="0"/>
              <w:marTop w:val="0"/>
              <w:marBottom w:val="0"/>
              <w:divBdr>
                <w:top w:val="none" w:sz="0" w:space="0" w:color="auto"/>
                <w:left w:val="none" w:sz="0" w:space="0" w:color="auto"/>
                <w:bottom w:val="none" w:sz="0" w:space="0" w:color="auto"/>
                <w:right w:val="none" w:sz="0" w:space="0" w:color="auto"/>
              </w:divBdr>
            </w:div>
            <w:div w:id="269122041">
              <w:marLeft w:val="0"/>
              <w:marRight w:val="0"/>
              <w:marTop w:val="0"/>
              <w:marBottom w:val="0"/>
              <w:divBdr>
                <w:top w:val="none" w:sz="0" w:space="0" w:color="auto"/>
                <w:left w:val="none" w:sz="0" w:space="0" w:color="auto"/>
                <w:bottom w:val="none" w:sz="0" w:space="0" w:color="auto"/>
                <w:right w:val="none" w:sz="0" w:space="0" w:color="auto"/>
              </w:divBdr>
            </w:div>
            <w:div w:id="194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579185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4032617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59948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99967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04421983">
      <w:bodyDiv w:val="1"/>
      <w:marLeft w:val="0"/>
      <w:marRight w:val="0"/>
      <w:marTop w:val="0"/>
      <w:marBottom w:val="0"/>
      <w:divBdr>
        <w:top w:val="none" w:sz="0" w:space="0" w:color="auto"/>
        <w:left w:val="none" w:sz="0" w:space="0" w:color="auto"/>
        <w:bottom w:val="none" w:sz="0" w:space="0" w:color="auto"/>
        <w:right w:val="none" w:sz="0" w:space="0" w:color="auto"/>
      </w:divBdr>
    </w:div>
    <w:div w:id="113915511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381176">
      <w:bodyDiv w:val="1"/>
      <w:marLeft w:val="0"/>
      <w:marRight w:val="0"/>
      <w:marTop w:val="0"/>
      <w:marBottom w:val="0"/>
      <w:divBdr>
        <w:top w:val="none" w:sz="0" w:space="0" w:color="auto"/>
        <w:left w:val="none" w:sz="0" w:space="0" w:color="auto"/>
        <w:bottom w:val="none" w:sz="0" w:space="0" w:color="auto"/>
        <w:right w:val="none" w:sz="0" w:space="0" w:color="auto"/>
      </w:divBdr>
    </w:div>
    <w:div w:id="1213880442">
      <w:bodyDiv w:val="1"/>
      <w:marLeft w:val="0"/>
      <w:marRight w:val="0"/>
      <w:marTop w:val="0"/>
      <w:marBottom w:val="0"/>
      <w:divBdr>
        <w:top w:val="none" w:sz="0" w:space="0" w:color="auto"/>
        <w:left w:val="none" w:sz="0" w:space="0" w:color="auto"/>
        <w:bottom w:val="none" w:sz="0" w:space="0" w:color="auto"/>
        <w:right w:val="none" w:sz="0" w:space="0" w:color="auto"/>
      </w:divBdr>
    </w:div>
    <w:div w:id="122645540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279090">
      <w:bodyDiv w:val="1"/>
      <w:marLeft w:val="0"/>
      <w:marRight w:val="0"/>
      <w:marTop w:val="0"/>
      <w:marBottom w:val="0"/>
      <w:divBdr>
        <w:top w:val="none" w:sz="0" w:space="0" w:color="auto"/>
        <w:left w:val="none" w:sz="0" w:space="0" w:color="auto"/>
        <w:bottom w:val="none" w:sz="0" w:space="0" w:color="auto"/>
        <w:right w:val="none" w:sz="0" w:space="0" w:color="auto"/>
      </w:divBdr>
      <w:divsChild>
        <w:div w:id="1400203165">
          <w:marLeft w:val="0"/>
          <w:marRight w:val="0"/>
          <w:marTop w:val="0"/>
          <w:marBottom w:val="0"/>
          <w:divBdr>
            <w:top w:val="none" w:sz="0" w:space="0" w:color="auto"/>
            <w:left w:val="none" w:sz="0" w:space="0" w:color="auto"/>
            <w:bottom w:val="none" w:sz="0" w:space="0" w:color="auto"/>
            <w:right w:val="none" w:sz="0" w:space="0" w:color="auto"/>
          </w:divBdr>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29745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4429879">
      <w:bodyDiv w:val="1"/>
      <w:marLeft w:val="0"/>
      <w:marRight w:val="0"/>
      <w:marTop w:val="0"/>
      <w:marBottom w:val="0"/>
      <w:divBdr>
        <w:top w:val="none" w:sz="0" w:space="0" w:color="auto"/>
        <w:left w:val="none" w:sz="0" w:space="0" w:color="auto"/>
        <w:bottom w:val="none" w:sz="0" w:space="0" w:color="auto"/>
        <w:right w:val="none" w:sz="0" w:space="0" w:color="auto"/>
      </w:divBdr>
      <w:divsChild>
        <w:div w:id="1284312844">
          <w:marLeft w:val="0"/>
          <w:marRight w:val="0"/>
          <w:marTop w:val="0"/>
          <w:marBottom w:val="0"/>
          <w:divBdr>
            <w:top w:val="none" w:sz="0" w:space="0" w:color="auto"/>
            <w:left w:val="none" w:sz="0" w:space="0" w:color="auto"/>
            <w:bottom w:val="none" w:sz="0" w:space="0" w:color="auto"/>
            <w:right w:val="none" w:sz="0" w:space="0" w:color="auto"/>
          </w:divBdr>
          <w:divsChild>
            <w:div w:id="1950969072">
              <w:marLeft w:val="0"/>
              <w:marRight w:val="0"/>
              <w:marTop w:val="0"/>
              <w:marBottom w:val="0"/>
              <w:divBdr>
                <w:top w:val="none" w:sz="0" w:space="0" w:color="auto"/>
                <w:left w:val="none" w:sz="0" w:space="0" w:color="auto"/>
                <w:bottom w:val="none" w:sz="0" w:space="0" w:color="auto"/>
                <w:right w:val="none" w:sz="0" w:space="0" w:color="auto"/>
              </w:divBdr>
              <w:divsChild>
                <w:div w:id="1405565475">
                  <w:marLeft w:val="0"/>
                  <w:marRight w:val="0"/>
                  <w:marTop w:val="0"/>
                  <w:marBottom w:val="0"/>
                  <w:divBdr>
                    <w:top w:val="none" w:sz="0" w:space="0" w:color="auto"/>
                    <w:left w:val="none" w:sz="0" w:space="0" w:color="auto"/>
                    <w:bottom w:val="none" w:sz="0" w:space="0" w:color="auto"/>
                    <w:right w:val="none" w:sz="0" w:space="0" w:color="auto"/>
                  </w:divBdr>
                  <w:divsChild>
                    <w:div w:id="870458423">
                      <w:marLeft w:val="0"/>
                      <w:marRight w:val="0"/>
                      <w:marTop w:val="0"/>
                      <w:marBottom w:val="0"/>
                      <w:divBdr>
                        <w:top w:val="none" w:sz="0" w:space="0" w:color="auto"/>
                        <w:left w:val="none" w:sz="0" w:space="0" w:color="auto"/>
                        <w:bottom w:val="none" w:sz="0" w:space="0" w:color="auto"/>
                        <w:right w:val="none" w:sz="0" w:space="0" w:color="auto"/>
                      </w:divBdr>
                      <w:divsChild>
                        <w:div w:id="1962371264">
                          <w:marLeft w:val="0"/>
                          <w:marRight w:val="0"/>
                          <w:marTop w:val="0"/>
                          <w:marBottom w:val="0"/>
                          <w:divBdr>
                            <w:top w:val="none" w:sz="0" w:space="0" w:color="auto"/>
                            <w:left w:val="none" w:sz="0" w:space="0" w:color="auto"/>
                            <w:bottom w:val="none" w:sz="0" w:space="0" w:color="auto"/>
                            <w:right w:val="none" w:sz="0" w:space="0" w:color="auto"/>
                          </w:divBdr>
                          <w:divsChild>
                            <w:div w:id="1850098291">
                              <w:marLeft w:val="0"/>
                              <w:marRight w:val="0"/>
                              <w:marTop w:val="0"/>
                              <w:marBottom w:val="0"/>
                              <w:divBdr>
                                <w:top w:val="none" w:sz="0" w:space="0" w:color="auto"/>
                                <w:left w:val="none" w:sz="0" w:space="0" w:color="auto"/>
                                <w:bottom w:val="none" w:sz="0" w:space="0" w:color="auto"/>
                                <w:right w:val="none" w:sz="0" w:space="0" w:color="auto"/>
                              </w:divBdr>
                            </w:div>
                            <w:div w:id="136027774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069366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4754952">
      <w:bodyDiv w:val="1"/>
      <w:marLeft w:val="0"/>
      <w:marRight w:val="0"/>
      <w:marTop w:val="0"/>
      <w:marBottom w:val="0"/>
      <w:divBdr>
        <w:top w:val="none" w:sz="0" w:space="0" w:color="auto"/>
        <w:left w:val="none" w:sz="0" w:space="0" w:color="auto"/>
        <w:bottom w:val="none" w:sz="0" w:space="0" w:color="auto"/>
        <w:right w:val="none" w:sz="0" w:space="0" w:color="auto"/>
      </w:divBdr>
    </w:div>
    <w:div w:id="166195727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0714288">
      <w:bodyDiv w:val="1"/>
      <w:marLeft w:val="0"/>
      <w:marRight w:val="0"/>
      <w:marTop w:val="0"/>
      <w:marBottom w:val="0"/>
      <w:divBdr>
        <w:top w:val="none" w:sz="0" w:space="0" w:color="auto"/>
        <w:left w:val="none" w:sz="0" w:space="0" w:color="auto"/>
        <w:bottom w:val="none" w:sz="0" w:space="0" w:color="auto"/>
        <w:right w:val="none" w:sz="0" w:space="0" w:color="auto"/>
      </w:divBdr>
    </w:div>
    <w:div w:id="176560941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419868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787386">
      <w:bodyDiv w:val="1"/>
      <w:marLeft w:val="0"/>
      <w:marRight w:val="0"/>
      <w:marTop w:val="0"/>
      <w:marBottom w:val="0"/>
      <w:divBdr>
        <w:top w:val="none" w:sz="0" w:space="0" w:color="auto"/>
        <w:left w:val="none" w:sz="0" w:space="0" w:color="auto"/>
        <w:bottom w:val="none" w:sz="0" w:space="0" w:color="auto"/>
        <w:right w:val="none" w:sz="0" w:space="0" w:color="auto"/>
      </w:divBdr>
    </w:div>
    <w:div w:id="194707648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824361">
      <w:bodyDiv w:val="1"/>
      <w:marLeft w:val="0"/>
      <w:marRight w:val="0"/>
      <w:marTop w:val="0"/>
      <w:marBottom w:val="0"/>
      <w:divBdr>
        <w:top w:val="none" w:sz="0" w:space="0" w:color="auto"/>
        <w:left w:val="none" w:sz="0" w:space="0" w:color="auto"/>
        <w:bottom w:val="none" w:sz="0" w:space="0" w:color="auto"/>
        <w:right w:val="none" w:sz="0" w:space="0" w:color="auto"/>
      </w:divBdr>
    </w:div>
    <w:div w:id="1993672826">
      <w:bodyDiv w:val="1"/>
      <w:marLeft w:val="0"/>
      <w:marRight w:val="0"/>
      <w:marTop w:val="0"/>
      <w:marBottom w:val="0"/>
      <w:divBdr>
        <w:top w:val="none" w:sz="0" w:space="0" w:color="auto"/>
        <w:left w:val="none" w:sz="0" w:space="0" w:color="auto"/>
        <w:bottom w:val="none" w:sz="0" w:space="0" w:color="auto"/>
        <w:right w:val="none" w:sz="0" w:space="0" w:color="auto"/>
      </w:divBdr>
    </w:div>
    <w:div w:id="201221973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oleObject" Target="embeddings/oleObject3.bin"/><Relationship Id="rId42" Type="http://schemas.openxmlformats.org/officeDocument/2006/relationships/image" Target="media/image24.png"/><Relationship Id="rId47"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jpeg"/><Relationship Id="rId89" Type="http://schemas.openxmlformats.org/officeDocument/2006/relationships/hyperlink" Target="http://www.thatquiz.org/es-1/" TargetMode="External"/><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www.vedoque.com/juegos/juego.php?j=matematicas-01-cifras&amp;l=e" TargetMode="External"/><Relationship Id="rId95" Type="http://schemas.openxmlformats.org/officeDocument/2006/relationships/theme" Target="theme/theme1.xml"/><Relationship Id="rId22" Type="http://schemas.openxmlformats.org/officeDocument/2006/relationships/hyperlink" Target="http://es.wikipedia.org/wiki/Anexo:Ciudades_de_Colombia_por_poblaci%C3%B3n" TargetMode="Externa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29.jpe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www.vedoque.com/juegos/juego.php?j=matematicas-01-cifras&amp;l=e"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banrep.gov.co/es/poblacion"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3.jpeg"/><Relationship Id="rId54" Type="http://schemas.openxmlformats.org/officeDocument/2006/relationships/oleObject" Target="embeddings/oleObject10.bin"/><Relationship Id="rId62" Type="http://schemas.openxmlformats.org/officeDocument/2006/relationships/oleObject" Target="embeddings/oleObject11.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hyperlink" Target="http://recursostic.educacion.es/descartes/web/materiales_didacticos/naturales_repre_4P/escondido3digitostipo1.htm"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oleObject" Target="embeddings/oleObject6.bin"/><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oleObject" Target="embeddings/oleObject7.bin"/><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image" Target="media/image39.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oleObject" Target="embeddings/oleObject12.bin"/><Relationship Id="rId86" Type="http://schemas.openxmlformats.org/officeDocument/2006/relationships/image" Target="media/image62.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oleObject" Target="embeddings/oleObject9.bin"/><Relationship Id="rId55" Type="http://schemas.openxmlformats.org/officeDocument/2006/relationships/image" Target="media/image34.jpe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es.wikipedia.org/wiki/Anexo:Ciudades_de_Colombia_por_poblaci%C3%B3n" TargetMode="External"/><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oleObject" Target="embeddings/oleObject2.bin"/><Relationship Id="rId14" Type="http://schemas.openxmlformats.org/officeDocument/2006/relationships/hyperlink" Target="http://www.thatquiz.org/es-c/matematicas/unidade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488BCE-5FAB-4D79-8B6F-93652616E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55</Pages>
  <Words>10669</Words>
  <Characters>58683</Characters>
  <Application>Microsoft Office Word</Application>
  <DocSecurity>0</DocSecurity>
  <Lines>489</Lines>
  <Paragraphs>138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69214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Johanna Montejo Rozo</dc:creator>
  <cp:lastModifiedBy>Johana Montejo Rozo</cp:lastModifiedBy>
  <cp:revision>9</cp:revision>
  <dcterms:created xsi:type="dcterms:W3CDTF">2015-04-19T18:17:00Z</dcterms:created>
  <dcterms:modified xsi:type="dcterms:W3CDTF">2015-04-19T18:50:00Z</dcterms:modified>
</cp:coreProperties>
</file>